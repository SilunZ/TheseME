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56C0AFB8" w:rsidR="00C87FB7" w:rsidRPr="001E6C73" w:rsidRDefault="00E43909" w:rsidP="009A06B1">
      <w:pPr>
        <w:jc w:val="center"/>
        <w:rPr>
          <w:rFonts w:ascii="Times New Roman" w:eastAsiaTheme="minorEastAsia" w:hAnsi="Times New Roman"/>
          <w:sz w:val="24"/>
          <w:szCs w:val="24"/>
          <w:lang w:eastAsia="zh-CN"/>
        </w:rPr>
      </w:pPr>
      <w:r>
        <w:rPr>
          <w:rFonts w:ascii="Times New Roman" w:eastAsiaTheme="minorEastAsia" w:hAnsi="Times New Roman"/>
          <w:sz w:val="24"/>
          <w:szCs w:val="24"/>
          <w:lang w:eastAsia="zh-CN"/>
        </w:rPr>
        <w:t>(Diplôme National - Arrêté du 25</w:t>
      </w:r>
      <w:r w:rsidR="009A06B1" w:rsidRPr="001E6C73">
        <w:rPr>
          <w:rFonts w:ascii="Times New Roman" w:eastAsiaTheme="minorEastAsia" w:hAnsi="Times New Roman"/>
          <w:sz w:val="24"/>
          <w:szCs w:val="24"/>
          <w:lang w:eastAsia="zh-CN"/>
        </w:rPr>
        <w:t xml:space="preserve"> </w:t>
      </w:r>
      <w:r>
        <w:rPr>
          <w:rFonts w:ascii="Times New Roman" w:eastAsiaTheme="minorEastAsia" w:hAnsi="Times New Roman"/>
          <w:sz w:val="24"/>
          <w:szCs w:val="24"/>
          <w:lang w:eastAsia="zh-CN"/>
        </w:rPr>
        <w:t>mai</w:t>
      </w:r>
      <w:r w:rsidR="009A06B1" w:rsidRPr="001E6C73">
        <w:rPr>
          <w:rFonts w:ascii="Times New Roman" w:eastAsiaTheme="minorEastAsia" w:hAnsi="Times New Roman"/>
          <w:sz w:val="24"/>
          <w:szCs w:val="24"/>
          <w:lang w:eastAsia="zh-CN"/>
        </w:rPr>
        <w:t xml:space="preserve"> 20</w:t>
      </w:r>
      <w:r w:rsidR="002F717F">
        <w:rPr>
          <w:rFonts w:ascii="Times New Roman" w:eastAsiaTheme="minorEastAsia" w:hAnsi="Times New Roman"/>
          <w:sz w:val="24"/>
          <w:szCs w:val="24"/>
          <w:lang w:eastAsia="zh-CN"/>
        </w:rPr>
        <w:t>1</w:t>
      </w:r>
      <w:r w:rsidR="009A06B1" w:rsidRPr="001E6C73">
        <w:rPr>
          <w:rFonts w:ascii="Times New Roman" w:eastAsiaTheme="minorEastAsia" w:hAnsi="Times New Roman"/>
          <w:sz w:val="24"/>
          <w:szCs w:val="24"/>
          <w:lang w:eastAsia="zh-CN"/>
        </w:rPr>
        <w:t>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5935F888"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w:t>
      </w:r>
      <w:r w:rsidR="00066819">
        <w:rPr>
          <w:rFonts w:ascii="Times New Roman" w:eastAsiaTheme="minorEastAsia" w:hAnsi="Times New Roman"/>
          <w:sz w:val="24"/>
          <w:szCs w:val="24"/>
          <w:lang w:eastAsia="zh-CN"/>
        </w:rPr>
        <w:t xml:space="preserv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3D1FF44B"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2E6242" w:rsidRDefault="00DA2C00" w:rsidP="00DA2C00">
      <w:pPr>
        <w:jc w:val="center"/>
        <w:rPr>
          <w:rFonts w:ascii="Times New Roman" w:hAnsi="Times New Roman"/>
          <w:color w:val="000000"/>
          <w:sz w:val="28"/>
        </w:rPr>
      </w:pPr>
      <w:r w:rsidRPr="002E6242">
        <w:rPr>
          <w:rFonts w:ascii="Times New Roman" w:hAnsi="Times New Roman"/>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Directeur de Thèse : Mihaï</w:t>
      </w:r>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2F9B895E" w:rsidR="00C87FB7" w:rsidRPr="00FE3B9C" w:rsidRDefault="00C123E2"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Soutenue le 27</w:t>
      </w:r>
      <w:r w:rsidR="00C87FB7" w:rsidRPr="00FE3B9C">
        <w:rPr>
          <w:rFonts w:ascii="Times New Roman" w:hAnsi="Times New Roman"/>
          <w:color w:val="000000"/>
          <w:sz w:val="24"/>
        </w:rPr>
        <w:t xml:space="preserve">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devant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9209" w:type="dxa"/>
        <w:tblLayout w:type="fixed"/>
        <w:tblLook w:val="04A0" w:firstRow="1" w:lastRow="0" w:firstColumn="1" w:lastColumn="0" w:noHBand="0" w:noVBand="1"/>
      </w:tblPr>
      <w:tblGrid>
        <w:gridCol w:w="3261"/>
        <w:gridCol w:w="4536"/>
        <w:gridCol w:w="1412"/>
      </w:tblGrid>
      <w:tr w:rsidR="00C87FB7" w:rsidRPr="00C11086" w14:paraId="730EEEF9" w14:textId="77777777" w:rsidTr="00E7616E">
        <w:tc>
          <w:tcPr>
            <w:tcW w:w="3261" w:type="dxa"/>
            <w:shd w:val="clear" w:color="auto" w:fill="auto"/>
          </w:tcPr>
          <w:p w14:paraId="3BAE0793" w14:textId="4C1CDCD7" w:rsidR="00C87FB7" w:rsidRPr="002D56CD" w:rsidRDefault="00C87FB7" w:rsidP="006606FE">
            <w:pPr>
              <w:spacing w:line="276" w:lineRule="auto"/>
              <w:jc w:val="left"/>
              <w:rPr>
                <w:rFonts w:asciiTheme="minorHAnsi" w:hAnsiTheme="minorHAnsi" w:cstheme="minorHAnsi"/>
                <w:b/>
                <w:color w:val="000000"/>
                <w:sz w:val="18"/>
                <w:u w:val="single"/>
              </w:rPr>
            </w:pPr>
            <w:r w:rsidRPr="002D56CD">
              <w:rPr>
                <w:rFonts w:asciiTheme="minorHAnsi" w:hAnsiTheme="minorHAnsi" w:cstheme="minorHAnsi"/>
                <w:color w:val="000000"/>
              </w:rPr>
              <w:t xml:space="preserve">Georges </w:t>
            </w:r>
            <w:r w:rsidR="006606FE" w:rsidRPr="002D56CD">
              <w:rPr>
                <w:rFonts w:asciiTheme="minorHAnsi" w:hAnsiTheme="minorHAnsi" w:cstheme="minorHAnsi"/>
                <w:color w:val="000000"/>
              </w:rPr>
              <w:t>JACQUET-RICHARDET</w:t>
            </w:r>
          </w:p>
        </w:tc>
        <w:tc>
          <w:tcPr>
            <w:tcW w:w="4536" w:type="dxa"/>
            <w:shd w:val="clear" w:color="auto" w:fill="auto"/>
          </w:tcPr>
          <w:p w14:paraId="1E656B45" w14:textId="59480A50" w:rsidR="00C87FB7" w:rsidRPr="00C11086" w:rsidRDefault="00C87FB7" w:rsidP="006606FE">
            <w:pPr>
              <w:spacing w:line="276" w:lineRule="auto"/>
              <w:jc w:val="left"/>
              <w:rPr>
                <w:color w:val="000000"/>
              </w:rPr>
            </w:pPr>
            <w:r w:rsidRPr="00C11086">
              <w:rPr>
                <w:color w:val="000000"/>
                <w:szCs w:val="24"/>
              </w:rPr>
              <w:t xml:space="preserve">Professeur, </w:t>
            </w:r>
            <w:r>
              <w:rPr>
                <w:color w:val="000000"/>
                <w:szCs w:val="24"/>
              </w:rPr>
              <w:t xml:space="preserve">INSA </w:t>
            </w:r>
            <w:r w:rsidR="001341B2">
              <w:rPr>
                <w:color w:val="000000"/>
                <w:szCs w:val="24"/>
              </w:rPr>
              <w:t xml:space="preserve">de </w:t>
            </w:r>
            <w:r>
              <w:rPr>
                <w:color w:val="000000"/>
                <w:szCs w:val="24"/>
              </w:rPr>
              <w:t>Lyon</w:t>
            </w:r>
          </w:p>
        </w:tc>
        <w:tc>
          <w:tcPr>
            <w:tcW w:w="1412" w:type="dxa"/>
            <w:shd w:val="clear" w:color="auto" w:fill="auto"/>
          </w:tcPr>
          <w:p w14:paraId="33D0F9E1"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5E1BA22E" w14:textId="77777777" w:rsidTr="00E7616E">
        <w:tc>
          <w:tcPr>
            <w:tcW w:w="3261" w:type="dxa"/>
            <w:shd w:val="clear" w:color="auto" w:fill="auto"/>
          </w:tcPr>
          <w:p w14:paraId="1EF2B62D" w14:textId="61C28268"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Fabrice THOUVEREZ</w:t>
            </w:r>
          </w:p>
        </w:tc>
        <w:tc>
          <w:tcPr>
            <w:tcW w:w="4536" w:type="dxa"/>
            <w:shd w:val="clear" w:color="auto" w:fill="auto"/>
          </w:tcPr>
          <w:p w14:paraId="6043AF97" w14:textId="1F67E76A" w:rsidR="00C87FB7" w:rsidRPr="00C11086" w:rsidRDefault="00C87FB7" w:rsidP="006606FE">
            <w:pPr>
              <w:spacing w:line="276" w:lineRule="auto"/>
              <w:jc w:val="left"/>
              <w:rPr>
                <w:color w:val="000000"/>
              </w:rPr>
            </w:pPr>
            <w:r w:rsidRPr="00C11086">
              <w:rPr>
                <w:color w:val="000000"/>
                <w:szCs w:val="24"/>
              </w:rPr>
              <w:t>Profess</w:t>
            </w:r>
            <w:r>
              <w:rPr>
                <w:color w:val="000000"/>
                <w:szCs w:val="24"/>
              </w:rPr>
              <w:t>e</w:t>
            </w:r>
            <w:r w:rsidR="00E87CEF">
              <w:rPr>
                <w:color w:val="000000"/>
                <w:szCs w:val="24"/>
              </w:rPr>
              <w:t>ur,</w:t>
            </w:r>
            <w:r w:rsidRPr="00C11086">
              <w:rPr>
                <w:color w:val="000000"/>
                <w:szCs w:val="24"/>
              </w:rPr>
              <w:t xml:space="preserve"> </w:t>
            </w:r>
            <w:r>
              <w:rPr>
                <w:color w:val="000000"/>
                <w:szCs w:val="24"/>
              </w:rPr>
              <w:t>Ecole Centrale de Lyon</w:t>
            </w:r>
          </w:p>
        </w:tc>
        <w:tc>
          <w:tcPr>
            <w:tcW w:w="1412" w:type="dxa"/>
            <w:shd w:val="clear" w:color="auto" w:fill="auto"/>
          </w:tcPr>
          <w:p w14:paraId="1FB42C7E"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2E44C558" w14:textId="77777777" w:rsidTr="00E7616E">
        <w:tc>
          <w:tcPr>
            <w:tcW w:w="3261" w:type="dxa"/>
            <w:shd w:val="clear" w:color="auto" w:fill="auto"/>
          </w:tcPr>
          <w:p w14:paraId="6529B8B1" w14:textId="6ACEA3E3"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 xml:space="preserve">Aline </w:t>
            </w:r>
            <w:r w:rsidR="006606FE" w:rsidRPr="00E87CEF">
              <w:rPr>
                <w:rFonts w:asciiTheme="minorHAnsi" w:hAnsiTheme="minorHAnsi" w:cstheme="minorHAnsi"/>
                <w:bCs/>
                <w:szCs w:val="24"/>
              </w:rPr>
              <w:t>BELEY</w:t>
            </w:r>
          </w:p>
        </w:tc>
        <w:tc>
          <w:tcPr>
            <w:tcW w:w="4536" w:type="dxa"/>
            <w:shd w:val="clear" w:color="auto" w:fill="auto"/>
          </w:tcPr>
          <w:p w14:paraId="0C9F536B" w14:textId="0FAAF228" w:rsidR="00C87FB7" w:rsidRPr="00C11086" w:rsidRDefault="00E87CEF" w:rsidP="00E87CEF">
            <w:pPr>
              <w:spacing w:line="276" w:lineRule="auto"/>
              <w:jc w:val="left"/>
              <w:rPr>
                <w:color w:val="000000"/>
              </w:rPr>
            </w:pPr>
            <w:r>
              <w:t>Ingénieur</w:t>
            </w:r>
            <w:r w:rsidR="00934836">
              <w:t xml:space="preserve"> développement</w:t>
            </w:r>
            <w:r>
              <w:t xml:space="preserve"> </w:t>
            </w:r>
            <w:r w:rsidRPr="00E87CEF">
              <w:t>sénior</w:t>
            </w:r>
            <w:r>
              <w:t>,</w:t>
            </w:r>
            <w:r w:rsidR="00C87FB7" w:rsidRPr="00C11086">
              <w:rPr>
                <w:color w:val="000000"/>
                <w:szCs w:val="24"/>
              </w:rPr>
              <w:t xml:space="preserve"> </w:t>
            </w:r>
            <w:r w:rsidR="00C87FB7">
              <w:rPr>
                <w:color w:val="000000"/>
                <w:szCs w:val="24"/>
              </w:rPr>
              <w:t>ANSYS France</w:t>
            </w:r>
          </w:p>
        </w:tc>
        <w:tc>
          <w:tcPr>
            <w:tcW w:w="1412" w:type="dxa"/>
            <w:shd w:val="clear" w:color="auto" w:fill="auto"/>
          </w:tcPr>
          <w:p w14:paraId="574FDFAD" w14:textId="02F15335" w:rsidR="00C87FB7" w:rsidRPr="00C11086" w:rsidRDefault="00017089" w:rsidP="00EE6818">
            <w:pPr>
              <w:spacing w:line="276" w:lineRule="auto"/>
              <w:jc w:val="left"/>
              <w:rPr>
                <w:color w:val="000000"/>
              </w:rPr>
            </w:pPr>
            <w:r>
              <w:rPr>
                <w:color w:val="000000"/>
              </w:rPr>
              <w:t>Examinatrice</w:t>
            </w:r>
          </w:p>
        </w:tc>
      </w:tr>
      <w:tr w:rsidR="00C87FB7" w:rsidRPr="00C11086" w14:paraId="2131FBFC" w14:textId="77777777" w:rsidTr="00E7616E">
        <w:tc>
          <w:tcPr>
            <w:tcW w:w="3261" w:type="dxa"/>
            <w:shd w:val="clear" w:color="auto" w:fill="auto"/>
          </w:tcPr>
          <w:p w14:paraId="1F537E1D" w14:textId="5AB2CC67"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Michel FILLON</w:t>
            </w:r>
          </w:p>
        </w:tc>
        <w:tc>
          <w:tcPr>
            <w:tcW w:w="4536" w:type="dxa"/>
            <w:shd w:val="clear" w:color="auto" w:fill="auto"/>
          </w:tcPr>
          <w:p w14:paraId="6119DA67" w14:textId="522F9209" w:rsidR="00C87FB7" w:rsidRPr="00C11086" w:rsidRDefault="004A717B" w:rsidP="004A717B">
            <w:pPr>
              <w:spacing w:line="276" w:lineRule="auto"/>
              <w:jc w:val="left"/>
              <w:rPr>
                <w:color w:val="000000"/>
              </w:rPr>
            </w:pPr>
            <w:r>
              <w:t>Directeur de recherche</w:t>
            </w:r>
            <w:r w:rsidR="00A933A7">
              <w:t>,</w:t>
            </w:r>
            <w:r w:rsidR="00E87CEF">
              <w:t xml:space="preserve"> CNRS</w:t>
            </w:r>
          </w:p>
        </w:tc>
        <w:tc>
          <w:tcPr>
            <w:tcW w:w="1412" w:type="dxa"/>
            <w:shd w:val="clear" w:color="auto" w:fill="auto"/>
          </w:tcPr>
          <w:p w14:paraId="37DC8047"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7A9E0BD6" w14:textId="77777777" w:rsidTr="00E7616E">
        <w:tc>
          <w:tcPr>
            <w:tcW w:w="3261" w:type="dxa"/>
            <w:shd w:val="clear" w:color="auto" w:fill="auto"/>
          </w:tcPr>
          <w:p w14:paraId="159CC45F" w14:textId="2B87B8FD" w:rsidR="00C87FB7" w:rsidRPr="002D56CD" w:rsidRDefault="00C87FB7" w:rsidP="0058473B">
            <w:pPr>
              <w:spacing w:line="276" w:lineRule="auto"/>
              <w:jc w:val="left"/>
              <w:rPr>
                <w:rFonts w:asciiTheme="minorHAnsi" w:hAnsiTheme="minorHAnsi" w:cstheme="minorHAnsi"/>
                <w:color w:val="000000"/>
              </w:rPr>
            </w:pPr>
            <w:r w:rsidRPr="002D56CD">
              <w:rPr>
                <w:rFonts w:asciiTheme="minorHAnsi" w:hAnsiTheme="minorHAnsi" w:cstheme="minorHAnsi"/>
                <w:color w:val="000000"/>
              </w:rPr>
              <w:t>Miha</w:t>
            </w:r>
            <w:r w:rsidR="0058473B" w:rsidRPr="002D56CD">
              <w:rPr>
                <w:rFonts w:asciiTheme="minorHAnsi" w:hAnsiTheme="minorHAnsi" w:cstheme="minorHAnsi"/>
                <w:color w:val="000000"/>
              </w:rPr>
              <w:t>ï</w:t>
            </w:r>
            <w:r w:rsidRPr="002D56CD">
              <w:rPr>
                <w:rFonts w:asciiTheme="minorHAnsi" w:hAnsiTheme="minorHAnsi" w:cstheme="minorHAnsi"/>
                <w:color w:val="000000"/>
              </w:rPr>
              <w:t xml:space="preserve"> ARGHIR</w:t>
            </w:r>
          </w:p>
        </w:tc>
        <w:tc>
          <w:tcPr>
            <w:tcW w:w="4536" w:type="dxa"/>
            <w:shd w:val="clear" w:color="auto" w:fill="auto"/>
          </w:tcPr>
          <w:p w14:paraId="3A26317A" w14:textId="6CD107BD" w:rsidR="00C87FB7" w:rsidRPr="00C11086" w:rsidRDefault="00C87FB7" w:rsidP="006606FE">
            <w:pPr>
              <w:spacing w:line="276" w:lineRule="auto"/>
              <w:jc w:val="left"/>
              <w:rPr>
                <w:color w:val="000000"/>
              </w:rPr>
            </w:pPr>
            <w:r>
              <w:rPr>
                <w:color w:val="000000"/>
              </w:rPr>
              <w:t>Professeur, Université de Poitier</w:t>
            </w:r>
            <w:r w:rsidR="00351E8E">
              <w:rPr>
                <w:color w:val="000000"/>
              </w:rPr>
              <w:t>s</w:t>
            </w:r>
          </w:p>
        </w:tc>
        <w:tc>
          <w:tcPr>
            <w:tcW w:w="1412" w:type="dxa"/>
            <w:shd w:val="clear" w:color="auto" w:fill="auto"/>
          </w:tcPr>
          <w:p w14:paraId="6644DB4D" w14:textId="77777777" w:rsidR="00C87FB7" w:rsidRPr="00C11086" w:rsidRDefault="00C87FB7" w:rsidP="006606FE">
            <w:pPr>
              <w:spacing w:line="276" w:lineRule="auto"/>
              <w:jc w:val="left"/>
              <w:rPr>
                <w:color w:val="000000"/>
              </w:rPr>
            </w:pPr>
            <w:r>
              <w:rPr>
                <w:color w:val="000000"/>
              </w:rPr>
              <w:t>Examinateur</w:t>
            </w:r>
          </w:p>
        </w:tc>
      </w:tr>
      <w:tr w:rsidR="00C87FB7" w:rsidRPr="00C11086" w14:paraId="2FD237C2" w14:textId="77777777" w:rsidTr="00E7616E">
        <w:tc>
          <w:tcPr>
            <w:tcW w:w="3261" w:type="dxa"/>
            <w:shd w:val="clear" w:color="auto" w:fill="auto"/>
          </w:tcPr>
          <w:p w14:paraId="1C38FC0B" w14:textId="36DE1271"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Mohamed-Amine HASSINI</w:t>
            </w:r>
          </w:p>
        </w:tc>
        <w:tc>
          <w:tcPr>
            <w:tcW w:w="4536" w:type="dxa"/>
            <w:shd w:val="clear" w:color="auto" w:fill="auto"/>
          </w:tcPr>
          <w:p w14:paraId="5129E9AB" w14:textId="54398E74" w:rsidR="00C87FB7" w:rsidRPr="00C11086" w:rsidRDefault="00E87CEF" w:rsidP="00E87CEF">
            <w:pPr>
              <w:spacing w:line="276" w:lineRule="auto"/>
              <w:jc w:val="left"/>
              <w:rPr>
                <w:color w:val="000000"/>
              </w:rPr>
            </w:pPr>
            <w:r>
              <w:t>Ingénieur de recherche expert</w:t>
            </w:r>
            <w:r w:rsidR="00364795">
              <w:rPr>
                <w:color w:val="000000"/>
              </w:rPr>
              <w:t xml:space="preserve">, EDF </w:t>
            </w:r>
            <w:r w:rsidR="0047246B">
              <w:rPr>
                <w:color w:val="000000"/>
              </w:rPr>
              <w:t xml:space="preserve">R&amp;D </w:t>
            </w:r>
            <w:r w:rsidR="00364795">
              <w:rPr>
                <w:color w:val="000000"/>
              </w:rPr>
              <w:t>Saclay</w:t>
            </w:r>
          </w:p>
        </w:tc>
        <w:tc>
          <w:tcPr>
            <w:tcW w:w="1412" w:type="dxa"/>
            <w:shd w:val="clear" w:color="auto" w:fill="auto"/>
          </w:tcPr>
          <w:p w14:paraId="4FF61D63" w14:textId="77777777" w:rsidR="00C87FB7" w:rsidRPr="00C11086" w:rsidRDefault="00C87FB7" w:rsidP="006606FE">
            <w:pPr>
              <w:spacing w:line="276" w:lineRule="auto"/>
              <w:jc w:val="left"/>
              <w:rPr>
                <w:color w:val="000000"/>
              </w:rPr>
            </w:pPr>
            <w:r>
              <w:rPr>
                <w:color w:val="000000"/>
              </w:rPr>
              <w:t>Examinateur</w:t>
            </w:r>
          </w:p>
        </w:tc>
      </w:tr>
    </w:tbl>
    <w:p w14:paraId="7CF1BC24" w14:textId="468664F7" w:rsidR="00C87FB7" w:rsidRDefault="00C87FB7">
      <w:pPr>
        <w:overflowPunct/>
        <w:autoSpaceDE/>
        <w:autoSpaceDN/>
        <w:adjustRightInd/>
        <w:spacing w:after="160" w:line="259" w:lineRule="auto"/>
        <w:jc w:val="left"/>
        <w:textAlignment w:val="auto"/>
      </w:pPr>
    </w:p>
    <w:p w14:paraId="5A1C2163" w14:textId="77777777" w:rsidR="00340628" w:rsidRDefault="00340628">
      <w:pPr>
        <w:overflowPunct/>
        <w:autoSpaceDE/>
        <w:autoSpaceDN/>
        <w:adjustRightInd/>
        <w:spacing w:after="160" w:line="259" w:lineRule="auto"/>
        <w:jc w:val="left"/>
        <w:textAlignment w:val="auto"/>
      </w:pPr>
    </w:p>
    <w:p w14:paraId="0439ABFC" w14:textId="33878DEE" w:rsidR="00340628" w:rsidRDefault="00340628">
      <w:pPr>
        <w:overflowPunct/>
        <w:autoSpaceDE/>
        <w:autoSpaceDN/>
        <w:adjustRightInd/>
        <w:spacing w:after="160" w:line="259" w:lineRule="auto"/>
        <w:jc w:val="left"/>
        <w:textAlignment w:val="auto"/>
      </w:pPr>
      <w:r>
        <w:lastRenderedPageBreak/>
        <w:br w:type="page"/>
      </w:r>
    </w:p>
    <w:p w14:paraId="4C079081" w14:textId="6EECB99B" w:rsidR="00312E77" w:rsidRPr="00A6711A" w:rsidRDefault="00382ADB" w:rsidP="00DA0871">
      <w:pPr>
        <w:pStyle w:val="Titre1"/>
        <w:numPr>
          <w:ilvl w:val="0"/>
          <w:numId w:val="0"/>
        </w:numPr>
        <w:ind w:left="567" w:hanging="567"/>
      </w:pPr>
      <w:bookmarkStart w:id="0" w:name="_Toc536800366"/>
      <w:r w:rsidRPr="00DA0871">
        <w:lastRenderedPageBreak/>
        <w:t>Remerciements</w:t>
      </w:r>
      <w:bookmarkEnd w:id="0"/>
    </w:p>
    <w:p w14:paraId="109A2D38" w14:textId="77777777" w:rsidR="00084C42" w:rsidRDefault="00084C42" w:rsidP="00084C42"/>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w:t>
      </w:r>
      <w:r w:rsidR="006E20D1">
        <w:t xml:space="preserve"> Saclay.</w:t>
      </w:r>
    </w:p>
    <w:p w14:paraId="0FD69438" w14:textId="7C3FC657" w:rsidR="00CA630E" w:rsidRDefault="007449B1" w:rsidP="006E20D1">
      <w:pPr>
        <w:spacing w:line="360" w:lineRule="auto"/>
        <w:ind w:firstLine="567"/>
      </w:pPr>
      <w:r>
        <w:t>Je</w:t>
      </w:r>
      <w:r w:rsidR="003D657A">
        <w:t xml:space="preserve"> voudrais </w:t>
      </w:r>
      <w:r>
        <w:t>d’abord remercier mon directeur de thèse</w:t>
      </w:r>
      <w:r w:rsidR="006E20D1">
        <w:t> :</w:t>
      </w:r>
      <w:r w:rsidR="00A4157B">
        <w:t xml:space="preserve"> Pr.</w:t>
      </w:r>
      <w:r w:rsidR="009D68E5">
        <w:t xml:space="preserve">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50C1B93A" w:rsidR="008F1D20" w:rsidRDefault="00CA630E" w:rsidP="008F1D20">
      <w:pPr>
        <w:spacing w:line="360" w:lineRule="auto"/>
        <w:ind w:firstLine="567"/>
      </w:pPr>
      <w:r>
        <w:t xml:space="preserve">Je tiens à exprimer ma gratitude envers mon encadrant chez EDF : </w:t>
      </w:r>
      <w:r w:rsidR="007E600D">
        <w:t>Dr.</w:t>
      </w:r>
      <w:r w:rsidR="009D68E5">
        <w:t xml:space="preserve">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6453966E" w:rsidR="00E439D5" w:rsidRPr="001C360A" w:rsidRDefault="00E439D5" w:rsidP="00A3528C">
      <w:pPr>
        <w:spacing w:line="360" w:lineRule="auto"/>
        <w:ind w:firstLine="567"/>
      </w:pPr>
      <w:r w:rsidRPr="001C360A">
        <w:t>Par ailleurs, je remercie chaleureusement</w:t>
      </w:r>
      <w:r w:rsidR="009D68E5">
        <w:t xml:space="preserve"> </w:t>
      </w:r>
      <w:r w:rsidR="007E600D">
        <w:rPr>
          <w:color w:val="000000"/>
        </w:rPr>
        <w:t>Pr.</w:t>
      </w:r>
      <w:r w:rsidR="00865BC8" w:rsidRPr="001C360A">
        <w:rPr>
          <w:b/>
        </w:rPr>
        <w:t xml:space="preserve"> </w:t>
      </w:r>
      <w:r w:rsidR="00741F0F" w:rsidRPr="001C360A">
        <w:rPr>
          <w:b/>
        </w:rPr>
        <w:t xml:space="preserve">Georges </w:t>
      </w:r>
      <w:r w:rsidR="00741F0F" w:rsidRPr="00491D3F">
        <w:rPr>
          <w:b/>
          <w:caps/>
        </w:rPr>
        <w:t>Jacquet-Richardet</w:t>
      </w:r>
      <w:r w:rsidR="00741F0F" w:rsidRPr="001C360A">
        <w:t xml:space="preserve"> </w:t>
      </w:r>
      <w:r w:rsidRPr="001C360A">
        <w:t xml:space="preserve">de </w:t>
      </w:r>
      <w:r w:rsidR="00741F0F" w:rsidRPr="001C360A">
        <w:t>l’INSA de Lyon</w:t>
      </w:r>
      <w:r w:rsidRPr="001C360A">
        <w:t xml:space="preserve"> et</w:t>
      </w:r>
      <w:r w:rsidR="009D68E5">
        <w:t xml:space="preserve"> </w:t>
      </w:r>
      <w:r w:rsidR="007E600D">
        <w:rPr>
          <w:color w:val="000000"/>
        </w:rPr>
        <w:t>Pr.</w:t>
      </w:r>
      <w:r w:rsidR="00865BC8" w:rsidRPr="001C360A">
        <w:rPr>
          <w:b/>
        </w:rPr>
        <w:t xml:space="preserve"> </w:t>
      </w:r>
      <w:r w:rsidR="00741F0F" w:rsidRPr="001C360A">
        <w:rPr>
          <w:b/>
        </w:rPr>
        <w:t xml:space="preserve">Fabrice </w:t>
      </w:r>
      <w:r w:rsidR="00741F0F" w:rsidRPr="00491D3F">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r w:rsidR="00A3528C">
        <w:t xml:space="preserve">Je remercie </w:t>
      </w:r>
      <w:r w:rsidR="007E600D">
        <w:t>Dr.</w:t>
      </w:r>
      <w:r w:rsidR="009D68E5">
        <w:t xml:space="preserve"> </w:t>
      </w:r>
      <w:r w:rsidR="00A3528C" w:rsidRPr="00A3528C">
        <w:rPr>
          <w:b/>
        </w:rPr>
        <w:t>Aline BELEY</w:t>
      </w:r>
      <w:r w:rsidR="00A3528C">
        <w:t xml:space="preserve"> et </w:t>
      </w:r>
      <w:r w:rsidR="00A4157B">
        <w:t>Dr</w:t>
      </w:r>
      <w:r w:rsidR="007E600D">
        <w:rPr>
          <w:color w:val="000000"/>
        </w:rPr>
        <w:t>.</w:t>
      </w:r>
      <w:r w:rsidR="00865BC8" w:rsidRPr="00A3528C">
        <w:rPr>
          <w:b/>
        </w:rPr>
        <w:t xml:space="preserve"> </w:t>
      </w:r>
      <w:r w:rsidR="00A3528C" w:rsidRPr="00A3528C">
        <w:rPr>
          <w:b/>
        </w:rPr>
        <w:t xml:space="preserve">Michel </w:t>
      </w:r>
      <w:r w:rsidR="00A3528C" w:rsidRPr="00491D3F">
        <w:rPr>
          <w:b/>
          <w:caps/>
        </w:rPr>
        <w:t>Fillon</w:t>
      </w:r>
      <w:r w:rsidR="00A3528C">
        <w:t xml:space="preserve"> </w:t>
      </w:r>
      <w:r w:rsidR="00AB6CD4">
        <w:t xml:space="preserve">pour </w:t>
      </w:r>
      <w:r w:rsidR="00BD2B6F">
        <w:t>l’intérêt qu’ils ont apporté</w:t>
      </w:r>
      <w:r w:rsidR="00AB6CD4">
        <w:t xml:space="preserve"> </w:t>
      </w:r>
      <w:r w:rsidR="00BD2B6F">
        <w:t>pour</w:t>
      </w:r>
      <w:r w:rsidR="00AB6CD4">
        <w:t xml:space="preserve"> mon travail et </w:t>
      </w:r>
      <w:r w:rsidR="00A3528C">
        <w:t>d’avoir accepté de faire partie du jury.</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co-bureau : Samia, Sean, </w:t>
      </w:r>
      <w:r w:rsidR="00CB08BC">
        <w:t xml:space="preserve">Jordan, </w:t>
      </w:r>
      <w:r w:rsidR="00437C2E">
        <w:rPr>
          <w:szCs w:val="22"/>
        </w:rPr>
        <w:t>Nassim, Mouahd,</w:t>
      </w:r>
      <w:r w:rsidR="00CB08BC">
        <w:t xml:space="preserve"> </w:t>
      </w:r>
      <w:r w:rsidR="00E74ADF">
        <w:t>Zoé, Assia</w:t>
      </w:r>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Chengxiang </w:t>
      </w:r>
      <w:r w:rsidR="007F7051">
        <w:t>XIONG</w:t>
      </w:r>
      <w:r w:rsidR="009E0D1F">
        <w:t xml:space="preserve">, </w:t>
      </w:r>
      <w:r w:rsidR="00E84901">
        <w:t xml:space="preserve">mon père Weimin </w:t>
      </w:r>
      <w:r w:rsidR="007F7051">
        <w:t>ZHANG</w:t>
      </w:r>
      <w:r w:rsidR="009E0D1F">
        <w:t xml:space="preserve"> et</w:t>
      </w:r>
      <w:r w:rsidR="001F582E">
        <w:t xml:space="preserve">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474A37B1" w14:textId="77777777" w:rsidR="00340628" w:rsidRDefault="00340628" w:rsidP="00340628">
      <w:pPr>
        <w:spacing w:line="360" w:lineRule="auto"/>
      </w:pPr>
    </w:p>
    <w:p w14:paraId="43AB89C6" w14:textId="4CB265B6" w:rsidR="00340628" w:rsidRDefault="00340628">
      <w:pPr>
        <w:overflowPunct/>
        <w:autoSpaceDE/>
        <w:autoSpaceDN/>
        <w:adjustRightInd/>
        <w:spacing w:after="160" w:line="259" w:lineRule="auto"/>
        <w:jc w:val="left"/>
        <w:textAlignment w:val="auto"/>
      </w:pPr>
      <w:r>
        <w:br w:type="page"/>
      </w:r>
    </w:p>
    <w:p w14:paraId="4B58982C" w14:textId="77777777" w:rsidR="00214956" w:rsidRPr="00733830" w:rsidRDefault="00214956" w:rsidP="00214956">
      <w:pPr>
        <w:pStyle w:val="Titre1"/>
        <w:numPr>
          <w:ilvl w:val="0"/>
          <w:numId w:val="0"/>
        </w:numPr>
        <w:ind w:left="432" w:hanging="432"/>
        <w:rPr>
          <w:b w:val="0"/>
          <w:caps w:val="0"/>
        </w:rPr>
      </w:pPr>
      <w:bookmarkStart w:id="1" w:name="_Toc536800367"/>
      <w:r w:rsidRPr="00733830">
        <w:lastRenderedPageBreak/>
        <w:t>Table des matières</w:t>
      </w:r>
      <w:bookmarkEnd w:id="1"/>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612ED981" w14:textId="77777777" w:rsidR="0074254F"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800366" w:history="1">
            <w:r w:rsidR="0074254F" w:rsidRPr="00D75186">
              <w:rPr>
                <w:rStyle w:val="Lienhypertexte"/>
              </w:rPr>
              <w:t>Remerciements</w:t>
            </w:r>
            <w:r w:rsidR="0074254F">
              <w:rPr>
                <w:webHidden/>
              </w:rPr>
              <w:tab/>
            </w:r>
            <w:r w:rsidR="0074254F">
              <w:rPr>
                <w:webHidden/>
              </w:rPr>
              <w:fldChar w:fldCharType="begin"/>
            </w:r>
            <w:r w:rsidR="0074254F">
              <w:rPr>
                <w:webHidden/>
              </w:rPr>
              <w:instrText xml:space="preserve"> PAGEREF _Toc536800366 \h </w:instrText>
            </w:r>
            <w:r w:rsidR="0074254F">
              <w:rPr>
                <w:webHidden/>
              </w:rPr>
            </w:r>
            <w:r w:rsidR="0074254F">
              <w:rPr>
                <w:webHidden/>
              </w:rPr>
              <w:fldChar w:fldCharType="separate"/>
            </w:r>
            <w:r w:rsidR="00C20694">
              <w:rPr>
                <w:webHidden/>
              </w:rPr>
              <w:t>3</w:t>
            </w:r>
            <w:r w:rsidR="0074254F">
              <w:rPr>
                <w:webHidden/>
              </w:rPr>
              <w:fldChar w:fldCharType="end"/>
            </w:r>
          </w:hyperlink>
        </w:p>
        <w:p w14:paraId="5D5B1F20" w14:textId="77777777" w:rsidR="0074254F" w:rsidRDefault="0066514F">
          <w:pPr>
            <w:pStyle w:val="TM1"/>
            <w:rPr>
              <w:rFonts w:asciiTheme="minorHAnsi" w:eastAsiaTheme="minorEastAsia" w:hAnsiTheme="minorHAnsi" w:cstheme="minorBidi"/>
              <w:sz w:val="22"/>
              <w:szCs w:val="22"/>
              <w:lang w:eastAsia="zh-CN"/>
            </w:rPr>
          </w:pPr>
          <w:hyperlink w:anchor="_Toc536800367" w:history="1">
            <w:r w:rsidR="0074254F" w:rsidRPr="00D75186">
              <w:rPr>
                <w:rStyle w:val="Lienhypertexte"/>
              </w:rPr>
              <w:t>Table des matières</w:t>
            </w:r>
            <w:r w:rsidR="0074254F">
              <w:rPr>
                <w:webHidden/>
              </w:rPr>
              <w:tab/>
            </w:r>
            <w:r w:rsidR="0074254F">
              <w:rPr>
                <w:webHidden/>
              </w:rPr>
              <w:fldChar w:fldCharType="begin"/>
            </w:r>
            <w:r w:rsidR="0074254F">
              <w:rPr>
                <w:webHidden/>
              </w:rPr>
              <w:instrText xml:space="preserve"> PAGEREF _Toc536800367 \h </w:instrText>
            </w:r>
            <w:r w:rsidR="0074254F">
              <w:rPr>
                <w:webHidden/>
              </w:rPr>
            </w:r>
            <w:r w:rsidR="0074254F">
              <w:rPr>
                <w:webHidden/>
              </w:rPr>
              <w:fldChar w:fldCharType="separate"/>
            </w:r>
            <w:r w:rsidR="00C20694">
              <w:rPr>
                <w:webHidden/>
              </w:rPr>
              <w:t>5</w:t>
            </w:r>
            <w:r w:rsidR="0074254F">
              <w:rPr>
                <w:webHidden/>
              </w:rPr>
              <w:fldChar w:fldCharType="end"/>
            </w:r>
          </w:hyperlink>
        </w:p>
        <w:p w14:paraId="0BC5F2BC" w14:textId="77777777" w:rsidR="0074254F" w:rsidRDefault="0066514F">
          <w:pPr>
            <w:pStyle w:val="TM1"/>
            <w:rPr>
              <w:rFonts w:asciiTheme="minorHAnsi" w:eastAsiaTheme="minorEastAsia" w:hAnsiTheme="minorHAnsi" w:cstheme="minorBidi"/>
              <w:sz w:val="22"/>
              <w:szCs w:val="22"/>
              <w:lang w:eastAsia="zh-CN"/>
            </w:rPr>
          </w:pPr>
          <w:hyperlink w:anchor="_Toc536800368" w:history="1">
            <w:r w:rsidR="0074254F" w:rsidRPr="00D75186">
              <w:rPr>
                <w:rStyle w:val="Lienhypertexte"/>
              </w:rPr>
              <w:t>Nomenclature</w:t>
            </w:r>
            <w:r w:rsidR="0074254F">
              <w:rPr>
                <w:webHidden/>
              </w:rPr>
              <w:tab/>
            </w:r>
            <w:r w:rsidR="0074254F">
              <w:rPr>
                <w:webHidden/>
              </w:rPr>
              <w:fldChar w:fldCharType="begin"/>
            </w:r>
            <w:r w:rsidR="0074254F">
              <w:rPr>
                <w:webHidden/>
              </w:rPr>
              <w:instrText xml:space="preserve"> PAGEREF _Toc536800368 \h </w:instrText>
            </w:r>
            <w:r w:rsidR="0074254F">
              <w:rPr>
                <w:webHidden/>
              </w:rPr>
            </w:r>
            <w:r w:rsidR="0074254F">
              <w:rPr>
                <w:webHidden/>
              </w:rPr>
              <w:fldChar w:fldCharType="separate"/>
            </w:r>
            <w:r w:rsidR="00C20694">
              <w:rPr>
                <w:webHidden/>
              </w:rPr>
              <w:t>8</w:t>
            </w:r>
            <w:r w:rsidR="0074254F">
              <w:rPr>
                <w:webHidden/>
              </w:rPr>
              <w:fldChar w:fldCharType="end"/>
            </w:r>
          </w:hyperlink>
        </w:p>
        <w:p w14:paraId="43FDBD2F" w14:textId="77777777" w:rsidR="0074254F" w:rsidRDefault="0066514F">
          <w:pPr>
            <w:pStyle w:val="TM1"/>
            <w:rPr>
              <w:rFonts w:asciiTheme="minorHAnsi" w:eastAsiaTheme="minorEastAsia" w:hAnsiTheme="minorHAnsi" w:cstheme="minorBidi"/>
              <w:sz w:val="22"/>
              <w:szCs w:val="22"/>
              <w:lang w:eastAsia="zh-CN"/>
            </w:rPr>
          </w:pPr>
          <w:hyperlink w:anchor="_Toc536800369" w:history="1">
            <w:r w:rsidR="0074254F" w:rsidRPr="00D75186">
              <w:rPr>
                <w:rStyle w:val="Lienhypertexte"/>
              </w:rPr>
              <w:t>Introduction générale</w:t>
            </w:r>
            <w:r w:rsidR="0074254F">
              <w:rPr>
                <w:webHidden/>
              </w:rPr>
              <w:tab/>
            </w:r>
            <w:r w:rsidR="0074254F">
              <w:rPr>
                <w:webHidden/>
              </w:rPr>
              <w:fldChar w:fldCharType="begin"/>
            </w:r>
            <w:r w:rsidR="0074254F">
              <w:rPr>
                <w:webHidden/>
              </w:rPr>
              <w:instrText xml:space="preserve"> PAGEREF _Toc536800369 \h </w:instrText>
            </w:r>
            <w:r w:rsidR="0074254F">
              <w:rPr>
                <w:webHidden/>
              </w:rPr>
            </w:r>
            <w:r w:rsidR="0074254F">
              <w:rPr>
                <w:webHidden/>
              </w:rPr>
              <w:fldChar w:fldCharType="separate"/>
            </w:r>
            <w:r w:rsidR="00C20694">
              <w:rPr>
                <w:webHidden/>
              </w:rPr>
              <w:t>13</w:t>
            </w:r>
            <w:r w:rsidR="0074254F">
              <w:rPr>
                <w:webHidden/>
              </w:rPr>
              <w:fldChar w:fldCharType="end"/>
            </w:r>
          </w:hyperlink>
        </w:p>
        <w:p w14:paraId="784F9853" w14:textId="77777777" w:rsidR="0074254F" w:rsidRDefault="0066514F">
          <w:pPr>
            <w:pStyle w:val="TM1"/>
            <w:rPr>
              <w:rFonts w:asciiTheme="minorHAnsi" w:eastAsiaTheme="minorEastAsia" w:hAnsiTheme="minorHAnsi" w:cstheme="minorBidi"/>
              <w:sz w:val="22"/>
              <w:szCs w:val="22"/>
              <w:lang w:eastAsia="zh-CN"/>
            </w:rPr>
          </w:pPr>
          <w:hyperlink w:anchor="_Toc536800370" w:history="1">
            <w:r w:rsidR="0074254F" w:rsidRPr="00D75186">
              <w:rPr>
                <w:rStyle w:val="Lienhypertexte"/>
              </w:rPr>
              <w:t>Chapitre 1 :  Etude bibliographique</w:t>
            </w:r>
            <w:r w:rsidR="0074254F">
              <w:rPr>
                <w:webHidden/>
              </w:rPr>
              <w:tab/>
            </w:r>
            <w:r w:rsidR="0074254F">
              <w:rPr>
                <w:webHidden/>
              </w:rPr>
              <w:fldChar w:fldCharType="begin"/>
            </w:r>
            <w:r w:rsidR="0074254F">
              <w:rPr>
                <w:webHidden/>
              </w:rPr>
              <w:instrText xml:space="preserve"> PAGEREF _Toc536800370 \h </w:instrText>
            </w:r>
            <w:r w:rsidR="0074254F">
              <w:rPr>
                <w:webHidden/>
              </w:rPr>
            </w:r>
            <w:r w:rsidR="0074254F">
              <w:rPr>
                <w:webHidden/>
              </w:rPr>
              <w:fldChar w:fldCharType="separate"/>
            </w:r>
            <w:r w:rsidR="00C20694">
              <w:rPr>
                <w:webHidden/>
              </w:rPr>
              <w:t>17</w:t>
            </w:r>
            <w:r w:rsidR="0074254F">
              <w:rPr>
                <w:webHidden/>
              </w:rPr>
              <w:fldChar w:fldCharType="end"/>
            </w:r>
          </w:hyperlink>
        </w:p>
        <w:p w14:paraId="2093A9B5"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371" w:history="1">
            <w:r w:rsidR="0074254F" w:rsidRPr="00D75186">
              <w:rPr>
                <w:rStyle w:val="Lienhypertexte"/>
                <w:noProof/>
              </w:rPr>
              <w:t>1.1</w:t>
            </w:r>
            <w:r w:rsidR="0074254F">
              <w:rPr>
                <w:rFonts w:asciiTheme="minorHAnsi" w:eastAsiaTheme="minorEastAsia" w:hAnsiTheme="minorHAnsi" w:cstheme="minorBidi"/>
                <w:noProof/>
                <w:szCs w:val="22"/>
                <w:lang w:eastAsia="zh-CN"/>
              </w:rPr>
              <w:tab/>
            </w:r>
            <w:r w:rsidR="0074254F" w:rsidRPr="00D75186">
              <w:rPr>
                <w:rStyle w:val="Lienhypertexte"/>
                <w:noProof/>
              </w:rPr>
              <w:t>Instabilités (thermiques) liées aux vibrations synchrones</w:t>
            </w:r>
            <w:r w:rsidR="0074254F">
              <w:rPr>
                <w:noProof/>
                <w:webHidden/>
              </w:rPr>
              <w:tab/>
            </w:r>
            <w:r w:rsidR="0074254F">
              <w:rPr>
                <w:noProof/>
                <w:webHidden/>
              </w:rPr>
              <w:fldChar w:fldCharType="begin"/>
            </w:r>
            <w:r w:rsidR="0074254F">
              <w:rPr>
                <w:noProof/>
                <w:webHidden/>
              </w:rPr>
              <w:instrText xml:space="preserve"> PAGEREF _Toc536800371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5BE23A7A"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372" w:history="1">
            <w:r w:rsidR="0074254F" w:rsidRPr="00D75186">
              <w:rPr>
                <w:rStyle w:val="Lienhypertexte"/>
                <w:noProof/>
              </w:rPr>
              <w:t>1.1.1</w:t>
            </w:r>
            <w:r w:rsidR="0074254F">
              <w:rPr>
                <w:rFonts w:asciiTheme="minorHAnsi" w:eastAsiaTheme="minorEastAsia" w:hAnsiTheme="minorHAnsi" w:cstheme="minorBidi"/>
                <w:noProof/>
                <w:szCs w:val="22"/>
                <w:lang w:eastAsia="zh-CN"/>
              </w:rPr>
              <w:tab/>
            </w:r>
            <w:r w:rsidR="0074254F" w:rsidRPr="00D75186">
              <w:rPr>
                <w:rStyle w:val="Lienhypertexte"/>
                <w:noProof/>
              </w:rPr>
              <w:t>Effet Newkirk</w:t>
            </w:r>
            <w:r w:rsidR="0074254F">
              <w:rPr>
                <w:noProof/>
                <w:webHidden/>
              </w:rPr>
              <w:tab/>
            </w:r>
            <w:r w:rsidR="0074254F">
              <w:rPr>
                <w:noProof/>
                <w:webHidden/>
              </w:rPr>
              <w:fldChar w:fldCharType="begin"/>
            </w:r>
            <w:r w:rsidR="0074254F">
              <w:rPr>
                <w:noProof/>
                <w:webHidden/>
              </w:rPr>
              <w:instrText xml:space="preserve"> PAGEREF _Toc536800372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10EA3D3B"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373" w:history="1">
            <w:r w:rsidR="0074254F" w:rsidRPr="00D75186">
              <w:rPr>
                <w:rStyle w:val="Lienhypertexte"/>
                <w:noProof/>
              </w:rPr>
              <w:t>1.1.2</w:t>
            </w:r>
            <w:r w:rsidR="0074254F">
              <w:rPr>
                <w:rFonts w:asciiTheme="minorHAnsi" w:eastAsiaTheme="minorEastAsia" w:hAnsiTheme="minorHAnsi" w:cstheme="minorBidi"/>
                <w:noProof/>
                <w:szCs w:val="22"/>
                <w:lang w:eastAsia="zh-CN"/>
              </w:rPr>
              <w:tab/>
            </w:r>
            <w:r w:rsidR="0074254F" w:rsidRPr="00D75186">
              <w:rPr>
                <w:rStyle w:val="Lienhypertexte"/>
                <w:noProof/>
              </w:rPr>
              <w:t>Effet Morton</w:t>
            </w:r>
            <w:r w:rsidR="0074254F">
              <w:rPr>
                <w:noProof/>
                <w:webHidden/>
              </w:rPr>
              <w:tab/>
            </w:r>
            <w:r w:rsidR="0074254F">
              <w:rPr>
                <w:noProof/>
                <w:webHidden/>
              </w:rPr>
              <w:fldChar w:fldCharType="begin"/>
            </w:r>
            <w:r w:rsidR="0074254F">
              <w:rPr>
                <w:noProof/>
                <w:webHidden/>
              </w:rPr>
              <w:instrText xml:space="preserve"> PAGEREF _Toc536800373 \h </w:instrText>
            </w:r>
            <w:r w:rsidR="0074254F">
              <w:rPr>
                <w:noProof/>
                <w:webHidden/>
              </w:rPr>
            </w:r>
            <w:r w:rsidR="0074254F">
              <w:rPr>
                <w:noProof/>
                <w:webHidden/>
              </w:rPr>
              <w:fldChar w:fldCharType="separate"/>
            </w:r>
            <w:r w:rsidR="00C20694">
              <w:rPr>
                <w:noProof/>
                <w:webHidden/>
              </w:rPr>
              <w:t>20</w:t>
            </w:r>
            <w:r w:rsidR="0074254F">
              <w:rPr>
                <w:noProof/>
                <w:webHidden/>
              </w:rPr>
              <w:fldChar w:fldCharType="end"/>
            </w:r>
          </w:hyperlink>
        </w:p>
        <w:p w14:paraId="053BAAEC"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374" w:history="1">
            <w:r w:rsidR="0074254F" w:rsidRPr="00D75186">
              <w:rPr>
                <w:rStyle w:val="Lienhypertexte"/>
                <w:noProof/>
              </w:rPr>
              <w:t>1.2</w:t>
            </w:r>
            <w:r w:rsidR="0074254F">
              <w:rPr>
                <w:rFonts w:asciiTheme="minorHAnsi" w:eastAsiaTheme="minorEastAsia" w:hAnsiTheme="minorHAnsi" w:cstheme="minorBidi"/>
                <w:noProof/>
                <w:szCs w:val="22"/>
                <w:lang w:eastAsia="zh-CN"/>
              </w:rPr>
              <w:tab/>
            </w:r>
            <w:r w:rsidR="0074254F" w:rsidRPr="00D75186">
              <w:rPr>
                <w:rStyle w:val="Lienhypertexte"/>
                <w:noProof/>
              </w:rPr>
              <w:t>Etudes expérimentales et cas industriels</w:t>
            </w:r>
            <w:r w:rsidR="0074254F">
              <w:rPr>
                <w:noProof/>
                <w:webHidden/>
              </w:rPr>
              <w:tab/>
            </w:r>
            <w:r w:rsidR="0074254F">
              <w:rPr>
                <w:noProof/>
                <w:webHidden/>
              </w:rPr>
              <w:fldChar w:fldCharType="begin"/>
            </w:r>
            <w:r w:rsidR="0074254F">
              <w:rPr>
                <w:noProof/>
                <w:webHidden/>
              </w:rPr>
              <w:instrText xml:space="preserve"> PAGEREF _Toc536800374 \h </w:instrText>
            </w:r>
            <w:r w:rsidR="0074254F">
              <w:rPr>
                <w:noProof/>
                <w:webHidden/>
              </w:rPr>
            </w:r>
            <w:r w:rsidR="0074254F">
              <w:rPr>
                <w:noProof/>
                <w:webHidden/>
              </w:rPr>
              <w:fldChar w:fldCharType="separate"/>
            </w:r>
            <w:r w:rsidR="00C20694">
              <w:rPr>
                <w:noProof/>
                <w:webHidden/>
              </w:rPr>
              <w:t>22</w:t>
            </w:r>
            <w:r w:rsidR="0074254F">
              <w:rPr>
                <w:noProof/>
                <w:webHidden/>
              </w:rPr>
              <w:fldChar w:fldCharType="end"/>
            </w:r>
          </w:hyperlink>
        </w:p>
        <w:p w14:paraId="5D18D2D6"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375" w:history="1">
            <w:r w:rsidR="0074254F" w:rsidRPr="00D75186">
              <w:rPr>
                <w:rStyle w:val="Lienhypertexte"/>
                <w:noProof/>
              </w:rPr>
              <w:t>1.3</w:t>
            </w:r>
            <w:r w:rsidR="0074254F">
              <w:rPr>
                <w:rFonts w:asciiTheme="minorHAnsi" w:eastAsiaTheme="minorEastAsia" w:hAnsiTheme="minorHAnsi" w:cstheme="minorBidi"/>
                <w:noProof/>
                <w:szCs w:val="22"/>
                <w:lang w:eastAsia="zh-CN"/>
              </w:rPr>
              <w:tab/>
            </w:r>
            <w:r w:rsidR="0074254F" w:rsidRPr="00D75186">
              <w:rPr>
                <w:rStyle w:val="Lienhypertexte"/>
                <w:noProof/>
              </w:rPr>
              <w:t>Modeles theoriques</w:t>
            </w:r>
            <w:r w:rsidR="0074254F">
              <w:rPr>
                <w:noProof/>
                <w:webHidden/>
              </w:rPr>
              <w:tab/>
            </w:r>
            <w:r w:rsidR="0074254F">
              <w:rPr>
                <w:noProof/>
                <w:webHidden/>
              </w:rPr>
              <w:fldChar w:fldCharType="begin"/>
            </w:r>
            <w:r w:rsidR="0074254F">
              <w:rPr>
                <w:noProof/>
                <w:webHidden/>
              </w:rPr>
              <w:instrText xml:space="preserve"> PAGEREF _Toc536800375 \h </w:instrText>
            </w:r>
            <w:r w:rsidR="0074254F">
              <w:rPr>
                <w:noProof/>
                <w:webHidden/>
              </w:rPr>
            </w:r>
            <w:r w:rsidR="0074254F">
              <w:rPr>
                <w:noProof/>
                <w:webHidden/>
              </w:rPr>
              <w:fldChar w:fldCharType="separate"/>
            </w:r>
            <w:r w:rsidR="00C20694">
              <w:rPr>
                <w:noProof/>
                <w:webHidden/>
              </w:rPr>
              <w:t>26</w:t>
            </w:r>
            <w:r w:rsidR="0074254F">
              <w:rPr>
                <w:noProof/>
                <w:webHidden/>
              </w:rPr>
              <w:fldChar w:fldCharType="end"/>
            </w:r>
          </w:hyperlink>
        </w:p>
        <w:p w14:paraId="1C5D30F0"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376" w:history="1">
            <w:r w:rsidR="0074254F" w:rsidRPr="00D75186">
              <w:rPr>
                <w:rStyle w:val="Lienhypertexte"/>
                <w:noProof/>
              </w:rPr>
              <w:t>1.3.1</w:t>
            </w:r>
            <w:r w:rsidR="0074254F">
              <w:rPr>
                <w:rFonts w:asciiTheme="minorHAnsi" w:eastAsiaTheme="minorEastAsia" w:hAnsiTheme="minorHAnsi" w:cstheme="minorBidi"/>
                <w:noProof/>
                <w:szCs w:val="22"/>
                <w:lang w:eastAsia="zh-CN"/>
              </w:rPr>
              <w:tab/>
            </w:r>
            <w:r w:rsidR="0074254F" w:rsidRPr="00D75186">
              <w:rPr>
                <w:rStyle w:val="Lienhypertexte"/>
                <w:noProof/>
              </w:rPr>
              <w:t>Méthodes inspirées de la théorie du contrôle</w:t>
            </w:r>
            <w:r w:rsidR="0074254F">
              <w:rPr>
                <w:noProof/>
                <w:webHidden/>
              </w:rPr>
              <w:tab/>
            </w:r>
            <w:r w:rsidR="0074254F">
              <w:rPr>
                <w:noProof/>
                <w:webHidden/>
              </w:rPr>
              <w:fldChar w:fldCharType="begin"/>
            </w:r>
            <w:r w:rsidR="0074254F">
              <w:rPr>
                <w:noProof/>
                <w:webHidden/>
              </w:rPr>
              <w:instrText xml:space="preserve"> PAGEREF _Toc536800376 \h </w:instrText>
            </w:r>
            <w:r w:rsidR="0074254F">
              <w:rPr>
                <w:noProof/>
                <w:webHidden/>
              </w:rPr>
            </w:r>
            <w:r w:rsidR="0074254F">
              <w:rPr>
                <w:noProof/>
                <w:webHidden/>
              </w:rPr>
              <w:fldChar w:fldCharType="separate"/>
            </w:r>
            <w:r w:rsidR="00C20694">
              <w:rPr>
                <w:noProof/>
                <w:webHidden/>
              </w:rPr>
              <w:t>26</w:t>
            </w:r>
            <w:r w:rsidR="0074254F">
              <w:rPr>
                <w:noProof/>
                <w:webHidden/>
              </w:rPr>
              <w:fldChar w:fldCharType="end"/>
            </w:r>
          </w:hyperlink>
        </w:p>
        <w:p w14:paraId="3E2B2ED2"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377" w:history="1">
            <w:r w:rsidR="0074254F" w:rsidRPr="00D75186">
              <w:rPr>
                <w:rStyle w:val="Lienhypertexte"/>
                <w:noProof/>
              </w:rPr>
              <w:t>1.3.2</w:t>
            </w:r>
            <w:r w:rsidR="0074254F">
              <w:rPr>
                <w:rFonts w:asciiTheme="minorHAnsi" w:eastAsiaTheme="minorEastAsia" w:hAnsiTheme="minorHAnsi" w:cstheme="minorBidi"/>
                <w:noProof/>
                <w:szCs w:val="22"/>
                <w:lang w:eastAsia="zh-CN"/>
              </w:rPr>
              <w:tab/>
            </w:r>
            <w:r w:rsidR="0074254F" w:rsidRPr="00D75186">
              <w:rPr>
                <w:rStyle w:val="Lienhypertexte"/>
                <w:noProof/>
              </w:rPr>
              <w:t>Méthode basée sur un balourd critique prédéfini</w:t>
            </w:r>
            <w:r w:rsidR="0074254F">
              <w:rPr>
                <w:noProof/>
                <w:webHidden/>
              </w:rPr>
              <w:tab/>
            </w:r>
            <w:r w:rsidR="0074254F">
              <w:rPr>
                <w:noProof/>
                <w:webHidden/>
              </w:rPr>
              <w:fldChar w:fldCharType="begin"/>
            </w:r>
            <w:r w:rsidR="0074254F">
              <w:rPr>
                <w:noProof/>
                <w:webHidden/>
              </w:rPr>
              <w:instrText xml:space="preserve"> PAGEREF _Toc536800377 \h </w:instrText>
            </w:r>
            <w:r w:rsidR="0074254F">
              <w:rPr>
                <w:noProof/>
                <w:webHidden/>
              </w:rPr>
            </w:r>
            <w:r w:rsidR="0074254F">
              <w:rPr>
                <w:noProof/>
                <w:webHidden/>
              </w:rPr>
              <w:fldChar w:fldCharType="separate"/>
            </w:r>
            <w:r w:rsidR="00C20694">
              <w:rPr>
                <w:noProof/>
                <w:webHidden/>
              </w:rPr>
              <w:t>28</w:t>
            </w:r>
            <w:r w:rsidR="0074254F">
              <w:rPr>
                <w:noProof/>
                <w:webHidden/>
              </w:rPr>
              <w:fldChar w:fldCharType="end"/>
            </w:r>
          </w:hyperlink>
        </w:p>
        <w:p w14:paraId="19AFFAA5"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378" w:history="1">
            <w:r w:rsidR="0074254F" w:rsidRPr="00D75186">
              <w:rPr>
                <w:rStyle w:val="Lienhypertexte"/>
                <w:noProof/>
              </w:rPr>
              <w:t>1.3.3</w:t>
            </w:r>
            <w:r w:rsidR="0074254F">
              <w:rPr>
                <w:rFonts w:asciiTheme="minorHAnsi" w:eastAsiaTheme="minorEastAsia" w:hAnsiTheme="minorHAnsi" w:cstheme="minorBidi"/>
                <w:noProof/>
                <w:szCs w:val="22"/>
                <w:lang w:eastAsia="zh-CN"/>
              </w:rPr>
              <w:tab/>
            </w:r>
            <w:r w:rsidR="0074254F" w:rsidRPr="00D75186">
              <w:rPr>
                <w:rStyle w:val="Lienhypertexte"/>
                <w:noProof/>
              </w:rPr>
              <w:t>Méthodes basees sur le bilan thermique</w:t>
            </w:r>
            <w:r w:rsidR="0074254F">
              <w:rPr>
                <w:noProof/>
                <w:webHidden/>
              </w:rPr>
              <w:tab/>
            </w:r>
            <w:r w:rsidR="0074254F">
              <w:rPr>
                <w:noProof/>
                <w:webHidden/>
              </w:rPr>
              <w:fldChar w:fldCharType="begin"/>
            </w:r>
            <w:r w:rsidR="0074254F">
              <w:rPr>
                <w:noProof/>
                <w:webHidden/>
              </w:rPr>
              <w:instrText xml:space="preserve"> PAGEREF _Toc536800378 \h </w:instrText>
            </w:r>
            <w:r w:rsidR="0074254F">
              <w:rPr>
                <w:noProof/>
                <w:webHidden/>
              </w:rPr>
            </w:r>
            <w:r w:rsidR="0074254F">
              <w:rPr>
                <w:noProof/>
                <w:webHidden/>
              </w:rPr>
              <w:fldChar w:fldCharType="separate"/>
            </w:r>
            <w:r w:rsidR="00C20694">
              <w:rPr>
                <w:noProof/>
                <w:webHidden/>
              </w:rPr>
              <w:t>28</w:t>
            </w:r>
            <w:r w:rsidR="0074254F">
              <w:rPr>
                <w:noProof/>
                <w:webHidden/>
              </w:rPr>
              <w:fldChar w:fldCharType="end"/>
            </w:r>
          </w:hyperlink>
        </w:p>
        <w:p w14:paraId="0F2F42F1"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379" w:history="1">
            <w:r w:rsidR="0074254F" w:rsidRPr="00D75186">
              <w:rPr>
                <w:rStyle w:val="Lienhypertexte"/>
                <w:noProof/>
              </w:rPr>
              <w:t>1.3.4</w:t>
            </w:r>
            <w:r w:rsidR="0074254F">
              <w:rPr>
                <w:rFonts w:asciiTheme="minorHAnsi" w:eastAsiaTheme="minorEastAsia" w:hAnsiTheme="minorHAnsi" w:cstheme="minorBidi"/>
                <w:noProof/>
                <w:szCs w:val="22"/>
                <w:lang w:eastAsia="zh-CN"/>
              </w:rPr>
              <w:tab/>
            </w:r>
            <w:r w:rsidR="0074254F" w:rsidRPr="00D75186">
              <w:rPr>
                <w:rStyle w:val="Lienhypertexte"/>
                <w:noProof/>
              </w:rPr>
              <w:t>Modeles non-linéaires en régime transitoire</w:t>
            </w:r>
            <w:r w:rsidR="0074254F">
              <w:rPr>
                <w:noProof/>
                <w:webHidden/>
              </w:rPr>
              <w:tab/>
            </w:r>
            <w:r w:rsidR="0074254F">
              <w:rPr>
                <w:noProof/>
                <w:webHidden/>
              </w:rPr>
              <w:fldChar w:fldCharType="begin"/>
            </w:r>
            <w:r w:rsidR="0074254F">
              <w:rPr>
                <w:noProof/>
                <w:webHidden/>
              </w:rPr>
              <w:instrText xml:space="preserve"> PAGEREF _Toc536800379 \h </w:instrText>
            </w:r>
            <w:r w:rsidR="0074254F">
              <w:rPr>
                <w:noProof/>
                <w:webHidden/>
              </w:rPr>
            </w:r>
            <w:r w:rsidR="0074254F">
              <w:rPr>
                <w:noProof/>
                <w:webHidden/>
              </w:rPr>
              <w:fldChar w:fldCharType="separate"/>
            </w:r>
            <w:r w:rsidR="00C20694">
              <w:rPr>
                <w:noProof/>
                <w:webHidden/>
              </w:rPr>
              <w:t>29</w:t>
            </w:r>
            <w:r w:rsidR="0074254F">
              <w:rPr>
                <w:noProof/>
                <w:webHidden/>
              </w:rPr>
              <w:fldChar w:fldCharType="end"/>
            </w:r>
          </w:hyperlink>
        </w:p>
        <w:p w14:paraId="2327D777"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380" w:history="1">
            <w:r w:rsidR="0074254F" w:rsidRPr="00D75186">
              <w:rPr>
                <w:rStyle w:val="Lienhypertexte"/>
                <w:noProof/>
              </w:rPr>
              <w:t>1.4</w:t>
            </w:r>
            <w:r w:rsidR="0074254F">
              <w:rPr>
                <w:rFonts w:asciiTheme="minorHAnsi" w:eastAsiaTheme="minorEastAsia" w:hAnsiTheme="minorHAnsi" w:cstheme="minorBidi"/>
                <w:noProof/>
                <w:szCs w:val="22"/>
                <w:lang w:eastAsia="zh-CN"/>
              </w:rPr>
              <w:tab/>
            </w:r>
            <w:r w:rsidR="0074254F" w:rsidRPr="00D75186">
              <w:rPr>
                <w:rStyle w:val="Lienhypertexte"/>
                <w:noProof/>
              </w:rPr>
              <w:t>Stratégie de la modélisation : synthèse</w:t>
            </w:r>
            <w:r w:rsidR="0074254F">
              <w:rPr>
                <w:noProof/>
                <w:webHidden/>
              </w:rPr>
              <w:tab/>
            </w:r>
            <w:r w:rsidR="0074254F">
              <w:rPr>
                <w:noProof/>
                <w:webHidden/>
              </w:rPr>
              <w:fldChar w:fldCharType="begin"/>
            </w:r>
            <w:r w:rsidR="0074254F">
              <w:rPr>
                <w:noProof/>
                <w:webHidden/>
              </w:rPr>
              <w:instrText xml:space="preserve"> PAGEREF _Toc536800380 \h </w:instrText>
            </w:r>
            <w:r w:rsidR="0074254F">
              <w:rPr>
                <w:noProof/>
                <w:webHidden/>
              </w:rPr>
            </w:r>
            <w:r w:rsidR="0074254F">
              <w:rPr>
                <w:noProof/>
                <w:webHidden/>
              </w:rPr>
              <w:fldChar w:fldCharType="separate"/>
            </w:r>
            <w:r w:rsidR="00C20694">
              <w:rPr>
                <w:noProof/>
                <w:webHidden/>
              </w:rPr>
              <w:t>31</w:t>
            </w:r>
            <w:r w:rsidR="0074254F">
              <w:rPr>
                <w:noProof/>
                <w:webHidden/>
              </w:rPr>
              <w:fldChar w:fldCharType="end"/>
            </w:r>
          </w:hyperlink>
        </w:p>
        <w:p w14:paraId="4A81C7BF"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381" w:history="1">
            <w:r w:rsidR="0074254F" w:rsidRPr="00D75186">
              <w:rPr>
                <w:rStyle w:val="Lienhypertexte"/>
                <w:noProof/>
              </w:rPr>
              <w:t>1.5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_Toc536800381 \h </w:instrText>
            </w:r>
            <w:r w:rsidR="0074254F">
              <w:rPr>
                <w:noProof/>
                <w:webHidden/>
              </w:rPr>
            </w:r>
            <w:r w:rsidR="0074254F">
              <w:rPr>
                <w:noProof/>
                <w:webHidden/>
              </w:rPr>
              <w:fldChar w:fldCharType="separate"/>
            </w:r>
            <w:r w:rsidR="00C20694">
              <w:rPr>
                <w:noProof/>
                <w:webHidden/>
              </w:rPr>
              <w:t>34</w:t>
            </w:r>
            <w:r w:rsidR="0074254F">
              <w:rPr>
                <w:noProof/>
                <w:webHidden/>
              </w:rPr>
              <w:fldChar w:fldCharType="end"/>
            </w:r>
          </w:hyperlink>
        </w:p>
        <w:p w14:paraId="6FD8CA38" w14:textId="77777777" w:rsidR="0074254F" w:rsidRDefault="0066514F">
          <w:pPr>
            <w:pStyle w:val="TM1"/>
            <w:rPr>
              <w:rFonts w:asciiTheme="minorHAnsi" w:eastAsiaTheme="minorEastAsia" w:hAnsiTheme="minorHAnsi" w:cstheme="minorBidi"/>
              <w:sz w:val="22"/>
              <w:szCs w:val="22"/>
              <w:lang w:eastAsia="zh-CN"/>
            </w:rPr>
          </w:pPr>
          <w:hyperlink w:anchor="_Toc536800382" w:history="1">
            <w:r w:rsidR="0074254F" w:rsidRPr="00D75186">
              <w:rPr>
                <w:rStyle w:val="Lienhypertexte"/>
              </w:rPr>
              <w:t>Chapitre 2 :  Modélisation des paliers hydrodynamiques</w:t>
            </w:r>
            <w:r w:rsidR="0074254F">
              <w:rPr>
                <w:webHidden/>
              </w:rPr>
              <w:tab/>
            </w:r>
            <w:r w:rsidR="0074254F">
              <w:rPr>
                <w:webHidden/>
              </w:rPr>
              <w:fldChar w:fldCharType="begin"/>
            </w:r>
            <w:r w:rsidR="0074254F">
              <w:rPr>
                <w:webHidden/>
              </w:rPr>
              <w:instrText xml:space="preserve"> PAGEREF _Toc536800382 \h </w:instrText>
            </w:r>
            <w:r w:rsidR="0074254F">
              <w:rPr>
                <w:webHidden/>
              </w:rPr>
            </w:r>
            <w:r w:rsidR="0074254F">
              <w:rPr>
                <w:webHidden/>
              </w:rPr>
              <w:fldChar w:fldCharType="separate"/>
            </w:r>
            <w:r w:rsidR="00C20694">
              <w:rPr>
                <w:webHidden/>
              </w:rPr>
              <w:t>35</w:t>
            </w:r>
            <w:r w:rsidR="0074254F">
              <w:rPr>
                <w:webHidden/>
              </w:rPr>
              <w:fldChar w:fldCharType="end"/>
            </w:r>
          </w:hyperlink>
        </w:p>
        <w:p w14:paraId="6AD2AC65"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384" w:history="1">
            <w:r w:rsidR="0074254F" w:rsidRPr="00D75186">
              <w:rPr>
                <w:rStyle w:val="Lienhypertexte"/>
                <w:noProof/>
              </w:rPr>
              <w:t>2.1</w:t>
            </w:r>
            <w:r w:rsidR="0074254F">
              <w:rPr>
                <w:rFonts w:asciiTheme="minorHAnsi" w:eastAsiaTheme="minorEastAsia" w:hAnsiTheme="minorHAnsi" w:cstheme="minorBidi"/>
                <w:noProof/>
                <w:szCs w:val="22"/>
                <w:lang w:eastAsia="zh-CN"/>
              </w:rPr>
              <w:tab/>
            </w:r>
            <w:r w:rsidR="0074254F" w:rsidRPr="00D75186">
              <w:rPr>
                <w:rStyle w:val="Lienhypertexte"/>
                <w:noProof/>
              </w:rPr>
              <w:t>Introduction</w:t>
            </w:r>
            <w:r w:rsidR="0074254F">
              <w:rPr>
                <w:noProof/>
                <w:webHidden/>
              </w:rPr>
              <w:tab/>
            </w:r>
            <w:r w:rsidR="0074254F">
              <w:rPr>
                <w:noProof/>
                <w:webHidden/>
              </w:rPr>
              <w:fldChar w:fldCharType="begin"/>
            </w:r>
            <w:r w:rsidR="0074254F">
              <w:rPr>
                <w:noProof/>
                <w:webHidden/>
              </w:rPr>
              <w:instrText xml:space="preserve"> PAGEREF _Toc536800384 \h </w:instrText>
            </w:r>
            <w:r w:rsidR="0074254F">
              <w:rPr>
                <w:noProof/>
                <w:webHidden/>
              </w:rPr>
            </w:r>
            <w:r w:rsidR="0074254F">
              <w:rPr>
                <w:noProof/>
                <w:webHidden/>
              </w:rPr>
              <w:fldChar w:fldCharType="separate"/>
            </w:r>
            <w:r w:rsidR="00C20694">
              <w:rPr>
                <w:noProof/>
                <w:webHidden/>
              </w:rPr>
              <w:t>35</w:t>
            </w:r>
            <w:r w:rsidR="0074254F">
              <w:rPr>
                <w:noProof/>
                <w:webHidden/>
              </w:rPr>
              <w:fldChar w:fldCharType="end"/>
            </w:r>
          </w:hyperlink>
        </w:p>
        <w:p w14:paraId="2F2C87D1"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385" w:history="1">
            <w:r w:rsidR="0074254F" w:rsidRPr="00D75186">
              <w:rPr>
                <w:rStyle w:val="Lienhypertexte"/>
                <w:noProof/>
              </w:rPr>
              <w:t>2.2</w:t>
            </w:r>
            <w:r w:rsidR="0074254F">
              <w:rPr>
                <w:rFonts w:asciiTheme="minorHAnsi" w:eastAsiaTheme="minorEastAsia" w:hAnsiTheme="minorHAnsi" w:cstheme="minorBidi"/>
                <w:noProof/>
                <w:szCs w:val="22"/>
                <w:lang w:eastAsia="zh-CN"/>
              </w:rPr>
              <w:tab/>
            </w:r>
            <w:r w:rsidR="0074254F" w:rsidRPr="00D75186">
              <w:rPr>
                <w:rStyle w:val="Lienhypertexte"/>
                <w:noProof/>
              </w:rPr>
              <w:t>Epaisseur du film mince en présence d’un désalignement</w:t>
            </w:r>
            <w:r w:rsidR="0074254F">
              <w:rPr>
                <w:noProof/>
                <w:webHidden/>
              </w:rPr>
              <w:tab/>
            </w:r>
            <w:r w:rsidR="0074254F">
              <w:rPr>
                <w:noProof/>
                <w:webHidden/>
              </w:rPr>
              <w:fldChar w:fldCharType="begin"/>
            </w:r>
            <w:r w:rsidR="0074254F">
              <w:rPr>
                <w:noProof/>
                <w:webHidden/>
              </w:rPr>
              <w:instrText xml:space="preserve"> PAGEREF _Toc536800385 \h </w:instrText>
            </w:r>
            <w:r w:rsidR="0074254F">
              <w:rPr>
                <w:noProof/>
                <w:webHidden/>
              </w:rPr>
            </w:r>
            <w:r w:rsidR="0074254F">
              <w:rPr>
                <w:noProof/>
                <w:webHidden/>
              </w:rPr>
              <w:fldChar w:fldCharType="separate"/>
            </w:r>
            <w:r w:rsidR="00C20694">
              <w:rPr>
                <w:noProof/>
                <w:webHidden/>
              </w:rPr>
              <w:t>36</w:t>
            </w:r>
            <w:r w:rsidR="0074254F">
              <w:rPr>
                <w:noProof/>
                <w:webHidden/>
              </w:rPr>
              <w:fldChar w:fldCharType="end"/>
            </w:r>
          </w:hyperlink>
        </w:p>
        <w:p w14:paraId="5A6330C5"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386" w:history="1">
            <w:r w:rsidR="0074254F" w:rsidRPr="00D75186">
              <w:rPr>
                <w:rStyle w:val="Lienhypertexte"/>
                <w:noProof/>
              </w:rPr>
              <w:t>2.3</w:t>
            </w:r>
            <w:r w:rsidR="0074254F">
              <w:rPr>
                <w:rFonts w:asciiTheme="minorHAnsi" w:eastAsiaTheme="minorEastAsia" w:hAnsiTheme="minorHAnsi" w:cstheme="minorBidi"/>
                <w:noProof/>
                <w:szCs w:val="22"/>
                <w:lang w:eastAsia="zh-CN"/>
              </w:rPr>
              <w:tab/>
            </w:r>
            <w:r w:rsidR="0074254F" w:rsidRPr="00D75186">
              <w:rPr>
                <w:rStyle w:val="Lienhypertexte"/>
                <w:noProof/>
              </w:rPr>
              <w:t>Equations de la lubrification thermohydrodynamique</w:t>
            </w:r>
            <w:r w:rsidR="0074254F">
              <w:rPr>
                <w:noProof/>
                <w:webHidden/>
              </w:rPr>
              <w:tab/>
            </w:r>
            <w:r w:rsidR="0074254F">
              <w:rPr>
                <w:noProof/>
                <w:webHidden/>
              </w:rPr>
              <w:fldChar w:fldCharType="begin"/>
            </w:r>
            <w:r w:rsidR="0074254F">
              <w:rPr>
                <w:noProof/>
                <w:webHidden/>
              </w:rPr>
              <w:instrText xml:space="preserve"> PAGEREF _Toc536800386 \h </w:instrText>
            </w:r>
            <w:r w:rsidR="0074254F">
              <w:rPr>
                <w:noProof/>
                <w:webHidden/>
              </w:rPr>
            </w:r>
            <w:r w:rsidR="0074254F">
              <w:rPr>
                <w:noProof/>
                <w:webHidden/>
              </w:rPr>
              <w:fldChar w:fldCharType="separate"/>
            </w:r>
            <w:r w:rsidR="00C20694">
              <w:rPr>
                <w:noProof/>
                <w:webHidden/>
              </w:rPr>
              <w:t>38</w:t>
            </w:r>
            <w:r w:rsidR="0074254F">
              <w:rPr>
                <w:noProof/>
                <w:webHidden/>
              </w:rPr>
              <w:fldChar w:fldCharType="end"/>
            </w:r>
          </w:hyperlink>
        </w:p>
        <w:p w14:paraId="2A52D939"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387" w:history="1">
            <w:r w:rsidR="0074254F" w:rsidRPr="00D75186">
              <w:rPr>
                <w:rStyle w:val="Lienhypertexte"/>
                <w:noProof/>
              </w:rPr>
              <w:t>2.3.1</w:t>
            </w:r>
            <w:r w:rsidR="0074254F">
              <w:rPr>
                <w:rFonts w:asciiTheme="minorHAnsi" w:eastAsiaTheme="minorEastAsia" w:hAnsiTheme="minorHAnsi" w:cstheme="minorBidi"/>
                <w:noProof/>
                <w:szCs w:val="22"/>
                <w:lang w:eastAsia="zh-CN"/>
              </w:rPr>
              <w:tab/>
            </w:r>
            <w:r w:rsidR="0074254F" w:rsidRPr="00D75186">
              <w:rPr>
                <w:rStyle w:val="Lienhypertexte"/>
                <w:noProof/>
              </w:rPr>
              <w:t>Equation de Reynolds généralisée</w:t>
            </w:r>
            <w:r w:rsidR="0074254F">
              <w:rPr>
                <w:noProof/>
                <w:webHidden/>
              </w:rPr>
              <w:tab/>
            </w:r>
            <w:r w:rsidR="0074254F">
              <w:rPr>
                <w:noProof/>
                <w:webHidden/>
              </w:rPr>
              <w:fldChar w:fldCharType="begin"/>
            </w:r>
            <w:r w:rsidR="0074254F">
              <w:rPr>
                <w:noProof/>
                <w:webHidden/>
              </w:rPr>
              <w:instrText xml:space="preserve"> PAGEREF _Toc536800387 \h </w:instrText>
            </w:r>
            <w:r w:rsidR="0074254F">
              <w:rPr>
                <w:noProof/>
                <w:webHidden/>
              </w:rPr>
            </w:r>
            <w:r w:rsidR="0074254F">
              <w:rPr>
                <w:noProof/>
                <w:webHidden/>
              </w:rPr>
              <w:fldChar w:fldCharType="separate"/>
            </w:r>
            <w:r w:rsidR="00C20694">
              <w:rPr>
                <w:noProof/>
                <w:webHidden/>
              </w:rPr>
              <w:t>38</w:t>
            </w:r>
            <w:r w:rsidR="0074254F">
              <w:rPr>
                <w:noProof/>
                <w:webHidden/>
              </w:rPr>
              <w:fldChar w:fldCharType="end"/>
            </w:r>
          </w:hyperlink>
        </w:p>
        <w:p w14:paraId="47642983"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388" w:history="1">
            <w:r w:rsidR="0074254F" w:rsidRPr="00D75186">
              <w:rPr>
                <w:rStyle w:val="Lienhypertexte"/>
                <w:noProof/>
              </w:rPr>
              <w:t>2.3.2</w:t>
            </w:r>
            <w:r w:rsidR="0074254F">
              <w:rPr>
                <w:rFonts w:asciiTheme="minorHAnsi" w:eastAsiaTheme="minorEastAsia" w:hAnsiTheme="minorHAnsi" w:cstheme="minorBidi"/>
                <w:noProof/>
                <w:szCs w:val="22"/>
                <w:lang w:eastAsia="zh-CN"/>
              </w:rPr>
              <w:tab/>
            </w:r>
            <w:r w:rsidR="0074254F" w:rsidRPr="00D75186">
              <w:rPr>
                <w:rStyle w:val="Lienhypertexte"/>
                <w:noProof/>
              </w:rPr>
              <w:t>Modèles de rupture et reformation du film (cavitation)</w:t>
            </w:r>
            <w:r w:rsidR="0074254F">
              <w:rPr>
                <w:noProof/>
                <w:webHidden/>
              </w:rPr>
              <w:tab/>
            </w:r>
            <w:r w:rsidR="0074254F">
              <w:rPr>
                <w:noProof/>
                <w:webHidden/>
              </w:rPr>
              <w:fldChar w:fldCharType="begin"/>
            </w:r>
            <w:r w:rsidR="0074254F">
              <w:rPr>
                <w:noProof/>
                <w:webHidden/>
              </w:rPr>
              <w:instrText xml:space="preserve"> PAGEREF _Toc536800388 \h </w:instrText>
            </w:r>
            <w:r w:rsidR="0074254F">
              <w:rPr>
                <w:noProof/>
                <w:webHidden/>
              </w:rPr>
            </w:r>
            <w:r w:rsidR="0074254F">
              <w:rPr>
                <w:noProof/>
                <w:webHidden/>
              </w:rPr>
              <w:fldChar w:fldCharType="separate"/>
            </w:r>
            <w:r w:rsidR="00C20694">
              <w:rPr>
                <w:noProof/>
                <w:webHidden/>
              </w:rPr>
              <w:t>41</w:t>
            </w:r>
            <w:r w:rsidR="0074254F">
              <w:rPr>
                <w:noProof/>
                <w:webHidden/>
              </w:rPr>
              <w:fldChar w:fldCharType="end"/>
            </w:r>
          </w:hyperlink>
        </w:p>
        <w:p w14:paraId="68995D34"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389" w:history="1">
            <w:r w:rsidR="0074254F" w:rsidRPr="00D75186">
              <w:rPr>
                <w:rStyle w:val="Lienhypertexte"/>
                <w:noProof/>
              </w:rPr>
              <w:t>2.3.3</w:t>
            </w:r>
            <w:r w:rsidR="0074254F">
              <w:rPr>
                <w:rFonts w:asciiTheme="minorHAnsi" w:eastAsiaTheme="minorEastAsia" w:hAnsiTheme="minorHAnsi" w:cstheme="minorBidi"/>
                <w:noProof/>
                <w:szCs w:val="22"/>
                <w:lang w:eastAsia="zh-CN"/>
              </w:rPr>
              <w:tab/>
            </w:r>
            <w:r w:rsidR="0074254F" w:rsidRPr="00D75186">
              <w:rPr>
                <w:rStyle w:val="Lienhypertexte"/>
                <w:noProof/>
              </w:rPr>
              <w:t>Equation de l’énergie</w:t>
            </w:r>
            <w:r w:rsidR="0074254F">
              <w:rPr>
                <w:noProof/>
                <w:webHidden/>
              </w:rPr>
              <w:tab/>
            </w:r>
            <w:r w:rsidR="0074254F">
              <w:rPr>
                <w:noProof/>
                <w:webHidden/>
              </w:rPr>
              <w:fldChar w:fldCharType="begin"/>
            </w:r>
            <w:r w:rsidR="0074254F">
              <w:rPr>
                <w:noProof/>
                <w:webHidden/>
              </w:rPr>
              <w:instrText xml:space="preserve"> PAGEREF _Toc536800389 \h </w:instrText>
            </w:r>
            <w:r w:rsidR="0074254F">
              <w:rPr>
                <w:noProof/>
                <w:webHidden/>
              </w:rPr>
            </w:r>
            <w:r w:rsidR="0074254F">
              <w:rPr>
                <w:noProof/>
                <w:webHidden/>
              </w:rPr>
              <w:fldChar w:fldCharType="separate"/>
            </w:r>
            <w:r w:rsidR="00C20694">
              <w:rPr>
                <w:noProof/>
                <w:webHidden/>
              </w:rPr>
              <w:t>43</w:t>
            </w:r>
            <w:r w:rsidR="0074254F">
              <w:rPr>
                <w:noProof/>
                <w:webHidden/>
              </w:rPr>
              <w:fldChar w:fldCharType="end"/>
            </w:r>
          </w:hyperlink>
        </w:p>
        <w:p w14:paraId="5E999331"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390" w:history="1">
            <w:r w:rsidR="0074254F" w:rsidRPr="00D75186">
              <w:rPr>
                <w:rStyle w:val="Lienhypertexte"/>
                <w:noProof/>
              </w:rPr>
              <w:t>2.3.4</w:t>
            </w:r>
            <w:r w:rsidR="0074254F">
              <w:rPr>
                <w:rFonts w:asciiTheme="minorHAnsi" w:eastAsiaTheme="minorEastAsia" w:hAnsiTheme="minorHAnsi" w:cstheme="minorBidi"/>
                <w:noProof/>
                <w:szCs w:val="22"/>
                <w:lang w:eastAsia="zh-CN"/>
              </w:rPr>
              <w:tab/>
            </w:r>
            <w:r w:rsidR="0074254F" w:rsidRPr="00D75186">
              <w:rPr>
                <w:rStyle w:val="Lienhypertexte"/>
                <w:noProof/>
              </w:rPr>
              <w:t>Approximation de la temperature par des polynomes de legendre</w:t>
            </w:r>
            <w:r w:rsidR="0074254F">
              <w:rPr>
                <w:noProof/>
                <w:webHidden/>
              </w:rPr>
              <w:tab/>
            </w:r>
            <w:r w:rsidR="0074254F">
              <w:rPr>
                <w:noProof/>
                <w:webHidden/>
              </w:rPr>
              <w:fldChar w:fldCharType="begin"/>
            </w:r>
            <w:r w:rsidR="0074254F">
              <w:rPr>
                <w:noProof/>
                <w:webHidden/>
              </w:rPr>
              <w:instrText xml:space="preserve"> PAGEREF _Toc536800390 \h </w:instrText>
            </w:r>
            <w:r w:rsidR="0074254F">
              <w:rPr>
                <w:noProof/>
                <w:webHidden/>
              </w:rPr>
            </w:r>
            <w:r w:rsidR="0074254F">
              <w:rPr>
                <w:noProof/>
                <w:webHidden/>
              </w:rPr>
              <w:fldChar w:fldCharType="separate"/>
            </w:r>
            <w:r w:rsidR="00C20694">
              <w:rPr>
                <w:noProof/>
                <w:webHidden/>
              </w:rPr>
              <w:t>44</w:t>
            </w:r>
            <w:r w:rsidR="0074254F">
              <w:rPr>
                <w:noProof/>
                <w:webHidden/>
              </w:rPr>
              <w:fldChar w:fldCharType="end"/>
            </w:r>
          </w:hyperlink>
        </w:p>
        <w:p w14:paraId="44B0AFF1"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391" w:history="1">
            <w:r w:rsidR="0074254F" w:rsidRPr="00D75186">
              <w:rPr>
                <w:rStyle w:val="Lienhypertexte"/>
                <w:noProof/>
              </w:rPr>
              <w:t>2.3.5</w:t>
            </w:r>
            <w:r w:rsidR="0074254F">
              <w:rPr>
                <w:rFonts w:asciiTheme="minorHAnsi" w:eastAsiaTheme="minorEastAsia" w:hAnsiTheme="minorHAnsi" w:cstheme="minorBidi"/>
                <w:noProof/>
                <w:szCs w:val="22"/>
                <w:lang w:eastAsia="zh-CN"/>
              </w:rPr>
              <w:tab/>
            </w:r>
            <w:r w:rsidR="0074254F" w:rsidRPr="00D75186">
              <w:rPr>
                <w:rStyle w:val="Lienhypertexte"/>
                <w:noProof/>
              </w:rPr>
              <w:t>Résolution des équations couplées</w:t>
            </w:r>
            <w:r w:rsidR="0074254F">
              <w:rPr>
                <w:noProof/>
                <w:webHidden/>
              </w:rPr>
              <w:tab/>
            </w:r>
            <w:r w:rsidR="0074254F">
              <w:rPr>
                <w:noProof/>
                <w:webHidden/>
              </w:rPr>
              <w:fldChar w:fldCharType="begin"/>
            </w:r>
            <w:r w:rsidR="0074254F">
              <w:rPr>
                <w:noProof/>
                <w:webHidden/>
              </w:rPr>
              <w:instrText xml:space="preserve"> PAGEREF _Toc536800391 \h </w:instrText>
            </w:r>
            <w:r w:rsidR="0074254F">
              <w:rPr>
                <w:noProof/>
                <w:webHidden/>
              </w:rPr>
            </w:r>
            <w:r w:rsidR="0074254F">
              <w:rPr>
                <w:noProof/>
                <w:webHidden/>
              </w:rPr>
              <w:fldChar w:fldCharType="separate"/>
            </w:r>
            <w:r w:rsidR="00C20694">
              <w:rPr>
                <w:noProof/>
                <w:webHidden/>
              </w:rPr>
              <w:t>48</w:t>
            </w:r>
            <w:r w:rsidR="0074254F">
              <w:rPr>
                <w:noProof/>
                <w:webHidden/>
              </w:rPr>
              <w:fldChar w:fldCharType="end"/>
            </w:r>
          </w:hyperlink>
        </w:p>
        <w:p w14:paraId="495A9508"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392" w:history="1">
            <w:r w:rsidR="0074254F" w:rsidRPr="00D75186">
              <w:rPr>
                <w:rStyle w:val="Lienhypertexte"/>
                <w:noProof/>
              </w:rPr>
              <w:t>2.4</w:t>
            </w:r>
            <w:r w:rsidR="0074254F">
              <w:rPr>
                <w:rFonts w:asciiTheme="minorHAnsi" w:eastAsiaTheme="minorEastAsia" w:hAnsiTheme="minorHAnsi" w:cstheme="minorBidi"/>
                <w:noProof/>
                <w:szCs w:val="22"/>
                <w:lang w:eastAsia="zh-CN"/>
              </w:rPr>
              <w:tab/>
            </w:r>
            <w:r w:rsidR="0074254F" w:rsidRPr="00D75186">
              <w:rPr>
                <w:rStyle w:val="Lienhypertexte"/>
                <w:noProof/>
              </w:rPr>
              <w:t>Etude de cas d’un patin incliné 1D</w:t>
            </w:r>
            <w:r w:rsidR="0074254F">
              <w:rPr>
                <w:noProof/>
                <w:webHidden/>
              </w:rPr>
              <w:tab/>
            </w:r>
            <w:r w:rsidR="0074254F">
              <w:rPr>
                <w:noProof/>
                <w:webHidden/>
              </w:rPr>
              <w:fldChar w:fldCharType="begin"/>
            </w:r>
            <w:r w:rsidR="0074254F">
              <w:rPr>
                <w:noProof/>
                <w:webHidden/>
              </w:rPr>
              <w:instrText xml:space="preserve"> PAGEREF _Toc536800392 \h </w:instrText>
            </w:r>
            <w:r w:rsidR="0074254F">
              <w:rPr>
                <w:noProof/>
                <w:webHidden/>
              </w:rPr>
            </w:r>
            <w:r w:rsidR="0074254F">
              <w:rPr>
                <w:noProof/>
                <w:webHidden/>
              </w:rPr>
              <w:fldChar w:fldCharType="separate"/>
            </w:r>
            <w:r w:rsidR="00C20694">
              <w:rPr>
                <w:noProof/>
                <w:webHidden/>
              </w:rPr>
              <w:t>55</w:t>
            </w:r>
            <w:r w:rsidR="0074254F">
              <w:rPr>
                <w:noProof/>
                <w:webHidden/>
              </w:rPr>
              <w:fldChar w:fldCharType="end"/>
            </w:r>
          </w:hyperlink>
        </w:p>
        <w:p w14:paraId="33141DA3"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393" w:history="1">
            <w:r w:rsidR="0074254F" w:rsidRPr="00D75186">
              <w:rPr>
                <w:rStyle w:val="Lienhypertexte"/>
                <w:noProof/>
              </w:rPr>
              <w:t>2.5</w:t>
            </w:r>
            <w:r w:rsidR="0074254F">
              <w:rPr>
                <w:rFonts w:asciiTheme="minorHAnsi" w:eastAsiaTheme="minorEastAsia" w:hAnsiTheme="minorHAnsi" w:cstheme="minorBidi"/>
                <w:noProof/>
                <w:szCs w:val="22"/>
                <w:lang w:eastAsia="zh-CN"/>
              </w:rPr>
              <w:tab/>
            </w:r>
            <w:r w:rsidR="0074254F" w:rsidRPr="00D75186">
              <w:rPr>
                <w:rStyle w:val="Lienhypertexte"/>
                <w:noProof/>
              </w:rPr>
              <w:t>Études de cas d’un palier avec deux lobes</w:t>
            </w:r>
            <w:r w:rsidR="0074254F">
              <w:rPr>
                <w:noProof/>
                <w:webHidden/>
              </w:rPr>
              <w:tab/>
            </w:r>
            <w:r w:rsidR="0074254F">
              <w:rPr>
                <w:noProof/>
                <w:webHidden/>
              </w:rPr>
              <w:fldChar w:fldCharType="begin"/>
            </w:r>
            <w:r w:rsidR="0074254F">
              <w:rPr>
                <w:noProof/>
                <w:webHidden/>
              </w:rPr>
              <w:instrText xml:space="preserve"> PAGEREF _Toc536800393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25C1C5DE"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394" w:history="1">
            <w:r w:rsidR="0074254F" w:rsidRPr="00D75186">
              <w:rPr>
                <w:rStyle w:val="Lienhypertexte"/>
                <w:noProof/>
              </w:rPr>
              <w:t>2.6</w:t>
            </w:r>
            <w:r w:rsidR="0074254F">
              <w:rPr>
                <w:rFonts w:asciiTheme="minorHAnsi" w:eastAsiaTheme="minorEastAsia" w:hAnsiTheme="minorHAnsi" w:cstheme="minorBidi"/>
                <w:noProof/>
                <w:szCs w:val="22"/>
                <w:lang w:eastAsia="zh-CN"/>
              </w:rPr>
              <w:tab/>
            </w:r>
            <w:r w:rsidR="0074254F" w:rsidRPr="00D75186">
              <w:rPr>
                <w:rStyle w:val="Lienhypertexte"/>
                <w:noProof/>
              </w:rPr>
              <w:t>Efforts générés dans paliers hydrodynamiques</w:t>
            </w:r>
            <w:r w:rsidR="0074254F">
              <w:rPr>
                <w:noProof/>
                <w:webHidden/>
              </w:rPr>
              <w:tab/>
            </w:r>
            <w:r w:rsidR="0074254F">
              <w:rPr>
                <w:noProof/>
                <w:webHidden/>
              </w:rPr>
              <w:fldChar w:fldCharType="begin"/>
            </w:r>
            <w:r w:rsidR="0074254F">
              <w:rPr>
                <w:noProof/>
                <w:webHidden/>
              </w:rPr>
              <w:instrText xml:space="preserve"> PAGEREF _Toc536800394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15D08C59"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395" w:history="1">
            <w:r w:rsidR="0074254F" w:rsidRPr="00D75186">
              <w:rPr>
                <w:rStyle w:val="Lienhypertexte"/>
                <w:noProof/>
              </w:rPr>
              <w:t>2.7</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_Toc536800395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7CA4FCBC" w14:textId="77777777" w:rsidR="0074254F" w:rsidRDefault="0066514F">
          <w:pPr>
            <w:pStyle w:val="TM1"/>
            <w:rPr>
              <w:rFonts w:asciiTheme="minorHAnsi" w:eastAsiaTheme="minorEastAsia" w:hAnsiTheme="minorHAnsi" w:cstheme="minorBidi"/>
              <w:sz w:val="22"/>
              <w:szCs w:val="22"/>
              <w:lang w:eastAsia="zh-CN"/>
            </w:rPr>
          </w:pPr>
          <w:hyperlink w:anchor="_Toc536800396" w:history="1">
            <w:r w:rsidR="0074254F" w:rsidRPr="00D75186">
              <w:rPr>
                <w:rStyle w:val="Lienhypertexte"/>
              </w:rPr>
              <w:t>Chapitre 3 :  Modélisation des rotors</w:t>
            </w:r>
            <w:r w:rsidR="0074254F">
              <w:rPr>
                <w:webHidden/>
              </w:rPr>
              <w:tab/>
            </w:r>
            <w:r w:rsidR="0074254F">
              <w:rPr>
                <w:webHidden/>
              </w:rPr>
              <w:fldChar w:fldCharType="begin"/>
            </w:r>
            <w:r w:rsidR="0074254F">
              <w:rPr>
                <w:webHidden/>
              </w:rPr>
              <w:instrText xml:space="preserve"> PAGEREF _Toc536800396 \h </w:instrText>
            </w:r>
            <w:r w:rsidR="0074254F">
              <w:rPr>
                <w:webHidden/>
              </w:rPr>
            </w:r>
            <w:r w:rsidR="0074254F">
              <w:rPr>
                <w:webHidden/>
              </w:rPr>
              <w:fldChar w:fldCharType="separate"/>
            </w:r>
            <w:r w:rsidR="00C20694">
              <w:rPr>
                <w:webHidden/>
              </w:rPr>
              <w:t>65</w:t>
            </w:r>
            <w:r w:rsidR="0074254F">
              <w:rPr>
                <w:webHidden/>
              </w:rPr>
              <w:fldChar w:fldCharType="end"/>
            </w:r>
          </w:hyperlink>
        </w:p>
        <w:p w14:paraId="6080A04C"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402" w:history="1">
            <w:r w:rsidR="0074254F" w:rsidRPr="00D75186">
              <w:rPr>
                <w:rStyle w:val="Lienhypertexte"/>
                <w:noProof/>
              </w:rPr>
              <w:t>3.1</w:t>
            </w:r>
            <w:r w:rsidR="0074254F">
              <w:rPr>
                <w:rFonts w:asciiTheme="minorHAnsi" w:eastAsiaTheme="minorEastAsia" w:hAnsiTheme="minorHAnsi" w:cstheme="minorBidi"/>
                <w:noProof/>
                <w:szCs w:val="22"/>
                <w:lang w:eastAsia="zh-CN"/>
              </w:rPr>
              <w:tab/>
            </w:r>
            <w:r w:rsidR="0074254F" w:rsidRPr="00D75186">
              <w:rPr>
                <w:rStyle w:val="Lienhypertexte"/>
                <w:noProof/>
              </w:rPr>
              <w:t>Modèle thermomécanique des rotors</w:t>
            </w:r>
            <w:r w:rsidR="0074254F">
              <w:rPr>
                <w:noProof/>
                <w:webHidden/>
              </w:rPr>
              <w:tab/>
            </w:r>
            <w:r w:rsidR="0074254F">
              <w:rPr>
                <w:noProof/>
                <w:webHidden/>
              </w:rPr>
              <w:fldChar w:fldCharType="begin"/>
            </w:r>
            <w:r w:rsidR="0074254F">
              <w:rPr>
                <w:noProof/>
                <w:webHidden/>
              </w:rPr>
              <w:instrText xml:space="preserve"> PAGEREF _Toc536800402 \h </w:instrText>
            </w:r>
            <w:r w:rsidR="0074254F">
              <w:rPr>
                <w:noProof/>
                <w:webHidden/>
              </w:rPr>
            </w:r>
            <w:r w:rsidR="0074254F">
              <w:rPr>
                <w:noProof/>
                <w:webHidden/>
              </w:rPr>
              <w:fldChar w:fldCharType="separate"/>
            </w:r>
            <w:r w:rsidR="00C20694">
              <w:rPr>
                <w:noProof/>
                <w:webHidden/>
              </w:rPr>
              <w:t>65</w:t>
            </w:r>
            <w:r w:rsidR="0074254F">
              <w:rPr>
                <w:noProof/>
                <w:webHidden/>
              </w:rPr>
              <w:fldChar w:fldCharType="end"/>
            </w:r>
          </w:hyperlink>
        </w:p>
        <w:p w14:paraId="419261F2"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03" w:history="1">
            <w:r w:rsidR="0074254F" w:rsidRPr="00D75186">
              <w:rPr>
                <w:rStyle w:val="Lienhypertexte"/>
                <w:noProof/>
              </w:rPr>
              <w:t>3.1.1</w:t>
            </w:r>
            <w:r w:rsidR="0074254F">
              <w:rPr>
                <w:rFonts w:asciiTheme="minorHAnsi" w:eastAsiaTheme="minorEastAsia" w:hAnsiTheme="minorHAnsi" w:cstheme="minorBidi"/>
                <w:noProof/>
                <w:szCs w:val="22"/>
                <w:lang w:eastAsia="zh-CN"/>
              </w:rPr>
              <w:tab/>
            </w:r>
            <w:r w:rsidR="0074254F" w:rsidRPr="00D75186">
              <w:rPr>
                <w:rStyle w:val="Lienhypertexte"/>
                <w:noProof/>
              </w:rPr>
              <w:t>Modèle thermique linéaire</w:t>
            </w:r>
            <w:r w:rsidR="0074254F">
              <w:rPr>
                <w:noProof/>
                <w:webHidden/>
              </w:rPr>
              <w:tab/>
            </w:r>
            <w:r w:rsidR="0074254F">
              <w:rPr>
                <w:noProof/>
                <w:webHidden/>
              </w:rPr>
              <w:fldChar w:fldCharType="begin"/>
            </w:r>
            <w:r w:rsidR="0074254F">
              <w:rPr>
                <w:noProof/>
                <w:webHidden/>
              </w:rPr>
              <w:instrText xml:space="preserve"> PAGEREF _Toc536800403 \h </w:instrText>
            </w:r>
            <w:r w:rsidR="0074254F">
              <w:rPr>
                <w:noProof/>
                <w:webHidden/>
              </w:rPr>
            </w:r>
            <w:r w:rsidR="0074254F">
              <w:rPr>
                <w:noProof/>
                <w:webHidden/>
              </w:rPr>
              <w:fldChar w:fldCharType="separate"/>
            </w:r>
            <w:r w:rsidR="00C20694">
              <w:rPr>
                <w:noProof/>
                <w:webHidden/>
              </w:rPr>
              <w:t>66</w:t>
            </w:r>
            <w:r w:rsidR="0074254F">
              <w:rPr>
                <w:noProof/>
                <w:webHidden/>
              </w:rPr>
              <w:fldChar w:fldCharType="end"/>
            </w:r>
          </w:hyperlink>
        </w:p>
        <w:p w14:paraId="27C44EB1"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04" w:history="1">
            <w:r w:rsidR="0074254F" w:rsidRPr="00D75186">
              <w:rPr>
                <w:rStyle w:val="Lienhypertexte"/>
                <w:noProof/>
              </w:rPr>
              <w:t>3.1.2</w:t>
            </w:r>
            <w:r w:rsidR="0074254F">
              <w:rPr>
                <w:rFonts w:asciiTheme="minorHAnsi" w:eastAsiaTheme="minorEastAsia" w:hAnsiTheme="minorHAnsi" w:cstheme="minorBidi"/>
                <w:noProof/>
                <w:szCs w:val="22"/>
                <w:lang w:eastAsia="zh-CN"/>
              </w:rPr>
              <w:tab/>
            </w:r>
            <w:r w:rsidR="0074254F" w:rsidRPr="00D75186">
              <w:rPr>
                <w:rStyle w:val="Lienhypertexte"/>
                <w:noProof/>
              </w:rPr>
              <w:t>Modèlisation de la déformation thermomecanique</w:t>
            </w:r>
            <w:r w:rsidR="0074254F">
              <w:rPr>
                <w:noProof/>
                <w:webHidden/>
              </w:rPr>
              <w:tab/>
            </w:r>
            <w:r w:rsidR="0074254F">
              <w:rPr>
                <w:noProof/>
                <w:webHidden/>
              </w:rPr>
              <w:fldChar w:fldCharType="begin"/>
            </w:r>
            <w:r w:rsidR="0074254F">
              <w:rPr>
                <w:noProof/>
                <w:webHidden/>
              </w:rPr>
              <w:instrText xml:space="preserve"> PAGEREF _Toc536800404 \h </w:instrText>
            </w:r>
            <w:r w:rsidR="0074254F">
              <w:rPr>
                <w:noProof/>
                <w:webHidden/>
              </w:rPr>
            </w:r>
            <w:r w:rsidR="0074254F">
              <w:rPr>
                <w:noProof/>
                <w:webHidden/>
              </w:rPr>
              <w:fldChar w:fldCharType="separate"/>
            </w:r>
            <w:r w:rsidR="00C20694">
              <w:rPr>
                <w:noProof/>
                <w:webHidden/>
              </w:rPr>
              <w:t>68</w:t>
            </w:r>
            <w:r w:rsidR="0074254F">
              <w:rPr>
                <w:noProof/>
                <w:webHidden/>
              </w:rPr>
              <w:fldChar w:fldCharType="end"/>
            </w:r>
          </w:hyperlink>
        </w:p>
        <w:p w14:paraId="310BA49C"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405" w:history="1">
            <w:r w:rsidR="0074254F" w:rsidRPr="00D75186">
              <w:rPr>
                <w:rStyle w:val="Lienhypertexte"/>
                <w:noProof/>
              </w:rPr>
              <w:t>3.2</w:t>
            </w:r>
            <w:r w:rsidR="0074254F">
              <w:rPr>
                <w:rFonts w:asciiTheme="minorHAnsi" w:eastAsiaTheme="minorEastAsia" w:hAnsiTheme="minorHAnsi" w:cstheme="minorBidi"/>
                <w:noProof/>
                <w:szCs w:val="22"/>
                <w:lang w:eastAsia="zh-CN"/>
              </w:rPr>
              <w:tab/>
            </w:r>
            <w:r w:rsidR="0074254F" w:rsidRPr="00D75186">
              <w:rPr>
                <w:rStyle w:val="Lienhypertexte"/>
                <w:noProof/>
              </w:rPr>
              <w:t>Modèles dynamiques des rotors</w:t>
            </w:r>
            <w:r w:rsidR="0074254F">
              <w:rPr>
                <w:noProof/>
                <w:webHidden/>
              </w:rPr>
              <w:tab/>
            </w:r>
            <w:r w:rsidR="0074254F">
              <w:rPr>
                <w:noProof/>
                <w:webHidden/>
              </w:rPr>
              <w:fldChar w:fldCharType="begin"/>
            </w:r>
            <w:r w:rsidR="0074254F">
              <w:rPr>
                <w:noProof/>
                <w:webHidden/>
              </w:rPr>
              <w:instrText xml:space="preserve"> PAGEREF _Toc536800405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26B6B304"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06" w:history="1">
            <w:r w:rsidR="0074254F" w:rsidRPr="00D75186">
              <w:rPr>
                <w:rStyle w:val="Lienhypertexte"/>
                <w:noProof/>
              </w:rPr>
              <w:t>3.2.1</w:t>
            </w:r>
            <w:r w:rsidR="0074254F">
              <w:rPr>
                <w:rFonts w:asciiTheme="minorHAnsi" w:eastAsiaTheme="minorEastAsia" w:hAnsiTheme="minorHAnsi" w:cstheme="minorBidi"/>
                <w:noProof/>
                <w:szCs w:val="22"/>
                <w:lang w:eastAsia="zh-CN"/>
              </w:rPr>
              <w:tab/>
            </w:r>
            <w:r w:rsidR="0074254F" w:rsidRPr="00D75186">
              <w:rPr>
                <w:rStyle w:val="Lienhypertexte"/>
                <w:noProof/>
              </w:rPr>
              <w:t>Rotor rigide à quatres degrés de liberté</w:t>
            </w:r>
            <w:r w:rsidR="0074254F">
              <w:rPr>
                <w:noProof/>
                <w:webHidden/>
              </w:rPr>
              <w:tab/>
            </w:r>
            <w:r w:rsidR="0074254F">
              <w:rPr>
                <w:noProof/>
                <w:webHidden/>
              </w:rPr>
              <w:fldChar w:fldCharType="begin"/>
            </w:r>
            <w:r w:rsidR="0074254F">
              <w:rPr>
                <w:noProof/>
                <w:webHidden/>
              </w:rPr>
              <w:instrText xml:space="preserve"> PAGEREF _Toc536800406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49FE58B9"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07" w:history="1">
            <w:r w:rsidR="0074254F" w:rsidRPr="00D75186">
              <w:rPr>
                <w:rStyle w:val="Lienhypertexte"/>
                <w:noProof/>
              </w:rPr>
              <w:t>3.2.2</w:t>
            </w:r>
            <w:r w:rsidR="0074254F">
              <w:rPr>
                <w:rFonts w:asciiTheme="minorHAnsi" w:eastAsiaTheme="minorEastAsia" w:hAnsiTheme="minorHAnsi" w:cstheme="minorBidi"/>
                <w:noProof/>
                <w:szCs w:val="22"/>
                <w:lang w:eastAsia="zh-CN"/>
              </w:rPr>
              <w:tab/>
            </w:r>
            <w:r w:rsidR="0074254F" w:rsidRPr="00D75186">
              <w:rPr>
                <w:rStyle w:val="Lienhypertexte"/>
                <w:noProof/>
              </w:rPr>
              <w:t xml:space="preserve">Rotor flexible à </w:t>
            </w:r>
            <m:oMath>
              <m:r>
                <m:rPr>
                  <m:sty m:val="bi"/>
                </m:rPr>
                <w:rPr>
                  <w:rStyle w:val="Lienhypertexte"/>
                  <w:rFonts w:ascii="Cambria Math" w:hAnsi="Cambria Math"/>
                  <w:noProof/>
                </w:rPr>
                <m:t>N</m:t>
              </m:r>
            </m:oMath>
            <w:r w:rsidR="0074254F" w:rsidRPr="00D75186">
              <w:rPr>
                <w:rStyle w:val="Lienhypertexte"/>
                <w:noProof/>
              </w:rPr>
              <w:t xml:space="preserve"> degrés de liberté</w:t>
            </w:r>
            <w:r w:rsidR="0074254F">
              <w:rPr>
                <w:noProof/>
                <w:webHidden/>
              </w:rPr>
              <w:tab/>
            </w:r>
            <w:r w:rsidR="0074254F">
              <w:rPr>
                <w:noProof/>
                <w:webHidden/>
              </w:rPr>
              <w:fldChar w:fldCharType="begin"/>
            </w:r>
            <w:r w:rsidR="0074254F">
              <w:rPr>
                <w:noProof/>
                <w:webHidden/>
              </w:rPr>
              <w:instrText xml:space="preserve"> PAGEREF _Toc536800407 \h </w:instrText>
            </w:r>
            <w:r w:rsidR="0074254F">
              <w:rPr>
                <w:noProof/>
                <w:webHidden/>
              </w:rPr>
            </w:r>
            <w:r w:rsidR="0074254F">
              <w:rPr>
                <w:noProof/>
                <w:webHidden/>
              </w:rPr>
              <w:fldChar w:fldCharType="separate"/>
            </w:r>
            <w:r w:rsidR="00C20694">
              <w:rPr>
                <w:noProof/>
                <w:webHidden/>
              </w:rPr>
              <w:t>74</w:t>
            </w:r>
            <w:r w:rsidR="0074254F">
              <w:rPr>
                <w:noProof/>
                <w:webHidden/>
              </w:rPr>
              <w:fldChar w:fldCharType="end"/>
            </w:r>
          </w:hyperlink>
        </w:p>
        <w:p w14:paraId="3D9E9ADB"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08" w:history="1">
            <w:r w:rsidR="0074254F" w:rsidRPr="00D75186">
              <w:rPr>
                <w:rStyle w:val="Lienhypertexte"/>
                <w:noProof/>
              </w:rPr>
              <w:t>3.2.3</w:t>
            </w:r>
            <w:r w:rsidR="0074254F">
              <w:rPr>
                <w:rFonts w:asciiTheme="minorHAnsi" w:eastAsiaTheme="minorEastAsia" w:hAnsiTheme="minorHAnsi" w:cstheme="minorBidi"/>
                <w:noProof/>
                <w:szCs w:val="22"/>
                <w:lang w:eastAsia="zh-CN"/>
              </w:rPr>
              <w:tab/>
            </w:r>
            <w:r w:rsidR="0074254F" w:rsidRPr="00D75186">
              <w:rPr>
                <w:rStyle w:val="Lienhypertexte"/>
                <w:noProof/>
              </w:rPr>
              <w:t>Méthode numérique d’intégration temporelles</w:t>
            </w:r>
            <w:r w:rsidR="0074254F">
              <w:rPr>
                <w:noProof/>
                <w:webHidden/>
              </w:rPr>
              <w:tab/>
            </w:r>
            <w:r w:rsidR="0074254F">
              <w:rPr>
                <w:noProof/>
                <w:webHidden/>
              </w:rPr>
              <w:fldChar w:fldCharType="begin"/>
            </w:r>
            <w:r w:rsidR="0074254F">
              <w:rPr>
                <w:noProof/>
                <w:webHidden/>
              </w:rPr>
              <w:instrText xml:space="preserve"> PAGEREF _Toc536800408 \h </w:instrText>
            </w:r>
            <w:r w:rsidR="0074254F">
              <w:rPr>
                <w:noProof/>
                <w:webHidden/>
              </w:rPr>
            </w:r>
            <w:r w:rsidR="0074254F">
              <w:rPr>
                <w:noProof/>
                <w:webHidden/>
              </w:rPr>
              <w:fldChar w:fldCharType="separate"/>
            </w:r>
            <w:r w:rsidR="00C20694">
              <w:rPr>
                <w:noProof/>
                <w:webHidden/>
              </w:rPr>
              <w:t>74</w:t>
            </w:r>
            <w:r w:rsidR="0074254F">
              <w:rPr>
                <w:noProof/>
                <w:webHidden/>
              </w:rPr>
              <w:fldChar w:fldCharType="end"/>
            </w:r>
          </w:hyperlink>
        </w:p>
        <w:p w14:paraId="08A7A1BF"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09" w:history="1">
            <w:r w:rsidR="0074254F" w:rsidRPr="00D75186">
              <w:rPr>
                <w:rStyle w:val="Lienhypertexte"/>
                <w:noProof/>
              </w:rPr>
              <w:t>3.2.4</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 et solutions périodiques</w:t>
            </w:r>
            <w:r w:rsidR="0074254F">
              <w:rPr>
                <w:noProof/>
                <w:webHidden/>
              </w:rPr>
              <w:tab/>
            </w:r>
            <w:r w:rsidR="0074254F">
              <w:rPr>
                <w:noProof/>
                <w:webHidden/>
              </w:rPr>
              <w:fldChar w:fldCharType="begin"/>
            </w:r>
            <w:r w:rsidR="0074254F">
              <w:rPr>
                <w:noProof/>
                <w:webHidden/>
              </w:rPr>
              <w:instrText xml:space="preserve"> PAGEREF _Toc536800409 \h </w:instrText>
            </w:r>
            <w:r w:rsidR="0074254F">
              <w:rPr>
                <w:noProof/>
                <w:webHidden/>
              </w:rPr>
            </w:r>
            <w:r w:rsidR="0074254F">
              <w:rPr>
                <w:noProof/>
                <w:webHidden/>
              </w:rPr>
              <w:fldChar w:fldCharType="separate"/>
            </w:r>
            <w:r w:rsidR="00C20694">
              <w:rPr>
                <w:noProof/>
                <w:webHidden/>
              </w:rPr>
              <w:t>78</w:t>
            </w:r>
            <w:r w:rsidR="0074254F">
              <w:rPr>
                <w:noProof/>
                <w:webHidden/>
              </w:rPr>
              <w:fldChar w:fldCharType="end"/>
            </w:r>
          </w:hyperlink>
        </w:p>
        <w:p w14:paraId="21F4DC3A"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410" w:history="1">
            <w:r w:rsidR="0074254F" w:rsidRPr="00D75186">
              <w:rPr>
                <w:rStyle w:val="Lienhypertexte"/>
                <w:noProof/>
              </w:rPr>
              <w:t>3.3</w:t>
            </w:r>
            <w:r w:rsidR="0074254F">
              <w:rPr>
                <w:rFonts w:asciiTheme="minorHAnsi" w:eastAsiaTheme="minorEastAsia" w:hAnsiTheme="minorHAnsi" w:cstheme="minorBidi"/>
                <w:noProof/>
                <w:szCs w:val="22"/>
                <w:lang w:eastAsia="zh-CN"/>
              </w:rPr>
              <w:tab/>
            </w:r>
            <w:r w:rsidR="0074254F" w:rsidRPr="00D75186">
              <w:rPr>
                <w:rStyle w:val="Lienhypertexte"/>
                <w:noProof/>
              </w:rPr>
              <w:t>Modélisation du balourd thermique</w:t>
            </w:r>
            <w:r w:rsidR="0074254F">
              <w:rPr>
                <w:noProof/>
                <w:webHidden/>
              </w:rPr>
              <w:tab/>
            </w:r>
            <w:r w:rsidR="0074254F">
              <w:rPr>
                <w:noProof/>
                <w:webHidden/>
              </w:rPr>
              <w:fldChar w:fldCharType="begin"/>
            </w:r>
            <w:r w:rsidR="0074254F">
              <w:rPr>
                <w:noProof/>
                <w:webHidden/>
              </w:rPr>
              <w:instrText xml:space="preserve"> PAGEREF _Toc536800410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49B16D9E"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11" w:history="1">
            <w:r w:rsidR="0074254F" w:rsidRPr="00D75186">
              <w:rPr>
                <w:rStyle w:val="Lienhypertexte"/>
                <w:noProof/>
              </w:rPr>
              <w:t>3.3.1</w:t>
            </w:r>
            <w:r w:rsidR="0074254F">
              <w:rPr>
                <w:rFonts w:asciiTheme="minorHAnsi" w:eastAsiaTheme="minorEastAsia" w:hAnsiTheme="minorHAnsi" w:cstheme="minorBidi"/>
                <w:noProof/>
                <w:szCs w:val="22"/>
                <w:lang w:eastAsia="zh-CN"/>
              </w:rPr>
              <w:tab/>
            </w:r>
            <w:r w:rsidR="0074254F" w:rsidRPr="00D75186">
              <w:rPr>
                <w:rStyle w:val="Lienhypertexte"/>
                <w:noProof/>
              </w:rPr>
              <w:t>Approche de masse conconcentrée</w:t>
            </w:r>
            <w:r w:rsidR="0074254F">
              <w:rPr>
                <w:noProof/>
                <w:webHidden/>
              </w:rPr>
              <w:tab/>
            </w:r>
            <w:r w:rsidR="0074254F">
              <w:rPr>
                <w:noProof/>
                <w:webHidden/>
              </w:rPr>
              <w:fldChar w:fldCharType="begin"/>
            </w:r>
            <w:r w:rsidR="0074254F">
              <w:rPr>
                <w:noProof/>
                <w:webHidden/>
              </w:rPr>
              <w:instrText xml:space="preserve"> PAGEREF _Toc536800411 \h </w:instrText>
            </w:r>
            <w:r w:rsidR="0074254F">
              <w:rPr>
                <w:noProof/>
                <w:webHidden/>
              </w:rPr>
            </w:r>
            <w:r w:rsidR="0074254F">
              <w:rPr>
                <w:noProof/>
                <w:webHidden/>
              </w:rPr>
              <w:fldChar w:fldCharType="separate"/>
            </w:r>
            <w:r w:rsidR="00C20694">
              <w:rPr>
                <w:noProof/>
                <w:webHidden/>
              </w:rPr>
              <w:t>83</w:t>
            </w:r>
            <w:r w:rsidR="0074254F">
              <w:rPr>
                <w:noProof/>
                <w:webHidden/>
              </w:rPr>
              <w:fldChar w:fldCharType="end"/>
            </w:r>
          </w:hyperlink>
        </w:p>
        <w:p w14:paraId="36C72A5B"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12" w:history="1">
            <w:r w:rsidR="0074254F" w:rsidRPr="00D75186">
              <w:rPr>
                <w:rStyle w:val="Lienhypertexte"/>
                <w:noProof/>
              </w:rPr>
              <w:t>3.3.2</w:t>
            </w:r>
            <w:r w:rsidR="0074254F">
              <w:rPr>
                <w:rFonts w:asciiTheme="minorHAnsi" w:eastAsiaTheme="minorEastAsia" w:hAnsiTheme="minorHAnsi" w:cstheme="minorBidi"/>
                <w:noProof/>
                <w:szCs w:val="22"/>
                <w:lang w:eastAsia="zh-CN"/>
              </w:rPr>
              <w:tab/>
            </w:r>
            <w:r w:rsidR="0074254F" w:rsidRPr="00D75186">
              <w:rPr>
                <w:rStyle w:val="Lienhypertexte"/>
                <w:noProof/>
              </w:rPr>
              <w:t>Approche de défaut de la fibre neutre</w:t>
            </w:r>
            <w:r w:rsidR="0074254F">
              <w:rPr>
                <w:noProof/>
                <w:webHidden/>
              </w:rPr>
              <w:tab/>
            </w:r>
            <w:r w:rsidR="0074254F">
              <w:rPr>
                <w:noProof/>
                <w:webHidden/>
              </w:rPr>
              <w:fldChar w:fldCharType="begin"/>
            </w:r>
            <w:r w:rsidR="0074254F">
              <w:rPr>
                <w:noProof/>
                <w:webHidden/>
              </w:rPr>
              <w:instrText xml:space="preserve"> PAGEREF _Toc536800412 \h </w:instrText>
            </w:r>
            <w:r w:rsidR="0074254F">
              <w:rPr>
                <w:noProof/>
                <w:webHidden/>
              </w:rPr>
            </w:r>
            <w:r w:rsidR="0074254F">
              <w:rPr>
                <w:noProof/>
                <w:webHidden/>
              </w:rPr>
              <w:fldChar w:fldCharType="separate"/>
            </w:r>
            <w:r w:rsidR="00C20694">
              <w:rPr>
                <w:noProof/>
                <w:webHidden/>
              </w:rPr>
              <w:t>85</w:t>
            </w:r>
            <w:r w:rsidR="0074254F">
              <w:rPr>
                <w:noProof/>
                <w:webHidden/>
              </w:rPr>
              <w:fldChar w:fldCharType="end"/>
            </w:r>
          </w:hyperlink>
        </w:p>
        <w:p w14:paraId="11B0A460"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413" w:history="1">
            <w:r w:rsidR="0074254F" w:rsidRPr="00D75186">
              <w:rPr>
                <w:rStyle w:val="Lienhypertexte"/>
                <w:noProof/>
              </w:rPr>
              <w:t>3.4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_Toc536800413 \h </w:instrText>
            </w:r>
            <w:r w:rsidR="0074254F">
              <w:rPr>
                <w:noProof/>
                <w:webHidden/>
              </w:rPr>
            </w:r>
            <w:r w:rsidR="0074254F">
              <w:rPr>
                <w:noProof/>
                <w:webHidden/>
              </w:rPr>
              <w:fldChar w:fldCharType="separate"/>
            </w:r>
            <w:r w:rsidR="00C20694">
              <w:rPr>
                <w:noProof/>
                <w:webHidden/>
              </w:rPr>
              <w:t>86</w:t>
            </w:r>
            <w:r w:rsidR="0074254F">
              <w:rPr>
                <w:noProof/>
                <w:webHidden/>
              </w:rPr>
              <w:fldChar w:fldCharType="end"/>
            </w:r>
          </w:hyperlink>
        </w:p>
        <w:p w14:paraId="409EBD02" w14:textId="77777777" w:rsidR="0074254F" w:rsidRDefault="0066514F">
          <w:pPr>
            <w:pStyle w:val="TM1"/>
            <w:rPr>
              <w:rFonts w:asciiTheme="minorHAnsi" w:eastAsiaTheme="minorEastAsia" w:hAnsiTheme="minorHAnsi" w:cstheme="minorBidi"/>
              <w:sz w:val="22"/>
              <w:szCs w:val="22"/>
              <w:lang w:eastAsia="zh-CN"/>
            </w:rPr>
          </w:pPr>
          <w:hyperlink w:anchor="_Toc536800414" w:history="1">
            <w:r w:rsidR="0074254F" w:rsidRPr="00D75186">
              <w:rPr>
                <w:rStyle w:val="Lienhypertexte"/>
              </w:rPr>
              <w:t>Chapitre 4 :  Simulations numériques</w:t>
            </w:r>
            <w:r w:rsidR="0074254F">
              <w:rPr>
                <w:webHidden/>
              </w:rPr>
              <w:tab/>
            </w:r>
            <w:r w:rsidR="0074254F">
              <w:rPr>
                <w:webHidden/>
              </w:rPr>
              <w:fldChar w:fldCharType="begin"/>
            </w:r>
            <w:r w:rsidR="0074254F">
              <w:rPr>
                <w:webHidden/>
              </w:rPr>
              <w:instrText xml:space="preserve"> PAGEREF _Toc536800414 \h </w:instrText>
            </w:r>
            <w:r w:rsidR="0074254F">
              <w:rPr>
                <w:webHidden/>
              </w:rPr>
            </w:r>
            <w:r w:rsidR="0074254F">
              <w:rPr>
                <w:webHidden/>
              </w:rPr>
              <w:fldChar w:fldCharType="separate"/>
            </w:r>
            <w:r w:rsidR="00C20694">
              <w:rPr>
                <w:webHidden/>
              </w:rPr>
              <w:t>87</w:t>
            </w:r>
            <w:r w:rsidR="0074254F">
              <w:rPr>
                <w:webHidden/>
              </w:rPr>
              <w:fldChar w:fldCharType="end"/>
            </w:r>
          </w:hyperlink>
        </w:p>
        <w:p w14:paraId="24C5D02B"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416" w:history="1">
            <w:r w:rsidR="0074254F" w:rsidRPr="00D75186">
              <w:rPr>
                <w:rStyle w:val="Lienhypertexte"/>
                <w:noProof/>
              </w:rPr>
              <w:t>4.1</w:t>
            </w:r>
            <w:r w:rsidR="0074254F">
              <w:rPr>
                <w:rFonts w:asciiTheme="minorHAnsi" w:eastAsiaTheme="minorEastAsia" w:hAnsiTheme="minorHAnsi" w:cstheme="minorBidi"/>
                <w:noProof/>
                <w:szCs w:val="22"/>
                <w:lang w:eastAsia="zh-CN"/>
              </w:rPr>
              <w:tab/>
            </w:r>
            <w:r w:rsidR="0074254F" w:rsidRPr="00D75186">
              <w:rPr>
                <w:rStyle w:val="Lienhypertexte"/>
                <w:noProof/>
              </w:rPr>
              <w:t>Modèle transitoire et non linéaire de l’effet Morton</w:t>
            </w:r>
            <w:r w:rsidR="0074254F">
              <w:rPr>
                <w:noProof/>
                <w:webHidden/>
              </w:rPr>
              <w:tab/>
            </w:r>
            <w:r w:rsidR="0074254F">
              <w:rPr>
                <w:noProof/>
                <w:webHidden/>
              </w:rPr>
              <w:fldChar w:fldCharType="begin"/>
            </w:r>
            <w:r w:rsidR="0074254F">
              <w:rPr>
                <w:noProof/>
                <w:webHidden/>
              </w:rPr>
              <w:instrText xml:space="preserve"> PAGEREF _Toc536800416 \h </w:instrText>
            </w:r>
            <w:r w:rsidR="0074254F">
              <w:rPr>
                <w:noProof/>
                <w:webHidden/>
              </w:rPr>
            </w:r>
            <w:r w:rsidR="0074254F">
              <w:rPr>
                <w:noProof/>
                <w:webHidden/>
              </w:rPr>
              <w:fldChar w:fldCharType="separate"/>
            </w:r>
            <w:r w:rsidR="00C20694">
              <w:rPr>
                <w:noProof/>
                <w:webHidden/>
              </w:rPr>
              <w:t>87</w:t>
            </w:r>
            <w:r w:rsidR="0074254F">
              <w:rPr>
                <w:noProof/>
                <w:webHidden/>
              </w:rPr>
              <w:fldChar w:fldCharType="end"/>
            </w:r>
          </w:hyperlink>
        </w:p>
        <w:p w14:paraId="53CFBE50"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17" w:history="1">
            <w:r w:rsidR="0074254F" w:rsidRPr="00D75186">
              <w:rPr>
                <w:rStyle w:val="Lienhypertexte"/>
                <w:noProof/>
              </w:rPr>
              <w:t>4.1.1</w:t>
            </w:r>
            <w:r w:rsidR="0074254F">
              <w:rPr>
                <w:rFonts w:asciiTheme="minorHAnsi" w:eastAsiaTheme="minorEastAsia" w:hAnsiTheme="minorHAnsi" w:cstheme="minorBidi"/>
                <w:noProof/>
                <w:szCs w:val="22"/>
                <w:lang w:eastAsia="zh-CN"/>
              </w:rPr>
              <w:tab/>
            </w:r>
            <w:r w:rsidR="0074254F" w:rsidRPr="00D75186">
              <w:rPr>
                <w:rStyle w:val="Lienhypertexte"/>
                <w:noProof/>
              </w:rPr>
              <w:t>Flux thermique moyen stationnaire</w:t>
            </w:r>
            <w:r w:rsidR="0074254F">
              <w:rPr>
                <w:noProof/>
                <w:webHidden/>
              </w:rPr>
              <w:tab/>
            </w:r>
            <w:r w:rsidR="0074254F">
              <w:rPr>
                <w:noProof/>
                <w:webHidden/>
              </w:rPr>
              <w:fldChar w:fldCharType="begin"/>
            </w:r>
            <w:r w:rsidR="0074254F">
              <w:rPr>
                <w:noProof/>
                <w:webHidden/>
              </w:rPr>
              <w:instrText xml:space="preserve"> PAGEREF _Toc536800417 \h </w:instrText>
            </w:r>
            <w:r w:rsidR="0074254F">
              <w:rPr>
                <w:noProof/>
                <w:webHidden/>
              </w:rPr>
            </w:r>
            <w:r w:rsidR="0074254F">
              <w:rPr>
                <w:noProof/>
                <w:webHidden/>
              </w:rPr>
              <w:fldChar w:fldCharType="separate"/>
            </w:r>
            <w:r w:rsidR="00C20694">
              <w:rPr>
                <w:noProof/>
                <w:webHidden/>
              </w:rPr>
              <w:t>87</w:t>
            </w:r>
            <w:r w:rsidR="0074254F">
              <w:rPr>
                <w:noProof/>
                <w:webHidden/>
              </w:rPr>
              <w:fldChar w:fldCharType="end"/>
            </w:r>
          </w:hyperlink>
        </w:p>
        <w:p w14:paraId="63C4E1D8"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18" w:history="1">
            <w:r w:rsidR="0074254F" w:rsidRPr="00D75186">
              <w:rPr>
                <w:rStyle w:val="Lienhypertexte"/>
                <w:noProof/>
              </w:rPr>
              <w:t>4.1.2</w:t>
            </w:r>
            <w:r w:rsidR="0074254F">
              <w:rPr>
                <w:rFonts w:asciiTheme="minorHAnsi" w:eastAsiaTheme="minorEastAsia" w:hAnsiTheme="minorHAnsi" w:cstheme="minorBidi"/>
                <w:noProof/>
                <w:szCs w:val="22"/>
                <w:lang w:eastAsia="zh-CN"/>
              </w:rPr>
              <w:tab/>
            </w:r>
            <w:r w:rsidR="0074254F" w:rsidRPr="00D75186">
              <w:rPr>
                <w:rStyle w:val="Lienhypertexte"/>
                <w:noProof/>
              </w:rPr>
              <w:t>Algorithme non stationnaire</w:t>
            </w:r>
            <w:r w:rsidR="0074254F">
              <w:rPr>
                <w:noProof/>
                <w:webHidden/>
              </w:rPr>
              <w:tab/>
            </w:r>
            <w:r w:rsidR="0074254F">
              <w:rPr>
                <w:noProof/>
                <w:webHidden/>
              </w:rPr>
              <w:fldChar w:fldCharType="begin"/>
            </w:r>
            <w:r w:rsidR="0074254F">
              <w:rPr>
                <w:noProof/>
                <w:webHidden/>
              </w:rPr>
              <w:instrText xml:space="preserve"> PAGEREF _Toc536800418 \h </w:instrText>
            </w:r>
            <w:r w:rsidR="0074254F">
              <w:rPr>
                <w:noProof/>
                <w:webHidden/>
              </w:rPr>
            </w:r>
            <w:r w:rsidR="0074254F">
              <w:rPr>
                <w:noProof/>
                <w:webHidden/>
              </w:rPr>
              <w:fldChar w:fldCharType="separate"/>
            </w:r>
            <w:r w:rsidR="00C20694">
              <w:rPr>
                <w:noProof/>
                <w:webHidden/>
              </w:rPr>
              <w:t>89</w:t>
            </w:r>
            <w:r w:rsidR="0074254F">
              <w:rPr>
                <w:noProof/>
                <w:webHidden/>
              </w:rPr>
              <w:fldChar w:fldCharType="end"/>
            </w:r>
          </w:hyperlink>
        </w:p>
        <w:p w14:paraId="1319130F"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419" w:history="1">
            <w:r w:rsidR="0074254F" w:rsidRPr="00D75186">
              <w:rPr>
                <w:rStyle w:val="Lienhypertexte"/>
                <w:noProof/>
              </w:rPr>
              <w:t>4.2</w:t>
            </w:r>
            <w:r w:rsidR="0074254F">
              <w:rPr>
                <w:rFonts w:asciiTheme="minorHAnsi" w:eastAsiaTheme="minorEastAsia" w:hAnsiTheme="minorHAnsi" w:cstheme="minorBidi"/>
                <w:noProof/>
                <w:szCs w:val="22"/>
                <w:lang w:eastAsia="zh-CN"/>
              </w:rPr>
              <w:tab/>
            </w:r>
            <w:r w:rsidR="0074254F" w:rsidRPr="00D75186">
              <w:rPr>
                <w:rStyle w:val="Lienhypertexte"/>
                <w:noProof/>
              </w:rPr>
              <w:t>Description du banc développé à l’intitut PPRIME</w:t>
            </w:r>
            <w:r w:rsidR="0074254F">
              <w:rPr>
                <w:noProof/>
                <w:webHidden/>
              </w:rPr>
              <w:tab/>
            </w:r>
            <w:r w:rsidR="0074254F">
              <w:rPr>
                <w:noProof/>
                <w:webHidden/>
              </w:rPr>
              <w:fldChar w:fldCharType="begin"/>
            </w:r>
            <w:r w:rsidR="0074254F">
              <w:rPr>
                <w:noProof/>
                <w:webHidden/>
              </w:rPr>
              <w:instrText xml:space="preserve"> PAGEREF _Toc536800419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43FCD607"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20" w:history="1">
            <w:r w:rsidR="0074254F" w:rsidRPr="00D75186">
              <w:rPr>
                <w:rStyle w:val="Lienhypertexte"/>
                <w:noProof/>
              </w:rPr>
              <w:t>4.2.1</w:t>
            </w:r>
            <w:r w:rsidR="0074254F">
              <w:rPr>
                <w:rFonts w:asciiTheme="minorHAnsi" w:eastAsiaTheme="minorEastAsia" w:hAnsiTheme="minorHAnsi" w:cstheme="minorBidi"/>
                <w:noProof/>
                <w:szCs w:val="22"/>
                <w:lang w:eastAsia="zh-CN"/>
              </w:rPr>
              <w:tab/>
            </w:r>
            <w:r w:rsidR="0074254F" w:rsidRPr="00D75186">
              <w:rPr>
                <w:rStyle w:val="Lienhypertexte"/>
                <w:noProof/>
              </w:rPr>
              <w:t>Caractéristiques du palier testé et lubrifiant</w:t>
            </w:r>
            <w:r w:rsidR="0074254F">
              <w:rPr>
                <w:noProof/>
                <w:webHidden/>
              </w:rPr>
              <w:tab/>
            </w:r>
            <w:r w:rsidR="0074254F">
              <w:rPr>
                <w:noProof/>
                <w:webHidden/>
              </w:rPr>
              <w:fldChar w:fldCharType="begin"/>
            </w:r>
            <w:r w:rsidR="0074254F">
              <w:rPr>
                <w:noProof/>
                <w:webHidden/>
              </w:rPr>
              <w:instrText xml:space="preserve"> PAGEREF _Toc536800420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55ABB17E"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21" w:history="1">
            <w:r w:rsidR="0074254F" w:rsidRPr="00D75186">
              <w:rPr>
                <w:rStyle w:val="Lienhypertexte"/>
                <w:noProof/>
              </w:rPr>
              <w:t>4.2.2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430mm</w:t>
            </w:r>
            <w:r w:rsidR="0074254F">
              <w:rPr>
                <w:noProof/>
                <w:webHidden/>
              </w:rPr>
              <w:tab/>
            </w:r>
            <w:r w:rsidR="0074254F">
              <w:rPr>
                <w:noProof/>
                <w:webHidden/>
              </w:rPr>
              <w:fldChar w:fldCharType="begin"/>
            </w:r>
            <w:r w:rsidR="0074254F">
              <w:rPr>
                <w:noProof/>
                <w:webHidden/>
              </w:rPr>
              <w:instrText xml:space="preserve"> PAGEREF _Toc536800421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36C51EA4"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22" w:history="1">
            <w:r w:rsidR="0074254F" w:rsidRPr="00D75186">
              <w:rPr>
                <w:rStyle w:val="Lienhypertexte"/>
                <w:noProof/>
              </w:rPr>
              <w:t>4.2.3</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700mm</w:t>
            </w:r>
            <w:r w:rsidR="0074254F">
              <w:rPr>
                <w:noProof/>
                <w:webHidden/>
              </w:rPr>
              <w:tab/>
            </w:r>
            <w:r w:rsidR="0074254F">
              <w:rPr>
                <w:noProof/>
                <w:webHidden/>
              </w:rPr>
              <w:fldChar w:fldCharType="begin"/>
            </w:r>
            <w:r w:rsidR="0074254F">
              <w:rPr>
                <w:noProof/>
                <w:webHidden/>
              </w:rPr>
              <w:instrText xml:space="preserve"> PAGEREF _Toc536800422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43355AAF"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423" w:history="1">
            <w:r w:rsidR="0074254F" w:rsidRPr="00D75186">
              <w:rPr>
                <w:rStyle w:val="Lienhypertexte"/>
                <w:noProof/>
              </w:rPr>
              <w:t>4.3</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430mm</w:t>
            </w:r>
            <w:r w:rsidR="0074254F">
              <w:rPr>
                <w:noProof/>
                <w:webHidden/>
              </w:rPr>
              <w:tab/>
            </w:r>
            <w:r w:rsidR="0074254F">
              <w:rPr>
                <w:noProof/>
                <w:webHidden/>
              </w:rPr>
              <w:fldChar w:fldCharType="begin"/>
            </w:r>
            <w:r w:rsidR="0074254F">
              <w:rPr>
                <w:noProof/>
                <w:webHidden/>
              </w:rPr>
              <w:instrText xml:space="preserve"> PAGEREF _Toc536800423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70E4D4FF"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24" w:history="1">
            <w:r w:rsidR="0074254F" w:rsidRPr="00D75186">
              <w:rPr>
                <w:rStyle w:val="Lienhypertexte"/>
                <w:noProof/>
              </w:rPr>
              <w:t>4.3.1</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w:t>
            </w:r>
            <w:r w:rsidR="0074254F">
              <w:rPr>
                <w:noProof/>
                <w:webHidden/>
              </w:rPr>
              <w:tab/>
            </w:r>
            <w:r w:rsidR="0074254F">
              <w:rPr>
                <w:noProof/>
                <w:webHidden/>
              </w:rPr>
              <w:fldChar w:fldCharType="begin"/>
            </w:r>
            <w:r w:rsidR="0074254F">
              <w:rPr>
                <w:noProof/>
                <w:webHidden/>
              </w:rPr>
              <w:instrText xml:space="preserve"> PAGEREF _Toc536800424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15CC2A48"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25" w:history="1">
            <w:r w:rsidR="0074254F" w:rsidRPr="00D75186">
              <w:rPr>
                <w:rStyle w:val="Lienhypertexte"/>
                <w:noProof/>
              </w:rPr>
              <w:t>4.3.2</w:t>
            </w:r>
            <w:r w:rsidR="0074254F">
              <w:rPr>
                <w:rFonts w:asciiTheme="minorHAnsi" w:eastAsiaTheme="minorEastAsia" w:hAnsiTheme="minorHAnsi" w:cstheme="minorBidi"/>
                <w:noProof/>
                <w:szCs w:val="22"/>
                <w:lang w:eastAsia="zh-CN"/>
              </w:rPr>
              <w:tab/>
            </w:r>
            <w:r w:rsidR="0074254F" w:rsidRPr="00D75186">
              <w:rPr>
                <w:rStyle w:val="Lienhypertexte"/>
                <w:noProof/>
              </w:rPr>
              <w:t>Température du rotor</w:t>
            </w:r>
            <w:r w:rsidR="0074254F">
              <w:rPr>
                <w:noProof/>
                <w:webHidden/>
              </w:rPr>
              <w:tab/>
            </w:r>
            <w:r w:rsidR="0074254F">
              <w:rPr>
                <w:noProof/>
                <w:webHidden/>
              </w:rPr>
              <w:fldChar w:fldCharType="begin"/>
            </w:r>
            <w:r w:rsidR="0074254F">
              <w:rPr>
                <w:noProof/>
                <w:webHidden/>
              </w:rPr>
              <w:instrText xml:space="preserve"> PAGEREF _Toc536800425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547ED882"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26" w:history="1">
            <w:r w:rsidR="0074254F" w:rsidRPr="00D75186">
              <w:rPr>
                <w:rStyle w:val="Lienhypertexte"/>
                <w:noProof/>
              </w:rPr>
              <w:t>4.3.3</w:t>
            </w:r>
            <w:r w:rsidR="0074254F">
              <w:rPr>
                <w:rFonts w:asciiTheme="minorHAnsi" w:eastAsiaTheme="minorEastAsia" w:hAnsiTheme="minorHAnsi" w:cstheme="minorBidi"/>
                <w:noProof/>
                <w:szCs w:val="22"/>
                <w:lang w:eastAsia="zh-CN"/>
              </w:rPr>
              <w:tab/>
            </w:r>
            <w:r w:rsidR="0074254F" w:rsidRPr="00D75186">
              <w:rPr>
                <w:rStyle w:val="Lienhypertexte"/>
                <w:noProof/>
              </w:rPr>
              <w:t>Phases du balourd, du point haut et du point chaud</w:t>
            </w:r>
            <w:r w:rsidR="0074254F">
              <w:rPr>
                <w:noProof/>
                <w:webHidden/>
              </w:rPr>
              <w:tab/>
            </w:r>
            <w:r w:rsidR="0074254F">
              <w:rPr>
                <w:noProof/>
                <w:webHidden/>
              </w:rPr>
              <w:fldChar w:fldCharType="begin"/>
            </w:r>
            <w:r w:rsidR="0074254F">
              <w:rPr>
                <w:noProof/>
                <w:webHidden/>
              </w:rPr>
              <w:instrText xml:space="preserve"> PAGEREF _Toc536800426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2144D097"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27" w:history="1">
            <w:r w:rsidR="0074254F" w:rsidRPr="00D75186">
              <w:rPr>
                <w:rStyle w:val="Lienhypertexte"/>
                <w:noProof/>
              </w:rPr>
              <w:t>4.3.4</w:t>
            </w:r>
            <w:r w:rsidR="0074254F">
              <w:rPr>
                <w:rFonts w:asciiTheme="minorHAnsi" w:eastAsiaTheme="minorEastAsia" w:hAnsiTheme="minorHAnsi" w:cstheme="minorBidi"/>
                <w:noProof/>
                <w:szCs w:val="22"/>
                <w:lang w:eastAsia="zh-CN"/>
              </w:rPr>
              <w:tab/>
            </w:r>
            <w:r w:rsidR="0074254F" w:rsidRPr="00D75186">
              <w:rPr>
                <w:rStyle w:val="Lienhypertexte"/>
                <w:noProof/>
              </w:rPr>
              <w:t>Critiques des résultats</w:t>
            </w:r>
            <w:r w:rsidR="0074254F">
              <w:rPr>
                <w:noProof/>
                <w:webHidden/>
              </w:rPr>
              <w:tab/>
            </w:r>
            <w:r w:rsidR="0074254F">
              <w:rPr>
                <w:noProof/>
                <w:webHidden/>
              </w:rPr>
              <w:fldChar w:fldCharType="begin"/>
            </w:r>
            <w:r w:rsidR="0074254F">
              <w:rPr>
                <w:noProof/>
                <w:webHidden/>
              </w:rPr>
              <w:instrText xml:space="preserve"> PAGEREF _Toc536800427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6802F0C4"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428" w:history="1">
            <w:r w:rsidR="0074254F" w:rsidRPr="00D75186">
              <w:rPr>
                <w:rStyle w:val="Lienhypertexte"/>
                <w:noProof/>
              </w:rPr>
              <w:t>4.4</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700mm</w:t>
            </w:r>
            <w:r w:rsidR="0074254F">
              <w:rPr>
                <w:noProof/>
                <w:webHidden/>
              </w:rPr>
              <w:tab/>
            </w:r>
            <w:r w:rsidR="0074254F">
              <w:rPr>
                <w:noProof/>
                <w:webHidden/>
              </w:rPr>
              <w:fldChar w:fldCharType="begin"/>
            </w:r>
            <w:r w:rsidR="0074254F">
              <w:rPr>
                <w:noProof/>
                <w:webHidden/>
              </w:rPr>
              <w:instrText xml:space="preserve"> PAGEREF _Toc536800428 \h </w:instrText>
            </w:r>
            <w:r w:rsidR="0074254F">
              <w:rPr>
                <w:noProof/>
                <w:webHidden/>
              </w:rPr>
            </w:r>
            <w:r w:rsidR="0074254F">
              <w:rPr>
                <w:noProof/>
                <w:webHidden/>
              </w:rPr>
              <w:fldChar w:fldCharType="separate"/>
            </w:r>
            <w:r w:rsidR="00C20694">
              <w:rPr>
                <w:noProof/>
                <w:webHidden/>
              </w:rPr>
              <w:t>107</w:t>
            </w:r>
            <w:r w:rsidR="0074254F">
              <w:rPr>
                <w:noProof/>
                <w:webHidden/>
              </w:rPr>
              <w:fldChar w:fldCharType="end"/>
            </w:r>
          </w:hyperlink>
        </w:p>
        <w:p w14:paraId="53DB8D15"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429" w:history="1">
            <w:r w:rsidR="0074254F" w:rsidRPr="00D75186">
              <w:rPr>
                <w:rStyle w:val="Lienhypertexte"/>
                <w:noProof/>
              </w:rPr>
              <w:t>4.5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_Toc536800429 \h </w:instrText>
            </w:r>
            <w:r w:rsidR="0074254F">
              <w:rPr>
                <w:noProof/>
                <w:webHidden/>
              </w:rPr>
            </w:r>
            <w:r w:rsidR="0074254F">
              <w:rPr>
                <w:noProof/>
                <w:webHidden/>
              </w:rPr>
              <w:fldChar w:fldCharType="separate"/>
            </w:r>
            <w:r w:rsidR="00C20694">
              <w:rPr>
                <w:noProof/>
                <w:webHidden/>
              </w:rPr>
              <w:t>112</w:t>
            </w:r>
            <w:r w:rsidR="0074254F">
              <w:rPr>
                <w:noProof/>
                <w:webHidden/>
              </w:rPr>
              <w:fldChar w:fldCharType="end"/>
            </w:r>
          </w:hyperlink>
        </w:p>
        <w:p w14:paraId="28C03E77" w14:textId="77777777" w:rsidR="0074254F" w:rsidRDefault="0066514F">
          <w:pPr>
            <w:pStyle w:val="TM1"/>
            <w:rPr>
              <w:rFonts w:asciiTheme="minorHAnsi" w:eastAsiaTheme="minorEastAsia" w:hAnsiTheme="minorHAnsi" w:cstheme="minorBidi"/>
              <w:sz w:val="22"/>
              <w:szCs w:val="22"/>
              <w:lang w:eastAsia="zh-CN"/>
            </w:rPr>
          </w:pPr>
          <w:hyperlink w:anchor="_Toc536800430" w:history="1">
            <w:r w:rsidR="0074254F" w:rsidRPr="00D75186">
              <w:rPr>
                <w:rStyle w:val="Lienhypertexte"/>
              </w:rPr>
              <w:t>Chapitre 5 :  Analyses de la stabilité de l’effet morton</w:t>
            </w:r>
            <w:r w:rsidR="0074254F">
              <w:rPr>
                <w:webHidden/>
              </w:rPr>
              <w:tab/>
            </w:r>
            <w:r w:rsidR="0074254F">
              <w:rPr>
                <w:webHidden/>
              </w:rPr>
              <w:fldChar w:fldCharType="begin"/>
            </w:r>
            <w:r w:rsidR="0074254F">
              <w:rPr>
                <w:webHidden/>
              </w:rPr>
              <w:instrText xml:space="preserve"> PAGEREF _Toc536800430 \h </w:instrText>
            </w:r>
            <w:r w:rsidR="0074254F">
              <w:rPr>
                <w:webHidden/>
              </w:rPr>
            </w:r>
            <w:r w:rsidR="0074254F">
              <w:rPr>
                <w:webHidden/>
              </w:rPr>
              <w:fldChar w:fldCharType="separate"/>
            </w:r>
            <w:r w:rsidR="00C20694">
              <w:rPr>
                <w:webHidden/>
              </w:rPr>
              <w:t>113</w:t>
            </w:r>
            <w:r w:rsidR="0074254F">
              <w:rPr>
                <w:webHidden/>
              </w:rPr>
              <w:fldChar w:fldCharType="end"/>
            </w:r>
          </w:hyperlink>
        </w:p>
        <w:p w14:paraId="72291AEB"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433" w:history="1">
            <w:r w:rsidR="0074254F" w:rsidRPr="00D75186">
              <w:rPr>
                <w:rStyle w:val="Lienhypertexte"/>
                <w:noProof/>
              </w:rPr>
              <w:t>5.1</w:t>
            </w:r>
            <w:r w:rsidR="0074254F">
              <w:rPr>
                <w:rFonts w:asciiTheme="minorHAnsi" w:eastAsiaTheme="minorEastAsia" w:hAnsiTheme="minorHAnsi" w:cstheme="minorBidi"/>
                <w:noProof/>
                <w:szCs w:val="22"/>
                <w:lang w:eastAsia="zh-CN"/>
              </w:rPr>
              <w:tab/>
            </w:r>
            <w:r w:rsidR="0074254F" w:rsidRPr="00D75186">
              <w:rPr>
                <w:rStyle w:val="Lienhypertexte"/>
                <w:noProof/>
              </w:rPr>
              <w:t>Méthode d’analyse de la stabilité</w:t>
            </w:r>
            <w:r w:rsidR="0074254F">
              <w:rPr>
                <w:noProof/>
                <w:webHidden/>
              </w:rPr>
              <w:tab/>
            </w:r>
            <w:r w:rsidR="0074254F">
              <w:rPr>
                <w:noProof/>
                <w:webHidden/>
              </w:rPr>
              <w:fldChar w:fldCharType="begin"/>
            </w:r>
            <w:r w:rsidR="0074254F">
              <w:rPr>
                <w:noProof/>
                <w:webHidden/>
              </w:rPr>
              <w:instrText xml:space="preserve"> PAGEREF _Toc536800433 \h </w:instrText>
            </w:r>
            <w:r w:rsidR="0074254F">
              <w:rPr>
                <w:noProof/>
                <w:webHidden/>
              </w:rPr>
            </w:r>
            <w:r w:rsidR="0074254F">
              <w:rPr>
                <w:noProof/>
                <w:webHidden/>
              </w:rPr>
              <w:fldChar w:fldCharType="separate"/>
            </w:r>
            <w:r w:rsidR="00C20694">
              <w:rPr>
                <w:noProof/>
                <w:webHidden/>
              </w:rPr>
              <w:t>113</w:t>
            </w:r>
            <w:r w:rsidR="0074254F">
              <w:rPr>
                <w:noProof/>
                <w:webHidden/>
              </w:rPr>
              <w:fldChar w:fldCharType="end"/>
            </w:r>
          </w:hyperlink>
        </w:p>
        <w:p w14:paraId="2DFA9259"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34" w:history="1">
            <w:r w:rsidR="0074254F" w:rsidRPr="00D75186">
              <w:rPr>
                <w:rStyle w:val="Lienhypertexte"/>
                <w:noProof/>
              </w:rPr>
              <w:t>5.1.1</w:t>
            </w:r>
            <w:r w:rsidR="0074254F">
              <w:rPr>
                <w:rFonts w:asciiTheme="minorHAnsi" w:eastAsiaTheme="minorEastAsia" w:hAnsiTheme="minorHAnsi" w:cstheme="minorBidi"/>
                <w:noProof/>
                <w:szCs w:val="22"/>
                <w:lang w:eastAsia="zh-CN"/>
              </w:rPr>
              <w:tab/>
            </w:r>
            <w:r w:rsidR="0074254F" w:rsidRPr="00D75186">
              <w:rPr>
                <w:rStyle w:val="Lienhypertexte"/>
                <w:noProof/>
              </w:rPr>
              <w:t>Coefficients d’influence de l’effet Morton</w:t>
            </w:r>
            <w:r w:rsidR="0074254F">
              <w:rPr>
                <w:noProof/>
                <w:webHidden/>
              </w:rPr>
              <w:tab/>
            </w:r>
            <w:r w:rsidR="0074254F">
              <w:rPr>
                <w:noProof/>
                <w:webHidden/>
              </w:rPr>
              <w:fldChar w:fldCharType="begin"/>
            </w:r>
            <w:r w:rsidR="0074254F">
              <w:rPr>
                <w:noProof/>
                <w:webHidden/>
              </w:rPr>
              <w:instrText xml:space="preserve"> PAGEREF _Toc536800434 \h </w:instrText>
            </w:r>
            <w:r w:rsidR="0074254F">
              <w:rPr>
                <w:noProof/>
                <w:webHidden/>
              </w:rPr>
            </w:r>
            <w:r w:rsidR="0074254F">
              <w:rPr>
                <w:noProof/>
                <w:webHidden/>
              </w:rPr>
              <w:fldChar w:fldCharType="separate"/>
            </w:r>
            <w:r w:rsidR="00C20694">
              <w:rPr>
                <w:noProof/>
                <w:webHidden/>
              </w:rPr>
              <w:t>114</w:t>
            </w:r>
            <w:r w:rsidR="0074254F">
              <w:rPr>
                <w:noProof/>
                <w:webHidden/>
              </w:rPr>
              <w:fldChar w:fldCharType="end"/>
            </w:r>
          </w:hyperlink>
        </w:p>
        <w:p w14:paraId="00CD263F"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35" w:history="1">
            <w:r w:rsidR="0074254F" w:rsidRPr="00D75186">
              <w:rPr>
                <w:rStyle w:val="Lienhypertexte"/>
                <w:noProof/>
              </w:rPr>
              <w:t>5.1.2</w:t>
            </w:r>
            <w:r w:rsidR="0074254F">
              <w:rPr>
                <w:rFonts w:asciiTheme="minorHAnsi" w:eastAsiaTheme="minorEastAsia" w:hAnsiTheme="minorHAnsi" w:cstheme="minorBidi"/>
                <w:noProof/>
                <w:szCs w:val="22"/>
                <w:lang w:eastAsia="zh-CN"/>
              </w:rPr>
              <w:tab/>
            </w:r>
            <w:r w:rsidR="0074254F" w:rsidRPr="00D75186">
              <w:rPr>
                <w:rStyle w:val="Lienhypertexte"/>
                <w:noProof/>
              </w:rPr>
              <w:t>Critère de stabilité</w:t>
            </w:r>
            <w:r w:rsidR="0074254F">
              <w:rPr>
                <w:noProof/>
                <w:webHidden/>
              </w:rPr>
              <w:tab/>
            </w:r>
            <w:r w:rsidR="0074254F">
              <w:rPr>
                <w:noProof/>
                <w:webHidden/>
              </w:rPr>
              <w:fldChar w:fldCharType="begin"/>
            </w:r>
            <w:r w:rsidR="0074254F">
              <w:rPr>
                <w:noProof/>
                <w:webHidden/>
              </w:rPr>
              <w:instrText xml:space="preserve"> PAGEREF _Toc536800435 \h </w:instrText>
            </w:r>
            <w:r w:rsidR="0074254F">
              <w:rPr>
                <w:noProof/>
                <w:webHidden/>
              </w:rPr>
            </w:r>
            <w:r w:rsidR="0074254F">
              <w:rPr>
                <w:noProof/>
                <w:webHidden/>
              </w:rPr>
              <w:fldChar w:fldCharType="separate"/>
            </w:r>
            <w:r w:rsidR="00C20694">
              <w:rPr>
                <w:noProof/>
                <w:webHidden/>
              </w:rPr>
              <w:t>115</w:t>
            </w:r>
            <w:r w:rsidR="0074254F">
              <w:rPr>
                <w:noProof/>
                <w:webHidden/>
              </w:rPr>
              <w:fldChar w:fldCharType="end"/>
            </w:r>
          </w:hyperlink>
        </w:p>
        <w:p w14:paraId="5940DE0E"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36" w:history="1">
            <w:r w:rsidR="0074254F" w:rsidRPr="00D75186">
              <w:rPr>
                <w:rStyle w:val="Lienhypertexte"/>
                <w:noProof/>
              </w:rPr>
              <w:t>5.1.3</w:t>
            </w:r>
            <w:r w:rsidR="0074254F">
              <w:rPr>
                <w:rFonts w:asciiTheme="minorHAnsi" w:eastAsiaTheme="minorEastAsia" w:hAnsiTheme="minorHAnsi" w:cstheme="minorBidi"/>
                <w:noProof/>
                <w:szCs w:val="22"/>
                <w:lang w:eastAsia="zh-CN"/>
              </w:rPr>
              <w:tab/>
            </w:r>
            <w:r w:rsidR="0074254F" w:rsidRPr="00D75186">
              <w:rPr>
                <w:rStyle w:val="Lienhypertexte"/>
                <w:noProof/>
              </w:rPr>
              <w:t>Approche Lorenz et Murphy</w:t>
            </w:r>
            <w:r w:rsidR="0074254F">
              <w:rPr>
                <w:noProof/>
                <w:webHidden/>
              </w:rPr>
              <w:tab/>
            </w:r>
            <w:r w:rsidR="0074254F">
              <w:rPr>
                <w:noProof/>
                <w:webHidden/>
              </w:rPr>
              <w:fldChar w:fldCharType="begin"/>
            </w:r>
            <w:r w:rsidR="0074254F">
              <w:rPr>
                <w:noProof/>
                <w:webHidden/>
              </w:rPr>
              <w:instrText xml:space="preserve"> PAGEREF _Toc536800436 \h </w:instrText>
            </w:r>
            <w:r w:rsidR="0074254F">
              <w:rPr>
                <w:noProof/>
                <w:webHidden/>
              </w:rPr>
            </w:r>
            <w:r w:rsidR="0074254F">
              <w:rPr>
                <w:noProof/>
                <w:webHidden/>
              </w:rPr>
              <w:fldChar w:fldCharType="separate"/>
            </w:r>
            <w:r w:rsidR="00C20694">
              <w:rPr>
                <w:noProof/>
                <w:webHidden/>
              </w:rPr>
              <w:t>116</w:t>
            </w:r>
            <w:r w:rsidR="0074254F">
              <w:rPr>
                <w:noProof/>
                <w:webHidden/>
              </w:rPr>
              <w:fldChar w:fldCharType="end"/>
            </w:r>
          </w:hyperlink>
        </w:p>
        <w:p w14:paraId="2893AE82"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37" w:history="1">
            <w:r w:rsidR="0074254F" w:rsidRPr="00D75186">
              <w:rPr>
                <w:rStyle w:val="Lienhypertexte"/>
                <w:noProof/>
              </w:rPr>
              <w:t>5.1.4</w:t>
            </w:r>
            <w:r w:rsidR="0074254F">
              <w:rPr>
                <w:rFonts w:asciiTheme="minorHAnsi" w:eastAsiaTheme="minorEastAsia" w:hAnsiTheme="minorHAnsi" w:cstheme="minorBidi"/>
                <w:noProof/>
                <w:szCs w:val="22"/>
                <w:lang w:eastAsia="zh-CN"/>
              </w:rPr>
              <w:tab/>
            </w:r>
            <w:r w:rsidR="0074254F" w:rsidRPr="00D75186">
              <w:rPr>
                <w:rStyle w:val="Lienhypertexte"/>
                <w:noProof/>
              </w:rPr>
              <w:t>Approche analytique améliorée</w:t>
            </w:r>
            <w:r w:rsidR="0074254F">
              <w:rPr>
                <w:noProof/>
                <w:webHidden/>
              </w:rPr>
              <w:tab/>
            </w:r>
            <w:r w:rsidR="0074254F">
              <w:rPr>
                <w:noProof/>
                <w:webHidden/>
              </w:rPr>
              <w:fldChar w:fldCharType="begin"/>
            </w:r>
            <w:r w:rsidR="0074254F">
              <w:rPr>
                <w:noProof/>
                <w:webHidden/>
              </w:rPr>
              <w:instrText xml:space="preserve"> PAGEREF _Toc536800437 \h </w:instrText>
            </w:r>
            <w:r w:rsidR="0074254F">
              <w:rPr>
                <w:noProof/>
                <w:webHidden/>
              </w:rPr>
            </w:r>
            <w:r w:rsidR="0074254F">
              <w:rPr>
                <w:noProof/>
                <w:webHidden/>
              </w:rPr>
              <w:fldChar w:fldCharType="separate"/>
            </w:r>
            <w:r w:rsidR="00C20694">
              <w:rPr>
                <w:noProof/>
                <w:webHidden/>
              </w:rPr>
              <w:t>118</w:t>
            </w:r>
            <w:r w:rsidR="0074254F">
              <w:rPr>
                <w:noProof/>
                <w:webHidden/>
              </w:rPr>
              <w:fldChar w:fldCharType="end"/>
            </w:r>
          </w:hyperlink>
        </w:p>
        <w:p w14:paraId="449A73FD"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438" w:history="1">
            <w:r w:rsidR="0074254F" w:rsidRPr="00D75186">
              <w:rPr>
                <w:rStyle w:val="Lienhypertexte"/>
                <w:noProof/>
              </w:rPr>
              <w:t>5.2</w:t>
            </w:r>
            <w:r w:rsidR="0074254F">
              <w:rPr>
                <w:rFonts w:asciiTheme="minorHAnsi" w:eastAsiaTheme="minorEastAsia" w:hAnsiTheme="minorHAnsi" w:cstheme="minorBidi"/>
                <w:noProof/>
                <w:szCs w:val="22"/>
                <w:lang w:eastAsia="zh-CN"/>
              </w:rPr>
              <w:tab/>
            </w:r>
            <w:r w:rsidR="0074254F" w:rsidRPr="00D75186">
              <w:rPr>
                <w:rStyle w:val="Lienhypertexte"/>
                <w:noProof/>
              </w:rPr>
              <w:t>Application au Banc de l’effet Morton (BEM)</w:t>
            </w:r>
            <w:r w:rsidR="0074254F">
              <w:rPr>
                <w:noProof/>
                <w:webHidden/>
              </w:rPr>
              <w:tab/>
            </w:r>
            <w:r w:rsidR="0074254F">
              <w:rPr>
                <w:noProof/>
                <w:webHidden/>
              </w:rPr>
              <w:fldChar w:fldCharType="begin"/>
            </w:r>
            <w:r w:rsidR="0074254F">
              <w:rPr>
                <w:noProof/>
                <w:webHidden/>
              </w:rPr>
              <w:instrText xml:space="preserve"> PAGEREF _Toc536800438 \h </w:instrText>
            </w:r>
            <w:r w:rsidR="0074254F">
              <w:rPr>
                <w:noProof/>
                <w:webHidden/>
              </w:rPr>
            </w:r>
            <w:r w:rsidR="0074254F">
              <w:rPr>
                <w:noProof/>
                <w:webHidden/>
              </w:rPr>
              <w:fldChar w:fldCharType="separate"/>
            </w:r>
            <w:r w:rsidR="00C20694">
              <w:rPr>
                <w:noProof/>
                <w:webHidden/>
              </w:rPr>
              <w:t>119</w:t>
            </w:r>
            <w:r w:rsidR="0074254F">
              <w:rPr>
                <w:noProof/>
                <w:webHidden/>
              </w:rPr>
              <w:fldChar w:fldCharType="end"/>
            </w:r>
          </w:hyperlink>
        </w:p>
        <w:p w14:paraId="746084AD"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39" w:history="1">
            <w:r w:rsidR="0074254F" w:rsidRPr="00D75186">
              <w:rPr>
                <w:rStyle w:val="Lienhypertexte"/>
                <w:noProof/>
              </w:rPr>
              <w:t>5.2.1</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court 430mm</w:t>
            </w:r>
            <w:r w:rsidR="0074254F">
              <w:rPr>
                <w:noProof/>
                <w:webHidden/>
              </w:rPr>
              <w:tab/>
            </w:r>
            <w:r w:rsidR="0074254F">
              <w:rPr>
                <w:noProof/>
                <w:webHidden/>
              </w:rPr>
              <w:fldChar w:fldCharType="begin"/>
            </w:r>
            <w:r w:rsidR="0074254F">
              <w:rPr>
                <w:noProof/>
                <w:webHidden/>
              </w:rPr>
              <w:instrText xml:space="preserve"> PAGEREF _Toc536800439 \h </w:instrText>
            </w:r>
            <w:r w:rsidR="0074254F">
              <w:rPr>
                <w:noProof/>
                <w:webHidden/>
              </w:rPr>
            </w:r>
            <w:r w:rsidR="0074254F">
              <w:rPr>
                <w:noProof/>
                <w:webHidden/>
              </w:rPr>
              <w:fldChar w:fldCharType="separate"/>
            </w:r>
            <w:r w:rsidR="00C20694">
              <w:rPr>
                <w:noProof/>
                <w:webHidden/>
              </w:rPr>
              <w:t>120</w:t>
            </w:r>
            <w:r w:rsidR="0074254F">
              <w:rPr>
                <w:noProof/>
                <w:webHidden/>
              </w:rPr>
              <w:fldChar w:fldCharType="end"/>
            </w:r>
          </w:hyperlink>
        </w:p>
        <w:p w14:paraId="35CEE3E6"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40" w:history="1">
            <w:r w:rsidR="0074254F" w:rsidRPr="00D75186">
              <w:rPr>
                <w:rStyle w:val="Lienhypertexte"/>
                <w:noProof/>
              </w:rPr>
              <w:t>5.2.2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long 700mm</w:t>
            </w:r>
            <w:r w:rsidR="0074254F">
              <w:rPr>
                <w:noProof/>
                <w:webHidden/>
              </w:rPr>
              <w:tab/>
            </w:r>
            <w:r w:rsidR="0074254F">
              <w:rPr>
                <w:noProof/>
                <w:webHidden/>
              </w:rPr>
              <w:fldChar w:fldCharType="begin"/>
            </w:r>
            <w:r w:rsidR="0074254F">
              <w:rPr>
                <w:noProof/>
                <w:webHidden/>
              </w:rPr>
              <w:instrText xml:space="preserve"> PAGEREF _Toc536800440 \h </w:instrText>
            </w:r>
            <w:r w:rsidR="0074254F">
              <w:rPr>
                <w:noProof/>
                <w:webHidden/>
              </w:rPr>
            </w:r>
            <w:r w:rsidR="0074254F">
              <w:rPr>
                <w:noProof/>
                <w:webHidden/>
              </w:rPr>
              <w:fldChar w:fldCharType="separate"/>
            </w:r>
            <w:r w:rsidR="00C20694">
              <w:rPr>
                <w:noProof/>
                <w:webHidden/>
              </w:rPr>
              <w:t>126</w:t>
            </w:r>
            <w:r w:rsidR="0074254F">
              <w:rPr>
                <w:noProof/>
                <w:webHidden/>
              </w:rPr>
              <w:fldChar w:fldCharType="end"/>
            </w:r>
          </w:hyperlink>
        </w:p>
        <w:p w14:paraId="5D09BC8E"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441" w:history="1">
            <w:r w:rsidR="0074254F" w:rsidRPr="00D75186">
              <w:rPr>
                <w:rStyle w:val="Lienhypertexte"/>
                <w:noProof/>
                <w:lang w:eastAsia="zh-CN"/>
              </w:rPr>
              <w:t>5.3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Techniques à mettre en oeuvre pour éviter l’instabilite de l’effet Morton</w:t>
            </w:r>
            <w:r w:rsidR="0074254F">
              <w:rPr>
                <w:noProof/>
                <w:webHidden/>
              </w:rPr>
              <w:tab/>
            </w:r>
            <w:r w:rsidR="0074254F">
              <w:rPr>
                <w:noProof/>
                <w:webHidden/>
              </w:rPr>
              <w:fldChar w:fldCharType="begin"/>
            </w:r>
            <w:r w:rsidR="0074254F">
              <w:rPr>
                <w:noProof/>
                <w:webHidden/>
              </w:rPr>
              <w:instrText xml:space="preserve"> PAGEREF _Toc536800441 \h </w:instrText>
            </w:r>
            <w:r w:rsidR="0074254F">
              <w:rPr>
                <w:noProof/>
                <w:webHidden/>
              </w:rPr>
            </w:r>
            <w:r w:rsidR="0074254F">
              <w:rPr>
                <w:noProof/>
                <w:webHidden/>
              </w:rPr>
              <w:fldChar w:fldCharType="separate"/>
            </w:r>
            <w:r w:rsidR="00C20694">
              <w:rPr>
                <w:noProof/>
                <w:webHidden/>
              </w:rPr>
              <w:t>132</w:t>
            </w:r>
            <w:r w:rsidR="0074254F">
              <w:rPr>
                <w:noProof/>
                <w:webHidden/>
              </w:rPr>
              <w:fldChar w:fldCharType="end"/>
            </w:r>
          </w:hyperlink>
        </w:p>
        <w:p w14:paraId="599370CC"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42" w:history="1">
            <w:r w:rsidR="0074254F" w:rsidRPr="00D75186">
              <w:rPr>
                <w:rStyle w:val="Lienhypertexte"/>
                <w:noProof/>
                <w:lang w:eastAsia="zh-CN"/>
              </w:rPr>
              <w:t>5.3.1</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m:t>
              </m:r>
              <m:r>
                <w:rPr>
                  <w:rStyle w:val="Lienhypertexte"/>
                  <w:rFonts w:ascii="Cambria Math" w:hAnsi="Cambria Math"/>
                  <w:noProof/>
                  <w:lang w:eastAsia="zh-CN"/>
                </w:rPr>
                <m:t>,</m:t>
              </m:r>
              <m:r>
                <m:rPr>
                  <m:sty m:val="bi"/>
                </m:rPr>
                <w:rPr>
                  <w:rStyle w:val="Lienhypertexte"/>
                  <w:rFonts w:ascii="Cambria Math" w:hAnsi="Cambria Math"/>
                  <w:noProof/>
                  <w:lang w:eastAsia="zh-CN"/>
                </w:rPr>
                <m:t>B</m:t>
              </m:r>
              <m:r>
                <w:rPr>
                  <w:rStyle w:val="Lienhypertexte"/>
                  <w:rFonts w:ascii="Cambria Math" w:hAnsi="Cambria Math"/>
                  <w:noProof/>
                  <w:lang w:eastAsia="zh-CN"/>
                </w:rPr>
                <m:t xml:space="preserve"> </m:t>
              </m:r>
            </m:oMath>
            <w:r w:rsidR="0074254F" w:rsidRPr="00D75186">
              <w:rPr>
                <w:rStyle w:val="Lienhypertexte"/>
                <w:noProof/>
                <w:lang w:eastAsia="zh-CN"/>
              </w:rPr>
              <w:t>et</w:t>
            </w:r>
            <m:oMath>
              <m:r>
                <w:rPr>
                  <w:rStyle w:val="Lienhypertexte"/>
                  <w:rFonts w:ascii="Cambria Math" w:hAnsi="Cambria Math"/>
                  <w:noProof/>
                  <w:lang w:eastAsia="zh-CN"/>
                </w:rPr>
                <m:t xml:space="preserve"> </m:t>
              </m:r>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_Toc536800442 \h </w:instrText>
            </w:r>
            <w:r w:rsidR="0074254F">
              <w:rPr>
                <w:noProof/>
                <w:webHidden/>
              </w:rPr>
            </w:r>
            <w:r w:rsidR="0074254F">
              <w:rPr>
                <w:noProof/>
                <w:webHidden/>
              </w:rPr>
              <w:fldChar w:fldCharType="separate"/>
            </w:r>
            <w:r w:rsidR="00C20694">
              <w:rPr>
                <w:noProof/>
                <w:webHidden/>
              </w:rPr>
              <w:t>132</w:t>
            </w:r>
            <w:r w:rsidR="0074254F">
              <w:rPr>
                <w:noProof/>
                <w:webHidden/>
              </w:rPr>
              <w:fldChar w:fldCharType="end"/>
            </w:r>
          </w:hyperlink>
        </w:p>
        <w:p w14:paraId="085B1A74"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43" w:history="1">
            <w:r w:rsidR="0074254F" w:rsidRPr="00D75186">
              <w:rPr>
                <w:rStyle w:val="Lienhypertexte"/>
                <w:noProof/>
                <w:lang w:eastAsia="zh-CN"/>
              </w:rPr>
              <w:t>5.3.2</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_Toc536800443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2A128D8A"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44" w:history="1">
            <w:r w:rsidR="0074254F" w:rsidRPr="00D75186">
              <w:rPr>
                <w:rStyle w:val="Lienhypertexte"/>
                <w:noProof/>
                <w:lang w:eastAsia="zh-CN"/>
              </w:rPr>
              <w:t>5.3.3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74254F">
              <w:rPr>
                <w:noProof/>
                <w:webHidden/>
              </w:rPr>
              <w:tab/>
            </w:r>
            <w:r w:rsidR="0074254F">
              <w:rPr>
                <w:noProof/>
                <w:webHidden/>
              </w:rPr>
              <w:fldChar w:fldCharType="begin"/>
            </w:r>
            <w:r w:rsidR="0074254F">
              <w:rPr>
                <w:noProof/>
                <w:webHidden/>
              </w:rPr>
              <w:instrText xml:space="preserve"> PAGEREF _Toc536800444 \h </w:instrText>
            </w:r>
            <w:r w:rsidR="0074254F">
              <w:rPr>
                <w:noProof/>
                <w:webHidden/>
              </w:rPr>
            </w:r>
            <w:r w:rsidR="0074254F">
              <w:rPr>
                <w:noProof/>
                <w:webHidden/>
              </w:rPr>
              <w:fldChar w:fldCharType="separate"/>
            </w:r>
            <w:r w:rsidR="00C20694">
              <w:rPr>
                <w:noProof/>
                <w:webHidden/>
              </w:rPr>
              <w:t>137</w:t>
            </w:r>
            <w:r w:rsidR="0074254F">
              <w:rPr>
                <w:noProof/>
                <w:webHidden/>
              </w:rPr>
              <w:fldChar w:fldCharType="end"/>
            </w:r>
          </w:hyperlink>
        </w:p>
        <w:p w14:paraId="24CC9FDB" w14:textId="77777777" w:rsidR="0074254F" w:rsidRDefault="0066514F">
          <w:pPr>
            <w:pStyle w:val="TM3"/>
            <w:tabs>
              <w:tab w:val="left" w:pos="1320"/>
              <w:tab w:val="right" w:leader="dot" w:pos="9062"/>
            </w:tabs>
            <w:rPr>
              <w:rFonts w:asciiTheme="minorHAnsi" w:eastAsiaTheme="minorEastAsia" w:hAnsiTheme="minorHAnsi" w:cstheme="minorBidi"/>
              <w:noProof/>
              <w:szCs w:val="22"/>
              <w:lang w:eastAsia="zh-CN"/>
            </w:rPr>
          </w:pPr>
          <w:hyperlink w:anchor="_Toc536800445" w:history="1">
            <w:r w:rsidR="0074254F" w:rsidRPr="00D75186">
              <w:rPr>
                <w:rStyle w:val="Lienhypertexte"/>
                <w:noProof/>
                <w:lang w:eastAsia="zh-CN"/>
              </w:rPr>
              <w:t>5.3.4</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74254F">
              <w:rPr>
                <w:noProof/>
                <w:webHidden/>
              </w:rPr>
              <w:tab/>
            </w:r>
            <w:r w:rsidR="0074254F">
              <w:rPr>
                <w:noProof/>
                <w:webHidden/>
              </w:rPr>
              <w:fldChar w:fldCharType="begin"/>
            </w:r>
            <w:r w:rsidR="0074254F">
              <w:rPr>
                <w:noProof/>
                <w:webHidden/>
              </w:rPr>
              <w:instrText xml:space="preserve"> PAGEREF _Toc536800445 \h </w:instrText>
            </w:r>
            <w:r w:rsidR="0074254F">
              <w:rPr>
                <w:noProof/>
                <w:webHidden/>
              </w:rPr>
            </w:r>
            <w:r w:rsidR="0074254F">
              <w:rPr>
                <w:noProof/>
                <w:webHidden/>
              </w:rPr>
              <w:fldChar w:fldCharType="separate"/>
            </w:r>
            <w:r w:rsidR="00C20694">
              <w:rPr>
                <w:noProof/>
                <w:webHidden/>
              </w:rPr>
              <w:t>138</w:t>
            </w:r>
            <w:r w:rsidR="0074254F">
              <w:rPr>
                <w:noProof/>
                <w:webHidden/>
              </w:rPr>
              <w:fldChar w:fldCharType="end"/>
            </w:r>
          </w:hyperlink>
        </w:p>
        <w:p w14:paraId="591D5B4A"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446" w:history="1">
            <w:r w:rsidR="0074254F" w:rsidRPr="00D75186">
              <w:rPr>
                <w:rStyle w:val="Lienhypertexte"/>
                <w:noProof/>
              </w:rPr>
              <w:t>5.4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_Toc536800446 \h </w:instrText>
            </w:r>
            <w:r w:rsidR="0074254F">
              <w:rPr>
                <w:noProof/>
                <w:webHidden/>
              </w:rPr>
            </w:r>
            <w:r w:rsidR="0074254F">
              <w:rPr>
                <w:noProof/>
                <w:webHidden/>
              </w:rPr>
              <w:fldChar w:fldCharType="separate"/>
            </w:r>
            <w:r w:rsidR="00C20694">
              <w:rPr>
                <w:noProof/>
                <w:webHidden/>
              </w:rPr>
              <w:t>139</w:t>
            </w:r>
            <w:r w:rsidR="0074254F">
              <w:rPr>
                <w:noProof/>
                <w:webHidden/>
              </w:rPr>
              <w:fldChar w:fldCharType="end"/>
            </w:r>
          </w:hyperlink>
        </w:p>
        <w:p w14:paraId="564411B4" w14:textId="77777777" w:rsidR="0074254F" w:rsidRDefault="0066514F">
          <w:pPr>
            <w:pStyle w:val="TM1"/>
            <w:rPr>
              <w:rFonts w:asciiTheme="minorHAnsi" w:eastAsiaTheme="minorEastAsia" w:hAnsiTheme="minorHAnsi" w:cstheme="minorBidi"/>
              <w:sz w:val="22"/>
              <w:szCs w:val="22"/>
              <w:lang w:eastAsia="zh-CN"/>
            </w:rPr>
          </w:pPr>
          <w:hyperlink w:anchor="_Toc536800447" w:history="1">
            <w:r w:rsidR="0074254F" w:rsidRPr="00D75186">
              <w:rPr>
                <w:rStyle w:val="Lienhypertexte"/>
              </w:rPr>
              <w:t>Conclusion générale</w:t>
            </w:r>
            <w:r w:rsidR="0074254F">
              <w:rPr>
                <w:webHidden/>
              </w:rPr>
              <w:tab/>
            </w:r>
            <w:r w:rsidR="0074254F">
              <w:rPr>
                <w:webHidden/>
              </w:rPr>
              <w:fldChar w:fldCharType="begin"/>
            </w:r>
            <w:r w:rsidR="0074254F">
              <w:rPr>
                <w:webHidden/>
              </w:rPr>
              <w:instrText xml:space="preserve"> PAGEREF _Toc536800447 \h </w:instrText>
            </w:r>
            <w:r w:rsidR="0074254F">
              <w:rPr>
                <w:webHidden/>
              </w:rPr>
            </w:r>
            <w:r w:rsidR="0074254F">
              <w:rPr>
                <w:webHidden/>
              </w:rPr>
              <w:fldChar w:fldCharType="separate"/>
            </w:r>
            <w:r w:rsidR="00C20694">
              <w:rPr>
                <w:webHidden/>
              </w:rPr>
              <w:t>141</w:t>
            </w:r>
            <w:r w:rsidR="0074254F">
              <w:rPr>
                <w:webHidden/>
              </w:rPr>
              <w:fldChar w:fldCharType="end"/>
            </w:r>
          </w:hyperlink>
        </w:p>
        <w:p w14:paraId="0C680ED8" w14:textId="77777777" w:rsidR="0074254F" w:rsidRDefault="0066514F">
          <w:pPr>
            <w:pStyle w:val="TM1"/>
            <w:rPr>
              <w:rFonts w:asciiTheme="minorHAnsi" w:eastAsiaTheme="minorEastAsia" w:hAnsiTheme="minorHAnsi" w:cstheme="minorBidi"/>
              <w:sz w:val="22"/>
              <w:szCs w:val="22"/>
              <w:lang w:eastAsia="zh-CN"/>
            </w:rPr>
          </w:pPr>
          <w:hyperlink w:anchor="_Toc536800448" w:history="1">
            <w:r w:rsidR="0074254F" w:rsidRPr="00D75186">
              <w:rPr>
                <w:rStyle w:val="Lienhypertexte"/>
              </w:rPr>
              <w:t>Annexe A :  Résolution numérique de l’équation de l’énergie</w:t>
            </w:r>
            <w:r w:rsidR="0074254F">
              <w:rPr>
                <w:webHidden/>
              </w:rPr>
              <w:tab/>
            </w:r>
            <w:r w:rsidR="0074254F">
              <w:rPr>
                <w:webHidden/>
              </w:rPr>
              <w:fldChar w:fldCharType="begin"/>
            </w:r>
            <w:r w:rsidR="0074254F">
              <w:rPr>
                <w:webHidden/>
              </w:rPr>
              <w:instrText xml:space="preserve"> PAGEREF _Toc536800448 \h </w:instrText>
            </w:r>
            <w:r w:rsidR="0074254F">
              <w:rPr>
                <w:webHidden/>
              </w:rPr>
            </w:r>
            <w:r w:rsidR="0074254F">
              <w:rPr>
                <w:webHidden/>
              </w:rPr>
              <w:fldChar w:fldCharType="separate"/>
            </w:r>
            <w:r w:rsidR="00C20694">
              <w:rPr>
                <w:webHidden/>
              </w:rPr>
              <w:t>143</w:t>
            </w:r>
            <w:r w:rsidR="0074254F">
              <w:rPr>
                <w:webHidden/>
              </w:rPr>
              <w:fldChar w:fldCharType="end"/>
            </w:r>
          </w:hyperlink>
        </w:p>
        <w:p w14:paraId="0F0E2FE4"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449" w:history="1">
            <w:r w:rsidR="0074254F" w:rsidRPr="00D75186">
              <w:rPr>
                <w:rStyle w:val="Lienhypertexte"/>
                <w:noProof/>
                <w14:scene3d>
                  <w14:camera w14:prst="orthographicFront"/>
                  <w14:lightRig w14:rig="threePt" w14:dir="t">
                    <w14:rot w14:lat="0" w14:lon="0" w14:rev="0"/>
                  </w14:lightRig>
                </w14:scene3d>
              </w:rPr>
              <w:t>A.1.</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classique par la méthode des Volumes Finis</w:t>
            </w:r>
            <w:r w:rsidR="0074254F">
              <w:rPr>
                <w:noProof/>
                <w:webHidden/>
              </w:rPr>
              <w:tab/>
            </w:r>
            <w:r w:rsidR="0074254F">
              <w:rPr>
                <w:noProof/>
                <w:webHidden/>
              </w:rPr>
              <w:fldChar w:fldCharType="begin"/>
            </w:r>
            <w:r w:rsidR="0074254F">
              <w:rPr>
                <w:noProof/>
                <w:webHidden/>
              </w:rPr>
              <w:instrText xml:space="preserve"> PAGEREF _Toc536800449 \h </w:instrText>
            </w:r>
            <w:r w:rsidR="0074254F">
              <w:rPr>
                <w:noProof/>
                <w:webHidden/>
              </w:rPr>
            </w:r>
            <w:r w:rsidR="0074254F">
              <w:rPr>
                <w:noProof/>
                <w:webHidden/>
              </w:rPr>
              <w:fldChar w:fldCharType="separate"/>
            </w:r>
            <w:r w:rsidR="00C20694">
              <w:rPr>
                <w:noProof/>
                <w:webHidden/>
              </w:rPr>
              <w:t>144</w:t>
            </w:r>
            <w:r w:rsidR="0074254F">
              <w:rPr>
                <w:noProof/>
                <w:webHidden/>
              </w:rPr>
              <w:fldChar w:fldCharType="end"/>
            </w:r>
          </w:hyperlink>
        </w:p>
        <w:p w14:paraId="2E4FF2E1"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450" w:history="1">
            <w:r w:rsidR="0074254F" w:rsidRPr="00D75186">
              <w:rPr>
                <w:rStyle w:val="Lienhypertexte"/>
                <w:noProof/>
                <w14:scene3d>
                  <w14:camera w14:prst="orthographicFront"/>
                  <w14:lightRig w14:rig="threePt" w14:dir="t">
                    <w14:rot w14:lat="0" w14:lon="0" w14:rev="0"/>
                  </w14:lightRig>
                </w14:scene3d>
              </w:rPr>
              <w:t>A.2.</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quand la température est approximée par des polynômes de Legendre</w:t>
            </w:r>
            <w:r w:rsidR="0074254F">
              <w:rPr>
                <w:noProof/>
                <w:webHidden/>
              </w:rPr>
              <w:tab/>
            </w:r>
            <w:r w:rsidR="0074254F">
              <w:rPr>
                <w:noProof/>
                <w:webHidden/>
              </w:rPr>
              <w:fldChar w:fldCharType="begin"/>
            </w:r>
            <w:r w:rsidR="0074254F">
              <w:rPr>
                <w:noProof/>
                <w:webHidden/>
              </w:rPr>
              <w:instrText xml:space="preserve"> PAGEREF _Toc536800450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4C256C4B"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451" w:history="1">
            <w:r w:rsidR="0074254F" w:rsidRPr="00D75186">
              <w:rPr>
                <w:rStyle w:val="Lienhypertexte"/>
                <w:noProof/>
                <w14:scene3d>
                  <w14:camera w14:prst="orthographicFront"/>
                  <w14:lightRig w14:rig="threePt" w14:dir="t">
                    <w14:rot w14:lat="0" w14:lon="0" w14:rev="0"/>
                  </w14:lightRig>
                </w14:scene3d>
              </w:rPr>
              <w:t>A.3.</w:t>
            </w:r>
            <w:r w:rsidR="0074254F">
              <w:rPr>
                <w:rFonts w:asciiTheme="minorHAnsi" w:eastAsiaTheme="minorEastAsia" w:hAnsiTheme="minorHAnsi" w:cstheme="minorBidi"/>
                <w:noProof/>
                <w:szCs w:val="22"/>
                <w:lang w:eastAsia="zh-CN"/>
              </w:rPr>
              <w:tab/>
            </w:r>
            <w:r w:rsidR="0074254F" w:rsidRPr="00D75186">
              <w:rPr>
                <w:rStyle w:val="Lienhypertexte"/>
                <w:noProof/>
              </w:rPr>
              <w:t>Comparaison supplémentaires des résultats numériques</w:t>
            </w:r>
            <w:r w:rsidR="0074254F">
              <w:rPr>
                <w:noProof/>
                <w:webHidden/>
              </w:rPr>
              <w:tab/>
            </w:r>
            <w:r w:rsidR="0074254F">
              <w:rPr>
                <w:noProof/>
                <w:webHidden/>
              </w:rPr>
              <w:fldChar w:fldCharType="begin"/>
            </w:r>
            <w:r w:rsidR="0074254F">
              <w:rPr>
                <w:noProof/>
                <w:webHidden/>
              </w:rPr>
              <w:instrText xml:space="preserve"> PAGEREF _Toc536800451 \h </w:instrText>
            </w:r>
            <w:r w:rsidR="0074254F">
              <w:rPr>
                <w:noProof/>
                <w:webHidden/>
              </w:rPr>
            </w:r>
            <w:r w:rsidR="0074254F">
              <w:rPr>
                <w:noProof/>
                <w:webHidden/>
              </w:rPr>
              <w:fldChar w:fldCharType="separate"/>
            </w:r>
            <w:r w:rsidR="00C20694">
              <w:rPr>
                <w:noProof/>
                <w:webHidden/>
              </w:rPr>
              <w:t>148</w:t>
            </w:r>
            <w:r w:rsidR="0074254F">
              <w:rPr>
                <w:noProof/>
                <w:webHidden/>
              </w:rPr>
              <w:fldChar w:fldCharType="end"/>
            </w:r>
          </w:hyperlink>
        </w:p>
        <w:p w14:paraId="52B848D2"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452" w:history="1">
            <w:r w:rsidR="0074254F" w:rsidRPr="00D75186">
              <w:rPr>
                <w:rStyle w:val="Lienhypertexte"/>
                <w:noProof/>
                <w14:scene3d>
                  <w14:camera w14:prst="orthographicFront"/>
                  <w14:lightRig w14:rig="threePt" w14:dir="t">
                    <w14:rot w14:lat="0" w14:lon="0" w14:rev="0"/>
                  </w14:lightRig>
                </w14:scene3d>
              </w:rPr>
              <w:t>A.4.</w:t>
            </w:r>
            <w:r w:rsidR="0074254F">
              <w:rPr>
                <w:rFonts w:asciiTheme="minorHAnsi" w:eastAsiaTheme="minorEastAsia" w:hAnsiTheme="minorHAnsi" w:cstheme="minorBidi"/>
                <w:noProof/>
                <w:szCs w:val="22"/>
                <w:lang w:eastAsia="zh-CN"/>
              </w:rPr>
              <w:tab/>
            </w:r>
            <w:r w:rsidR="0074254F" w:rsidRPr="00D75186">
              <w:rPr>
                <w:rStyle w:val="Lienhypertexte"/>
                <w:noProof/>
              </w:rPr>
              <w:t>Figures des champs de température des cas de calcul</w:t>
            </w:r>
            <w:r w:rsidR="0074254F">
              <w:rPr>
                <w:noProof/>
                <w:webHidden/>
              </w:rPr>
              <w:tab/>
            </w:r>
            <w:r w:rsidR="0074254F">
              <w:rPr>
                <w:noProof/>
                <w:webHidden/>
              </w:rPr>
              <w:fldChar w:fldCharType="begin"/>
            </w:r>
            <w:r w:rsidR="0074254F">
              <w:rPr>
                <w:noProof/>
                <w:webHidden/>
              </w:rPr>
              <w:instrText xml:space="preserve"> PAGEREF _Toc536800452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02CE7663"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453" w:history="1">
            <w:r w:rsidR="0074254F" w:rsidRPr="00D75186">
              <w:rPr>
                <w:rStyle w:val="Lienhypertexte"/>
                <w:noProof/>
                <w14:scene3d>
                  <w14:camera w14:prst="orthographicFront"/>
                  <w14:lightRig w14:rig="threePt" w14:dir="t">
                    <w14:rot w14:lat="0" w14:lon="0" w14:rev="0"/>
                  </w14:lightRig>
                </w14:scene3d>
              </w:rPr>
              <w:t>A.5.</w:t>
            </w:r>
            <w:r w:rsidR="0074254F">
              <w:rPr>
                <w:rFonts w:asciiTheme="minorHAnsi" w:eastAsiaTheme="minorEastAsia" w:hAnsiTheme="minorHAnsi" w:cstheme="minorBidi"/>
                <w:noProof/>
                <w:szCs w:val="22"/>
                <w:lang w:eastAsia="zh-CN"/>
              </w:rPr>
              <w:tab/>
            </w:r>
            <w:r w:rsidR="0074254F" w:rsidRPr="00D75186">
              <w:rPr>
                <w:rStyle w:val="Lienhypertexte"/>
                <w:noProof/>
              </w:rPr>
              <w:t>Valeurs de référence à l’issu des cas numériques</w:t>
            </w:r>
            <w:r w:rsidR="0074254F">
              <w:rPr>
                <w:noProof/>
                <w:webHidden/>
              </w:rPr>
              <w:tab/>
            </w:r>
            <w:r w:rsidR="0074254F">
              <w:rPr>
                <w:noProof/>
                <w:webHidden/>
              </w:rPr>
              <w:fldChar w:fldCharType="begin"/>
            </w:r>
            <w:r w:rsidR="0074254F">
              <w:rPr>
                <w:noProof/>
                <w:webHidden/>
              </w:rPr>
              <w:instrText xml:space="preserve"> PAGEREF _Toc536800453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45A05C20" w14:textId="77777777" w:rsidR="0074254F" w:rsidRDefault="0066514F">
          <w:pPr>
            <w:pStyle w:val="TM1"/>
            <w:rPr>
              <w:rFonts w:asciiTheme="minorHAnsi" w:eastAsiaTheme="minorEastAsia" w:hAnsiTheme="minorHAnsi" w:cstheme="minorBidi"/>
              <w:sz w:val="22"/>
              <w:szCs w:val="22"/>
              <w:lang w:eastAsia="zh-CN"/>
            </w:rPr>
          </w:pPr>
          <w:hyperlink w:anchor="_Toc536800454" w:history="1">
            <w:r w:rsidR="0074254F" w:rsidRPr="00D75186">
              <w:rPr>
                <w:rStyle w:val="Lienhypertexte"/>
              </w:rPr>
              <w:t>Annexe B :  Méthode des éléments finis pour la conduction thermique</w:t>
            </w:r>
            <w:r w:rsidR="0074254F">
              <w:rPr>
                <w:webHidden/>
              </w:rPr>
              <w:tab/>
            </w:r>
            <w:r w:rsidR="0074254F">
              <w:rPr>
                <w:webHidden/>
              </w:rPr>
              <w:fldChar w:fldCharType="begin"/>
            </w:r>
            <w:r w:rsidR="0074254F">
              <w:rPr>
                <w:webHidden/>
              </w:rPr>
              <w:instrText xml:space="preserve"> PAGEREF _Toc536800454 \h </w:instrText>
            </w:r>
            <w:r w:rsidR="0074254F">
              <w:rPr>
                <w:webHidden/>
              </w:rPr>
            </w:r>
            <w:r w:rsidR="0074254F">
              <w:rPr>
                <w:webHidden/>
              </w:rPr>
              <w:fldChar w:fldCharType="separate"/>
            </w:r>
            <w:r w:rsidR="00C20694">
              <w:rPr>
                <w:webHidden/>
              </w:rPr>
              <w:t>157</w:t>
            </w:r>
            <w:r w:rsidR="0074254F">
              <w:rPr>
                <w:webHidden/>
              </w:rPr>
              <w:fldChar w:fldCharType="end"/>
            </w:r>
          </w:hyperlink>
        </w:p>
        <w:p w14:paraId="33FB1F41"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457" w:history="1">
            <w:r w:rsidR="0074254F" w:rsidRPr="00D75186">
              <w:rPr>
                <w:rStyle w:val="Lienhypertexte"/>
                <w:noProof/>
                <w14:scene3d>
                  <w14:camera w14:prst="orthographicFront"/>
                  <w14:lightRig w14:rig="threePt" w14:dir="t">
                    <w14:rot w14:lat="0" w14:lon="0" w14:rev="0"/>
                  </w14:lightRig>
                </w14:scene3d>
              </w:rPr>
              <w:t>B.1.</w:t>
            </w:r>
            <w:r w:rsidR="0074254F">
              <w:rPr>
                <w:rFonts w:asciiTheme="minorHAnsi" w:eastAsiaTheme="minorEastAsia" w:hAnsiTheme="minorHAnsi" w:cstheme="minorBidi"/>
                <w:noProof/>
                <w:szCs w:val="22"/>
                <w:lang w:eastAsia="zh-CN"/>
              </w:rPr>
              <w:tab/>
            </w:r>
            <w:r w:rsidR="0074254F" w:rsidRPr="00D75186">
              <w:rPr>
                <w:rStyle w:val="Lienhypertexte"/>
                <w:noProof/>
              </w:rPr>
              <w:t>Formulation variationnelle du problème conduction thermique</w:t>
            </w:r>
            <w:r w:rsidR="0074254F">
              <w:rPr>
                <w:noProof/>
                <w:webHidden/>
              </w:rPr>
              <w:tab/>
            </w:r>
            <w:r w:rsidR="0074254F">
              <w:rPr>
                <w:noProof/>
                <w:webHidden/>
              </w:rPr>
              <w:fldChar w:fldCharType="begin"/>
            </w:r>
            <w:r w:rsidR="0074254F">
              <w:rPr>
                <w:noProof/>
                <w:webHidden/>
              </w:rPr>
              <w:instrText xml:space="preserve"> PAGEREF _Toc536800457 \h </w:instrText>
            </w:r>
            <w:r w:rsidR="0074254F">
              <w:rPr>
                <w:noProof/>
                <w:webHidden/>
              </w:rPr>
            </w:r>
            <w:r w:rsidR="0074254F">
              <w:rPr>
                <w:noProof/>
                <w:webHidden/>
              </w:rPr>
              <w:fldChar w:fldCharType="separate"/>
            </w:r>
            <w:r w:rsidR="00C20694">
              <w:rPr>
                <w:noProof/>
                <w:webHidden/>
              </w:rPr>
              <w:t>157</w:t>
            </w:r>
            <w:r w:rsidR="0074254F">
              <w:rPr>
                <w:noProof/>
                <w:webHidden/>
              </w:rPr>
              <w:fldChar w:fldCharType="end"/>
            </w:r>
          </w:hyperlink>
        </w:p>
        <w:p w14:paraId="43EAD31C"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458" w:history="1">
            <w:r w:rsidR="0074254F" w:rsidRPr="00D75186">
              <w:rPr>
                <w:rStyle w:val="Lienhypertexte"/>
                <w:noProof/>
                <w14:scene3d>
                  <w14:camera w14:prst="orthographicFront"/>
                  <w14:lightRig w14:rig="threePt" w14:dir="t">
                    <w14:rot w14:lat="0" w14:lon="0" w14:rev="0"/>
                  </w14:lightRig>
                </w14:scene3d>
              </w:rPr>
              <w:t>B.2.</w:t>
            </w:r>
            <w:r w:rsidR="0074254F">
              <w:rPr>
                <w:rFonts w:asciiTheme="minorHAnsi" w:eastAsiaTheme="minorEastAsia" w:hAnsiTheme="minorHAnsi" w:cstheme="minorBidi"/>
                <w:noProof/>
                <w:szCs w:val="22"/>
                <w:lang w:eastAsia="zh-CN"/>
              </w:rPr>
              <w:tab/>
            </w:r>
            <w:r w:rsidR="0074254F" w:rsidRPr="00D75186">
              <w:rPr>
                <w:rStyle w:val="Lienhypertexte"/>
                <w:noProof/>
              </w:rPr>
              <w:t>Approximation nodale élémentaire et assemblage final</w:t>
            </w:r>
            <w:r w:rsidR="0074254F">
              <w:rPr>
                <w:noProof/>
                <w:webHidden/>
              </w:rPr>
              <w:tab/>
            </w:r>
            <w:r w:rsidR="0074254F">
              <w:rPr>
                <w:noProof/>
                <w:webHidden/>
              </w:rPr>
              <w:fldChar w:fldCharType="begin"/>
            </w:r>
            <w:r w:rsidR="0074254F">
              <w:rPr>
                <w:noProof/>
                <w:webHidden/>
              </w:rPr>
              <w:instrText xml:space="preserve"> PAGEREF _Toc536800458 \h </w:instrText>
            </w:r>
            <w:r w:rsidR="0074254F">
              <w:rPr>
                <w:noProof/>
                <w:webHidden/>
              </w:rPr>
            </w:r>
            <w:r w:rsidR="0074254F">
              <w:rPr>
                <w:noProof/>
                <w:webHidden/>
              </w:rPr>
              <w:fldChar w:fldCharType="separate"/>
            </w:r>
            <w:r w:rsidR="00C20694">
              <w:rPr>
                <w:noProof/>
                <w:webHidden/>
              </w:rPr>
              <w:t>157</w:t>
            </w:r>
            <w:r w:rsidR="0074254F">
              <w:rPr>
                <w:noProof/>
                <w:webHidden/>
              </w:rPr>
              <w:fldChar w:fldCharType="end"/>
            </w:r>
          </w:hyperlink>
        </w:p>
        <w:p w14:paraId="22B1B27D" w14:textId="77777777" w:rsidR="0074254F" w:rsidRDefault="0066514F">
          <w:pPr>
            <w:pStyle w:val="TM1"/>
            <w:rPr>
              <w:rFonts w:asciiTheme="minorHAnsi" w:eastAsiaTheme="minorEastAsia" w:hAnsiTheme="minorHAnsi" w:cstheme="minorBidi"/>
              <w:sz w:val="22"/>
              <w:szCs w:val="22"/>
              <w:lang w:eastAsia="zh-CN"/>
            </w:rPr>
          </w:pPr>
          <w:hyperlink w:anchor="_Toc536800459" w:history="1">
            <w:r w:rsidR="0074254F" w:rsidRPr="00D75186">
              <w:rPr>
                <w:rStyle w:val="Lienhypertexte"/>
              </w:rPr>
              <w:t>Annexe C :  Détermination du point haut</w:t>
            </w:r>
            <w:r w:rsidR="0074254F">
              <w:rPr>
                <w:webHidden/>
              </w:rPr>
              <w:tab/>
            </w:r>
            <w:r w:rsidR="0074254F">
              <w:rPr>
                <w:webHidden/>
              </w:rPr>
              <w:fldChar w:fldCharType="begin"/>
            </w:r>
            <w:r w:rsidR="0074254F">
              <w:rPr>
                <w:webHidden/>
              </w:rPr>
              <w:instrText xml:space="preserve"> PAGEREF _Toc536800459 \h </w:instrText>
            </w:r>
            <w:r w:rsidR="0074254F">
              <w:rPr>
                <w:webHidden/>
              </w:rPr>
            </w:r>
            <w:r w:rsidR="0074254F">
              <w:rPr>
                <w:webHidden/>
              </w:rPr>
              <w:fldChar w:fldCharType="separate"/>
            </w:r>
            <w:r w:rsidR="00C20694">
              <w:rPr>
                <w:webHidden/>
              </w:rPr>
              <w:t>159</w:t>
            </w:r>
            <w:r w:rsidR="0074254F">
              <w:rPr>
                <w:webHidden/>
              </w:rPr>
              <w:fldChar w:fldCharType="end"/>
            </w:r>
          </w:hyperlink>
        </w:p>
        <w:p w14:paraId="16192CAB"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463" w:history="1">
            <w:r w:rsidR="0074254F" w:rsidRPr="00D75186">
              <w:rPr>
                <w:rStyle w:val="Lienhypertexte"/>
                <w:noProof/>
                <w14:scene3d>
                  <w14:camera w14:prst="orthographicFront"/>
                  <w14:lightRig w14:rig="threePt" w14:dir="t">
                    <w14:rot w14:lat="0" w14:lon="0" w14:rev="0"/>
                  </w14:lightRig>
                </w14:scene3d>
              </w:rPr>
              <w:t>C.1.</w:t>
            </w:r>
            <w:r w:rsidR="0074254F">
              <w:rPr>
                <w:rFonts w:asciiTheme="minorHAnsi" w:eastAsiaTheme="minorEastAsia" w:hAnsiTheme="minorHAnsi" w:cstheme="minorBidi"/>
                <w:noProof/>
                <w:szCs w:val="22"/>
                <w:lang w:eastAsia="zh-CN"/>
              </w:rPr>
              <w:tab/>
            </w:r>
            <w:r w:rsidR="0074254F" w:rsidRPr="00D75186">
              <w:rPr>
                <w:rStyle w:val="Lienhypertexte"/>
                <w:noProof/>
              </w:rPr>
              <w:t>Définition du point haut</w:t>
            </w:r>
            <w:r w:rsidR="0074254F">
              <w:rPr>
                <w:noProof/>
                <w:webHidden/>
              </w:rPr>
              <w:tab/>
            </w:r>
            <w:r w:rsidR="0074254F">
              <w:rPr>
                <w:noProof/>
                <w:webHidden/>
              </w:rPr>
              <w:fldChar w:fldCharType="begin"/>
            </w:r>
            <w:r w:rsidR="0074254F">
              <w:rPr>
                <w:noProof/>
                <w:webHidden/>
              </w:rPr>
              <w:instrText xml:space="preserve"> PAGEREF _Toc536800463 \h </w:instrText>
            </w:r>
            <w:r w:rsidR="0074254F">
              <w:rPr>
                <w:noProof/>
                <w:webHidden/>
              </w:rPr>
            </w:r>
            <w:r w:rsidR="0074254F">
              <w:rPr>
                <w:noProof/>
                <w:webHidden/>
              </w:rPr>
              <w:fldChar w:fldCharType="separate"/>
            </w:r>
            <w:r w:rsidR="00C20694">
              <w:rPr>
                <w:noProof/>
                <w:webHidden/>
              </w:rPr>
              <w:t>159</w:t>
            </w:r>
            <w:r w:rsidR="0074254F">
              <w:rPr>
                <w:noProof/>
                <w:webHidden/>
              </w:rPr>
              <w:fldChar w:fldCharType="end"/>
            </w:r>
          </w:hyperlink>
        </w:p>
        <w:p w14:paraId="5ED36BFE" w14:textId="77777777" w:rsidR="0074254F" w:rsidRDefault="0066514F">
          <w:pPr>
            <w:pStyle w:val="TM2"/>
            <w:tabs>
              <w:tab w:val="left" w:pos="880"/>
              <w:tab w:val="right" w:leader="dot" w:pos="9062"/>
            </w:tabs>
            <w:rPr>
              <w:rFonts w:asciiTheme="minorHAnsi" w:eastAsiaTheme="minorEastAsia" w:hAnsiTheme="minorHAnsi" w:cstheme="minorBidi"/>
              <w:noProof/>
              <w:szCs w:val="22"/>
              <w:lang w:eastAsia="zh-CN"/>
            </w:rPr>
          </w:pPr>
          <w:hyperlink w:anchor="_Toc536800467" w:history="1">
            <w:r w:rsidR="0074254F" w:rsidRPr="00D75186">
              <w:rPr>
                <w:rStyle w:val="Lienhypertexte"/>
                <w:noProof/>
                <w14:scene3d>
                  <w14:camera w14:prst="orthographicFront"/>
                  <w14:lightRig w14:rig="threePt" w14:dir="t">
                    <w14:rot w14:lat="0" w14:lon="0" w14:rev="0"/>
                  </w14:lightRig>
                </w14:scene3d>
              </w:rPr>
              <w:t>C.2.</w:t>
            </w:r>
            <w:r w:rsidR="0074254F">
              <w:rPr>
                <w:rFonts w:asciiTheme="minorHAnsi" w:eastAsiaTheme="minorEastAsia" w:hAnsiTheme="minorHAnsi" w:cstheme="minorBidi"/>
                <w:noProof/>
                <w:szCs w:val="22"/>
                <w:lang w:eastAsia="zh-CN"/>
              </w:rPr>
              <w:tab/>
            </w:r>
            <w:r w:rsidR="0074254F" w:rsidRPr="00D75186">
              <w:rPr>
                <w:rStyle w:val="Lienhypertexte"/>
                <w:noProof/>
              </w:rPr>
              <w:t>Relations géométriques</w:t>
            </w:r>
            <w:r w:rsidR="0074254F">
              <w:rPr>
                <w:noProof/>
                <w:webHidden/>
              </w:rPr>
              <w:tab/>
            </w:r>
            <w:r w:rsidR="0074254F">
              <w:rPr>
                <w:noProof/>
                <w:webHidden/>
              </w:rPr>
              <w:fldChar w:fldCharType="begin"/>
            </w:r>
            <w:r w:rsidR="0074254F">
              <w:rPr>
                <w:noProof/>
                <w:webHidden/>
              </w:rPr>
              <w:instrText xml:space="preserve"> PAGEREF _Toc536800467 \h </w:instrText>
            </w:r>
            <w:r w:rsidR="0074254F">
              <w:rPr>
                <w:noProof/>
                <w:webHidden/>
              </w:rPr>
            </w:r>
            <w:r w:rsidR="0074254F">
              <w:rPr>
                <w:noProof/>
                <w:webHidden/>
              </w:rPr>
              <w:fldChar w:fldCharType="separate"/>
            </w:r>
            <w:r w:rsidR="00C20694">
              <w:rPr>
                <w:noProof/>
                <w:webHidden/>
              </w:rPr>
              <w:t>159</w:t>
            </w:r>
            <w:r w:rsidR="0074254F">
              <w:rPr>
                <w:noProof/>
                <w:webHidden/>
              </w:rPr>
              <w:fldChar w:fldCharType="end"/>
            </w:r>
          </w:hyperlink>
        </w:p>
        <w:p w14:paraId="6FE2E13D" w14:textId="77777777" w:rsidR="0074254F" w:rsidRDefault="0066514F">
          <w:pPr>
            <w:pStyle w:val="TM1"/>
            <w:rPr>
              <w:rFonts w:asciiTheme="minorHAnsi" w:eastAsiaTheme="minorEastAsia" w:hAnsiTheme="minorHAnsi" w:cstheme="minorBidi"/>
              <w:sz w:val="22"/>
              <w:szCs w:val="22"/>
              <w:lang w:eastAsia="zh-CN"/>
            </w:rPr>
          </w:pPr>
          <w:hyperlink w:anchor="_Toc536800468" w:history="1">
            <w:r w:rsidR="0074254F" w:rsidRPr="00D75186">
              <w:rPr>
                <w:rStyle w:val="Lienhypertexte"/>
              </w:rPr>
              <w:t>Annexe D :  Valeurs des coefficients d’influence de l’effet Morton</w:t>
            </w:r>
            <w:r w:rsidR="0074254F">
              <w:rPr>
                <w:webHidden/>
              </w:rPr>
              <w:tab/>
            </w:r>
            <w:r w:rsidR="0074254F">
              <w:rPr>
                <w:webHidden/>
              </w:rPr>
              <w:fldChar w:fldCharType="begin"/>
            </w:r>
            <w:r w:rsidR="0074254F">
              <w:rPr>
                <w:webHidden/>
              </w:rPr>
              <w:instrText xml:space="preserve"> PAGEREF _Toc536800468 \h </w:instrText>
            </w:r>
            <w:r w:rsidR="0074254F">
              <w:rPr>
                <w:webHidden/>
              </w:rPr>
            </w:r>
            <w:r w:rsidR="0074254F">
              <w:rPr>
                <w:webHidden/>
              </w:rPr>
              <w:fldChar w:fldCharType="separate"/>
            </w:r>
            <w:r w:rsidR="00C20694">
              <w:rPr>
                <w:webHidden/>
              </w:rPr>
              <w:t>161</w:t>
            </w:r>
            <w:r w:rsidR="0074254F">
              <w:rPr>
                <w:webHidden/>
              </w:rPr>
              <w:fldChar w:fldCharType="end"/>
            </w:r>
          </w:hyperlink>
        </w:p>
        <w:p w14:paraId="6DE7C590" w14:textId="77777777" w:rsidR="0074254F" w:rsidRDefault="0066514F">
          <w:pPr>
            <w:pStyle w:val="TM1"/>
            <w:rPr>
              <w:rFonts w:asciiTheme="minorHAnsi" w:eastAsiaTheme="minorEastAsia" w:hAnsiTheme="minorHAnsi" w:cstheme="minorBidi"/>
              <w:sz w:val="22"/>
              <w:szCs w:val="22"/>
              <w:lang w:eastAsia="zh-CN"/>
            </w:rPr>
          </w:pPr>
          <w:hyperlink w:anchor="_Toc536800469" w:history="1">
            <w:r w:rsidR="0074254F" w:rsidRPr="00D75186">
              <w:rPr>
                <w:rStyle w:val="Lienhypertexte"/>
              </w:rPr>
              <w:t>Liste des figures</w:t>
            </w:r>
            <w:r w:rsidR="0074254F">
              <w:rPr>
                <w:webHidden/>
              </w:rPr>
              <w:tab/>
            </w:r>
            <w:r w:rsidR="0074254F">
              <w:rPr>
                <w:webHidden/>
              </w:rPr>
              <w:fldChar w:fldCharType="begin"/>
            </w:r>
            <w:r w:rsidR="0074254F">
              <w:rPr>
                <w:webHidden/>
              </w:rPr>
              <w:instrText xml:space="preserve"> PAGEREF _Toc536800469 \h </w:instrText>
            </w:r>
            <w:r w:rsidR="0074254F">
              <w:rPr>
                <w:webHidden/>
              </w:rPr>
            </w:r>
            <w:r w:rsidR="0074254F">
              <w:rPr>
                <w:webHidden/>
              </w:rPr>
              <w:fldChar w:fldCharType="separate"/>
            </w:r>
            <w:r w:rsidR="00C20694">
              <w:rPr>
                <w:webHidden/>
              </w:rPr>
              <w:t>164</w:t>
            </w:r>
            <w:r w:rsidR="0074254F">
              <w:rPr>
                <w:webHidden/>
              </w:rPr>
              <w:fldChar w:fldCharType="end"/>
            </w:r>
          </w:hyperlink>
        </w:p>
        <w:p w14:paraId="6F930E6F" w14:textId="77777777" w:rsidR="0074254F" w:rsidRDefault="0066514F">
          <w:pPr>
            <w:pStyle w:val="TM1"/>
            <w:rPr>
              <w:rFonts w:asciiTheme="minorHAnsi" w:eastAsiaTheme="minorEastAsia" w:hAnsiTheme="minorHAnsi" w:cstheme="minorBidi"/>
              <w:sz w:val="22"/>
              <w:szCs w:val="22"/>
              <w:lang w:eastAsia="zh-CN"/>
            </w:rPr>
          </w:pPr>
          <w:hyperlink w:anchor="_Toc536800470" w:history="1">
            <w:r w:rsidR="0074254F" w:rsidRPr="00D75186">
              <w:rPr>
                <w:rStyle w:val="Lienhypertexte"/>
              </w:rPr>
              <w:t>Liste des tableaux</w:t>
            </w:r>
            <w:r w:rsidR="0074254F">
              <w:rPr>
                <w:webHidden/>
              </w:rPr>
              <w:tab/>
            </w:r>
            <w:r w:rsidR="0074254F">
              <w:rPr>
                <w:webHidden/>
              </w:rPr>
              <w:fldChar w:fldCharType="begin"/>
            </w:r>
            <w:r w:rsidR="0074254F">
              <w:rPr>
                <w:webHidden/>
              </w:rPr>
              <w:instrText xml:space="preserve"> PAGEREF _Toc536800470 \h </w:instrText>
            </w:r>
            <w:r w:rsidR="0074254F">
              <w:rPr>
                <w:webHidden/>
              </w:rPr>
            </w:r>
            <w:r w:rsidR="0074254F">
              <w:rPr>
                <w:webHidden/>
              </w:rPr>
              <w:fldChar w:fldCharType="separate"/>
            </w:r>
            <w:r w:rsidR="00C20694">
              <w:rPr>
                <w:webHidden/>
              </w:rPr>
              <w:t>169</w:t>
            </w:r>
            <w:r w:rsidR="0074254F">
              <w:rPr>
                <w:webHidden/>
              </w:rPr>
              <w:fldChar w:fldCharType="end"/>
            </w:r>
          </w:hyperlink>
        </w:p>
        <w:p w14:paraId="779DB287" w14:textId="77777777" w:rsidR="0074254F" w:rsidRDefault="0066514F">
          <w:pPr>
            <w:pStyle w:val="TM1"/>
            <w:rPr>
              <w:rFonts w:asciiTheme="minorHAnsi" w:eastAsiaTheme="minorEastAsia" w:hAnsiTheme="minorHAnsi" w:cstheme="minorBidi"/>
              <w:sz w:val="22"/>
              <w:szCs w:val="22"/>
              <w:lang w:eastAsia="zh-CN"/>
            </w:rPr>
          </w:pPr>
          <w:hyperlink w:anchor="_Toc536800471" w:history="1">
            <w:r w:rsidR="0074254F" w:rsidRPr="00D75186">
              <w:rPr>
                <w:rStyle w:val="Lienhypertexte"/>
              </w:rPr>
              <w:t>Références</w:t>
            </w:r>
            <w:r w:rsidR="0074254F">
              <w:rPr>
                <w:webHidden/>
              </w:rPr>
              <w:tab/>
            </w:r>
            <w:r w:rsidR="0074254F">
              <w:rPr>
                <w:webHidden/>
              </w:rPr>
              <w:fldChar w:fldCharType="begin"/>
            </w:r>
            <w:r w:rsidR="0074254F">
              <w:rPr>
                <w:webHidden/>
              </w:rPr>
              <w:instrText xml:space="preserve"> PAGEREF _Toc536800471 \h </w:instrText>
            </w:r>
            <w:r w:rsidR="0074254F">
              <w:rPr>
                <w:webHidden/>
              </w:rPr>
            </w:r>
            <w:r w:rsidR="0074254F">
              <w:rPr>
                <w:webHidden/>
              </w:rPr>
              <w:fldChar w:fldCharType="separate"/>
            </w:r>
            <w:r w:rsidR="00C20694">
              <w:rPr>
                <w:webHidden/>
              </w:rPr>
              <w:t>170</w:t>
            </w:r>
            <w:r w:rsidR="0074254F">
              <w:rPr>
                <w:webHidden/>
              </w:rPr>
              <w:fldChar w:fldCharType="end"/>
            </w:r>
          </w:hyperlink>
        </w:p>
        <w:p w14:paraId="77D6EF22" w14:textId="77777777" w:rsidR="0074254F" w:rsidRDefault="0066514F">
          <w:pPr>
            <w:pStyle w:val="TM1"/>
            <w:rPr>
              <w:rFonts w:asciiTheme="minorHAnsi" w:eastAsiaTheme="minorEastAsia" w:hAnsiTheme="minorHAnsi" w:cstheme="minorBidi"/>
              <w:sz w:val="22"/>
              <w:szCs w:val="22"/>
              <w:lang w:eastAsia="zh-CN"/>
            </w:rPr>
          </w:pPr>
          <w:hyperlink w:anchor="_Toc536800472" w:history="1">
            <w:r w:rsidR="0074254F" w:rsidRPr="00D75186">
              <w:rPr>
                <w:rStyle w:val="Lienhypertexte"/>
              </w:rPr>
              <w:t>Résumé</w:t>
            </w:r>
            <w:r w:rsidR="0074254F">
              <w:rPr>
                <w:webHidden/>
              </w:rPr>
              <w:tab/>
            </w:r>
            <w:r w:rsidR="0074254F">
              <w:rPr>
                <w:webHidden/>
              </w:rPr>
              <w:fldChar w:fldCharType="begin"/>
            </w:r>
            <w:r w:rsidR="0074254F">
              <w:rPr>
                <w:webHidden/>
              </w:rPr>
              <w:instrText xml:space="preserve"> PAGEREF _Toc536800472 \h </w:instrText>
            </w:r>
            <w:r w:rsidR="0074254F">
              <w:rPr>
                <w:webHidden/>
              </w:rPr>
            </w:r>
            <w:r w:rsidR="0074254F">
              <w:rPr>
                <w:webHidden/>
              </w:rPr>
              <w:fldChar w:fldCharType="separate"/>
            </w:r>
            <w:r w:rsidR="00C20694">
              <w:rPr>
                <w:webHidden/>
              </w:rPr>
              <w:t>175</w:t>
            </w:r>
            <w:r w:rsidR="0074254F">
              <w:rPr>
                <w:webHidden/>
              </w:rPr>
              <w:fldChar w:fldCharType="end"/>
            </w:r>
          </w:hyperlink>
        </w:p>
        <w:p w14:paraId="0BA0E291" w14:textId="77777777" w:rsidR="0074254F" w:rsidRDefault="0066514F">
          <w:pPr>
            <w:pStyle w:val="TM1"/>
            <w:rPr>
              <w:rFonts w:asciiTheme="minorHAnsi" w:eastAsiaTheme="minorEastAsia" w:hAnsiTheme="minorHAnsi" w:cstheme="minorBidi"/>
              <w:sz w:val="22"/>
              <w:szCs w:val="22"/>
              <w:lang w:eastAsia="zh-CN"/>
            </w:rPr>
          </w:pPr>
          <w:hyperlink w:anchor="_Toc536800473" w:history="1">
            <w:r w:rsidR="0074254F" w:rsidRPr="00D75186">
              <w:rPr>
                <w:rStyle w:val="Lienhypertexte"/>
                <w:rFonts w:eastAsiaTheme="majorEastAsia"/>
                <w:lang w:val="en-US"/>
              </w:rPr>
              <w:t>Abstract</w:t>
            </w:r>
            <w:r w:rsidR="0074254F">
              <w:rPr>
                <w:webHidden/>
              </w:rPr>
              <w:tab/>
            </w:r>
            <w:r w:rsidR="0074254F">
              <w:rPr>
                <w:webHidden/>
              </w:rPr>
              <w:fldChar w:fldCharType="begin"/>
            </w:r>
            <w:r w:rsidR="0074254F">
              <w:rPr>
                <w:webHidden/>
              </w:rPr>
              <w:instrText xml:space="preserve"> PAGEREF _Toc536800473 \h </w:instrText>
            </w:r>
            <w:r w:rsidR="0074254F">
              <w:rPr>
                <w:webHidden/>
              </w:rPr>
            </w:r>
            <w:r w:rsidR="0074254F">
              <w:rPr>
                <w:webHidden/>
              </w:rPr>
              <w:fldChar w:fldCharType="separate"/>
            </w:r>
            <w:r w:rsidR="00C20694">
              <w:rPr>
                <w:webHidden/>
              </w:rPr>
              <w:t>175</w:t>
            </w:r>
            <w:r w:rsidR="0074254F">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2" w:name="_Toc536800368"/>
      <w:r w:rsidRPr="00A6711A">
        <w:lastRenderedPageBreak/>
        <w:t>Nomenclature</w:t>
      </w:r>
      <w:bookmarkEnd w:id="2"/>
    </w:p>
    <w:p w14:paraId="00E47699" w14:textId="77777777" w:rsidR="00A6711A" w:rsidRDefault="00A6711A" w:rsidP="00A6711A"/>
    <w:p w14:paraId="163D5B40" w14:textId="77777777" w:rsidR="001863A9" w:rsidRDefault="001863A9" w:rsidP="00A6711A"/>
    <w:p w14:paraId="4AE2571A" w14:textId="77777777" w:rsidR="001863A9" w:rsidRDefault="001863A9" w:rsidP="00A6711A"/>
    <w:p w14:paraId="717BF3A2" w14:textId="77777777" w:rsidR="001863A9" w:rsidRPr="00A6711A" w:rsidRDefault="001863A9"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515750BD" w:rsidR="00F216A3" w:rsidRDefault="0066514F" w:rsidP="00A50449">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r>
                  <w:rPr>
                    <w:rFonts w:ascii="Cambria Math" w:hAnsi="Cambria Math" w:cs="Cambria Math"/>
                  </w:rPr>
                  <m:t xml:space="preserve">   </m:t>
                </m:r>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66514F"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66514F"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66514F"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66514F"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66514F"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66514F"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66514F"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66514F"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66514F"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ntégrales de Dowson</w:t>
            </w:r>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66514F"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66514F"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66514F"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66514F"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66514F"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66514F"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66514F"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66514F"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66514F"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66514F"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66514F"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3" w:name="_Ref529546849"/>
            <w:bookmarkEnd w:id="3"/>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66514F"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66514F"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66514F"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66514F"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66514F"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66514F"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66514F"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66514F"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66514F"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66514F"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66514F"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w:lastRenderedPageBreak/>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66514F"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36337D46" w:rsidR="0086431B" w:rsidRDefault="00B03AA9" w:rsidP="00F61D7D">
            <w:pPr>
              <w:spacing w:line="276" w:lineRule="auto"/>
            </w:pPr>
            <w:r>
              <w:t>rotations autour de l’axe X</w:t>
            </w:r>
            <w:r w:rsidR="00F61D7D">
              <w:t xml:space="preserve">, </w:t>
            </w:r>
            <w:r w:rsidR="0086431B">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66514F"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66514F"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66514F"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66514F"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66514F"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66514F"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66514F"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66514F"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66514F"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66514F"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66514F"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66514F"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66514F"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66514F"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66514F"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66514F"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66514F"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66514F"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66514F"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w:lastRenderedPageBreak/>
                  <m:t>ω</m:t>
                </m:r>
              </m:oMath>
            </m:oMathPara>
          </w:p>
        </w:tc>
        <w:tc>
          <w:tcPr>
            <w:tcW w:w="7229" w:type="dxa"/>
            <w:vAlign w:val="center"/>
          </w:tcPr>
          <w:p w14:paraId="788D8B6E" w14:textId="03BED0FE" w:rsidR="0086431B" w:rsidRDefault="0086431B" w:rsidP="005F45FA">
            <w:pPr>
              <w:spacing w:line="276" w:lineRule="auto"/>
              <w:rPr>
                <w:noProof/>
              </w:rPr>
            </w:pPr>
            <w:r>
              <w:rPr>
                <w:noProof/>
              </w:rPr>
              <w:t xml:space="preserve">vitesse de rotation </w:t>
            </w:r>
            <w:r w:rsidR="00D95509">
              <w:rPr>
                <w:noProof/>
              </w:rPr>
              <w:t>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66514F"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66514F"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66514F"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66514F"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66514F"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66514F"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66514F"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66514F"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66514F"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66514F"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66514F"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66514F"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66514F"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66514F"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66514F"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66514F"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66514F"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66514F"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66514F"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SimSun"/>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66514F"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66514F"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r w:rsidRPr="002B49CE">
              <w:rPr>
                <w:b/>
              </w:rPr>
              <w:t>H</w:t>
            </w:r>
            <w:r>
              <w:t>ydro</w:t>
            </w:r>
            <w:r w:rsidRPr="002B49CE">
              <w:rPr>
                <w:b/>
              </w:rPr>
              <w:t>D</w:t>
            </w:r>
            <w:r>
              <w:t>ynamique</w:t>
            </w:r>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276E7D79" w:rsidR="000B3643" w:rsidRDefault="003D6A69" w:rsidP="004F04EC">
            <w:pPr>
              <w:spacing w:line="276" w:lineRule="auto"/>
              <w:jc w:val="center"/>
            </w:pPr>
            <w:r w:rsidRPr="003D6A69">
              <w:rPr>
                <w:b/>
              </w:rPr>
              <w:t>F</w:t>
            </w:r>
            <w:r>
              <w:t>ischer-</w:t>
            </w:r>
            <w:r w:rsidRPr="003D6A69">
              <w:rPr>
                <w:b/>
              </w:rPr>
              <w:t>B</w:t>
            </w:r>
            <w:r>
              <w:t>umrmeister-</w:t>
            </w:r>
            <w:r w:rsidRPr="003D6A69">
              <w:rPr>
                <w:b/>
              </w:rPr>
              <w:t>N</w:t>
            </w:r>
            <w:r>
              <w:t>ewton-</w:t>
            </w:r>
            <w:r w:rsidRPr="003D6A69">
              <w:rPr>
                <w:b/>
              </w:rPr>
              <w:t>S</w:t>
            </w:r>
            <w:r>
              <w:t>chur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r w:rsidR="00A7586E" w14:paraId="53D156DB" w14:textId="77777777" w:rsidTr="00CB4979">
        <w:trPr>
          <w:trHeight w:val="340"/>
        </w:trPr>
        <w:tc>
          <w:tcPr>
            <w:tcW w:w="1843" w:type="dxa"/>
            <w:vAlign w:val="center"/>
          </w:tcPr>
          <w:p w14:paraId="56C8E0AE" w14:textId="20FDE880" w:rsidR="00A7586E" w:rsidRDefault="00A7586E" w:rsidP="004F04EC">
            <w:pPr>
              <w:jc w:val="center"/>
            </w:pPr>
            <w:r>
              <w:t>EM</w:t>
            </w:r>
          </w:p>
        </w:tc>
        <w:tc>
          <w:tcPr>
            <w:tcW w:w="7229" w:type="dxa"/>
            <w:vAlign w:val="center"/>
          </w:tcPr>
          <w:p w14:paraId="73606360" w14:textId="284E2546" w:rsidR="00A7586E" w:rsidRPr="00147B79" w:rsidRDefault="00A7586E" w:rsidP="00147B79">
            <w:pPr>
              <w:spacing w:line="276" w:lineRule="auto"/>
              <w:jc w:val="center"/>
              <w:rPr>
                <w:b/>
              </w:rPr>
            </w:pPr>
            <w:r>
              <w:rPr>
                <w:b/>
              </w:rPr>
              <w:t>E</w:t>
            </w:r>
            <w:r w:rsidRPr="00A7586E">
              <w:t>ffet</w:t>
            </w:r>
            <w:r>
              <w:t xml:space="preserve"> </w:t>
            </w:r>
            <w:r w:rsidRPr="00A7586E">
              <w:rPr>
                <w:b/>
              </w:rPr>
              <w:t>M</w:t>
            </w:r>
            <w:r>
              <w:t>orton</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4" w:name="_Toc536800369"/>
      <w:r>
        <w:lastRenderedPageBreak/>
        <w:t>Introduction générale</w:t>
      </w:r>
      <w:bookmarkEnd w:id="4"/>
    </w:p>
    <w:p w14:paraId="15B30AEF" w14:textId="0F3C3A59" w:rsidR="00EA2A23" w:rsidRDefault="00EA2A23" w:rsidP="00EA2A23">
      <w:pPr>
        <w:spacing w:line="360" w:lineRule="auto"/>
      </w:pPr>
    </w:p>
    <w:p w14:paraId="147039E9" w14:textId="51968ED9" w:rsidR="00EA2A23" w:rsidRPr="00E4270F" w:rsidDel="00B45C37" w:rsidRDefault="00EA2A23" w:rsidP="00EA2A23">
      <w:pPr>
        <w:spacing w:line="360" w:lineRule="auto"/>
        <w:rPr>
          <w:del w:id="5" w:author="HASSINI Mohamed-amine" w:date="2019-03-11T10:55:00Z"/>
        </w:rPr>
      </w:pPr>
    </w:p>
    <w:p w14:paraId="5C5A90D2" w14:textId="17F30BC0" w:rsidR="0034739B" w:rsidDel="00B45C37" w:rsidRDefault="0034739B" w:rsidP="00EA2A23">
      <w:pPr>
        <w:overflowPunct/>
        <w:autoSpaceDE/>
        <w:autoSpaceDN/>
        <w:adjustRightInd/>
        <w:spacing w:after="160" w:line="360" w:lineRule="auto"/>
        <w:jc w:val="left"/>
        <w:textAlignment w:val="auto"/>
        <w:rPr>
          <w:del w:id="6" w:author="HASSINI Mohamed-amine" w:date="2019-03-11T10:55:00Z"/>
        </w:rPr>
      </w:pPr>
    </w:p>
    <w:p w14:paraId="4C221DA0" w14:textId="4322A67B" w:rsidR="00B45C37" w:rsidRDefault="00177A37" w:rsidP="00B45C37">
      <w:pPr>
        <w:spacing w:before="240" w:after="240" w:line="360" w:lineRule="auto"/>
        <w:ind w:firstLine="709"/>
        <w:rPr>
          <w:ins w:id="7" w:author="HASSINI Mohamed-amine" w:date="2019-03-11T10:52:00Z"/>
        </w:rPr>
      </w:pPr>
      <w:r>
        <w:t>La turbine</w:t>
      </w:r>
      <w:r w:rsidR="0034739B">
        <w:t xml:space="preserve"> à vapeur est un</w:t>
      </w:r>
      <w:r>
        <w:t>e</w:t>
      </w:r>
      <w:r w:rsidR="0034739B">
        <w:t xml:space="preserve"> machine tournante qui </w:t>
      </w:r>
      <w:ins w:id="8" w:author="HASSINI Mohamed-amine" w:date="2019-03-11T10:48:00Z">
        <w:r w:rsidR="00D01E64">
          <w:t xml:space="preserve">permet de transformer </w:t>
        </w:r>
      </w:ins>
      <w:del w:id="9" w:author="HASSINI Mohamed-amine" w:date="2019-03-11T10:48:00Z">
        <w:r w:rsidR="0034739B" w:rsidDel="00D01E64">
          <w:delText xml:space="preserve">extrait </w:delText>
        </w:r>
      </w:del>
      <w:r w:rsidR="0034739B">
        <w:t>l'énergie thermique</w:t>
      </w:r>
      <w:ins w:id="10" w:author="HASSINI Mohamed-amine" w:date="2019-03-11T10:48:00Z">
        <w:r w:rsidR="00D01E64">
          <w:t xml:space="preserve"> contenue</w:t>
        </w:r>
      </w:ins>
      <w:ins w:id="11" w:author="HASSINI Mohamed-amine" w:date="2019-03-11T10:49:00Z">
        <w:r w:rsidR="00D01E64">
          <w:t xml:space="preserve"> dans</w:t>
        </w:r>
      </w:ins>
      <w:r w:rsidR="0034739B">
        <w:t xml:space="preserve"> </w:t>
      </w:r>
      <w:del w:id="12" w:author="HASSINI Mohamed-amine" w:date="2019-03-11T10:49:00Z">
        <w:r w:rsidR="0034739B" w:rsidDel="00D01E64">
          <w:delText>de</w:delText>
        </w:r>
      </w:del>
      <w:r w:rsidR="0034739B">
        <w:t xml:space="preserve"> la vapeur sous pression</w:t>
      </w:r>
      <w:ins w:id="13" w:author="HASSINI Mohamed-amine" w:date="2019-03-11T10:49:00Z">
        <w:r w:rsidR="00B45C37">
          <w:t xml:space="preserve"> en</w:t>
        </w:r>
      </w:ins>
      <w:r w:rsidR="0034739B">
        <w:t xml:space="preserve"> </w:t>
      </w:r>
      <w:del w:id="14" w:author="HASSINI Mohamed-amine" w:date="2019-03-11T10:49:00Z">
        <w:r w:rsidR="0034739B" w:rsidDel="00B45C37">
          <w:delText xml:space="preserve">et l'utilise pour produire </w:delText>
        </w:r>
      </w:del>
      <w:r w:rsidR="0034739B">
        <w:t>un travail mécanique de rotation</w:t>
      </w:r>
      <w:ins w:id="15" w:author="HASSINI Mohamed-amine" w:date="2019-03-11T10:49:00Z">
        <w:r w:rsidR="00B45C37">
          <w:t xml:space="preserve"> afin</w:t>
        </w:r>
      </w:ins>
      <w:del w:id="16" w:author="HASSINI Mohamed-amine" w:date="2019-03-11T10:49:00Z">
        <w:r w:rsidR="0034739B" w:rsidDel="00B45C37">
          <w:delText>. Ce mouvement de rotation est bien adapté pour</w:delText>
        </w:r>
      </w:del>
      <w:r w:rsidR="0034739B">
        <w:t xml:space="preserve"> </w:t>
      </w:r>
      <w:ins w:id="17" w:author="HASSINI Mohamed-amine" w:date="2019-03-11T10:49:00Z">
        <w:r w:rsidR="00B45C37">
          <w:t>d’</w:t>
        </w:r>
      </w:ins>
      <w:r w:rsidR="0034739B">
        <w:t>entraîner un alternateur</w:t>
      </w:r>
      <w:del w:id="18" w:author="HASSINI Mohamed-amine" w:date="2019-03-11T10:50:00Z">
        <w:r w:rsidR="0034739B" w:rsidDel="00B45C37">
          <w:delText xml:space="preserve"> électrique</w:delText>
        </w:r>
      </w:del>
      <w:r w:rsidR="0034739B">
        <w:t xml:space="preserv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w:t>
      </w:r>
      <w:del w:id="19" w:author="HASSINI Mohamed-amine" w:date="2019-03-11T10:39:00Z">
        <w:r w:rsidR="000B460E" w:rsidDel="00D01E64">
          <w:delText>s</w:delText>
        </w:r>
      </w:del>
      <w:r w:rsidR="000B460E">
        <w:t xml:space="preserve"> plusieurs rot</w:t>
      </w:r>
      <w:r w:rsidR="005C4F4F">
        <w:t>ors</w:t>
      </w:r>
      <w:ins w:id="20" w:author="HASSINI Mohamed-amine" w:date="2019-03-11T10:46:00Z">
        <w:r w:rsidR="00D01E64">
          <w:t xml:space="preserve"> (appelés corps)</w:t>
        </w:r>
      </w:ins>
      <w:r w:rsidR="005C4F4F">
        <w:t xml:space="preserve"> accouplés</w:t>
      </w:r>
      <w:ins w:id="21" w:author="HASSINI Mohamed-amine" w:date="2019-03-11T10:40:00Z">
        <w:r w:rsidR="00D01E64">
          <w:t xml:space="preserve"> </w:t>
        </w:r>
      </w:ins>
      <w:ins w:id="22" w:author="HASSINI Mohamed-amine" w:date="2019-03-11T10:50:00Z">
        <w:r w:rsidR="00B45C37">
          <w:t xml:space="preserve">de manière rigide et </w:t>
        </w:r>
      </w:ins>
      <w:ins w:id="23" w:author="HASSINI Mohamed-amine" w:date="2019-03-11T10:40:00Z">
        <w:r w:rsidR="00D01E64">
          <w:t>formant une ligne d’arbres</w:t>
        </w:r>
      </w:ins>
      <w:ins w:id="24" w:author="HASSINI Mohamed-amine" w:date="2019-03-11T10:41:00Z">
        <w:r w:rsidR="00D01E64">
          <w:t xml:space="preserve"> (cf. </w:t>
        </w:r>
        <w:r w:rsidR="00D01E64" w:rsidRPr="002A534D">
          <w:rPr>
            <w:b/>
          </w:rPr>
          <w:fldChar w:fldCharType="begin"/>
        </w:r>
        <w:r w:rsidR="00D01E64" w:rsidRPr="002A534D">
          <w:rPr>
            <w:b/>
          </w:rPr>
          <w:instrText xml:space="preserve"> REF _Ref534813007 \h  \* MERGEFORMAT </w:instrText>
        </w:r>
      </w:ins>
      <w:r w:rsidR="00D01E64" w:rsidRPr="002A534D">
        <w:rPr>
          <w:b/>
        </w:rPr>
      </w:r>
      <w:ins w:id="25" w:author="HASSINI Mohamed-amine" w:date="2019-03-11T10:41:00Z">
        <w:r w:rsidR="00D01E64" w:rsidRPr="002A534D">
          <w:rPr>
            <w:b/>
          </w:rPr>
          <w:fldChar w:fldCharType="separate"/>
        </w:r>
        <w:r w:rsidR="00D01E64" w:rsidRPr="00C20694">
          <w:rPr>
            <w:b/>
            <w:iCs/>
          </w:rPr>
          <w:t xml:space="preserve">Figure </w:t>
        </w:r>
        <w:r w:rsidR="00D01E64" w:rsidRPr="00C20694">
          <w:rPr>
            <w:b/>
            <w:iCs/>
            <w:noProof/>
          </w:rPr>
          <w:t>1</w:t>
        </w:r>
        <w:r w:rsidR="00D01E64" w:rsidRPr="002A534D">
          <w:rPr>
            <w:b/>
          </w:rPr>
          <w:fldChar w:fldCharType="end"/>
        </w:r>
        <w:r w:rsidR="00D01E64">
          <w:rPr>
            <w:b/>
          </w:rPr>
          <w:t>)</w:t>
        </w:r>
      </w:ins>
      <w:ins w:id="26" w:author="HASSINI Mohamed-amine" w:date="2019-03-11T10:50:00Z">
        <w:r w:rsidR="00B45C37">
          <w:rPr>
            <w:b/>
          </w:rPr>
          <w:t xml:space="preserve">. </w:t>
        </w:r>
      </w:ins>
      <w:r w:rsidR="005C4F4F">
        <w:t xml:space="preserve"> </w:t>
      </w:r>
      <w:del w:id="27" w:author="HASSINI Mohamed-amine" w:date="2019-03-11T10:50:00Z">
        <w:r w:rsidR="005C4F4F" w:rsidDel="00B45C37">
          <w:delText xml:space="preserve">et supportés par </w:delText>
        </w:r>
      </w:del>
      <w:del w:id="28" w:author="HASSINI Mohamed-amine" w:date="2019-03-11T10:40:00Z">
        <w:r w:rsidR="005C4F4F" w:rsidDel="00D01E64">
          <w:delText>l</w:delText>
        </w:r>
      </w:del>
      <w:del w:id="29" w:author="HASSINI Mohamed-amine" w:date="2019-03-11T10:50:00Z">
        <w:r w:rsidR="000B460E" w:rsidDel="00B45C37">
          <w:delText xml:space="preserve">es paliers hydrodynamiques. </w:delText>
        </w:r>
      </w:del>
      <w:ins w:id="30" w:author="HASSINI Mohamed-amine" w:date="2019-03-11T10:45:00Z">
        <w:r w:rsidR="00D01E64">
          <w:t xml:space="preserve">Elles sont souvent </w:t>
        </w:r>
      </w:ins>
      <w:ins w:id="31" w:author="HASSINI Mohamed-amine" w:date="2019-03-11T10:46:00Z">
        <w:r w:rsidR="00D01E64">
          <w:t xml:space="preserve">constituées d’un corps haute pression (HP) et de plusieurs corps basse pression (BP) tournant à 1500 tr/min (soit 25 Hz) ou 3000 tr/min (soit 60 Hz). </w:t>
        </w:r>
      </w:ins>
      <w:ins w:id="32" w:author="HASSINI Mohamed-amine" w:date="2019-03-11T10:47:00Z">
        <w:r w:rsidR="00D01E64">
          <w:t xml:space="preserve">Ces derniers sont accouplés à un alternateur triphasé. </w:t>
        </w:r>
      </w:ins>
      <w:ins w:id="33" w:author="HASSINI Mohamed-amine" w:date="2019-03-11T10:51:00Z">
        <w:r w:rsidR="00B45C37">
          <w:t xml:space="preserve"> Des paliers hydrodynamiques à géométrie fixe ou à patins oscillants sont généralement utilisés pour guider en rotation la ligne d</w:t>
        </w:r>
      </w:ins>
      <w:ins w:id="34" w:author="HASSINI Mohamed-amine" w:date="2019-03-11T10:52:00Z">
        <w:r w:rsidR="00B45C37">
          <w:t>’arbres. Dans le parc nucléaire français, deux architectures existent :</w:t>
        </w:r>
      </w:ins>
    </w:p>
    <w:p w14:paraId="5C66EF63" w14:textId="65B6705F" w:rsidR="00B45C37" w:rsidRDefault="00B45C37">
      <w:pPr>
        <w:pStyle w:val="Paragraphedeliste"/>
        <w:numPr>
          <w:ilvl w:val="0"/>
          <w:numId w:val="44"/>
        </w:numPr>
        <w:spacing w:before="240" w:after="240" w:line="360" w:lineRule="auto"/>
        <w:rPr>
          <w:ins w:id="35" w:author="HASSINI Mohamed-amine" w:date="2019-03-11T14:33:00Z"/>
        </w:rPr>
        <w:pPrChange w:id="36" w:author="HASSINI Mohamed-amine" w:date="2019-03-11T10:52:00Z">
          <w:pPr>
            <w:spacing w:before="240" w:after="240" w:line="360" w:lineRule="auto"/>
          </w:pPr>
        </w:pPrChange>
      </w:pPr>
      <w:ins w:id="37" w:author="HASSINI Mohamed-amine" w:date="2019-03-11T10:53:00Z">
        <w:r>
          <w:t xml:space="preserve">une </w:t>
        </w:r>
      </w:ins>
      <w:ins w:id="38" w:author="HASSINI Mohamed-amine" w:date="2019-03-11T14:33:00Z">
        <w:r w:rsidR="001005A9">
          <w:t>architecture</w:t>
        </w:r>
      </w:ins>
      <w:ins w:id="39" w:author="HASSINI Mohamed-amine" w:date="2019-03-11T10:53:00Z">
        <w:r>
          <w:t xml:space="preserve"> dite à deux paliers par corps, où chaque corps est supporté p</w:t>
        </w:r>
        <w:r w:rsidR="001005A9">
          <w:t xml:space="preserve">ar deux paliers hydrodynamiques. </w:t>
        </w:r>
      </w:ins>
      <w:ins w:id="40" w:author="HASSINI Mohamed-amine" w:date="2019-03-11T14:38:00Z">
        <w:r w:rsidR="001005A9">
          <w:t>Ceci permet un bon découplage des modes propres de chacun des corps ;</w:t>
        </w:r>
      </w:ins>
    </w:p>
    <w:p w14:paraId="640551A1" w14:textId="7E635398" w:rsidR="001005A9" w:rsidRDefault="001005A9">
      <w:pPr>
        <w:pStyle w:val="Paragraphedeliste"/>
        <w:numPr>
          <w:ilvl w:val="0"/>
          <w:numId w:val="44"/>
        </w:numPr>
        <w:spacing w:before="240" w:after="240" w:line="360" w:lineRule="auto"/>
        <w:rPr>
          <w:ins w:id="41" w:author="HASSINI Mohamed-amine" w:date="2019-03-11T14:33:00Z"/>
        </w:rPr>
        <w:pPrChange w:id="42" w:author="HASSINI Mohamed-amine" w:date="2019-03-11T14:33:00Z">
          <w:pPr>
            <w:spacing w:before="240" w:after="240" w:line="360" w:lineRule="auto"/>
          </w:pPr>
        </w:pPrChange>
      </w:pPr>
      <w:ins w:id="43" w:author="HASSINI Mohamed-amine" w:date="2019-03-11T14:33:00Z">
        <w:r>
          <w:t>une deuxième</w:t>
        </w:r>
      </w:ins>
      <w:ins w:id="44" w:author="HASSINI Mohamed-amine" w:date="2019-03-11T14:38:00Z">
        <w:r>
          <w:t xml:space="preserve"> architecture</w:t>
        </w:r>
      </w:ins>
      <w:ins w:id="45" w:author="HASSINI Mohamed-amine" w:date="2019-03-11T14:33:00Z">
        <w:r>
          <w:t xml:space="preserve"> dite à un palier par corps dans laquelle un palier hydrodynamique est partagé entre deux corps. Cette architecture permet d’avoir des lignes d’arbres plus courtes mais rendent</w:t>
        </w:r>
      </w:ins>
      <w:ins w:id="46" w:author="HASSINI Mohamed-amine" w:date="2019-03-11T14:37:00Z">
        <w:r>
          <w:t xml:space="preserve"> le comportement dynamique de la ligne d’arbres </w:t>
        </w:r>
      </w:ins>
      <w:ins w:id="47" w:author="HASSINI Mohamed-amine" w:date="2019-03-11T14:33:00Z">
        <w:r>
          <w:t>plus complexe.</w:t>
        </w:r>
      </w:ins>
    </w:p>
    <w:p w14:paraId="67B4A409" w14:textId="143B80A2" w:rsidR="001005A9" w:rsidRDefault="001005A9" w:rsidP="001005A9">
      <w:pPr>
        <w:spacing w:before="240" w:after="240" w:line="360" w:lineRule="auto"/>
        <w:rPr>
          <w:ins w:id="48" w:author="HASSINI Mohamed-amine" w:date="2019-03-11T10:52:00Z"/>
        </w:rPr>
      </w:pPr>
      <w:ins w:id="49" w:author="HASSINI Mohamed-amine" w:date="2019-03-11T14:33:00Z">
        <w:r>
          <w:t xml:space="preserve">Dans les deux cas, chaque corps opère </w:t>
        </w:r>
      </w:ins>
      <w:ins w:id="50" w:author="HASSINI Mohamed-amine" w:date="2019-03-11T14:34:00Z">
        <w:r>
          <w:t>au-delà</w:t>
        </w:r>
      </w:ins>
      <w:ins w:id="51" w:author="HASSINI Mohamed-amine" w:date="2019-03-11T14:33:00Z">
        <w:r>
          <w:t xml:space="preserve"> du mode de flexion.</w:t>
        </w:r>
      </w:ins>
    </w:p>
    <w:p w14:paraId="142A3C39" w14:textId="337DD587" w:rsidR="00D01E64" w:rsidDel="001458F9" w:rsidRDefault="00AB473D">
      <w:pPr>
        <w:pStyle w:val="Paragraphedeliste"/>
        <w:numPr>
          <w:ilvl w:val="0"/>
          <w:numId w:val="44"/>
        </w:numPr>
        <w:spacing w:before="240" w:after="240" w:line="360" w:lineRule="auto"/>
        <w:rPr>
          <w:del w:id="52" w:author="HASSINI Mohamed-amine" w:date="2019-03-11T10:48:00Z"/>
        </w:rPr>
        <w:pPrChange w:id="53" w:author="HASSINI Mohamed-amine" w:date="2019-03-11T10:52:00Z">
          <w:pPr>
            <w:spacing w:before="240" w:after="240" w:line="360" w:lineRule="auto"/>
          </w:pPr>
        </w:pPrChange>
      </w:pPr>
      <w:del w:id="54" w:author="HASSINI Mohamed-amine" w:date="2019-03-11T10:41:00Z">
        <w:r w:rsidDel="00D01E64">
          <w:delText xml:space="preserve">Ces rotors </w:delText>
        </w:r>
        <w:r w:rsidR="008C1BB7" w:rsidDel="00D01E64">
          <w:delText>sont</w:delText>
        </w:r>
        <w:r w:rsidDel="00D01E64">
          <w:delText xml:space="preserve"> décrits sous le nom </w:delText>
        </w:r>
        <w:r w:rsidR="00177A37" w:rsidDel="00D01E64">
          <w:delText xml:space="preserve">de </w:delText>
        </w:r>
        <w:r w:rsidDel="00D01E64">
          <w:delText>" ligne d’arbre</w:delText>
        </w:r>
        <w:r w:rsidR="00333537" w:rsidDel="00D01E64">
          <w:delText>s</w:delText>
        </w:r>
        <w:r w:rsidR="00177A37" w:rsidDel="00D01E64">
          <w:delText>"</w:delText>
        </w:r>
        <w:r w:rsidDel="00D01E64">
          <w:delText xml:space="preserve"> </w:delText>
        </w:r>
        <w:r w:rsidR="002A534D" w:rsidDel="00D01E64">
          <w:delText>(</w:delText>
        </w:r>
        <w:r w:rsidR="002A534D" w:rsidRPr="00F159C5" w:rsidDel="00D01E64">
          <w:rPr>
            <w:b/>
          </w:rPr>
          <w:fldChar w:fldCharType="begin"/>
        </w:r>
        <w:r w:rsidR="002A534D" w:rsidRPr="00B45C37" w:rsidDel="00D01E64">
          <w:rPr>
            <w:b/>
          </w:rPr>
          <w:delInstrText xml:space="preserve"> REF _Ref534813007 \h  \* MERGEFORMAT </w:delInstrText>
        </w:r>
        <w:r w:rsidR="002A534D" w:rsidRPr="00F159C5" w:rsidDel="00D01E64">
          <w:rPr>
            <w:b/>
          </w:rPr>
        </w:r>
        <w:r w:rsidR="002A534D" w:rsidRPr="00F159C5" w:rsidDel="00D01E64">
          <w:rPr>
            <w:b/>
            <w:rPrChange w:id="55" w:author="HASSINI Mohamed-amine" w:date="2019-03-11T10:52:00Z">
              <w:rPr>
                <w:b/>
              </w:rPr>
            </w:rPrChange>
          </w:rPr>
          <w:fldChar w:fldCharType="separate"/>
        </w:r>
        <w:r w:rsidR="00C20694" w:rsidRPr="00B45C37" w:rsidDel="00D01E64">
          <w:rPr>
            <w:b/>
            <w:iCs/>
          </w:rPr>
          <w:delText xml:space="preserve">Figure </w:delText>
        </w:r>
        <w:r w:rsidR="00C20694" w:rsidRPr="00B45C37" w:rsidDel="00D01E64">
          <w:rPr>
            <w:b/>
            <w:iCs/>
            <w:noProof/>
          </w:rPr>
          <w:delText>1</w:delText>
        </w:r>
        <w:r w:rsidR="002A534D" w:rsidRPr="00F159C5" w:rsidDel="00D01E64">
          <w:rPr>
            <w:b/>
          </w:rPr>
          <w:fldChar w:fldCharType="end"/>
        </w:r>
        <w:r w:rsidR="002A534D" w:rsidDel="00D01E64">
          <w:delText>)</w:delText>
        </w:r>
      </w:del>
      <w:r w:rsidR="0034739B">
        <w:t xml:space="preserve">. </w:t>
      </w:r>
    </w:p>
    <w:p w14:paraId="165256E9" w14:textId="77777777" w:rsidR="004F6F8B" w:rsidRDefault="004F6F8B" w:rsidP="004F6F8B">
      <w:pPr>
        <w:keepNext/>
        <w:jc w:val="center"/>
      </w:pPr>
      <w:r w:rsidRPr="00A21671">
        <w:rPr>
          <w:noProof/>
          <w:lang w:eastAsia="zh-CN"/>
        </w:rPr>
        <w:lastRenderedPageBreak/>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748597" cy="3116005"/>
                    </a:xfrm>
                    <a:prstGeom prst="rect">
                      <a:avLst/>
                    </a:prstGeom>
                  </pic:spPr>
                </pic:pic>
              </a:graphicData>
            </a:graphic>
          </wp:inline>
        </w:drawing>
      </w:r>
    </w:p>
    <w:p w14:paraId="2ED5FB6A" w14:textId="62169452"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56" w:name="_Ref534813007"/>
      <w:bookmarkStart w:id="57" w:name="_Toc532823523"/>
      <w:bookmarkStart w:id="58" w:name="_Toc536112173"/>
      <w:bookmarkStart w:id="59" w:name="_Toc536800474"/>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56"/>
      <w:r w:rsidRPr="00A21671">
        <w:rPr>
          <w:rFonts w:ascii="Calibri" w:eastAsia="Times New Roman" w:hAnsi="Calibri" w:cs="Times New Roman"/>
          <w:i w:val="0"/>
          <w:iCs w:val="0"/>
          <w:color w:val="auto"/>
          <w:sz w:val="22"/>
          <w:szCs w:val="20"/>
          <w:lang w:eastAsia="fr-FR"/>
        </w:rPr>
        <w:t> : Photographie d’une ligne d’arbre</w:t>
      </w:r>
      <w:ins w:id="60" w:author="HASSINI Mohamed-amine" w:date="2019-03-11T10:57:00Z">
        <w:r w:rsidR="00B45C37">
          <w:rPr>
            <w:rFonts w:ascii="Calibri" w:eastAsia="Times New Roman" w:hAnsi="Calibri" w:cs="Times New Roman"/>
            <w:i w:val="0"/>
            <w:iCs w:val="0"/>
            <w:color w:val="auto"/>
            <w:sz w:val="22"/>
            <w:szCs w:val="20"/>
            <w:lang w:eastAsia="fr-FR"/>
          </w:rPr>
          <w:t>s</w:t>
        </w:r>
      </w:ins>
      <w:r w:rsidRPr="00A21671">
        <w:rPr>
          <w:rFonts w:ascii="Calibri" w:eastAsia="Times New Roman" w:hAnsi="Calibri" w:cs="Times New Roman"/>
          <w:i w:val="0"/>
          <w:iCs w:val="0"/>
          <w:color w:val="auto"/>
          <w:sz w:val="22"/>
          <w:szCs w:val="20"/>
          <w:lang w:eastAsia="fr-FR"/>
        </w:rPr>
        <w:t xml:space="preserve"> de GTA 1300 MW</w:t>
      </w:r>
      <w:bookmarkEnd w:id="57"/>
      <w:r>
        <w:rPr>
          <w:rFonts w:ascii="Calibri" w:eastAsia="Times New Roman" w:hAnsi="Calibri" w:cs="Times New Roman"/>
          <w:i w:val="0"/>
          <w:iCs w:val="0"/>
          <w:color w:val="auto"/>
          <w:sz w:val="22"/>
          <w:szCs w:val="20"/>
          <w:lang w:eastAsia="fr-FR"/>
        </w:rPr>
        <w:t xml:space="preserve"> exploité par le groupe EDF</w:t>
      </w:r>
      <w:bookmarkEnd w:id="58"/>
      <w:bookmarkEnd w:id="59"/>
      <w:r>
        <w:rPr>
          <w:rFonts w:ascii="Calibri" w:eastAsia="Times New Roman" w:hAnsi="Calibri" w:cs="Times New Roman"/>
          <w:i w:val="0"/>
          <w:iCs w:val="0"/>
          <w:color w:val="auto"/>
          <w:sz w:val="22"/>
          <w:szCs w:val="20"/>
          <w:lang w:eastAsia="fr-FR"/>
        </w:rPr>
        <w:t xml:space="preserve"> </w:t>
      </w:r>
    </w:p>
    <w:p w14:paraId="23245AB1" w14:textId="0D44879B" w:rsidR="00BA22E8" w:rsidRDefault="0034739B" w:rsidP="00D50E82">
      <w:pPr>
        <w:spacing w:before="240" w:after="120" w:line="360" w:lineRule="auto"/>
        <w:ind w:firstLine="709"/>
        <w:rPr>
          <w:ins w:id="61" w:author="HASSINI Mohamed-amine" w:date="2019-03-11T11:12:00Z"/>
        </w:rPr>
      </w:pPr>
      <w:r>
        <w:t>Comme les autres types de machine</w:t>
      </w:r>
      <w:ins w:id="62" w:author="HASSINI Mohamed-amine" w:date="2019-03-11T11:24:00Z">
        <w:r w:rsidR="004B518B">
          <w:t>s</w:t>
        </w:r>
      </w:ins>
      <w:r>
        <w:t xml:space="preserve"> tournante</w:t>
      </w:r>
      <w:ins w:id="63" w:author="HASSINI Mohamed-amine" w:date="2019-03-11T11:24:00Z">
        <w:r w:rsidR="004B518B">
          <w:t>s</w:t>
        </w:r>
      </w:ins>
      <w:r>
        <w:t xml:space="preserve"> (e.g. compresseur, pom</w:t>
      </w:r>
      <w:r w:rsidR="00E82F73">
        <w:t>pe, turbine à gaz,</w:t>
      </w:r>
      <w:r w:rsidR="00FD7095">
        <w:t xml:space="preserve"> etc.</w:t>
      </w:r>
      <w:r>
        <w:t xml:space="preserve">), </w:t>
      </w:r>
      <w:ins w:id="64" w:author="HASSINI Mohamed-amine" w:date="2019-03-11T11:12:00Z">
        <w:r w:rsidR="00E7219E">
          <w:t>la</w:t>
        </w:r>
        <w:r w:rsidR="00BA22E8">
          <w:t xml:space="preserve"> </w:t>
        </w:r>
      </w:ins>
      <w:ins w:id="65" w:author="HASSINI Mohamed-amine" w:date="2019-03-11T11:44:00Z">
        <w:r w:rsidR="005F48EB">
          <w:t xml:space="preserve">maitrise du niveau vibratoire reste la principale préoccupation des opérateurs des turbines à vapeur. </w:t>
        </w:r>
      </w:ins>
      <w:ins w:id="66" w:author="HASSINI Mohamed-amine" w:date="2019-03-11T11:16:00Z">
        <w:r w:rsidR="00BA22E8">
          <w:t>P</w:t>
        </w:r>
      </w:ins>
      <w:ins w:id="67" w:author="HASSINI Mohamed-amine" w:date="2019-03-11T11:18:00Z">
        <w:r w:rsidR="00BA22E8">
          <w:t>our une turbine à vapeur,</w:t>
        </w:r>
      </w:ins>
      <w:ins w:id="68" w:author="HASSINI Mohamed-amine" w:date="2019-03-11T11:16:00Z">
        <w:r w:rsidR="00BA22E8">
          <w:t xml:space="preserve"> un niveau vibratoire élevé peut conduire à</w:t>
        </w:r>
      </w:ins>
      <w:ins w:id="69" w:author="HASSINI Mohamed-amine" w:date="2019-03-11T11:14:00Z">
        <w:r w:rsidR="00BA22E8">
          <w:t xml:space="preserve"> la fatigue prématurée des rotors et </w:t>
        </w:r>
      </w:ins>
      <w:ins w:id="70" w:author="HASSINI Mohamed-amine" w:date="2019-03-11T11:21:00Z">
        <w:r w:rsidR="004B518B">
          <w:t xml:space="preserve">favoriser le développement et la propagation de défauts au niveau </w:t>
        </w:r>
      </w:ins>
      <w:ins w:id="71" w:author="HASSINI Mohamed-amine" w:date="2019-03-11T11:14:00Z">
        <w:r w:rsidR="004B518B">
          <w:t>d</w:t>
        </w:r>
      </w:ins>
      <w:ins w:id="72" w:author="HASSINI Mohamed-amine" w:date="2019-03-11T11:22:00Z">
        <w:r w:rsidR="004B518B">
          <w:t>’autres</w:t>
        </w:r>
      </w:ins>
      <w:ins w:id="73" w:author="HASSINI Mohamed-amine" w:date="2019-03-11T11:14:00Z">
        <w:r w:rsidR="00BA22E8">
          <w:t xml:space="preserve"> composants</w:t>
        </w:r>
      </w:ins>
      <w:ins w:id="74" w:author="HASSINI Mohamed-amine" w:date="2019-03-11T11:22:00Z">
        <w:r w:rsidR="004B518B">
          <w:t xml:space="preserve"> de la turbine</w:t>
        </w:r>
      </w:ins>
      <w:ins w:id="75" w:author="HASSINI Mohamed-amine" w:date="2019-03-11T11:14:00Z">
        <w:r w:rsidR="00BA22E8">
          <w:t xml:space="preserve"> tels que les ailettes, les accouplements</w:t>
        </w:r>
      </w:ins>
      <w:ins w:id="76" w:author="HASSINI Mohamed-amine" w:date="2019-03-11T11:25:00Z">
        <w:r w:rsidR="004B518B">
          <w:t>, les joints d’étanchéité,</w:t>
        </w:r>
      </w:ins>
      <w:ins w:id="77" w:author="HASSINI Mohamed-amine" w:date="2019-03-11T11:14:00Z">
        <w:r w:rsidR="00BA22E8">
          <w:t xml:space="preserve"> ou encore les organes de guidage. </w:t>
        </w:r>
      </w:ins>
      <w:ins w:id="78" w:author="HASSINI Mohamed-amine" w:date="2019-03-11T11:21:00Z">
        <w:r w:rsidR="004B518B">
          <w:t>G</w:t>
        </w:r>
      </w:ins>
      <w:ins w:id="79" w:author="HASSINI Mohamed-amine" w:date="2019-03-11T11:23:00Z">
        <w:r w:rsidR="004B518B">
          <w:t xml:space="preserve">énéralement, les turbines à vapeurs sont équipées de capteurs de déplacements permettant d’arrêter la machine lorsque le niveau vibratoire dépasse un seuil prédéterminé. </w:t>
        </w:r>
      </w:ins>
    </w:p>
    <w:p w14:paraId="52ABB17E" w14:textId="496C385A" w:rsidR="00640CC9" w:rsidDel="004B518B" w:rsidRDefault="0034739B" w:rsidP="00D50E82">
      <w:pPr>
        <w:spacing w:before="240" w:after="120" w:line="360" w:lineRule="auto"/>
        <w:ind w:firstLine="709"/>
        <w:rPr>
          <w:del w:id="80" w:author="HASSINI Mohamed-amine" w:date="2019-03-11T11:24:00Z"/>
        </w:rPr>
      </w:pPr>
      <w:del w:id="81" w:author="HASSINI Mohamed-amine" w:date="2019-03-11T11:24:00Z">
        <w:r w:rsidDel="004B518B">
          <w:delText>le fonctionnement des turbines à vapeur est accompagné</w:delText>
        </w:r>
      </w:del>
      <w:del w:id="82" w:author="HASSINI Mohamed-amine" w:date="2019-03-11T11:00:00Z">
        <w:r w:rsidDel="000606C5">
          <w:delText xml:space="preserve"> par les vibrations </w:delText>
        </w:r>
        <w:r w:rsidR="00607E40" w:rsidDel="000606C5">
          <w:delText>d</w:delText>
        </w:r>
        <w:r w:rsidR="00C333A8" w:rsidDel="000606C5">
          <w:delText>e</w:delText>
        </w:r>
        <w:r w:rsidR="00607E40" w:rsidDel="000606C5">
          <w:delText xml:space="preserve"> </w:delText>
        </w:r>
        <w:r w:rsidR="00177A37" w:rsidDel="000606C5">
          <w:delText>l</w:delText>
        </w:r>
        <w:r w:rsidDel="000606C5">
          <w:delText>a ligne d'arbre</w:delText>
        </w:r>
        <w:r w:rsidR="00333537" w:rsidDel="000606C5">
          <w:delText>s</w:delText>
        </w:r>
      </w:del>
      <w:del w:id="83" w:author="HASSINI Mohamed-amine" w:date="2019-03-11T11:24:00Z">
        <w:r w:rsidR="00607E40" w:rsidDel="004B518B">
          <w:delText>.</w:delText>
        </w:r>
        <w:r w:rsidR="00AC312E" w:rsidDel="004B518B">
          <w:delText xml:space="preserve"> </w:delText>
        </w:r>
        <w:r w:rsidR="00DA21F3" w:rsidDel="004B518B">
          <w:delText>L</w:delText>
        </w:r>
        <w:r w:rsidR="00127A49" w:rsidDel="004B518B">
          <w:delText>es</w:delText>
        </w:r>
        <w:r w:rsidR="000C4A56" w:rsidDel="004B518B">
          <w:delText xml:space="preserve"> </w:delText>
        </w:r>
        <w:r w:rsidR="00ED7CBF" w:rsidDel="004B518B">
          <w:delText>vibrations</w:delText>
        </w:r>
        <w:r w:rsidR="000C4A56" w:rsidDel="004B518B">
          <w:delText xml:space="preserve"> </w:delText>
        </w:r>
        <w:r w:rsidR="00177A37" w:rsidDel="004B518B">
          <w:delText>d’</w:delText>
        </w:r>
        <w:r w:rsidR="00DA21F3" w:rsidDel="004B518B">
          <w:delText>un</w:delText>
        </w:r>
        <w:r w:rsidR="000C4A56" w:rsidDel="004B518B">
          <w:delText xml:space="preserve"> niveau important</w:delText>
        </w:r>
        <w:r w:rsidR="00ED7CBF" w:rsidDel="004B518B">
          <w:delText xml:space="preserve"> </w:delText>
        </w:r>
        <w:r w:rsidR="00177A37" w:rsidDel="004B518B">
          <w:delText>sont</w:delText>
        </w:r>
        <w:r w:rsidR="00ED7CBF" w:rsidDel="004B518B">
          <w:delText xml:space="preserve"> </w:delText>
        </w:r>
        <w:r w:rsidR="000C4A56" w:rsidDel="004B518B">
          <w:delText>nuisible</w:delText>
        </w:r>
        <w:r w:rsidR="00D00559" w:rsidDel="004B518B">
          <w:delText>s</w:delText>
        </w:r>
        <w:r w:rsidR="000C4A56" w:rsidDel="004B518B">
          <w:delText xml:space="preserve"> </w:delText>
        </w:r>
        <w:r w:rsidR="00C655F0" w:rsidDel="004B518B">
          <w:delText>au</w:delText>
        </w:r>
        <w:r w:rsidR="00BF4B06" w:rsidDel="004B518B">
          <w:delText xml:space="preserve"> fonctionnement</w:delText>
        </w:r>
        <w:r w:rsidR="00C655F0" w:rsidDel="004B518B">
          <w:delText xml:space="preserve"> de</w:delText>
        </w:r>
        <w:r w:rsidR="00DA21F3" w:rsidDel="004B518B">
          <w:delText>s</w:delText>
        </w:r>
        <w:r w:rsidR="00C655F0" w:rsidDel="004B518B">
          <w:delText xml:space="preserve"> machine</w:delText>
        </w:r>
        <w:r w:rsidR="00DA21F3" w:rsidDel="004B518B">
          <w:delText>s</w:delText>
        </w:r>
        <w:r w:rsidR="00C655F0" w:rsidDel="004B518B">
          <w:delText xml:space="preserve"> et</w:delText>
        </w:r>
        <w:r w:rsidR="000C4A56" w:rsidDel="004B518B">
          <w:delText xml:space="preserve"> </w:delText>
        </w:r>
        <w:r w:rsidR="00177A37" w:rsidDel="004B518B">
          <w:delText>conduisent</w:delText>
        </w:r>
        <w:r w:rsidR="000C4A56" w:rsidDel="004B518B">
          <w:delText xml:space="preserve"> </w:delText>
        </w:r>
        <w:r w:rsidR="00177A37" w:rsidDel="004B518B">
          <w:delText xml:space="preserve">parfois </w:delText>
        </w:r>
        <w:r w:rsidR="000C4A56" w:rsidDel="004B518B">
          <w:delText xml:space="preserve">à un comportement instable et dangereux. </w:delText>
        </w:r>
        <w:r w:rsidR="00513D9C" w:rsidDel="004B518B">
          <w:delText xml:space="preserve">Ainsi, </w:delText>
        </w:r>
        <w:r w:rsidR="00C81BA4" w:rsidDel="004B518B">
          <w:delText>l</w:delText>
        </w:r>
        <w:r w:rsidR="00640CC9" w:rsidDel="004B518B">
          <w:delText>a recherche des solutions pour éviter et diminuer le niveau des vibrations</w:delText>
        </w:r>
        <w:r w:rsidR="00C81BA4" w:rsidDel="004B518B">
          <w:delText xml:space="preserve"> est </w:delText>
        </w:r>
        <w:r w:rsidR="00177A37" w:rsidDel="004B518B">
          <w:delText>le</w:delText>
        </w:r>
        <w:r w:rsidR="00C81BA4" w:rsidDel="004B518B">
          <w:delText xml:space="preserve"> sujet principal en dynamique des rotors.</w:delText>
        </w:r>
        <w:r w:rsidR="003003DC" w:rsidDel="004B518B">
          <w:delText xml:space="preserve"> </w:delText>
        </w:r>
        <w:r w:rsidR="00640CC9" w:rsidDel="004B518B">
          <w:delText xml:space="preserve"> </w:delText>
        </w:r>
      </w:del>
    </w:p>
    <w:p w14:paraId="1E6D8ED2" w14:textId="3C08D0C6" w:rsidR="00F15233" w:rsidRDefault="00036915" w:rsidP="008B4EAD">
      <w:pPr>
        <w:spacing w:before="120" w:after="240" w:line="360" w:lineRule="auto"/>
        <w:ind w:firstLine="709"/>
      </w:pPr>
      <w:ins w:id="84" w:author="HASSINI Mohamed-amine" w:date="2019-03-11T12:24:00Z">
        <w:r>
          <w:t>Bien que le balourd mécanique reste la principale source de vibrations dans les turbines à vapeur</w:t>
        </w:r>
      </w:ins>
      <w:ins w:id="85" w:author="HASSINI Mohamed-amine" w:date="2019-03-11T11:26:00Z">
        <w:r w:rsidR="004B518B">
          <w:t>, il existe d’autres sources d’excitation</w:t>
        </w:r>
      </w:ins>
      <w:ins w:id="86" w:author="HASSINI Mohamed-amine" w:date="2019-03-11T11:27:00Z">
        <w:r w:rsidR="004B518B">
          <w:t xml:space="preserve"> comme le délignage, le</w:t>
        </w:r>
      </w:ins>
      <w:ins w:id="87" w:author="HASSINI Mohamed-amine" w:date="2019-03-11T12:18:00Z">
        <w:r>
          <w:t>s</w:t>
        </w:r>
      </w:ins>
      <w:ins w:id="88" w:author="HASSINI Mohamed-amine" w:date="2019-03-11T11:27:00Z">
        <w:r w:rsidR="004B518B">
          <w:t xml:space="preserve"> frottement</w:t>
        </w:r>
      </w:ins>
      <w:ins w:id="89" w:author="HASSINI Mohamed-amine" w:date="2019-03-11T11:28:00Z">
        <w:r w:rsidR="004B518B">
          <w:t>s</w:t>
        </w:r>
      </w:ins>
      <w:ins w:id="90" w:author="HASSINI Mohamed-amine" w:date="2019-03-11T11:27:00Z">
        <w:r w:rsidR="008A4230">
          <w:t xml:space="preserve">, </w:t>
        </w:r>
      </w:ins>
      <w:ins w:id="91" w:author="HASSINI Mohamed-amine" w:date="2019-03-11T11:28:00Z">
        <w:r w:rsidR="004B518B">
          <w:t xml:space="preserve">les excitations électromécaniques (souvent </w:t>
        </w:r>
      </w:ins>
      <w:ins w:id="92" w:author="HASSINI Mohamed-amine" w:date="2019-03-11T11:39:00Z">
        <w:r w:rsidR="008A4230">
          <w:t>désignés par le terme</w:t>
        </w:r>
      </w:ins>
      <w:ins w:id="93" w:author="HASSINI Mohamed-amine" w:date="2019-03-11T11:28:00Z">
        <w:r w:rsidR="004B518B">
          <w:t xml:space="preserve"> balourd magnétique)</w:t>
        </w:r>
      </w:ins>
      <w:ins w:id="94" w:author="HASSINI Mohamed-amine" w:date="2019-03-11T11:29:00Z">
        <w:r w:rsidR="004B518B">
          <w:t xml:space="preserve"> ou</w:t>
        </w:r>
      </w:ins>
      <w:ins w:id="95" w:author="HASSINI Mohamed-amine" w:date="2019-03-11T11:39:00Z">
        <w:r w:rsidR="008A4230">
          <w:t xml:space="preserve"> encore</w:t>
        </w:r>
      </w:ins>
      <w:ins w:id="96" w:author="HASSINI Mohamed-amine" w:date="2019-03-11T11:29:00Z">
        <w:r w:rsidR="004B518B">
          <w:t xml:space="preserve"> la déformation </w:t>
        </w:r>
      </w:ins>
      <w:ins w:id="97" w:author="HASSINI Mohamed-amine" w:date="2019-03-11T11:39:00Z">
        <w:r w:rsidR="008A4230">
          <w:t xml:space="preserve">du rotor sous l’effet d’un champ thermique </w:t>
        </w:r>
      </w:ins>
      <w:ins w:id="98" w:author="HASSINI Mohamed-amine" w:date="2019-03-11T11:40:00Z">
        <w:r w:rsidR="008A4230">
          <w:t>inhomogène</w:t>
        </w:r>
      </w:ins>
      <w:ins w:id="99" w:author="HASSINI Mohamed-amine" w:date="2019-03-11T11:30:00Z">
        <w:r w:rsidR="004B518B">
          <w:t xml:space="preserve"> (souvent appelé</w:t>
        </w:r>
      </w:ins>
      <w:ins w:id="100" w:author="HASSINI Mohamed-amine" w:date="2019-03-11T11:40:00Z">
        <w:r w:rsidR="008A4230">
          <w:t xml:space="preserve"> défaut de fibre neutre ou</w:t>
        </w:r>
      </w:ins>
      <w:ins w:id="101" w:author="HASSINI Mohamed-amine" w:date="2019-03-11T11:30:00Z">
        <w:r w:rsidR="004B518B">
          <w:t xml:space="preserve"> balourd thermique). </w:t>
        </w:r>
      </w:ins>
      <w:ins w:id="102" w:author="HASSINI Mohamed-amine" w:date="2019-03-11T11:31:00Z">
        <w:r w:rsidR="004B518B">
          <w:t>Dans la plupart des cas, ces défa</w:t>
        </w:r>
        <w:r w:rsidR="008A4230">
          <w:t>uts conduisent à des vibrations</w:t>
        </w:r>
        <w:r w:rsidR="004B518B">
          <w:t xml:space="preserve"> synchrones</w:t>
        </w:r>
      </w:ins>
      <w:ins w:id="103" w:author="HASSINI Mohamed-amine" w:date="2019-03-11T11:40:00Z">
        <w:r w:rsidR="008A4230">
          <w:t xml:space="preserve">, </w:t>
        </w:r>
      </w:ins>
      <w:ins w:id="104" w:author="HASSINI Mohamed-amine" w:date="2019-03-11T11:41:00Z">
        <w:r w:rsidR="008A4230">
          <w:t xml:space="preserve">c’est-à-dire </w:t>
        </w:r>
      </w:ins>
      <w:ins w:id="105" w:author="HASSINI Mohamed-amine" w:date="2019-03-11T11:40:00Z">
        <w:r w:rsidR="008A4230">
          <w:t>dont la fréquence d’excitation est égale à la fréquence de rotation</w:t>
        </w:r>
      </w:ins>
      <w:ins w:id="106" w:author="HASSINI Mohamed-amine" w:date="2019-03-11T11:43:00Z">
        <w:r w:rsidR="005F48EB">
          <w:t xml:space="preserve"> (cf. </w:t>
        </w:r>
        <w:r w:rsidR="005F48EB" w:rsidRPr="001E2394">
          <w:rPr>
            <w:b/>
          </w:rPr>
          <w:fldChar w:fldCharType="begin"/>
        </w:r>
        <w:r w:rsidR="005F48EB" w:rsidRPr="001E2394">
          <w:rPr>
            <w:b/>
          </w:rPr>
          <w:instrText xml:space="preserve"> REF _Ref534883893 \h  \* MERGEFORMAT </w:instrText>
        </w:r>
      </w:ins>
      <w:r w:rsidR="005F48EB" w:rsidRPr="001E2394">
        <w:rPr>
          <w:b/>
        </w:rPr>
      </w:r>
      <w:ins w:id="107" w:author="HASSINI Mohamed-amine" w:date="2019-03-11T11:43:00Z">
        <w:r w:rsidR="005F48EB" w:rsidRPr="001E2394">
          <w:rPr>
            <w:b/>
          </w:rPr>
          <w:fldChar w:fldCharType="separate"/>
        </w:r>
        <w:r w:rsidR="005F48EB" w:rsidRPr="00C20694">
          <w:rPr>
            <w:b/>
            <w:iCs/>
          </w:rPr>
          <w:t>Figure 2</w:t>
        </w:r>
        <w:r w:rsidR="005F48EB" w:rsidRPr="001E2394">
          <w:rPr>
            <w:b/>
          </w:rPr>
          <w:fldChar w:fldCharType="end"/>
        </w:r>
        <w:r w:rsidR="005F48EB">
          <w:rPr>
            <w:b/>
          </w:rPr>
          <w:t>)</w:t>
        </w:r>
      </w:ins>
      <w:ins w:id="108" w:author="HASSINI Mohamed-amine" w:date="2019-03-11T11:40:00Z">
        <w:r w:rsidR="008A4230">
          <w:t>.</w:t>
        </w:r>
      </w:ins>
      <w:ins w:id="109" w:author="HASSINI Mohamed-amine" w:date="2019-03-11T11:31:00Z">
        <w:r w:rsidR="004B518B">
          <w:t xml:space="preserve"> </w:t>
        </w:r>
      </w:ins>
      <w:ins w:id="110" w:author="HASSINI Mohamed-amine" w:date="2019-03-11T11:28:00Z">
        <w:r w:rsidR="004B518B">
          <w:t xml:space="preserve"> </w:t>
        </w:r>
      </w:ins>
      <w:del w:id="111" w:author="HASSINI Mohamed-amine" w:date="2019-03-11T11:27:00Z">
        <w:r w:rsidR="001E2B16" w:rsidDel="004B518B">
          <w:delText>Le comportement vibrat</w:delText>
        </w:r>
        <w:r w:rsidR="00177A37" w:rsidDel="004B518B">
          <w:delText>oire</w:delText>
        </w:r>
        <w:r w:rsidR="001E2B16" w:rsidDel="004B518B">
          <w:delText xml:space="preserve"> peut provenir des divers</w:delText>
        </w:r>
        <w:r w:rsidR="00177A37" w:rsidDel="004B518B">
          <w:delText>es</w:delText>
        </w:r>
        <w:r w:rsidR="001E2B16" w:rsidDel="004B518B">
          <w:delText xml:space="preserve"> </w:delText>
        </w:r>
        <w:r w:rsidR="00177A37" w:rsidDel="004B518B">
          <w:delText xml:space="preserve">sources </w:delText>
        </w:r>
        <w:r w:rsidR="001E2B16" w:rsidDel="004B518B">
          <w:delText xml:space="preserve">tels </w:delText>
        </w:r>
        <w:r w:rsidR="00177A37" w:rsidDel="004B518B">
          <w:delText xml:space="preserve">le </w:delText>
        </w:r>
        <w:r w:rsidR="001E2B16" w:rsidDel="004B518B">
          <w:delText xml:space="preserve">déséquilibrage, </w:delText>
        </w:r>
      </w:del>
      <w:del w:id="112" w:author="HASSINI Mohamed-amine" w:date="2019-03-11T11:42:00Z">
        <w:r w:rsidR="00177A37" w:rsidDel="005F48EB">
          <w:delText xml:space="preserve">la </w:delText>
        </w:r>
        <w:r w:rsidR="001E2B16" w:rsidDel="005F48EB">
          <w:delText xml:space="preserve">déformation non homogène et </w:delText>
        </w:r>
        <w:r w:rsidR="00177A37" w:rsidDel="005F48EB">
          <w:delText xml:space="preserve">le </w:delText>
        </w:r>
        <w:r w:rsidR="00BD1D7A" w:rsidDel="005F48EB">
          <w:delText>dé</w:delText>
        </w:r>
        <w:r w:rsidR="001E2B16" w:rsidDel="005F48EB">
          <w:delText>salignement</w:delText>
        </w:r>
        <w:r w:rsidR="00BD1D7A" w:rsidDel="005F48EB">
          <w:delText xml:space="preserve"> d</w:delText>
        </w:r>
        <w:r w:rsidR="008B4EAD" w:rsidDel="005F48EB">
          <w:delText>u</w:delText>
        </w:r>
        <w:r w:rsidR="00BD1D7A" w:rsidDel="005F48EB">
          <w:delText xml:space="preserve"> rotor</w:delText>
        </w:r>
        <w:r w:rsidR="001E2B16" w:rsidDel="005F48EB">
          <w:delText>.</w:delText>
        </w:r>
      </w:del>
      <w:del w:id="113" w:author="HASSINI Mohamed-amine" w:date="2019-03-11T12:25:00Z">
        <w:r w:rsidR="001E2B16" w:rsidDel="00036915">
          <w:delText xml:space="preserve"> </w:delText>
        </w:r>
        <w:r w:rsidR="00177A37" w:rsidDel="00036915">
          <w:delText>Le balourd est la principale source</w:delText>
        </w:r>
        <w:r w:rsidR="00FE61BA" w:rsidDel="00036915">
          <w:delText xml:space="preserve"> d’</w:delText>
        </w:r>
        <w:r w:rsidR="00277CE7" w:rsidDel="00036915">
          <w:delText>excitation</w:delText>
        </w:r>
        <w:r w:rsidR="00177A37" w:rsidDel="00036915">
          <w:delText>s</w:delText>
        </w:r>
        <w:r w:rsidR="00277CE7" w:rsidDel="00036915">
          <w:delText xml:space="preserve"> synchrone</w:delText>
        </w:r>
        <w:r w:rsidR="00177A37" w:rsidDel="00036915">
          <w:delText>s.</w:delText>
        </w:r>
        <w:r w:rsidR="00E61861" w:rsidDel="00036915">
          <w:delText xml:space="preserve"> </w:delText>
        </w:r>
        <w:r w:rsidR="000C2B20" w:rsidDel="00036915">
          <w:delText>Lors de la rotation du rotor à une vitesse constante</w:delText>
        </w:r>
        <w:r w:rsidR="004844EA" w:rsidDel="00036915">
          <w:delText>,</w:delText>
        </w:r>
        <w:r w:rsidR="00C43882" w:rsidDel="00036915">
          <w:delText xml:space="preserve"> c</w:delText>
        </w:r>
        <w:r w:rsidR="000C2B20" w:rsidDel="00036915">
          <w:delText xml:space="preserve">e balourd génère une force centrifuge qui </w:delText>
        </w:r>
        <w:r w:rsidR="001A2E81" w:rsidDel="00036915">
          <w:delText xml:space="preserve">est </w:delText>
        </w:r>
        <w:r w:rsidR="000C2B20" w:rsidDel="00036915">
          <w:lastRenderedPageBreak/>
          <w:delText>appliqu</w:delText>
        </w:r>
        <w:r w:rsidR="001A2E81" w:rsidDel="00036915">
          <w:delText>é</w:delText>
        </w:r>
        <w:r w:rsidR="00177A37" w:rsidDel="00036915">
          <w:delText xml:space="preserve"> au rotor.</w:delText>
        </w:r>
        <w:r w:rsidR="000C2B20" w:rsidDel="00036915">
          <w:delText xml:space="preserve"> Sous l’effet de cette force</w:delText>
        </w:r>
        <w:r w:rsidR="00177A37" w:rsidDel="00036915">
          <w:delText xml:space="preserve"> et d</w:delText>
        </w:r>
        <w:r w:rsidR="005638C9" w:rsidDel="00036915">
          <w:delText>es autres forces extérieures appliquées au rotor (force des paliers, gravité etc.)</w:delText>
        </w:r>
        <w:r w:rsidR="000C2B20" w:rsidDel="00036915">
          <w:delText>, l</w:delText>
        </w:r>
      </w:del>
      <w:del w:id="114" w:author="HASSINI Mohamed-amine" w:date="2019-03-11T12:26:00Z">
        <w:r w:rsidR="004844EA" w:rsidDel="00036915">
          <w:delText>e</w:delText>
        </w:r>
      </w:del>
      <w:r w:rsidR="0083539B">
        <w:t xml:space="preserve"> </w:t>
      </w:r>
      <w:ins w:id="115" w:author="HASSINI Mohamed-amine" w:date="2019-03-11T12:26:00Z">
        <w:r>
          <w:t xml:space="preserve">Le </w:t>
        </w:r>
      </w:ins>
      <w:r w:rsidR="0083539B">
        <w:t xml:space="preserve">centre du </w:t>
      </w:r>
      <w:r w:rsidR="004844EA">
        <w:t>rotor</w:t>
      </w:r>
      <w:r w:rsidR="000C2B20">
        <w:t xml:space="preserve"> </w:t>
      </w:r>
      <w:r w:rsidR="00177A37">
        <w:t>décrit</w:t>
      </w:r>
      <w:ins w:id="116" w:author="HASSINI Mohamed-amine" w:date="2019-03-11T12:26:00Z">
        <w:r>
          <w:t xml:space="preserve"> alors</w:t>
        </w:r>
      </w:ins>
      <w:r w:rsidR="0083539B">
        <w:t xml:space="preserve"> une trajectoire périodique 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C20694" w:rsidRPr="00C20694">
        <w:rPr>
          <w:b/>
          <w:iCs/>
        </w:rPr>
        <w:t>Figure 2</w:t>
      </w:r>
      <w:r w:rsidR="001E2394" w:rsidRPr="001E2394">
        <w:rPr>
          <w:b/>
        </w:rPr>
        <w:fldChar w:fldCharType="end"/>
      </w:r>
      <w:r w:rsidR="001E2394" w:rsidRPr="00025C11">
        <w:t>)</w:t>
      </w:r>
      <w:r w:rsidR="00B5613D">
        <w:t>.</w:t>
      </w:r>
      <w:r w:rsidR="006C7804">
        <w:t xml:space="preserve"> </w:t>
      </w:r>
      <w:del w:id="117" w:author="HASSINI Mohamed-amine" w:date="2019-03-11T12:26:00Z">
        <w:r w:rsidR="000B5DE5" w:rsidDel="00036915">
          <w:delText>Ce</w:delText>
        </w:r>
        <w:r w:rsidR="006C7804" w:rsidDel="00036915">
          <w:delText xml:space="preserve"> mouvement</w:delText>
        </w:r>
        <w:r w:rsidR="00B5613D" w:rsidDel="00036915">
          <w:delText xml:space="preserve"> spécifique</w:delText>
        </w:r>
        <w:r w:rsidR="00FC297E" w:rsidDel="00036915">
          <w:delText xml:space="preserve"> est désigné</w:delText>
        </w:r>
        <w:r w:rsidR="00B5613D" w:rsidDel="00036915">
          <w:delText xml:space="preserve"> par le terme "vibration synchrone", car la fréquence de </w:delText>
        </w:r>
        <w:r w:rsidR="00A2028D" w:rsidDel="00036915">
          <w:delText>vibration</w:delText>
        </w:r>
        <w:r w:rsidR="00B5613D" w:rsidDel="00036915">
          <w:delText xml:space="preserve"> du rotor est </w:delText>
        </w:r>
        <w:r w:rsidR="00A93593" w:rsidDel="00036915">
          <w:delText>la même que</w:delText>
        </w:r>
        <w:r w:rsidR="00B5613D" w:rsidDel="00036915">
          <w:delText xml:space="preserve"> celle de la </w:delText>
        </w:r>
        <w:r w:rsidR="00A2028D" w:rsidDel="00036915">
          <w:delText>rotation</w:delText>
        </w:r>
        <w:r w:rsidR="00B5613D" w:rsidDel="00036915">
          <w:delText>.</w:delText>
        </w:r>
      </w:del>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79197D18"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118" w:name="_Ref534883893"/>
      <w:bookmarkStart w:id="119" w:name="_Toc536112174"/>
      <w:bookmarkStart w:id="120" w:name="_Toc536800475"/>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18"/>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19"/>
      <w:bookmarkEnd w:id="120"/>
      <w:r w:rsidRPr="00E66279">
        <w:rPr>
          <w:rFonts w:ascii="Calibri" w:eastAsia="Times New Roman" w:hAnsi="Calibri" w:cs="Times New Roman"/>
          <w:i w:val="0"/>
          <w:iCs w:val="0"/>
          <w:color w:val="auto"/>
          <w:sz w:val="22"/>
          <w:szCs w:val="20"/>
          <w:lang w:eastAsia="fr-FR"/>
        </w:rPr>
        <w:t xml:space="preserve"> </w:t>
      </w:r>
    </w:p>
    <w:p w14:paraId="096BBE72" w14:textId="5E295251"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C20694">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del w:id="121" w:author="HASSINI Mohamed-amine" w:date="2019-03-11T12:29:00Z">
        <w:r w:rsidR="002F6F13" w:rsidDel="00036915">
          <w:delText xml:space="preserve"> </w:delText>
        </w:r>
      </w:del>
      <w:ins w:id="122" w:author="HASSINI Mohamed-amine" w:date="2019-03-11T12:31:00Z">
        <w:r w:rsidR="00806A0C">
          <w:t>L</w:t>
        </w:r>
      </w:ins>
      <w:ins w:id="123" w:author="HASSINI Mohamed-amine" w:date="2019-03-11T12:30:00Z">
        <w:r w:rsidR="00806A0C">
          <w:t xml:space="preserve">a </w:t>
        </w:r>
      </w:ins>
      <w:ins w:id="124" w:author="HASSINI Mohamed-amine" w:date="2019-03-11T12:29:00Z">
        <w:r w:rsidR="00036915">
          <w:t>solution consiste alors à ajouter</w:t>
        </w:r>
      </w:ins>
      <w:ins w:id="125" w:author="HASSINI Mohamed-amine" w:date="2019-03-11T12:31:00Z">
        <w:r w:rsidR="00806A0C">
          <w:t xml:space="preserve"> (ou à retirer)</w:t>
        </w:r>
      </w:ins>
      <w:ins w:id="126" w:author="HASSINI Mohamed-amine" w:date="2019-03-11T12:29:00Z">
        <w:r w:rsidR="00036915">
          <w:t xml:space="preserve"> des masses d’équilibrage</w:t>
        </w:r>
      </w:ins>
      <w:ins w:id="127" w:author="HASSINI Mohamed-amine" w:date="2019-03-11T12:30:00Z">
        <w:r w:rsidR="00806A0C">
          <w:t>.</w:t>
        </w:r>
      </w:ins>
      <w:ins w:id="128" w:author="HASSINI Mohamed-amine" w:date="2019-03-11T12:27:00Z">
        <w:r w:rsidR="00036915">
          <w:t xml:space="preserve"> </w:t>
        </w:r>
      </w:ins>
      <w:r w:rsidR="002B2C23">
        <w:t>Cependant, quand l</w:t>
      </w:r>
      <w:r w:rsidR="008B4EAD">
        <w:t>es</w:t>
      </w:r>
      <w:r w:rsidR="002B2C23">
        <w:t xml:space="preserve"> vibration</w:t>
      </w:r>
      <w:r w:rsidR="008B4EAD">
        <w:t>s</w:t>
      </w:r>
      <w:r w:rsidR="002B2C23">
        <w:t xml:space="preserve"> synchrone</w:t>
      </w:r>
      <w:r w:rsidR="00526FDC">
        <w:t>s</w:t>
      </w:r>
      <w:r w:rsidR="002B2C23">
        <w:t xml:space="preserve"> </w:t>
      </w:r>
      <w:ins w:id="129" w:author="HASSINI Mohamed-amine" w:date="2019-03-11T12:26:00Z">
        <w:r w:rsidR="00036915">
          <w:t xml:space="preserve">sont combinées </w:t>
        </w:r>
      </w:ins>
      <w:del w:id="130" w:author="HASSINI Mohamed-amine" w:date="2019-03-11T12:26:00Z">
        <w:r w:rsidR="002B2C23" w:rsidDel="00036915">
          <w:delText>combine</w:delText>
        </w:r>
        <w:r w:rsidR="00526FDC" w:rsidDel="00036915">
          <w:delText>nt</w:delText>
        </w:r>
      </w:del>
      <w:r w:rsidR="002B2C23">
        <w:t xml:space="preserve"> avec les effets thermiques</w:t>
      </w:r>
      <w:del w:id="131" w:author="HASSINI Mohamed-amine" w:date="2019-03-11T12:32:00Z">
        <w:r w:rsidR="0023269F" w:rsidDel="00806A0C">
          <w:delText xml:space="preserve"> </w:delText>
        </w:r>
        <w:r w:rsidR="002B2C23" w:rsidDel="00806A0C">
          <w:delText>appliqué</w:delText>
        </w:r>
        <w:r w:rsidR="003D4C0B" w:rsidDel="00806A0C">
          <w:delText>s</w:delText>
        </w:r>
        <w:r w:rsidR="00666ABD" w:rsidDel="00806A0C">
          <w:delText xml:space="preserve"> au rotor</w:delText>
        </w:r>
      </w:del>
      <w:r w:rsidR="00666ABD">
        <w:t>, la recherche des</w:t>
      </w:r>
      <w:r w:rsidR="002B2C23">
        <w:t xml:space="preserve"> solutions n</w:t>
      </w:r>
      <w:r w:rsidR="00666ABD">
        <w:t>’est</w:t>
      </w:r>
      <w:r w:rsidR="002B2C23">
        <w:t xml:space="preserve"> </w:t>
      </w:r>
      <w:r w:rsidR="00C947CF">
        <w:t>plus</w:t>
      </w:r>
      <w:r w:rsidR="002B2C23">
        <w:t xml:space="preserve"> évident</w:t>
      </w:r>
      <w:r w:rsidR="00E01EF7">
        <w:t>e</w:t>
      </w:r>
      <w:del w:id="132" w:author="HASSINI Mohamed-amine" w:date="2019-03-11T12:33:00Z">
        <w:r w:rsidR="002B2C23" w:rsidDel="00806A0C">
          <w:delText xml:space="preserve">, </w:delText>
        </w:r>
      </w:del>
      <w:ins w:id="133" w:author="HASSINI Mohamed-amine" w:date="2019-03-11T12:33:00Z">
        <w:r w:rsidR="00806A0C">
          <w:t xml:space="preserve"> et les méthodes classiques d’équilibrage sont souvent mises en échec notamment lorsque ces dernières sont déployé</w:t>
        </w:r>
      </w:ins>
      <w:ins w:id="134" w:author="HASSINI Mohamed-amine" w:date="2019-03-11T12:34:00Z">
        <w:r w:rsidR="00806A0C">
          <w:t>e</w:t>
        </w:r>
      </w:ins>
      <w:ins w:id="135" w:author="HASSINI Mohamed-amine" w:date="2019-03-11T12:33:00Z">
        <w:r w:rsidR="00806A0C">
          <w:t>s dans les conditions d</w:t>
        </w:r>
      </w:ins>
      <w:ins w:id="136" w:author="HASSINI Mohamed-amine" w:date="2019-03-11T12:34:00Z">
        <w:r w:rsidR="00806A0C">
          <w:t>’exploitation</w:t>
        </w:r>
      </w:ins>
      <w:ins w:id="137" w:author="HASSINI Mohamed-amine" w:date="2019-03-11T13:35:00Z">
        <w:r w:rsidR="00AF1218">
          <w:t xml:space="preserve"> sur site</w:t>
        </w:r>
      </w:ins>
      <w:ins w:id="138" w:author="HASSINI Mohamed-amine" w:date="2019-03-11T12:33:00Z">
        <w:r w:rsidR="00806A0C">
          <w:t xml:space="preserve">. </w:t>
        </w:r>
      </w:ins>
      <w:del w:id="139" w:author="HASSINI Mohamed-amine" w:date="2019-03-11T12:33:00Z">
        <w:r w:rsidR="002B2C23" w:rsidDel="00806A0C">
          <w:delText>même très compliquée</w:delText>
        </w:r>
      </w:del>
      <w:r w:rsidR="00D93EEB">
        <w:t>.</w:t>
      </w:r>
      <w:r w:rsidR="009176F5">
        <w:t xml:space="preserve"> </w:t>
      </w:r>
      <w:r w:rsidR="007A09F1">
        <w:t xml:space="preserve">Par exemple, </w:t>
      </w:r>
      <w:del w:id="140" w:author="HASSINI Mohamed-amine" w:date="2019-03-11T12:35:00Z">
        <w:r w:rsidR="007A09F1" w:rsidDel="00806A0C">
          <w:delText>q</w:delText>
        </w:r>
        <w:r w:rsidR="006439FA" w:rsidDel="00806A0C">
          <w:delText>uand</w:delText>
        </w:r>
      </w:del>
      <w:r w:rsidR="006439FA">
        <w:t xml:space="preserve"> </w:t>
      </w:r>
      <w:ins w:id="141" w:author="HASSINI Mohamed-amine" w:date="2019-03-11T12:35:00Z">
        <w:r w:rsidR="00806A0C">
          <w:t>le cisaillement du film lubrifiant au niveau des paliers peut</w:t>
        </w:r>
      </w:ins>
      <w:ins w:id="142" w:author="HASSINI Mohamed-amine" w:date="2019-03-11T12:37:00Z">
        <w:r w:rsidR="00806A0C">
          <w:t xml:space="preserve"> conduire à une déformation du rotor sous l’action d’un</w:t>
        </w:r>
      </w:ins>
      <w:ins w:id="143" w:author="HASSINI Mohamed-amine" w:date="2019-03-11T12:35:00Z">
        <w:r w:rsidR="00806A0C">
          <w:t xml:space="preserve"> champ de température non uniforme</w:t>
        </w:r>
      </w:ins>
      <w:ins w:id="144" w:author="HASSINI Mohamed-amine" w:date="2019-03-11T12:37:00Z">
        <w:r w:rsidR="00806A0C">
          <w:t xml:space="preserve"> générant ainsi une source d’</w:t>
        </w:r>
      </w:ins>
      <w:ins w:id="145" w:author="HASSINI Mohamed-amine" w:date="2019-03-11T12:38:00Z">
        <w:r w:rsidR="00806A0C">
          <w:t>excitation</w:t>
        </w:r>
      </w:ins>
      <w:ins w:id="146" w:author="HASSINI Mohamed-amine" w:date="2019-03-11T12:37:00Z">
        <w:r w:rsidR="00806A0C">
          <w:t xml:space="preserve"> </w:t>
        </w:r>
      </w:ins>
      <w:ins w:id="147" w:author="HASSINI Mohamed-amine" w:date="2019-03-11T12:38:00Z">
        <w:r w:rsidR="00806A0C">
          <w:t>synchrone supplémentaire</w:t>
        </w:r>
      </w:ins>
      <w:ins w:id="148" w:author="HASSINI Mohamed-amine" w:date="2019-03-11T13:35:00Z">
        <w:r w:rsidR="00AF1218">
          <w:t xml:space="preserve"> (communément appelé balourd thermique)</w:t>
        </w:r>
      </w:ins>
      <w:ins w:id="149" w:author="HASSINI Mohamed-amine" w:date="2019-03-11T12:37:00Z">
        <w:r w:rsidR="00806A0C">
          <w:t xml:space="preserve"> qui vient s</w:t>
        </w:r>
      </w:ins>
      <w:ins w:id="150" w:author="HASSINI Mohamed-amine" w:date="2019-03-11T12:38:00Z">
        <w:r w:rsidR="00806A0C">
          <w:t>’ajouter au balourd mécanique initial.</w:t>
        </w:r>
      </w:ins>
      <w:ins w:id="151" w:author="HASSINI Mohamed-amine" w:date="2019-03-11T13:37:00Z">
        <w:r w:rsidR="00AF1218">
          <w:t xml:space="preserve"> Le couplage entre le balourd mécanique et le balourd thermique peut conduire à une dérive lente du niveau vibratoire. Ce phénomène est connu sous le nom de l’effet Morton.</w:t>
        </w:r>
      </w:ins>
      <w:ins w:id="152" w:author="HASSINI Mohamed-amine" w:date="2019-03-11T12:38:00Z">
        <w:r w:rsidR="00AF1218">
          <w:t xml:space="preserve"> </w:t>
        </w:r>
      </w:ins>
      <w:del w:id="153" w:author="HASSINI Mohamed-amine" w:date="2019-03-11T12:38:00Z">
        <w:r w:rsidR="00ED54FC" w:rsidDel="00806A0C">
          <w:delText xml:space="preserve">le rotor est </w:delText>
        </w:r>
        <w:r w:rsidR="00AE6CC5" w:rsidDel="00806A0C">
          <w:delText>échauff</w:delText>
        </w:r>
        <w:r w:rsidR="00ED54FC" w:rsidDel="00806A0C">
          <w:delText xml:space="preserve">é de manière </w:delText>
        </w:r>
        <w:r w:rsidR="00612D87" w:rsidDel="00806A0C">
          <w:delText xml:space="preserve">non uniforme </w:delText>
        </w:r>
        <w:r w:rsidR="00D97A4D" w:rsidDel="00806A0C">
          <w:delText>dans</w:delText>
        </w:r>
        <w:r w:rsidR="00ED54FC" w:rsidDel="00806A0C">
          <w:delText xml:space="preserve"> les paliers hydrodynamiques à cause du cisaillement du film lubrifiant, </w:delText>
        </w:r>
        <w:r w:rsidR="007234C3" w:rsidDel="00806A0C">
          <w:delText>il</w:delText>
        </w:r>
        <w:r w:rsidR="00ED54FC" w:rsidDel="00806A0C">
          <w:delText xml:space="preserve"> </w:delText>
        </w:r>
        <w:r w:rsidR="009176F5" w:rsidDel="00806A0C">
          <w:delText>pourrait</w:delText>
        </w:r>
        <w:r w:rsidR="007234C3" w:rsidDel="00806A0C">
          <w:delText xml:space="preserve"> se</w:delText>
        </w:r>
        <w:r w:rsidR="009176F5" w:rsidDel="00806A0C">
          <w:delText xml:space="preserve"> déformer et </w:delText>
        </w:r>
        <w:r w:rsidR="00DD28B9" w:rsidDel="00806A0C">
          <w:delText>générer</w:delText>
        </w:r>
        <w:r w:rsidR="009176F5" w:rsidDel="00806A0C">
          <w:delText xml:space="preserve"> des </w:delText>
        </w:r>
        <w:r w:rsidR="00AC417C" w:rsidDel="00806A0C">
          <w:delText xml:space="preserve">nouvelles </w:delText>
        </w:r>
        <w:r w:rsidR="009176F5" w:rsidDel="00806A0C">
          <w:delText xml:space="preserve">sources d’excitation synchrone. </w:delText>
        </w:r>
      </w:del>
      <w:del w:id="154" w:author="HASSINI Mohamed-amine" w:date="2019-03-11T13:35:00Z">
        <w:r w:rsidR="00D97A4D" w:rsidDel="00AF1218">
          <w:delText xml:space="preserve">Par abus de langage, </w:delText>
        </w:r>
        <w:r w:rsidR="000778A2" w:rsidDel="00AF1218">
          <w:delText>cette source</w:delText>
        </w:r>
        <w:r w:rsidR="00D97A4D" w:rsidDel="00AF1218">
          <w:delText xml:space="preserve"> d'excitation synchrone à l’origine thermique </w:delText>
        </w:r>
        <w:r w:rsidR="000778A2" w:rsidDel="00AF1218">
          <w:delText>est</w:delText>
        </w:r>
        <w:r w:rsidR="00D97A4D" w:rsidDel="00AF1218">
          <w:delText xml:space="preserve"> communément appelé </w:delText>
        </w:r>
        <w:r w:rsidR="000778A2" w:rsidDel="00AF1218">
          <w:delText xml:space="preserve">le </w:delText>
        </w:r>
        <w:r w:rsidR="00D97A4D" w:rsidDel="00AF1218">
          <w:delText xml:space="preserve">balourd thermique. </w:delText>
        </w:r>
      </w:del>
      <w:del w:id="155" w:author="HASSINI Mohamed-amine" w:date="2019-03-11T13:38:00Z">
        <w:r w:rsidR="006944BD" w:rsidDel="00AF1218">
          <w:delText xml:space="preserve">Ce dernier pourrait </w:delText>
        </w:r>
        <w:r w:rsidR="00555224" w:rsidDel="00AF1218">
          <w:lastRenderedPageBreak/>
          <w:delText>amplifier le niveau des vibration</w:delText>
        </w:r>
        <w:r w:rsidR="00AC417C" w:rsidDel="00AF1218">
          <w:delText>s</w:delText>
        </w:r>
        <w:r w:rsidR="00555224" w:rsidDel="00AF1218">
          <w:delText xml:space="preserve"> synchrones</w:delText>
        </w:r>
        <w:r w:rsidR="00BA6A24" w:rsidDel="00AF1218">
          <w:delText xml:space="preserve"> au fur et à mesure et</w:delText>
        </w:r>
        <w:r w:rsidR="00555224" w:rsidDel="00AF1218">
          <w:delText xml:space="preserve"> </w:delText>
        </w:r>
        <w:r w:rsidR="00830C0C" w:rsidDel="00AF1218">
          <w:delText xml:space="preserve">provoquer </w:delText>
        </w:r>
        <w:r w:rsidR="00DA4B32" w:rsidDel="00AF1218">
          <w:delText xml:space="preserve">une instabilité des vibrations </w:delText>
        </w:r>
        <w:r w:rsidR="009D653D" w:rsidDel="00AF1218">
          <w:delText>dans le temps</w:delText>
        </w:r>
        <w:r w:rsidR="00C95B45" w:rsidDel="00AF1218">
          <w:delText>.</w:delText>
        </w:r>
        <w:r w:rsidR="007A09F1" w:rsidDel="00AF1218">
          <w:delText xml:space="preserve"> Ce problème est </w:delText>
        </w:r>
        <w:r w:rsidR="00A918E4" w:rsidDel="00AF1218">
          <w:delText xml:space="preserve">dénommé </w:delText>
        </w:r>
        <w:r w:rsidR="007A09F1" w:rsidDel="00AF1218">
          <w:delText>l’effet Morton.</w:delText>
        </w:r>
      </w:del>
    </w:p>
    <w:p w14:paraId="4511F4A9" w14:textId="4904AF9E" w:rsidR="00C61269" w:rsidRDefault="00DF23FC" w:rsidP="00F130F1">
      <w:pPr>
        <w:spacing w:before="120" w:after="240" w:line="360" w:lineRule="auto"/>
        <w:ind w:firstLine="709"/>
      </w:pPr>
      <w:r>
        <w:t>L’</w:t>
      </w:r>
      <w:ins w:id="156" w:author="HASSINI Mohamed-amine" w:date="2019-03-11T13:38:00Z">
        <w:r w:rsidR="00AF1218">
          <w:t xml:space="preserve">existence de cette </w:t>
        </w:r>
      </w:ins>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ins w:id="157" w:author="HASSINI Mohamed-amine" w:date="2019-03-11T13:38:00Z">
        <w:r w:rsidR="00AF1218">
          <w:t xml:space="preserve">connue </w:t>
        </w:r>
      </w:ins>
      <w:del w:id="158" w:author="HASSINI Mohamed-amine" w:date="2019-03-11T13:38:00Z">
        <w:r w:rsidR="00D22286" w:rsidDel="00AF1218">
          <w:delText>mentionné</w:delText>
        </w:r>
        <w:r w:rsidR="006D718D" w:rsidDel="00AF1218">
          <w:delText>e</w:delText>
        </w:r>
        <w:r w:rsidR="0026547A" w:rsidDel="00AF1218">
          <w:delText xml:space="preserve"> </w:delText>
        </w:r>
      </w:del>
      <w:r w:rsidR="0026547A">
        <w:t>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C20694">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C20694">
        <w:rPr>
          <w:b/>
        </w:rPr>
        <w:t>[3]</w:t>
      </w:r>
      <w:r w:rsidR="0026547A" w:rsidRPr="00B21FC6">
        <w:rPr>
          <w:b/>
        </w:rPr>
        <w:fldChar w:fldCharType="end"/>
      </w:r>
      <w:r w:rsidR="0026547A" w:rsidRPr="004A6F2E">
        <w:t>.</w:t>
      </w:r>
      <w:r w:rsidR="0026547A">
        <w:t xml:space="preserve"> Cependant, pendant très </w:t>
      </w:r>
      <w:r w:rsidR="001243A8">
        <w:t xml:space="preserve">longtemps, </w:t>
      </w:r>
      <w:ins w:id="159" w:author="HASSINI Mohamed-amine" w:date="2019-03-11T13:46:00Z">
        <w:r w:rsidR="003A2DB6">
          <w:t xml:space="preserve">cette instabilité est </w:t>
        </w:r>
      </w:ins>
      <w:del w:id="160" w:author="HASSINI Mohamed-amine" w:date="2019-03-11T13:46:00Z">
        <w:r w:rsidR="001243A8" w:rsidDel="003A2DB6">
          <w:delText>elle</w:delText>
        </w:r>
      </w:del>
      <w:r w:rsidR="001243A8">
        <w:t xml:space="preserve"> </w:t>
      </w:r>
      <w:del w:id="161" w:author="HASSINI Mohamed-amine" w:date="2019-03-11T13:45:00Z">
        <w:r w:rsidR="001243A8" w:rsidDel="003A2DB6">
          <w:delText>a é</w:delText>
        </w:r>
      </w:del>
      <w:del w:id="162" w:author="HASSINI Mohamed-amine" w:date="2019-03-11T13:46:00Z">
        <w:r w:rsidR="001243A8" w:rsidDel="003A2DB6">
          <w:delText xml:space="preserve">té </w:delText>
        </w:r>
      </w:del>
      <w:r w:rsidR="001243A8">
        <w:t>passé</w:t>
      </w:r>
      <w:ins w:id="163" w:author="HASSINI Mohamed-amine" w:date="2019-03-11T13:46:00Z">
        <w:r w:rsidR="003A2DB6">
          <w:t>e</w:t>
        </w:r>
      </w:ins>
      <w:r w:rsidR="0026547A">
        <w:t xml:space="preserve"> inaperçue</w:t>
      </w:r>
      <w:ins w:id="164" w:author="HASSINI Mohamed-amine" w:date="2019-03-11T13:47:00Z">
        <w:r w:rsidR="003A2DB6">
          <w:t xml:space="preserve"> du fait des difficulté</w:t>
        </w:r>
      </w:ins>
      <w:ins w:id="165" w:author="HASSINI Mohamed-amine" w:date="2019-03-11T13:49:00Z">
        <w:r w:rsidR="003A2DB6">
          <w:t>s</w:t>
        </w:r>
      </w:ins>
      <w:ins w:id="166" w:author="HASSINI Mohamed-amine" w:date="2019-03-11T13:47:00Z">
        <w:r w:rsidR="003A2DB6">
          <w:t xml:space="preserve"> inhérente</w:t>
        </w:r>
      </w:ins>
      <w:ins w:id="167" w:author="HASSINI Mohamed-amine" w:date="2019-03-11T13:49:00Z">
        <w:r w:rsidR="003A2DB6">
          <w:t>s</w:t>
        </w:r>
      </w:ins>
      <w:ins w:id="168" w:author="HASSINI Mohamed-amine" w:date="2019-03-11T13:47:00Z">
        <w:r w:rsidR="003A2DB6">
          <w:t xml:space="preserve"> à son identification</w:t>
        </w:r>
      </w:ins>
      <w:ins w:id="169" w:author="HASSINI Mohamed-amine" w:date="2019-03-11T13:49:00Z">
        <w:r w:rsidR="003A2DB6">
          <w:t xml:space="preserve"> dans un environnement industriel</w:t>
        </w:r>
      </w:ins>
      <w:ins w:id="170" w:author="HASSINI Mohamed-amine" w:date="2019-03-11T13:47:00Z">
        <w:r w:rsidR="003A2DB6">
          <w:t xml:space="preserve"> et les </w:t>
        </w:r>
      </w:ins>
      <w:del w:id="171" w:author="HASSINI Mohamed-amine" w:date="2019-03-11T13:49:00Z">
        <w:r w:rsidR="0026547A" w:rsidDel="003A2DB6">
          <w:delText xml:space="preserve"> </w:delText>
        </w:r>
      </w:del>
      <w:del w:id="172" w:author="HASSINI Mohamed-amine" w:date="2019-03-11T13:47:00Z">
        <w:r w:rsidR="001243A8" w:rsidDel="003A2DB6">
          <w:delText>et</w:delText>
        </w:r>
        <w:r w:rsidR="0026547A" w:rsidDel="003A2DB6">
          <w:delText xml:space="preserve"> sous silence car d’une part,</w:delText>
        </w:r>
      </w:del>
      <w:del w:id="173" w:author="HASSINI Mohamed-amine" w:date="2019-03-11T13:49:00Z">
        <w:r w:rsidR="0026547A" w:rsidDel="003A2DB6">
          <w:delText xml:space="preserve"> elle est difficile à identifier et d’autre part, les premières mentions sont apparues dans des rapports internes des entreprises. </w:delText>
        </w:r>
      </w:del>
      <w:del w:id="174" w:author="HASSINI Mohamed-amine" w:date="2019-03-11T13:52:00Z">
        <w:r w:rsidR="0026547A" w:rsidDel="003A2DB6">
          <w:delText>Des</w:delText>
        </w:r>
      </w:del>
      <w:r w:rsidR="0026547A">
        <w:t xml:space="preserve"> résultats expérimentaux </w:t>
      </w:r>
      <w:del w:id="175" w:author="HASSINI Mohamed-amine" w:date="2019-03-11T13:52:00Z">
        <w:r w:rsidR="0026547A" w:rsidDel="003A2DB6">
          <w:delText>limpides</w:delText>
        </w:r>
        <w:r w:rsidR="00251356" w:rsidDel="003A2DB6">
          <w:delText xml:space="preserve"> et</w:delText>
        </w:r>
        <w:r w:rsidR="0026547A" w:rsidDel="003A2DB6">
          <w:delText xml:space="preserve"> </w:delText>
        </w:r>
      </w:del>
      <w:r w:rsidR="0026547A">
        <w:t>mettant en évidence ce phénomène restaient peu nombreux</w:t>
      </w:r>
      <w:r w:rsidR="0021105B">
        <w:t>.</w:t>
      </w:r>
      <w:ins w:id="176" w:author="HASSINI Mohamed-amine" w:date="2019-03-11T13:50:00Z">
        <w:r w:rsidR="003A2DB6">
          <w:t xml:space="preserve"> </w:t>
        </w:r>
      </w:ins>
      <w:del w:id="177" w:author="HASSINI Mohamed-amine" w:date="2019-03-11T13:50:00Z">
        <w:r w:rsidR="0026547A" w:rsidDel="003A2DB6">
          <w:delText xml:space="preserve"> </w:delText>
        </w:r>
        <w:r w:rsidR="0021105B" w:rsidDel="003A2DB6">
          <w:delText>E</w:delText>
        </w:r>
        <w:r w:rsidR="0026547A" w:rsidDel="003A2DB6">
          <w:delText>n conséquence</w:delText>
        </w:r>
      </w:del>
      <w:del w:id="178" w:author="HASSINI Mohamed-amine" w:date="2019-03-11T13:52:00Z">
        <w:r w:rsidR="0026547A" w:rsidDel="003A2DB6">
          <w:delText xml:space="preserve">, les méthodes théoriques d’analyse tardaient d’apparaître. </w:delText>
        </w:r>
      </w:del>
      <w:r w:rsidR="0026547A">
        <w:t xml:space="preserve">A partir des années 1990s, de plus en plus </w:t>
      </w:r>
      <w:del w:id="179" w:author="HASSINI Mohamed-amine" w:date="2019-03-11T13:52:00Z">
        <w:r w:rsidR="0026547A" w:rsidDel="003A2DB6">
          <w:delText>des</w:delText>
        </w:r>
      </w:del>
      <w:r w:rsidR="0026547A">
        <w:t xml:space="preserve"> </w:t>
      </w:r>
      <w:ins w:id="180" w:author="HASSINI Mohamed-amine" w:date="2019-03-11T13:52:00Z">
        <w:r w:rsidR="003A2DB6">
          <w:t>d’</w:t>
        </w:r>
      </w:ins>
      <w:r w:rsidR="0026547A">
        <w:t>études ont commencé à traiter</w:t>
      </w:r>
      <w:ins w:id="181" w:author="HASSINI Mohamed-amine" w:date="2019-03-11T14:11:00Z">
        <w:r w:rsidR="004D0AD4">
          <w:t xml:space="preserve"> de phénomène</w:t>
        </w:r>
      </w:ins>
      <w:r w:rsidR="0026547A">
        <w:t xml:space="preserve"> </w:t>
      </w:r>
      <w:del w:id="182" w:author="HASSINI Mohamed-amine" w:date="2019-03-11T14:11:00Z">
        <w:r w:rsidR="0026547A" w:rsidDel="004D0AD4">
          <w:delText xml:space="preserve">cette instabilité </w:delText>
        </w:r>
      </w:del>
      <w:r w:rsidR="0026547A">
        <w:t>(</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C20694" w:rsidRPr="00C20694">
        <w:rPr>
          <w:rStyle w:val="shorttext"/>
          <w:b/>
          <w:iCs/>
        </w:rPr>
        <w:t>Figure 3</w:t>
      </w:r>
      <w:r w:rsidR="00CE3722" w:rsidRPr="00CE3722">
        <w:rPr>
          <w:b/>
        </w:rPr>
        <w:fldChar w:fldCharType="end"/>
      </w:r>
      <w:r w:rsidR="00CE3722">
        <w:rPr>
          <w:b/>
        </w:rPr>
        <w:t>)</w:t>
      </w:r>
      <w:r w:rsidR="0026547A">
        <w:t>. La source de l’instabilité a été clairement 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w:t>
      </w:r>
      <w:ins w:id="183" w:author="HASSINI Mohamed-amine" w:date="2019-03-11T14:12:00Z">
        <w:r w:rsidR="004D0AD4">
          <w:t xml:space="preserve"> thermomécanique</w:t>
        </w:r>
      </w:ins>
      <w:r w:rsidR="0026547A">
        <w:t xml:space="preserve"> </w:t>
      </w:r>
      <w:del w:id="184" w:author="HASSINI Mohamed-amine" w:date="2019-03-11T14:12:00Z">
        <w:r w:rsidR="0026547A" w:rsidDel="004D0AD4">
          <w:delText>thermique</w:delText>
        </w:r>
      </w:del>
      <w:r w:rsidR="0026547A">
        <w:t xml:space="preserve"> due à</w:t>
      </w:r>
      <w:ins w:id="185" w:author="HASSINI Mohamed-amine" w:date="2019-03-11T13:53:00Z">
        <w:r w:rsidR="003A2DB6">
          <w:t xml:space="preserve"> un échauffement non uniforme</w:t>
        </w:r>
      </w:ins>
      <w:ins w:id="186" w:author="HASSINI Mohamed-amine" w:date="2019-03-11T14:12:00Z">
        <w:r w:rsidR="004D0AD4">
          <w:t xml:space="preserve"> au niveau des</w:t>
        </w:r>
      </w:ins>
      <w:r w:rsidR="0026547A">
        <w:t xml:space="preserve"> </w:t>
      </w:r>
      <w:del w:id="187" w:author="HASSINI Mohamed-amine" w:date="2019-03-11T13:53:00Z">
        <w:r w:rsidR="0026547A" w:rsidDel="003A2DB6">
          <w:delText>l’échauffement</w:delText>
        </w:r>
      </w:del>
      <w:r w:rsidR="0026547A">
        <w:t xml:space="preserve"> </w:t>
      </w:r>
      <w:del w:id="188" w:author="HASSINI Mohamed-amine" w:date="2019-03-11T14:12:00Z">
        <w:r w:rsidR="0026547A" w:rsidDel="004D0AD4">
          <w:delText xml:space="preserve">dans les </w:delText>
        </w:r>
      </w:del>
      <w:r w:rsidR="0026547A">
        <w:t xml:space="preserve">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C20694">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C20694">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2B2BEB50" w:rsidR="00F15233" w:rsidRPr="00120518" w:rsidRDefault="00DD28B9" w:rsidP="00120518">
      <w:pPr>
        <w:spacing w:line="360" w:lineRule="auto"/>
        <w:jc w:val="center"/>
        <w:rPr>
          <w:i/>
          <w:iCs/>
        </w:rPr>
      </w:pPr>
      <w:bookmarkStart w:id="189" w:name="_Ref534896233"/>
      <w:bookmarkStart w:id="190" w:name="_Toc536112175"/>
      <w:bookmarkStart w:id="191" w:name="_Toc536800476"/>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3</w:t>
      </w:r>
      <w:r w:rsidR="009F566C">
        <w:rPr>
          <w:noProof/>
        </w:rPr>
        <w:fldChar w:fldCharType="end"/>
      </w:r>
      <w:bookmarkEnd w:id="189"/>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C20694">
        <w:rPr>
          <w:b/>
        </w:rPr>
        <w:t>[5]</w:t>
      </w:r>
      <w:r w:rsidRPr="00CE3722">
        <w:rPr>
          <w:b/>
        </w:rPr>
        <w:fldChar w:fldCharType="end"/>
      </w:r>
      <w:r w:rsidRPr="00CE3722">
        <w:t>)</w:t>
      </w:r>
      <w:bookmarkEnd w:id="190"/>
      <w:bookmarkEnd w:id="191"/>
    </w:p>
    <w:p w14:paraId="438A16FD" w14:textId="0A3D7311" w:rsidR="00B704F6" w:rsidRDefault="00D119C4" w:rsidP="00120518">
      <w:pPr>
        <w:overflowPunct/>
        <w:spacing w:before="240" w:after="120" w:line="360" w:lineRule="auto"/>
        <w:ind w:firstLine="709"/>
        <w:textAlignment w:val="auto"/>
      </w:pPr>
      <w:r>
        <w:t xml:space="preserve">Les objectives </w:t>
      </w:r>
      <w:r w:rsidR="00966469" w:rsidRPr="00966469">
        <w:t>de cette thèse</w:t>
      </w:r>
      <w:ins w:id="192" w:author="HASSINI Mohamed-amine" w:date="2019-03-11T14:12:00Z">
        <w:r w:rsidR="004D0AD4">
          <w:t xml:space="preserve"> visent à</w:t>
        </w:r>
      </w:ins>
      <w:r w:rsidR="00966469" w:rsidRPr="00966469">
        <w:t xml:space="preserve"> </w:t>
      </w:r>
      <w:del w:id="193" w:author="HASSINI Mohamed-amine" w:date="2019-03-11T14:12:00Z">
        <w:r w:rsidR="00C61269" w:rsidDel="004D0AD4">
          <w:delText>sont</w:delText>
        </w:r>
        <w:r w:rsidR="00B704F6" w:rsidDel="004D0AD4">
          <w:delText xml:space="preserve"> </w:delText>
        </w:r>
        <w:r w:rsidR="00966469" w:rsidRPr="00966469" w:rsidDel="004D0AD4">
          <w:delText xml:space="preserve">de </w:delText>
        </w:r>
      </w:del>
      <w:r w:rsidR="00966469" w:rsidRPr="00966469">
        <w:t>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 xml:space="preserve">t informatique </w:t>
      </w:r>
      <w:r w:rsidR="003E39CD">
        <w:rPr>
          <w:szCs w:val="22"/>
        </w:rPr>
        <w:lastRenderedPageBreak/>
        <w:t>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w:t>
      </w:r>
      <w:ins w:id="194" w:author="HASSINI Mohamed-amine" w:date="2019-03-11T14:13:00Z">
        <w:r w:rsidR="004D0AD4">
          <w:rPr>
            <w:szCs w:val="22"/>
          </w:rPr>
          <w:t xml:space="preserve"> quelques</w:t>
        </w:r>
      </w:ins>
      <w:r w:rsidR="004D61DA">
        <w:rPr>
          <w:szCs w:val="22"/>
        </w:rPr>
        <w:t xml:space="preserv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w:t>
      </w:r>
      <w:ins w:id="195" w:author="HASSINI Mohamed-amine" w:date="2019-03-11T14:14:00Z">
        <w:r w:rsidR="004D0AD4">
          <w:rPr>
            <w:szCs w:val="22"/>
          </w:rPr>
          <w:t xml:space="preserve">plusieurs </w:t>
        </w:r>
      </w:ins>
      <w:r w:rsidR="004D61DA">
        <w:rPr>
          <w:szCs w:val="22"/>
        </w:rPr>
        <w:t xml:space="preserve">minutes, voire </w:t>
      </w:r>
      <w:ins w:id="196" w:author="HASSINI Mohamed-amine" w:date="2019-03-11T14:14:00Z">
        <w:r w:rsidR="004D0AD4">
          <w:rPr>
            <w:szCs w:val="22"/>
          </w:rPr>
          <w:t xml:space="preserve">plusieurs </w:t>
        </w:r>
      </w:ins>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5B5D3AB7"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w:t>
      </w:r>
      <w:ins w:id="197" w:author="HASSINI Mohamed-amine" w:date="2019-03-11T14:15:00Z">
        <w:r w:rsidR="004D0AD4">
          <w:rPr>
            <w:szCs w:val="22"/>
          </w:rPr>
          <w:t xml:space="preserve"> dont l’origine reste jusqu’à ce jour mal identifiée</w:t>
        </w:r>
      </w:ins>
      <w:r w:rsidR="00D44368">
        <w:rPr>
          <w:szCs w:val="22"/>
        </w:rPr>
        <w:t xml:space="preserve">. </w:t>
      </w:r>
    </w:p>
    <w:p w14:paraId="146F879C" w14:textId="751D650D" w:rsidR="00E1482E" w:rsidRPr="006B1F4A" w:rsidRDefault="005D6E20" w:rsidP="00CE6D0D">
      <w:pPr>
        <w:spacing w:before="120" w:after="120" w:line="360" w:lineRule="auto"/>
        <w:ind w:firstLine="709"/>
        <w:rPr>
          <w:szCs w:val="22"/>
        </w:rPr>
      </w:pPr>
      <w:r w:rsidRPr="004D0AD4">
        <w:rPr>
          <w:szCs w:val="22"/>
          <w:rPrChange w:id="198" w:author="HASSINI Mohamed-amine" w:date="2019-03-11T14:17:00Z">
            <w:rPr>
              <w:sz w:val="23"/>
              <w:szCs w:val="23"/>
            </w:rPr>
          </w:rPrChange>
        </w:rPr>
        <w:t xml:space="preserve">En </w:t>
      </w:r>
      <w:r w:rsidR="00B934A9" w:rsidRPr="004D0AD4">
        <w:rPr>
          <w:szCs w:val="22"/>
          <w:rPrChange w:id="199" w:author="HASSINI Mohamed-amine" w:date="2019-03-11T14:17:00Z">
            <w:rPr>
              <w:sz w:val="23"/>
              <w:szCs w:val="23"/>
            </w:rPr>
          </w:rPrChange>
        </w:rPr>
        <w:t>préambule d</w:t>
      </w:r>
      <w:r w:rsidR="002C61E9" w:rsidRPr="004D0AD4">
        <w:rPr>
          <w:szCs w:val="22"/>
          <w:rPrChange w:id="200" w:author="HASSINI Mohamed-amine" w:date="2019-03-11T14:17:00Z">
            <w:rPr>
              <w:sz w:val="23"/>
              <w:szCs w:val="23"/>
            </w:rPr>
          </w:rPrChange>
        </w:rPr>
        <w:t>u mémoire</w:t>
      </w:r>
      <w:r w:rsidRPr="004D0AD4">
        <w:rPr>
          <w:szCs w:val="22"/>
          <w:rPrChange w:id="201" w:author="HASSINI Mohamed-amine" w:date="2019-03-11T14:17:00Z">
            <w:rPr>
              <w:sz w:val="23"/>
              <w:szCs w:val="23"/>
            </w:rPr>
          </w:rPrChange>
        </w:rPr>
        <w:t>, une étude bibli</w:t>
      </w:r>
      <w:r w:rsidR="007B1FBF" w:rsidRPr="004D0AD4">
        <w:rPr>
          <w:szCs w:val="22"/>
          <w:rPrChange w:id="202" w:author="HASSINI Mohamed-amine" w:date="2019-03-11T14:17:00Z">
            <w:rPr>
              <w:sz w:val="23"/>
              <w:szCs w:val="23"/>
            </w:rPr>
          </w:rPrChange>
        </w:rPr>
        <w:t xml:space="preserve">ographique </w:t>
      </w:r>
      <w:r w:rsidR="00090469" w:rsidRPr="004D0AD4">
        <w:rPr>
          <w:szCs w:val="22"/>
          <w:rPrChange w:id="203" w:author="HASSINI Mohamed-amine" w:date="2019-03-11T14:17:00Z">
            <w:rPr>
              <w:sz w:val="23"/>
              <w:szCs w:val="23"/>
            </w:rPr>
          </w:rPrChange>
        </w:rPr>
        <w:t xml:space="preserve">présente </w:t>
      </w:r>
      <w:r w:rsidR="004860E6" w:rsidRPr="004D0AD4">
        <w:rPr>
          <w:szCs w:val="22"/>
          <w:rPrChange w:id="204" w:author="HASSINI Mohamed-amine" w:date="2019-03-11T14:17:00Z">
            <w:rPr>
              <w:sz w:val="23"/>
              <w:szCs w:val="23"/>
            </w:rPr>
          </w:rPrChange>
        </w:rPr>
        <w:t>un</w:t>
      </w:r>
      <w:r w:rsidR="004B7021" w:rsidRPr="004D0AD4">
        <w:rPr>
          <w:szCs w:val="22"/>
          <w:rPrChange w:id="205" w:author="HASSINI Mohamed-amine" w:date="2019-03-11T14:17:00Z">
            <w:rPr>
              <w:sz w:val="23"/>
              <w:szCs w:val="23"/>
            </w:rPr>
          </w:rPrChange>
        </w:rPr>
        <w:t xml:space="preserve"> panorama des études </w:t>
      </w:r>
      <w:r w:rsidR="000F7850" w:rsidRPr="004D0AD4">
        <w:rPr>
          <w:szCs w:val="22"/>
          <w:rPrChange w:id="206" w:author="HASSINI Mohamed-amine" w:date="2019-03-11T14:17:00Z">
            <w:rPr>
              <w:sz w:val="23"/>
              <w:szCs w:val="23"/>
            </w:rPr>
          </w:rPrChange>
        </w:rPr>
        <w:t>réalisées</w:t>
      </w:r>
      <w:ins w:id="207" w:author="HASSINI Mohamed-amine" w:date="2019-03-11T14:15:00Z">
        <w:r w:rsidR="004D0AD4" w:rsidRPr="004D0AD4">
          <w:rPr>
            <w:szCs w:val="22"/>
            <w:rPrChange w:id="208" w:author="HASSINI Mohamed-amine" w:date="2019-03-11T14:17:00Z">
              <w:rPr>
                <w:sz w:val="23"/>
                <w:szCs w:val="23"/>
              </w:rPr>
            </w:rPrChange>
          </w:rPr>
          <w:t xml:space="preserve"> et publiées</w:t>
        </w:r>
      </w:ins>
      <w:r w:rsidR="00090469" w:rsidRPr="004D0AD4">
        <w:rPr>
          <w:szCs w:val="22"/>
          <w:rPrChange w:id="209" w:author="HASSINI Mohamed-amine" w:date="2019-03-11T14:17:00Z">
            <w:rPr>
              <w:sz w:val="23"/>
              <w:szCs w:val="23"/>
            </w:rPr>
          </w:rPrChange>
        </w:rPr>
        <w:t xml:space="preserve"> dans </w:t>
      </w:r>
      <w:r w:rsidR="004B7021" w:rsidRPr="004D0AD4">
        <w:rPr>
          <w:szCs w:val="22"/>
          <w:rPrChange w:id="210" w:author="HASSINI Mohamed-amine" w:date="2019-03-11T14:17:00Z">
            <w:rPr>
              <w:sz w:val="23"/>
              <w:szCs w:val="23"/>
            </w:rPr>
          </w:rPrChange>
        </w:rPr>
        <w:t xml:space="preserve">la littérature. </w:t>
      </w:r>
      <w:ins w:id="211" w:author="HASSINI Mohamed-amine" w:date="2019-03-11T14:16:00Z">
        <w:r w:rsidR="004D0AD4" w:rsidRPr="004D0AD4">
          <w:rPr>
            <w:szCs w:val="22"/>
            <w:rPrChange w:id="212" w:author="HASSINI Mohamed-amine" w:date="2019-03-11T14:17:00Z">
              <w:rPr>
                <w:sz w:val="23"/>
                <w:szCs w:val="23"/>
              </w:rPr>
            </w:rPrChange>
          </w:rPr>
          <w:t xml:space="preserve">Dans un premier temps, </w:t>
        </w:r>
      </w:ins>
      <w:del w:id="213" w:author="HASSINI Mohamed-amine" w:date="2019-03-11T14:16:00Z">
        <w:r w:rsidR="00E1482E" w:rsidRPr="004D0AD4" w:rsidDel="004D0AD4">
          <w:rPr>
            <w:szCs w:val="22"/>
            <w:rPrChange w:id="214" w:author="HASSINI Mohamed-amine" w:date="2019-03-11T14:17:00Z">
              <w:rPr>
                <w:sz w:val="23"/>
                <w:szCs w:val="23"/>
              </w:rPr>
            </w:rPrChange>
          </w:rPr>
          <w:delText>L</w:delText>
        </w:r>
      </w:del>
      <w:ins w:id="215" w:author="HASSINI Mohamed-amine" w:date="2019-03-11T14:16:00Z">
        <w:r w:rsidR="004D0AD4" w:rsidRPr="004D0AD4">
          <w:rPr>
            <w:szCs w:val="22"/>
            <w:rPrChange w:id="216" w:author="HASSINI Mohamed-amine" w:date="2019-03-11T14:17:00Z">
              <w:rPr>
                <w:sz w:val="23"/>
                <w:szCs w:val="23"/>
              </w:rPr>
            </w:rPrChange>
          </w:rPr>
          <w:t>l</w:t>
        </w:r>
      </w:ins>
      <w:r w:rsidR="00D33048" w:rsidRPr="004D0AD4">
        <w:rPr>
          <w:szCs w:val="22"/>
          <w:rPrChange w:id="217" w:author="HASSINI Mohamed-amine" w:date="2019-03-11T14:17:00Z">
            <w:rPr>
              <w:sz w:val="23"/>
              <w:szCs w:val="23"/>
            </w:rPr>
          </w:rPrChange>
        </w:rPr>
        <w:t xml:space="preserve">es instabilités liées aux vibrations synchrones </w:t>
      </w:r>
      <w:ins w:id="218" w:author="HASSINI Mohamed-amine" w:date="2019-03-11T14:16:00Z">
        <w:r w:rsidR="004D0AD4" w:rsidRPr="004D0AD4">
          <w:rPr>
            <w:szCs w:val="22"/>
            <w:rPrChange w:id="219" w:author="HASSINI Mohamed-amine" w:date="2019-03-11T14:17:00Z">
              <w:rPr>
                <w:sz w:val="23"/>
                <w:szCs w:val="23"/>
              </w:rPr>
            </w:rPrChange>
          </w:rPr>
          <w:t xml:space="preserve">d’origine thermomécanique </w:t>
        </w:r>
      </w:ins>
      <w:del w:id="220" w:author="HASSINI Mohamed-amine" w:date="2019-03-11T14:16:00Z">
        <w:r w:rsidR="009D0815" w:rsidRPr="004D0AD4" w:rsidDel="004D0AD4">
          <w:rPr>
            <w:szCs w:val="22"/>
            <w:rPrChange w:id="221" w:author="HASSINI Mohamed-amine" w:date="2019-03-11T14:17:00Z">
              <w:rPr>
                <w:sz w:val="23"/>
                <w:szCs w:val="23"/>
              </w:rPr>
            </w:rPrChange>
          </w:rPr>
          <w:delText>à</w:delText>
        </w:r>
        <w:r w:rsidR="00E1482E" w:rsidRPr="004D0AD4" w:rsidDel="004D0AD4">
          <w:rPr>
            <w:szCs w:val="22"/>
            <w:rPrChange w:id="222" w:author="HASSINI Mohamed-amine" w:date="2019-03-11T14:17:00Z">
              <w:rPr>
                <w:sz w:val="23"/>
                <w:szCs w:val="23"/>
              </w:rPr>
            </w:rPrChange>
          </w:rPr>
          <w:delText xml:space="preserve"> </w:delText>
        </w:r>
        <w:r w:rsidR="009D0815" w:rsidRPr="004D0AD4" w:rsidDel="004D0AD4">
          <w:rPr>
            <w:szCs w:val="22"/>
            <w:rPrChange w:id="223" w:author="HASSINI Mohamed-amine" w:date="2019-03-11T14:17:00Z">
              <w:rPr>
                <w:sz w:val="23"/>
                <w:szCs w:val="23"/>
              </w:rPr>
            </w:rPrChange>
          </w:rPr>
          <w:delText>l’</w:delText>
        </w:r>
        <w:r w:rsidR="00414D62" w:rsidRPr="004D0AD4" w:rsidDel="004D0AD4">
          <w:rPr>
            <w:szCs w:val="22"/>
            <w:rPrChange w:id="224" w:author="HASSINI Mohamed-amine" w:date="2019-03-11T14:17:00Z">
              <w:rPr>
                <w:sz w:val="23"/>
                <w:szCs w:val="23"/>
              </w:rPr>
            </w:rPrChange>
          </w:rPr>
          <w:delText>origine thermique</w:delText>
        </w:r>
      </w:del>
      <w:r w:rsidR="00E1482E" w:rsidRPr="004D0AD4">
        <w:rPr>
          <w:szCs w:val="22"/>
          <w:rPrChange w:id="225" w:author="HASSINI Mohamed-amine" w:date="2019-03-11T14:17:00Z">
            <w:rPr>
              <w:sz w:val="23"/>
              <w:szCs w:val="23"/>
            </w:rPr>
          </w:rPrChange>
        </w:rPr>
        <w:t xml:space="preserve"> sont décrites</w:t>
      </w:r>
      <w:del w:id="226" w:author="HASSINI Mohamed-amine" w:date="2019-03-11T14:16:00Z">
        <w:r w:rsidR="00E1482E" w:rsidRPr="004D0AD4" w:rsidDel="004D0AD4">
          <w:rPr>
            <w:szCs w:val="22"/>
            <w:rPrChange w:id="227" w:author="HASSINI Mohamed-amine" w:date="2019-03-11T14:17:00Z">
              <w:rPr>
                <w:sz w:val="23"/>
                <w:szCs w:val="23"/>
              </w:rPr>
            </w:rPrChange>
          </w:rPr>
          <w:delText xml:space="preserve"> dans un premier temps</w:delText>
        </w:r>
      </w:del>
      <w:r w:rsidR="00E1482E" w:rsidRPr="004D0AD4">
        <w:rPr>
          <w:szCs w:val="22"/>
          <w:rPrChange w:id="228" w:author="HASSINI Mohamed-amine" w:date="2019-03-11T14:17:00Z">
            <w:rPr>
              <w:sz w:val="23"/>
              <w:szCs w:val="23"/>
            </w:rPr>
          </w:rPrChange>
        </w:rPr>
        <w:t xml:space="preserve">. </w:t>
      </w:r>
      <w:ins w:id="229" w:author="HASSINI Mohamed-amine" w:date="2019-03-11T14:16:00Z">
        <w:r w:rsidR="004D0AD4" w:rsidRPr="004D0AD4">
          <w:rPr>
            <w:szCs w:val="22"/>
            <w:rPrChange w:id="230" w:author="HASSINI Mohamed-amine" w:date="2019-03-11T14:17:00Z">
              <w:rPr>
                <w:sz w:val="23"/>
                <w:szCs w:val="23"/>
              </w:rPr>
            </w:rPrChange>
          </w:rPr>
          <w:t xml:space="preserve">Ensuite, </w:t>
        </w:r>
      </w:ins>
      <w:del w:id="231" w:author="HASSINI Mohamed-amine" w:date="2019-03-11T14:16:00Z">
        <w:r w:rsidR="00E1482E" w:rsidRPr="004D0AD4" w:rsidDel="004D0AD4">
          <w:rPr>
            <w:szCs w:val="22"/>
            <w:rPrChange w:id="232" w:author="HASSINI Mohamed-amine" w:date="2019-03-11T14:17:00Z">
              <w:rPr>
                <w:sz w:val="23"/>
                <w:szCs w:val="23"/>
              </w:rPr>
            </w:rPrChange>
          </w:rPr>
          <w:delText>P</w:delText>
        </w:r>
        <w:r w:rsidR="00E3629C" w:rsidRPr="004D0AD4" w:rsidDel="004D0AD4">
          <w:rPr>
            <w:szCs w:val="22"/>
            <w:rPrChange w:id="233" w:author="HASSINI Mohamed-amine" w:date="2019-03-11T14:17:00Z">
              <w:rPr>
                <w:sz w:val="23"/>
                <w:szCs w:val="23"/>
              </w:rPr>
            </w:rPrChange>
          </w:rPr>
          <w:delText>uis</w:delText>
        </w:r>
      </w:del>
      <w:ins w:id="234" w:author="HASSINI Mohamed-amine" w:date="2019-03-11T14:17:00Z">
        <w:r w:rsidR="004D0AD4" w:rsidRPr="004D0AD4">
          <w:rPr>
            <w:szCs w:val="22"/>
            <w:rPrChange w:id="235" w:author="HASSINI Mohamed-amine" w:date="2019-03-11T14:17:00Z">
              <w:rPr>
                <w:sz w:val="23"/>
                <w:szCs w:val="23"/>
              </w:rPr>
            </w:rPrChange>
          </w:rPr>
          <w:t xml:space="preserve"> </w:t>
        </w:r>
      </w:ins>
      <w:del w:id="236" w:author="HASSINI Mohamed-amine" w:date="2019-03-11T14:17:00Z">
        <w:r w:rsidR="00E3629C" w:rsidRPr="004D0AD4" w:rsidDel="004D0AD4">
          <w:rPr>
            <w:szCs w:val="22"/>
            <w:rPrChange w:id="237" w:author="HASSINI Mohamed-amine" w:date="2019-03-11T14:17:00Z">
              <w:rPr>
                <w:sz w:val="23"/>
                <w:szCs w:val="23"/>
              </w:rPr>
            </w:rPrChange>
          </w:rPr>
          <w:delText xml:space="preserve"> </w:delText>
        </w:r>
        <w:r w:rsidR="00E1482E" w:rsidRPr="004D0AD4" w:rsidDel="004D0AD4">
          <w:rPr>
            <w:szCs w:val="22"/>
            <w:rPrChange w:id="238" w:author="HASSINI Mohamed-amine" w:date="2019-03-11T14:17:00Z">
              <w:rPr>
                <w:sz w:val="23"/>
                <w:szCs w:val="23"/>
              </w:rPr>
            </w:rPrChange>
          </w:rPr>
          <w:delText>sont présentés</w:delText>
        </w:r>
      </w:del>
      <w:r w:rsidR="00E1482E" w:rsidRPr="004D0AD4">
        <w:rPr>
          <w:szCs w:val="22"/>
          <w:rPrChange w:id="239" w:author="HASSINI Mohamed-amine" w:date="2019-03-11T14:17:00Z">
            <w:rPr>
              <w:sz w:val="23"/>
              <w:szCs w:val="23"/>
            </w:rPr>
          </w:rPrChange>
        </w:rPr>
        <w:t xml:space="preserve"> </w:t>
      </w:r>
      <w:r w:rsidR="00E3629C" w:rsidRPr="004D0AD4">
        <w:rPr>
          <w:szCs w:val="22"/>
          <w:rPrChange w:id="240" w:author="HASSINI Mohamed-amine" w:date="2019-03-11T14:17:00Z">
            <w:rPr>
              <w:sz w:val="23"/>
              <w:szCs w:val="23"/>
            </w:rPr>
          </w:rPrChange>
        </w:rPr>
        <w:t xml:space="preserve">les </w:t>
      </w:r>
      <w:r w:rsidR="00E3629C" w:rsidRPr="004D0AD4">
        <w:rPr>
          <w:szCs w:val="22"/>
        </w:rPr>
        <w:t xml:space="preserve">principaux travaux théoriques et expérimentaux dédié à </w:t>
      </w:r>
      <w:r w:rsidR="00E1482E" w:rsidRPr="004D0AD4">
        <w:rPr>
          <w:szCs w:val="22"/>
        </w:rPr>
        <w:t>l’effet Morton</w:t>
      </w:r>
      <w:ins w:id="241" w:author="HASSINI Mohamed-amine" w:date="2019-03-11T14:17:00Z">
        <w:r w:rsidR="004D0AD4" w:rsidRPr="004D0AD4">
          <w:rPr>
            <w:szCs w:val="22"/>
          </w:rPr>
          <w:t xml:space="preserve"> sont présentés</w:t>
        </w:r>
      </w:ins>
      <w:r w:rsidR="00E1482E" w:rsidRPr="005D7CAF">
        <w:rPr>
          <w:szCs w:val="22"/>
        </w:rPr>
        <w:t>. U</w:t>
      </w:r>
      <w:r w:rsidR="00E3629C" w:rsidRPr="001458F9">
        <w:rPr>
          <w:szCs w:val="22"/>
        </w:rPr>
        <w:t>ne synthèse de la stratégie de modé</w:t>
      </w:r>
      <w:r w:rsidR="00B40D7B" w:rsidRPr="001458F9">
        <w:rPr>
          <w:szCs w:val="22"/>
        </w:rPr>
        <w:t>lisation numérique qui sert de</w:t>
      </w:r>
      <w:r w:rsidR="00E3629C" w:rsidRPr="001458F9">
        <w:rPr>
          <w:szCs w:val="22"/>
        </w:rPr>
        <w:t xml:space="preserve"> fil conducteur durant toute la thèse</w:t>
      </w:r>
      <w:r w:rsidR="00E1482E" w:rsidRPr="007D77F7">
        <w:rPr>
          <w:szCs w:val="22"/>
        </w:rPr>
        <w:t xml:space="preserve"> est ensuite esquissée</w:t>
      </w:r>
      <w:r w:rsidR="00E3629C" w:rsidRPr="006B1F4A">
        <w:rPr>
          <w:szCs w:val="22"/>
        </w:rPr>
        <w:t xml:space="preserve">. </w:t>
      </w:r>
    </w:p>
    <w:p w14:paraId="71E798B1" w14:textId="6DB58972"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w:t>
      </w:r>
      <w:ins w:id="242" w:author="HASSINI Mohamed-amine" w:date="2019-03-11T14:18:00Z">
        <w:r w:rsidR="004D0AD4">
          <w:t xml:space="preserve">dans les </w:t>
        </w:r>
      </w:ins>
      <w:del w:id="243" w:author="HASSINI Mohamed-amine" w:date="2019-03-11T14:18:00Z">
        <w:r w:rsidR="001540C1" w:rsidDel="004D0AD4">
          <w:delText>aux</w:delText>
        </w:r>
      </w:del>
      <w:r w:rsidR="001540C1">
        <w:t xml:space="preserve"> chapitres</w:t>
      </w:r>
      <w:r w:rsidR="00F00C47">
        <w:t xml:space="preserve"> 2 et 3</w:t>
      </w:r>
      <w:r w:rsidR="001540C1">
        <w:t xml:space="preserve">. </w:t>
      </w:r>
      <w:r w:rsidR="00F00C47">
        <w:t xml:space="preserve">Le chapitre 2 est </w:t>
      </w:r>
      <w:ins w:id="244" w:author="HASSINI Mohamed-amine" w:date="2019-03-11T14:18:00Z">
        <w:r w:rsidR="004D0AD4">
          <w:t xml:space="preserve">dédié </w:t>
        </w:r>
      </w:ins>
      <w:del w:id="245" w:author="HASSINI Mohamed-amine" w:date="2019-03-11T14:18:00Z">
        <w:r w:rsidR="00F00C47" w:rsidDel="004D0AD4">
          <w:delText>réservé</w:delText>
        </w:r>
      </w:del>
      <w:r w:rsidR="00F00C47">
        <w:t xml:space="preserve"> au modèle du palier hydrodynamique</w:t>
      </w:r>
      <w:ins w:id="246" w:author="HASSINI Mohamed-amine" w:date="2019-03-11T14:18:00Z">
        <w:r w:rsidR="004D0AD4">
          <w:t xml:space="preserve"> tandis que</w:t>
        </w:r>
      </w:ins>
      <w:r w:rsidR="00F00C47">
        <w:t xml:space="preserve"> </w:t>
      </w:r>
      <w:del w:id="247" w:author="HASSINI Mohamed-amine" w:date="2019-03-11T14:18:00Z">
        <w:r w:rsidR="00B40D7B" w:rsidDel="004D0AD4">
          <w:delText>et</w:delText>
        </w:r>
      </w:del>
      <w:r w:rsidR="00F00C47">
        <w:t xml:space="preserve"> le chapitre 3 est consa</w:t>
      </w:r>
      <w:r w:rsidR="00B40D7B">
        <w:t xml:space="preserve">cré </w:t>
      </w:r>
      <w:del w:id="248" w:author="HASSINI Mohamed-amine" w:date="2019-03-11T14:19:00Z">
        <w:r w:rsidR="00B40D7B" w:rsidDel="004D0AD4">
          <w:delText>à la</w:delText>
        </w:r>
      </w:del>
      <w:r w:rsidR="00B40D7B">
        <w:t xml:space="preserve"> </w:t>
      </w:r>
      <w:ins w:id="249" w:author="HASSINI Mohamed-amine" w:date="2019-03-11T14:19:00Z">
        <w:r w:rsidR="004D0AD4">
          <w:t xml:space="preserve">aux </w:t>
        </w:r>
      </w:ins>
      <w:r w:rsidR="00B40D7B">
        <w:t>modélisation</w:t>
      </w:r>
      <w:ins w:id="250" w:author="HASSINI Mohamed-amine" w:date="2019-03-11T14:19:00Z">
        <w:r w:rsidR="004D0AD4">
          <w:t>s thermique et dynamique</w:t>
        </w:r>
      </w:ins>
      <w:r w:rsidR="00B40D7B">
        <w:t xml:space="preserve"> du rotor.</w:t>
      </w:r>
      <w:r w:rsidR="00F00C47">
        <w:t xml:space="preserve"> </w:t>
      </w:r>
      <w:r>
        <w:t>Ce</w:t>
      </w:r>
      <w:r w:rsidR="003361EC">
        <w:t>ux-</w:t>
      </w:r>
      <w:r>
        <w:t xml:space="preserve">ci </w:t>
      </w:r>
      <w:ins w:id="251" w:author="HASSINI Mohamed-amine" w:date="2019-03-11T14:19:00Z">
        <w:r w:rsidR="004D0AD4">
          <w:t xml:space="preserve">constituent </w:t>
        </w:r>
      </w:ins>
      <w:del w:id="252" w:author="HASSINI Mohamed-amine" w:date="2019-03-11T14:19:00Z">
        <w:r w:rsidDel="004D0AD4">
          <w:delText xml:space="preserve">sont </w:delText>
        </w:r>
      </w:del>
      <w:r>
        <w:t xml:space="preserve">les outils </w:t>
      </w:r>
      <w:r w:rsidR="007811A7">
        <w:t>numériques</w:t>
      </w:r>
      <w:ins w:id="253" w:author="HASSINI Mohamed-amine" w:date="2019-03-11T14:19:00Z">
        <w:r w:rsidR="004D0AD4">
          <w:t xml:space="preserve"> nécessaires</w:t>
        </w:r>
      </w:ins>
      <w:r w:rsidR="007811A7">
        <w:t xml:space="preserve"> </w:t>
      </w:r>
      <w:ins w:id="254" w:author="HASSINI Mohamed-amine" w:date="2019-03-11T14:19:00Z">
        <w:r w:rsidR="004D0AD4">
          <w:t>à</w:t>
        </w:r>
      </w:ins>
      <w:ins w:id="255" w:author="HASSINI Mohamed-amine" w:date="2019-03-11T14:20:00Z">
        <w:r w:rsidR="004D0AD4">
          <w:t xml:space="preserve"> la simulation de</w:t>
        </w:r>
      </w:ins>
      <w:ins w:id="256" w:author="HASSINI Mohamed-amine" w:date="2019-03-11T14:19:00Z">
        <w:r w:rsidR="004D0AD4">
          <w:t xml:space="preserve"> </w:t>
        </w:r>
      </w:ins>
      <w:del w:id="257" w:author="HASSINI Mohamed-amine" w:date="2019-03-11T14:20:00Z">
        <w:r w:rsidR="007811A7" w:rsidDel="004D0AD4">
          <w:delText>qui permettent de traiter</w:delText>
        </w:r>
      </w:del>
      <w:r w:rsidR="007811A7">
        <w:t xml:space="preserve"> l’effet Morton. </w:t>
      </w:r>
    </w:p>
    <w:p w14:paraId="44803168" w14:textId="7D00C67F"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w:t>
      </w:r>
      <w:ins w:id="258" w:author="HASSINI Mohamed-amine" w:date="2019-03-11T14:20:00Z">
        <w:r w:rsidR="004D0AD4">
          <w:t xml:space="preserve"> prédictions</w:t>
        </w:r>
      </w:ins>
      <w:r w:rsidR="002A4D19">
        <w:t xml:space="preserve"> </w:t>
      </w:r>
      <w:del w:id="259" w:author="HASSINI Mohamed-amine" w:date="2019-03-11T14:20:00Z">
        <w:r w:rsidR="002A4D19" w:rsidDel="004D0AD4">
          <w:delText>simulations</w:delText>
        </w:r>
        <w:r w:rsidR="00B13E44" w:rsidDel="004D0AD4">
          <w:delText xml:space="preserve"> </w:delText>
        </w:r>
      </w:del>
      <w:r w:rsidR="00B13E44">
        <w:t>numériques</w:t>
      </w:r>
      <w:r w:rsidR="00267637">
        <w:t xml:space="preserve"> </w:t>
      </w:r>
      <w:r>
        <w:t>de l’effet de Morton pour deux rotors expérimentaux</w:t>
      </w:r>
      <w:del w:id="260" w:author="HASSINI Mohamed-amine" w:date="2019-03-11T14:20:00Z">
        <w:r w:rsidDel="004D0AD4">
          <w:delText>.</w:delText>
        </w:r>
      </w:del>
      <w:r w:rsidR="003A74BA">
        <w:rPr>
          <w:rStyle w:val="Appelnotedebasdep"/>
        </w:rPr>
        <w:footnoteReference w:id="1"/>
      </w:r>
      <w:ins w:id="264" w:author="HASSINI Mohamed-amine" w:date="2019-03-11T14:20:00Z">
        <w:r w:rsidR="004D0AD4">
          <w:t>.</w:t>
        </w:r>
      </w:ins>
      <w:r w:rsidR="003A74BA">
        <w:t xml:space="preserve"> </w:t>
      </w:r>
      <w:r w:rsidR="00CE6965">
        <w:t>L</w:t>
      </w:r>
      <w:r w:rsidR="001A67CA">
        <w:t xml:space="preserve">e chapitre 5 expose une méthode </w:t>
      </w:r>
      <w:ins w:id="265" w:author="HASSINI Mohamed-amine" w:date="2019-03-11T14:20:00Z">
        <w:r w:rsidR="004D0AD4">
          <w:t xml:space="preserve">pour analyser </w:t>
        </w:r>
      </w:ins>
      <w:del w:id="266" w:author="HASSINI Mohamed-amine" w:date="2019-03-11T14:21:00Z">
        <w:r w:rsidR="001A67CA" w:rsidDel="004D0AD4">
          <w:delText>d’analyse de</w:delText>
        </w:r>
      </w:del>
      <w:r w:rsidR="001A67CA">
        <w:t xml:space="preserve"> la stabilité</w:t>
      </w:r>
      <w:ins w:id="267" w:author="HASSINI Mohamed-amine" w:date="2019-03-11T14:21:00Z">
        <w:r w:rsidR="004D0AD4">
          <w:t xml:space="preserve"> du phénomène</w:t>
        </w:r>
      </w:ins>
      <w:del w:id="268" w:author="HASSINI Mohamed-amine" w:date="2019-03-11T14:21:00Z">
        <w:r w:rsidR="001A67CA" w:rsidDel="004D0AD4">
          <w:delText xml:space="preserve"> de l’effet Morton</w:delText>
        </w:r>
      </w:del>
      <w:r w:rsidR="001A67CA">
        <w:t>. Cette méthode permet de prédire l’instabilité de manière</w:t>
      </w:r>
      <w:del w:id="269" w:author="HASSINI Mohamed-amine" w:date="2019-03-11T14:21:00Z">
        <w:r w:rsidR="001A67CA" w:rsidDel="004D0AD4">
          <w:delText xml:space="preserve"> </w:delText>
        </w:r>
        <w:r w:rsidDel="004D0AD4">
          <w:delText>plus</w:delText>
        </w:r>
      </w:del>
      <w:r>
        <w:t xml:space="preserve">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ins w:id="270" w:author="HASSINI Mohamed-amine" w:date="2019-03-11T14:22:00Z">
        <w:r w:rsidR="001458F9">
          <w:t xml:space="preserve">observé </w:t>
        </w:r>
      </w:ins>
      <w:r w:rsidR="005165CF">
        <w:t>expérimentalement</w:t>
      </w:r>
      <w:del w:id="271" w:author="HASSINI Mohamed-amine" w:date="2019-03-11T14:23:00Z">
        <w:r w:rsidDel="001458F9">
          <w:delText xml:space="preserve"> </w:delText>
        </w:r>
        <w:r w:rsidR="003D38BA" w:rsidDel="001458F9">
          <w:delText>modélisés</w:delText>
        </w:r>
      </w:del>
      <w:r>
        <w:t>.</w:t>
      </w:r>
      <w:r w:rsidR="0096124C">
        <w:t xml:space="preserve"> </w:t>
      </w:r>
    </w:p>
    <w:p w14:paraId="2DBFBD88" w14:textId="00B75B9B" w:rsidR="00A57B66" w:rsidRPr="00E1482E" w:rsidRDefault="00E1482E" w:rsidP="00CE6D0D">
      <w:pPr>
        <w:spacing w:before="120" w:after="120" w:line="360" w:lineRule="auto"/>
        <w:ind w:firstLine="709"/>
      </w:pPr>
      <w:r>
        <w:lastRenderedPageBreak/>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272" w:name="_Toc536800370"/>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272"/>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273" w:name="_Toc534294718"/>
      <w:bookmarkStart w:id="274" w:name="_Toc536800371"/>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273"/>
      <w:r w:rsidR="00864DC5">
        <w:t>s</w:t>
      </w:r>
      <w:bookmarkEnd w:id="274"/>
    </w:p>
    <w:p w14:paraId="556222CB" w14:textId="28A60F48"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faible » entre le rotor et le stator, tandis que pour l’effet de Morton</w:t>
      </w:r>
      <w:ins w:id="275" w:author="HASSINI Mohamed-amine" w:date="2019-03-11T14:25:00Z">
        <w:r w:rsidR="001458F9">
          <w:rPr>
            <w:szCs w:val="22"/>
          </w:rPr>
          <w:t>,</w:t>
        </w:r>
      </w:ins>
      <w:r>
        <w:rPr>
          <w:szCs w:val="22"/>
        </w:rPr>
        <w:t xml:space="preserve"> </w:t>
      </w:r>
      <w:r>
        <w:t xml:space="preserve">la chaleur est générée par le cisaillement du film lubrifiant </w:t>
      </w:r>
      <w:ins w:id="276" w:author="HASSINI Mohamed-amine" w:date="2019-03-11T14:25:00Z">
        <w:r w:rsidR="001458F9">
          <w:t>au niveau des</w:t>
        </w:r>
      </w:ins>
      <w:del w:id="277" w:author="HASSINI Mohamed-amine" w:date="2019-03-11T14:25:00Z">
        <w:r w:rsidDel="001458F9">
          <w:delText>dans les</w:delText>
        </w:r>
      </w:del>
      <w:r>
        <w:t xml:space="preserve"> paliers hydrodynamiques.</w:t>
      </w:r>
    </w:p>
    <w:p w14:paraId="43F1F020" w14:textId="01289D27" w:rsidR="00E82DF1" w:rsidRDefault="00E82DF1" w:rsidP="00E82DF1">
      <w:pPr>
        <w:pStyle w:val="Titre3"/>
        <w:spacing w:before="240" w:after="240"/>
        <w:ind w:left="709"/>
      </w:pPr>
      <w:bookmarkStart w:id="278" w:name="_Toc534294719"/>
      <w:bookmarkStart w:id="279" w:name="_Toc536800372"/>
      <w:r>
        <w:t>E</w:t>
      </w:r>
      <w:r w:rsidRPr="00814672">
        <w:t xml:space="preserve">ffet </w:t>
      </w:r>
      <w:r w:rsidRPr="00C65243">
        <w:t>Newkirk</w:t>
      </w:r>
      <w:bookmarkEnd w:id="278"/>
      <w:bookmarkEnd w:id="279"/>
    </w:p>
    <w:p w14:paraId="3395DD68" w14:textId="704C6995"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ins w:id="280" w:author="HASSINI Mohamed-amine" w:date="2019-03-11T14:26:00Z">
        <w:r w:rsidR="001458F9">
          <w:t xml:space="preserve"> qui est</w:t>
        </w:r>
      </w:ins>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w:t>
      </w:r>
      <w:del w:id="281" w:author="HASSINI Mohamed-amine" w:date="2019-03-11T14:28:00Z">
        <w:r w:rsidDel="001458F9">
          <w:delText>L</w:delText>
        </w:r>
      </w:del>
      <w:ins w:id="282" w:author="HASSINI Mohamed-amine" w:date="2019-03-11T14:28:00Z">
        <w:r w:rsidR="001458F9">
          <w:t>C</w:t>
        </w:r>
      </w:ins>
      <w:r>
        <w:t xml:space="preserve">e champ non-uniforme de température produit </w:t>
      </w:r>
      <w:r w:rsidR="00C93726">
        <w:t>une</w:t>
      </w:r>
      <w:r>
        <w:t xml:space="preserve"> déformation </w:t>
      </w:r>
      <w:r w:rsidR="00C93726">
        <w:t xml:space="preserve">élastique </w:t>
      </w:r>
      <w:del w:id="283" w:author="HASSINI Mohamed-amine" w:date="2019-03-11T14:28:00Z">
        <w:r w:rsidR="00C93726" w:rsidDel="001458F9">
          <w:delText>de f</w:delText>
        </w:r>
      </w:del>
      <w:del w:id="284" w:author="HASSINI Mohamed-amine" w:date="2019-03-11T14:29:00Z">
        <w:r w:rsidR="00C93726" w:rsidDel="001458F9">
          <w:delText>lexion</w:delText>
        </w:r>
      </w:del>
      <w:r w:rsidR="00C93726">
        <w:t xml:space="preserve"> </w:t>
      </w:r>
      <w:r>
        <w:t>du rotor. Cette déformation</w:t>
      </w:r>
      <w:ins w:id="285" w:author="HASSINI Mohamed-amine" w:date="2019-03-11T14:29:00Z">
        <w:r w:rsidR="001458F9">
          <w:t xml:space="preserve"> </w:t>
        </w:r>
      </w:ins>
      <w:del w:id="286" w:author="HASSINI Mohamed-amine" w:date="2019-03-11T14:29:00Z">
        <w:r w:rsidDel="001458F9">
          <w:delText xml:space="preserve"> </w:delText>
        </w:r>
      </w:del>
      <w:r>
        <w:t>conduit à un balourd thermique</w:t>
      </w:r>
      <w:ins w:id="287" w:author="HASSINI Mohamed-amine" w:date="2019-03-11T14:29:00Z">
        <w:r w:rsidR="001458F9">
          <w:t xml:space="preserve"> (appelé aussi défaut de fibre neutre) </w:t>
        </w:r>
      </w:ins>
      <w:r>
        <w:t xml:space="preserve"> qui peut amplifier l’amplitude de</w:t>
      </w:r>
      <w:r w:rsidR="008F5F78">
        <w:t>s</w:t>
      </w:r>
      <w:r>
        <w:t xml:space="preserve"> vibration</w:t>
      </w:r>
      <w:r w:rsidR="008F5F78">
        <w:t>s</w:t>
      </w:r>
      <w:r>
        <w:t xml:space="preserve"> synchrone</w:t>
      </w:r>
      <w:r w:rsidR="008F5F78">
        <w:t>s</w:t>
      </w:r>
      <w:r>
        <w:t xml:space="preserve"> et donc les forces de frottement </w:t>
      </w:r>
      <w:ins w:id="288" w:author="HASSINI Mohamed-amine" w:date="2019-03-11T14:29:00Z">
        <w:r w:rsidR="001458F9">
          <w:t xml:space="preserve">lors </w:t>
        </w:r>
      </w:ins>
      <w:del w:id="289" w:author="HASSINI Mohamed-amine" w:date="2019-03-11T14:29:00Z">
        <w:r w:rsidDel="001458F9">
          <w:delText>dans le</w:delText>
        </w:r>
      </w:del>
      <w:r>
        <w:t xml:space="preserve"> </w:t>
      </w:r>
      <w:ins w:id="290" w:author="HASSINI Mohamed-amine" w:date="2019-03-11T14:29:00Z">
        <w:r w:rsidR="001458F9">
          <w:t xml:space="preserve">du </w:t>
        </w:r>
      </w:ins>
      <w:r>
        <w:t xml:space="preserve">contact. </w:t>
      </w:r>
      <w:ins w:id="291" w:author="HASSINI Mohamed-amine" w:date="2019-03-11T14:51:00Z">
        <w:r w:rsidR="00F92F22">
          <w:t>Un tel couplage peut</w:t>
        </w:r>
      </w:ins>
      <w:ins w:id="292" w:author="HASSINI Mohamed-amine" w:date="2019-03-11T14:52:00Z">
        <w:r w:rsidR="00F92F22">
          <w:t xml:space="preserve"> ainsi</w:t>
        </w:r>
      </w:ins>
      <w:ins w:id="293" w:author="HASSINI Mohamed-amine" w:date="2019-03-11T14:51:00Z">
        <w:r w:rsidR="00F92F22">
          <w:t xml:space="preserve"> conduire à</w:t>
        </w:r>
      </w:ins>
      <w:del w:id="294" w:author="HASSINI Mohamed-amine" w:date="2019-03-11T14:30:00Z">
        <w:r w:rsidDel="001458F9">
          <w:delText>U</w:delText>
        </w:r>
      </w:del>
      <w:del w:id="295" w:author="HASSINI Mohamed-amine" w:date="2019-03-11T14:51:00Z">
        <w:r w:rsidDel="00F92F22">
          <w:delText>n</w:delText>
        </w:r>
      </w:del>
      <w:ins w:id="296" w:author="HASSINI Mohamed-amine" w:date="2019-03-11T14:51:00Z">
        <w:r w:rsidR="00F92F22">
          <w:t xml:space="preserve"> un</w:t>
        </w:r>
      </w:ins>
      <w:r>
        <w:t xml:space="preserve"> comportement instable</w:t>
      </w:r>
      <w:del w:id="297" w:author="HASSINI Mohamed-amine" w:date="2019-03-11T14:51:00Z">
        <w:r w:rsidDel="00F92F22">
          <w:delText xml:space="preserve"> du rotor peut être déclenché</w:delText>
        </w:r>
      </w:del>
      <w:r>
        <w:t xml:space="preserve">.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lastRenderedPageBreak/>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498D946B" w14:textId="40CB4B6E"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98" w:name="_Ref534621765"/>
      <w:bookmarkStart w:id="299" w:name="_Toc536112176"/>
      <w:bookmarkStart w:id="300" w:name="_Toc536800477"/>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298"/>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99"/>
      <w:r w:rsidR="008F5F78">
        <w:rPr>
          <w:rStyle w:val="shorttext"/>
          <w:rFonts w:ascii="Calibri" w:eastAsia="Times New Roman" w:hAnsi="Calibri" w:cs="Times New Roman"/>
          <w:i w:val="0"/>
          <w:iCs w:val="0"/>
          <w:noProof/>
          <w:color w:val="auto"/>
          <w:sz w:val="22"/>
          <w:szCs w:val="20"/>
          <w:lang w:eastAsia="fr-FR"/>
        </w:rPr>
        <w:t>s</w:t>
      </w:r>
      <w:bookmarkEnd w:id="300"/>
    </w:p>
    <w:p w14:paraId="26EB4292" w14:textId="77777777" w:rsidR="00C93726" w:rsidRPr="00C93726" w:rsidRDefault="00C93726" w:rsidP="00C93726"/>
    <w:p w14:paraId="282D145B" w14:textId="00F75D4B" w:rsidR="00C93726" w:rsidRDefault="00E82DF1" w:rsidP="007C4B4A">
      <w:pPr>
        <w:spacing w:before="120" w:after="240" w:line="360" w:lineRule="auto"/>
        <w:ind w:firstLine="709"/>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C20694">
        <w:rPr>
          <w:b/>
        </w:rPr>
        <w:t>[9]</w:t>
      </w:r>
      <w:r w:rsidRPr="000441BB">
        <w:rPr>
          <w:b/>
        </w:rPr>
        <w:fldChar w:fldCharType="end"/>
      </w:r>
      <w:r w:rsidR="00C93726">
        <w:t xml:space="preserve"> qui </w:t>
      </w:r>
      <w:r>
        <w:t>a</w:t>
      </w:r>
      <w:r w:rsidRPr="00253A1E">
        <w:t xml:space="preserve"> </w:t>
      </w:r>
      <w:ins w:id="301" w:author="HASSINI Mohamed-amine" w:date="2019-03-11T14:30:00Z">
        <w:r w:rsidR="001458F9">
          <w:t xml:space="preserve">analysé </w:t>
        </w:r>
      </w:ins>
      <w:del w:id="302" w:author="HASSINI Mohamed-amine" w:date="2019-03-11T14:30:00Z">
        <w:r w:rsidDel="001458F9">
          <w:delText xml:space="preserve">investigué </w:delText>
        </w:r>
      </w:del>
      <w:r>
        <w:t xml:space="preserve">l’augmentation progressive </w:t>
      </w:r>
      <w:r w:rsidR="004C526E">
        <w:t>de</w:t>
      </w:r>
      <w:del w:id="303" w:author="HASSINI Mohamed-amine" w:date="2019-03-11T14:30:00Z">
        <w:r w:rsidR="004C526E" w:rsidDel="001458F9">
          <w:delText>s</w:delText>
        </w:r>
      </w:del>
      <w:r w:rsidR="00852A53">
        <w:t xml:space="preserve"> </w:t>
      </w:r>
      <w:ins w:id="304" w:author="HASSINI Mohamed-amine" w:date="2019-03-11T14:30:00Z">
        <w:r w:rsidR="001458F9">
          <w:t>l’</w:t>
        </w:r>
      </w:ins>
      <w:r>
        <w:t>amplitude</w:t>
      </w:r>
      <w:del w:id="305" w:author="HASSINI Mohamed-amine" w:date="2019-03-11T14:30:00Z">
        <w:r w:rsidR="00852A53" w:rsidDel="001458F9">
          <w:delText>s</w:delText>
        </w:r>
      </w:del>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w:t>
      </w:r>
      <w:del w:id="306" w:author="HASSINI Mohamed-amine" w:date="2019-03-11T14:52:00Z">
        <w:r w:rsidDel="00F92F22">
          <w:delText xml:space="preserve"> </w:delText>
        </w:r>
      </w:del>
      <w:ins w:id="307" w:author="HASSINI Mohamed-amine" w:date="2019-03-11T14:52:00Z">
        <w:r w:rsidR="00F92F22">
          <w:t>Lorsque</w:t>
        </w:r>
      </w:ins>
      <w:ins w:id="308" w:author="HASSINI Mohamed-amine" w:date="2019-03-11T14:53:00Z">
        <w:r w:rsidR="00F92F22">
          <w:t xml:space="preserve"> </w:t>
        </w:r>
      </w:ins>
      <w:del w:id="309" w:author="HASSINI Mohamed-amine" w:date="2019-03-11T14:52:00Z">
        <w:r w:rsidDel="00F92F22">
          <w:delText>Quand</w:delText>
        </w:r>
      </w:del>
      <w:r>
        <w:t xml:space="preserve">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w:t>
      </w:r>
      <w:ins w:id="310" w:author="HASSINI Mohamed-amine" w:date="2019-03-11T17:18:00Z">
        <w:r w:rsidR="00A97346">
          <w:t xml:space="preserve"> du balourd thermique généré par</w:t>
        </w:r>
      </w:ins>
      <w:del w:id="311" w:author="HASSINI Mohamed-amine" w:date="2019-03-11T17:18:00Z">
        <w:r w:rsidDel="00A97346">
          <w:delText xml:space="preserve"> de </w:delText>
        </w:r>
      </w:del>
      <w:r>
        <w:t>la flexion thermique</w:t>
      </w:r>
      <w:ins w:id="312" w:author="HASSINI Mohamed-amine" w:date="2019-03-11T17:20:00Z">
        <w:r w:rsidR="00A97346">
          <w:t xml:space="preserve"> </w:t>
        </w:r>
      </w:ins>
      <w:del w:id="313" w:author="HASSINI Mohamed-amine" w:date="2019-03-11T17:19:00Z">
        <w:r w:rsidDel="00A97346">
          <w:delText xml:space="preserve"> </w:delText>
        </w:r>
      </w:del>
      <w:r>
        <w:t>en phase avec le balourd</w:t>
      </w:r>
      <w:ins w:id="314" w:author="HASSINI Mohamed-amine" w:date="2019-03-11T14:53:00Z">
        <w:r w:rsidR="00F92F22">
          <w:t xml:space="preserve"> mécanique</w:t>
        </w:r>
      </w:ins>
      <w:r>
        <w:t xml:space="preserve">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2</w:t>
      </w:r>
      <w:r w:rsidR="008528C5" w:rsidRPr="008528C5">
        <w:rPr>
          <w:b/>
        </w:rPr>
        <w:fldChar w:fldCharType="end"/>
      </w:r>
      <w:r>
        <w:t>.</w:t>
      </w:r>
      <w:r w:rsidRPr="00DD0408">
        <w:rPr>
          <w:b/>
        </w:rPr>
        <w:t>a</w:t>
      </w:r>
      <w:r>
        <w:t xml:space="preserve">). </w:t>
      </w:r>
      <w:ins w:id="315" w:author="HASSINI Mohamed-amine" w:date="2019-03-11T14:58:00Z">
        <w:r w:rsidR="00F92F22">
          <w:t xml:space="preserve">Par conséquent, </w:t>
        </w:r>
      </w:ins>
      <w:del w:id="316" w:author="HASSINI Mohamed-amine" w:date="2019-03-11T14:58:00Z">
        <w:r w:rsidDel="00F92F22">
          <w:delText>Ceci</w:delText>
        </w:r>
      </w:del>
      <w:del w:id="317" w:author="HASSINI Mohamed-amine" w:date="2019-03-11T17:20:00Z">
        <w:r w:rsidDel="00A97346">
          <w:delText xml:space="preserve"> aggravait</w:delText>
        </w:r>
      </w:del>
      <w:r>
        <w:t xml:space="preserve"> le contact rotor-stator</w:t>
      </w:r>
      <w:ins w:id="318" w:author="HASSINI Mohamed-amine" w:date="2019-03-11T17:20:00Z">
        <w:r w:rsidR="00A97346">
          <w:t xml:space="preserve"> s’aggravait</w:t>
        </w:r>
      </w:ins>
      <w:r>
        <w:t xml:space="preserve">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xml:space="preserve">. </w:t>
      </w:r>
      <w:ins w:id="319" w:author="HASSINI Mohamed-amine" w:date="2019-03-11T14:55:00Z">
        <w:r w:rsidR="00F92F22">
          <w:t xml:space="preserve">Par contre, lorsque le rotor opérait </w:t>
        </w:r>
      </w:ins>
      <w:del w:id="320" w:author="HASSINI Mohamed-amine" w:date="2019-03-11T14:55:00Z">
        <w:r w:rsidDel="00F92F22">
          <w:delText>Lors du fonctionnement au-dessus</w:delText>
        </w:r>
      </w:del>
      <w:r>
        <w:t xml:space="preserve"> </w:t>
      </w:r>
      <w:ins w:id="321" w:author="HASSINI Mohamed-amine" w:date="2019-03-11T14:55:00Z">
        <w:r w:rsidR="00F92F22">
          <w:t xml:space="preserve">à une vitesse de rotation au-delà </w:t>
        </w:r>
      </w:ins>
      <w:r>
        <w:t>de la première vitesse critique, le rotor se comportait de manière stable. En</w:t>
      </w:r>
      <w:ins w:id="322" w:author="HASSINI Mohamed-amine" w:date="2019-03-11T14:56:00Z">
        <w:r w:rsidR="00F92F22">
          <w:t xml:space="preserve"> effet</w:t>
        </w:r>
      </w:ins>
      <w:r>
        <w:t xml:space="preserve"> </w:t>
      </w:r>
      <w:del w:id="323" w:author="HASSINI Mohamed-amine" w:date="2019-03-11T14:56:00Z">
        <w:r w:rsidDel="00F92F22">
          <w:delText>fait</w:delText>
        </w:r>
      </w:del>
      <w:r>
        <w:t xml:space="preserve">, la flexion thermique était </w:t>
      </w:r>
      <w:ins w:id="324" w:author="HASSINI Mohamed-amine" w:date="2019-03-11T14:56:00Z">
        <w:r w:rsidR="00F92F22">
          <w:t xml:space="preserve">en opposition de phase </w:t>
        </w:r>
      </w:ins>
      <w:del w:id="325" w:author="HASSINI Mohamed-amine" w:date="2019-03-11T14:57:00Z">
        <w:r w:rsidDel="00F92F22">
          <w:delText xml:space="preserve">déphasée </w:delText>
        </w:r>
      </w:del>
      <w:r>
        <w:t>par rapport au balourd</w:t>
      </w:r>
      <w:ins w:id="326" w:author="HASSINI Mohamed-amine" w:date="2019-03-11T14:57:00Z">
        <w:r w:rsidR="00F92F22">
          <w:t xml:space="preserve"> mécanique</w:t>
        </w:r>
      </w:ins>
      <w:r>
        <w:t xml:space="preserve">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w:t>
      </w:r>
      <w:ins w:id="327" w:author="HASSINI Mohamed-amine" w:date="2019-03-11T17:21:00Z">
        <w:r w:rsidR="00A97346">
          <w:t xml:space="preserve"> la position angulaire</w:t>
        </w:r>
      </w:ins>
      <w:r>
        <w:t xml:space="preserve"> </w:t>
      </w:r>
      <w:del w:id="328" w:author="HASSINI Mohamed-amine" w:date="2019-03-11T17:21:00Z">
        <w:r w:rsidDel="00A97346">
          <w:delText>le point</w:delText>
        </w:r>
      </w:del>
      <w:r>
        <w:t xml:space="preserve">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lastRenderedPageBreak/>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483E6E93"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329" w:name="_Ref534621903"/>
            <w:bookmarkStart w:id="330" w:name="_Toc536112177"/>
            <w:bookmarkStart w:id="331" w:name="_Toc536800478"/>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329"/>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330"/>
            <w:bookmarkEnd w:id="331"/>
          </w:p>
        </w:tc>
      </w:tr>
    </w:tbl>
    <w:p w14:paraId="4099D210" w14:textId="2A362A86"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1</w:t>
      </w:r>
      <w:r w:rsidR="00FC10C4"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C20694">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 xml:space="preserve">est minimale et </w:t>
      </w:r>
      <w:ins w:id="332" w:author="HASSINI Mohamed-amine" w:date="2019-03-11T17:23:00Z">
        <w:r w:rsidR="00A97346">
          <w:rPr>
            <w:rStyle w:val="shorttext"/>
            <w:iCs/>
          </w:rPr>
          <w:t xml:space="preserve">où </w:t>
        </w:r>
      </w:ins>
      <w:r>
        <w:rPr>
          <w:rStyle w:val="shorttext"/>
          <w:iCs/>
        </w:rPr>
        <w:t>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w:t>
      </w:r>
      <w:del w:id="333" w:author="HASSINI Mohamed-amine" w:date="2019-03-11T17:24:00Z">
        <w:r w:rsidDel="00A97346">
          <w:rPr>
            <w:rStyle w:val="shorttext"/>
            <w:iCs/>
          </w:rPr>
          <w:delText xml:space="preserve">Suite </w:delText>
        </w:r>
      </w:del>
      <w:ins w:id="334" w:author="HASSINI Mohamed-amine" w:date="2019-03-11T17:24:00Z">
        <w:r w:rsidR="00A97346">
          <w:rPr>
            <w:rStyle w:val="shorttext"/>
            <w:iCs/>
          </w:rPr>
          <w:t xml:space="preserve">A cause du </w:t>
        </w:r>
      </w:ins>
      <w:del w:id="335" w:author="HASSINI Mohamed-amine" w:date="2019-03-11T17:24:00Z">
        <w:r w:rsidDel="00A97346">
          <w:rPr>
            <w:rStyle w:val="shorttext"/>
            <w:iCs/>
          </w:rPr>
          <w:delText>au</w:delText>
        </w:r>
      </w:del>
      <w:r>
        <w:rPr>
          <w:rStyle w:val="shorttext"/>
          <w:iCs/>
        </w:rPr>
        <w:t xml:space="preserve">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entre le point chaud et le point froid conduit à la déformation élastique 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w:t>
      </w:r>
      <w:ins w:id="336" w:author="HASSINI Mohamed-amine" w:date="2019-03-11T17:26:00Z">
        <w:r w:rsidR="00A97346">
          <w:t xml:space="preserve"> dont l’amplitude est supérieure au balourd mécanique initial</w:t>
        </w:r>
      </w:ins>
      <w:ins w:id="337" w:author="HASSINI Mohamed-amine" w:date="2019-03-11T17:33:00Z">
        <w:r w:rsidR="007127A8">
          <w:t xml:space="preserve"> conduisant de fait à une augmentation de l</w:t>
        </w:r>
      </w:ins>
      <w:ins w:id="338" w:author="HASSINI Mohamed-amine" w:date="2019-03-11T17:34:00Z">
        <w:r w:rsidR="007127A8">
          <w:t>’amplitude vibratoire</w:t>
        </w:r>
      </w:ins>
      <w:del w:id="339" w:author="HASSINI Mohamed-amine" w:date="2019-03-11T17:26:00Z">
        <w:r w:rsidDel="00A97346">
          <w:delText xml:space="preserve"> augmenté</w:delText>
        </w:r>
      </w:del>
      <w:del w:id="340" w:author="HASSINI Mohamed-amine" w:date="2019-03-11T17:34:00Z">
        <w:r w:rsidDel="007127A8">
          <w:delText xml:space="preserve">. L’amplitude de </w:delText>
        </w:r>
        <w:r w:rsidR="00AA61A2" w:rsidDel="007127A8">
          <w:delText xml:space="preserve">la réponse du rotor au balourd </w:delText>
        </w:r>
        <w:r w:rsidDel="007127A8">
          <w:delText>total va augmenter mais,</w:delText>
        </w:r>
      </w:del>
      <w:r w:rsidRPr="00B01964">
        <w:t xml:space="preserve"> </w:t>
      </w:r>
      <w:ins w:id="341" w:author="HASSINI Mohamed-amine" w:date="2019-03-11T17:34:00Z">
        <w:r w:rsidR="007127A8">
          <w:t xml:space="preserve">Or </w:t>
        </w:r>
      </w:ins>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Ceci n’est possible que si</w:t>
      </w:r>
      <w:ins w:id="342" w:author="HASSINI Mohamed-amine" w:date="2019-03-11T17:35:00Z">
        <w:r w:rsidR="007127A8">
          <w:rPr>
            <w:rStyle w:val="shorttext"/>
            <w:iCs/>
          </w:rPr>
          <w:t xml:space="preserve"> la phase du </w:t>
        </w:r>
      </w:ins>
      <w:del w:id="343" w:author="HASSINI Mohamed-amine" w:date="2019-03-11T17:35:00Z">
        <w:r w:rsidDel="007127A8">
          <w:rPr>
            <w:rStyle w:val="shorttext"/>
            <w:iCs/>
          </w:rPr>
          <w:delText xml:space="preserve"> le vecteur de</w:delText>
        </w:r>
      </w:del>
      <w:r>
        <w:rPr>
          <w:rStyle w:val="shorttext"/>
          <w:iCs/>
        </w:rPr>
        <w:t xml:space="preserve"> balourd total </w:t>
      </w:r>
      <w:ins w:id="344" w:author="HASSINI Mohamed-amine" w:date="2019-03-11T17:36:00Z">
        <w:r w:rsidR="007127A8">
          <w:rPr>
            <w:rStyle w:val="shorttext"/>
            <w:iCs/>
          </w:rPr>
          <w:t xml:space="preserve">évolue </w:t>
        </w:r>
      </w:ins>
      <w:del w:id="345" w:author="HASSINI Mohamed-amine" w:date="2019-03-11T17:36:00Z">
        <w:r w:rsidDel="007127A8">
          <w:rPr>
            <w:rStyle w:val="shorttext"/>
            <w:iCs/>
          </w:rPr>
          <w:delText xml:space="preserve">subit une rotation du </w:delText>
        </w:r>
      </w:del>
      <w:ins w:id="346" w:author="HASSINI Mohamed-amine" w:date="2019-03-11T17:36:00Z">
        <w:r w:rsidR="007127A8">
          <w:rPr>
            <w:rStyle w:val="shorttext"/>
            <w:iCs/>
          </w:rPr>
          <w:t xml:space="preserve">dans le </w:t>
        </w:r>
      </w:ins>
      <w:r>
        <w:rPr>
          <w:rStyle w:val="shorttext"/>
          <w:iCs/>
        </w:rPr>
        <w:t xml:space="preserve">même sens que la vitesse de </w:t>
      </w:r>
      <w:r w:rsidR="002F233A">
        <w:rPr>
          <w:rStyle w:val="shorttext"/>
          <w:iCs/>
        </w:rPr>
        <w:t>rotation</w:t>
      </w:r>
      <m:oMath>
        <m:r>
          <w:rPr>
            <w:rStyle w:val="shorttext"/>
            <w:rFonts w:ascii="Cambria Math" w:hAnsi="Cambria Math"/>
          </w:rPr>
          <m:t xml:space="preserve"> Ω</m:t>
        </m:r>
      </m:oMath>
      <w:del w:id="347" w:author="HASSINI Mohamed-amine" w:date="2019-03-11T17:36:00Z">
        <w:r w:rsidDel="007127A8">
          <w:rPr>
            <w:rStyle w:val="shorttext"/>
          </w:rPr>
          <w:delText>,</w:delText>
        </w:r>
      </w:del>
      <w:r>
        <w:rPr>
          <w:rStyle w:val="shorttext"/>
        </w:rPr>
        <w:t xml:space="preserve"> comme </w:t>
      </w:r>
      <w:ins w:id="348" w:author="HASSINI Mohamed-amine" w:date="2019-03-11T17:36:00Z">
        <w:r w:rsidR="007127A8">
          <w:rPr>
            <w:rStyle w:val="shorttext"/>
          </w:rPr>
          <w:t>illustré</w:t>
        </w:r>
      </w:ins>
      <w:del w:id="349" w:author="HASSINI Mohamed-amine" w:date="2019-03-11T17:36:00Z">
        <w:r w:rsidDel="007127A8">
          <w:rPr>
            <w:rStyle w:val="shorttext"/>
          </w:rPr>
          <w:delText>montré sur</w:delText>
        </w:r>
      </w:del>
      <w:r>
        <w:rPr>
          <w:rStyle w:val="shorttext"/>
        </w:rPr>
        <w:t xml:space="preserve"> </w:t>
      </w:r>
      <w:ins w:id="350" w:author="HASSINI Mohamed-amine" w:date="2019-03-11T17:37:00Z">
        <w:r w:rsidR="007127A8">
          <w:rPr>
            <w:rStyle w:val="shorttext"/>
          </w:rPr>
          <w:t xml:space="preserve">par </w:t>
        </w:r>
      </w:ins>
      <w:r>
        <w:rPr>
          <w:rStyle w:val="shorttext"/>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 xml:space="preserve">d. </w:t>
      </w:r>
      <w:ins w:id="351" w:author="HASSINI Mohamed-amine" w:date="2019-03-11T17:37:00Z">
        <w:r w:rsidR="007127A8" w:rsidRPr="007127A8">
          <w:rPr>
            <w:rStyle w:val="shorttext"/>
            <w:iCs/>
            <w:rPrChange w:id="352" w:author="HASSINI Mohamed-amine" w:date="2019-03-11T17:37:00Z">
              <w:rPr>
                <w:rStyle w:val="shorttext"/>
                <w:b/>
                <w:iCs/>
              </w:rPr>
            </w:rPrChange>
          </w:rPr>
          <w:t>Par conséquent,</w:t>
        </w:r>
        <w:r w:rsidR="007127A8">
          <w:rPr>
            <w:rStyle w:val="shorttext"/>
            <w:b/>
            <w:iCs/>
          </w:rPr>
          <w:t xml:space="preserve"> </w:t>
        </w:r>
      </w:ins>
      <w:del w:id="353" w:author="HASSINI Mohamed-amine" w:date="2019-03-11T17:37:00Z">
        <w:r w:rsidRPr="00B01964" w:rsidDel="007127A8">
          <w:rPr>
            <w:rStyle w:val="shorttext"/>
            <w:iCs/>
          </w:rPr>
          <w:delText>U</w:delText>
        </w:r>
      </w:del>
      <w:ins w:id="354" w:author="HASSINI Mohamed-amine" w:date="2019-03-11T17:37:00Z">
        <w:r w:rsidR="007127A8">
          <w:rPr>
            <w:rStyle w:val="shorttext"/>
            <w:iCs/>
          </w:rPr>
          <w:t>u</w:t>
        </w:r>
      </w:ins>
      <w:r w:rsidRPr="00B01964">
        <w:rPr>
          <w:rStyle w:val="shorttext"/>
          <w:iCs/>
        </w:rPr>
        <w:t xml:space="preserve">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w:t>
      </w:r>
      <w:ins w:id="355" w:author="HASSINI Mohamed-amine" w:date="2019-03-11T17:44:00Z">
        <w:r w:rsidR="00A5732F">
          <w:rPr>
            <w:rStyle w:val="shorttext"/>
            <w:iCs/>
          </w:rPr>
          <w:t xml:space="preserve"> L’orbite du rotor décrit ainsi une spirale dont le sens dépend de la configuration de la machine.</w:t>
        </w:r>
      </w:ins>
      <w:r>
        <w:rPr>
          <w:rStyle w:val="shorttext"/>
          <w:iCs/>
        </w:rPr>
        <w:t xml:space="preserve"> </w:t>
      </w:r>
      <w:ins w:id="356" w:author="HASSINI Mohamed-amine" w:date="2019-03-11T17:45:00Z">
        <w:r w:rsidR="00A5732F">
          <w:rPr>
            <w:rStyle w:val="shorttext"/>
            <w:iCs/>
          </w:rPr>
          <w:t xml:space="preserve">En effet, </w:t>
        </w:r>
      </w:ins>
      <w:del w:id="357" w:author="HASSINI Mohamed-amine" w:date="2019-03-11T17:45:00Z">
        <w:r w:rsidDel="00A5732F">
          <w:rPr>
            <w:rStyle w:val="shorttext"/>
            <w:iCs/>
          </w:rPr>
          <w:delText>P</w:delText>
        </w:r>
      </w:del>
      <w:ins w:id="358" w:author="HASSINI Mohamed-amine" w:date="2019-03-11T17:45:00Z">
        <w:r w:rsidR="00A5732F">
          <w:rPr>
            <w:rStyle w:val="shorttext"/>
            <w:iCs/>
          </w:rPr>
          <w:t>p</w:t>
        </w:r>
      </w:ins>
      <w:r>
        <w:rPr>
          <w:rStyle w:val="shorttext"/>
          <w:iCs/>
        </w:rPr>
        <w:t>our</w:t>
      </w:r>
      <w:ins w:id="359" w:author="HASSINI Mohamed-amine" w:date="2019-03-11T17:41:00Z">
        <w:r w:rsidR="007127A8">
          <w:rPr>
            <w:rStyle w:val="shorttext"/>
            <w:iCs/>
          </w:rPr>
          <w:t xml:space="preserve"> une</w:t>
        </w:r>
      </w:ins>
      <w:r>
        <w:rPr>
          <w:rStyle w:val="shorttext"/>
          <w:iCs/>
        </w:rPr>
        <w:t xml:space="preserve"> </w:t>
      </w:r>
      <w:del w:id="360" w:author="HASSINI Mohamed-amine" w:date="2019-03-11T17:41:00Z">
        <w:r w:rsidDel="007127A8">
          <w:rPr>
            <w:rStyle w:val="shorttext"/>
            <w:iCs/>
          </w:rPr>
          <w:delText>la</w:delText>
        </w:r>
      </w:del>
      <w:r>
        <w:rPr>
          <w:rStyle w:val="shorttext"/>
          <w:iCs/>
        </w:rPr>
        <w:t xml:space="preserve"> déformée modale </w:t>
      </w:r>
      <w:ins w:id="361" w:author="HASSINI Mohamed-amine" w:date="2019-03-11T17:41:00Z">
        <w:r w:rsidR="007127A8">
          <w:rPr>
            <w:rStyle w:val="shorttext"/>
            <w:iCs/>
          </w:rPr>
          <w:t xml:space="preserve">telle que celle </w:t>
        </w:r>
      </w:ins>
      <w:r>
        <w:rPr>
          <w:rStyle w:val="shorttext"/>
          <w:iCs/>
        </w:rPr>
        <w:t>représenté</w:t>
      </w:r>
      <w:ins w:id="362" w:author="HASSINI Mohamed-amine" w:date="2019-03-11T17:41:00Z">
        <w:r w:rsidR="007127A8">
          <w:rPr>
            <w:rStyle w:val="shorttext"/>
            <w:iCs/>
          </w:rPr>
          <w:t>e</w:t>
        </w:r>
      </w:ins>
      <w:r>
        <w:rPr>
          <w:rStyle w:val="shorttext"/>
          <w:iCs/>
        </w:rPr>
        <w:t xml:space="preserve"> </w:t>
      </w:r>
      <w:ins w:id="363" w:author="HASSINI Mohamed-amine" w:date="2019-03-11T17:41:00Z">
        <w:r w:rsidR="007127A8">
          <w:rPr>
            <w:rStyle w:val="shorttext"/>
            <w:iCs/>
          </w:rPr>
          <w:t xml:space="preserve">par </w:t>
        </w:r>
      </w:ins>
      <w:del w:id="364" w:author="HASSINI Mohamed-amine" w:date="2019-03-11T17:41:00Z">
        <w:r w:rsidDel="007127A8">
          <w:rPr>
            <w:rStyle w:val="shorttext"/>
            <w:iCs/>
          </w:rPr>
          <w:delText>sur</w:delText>
        </w:r>
      </w:del>
      <w:r>
        <w:rPr>
          <w:rStyle w:val="shorttext"/>
          <w:iCs/>
        </w:rPr>
        <w:t xml:space="preserve">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2</w:t>
      </w:r>
      <w:r w:rsidR="008030F3" w:rsidRPr="0021139D">
        <w:rPr>
          <w:b/>
        </w:rPr>
        <w:fldChar w:fldCharType="end"/>
      </w:r>
      <w:r w:rsidR="00812374">
        <w:rPr>
          <w:b/>
        </w:rPr>
        <w:t>a</w:t>
      </w:r>
      <w:r>
        <w:t xml:space="preserve">, </w:t>
      </w:r>
      <w:ins w:id="365" w:author="HASSINI Mohamed-amine" w:date="2019-03-11T17:42:00Z">
        <w:r w:rsidR="007127A8">
          <w:t>(cas où</w:t>
        </w:r>
      </w:ins>
      <w:ins w:id="366" w:author="HASSINI Mohamed-amine" w:date="2019-03-11T17:46:00Z">
        <w:r w:rsidR="00A5732F">
          <w:t xml:space="preserve"> le</w:t>
        </w:r>
      </w:ins>
      <w:ins w:id="367" w:author="HASSINI Mohamed-amine" w:date="2019-03-11T17:42:00Z">
        <w:r w:rsidR="007127A8">
          <w:t xml:space="preserve"> </w:t>
        </w:r>
      </w:ins>
      <w:del w:id="368" w:author="HASSINI Mohamed-amine" w:date="2019-03-11T17:45:00Z">
        <w:r w:rsidR="00246FCC" w:rsidDel="00A5732F">
          <w:delText>rencontré</w:delText>
        </w:r>
        <w:r w:rsidR="00A76EF5" w:rsidDel="00A5732F">
          <w:delText>e</w:delText>
        </w:r>
        <w:r w:rsidR="00246FCC" w:rsidDel="00A5732F">
          <w:delText xml:space="preserve"> </w:delText>
        </w:r>
        <w:r w:rsidDel="00A5732F">
          <w:delText xml:space="preserve">quand </w:delText>
        </w:r>
      </w:del>
      <w:del w:id="369" w:author="HASSINI Mohamed-amine" w:date="2019-03-11T17:46:00Z">
        <w:r w:rsidDel="00A5732F">
          <w:delText>un</w:delText>
        </w:r>
      </w:del>
      <w:r>
        <w:t xml:space="preserve"> disque se</w:t>
      </w:r>
      <w:ins w:id="370" w:author="HASSINI Mohamed-amine" w:date="2019-03-11T17:45:00Z">
        <w:r w:rsidR="00A5732F">
          <w:t xml:space="preserve"> situe</w:t>
        </w:r>
      </w:ins>
      <w:r>
        <w:t xml:space="preserve"> </w:t>
      </w:r>
      <w:del w:id="371" w:author="HASSINI Mohamed-amine" w:date="2019-03-11T17:45:00Z">
        <w:r w:rsidDel="00A5732F">
          <w:delText>trouve</w:delText>
        </w:r>
      </w:del>
      <w:r>
        <w:t xml:space="preserve"> entre deux paliers</w:t>
      </w:r>
      <w:ins w:id="372" w:author="HASSINI Mohamed-amine" w:date="2019-03-11T17:46:00Z">
        <w:r w:rsidR="00A5732F">
          <w:t>)</w:t>
        </w:r>
      </w:ins>
      <w:r>
        <w:t xml:space="preserve">, le sens de la spirale coïncide avec </w:t>
      </w:r>
      <w:ins w:id="373" w:author="HASSINI Mohamed-amine" w:date="2019-03-11T17:46:00Z">
        <w:r w:rsidR="00A5732F">
          <w:t xml:space="preserve">le sens de </w:t>
        </w:r>
      </w:ins>
      <w:del w:id="374" w:author="HASSINI Mohamed-amine" w:date="2019-03-11T17:46:00Z">
        <w:r w:rsidDel="00A5732F">
          <w:delText xml:space="preserve">la vitesse </w:delText>
        </w:r>
      </w:del>
      <w:r>
        <w:t xml:space="preserve">de rotation. Pour une configuration avec un disque en porte à faux, la déformation thermique génère un balourd qui est diamétralement opposé au point chaud. </w:t>
      </w:r>
      <w:ins w:id="375" w:author="HASSINI Mohamed-amine" w:date="2019-03-11T17:49:00Z">
        <w:r w:rsidR="00A5732F">
          <w:t xml:space="preserve">Le sens de </w:t>
        </w:r>
      </w:ins>
      <w:del w:id="376" w:author="HASSINI Mohamed-amine" w:date="2019-03-11T17:49:00Z">
        <w:r w:rsidDel="00A5732F">
          <w:delText>L</w:delText>
        </w:r>
      </w:del>
      <w:ins w:id="377" w:author="HASSINI Mohamed-amine" w:date="2019-03-11T17:49:00Z">
        <w:r w:rsidR="00A5732F">
          <w:t>l</w:t>
        </w:r>
      </w:ins>
      <w:r>
        <w:t xml:space="preserve">a spirale </w:t>
      </w:r>
      <w:ins w:id="378" w:author="HASSINI Mohamed-amine" w:date="2019-03-11T17:49:00Z">
        <w:r w:rsidR="00A5732F">
          <w:t xml:space="preserve">évolue alors </w:t>
        </w:r>
      </w:ins>
      <w:del w:id="379" w:author="HASSINI Mohamed-amine" w:date="2019-03-11T17:49:00Z">
        <w:r w:rsidDel="00A5732F">
          <w:delText>v</w:delText>
        </w:r>
      </w:del>
      <w:del w:id="380" w:author="HASSINI Mohamed-amine" w:date="2019-03-11T17:50:00Z">
        <w:r w:rsidDel="00A5732F">
          <w:delText>a alors tourner</w:delText>
        </w:r>
      </w:del>
      <w:r>
        <w:t xml:space="preserve"> dans </w:t>
      </w:r>
      <w:ins w:id="381" w:author="HASSINI Mohamed-amine" w:date="2019-03-11T17:50:00Z">
        <w:r w:rsidR="00A5732F">
          <w:t xml:space="preserve">le </w:t>
        </w:r>
      </w:ins>
      <w:del w:id="382" w:author="HASSINI Mohamed-amine" w:date="2019-03-11T17:50:00Z">
        <w:r w:rsidDel="00A5732F">
          <w:delText xml:space="preserve">un </w:delText>
        </w:r>
      </w:del>
      <w:r>
        <w:t>sens opposé</w:t>
      </w:r>
      <w:ins w:id="383" w:author="HASSINI Mohamed-amine" w:date="2019-03-11T17:50:00Z">
        <w:r w:rsidR="00A5732F">
          <w:t xml:space="preserve"> à celui de</w:t>
        </w:r>
      </w:ins>
      <w:del w:id="384" w:author="HASSINI Mohamed-amine" w:date="2019-03-11T17:50:00Z">
        <w:r w:rsidDel="00A5732F">
          <w:delText xml:space="preserve"> à la vitesse</w:delText>
        </w:r>
      </w:del>
      <w:r>
        <w:t xml:space="preserve"> de </w:t>
      </w:r>
      <w:ins w:id="385" w:author="HASSINI Mohamed-amine" w:date="2019-03-11T17:50:00Z">
        <w:r w:rsidR="00A5732F">
          <w:t xml:space="preserve">la </w:t>
        </w:r>
      </w:ins>
      <w:r>
        <w:t>rotation.</w:t>
      </w:r>
    </w:p>
    <w:p w14:paraId="0720B14C" w14:textId="77777777" w:rsidR="00C93726" w:rsidRDefault="00C93726" w:rsidP="00C93726">
      <w:pPr>
        <w:jc w:val="center"/>
      </w:pPr>
      <w:r w:rsidRPr="00C93726">
        <w:rPr>
          <w:noProof/>
          <w:lang w:eastAsia="zh-CN"/>
        </w:rPr>
        <w:lastRenderedPageBreak/>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56BF2602" w14:textId="3B3BFF5B" w:rsidR="00F36743" w:rsidRPr="00C93726" w:rsidRDefault="00F36743" w:rsidP="00C93726">
      <w:pPr>
        <w:jc w:val="center"/>
      </w:pPr>
      <w:bookmarkStart w:id="386" w:name="_Ref534797277"/>
      <w:bookmarkStart w:id="387" w:name="_Toc536112178"/>
      <w:bookmarkStart w:id="388" w:name="_Toc536800479"/>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C20694">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C20694">
        <w:rPr>
          <w:rStyle w:val="shorttext"/>
          <w:noProof/>
        </w:rPr>
        <w:t>3</w:t>
      </w:r>
      <w:r w:rsidR="0019727E">
        <w:rPr>
          <w:rStyle w:val="shorttext"/>
        </w:rPr>
        <w:fldChar w:fldCharType="end"/>
      </w:r>
      <w:bookmarkEnd w:id="386"/>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C20694" w:rsidRPr="00C20694">
        <w:rPr>
          <w:rStyle w:val="shorttext"/>
          <w:b/>
          <w:iCs/>
        </w:rPr>
        <w:t>[10]</w:t>
      </w:r>
      <w:bookmarkEnd w:id="387"/>
      <w:bookmarkEnd w:id="388"/>
      <w:r w:rsidRPr="00FB52BF">
        <w:rPr>
          <w:rStyle w:val="shorttext"/>
          <w:b/>
          <w:iCs/>
        </w:rPr>
        <w:fldChar w:fldCharType="end"/>
      </w:r>
    </w:p>
    <w:p w14:paraId="31452001" w14:textId="77777777" w:rsidR="00C93726" w:rsidRDefault="00C93726" w:rsidP="00BA3D9F"/>
    <w:p w14:paraId="6AAB9751" w14:textId="36E461CE"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C20694">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C20694">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w:t>
      </w:r>
      <w:ins w:id="389" w:author="HASSINI Mohamed-amine" w:date="2019-03-11T17:53:00Z">
        <w:r w:rsidR="007D77F7">
          <w:t xml:space="preserve"> un</w:t>
        </w:r>
      </w:ins>
      <w:r>
        <w:t xml:space="preserve"> </w:t>
      </w:r>
      <w:del w:id="390" w:author="HASSINI Mohamed-amine" w:date="2019-03-11T17:53:00Z">
        <w:r w:rsidDel="007D77F7">
          <w:delText>le</w:delText>
        </w:r>
      </w:del>
      <w:r>
        <w:t xml:space="preserve"> modèle</w:t>
      </w:r>
      <w:r w:rsidR="003F19A7">
        <w:t xml:space="preserve"> de</w:t>
      </w:r>
      <w:r>
        <w:t xml:space="preserve"> dynamique du rotor. </w:t>
      </w:r>
      <w:ins w:id="391" w:author="HASSINI Mohamed-amine" w:date="2019-03-11T18:00:00Z">
        <w:r w:rsidR="007D77F7">
          <w:t xml:space="preserve">Le modèle ainsi développé était constitué de deux </w:t>
        </w:r>
      </w:ins>
      <w:ins w:id="392" w:author="HASSINI Mohamed-amine" w:date="2019-03-11T18:01:00Z">
        <w:r w:rsidR="007D77F7">
          <w:t>équation</w:t>
        </w:r>
      </w:ins>
      <w:ins w:id="393" w:author="HASSINI Mohamed-amine" w:date="2019-03-11T18:02:00Z">
        <w:r w:rsidR="007D77F7">
          <w:t>s</w:t>
        </w:r>
      </w:ins>
      <w:ins w:id="394" w:author="HASSINI Mohamed-amine" w:date="2019-03-11T18:01:00Z">
        <w:r w:rsidR="007D77F7">
          <w:t xml:space="preserve"> différentielles non linéaires</w:t>
        </w:r>
      </w:ins>
      <w:ins w:id="395" w:author="HASSINI Mohamed-amine" w:date="2019-03-11T18:02:00Z">
        <w:r w:rsidR="007D77F7">
          <w:t xml:space="preserve"> et couplées</w:t>
        </w:r>
      </w:ins>
      <w:ins w:id="396" w:author="HASSINI Mohamed-amine" w:date="2019-03-11T18:03:00Z">
        <w:r w:rsidR="004769C2">
          <w:t xml:space="preserve"> qui devaient être résolues numériquement</w:t>
        </w:r>
      </w:ins>
      <w:ins w:id="397" w:author="HASSINI Mohamed-amine" w:date="2019-03-11T18:02:00Z">
        <w:r w:rsidR="007D77F7">
          <w:t xml:space="preserve">. </w:t>
        </w:r>
      </w:ins>
      <w:del w:id="398" w:author="HASSINI Mohamed-amine" w:date="2019-03-11T18:03:00Z">
        <w:r w:rsidDel="004769C2">
          <w:delText>Le comportement dynamique du rotor était donc couplé à la flexion thermique et l</w:delText>
        </w:r>
        <w:r w:rsidRPr="00AD3FE8" w:rsidDel="004769C2">
          <w:delText xml:space="preserve">e modèle consistait </w:delText>
        </w:r>
        <w:r w:rsidDel="004769C2">
          <w:delText>des</w:delText>
        </w:r>
        <w:r w:rsidRPr="00AD3FE8" w:rsidDel="004769C2">
          <w:delText xml:space="preserve"> deux équations différentielles non linéaires qui devaient être résolues numériquement.</w:delText>
        </w:r>
        <w:r w:rsidDel="004769C2">
          <w:delText xml:space="preserve"> </w:delText>
        </w:r>
      </w:del>
      <w:r>
        <w:t>A l’aide de ce modèle</w:t>
      </w:r>
      <w:r w:rsidR="001E7BF0">
        <w:t>,</w:t>
      </w:r>
      <w:r>
        <w:t xml:space="preserve"> </w:t>
      </w:r>
      <w:r w:rsidRPr="00742C72">
        <w:rPr>
          <w:rFonts w:asciiTheme="minorHAnsi" w:hAnsiTheme="minorHAnsi"/>
        </w:rPr>
        <w:t>Dimarogonas</w:t>
      </w:r>
      <w:r w:rsidRPr="00AD3FE8">
        <w:t xml:space="preserve"> indiquait que l’effet Newkirk </w:t>
      </w:r>
      <w:r>
        <w:t>pouvait mener</w:t>
      </w:r>
      <w:ins w:id="399" w:author="HASSINI Mohamed-amine" w:date="2019-03-11T17:56:00Z">
        <w:r w:rsidR="007D77F7">
          <w:t xml:space="preserve"> à</w:t>
        </w:r>
      </w:ins>
      <w:r>
        <w:t xml:space="preserve"> </w:t>
      </w:r>
      <w:del w:id="400" w:author="HASSINI Mohamed-amine" w:date="2019-03-11T17:56:00Z">
        <w:r w:rsidDel="007D77F7">
          <w:delText>aux</w:delText>
        </w:r>
      </w:del>
      <w:r w:rsidRPr="00AD3FE8">
        <w:t xml:space="preserve"> </w:t>
      </w:r>
      <w:del w:id="401" w:author="HASSINI Mohamed-amine" w:date="2019-03-11T17:56:00Z">
        <w:r w:rsidRPr="00AD3FE8" w:rsidDel="007D77F7">
          <w:delText>3</w:delText>
        </w:r>
      </w:del>
      <w:r w:rsidRPr="00AD3FE8">
        <w:t xml:space="preserve"> </w:t>
      </w:r>
      <w:ins w:id="402" w:author="HASSINI Mohamed-amine" w:date="2019-03-11T17:56:00Z">
        <w:r w:rsidR="007D77F7">
          <w:t xml:space="preserve">trois </w:t>
        </w:r>
      </w:ins>
      <w:r>
        <w:t>types de comportement dynamique</w:t>
      </w:r>
      <w:r w:rsidRPr="00AD3FE8">
        <w:t>:</w:t>
      </w:r>
      <w:r>
        <w:t xml:space="preserve"> </w:t>
      </w:r>
    </w:p>
    <w:p w14:paraId="53D8F76F" w14:textId="7120DC82" w:rsidR="00E82DF1" w:rsidRDefault="00E82DF1" w:rsidP="00706BB2">
      <w:pPr>
        <w:pStyle w:val="Paragraphedeliste"/>
        <w:numPr>
          <w:ilvl w:val="0"/>
          <w:numId w:val="4"/>
        </w:numPr>
        <w:spacing w:line="360" w:lineRule="auto"/>
        <w:jc w:val="both"/>
      </w:pPr>
      <w:del w:id="403" w:author="HASSINI Mohamed-amine" w:date="2019-03-11T17:59:00Z">
        <w:r w:rsidDel="007D77F7">
          <w:delText xml:space="preserve">Vibration </w:delText>
        </w:r>
      </w:del>
      <w:ins w:id="404" w:author="HASSINI Mohamed-amine" w:date="2019-03-11T17:59:00Z">
        <w:r w:rsidR="007D77F7">
          <w:t xml:space="preserve">vibration </w:t>
        </w:r>
      </w:ins>
      <w:r>
        <w:t>spirale divergente où l’amplitude de</w:t>
      </w:r>
      <w:ins w:id="405" w:author="HASSINI Mohamed-amine" w:date="2019-03-11T17:57:00Z">
        <w:r w:rsidR="007D77F7">
          <w:t>s</w:t>
        </w:r>
      </w:ins>
      <w:r>
        <w:t xml:space="preserve"> vibration</w:t>
      </w:r>
      <w:ins w:id="406" w:author="HASSINI Mohamed-amine" w:date="2019-03-11T17:57:00Z">
        <w:r w:rsidR="007D77F7">
          <w:t>s</w:t>
        </w:r>
      </w:ins>
      <w:r>
        <w:t xml:space="preserve"> augmente </w:t>
      </w:r>
      <w:ins w:id="407" w:author="HASSINI Mohamed-amine" w:date="2019-03-11T17:57:00Z">
        <w:r w:rsidR="007D77F7">
          <w:t xml:space="preserve">de manière continue et dont </w:t>
        </w:r>
      </w:ins>
      <w:del w:id="408" w:author="HASSINI Mohamed-amine" w:date="2019-03-11T17:57:00Z">
        <w:r w:rsidDel="007D77F7">
          <w:delText>et l</w:delText>
        </w:r>
      </w:del>
      <w:ins w:id="409" w:author="HASSINI Mohamed-amine" w:date="2019-03-11T17:58:00Z">
        <w:r w:rsidR="007D77F7">
          <w:t xml:space="preserve"> l</w:t>
        </w:r>
      </w:ins>
      <w:r>
        <w:t xml:space="preserve">a phase </w:t>
      </w:r>
      <w:del w:id="410" w:author="HASSINI Mohamed-amine" w:date="2019-03-11T17:58:00Z">
        <w:r w:rsidDel="007D77F7">
          <w:delText>de vibration</w:delText>
        </w:r>
      </w:del>
      <w:r>
        <w:t xml:space="preserve"> évolue au cours du temps</w:t>
      </w:r>
      <w:ins w:id="411" w:author="HASSINI Mohamed-amine" w:date="2019-03-11T17:59:00Z">
        <w:r w:rsidR="007D77F7">
          <w:t>,</w:t>
        </w:r>
      </w:ins>
    </w:p>
    <w:p w14:paraId="45994493" w14:textId="5AAC40D5" w:rsidR="00E82DF1" w:rsidRDefault="00E82DF1" w:rsidP="00706BB2">
      <w:pPr>
        <w:pStyle w:val="Paragraphedeliste"/>
        <w:numPr>
          <w:ilvl w:val="0"/>
          <w:numId w:val="4"/>
        </w:numPr>
        <w:spacing w:line="360" w:lineRule="auto"/>
        <w:jc w:val="both"/>
      </w:pPr>
      <w:del w:id="412" w:author="HASSINI Mohamed-amine" w:date="2019-03-11T17:59:00Z">
        <w:r w:rsidDel="007D77F7">
          <w:delText xml:space="preserve">Vibration </w:delText>
        </w:r>
      </w:del>
      <w:ins w:id="413" w:author="HASSINI Mohamed-amine" w:date="2019-03-11T17:59:00Z">
        <w:r w:rsidR="007D77F7">
          <w:t xml:space="preserve">vibration </w:t>
        </w:r>
      </w:ins>
      <w:r>
        <w:t>cyclique où le niveau de vibration oscille autour d’une amplitude constante dans le temps</w:t>
      </w:r>
      <w:ins w:id="414" w:author="HASSINI Mohamed-amine" w:date="2019-03-11T17:59:00Z">
        <w:r w:rsidR="007D77F7">
          <w:t>,</w:t>
        </w:r>
      </w:ins>
    </w:p>
    <w:p w14:paraId="03225884" w14:textId="5A47D5EF" w:rsidR="008D442F" w:rsidRDefault="00E82DF1" w:rsidP="00484D76">
      <w:pPr>
        <w:pStyle w:val="Paragraphedeliste"/>
        <w:numPr>
          <w:ilvl w:val="0"/>
          <w:numId w:val="4"/>
        </w:numPr>
        <w:spacing w:line="360" w:lineRule="auto"/>
        <w:jc w:val="both"/>
      </w:pPr>
      <w:del w:id="415" w:author="HASSINI Mohamed-amine" w:date="2019-03-11T17:59:00Z">
        <w:r w:rsidDel="007D77F7">
          <w:delText xml:space="preserve">Vibration </w:delText>
        </w:r>
      </w:del>
      <w:ins w:id="416" w:author="HASSINI Mohamed-amine" w:date="2019-03-11T17:59:00Z">
        <w:r w:rsidR="007D77F7">
          <w:t xml:space="preserve">vibration </w:t>
        </w:r>
      </w:ins>
      <w:r>
        <w:t>spirale stabilisée où l</w:t>
      </w:r>
      <w:ins w:id="417" w:author="HASSINI Mohamed-amine" w:date="2019-03-11T17:59:00Z">
        <w:r w:rsidR="007D77F7">
          <w:t xml:space="preserve">’amplitude </w:t>
        </w:r>
      </w:ins>
      <w:del w:id="418" w:author="HASSINI Mohamed-amine" w:date="2019-03-11T17:59:00Z">
        <w:r w:rsidDel="007D77F7">
          <w:delText>es amplitudes</w:delText>
        </w:r>
      </w:del>
      <w:r>
        <w:t xml:space="preserve"> de</w:t>
      </w:r>
      <w:ins w:id="419" w:author="HASSINI Mohamed-amine" w:date="2019-03-11T17:59:00Z">
        <w:r w:rsidR="007D77F7">
          <w:t>s</w:t>
        </w:r>
      </w:ins>
      <w:r>
        <w:t xml:space="preserve"> vibration</w:t>
      </w:r>
      <w:ins w:id="420" w:author="HASSINI Mohamed-amine" w:date="2019-03-11T17:59:00Z">
        <w:r w:rsidR="007D77F7">
          <w:t>s</w:t>
        </w:r>
      </w:ins>
      <w:r>
        <w:t xml:space="preserve"> convergent vers une valeur constante.</w:t>
      </w:r>
    </w:p>
    <w:p w14:paraId="12C86FCE" w14:textId="77777777" w:rsidR="00484D76" w:rsidRDefault="00484D76" w:rsidP="00484D76">
      <w:pPr>
        <w:spacing w:line="360" w:lineRule="auto"/>
        <w:ind w:firstLine="708"/>
      </w:pPr>
    </w:p>
    <w:p w14:paraId="2E6CE948" w14:textId="7B2EBF44"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C20694">
        <w:rPr>
          <w:b/>
        </w:rPr>
        <w:t>[13]</w:t>
      </w:r>
      <w:r w:rsidRPr="005F508B">
        <w:rPr>
          <w:b/>
        </w:rPr>
        <w:fldChar w:fldCharType="end"/>
      </w:r>
      <w:r>
        <w:t xml:space="preserve"> a constaté </w:t>
      </w:r>
      <w:ins w:id="421" w:author="HASSINI Mohamed-amine" w:date="2019-03-11T18:08:00Z">
        <w:r w:rsidR="004769C2">
          <w:t xml:space="preserve">l’apparition de </w:t>
        </w:r>
      </w:ins>
      <w:r>
        <w:t xml:space="preserve">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w:t>
      </w:r>
      <w:r w:rsidRPr="00075D6B">
        <w:lastRenderedPageBreak/>
        <w:t>en faisant des hypothèses</w:t>
      </w:r>
      <w:ins w:id="422" w:author="HASSINI Mohamed-amine" w:date="2019-03-11T18:11:00Z">
        <w:r w:rsidR="002F0F9A">
          <w:t xml:space="preserve"> simplificatrices</w:t>
        </w:r>
      </w:ins>
      <w:ins w:id="423" w:author="HASSINI Mohamed-amine" w:date="2019-03-11T18:12:00Z">
        <w:r w:rsidR="002F0F9A">
          <w:t xml:space="preserve">. Dans ce modèle, Kellenberger suppose </w:t>
        </w:r>
      </w:ins>
      <w:del w:id="424" w:author="HASSINI Mohamed-amine" w:date="2019-03-11T18:13:00Z">
        <w:r w:rsidRPr="00075D6B" w:rsidDel="002F0F9A">
          <w:delText xml:space="preserve"> </w:delText>
        </w:r>
      </w:del>
      <w:del w:id="425" w:author="HASSINI Mohamed-amine" w:date="2019-03-11T18:11:00Z">
        <w:r w:rsidDel="002F0F9A">
          <w:delText>simples</w:delText>
        </w:r>
      </w:del>
      <w:del w:id="426" w:author="HASSINI Mohamed-amine" w:date="2019-03-11T18:08:00Z">
        <w:r w:rsidRPr="00075D6B" w:rsidDel="004769C2">
          <w:delText>,</w:delText>
        </w:r>
      </w:del>
      <w:del w:id="427" w:author="HASSINI Mohamed-amine" w:date="2019-03-11T18:13:00Z">
        <w:r w:rsidRPr="00075D6B" w:rsidDel="002F0F9A">
          <w:delText xml:space="preserve"> </w:delText>
        </w:r>
        <w:r w:rsidDel="002F0F9A">
          <w:delText>tel que</w:delText>
        </w:r>
      </w:del>
      <w:ins w:id="428" w:author="HASSINI Mohamed-amine" w:date="2019-03-11T18:13:00Z">
        <w:r w:rsidR="002F0F9A">
          <w:t xml:space="preserve"> </w:t>
        </w:r>
      </w:ins>
      <w:ins w:id="429" w:author="HASSINI Mohamed-amine" w:date="2019-03-11T18:11:00Z">
        <w:r w:rsidR="002F0F9A">
          <w:t>l’existence d</w:t>
        </w:r>
      </w:ins>
      <w:ins w:id="430" w:author="HASSINI Mohamed-amine" w:date="2019-03-11T18:12:00Z">
        <w:r w:rsidR="002F0F9A">
          <w:t>’une relation linéaire entre</w:t>
        </w:r>
      </w:ins>
      <w:r w:rsidRPr="00075D6B">
        <w:t xml:space="preserve"> l</w:t>
      </w:r>
      <w:r>
        <w:t>a flexion thermique du rotor</w:t>
      </w:r>
      <w:ins w:id="431" w:author="HASSINI Mohamed-amine" w:date="2019-03-11T18:12:00Z">
        <w:r w:rsidR="002F0F9A">
          <w:t xml:space="preserve"> et</w:t>
        </w:r>
      </w:ins>
      <w:r>
        <w:t xml:space="preserve"> </w:t>
      </w:r>
      <w:del w:id="432" w:author="HASSINI Mohamed-amine" w:date="2019-03-11T18:12:00Z">
        <w:r w:rsidRPr="00075D6B" w:rsidDel="002F0F9A">
          <w:delText xml:space="preserve">est linéairement proportionnelle à </w:delText>
        </w:r>
      </w:del>
      <w:r w:rsidRPr="00075D6B">
        <w:t>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433" w:name="_Toc536800373"/>
      <w:r>
        <w:t>E</w:t>
      </w:r>
      <w:r w:rsidRPr="00814672">
        <w:t xml:space="preserve">ffet </w:t>
      </w:r>
      <w:r w:rsidRPr="00C65243">
        <w:t>Morton</w:t>
      </w:r>
      <w:bookmarkEnd w:id="433"/>
    </w:p>
    <w:p w14:paraId="24EFE6FF" w14:textId="3AFBF024"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C20694">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w:t>
      </w:r>
      <w:ins w:id="434" w:author="HASSINI Mohamed-amine" w:date="2019-03-11T18:15:00Z">
        <w:r w:rsidR="006B1F4A">
          <w:t xml:space="preserve"> et</w:t>
        </w:r>
      </w:ins>
      <w:r>
        <w:t xml:space="preserve">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w:t>
      </w:r>
      <w:del w:id="435" w:author="HASSINI Mohamed-amine" w:date="2019-03-11T18:17:00Z">
        <w:r w:rsidDel="006B1F4A">
          <w:delText xml:space="preserve">n’est plus liée à un point facile à identifier mais </w:delText>
        </w:r>
      </w:del>
      <w:r>
        <w:t>se trouve dans le film mince de lubrifiant dont l’épaisseur varie dans le temps, rend l’</w:t>
      </w:r>
      <w:r w:rsidR="000102DA">
        <w:t>analyse de l’</w:t>
      </w:r>
      <w:r>
        <w:t xml:space="preserve">effet de Morton plus </w:t>
      </w:r>
      <w:ins w:id="436" w:author="HASSINI Mohamed-amine" w:date="2019-03-11T18:17:00Z">
        <w:r w:rsidR="006B1F4A">
          <w:t>complexe</w:t>
        </w:r>
      </w:ins>
      <w:del w:id="437" w:author="HASSINI Mohamed-amine" w:date="2019-03-11T18:17:00Z">
        <w:r w:rsidDel="006B1F4A">
          <w:delText>compliqué</w:delText>
        </w:r>
        <w:r w:rsidR="00617CD6" w:rsidDel="006B1F4A">
          <w:delText>e</w:delText>
        </w:r>
      </w:del>
      <w:r>
        <w:t xml:space="preserve">. </w:t>
      </w:r>
    </w:p>
    <w:p w14:paraId="7FD072DB" w14:textId="215EC1F8"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w:t>
      </w:r>
      <w:ins w:id="438" w:author="HASSINI Mohamed-amine" w:date="2019-03-11T18:18:00Z">
        <w:r w:rsidR="006B1F4A">
          <w:t xml:space="preserve"> représentant</w:t>
        </w:r>
      </w:ins>
      <w:r>
        <w:t xml:space="preserve"> </w:t>
      </w:r>
      <w:del w:id="439" w:author="HASSINI Mohamed-amine" w:date="2019-03-11T18:18:00Z">
        <w:r w:rsidDel="006B1F4A">
          <w:delText>i</w:delText>
        </w:r>
      </w:del>
      <w:del w:id="440" w:author="HASSINI Mohamed-amine" w:date="2019-03-11T18:17:00Z">
        <w:r w:rsidDel="006B1F4A">
          <w:delText>ssue</w:delText>
        </w:r>
      </w:del>
      <w:r>
        <w:t xml:space="preserve"> de</w:t>
      </w:r>
      <w:r w:rsidR="009A49C3">
        <w:t>s</w:t>
      </w:r>
      <w:r>
        <w:t xml:space="preserve"> vibration</w:t>
      </w:r>
      <w:r w:rsidR="009A49C3">
        <w:t>s</w:t>
      </w:r>
      <w:r>
        <w:t xml:space="preserve"> synchrone</w:t>
      </w:r>
      <w:r w:rsidR="009A49C3">
        <w:t>s</w:t>
      </w:r>
      <w:r>
        <w:t xml:space="preserve"> d’un rotor. Il est supposé que </w:t>
      </w:r>
      <w:ins w:id="441" w:author="HASSINI Mohamed-amine" w:date="2019-03-11T18:19:00Z">
        <w:r w:rsidR="006B1F4A">
          <w:t>la précession du</w:t>
        </w:r>
      </w:ins>
      <w:del w:id="442" w:author="HASSINI Mohamed-amine" w:date="2019-03-11T18:19:00Z">
        <w:r w:rsidDel="006B1F4A">
          <w:delText>le</w:delText>
        </w:r>
      </w:del>
      <w:r>
        <w:t xml:space="preserve"> rotor </w:t>
      </w:r>
      <w:ins w:id="443" w:author="HASSINI Mohamed-amine" w:date="2019-03-11T18:19:00Z">
        <w:r w:rsidR="006B1F4A">
          <w:t>se fait dans le sens direct (sens de la rotation)</w:t>
        </w:r>
      </w:ins>
      <w:del w:id="444" w:author="HASSINI Mohamed-amine" w:date="2019-03-11T18:20:00Z">
        <w:r w:rsidDel="006B1F4A">
          <w:delText>décrit une précession directe</w:delText>
        </w:r>
      </w:del>
      <w:r>
        <w:t xml:space="preserve"> à vitesse constante</w:t>
      </w:r>
      <w:ins w:id="445" w:author="HASSINI Mohamed-amine" w:date="2019-03-11T18:20:00Z">
        <w:r w:rsidR="006B1F4A">
          <w:t xml:space="preserve"> donnée</w:t>
        </w:r>
      </w:ins>
      <w:r>
        <w:t xml:space="preserve">. Une zone particulière de la surface du rotor se trouve toujours à l’extérieur de l’orbite. </w:t>
      </w:r>
      <w:del w:id="446" w:author="HASSINI Mohamed-amine" w:date="2019-03-11T18:20:00Z">
        <w:r w:rsidDel="006B1F4A">
          <w:delText>Ceci</w:delText>
        </w:r>
      </w:del>
      <w:ins w:id="447" w:author="HASSINI Mohamed-amine" w:date="2019-03-11T18:20:00Z">
        <w:r w:rsidR="006B1F4A">
          <w:t>Celle-ci est désignée par le terme</w:t>
        </w:r>
      </w:ins>
      <w:r>
        <w:t xml:space="preserve"> </w:t>
      </w:r>
      <w:del w:id="448" w:author="HASSINI Mohamed-amine" w:date="2019-03-11T18:20:00Z">
        <w:r w:rsidDel="006B1F4A">
          <w:delText>est l</w:delText>
        </w:r>
      </w:del>
      <w:del w:id="449" w:author="HASSINI Mohamed-amine" w:date="2019-03-11T18:21:00Z">
        <w:r w:rsidDel="006B1F4A">
          <w:delText>e</w:delText>
        </w:r>
      </w:del>
      <w:r>
        <w:t xml:space="preserv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w:t>
      </w:r>
      <w:ins w:id="450" w:author="HASSINI Mohamed-amine" w:date="2019-03-11T18:39:00Z">
        <w:r w:rsidR="00B64385">
          <w:t xml:space="preserve">Etant donné que </w:t>
        </w:r>
      </w:ins>
      <w:del w:id="451" w:author="HASSINI Mohamed-amine" w:date="2019-03-11T18:39:00Z">
        <w:r w:rsidDel="00B64385">
          <w:delText>L</w:delText>
        </w:r>
      </w:del>
      <w:ins w:id="452" w:author="HASSINI Mohamed-amine" w:date="2019-03-11T18:39:00Z">
        <w:r w:rsidR="00B64385">
          <w:t>l</w:t>
        </w:r>
      </w:ins>
      <w:r>
        <w:t xml:space="preserve">a chaleur générée par le cisaillement visqueux du film mince est proportionnelle au carré de la vitesse de rotation et inversement proportionnelle à l’épaisseur du film. </w:t>
      </w:r>
      <w:ins w:id="453" w:author="HASSINI Mohamed-amine" w:date="2019-03-11T18:39:00Z">
        <w:r w:rsidR="00B64385">
          <w:t xml:space="preserve">La surface du rotor est donc exposée à un flux de chaleur </w:t>
        </w:r>
      </w:ins>
      <w:del w:id="454" w:author="HASSINI Mohamed-amine" w:date="2019-03-11T18:40:00Z">
        <w:r w:rsidDel="00B64385">
          <w:delText>L’échauffement du rotor n’est donc pas</w:delText>
        </w:r>
      </w:del>
      <w:r>
        <w:t xml:space="preserve"> </w:t>
      </w:r>
      <w:ins w:id="455" w:author="HASSINI Mohamed-amine" w:date="2019-03-11T18:40:00Z">
        <w:r w:rsidR="00B64385">
          <w:t xml:space="preserve">non </w:t>
        </w:r>
      </w:ins>
      <w:r>
        <w:t xml:space="preserve">uniforme suivant la direction circonférentielle. Par conséquent, </w:t>
      </w:r>
      <w:del w:id="456" w:author="HASSINI Mohamed-amine" w:date="2019-03-11T18:40:00Z">
        <w:r w:rsidDel="00B64385">
          <w:delText>tout comme</w:delText>
        </w:r>
      </w:del>
      <w:r>
        <w:t xml:space="preserve"> </w:t>
      </w:r>
      <w:ins w:id="457" w:author="HASSINI Mohamed-amine" w:date="2019-03-11T18:40:00Z">
        <w:r w:rsidR="00B64385">
          <w:t xml:space="preserve">et à l’instar de </w:t>
        </w:r>
      </w:ins>
      <w:del w:id="458" w:author="HASSINI Mohamed-amine" w:date="2019-03-11T18:40:00Z">
        <w:r w:rsidDel="00B64385">
          <w:delText>pour</w:delText>
        </w:r>
      </w:del>
      <w:r>
        <w:t xml:space="preserve"> l’effet de Newkirk, </w:t>
      </w:r>
      <w:ins w:id="459" w:author="HASSINI Mohamed-amine" w:date="2019-03-11T18:41:00Z">
        <w:r w:rsidR="00B64385">
          <w:t xml:space="preserve">une différence de température </w:t>
        </w:r>
        <m:oMath>
          <m:r>
            <m:rPr>
              <m:sty m:val="p"/>
            </m:rPr>
            <w:rPr>
              <w:rFonts w:ascii="Cambria Math" w:hAnsi="Cambria Math"/>
            </w:rPr>
            <m:t>Δ</m:t>
          </m:r>
          <m:r>
            <w:rPr>
              <w:rFonts w:ascii="Cambria Math" w:hAnsi="Cambria Math"/>
            </w:rPr>
            <m:t>T</m:t>
          </m:r>
        </m:oMath>
        <w:r w:rsidR="00B64385">
          <w:t xml:space="preserve"> </w:t>
        </w:r>
      </w:ins>
      <w:ins w:id="460" w:author="HASSINI Mohamed-amine" w:date="2019-03-11T18:42:00Z">
        <w:r w:rsidR="00B64385">
          <w:t xml:space="preserve">existe </w:t>
        </w:r>
      </w:ins>
      <w:del w:id="461" w:author="HASSINI Mohamed-amine" w:date="2019-03-11T18:41:00Z">
        <w:r w:rsidDel="00B64385">
          <w:delText xml:space="preserve">la température </w:delText>
        </w:r>
      </w:del>
      <w:r>
        <w:t xml:space="preserve">à la surface du rotor </w:t>
      </w:r>
      <w:del w:id="462" w:author="HASSINI Mohamed-amine" w:date="2019-03-11T18:41:00Z">
        <w:r w:rsidDel="00B64385">
          <w:delText xml:space="preserve">varie avec une différence </w:delText>
        </w:r>
        <m:oMath>
          <m:r>
            <m:rPr>
              <m:sty m:val="p"/>
            </m:rPr>
            <w:rPr>
              <w:rFonts w:ascii="Cambria Math" w:hAnsi="Cambria Math"/>
            </w:rPr>
            <m:t>Δ</m:t>
          </m:r>
          <m:r>
            <w:rPr>
              <w:rFonts w:ascii="Cambria Math" w:hAnsi="Cambria Math"/>
            </w:rPr>
            <m:t>T</m:t>
          </m:r>
        </m:oMath>
        <w:r w:rsidDel="00B64385">
          <w:delText xml:space="preserve"> </w:delText>
        </w:r>
      </w:del>
      <w:r>
        <w:t>entre le point « chaud » et le point « froid ». Cette différence de</w:t>
      </w:r>
      <w:r w:rsidRPr="006D063A">
        <w:t xml:space="preserve"> </w:t>
      </w:r>
      <w:r>
        <w:t xml:space="preserve">température augmente avec l’amplitude des vibrations. Toutefois, </w:t>
      </w:r>
      <w:ins w:id="463" w:author="HASSINI Mohamed-amine" w:date="2019-03-11T18:42:00Z">
        <w:r w:rsidR="00B64385">
          <w:t xml:space="preserve">et </w:t>
        </w:r>
      </w:ins>
      <w:r>
        <w:t xml:space="preserve">compte tenu du caractère convectif du transfert de chaleur </w:t>
      </w:r>
      <w:ins w:id="464" w:author="HASSINI Mohamed-amine" w:date="2019-03-11T18:43:00Z">
        <w:r w:rsidR="00B64385">
          <w:t xml:space="preserve">depuis le film lubrifiant </w:t>
        </w:r>
      </w:ins>
      <w:r>
        <w:t>vers le rotor, le point chaud sera déphasé du point haut où l’épaisseur du film moyenn</w:t>
      </w:r>
      <w:ins w:id="465" w:author="HASSINI Mohamed-amine" w:date="2019-03-11T18:43:00Z">
        <w:r w:rsidR="00B64385">
          <w:t>e</w:t>
        </w:r>
      </w:ins>
      <w:del w:id="466" w:author="HASSINI Mohamed-amine" w:date="2019-03-11T18:43:00Z">
        <w:r w:rsidDel="00B64385">
          <w:delText>é</w:delText>
        </w:r>
      </w:del>
      <w: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w:t>
      </w:r>
      <w:ins w:id="467" w:author="HASSINI Mohamed-amine" w:date="2019-03-11T18:43:00Z">
        <w:r w:rsidR="003873CC">
          <w:t>e</w:t>
        </w:r>
      </w:ins>
      <w:del w:id="468" w:author="HASSINI Mohamed-amine" w:date="2019-03-11T18:43:00Z">
        <w:r w:rsidDel="003873CC">
          <w:delText>ait</w:delText>
        </w:r>
      </w:del>
      <w:r>
        <w:t xml:space="preserve"> avec le point </w:t>
      </w:r>
      <w:ins w:id="469" w:author="HASSINI Mohamed-amine" w:date="2019-03-11T18:43:00Z">
        <w:r w:rsidR="003873CC">
          <w:t xml:space="preserve">où </w:t>
        </w:r>
      </w:ins>
      <w:ins w:id="470" w:author="HASSINI Mohamed-amine" w:date="2019-03-11T18:46:00Z">
        <w:r w:rsidR="003873CC">
          <w:t xml:space="preserve">a lieu </w:t>
        </w:r>
      </w:ins>
      <w:ins w:id="471" w:author="HASSINI Mohamed-amine" w:date="2019-03-11T18:43:00Z">
        <w:r w:rsidR="003873CC">
          <w:t xml:space="preserve">le </w:t>
        </w:r>
      </w:ins>
      <w:del w:id="472" w:author="HASSINI Mohamed-amine" w:date="2019-03-11T18:43:00Z">
        <w:r w:rsidDel="003873CC">
          <w:delText>de</w:delText>
        </w:r>
      </w:del>
      <w:del w:id="473" w:author="HASSINI Mohamed-amine" w:date="2019-03-11T18:47:00Z">
        <w:r w:rsidDel="003873CC">
          <w:delText xml:space="preserve"> </w:delText>
        </w:r>
      </w:del>
      <w:r>
        <w:t>contact</w:t>
      </w:r>
      <w:del w:id="474" w:author="HASSINI Mohamed-amine" w:date="2019-03-11T18:43:00Z">
        <w:r w:rsidDel="003873CC">
          <w:delText xml:space="preserve"> haut</w:delText>
        </w:r>
      </w:del>
      <w:r>
        <w:t xml:space="preserve">, </w:t>
      </w:r>
      <w:ins w:id="475" w:author="HASSINI Mohamed-amine" w:date="2019-03-11T18:46:00Z">
        <w:r w:rsidR="003873CC">
          <w:t xml:space="preserve"> il </w:t>
        </w:r>
      </w:ins>
      <w:ins w:id="476" w:author="HASSINI Mohamed-amine" w:date="2019-03-11T18:48:00Z">
        <w:r w:rsidR="003873CC">
          <w:t>n’</w:t>
        </w:r>
      </w:ins>
      <w:ins w:id="477" w:author="HASSINI Mohamed-amine" w:date="2019-03-11T18:46:00Z">
        <w:r w:rsidR="003873CC">
          <w:t>en est pas de même</w:t>
        </w:r>
      </w:ins>
      <w:ins w:id="478" w:author="HASSINI Mohamed-amine" w:date="2019-03-11T18:48:00Z">
        <w:r w:rsidR="003873CC">
          <w:t xml:space="preserve"> en ce qui concerne</w:t>
        </w:r>
      </w:ins>
      <w:ins w:id="479" w:author="HASSINI Mohamed-amine" w:date="2019-03-11T18:46:00Z">
        <w:r w:rsidR="003873CC">
          <w:t xml:space="preserve"> </w:t>
        </w:r>
      </w:ins>
      <w:del w:id="480" w:author="HASSINI Mohamed-amine" w:date="2019-03-11T18:48:00Z">
        <w:r w:rsidDel="003873CC">
          <w:delText>pour</w:delText>
        </w:r>
      </w:del>
      <w:r>
        <w:t xml:space="preserve"> l’effet de Morton</w:t>
      </w:r>
      <w:ins w:id="481" w:author="HASSINI Mohamed-amine" w:date="2019-03-11T18:46:00Z">
        <w:r w:rsidR="003873CC">
          <w:t>.</w:t>
        </w:r>
      </w:ins>
      <w:ins w:id="482" w:author="HASSINI Mohamed-amine" w:date="2019-03-11T18:47:00Z">
        <w:r w:rsidR="003873CC">
          <w:t xml:space="preserve"> En effet,</w:t>
        </w:r>
      </w:ins>
      <w:r>
        <w:t xml:space="preserve">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C20694">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C20694">
        <w:rPr>
          <w:b/>
        </w:rPr>
        <w:t>[7]</w:t>
      </w:r>
      <w:r w:rsidR="00AC6C5B" w:rsidRPr="00AC6C5B">
        <w:rPr>
          <w:b/>
        </w:rPr>
        <w:fldChar w:fldCharType="end"/>
      </w:r>
      <w:r>
        <w:t>, toutes les études expérimentales confirment que le point chaud est</w:t>
      </w:r>
      <w:ins w:id="483" w:author="HASSINI Mohamed-amine" w:date="2019-03-11T18:49:00Z">
        <w:r w:rsidR="003873CC">
          <w:t xml:space="preserve"> en retard de phase</w:t>
        </w:r>
      </w:ins>
      <w:del w:id="484" w:author="HASSINI Mohamed-amine" w:date="2019-03-11T18:49:00Z">
        <w:r w:rsidDel="003873CC">
          <w:delText xml:space="preserve"> retardé</w:delText>
        </w:r>
      </w:del>
      <w:r>
        <w:t xml:space="preserve"> par rapport au point haut d’un angle compris entre 0° et 60°. </w:t>
      </w:r>
    </w:p>
    <w:p w14:paraId="5843387C" w14:textId="77777777" w:rsidR="00120175" w:rsidRDefault="00120175" w:rsidP="00120175">
      <w:pPr>
        <w:keepNext/>
        <w:spacing w:line="360" w:lineRule="auto"/>
        <w:jc w:val="center"/>
      </w:pPr>
      <w:r>
        <w:rPr>
          <w:noProof/>
          <w:lang w:eastAsia="zh-CN"/>
        </w:rPr>
        <w:lastRenderedPageBreak/>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4E1AF090"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485" w:name="_Ref534631211"/>
      <w:bookmarkStart w:id="486" w:name="_Toc536112179"/>
      <w:bookmarkStart w:id="487" w:name="_Toc536800480"/>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485"/>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486"/>
      <w:bookmarkEnd w:id="487"/>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0B5700FE"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488" w:name="_Ref534630904"/>
      <w:bookmarkStart w:id="489" w:name="_Toc536112180"/>
      <w:bookmarkStart w:id="490" w:name="_Toc536800481"/>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488"/>
      <w:r w:rsidRPr="00FC2D7F">
        <w:rPr>
          <w:rStyle w:val="shorttext"/>
          <w:rFonts w:ascii="Calibri" w:eastAsia="Times New Roman" w:hAnsi="Calibri" w:cs="Times New Roman"/>
          <w:i w:val="0"/>
          <w:iCs w:val="0"/>
          <w:color w:val="auto"/>
          <w:sz w:val="22"/>
          <w:szCs w:val="20"/>
          <w:lang w:eastAsia="fr-FR"/>
        </w:rPr>
        <w:t> : Rotor déformé thermiquement</w:t>
      </w:r>
      <w:bookmarkEnd w:id="489"/>
      <w:bookmarkEnd w:id="490"/>
    </w:p>
    <w:p w14:paraId="4AB4B975" w14:textId="0C26E128" w:rsidR="00D22A57" w:rsidRDefault="00E53B0D" w:rsidP="008F42CF">
      <w:pPr>
        <w:spacing w:before="240" w:after="240" w:line="360" w:lineRule="auto"/>
        <w:ind w:firstLine="709"/>
      </w:pPr>
      <w:ins w:id="491" w:author="HASSINI Mohamed-amine" w:date="2019-03-11T18:49:00Z">
        <w:r>
          <w:t>L’existence d</w:t>
        </w:r>
      </w:ins>
      <w:ins w:id="492" w:author="HASSINI Mohamed-amine" w:date="2019-03-11T18:50:00Z">
        <w:r>
          <w:t xml:space="preserve">’un champ de température non-uniforme </w:t>
        </w:r>
      </w:ins>
      <w:del w:id="493" w:author="HASSINI Mohamed-amine" w:date="2019-03-11T18:50:00Z">
        <w:r w:rsidR="00D22A57" w:rsidRPr="00FB1FE0" w:rsidDel="00E53B0D">
          <w:delText>L’échauffement et l</w:delText>
        </w:r>
        <w:r w:rsidR="00E82DF1" w:rsidRPr="00FB1FE0" w:rsidDel="00E53B0D">
          <w:delText>a distribution no</w:delText>
        </w:r>
        <w:r w:rsidR="00D22A57" w:rsidRPr="00FB1FE0" w:rsidDel="00E53B0D">
          <w:delText>n-uniforme de la température</w:delText>
        </w:r>
        <w:r w:rsidR="00AC6C5B" w:rsidDel="00E53B0D">
          <w:delText xml:space="preserve"> </w:delText>
        </w:r>
      </w:del>
      <w:ins w:id="494" w:author="HASSINI Mohamed-amine" w:date="2019-03-11T18:50:00Z">
        <w:r>
          <w:t xml:space="preserve"> </w:t>
        </w:r>
      </w:ins>
      <w:r w:rsidR="00577ACC">
        <w:t xml:space="preserve">à la surface du rotor </w:t>
      </w:r>
      <w:r w:rsidR="00D22A57" w:rsidRPr="00FB1FE0">
        <w:t xml:space="preserve"> engendre</w:t>
      </w:r>
      <w:del w:id="495" w:author="HASSINI Mohamed-amine" w:date="2019-03-11T18:50:00Z">
        <w:r w:rsidR="00D22A57" w:rsidRPr="00FB1FE0" w:rsidDel="00E53B0D">
          <w:delText>nt</w:delText>
        </w:r>
      </w:del>
      <w:r w:rsidR="00E82DF1" w:rsidRPr="00FB1FE0">
        <w:t xml:space="preserve"> une flexion et </w:t>
      </w:r>
      <w:r w:rsidR="00D22A57" w:rsidRPr="00FB1FE0">
        <w:t xml:space="preserve">une </w:t>
      </w:r>
      <w:r w:rsidR="00E82DF1" w:rsidRPr="00FB1FE0">
        <w:t>dilatation thermique</w:t>
      </w:r>
      <w:ins w:id="496" w:author="HASSINI Mohamed-amine" w:date="2019-03-11T18:51:00Z">
        <w:r>
          <w:t xml:space="preserve"> comme illustrée par la</w:t>
        </w:r>
      </w:ins>
      <w:del w:id="497" w:author="HASSINI Mohamed-amine" w:date="2019-03-11T18:51:00Z">
        <w:r w:rsidR="00577ACC" w:rsidDel="00E53B0D">
          <w:delText xml:space="preserve"> </w:delText>
        </w:r>
        <w:r w:rsidR="00E82DF1" w:rsidRPr="00FB1FE0" w:rsidDel="00E53B0D">
          <w:delText>(</w:delText>
        </w:r>
      </w:del>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5</w:t>
      </w:r>
      <w:r w:rsidR="005D158A" w:rsidRPr="00FB1FE0">
        <w:rPr>
          <w:b/>
        </w:rPr>
        <w:fldChar w:fldCharType="end"/>
      </w:r>
      <w:del w:id="498" w:author="HASSINI Mohamed-amine" w:date="2019-03-11T18:51:00Z">
        <w:r w:rsidR="00E82DF1" w:rsidRPr="00FB1FE0" w:rsidDel="00E53B0D">
          <w:delText>)</w:delText>
        </w:r>
      </w:del>
      <w:r w:rsidR="00E82DF1" w:rsidRPr="00FB1FE0">
        <w:t xml:space="preserve">. </w:t>
      </w:r>
      <w:r w:rsidR="00D22A57" w:rsidRPr="00FB1FE0">
        <w:t>La dilatation thermique du rotor diminue le jeu radial dans le palier, avec toutes les conséquences qui peuvent en découl</w:t>
      </w:r>
      <w:r w:rsidR="00BA4E2C">
        <w:t>er</w:t>
      </w:r>
      <w:ins w:id="499" w:author="HASSINI Mohamed-amine" w:date="2019-03-11T18:52:00Z">
        <w:r>
          <w:t xml:space="preserve"> comme, entre autres, la modification de la portance et des caractéristiques dynamiques du palier (raideur et amortissement)</w:t>
        </w:r>
      </w:ins>
      <w:r w:rsidR="00BA4E2C">
        <w:t>. La flexion thermique du rotor</w:t>
      </w:r>
      <w:r w:rsidR="00D22A57" w:rsidRPr="00FB1FE0">
        <w:t xml:space="preserve"> crée un effet similaire à un balourd</w:t>
      </w:r>
      <w:r w:rsidR="00E82DF1" w:rsidRPr="00FB1FE0">
        <w:t xml:space="preserve">. Cette source d’excitation communément appelée le balourd thermique </w:t>
      </w:r>
      <w:r w:rsidR="00D22A57"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00D22A57" w:rsidRPr="00FB1FE0">
        <w:t xml:space="preserve"> et avec la phase du point chaud à la surface du rotor. </w:t>
      </w:r>
      <w:ins w:id="500" w:author="HASSINI Mohamed-amine" w:date="2019-03-11T18:55:00Z">
        <w:r w:rsidR="00A523D6">
          <w:t>Elle vient ainsi s’ajouter aux autres sources d’excitation</w:t>
        </w:r>
      </w:ins>
      <w:ins w:id="501" w:author="HASSINI Mohamed-amine" w:date="2019-03-11T18:56:00Z">
        <w:r w:rsidR="00A523D6">
          <w:t xml:space="preserve"> (notamment le balourd mécanique)</w:t>
        </w:r>
      </w:ins>
      <w:ins w:id="502" w:author="HASSINI Mohamed-amine" w:date="2019-03-11T18:55:00Z">
        <w:r w:rsidR="00A523D6">
          <w:t xml:space="preserve"> modifiant de fait </w:t>
        </w:r>
      </w:ins>
      <w:del w:id="503" w:author="HASSINI Mohamed-amine" w:date="2019-03-11T18:55:00Z">
        <w:r w:rsidR="00D22A57" w:rsidRPr="00FB1FE0" w:rsidDel="00A523D6">
          <w:delText xml:space="preserve">Elle </w:delText>
        </w:r>
        <w:r w:rsidR="00E82DF1" w:rsidRPr="00FB1FE0" w:rsidDel="00A523D6">
          <w:delText>modifie</w:delText>
        </w:r>
      </w:del>
      <w:r w:rsidR="00E82DF1" w:rsidRPr="00FB1FE0">
        <w:t xml:space="preserve"> l’amplitude et la phase de</w:t>
      </w:r>
      <w:r w:rsidR="008F42CF">
        <w:t>s</w:t>
      </w:r>
      <w:r w:rsidR="00E82DF1" w:rsidRPr="00FB1FE0">
        <w:t xml:space="preserve"> vibration</w:t>
      </w:r>
      <w:r w:rsidR="008F42CF">
        <w:t>s</w:t>
      </w:r>
      <w:r w:rsidR="00D22A57" w:rsidRPr="00FB1FE0">
        <w:t xml:space="preserve"> du rotor.</w:t>
      </w:r>
      <w:r w:rsidR="00E82DF1" w:rsidRPr="00FB1FE0">
        <w:t xml:space="preserve"> </w:t>
      </w:r>
      <w:del w:id="504" w:author="HASSINI Mohamed-amine" w:date="2019-03-11T18:56:00Z">
        <w:r w:rsidR="00D22A57" w:rsidRPr="00FB1FE0" w:rsidDel="00A523D6">
          <w:delText xml:space="preserve">Pour </w:delText>
        </w:r>
      </w:del>
      <w:ins w:id="505" w:author="HASSINI Mohamed-amine" w:date="2019-03-11T18:56:00Z">
        <w:r w:rsidR="00A523D6">
          <w:t xml:space="preserve">Dans </w:t>
        </w:r>
      </w:ins>
      <w:r w:rsidR="00D22A57" w:rsidRPr="00FB1FE0">
        <w:t xml:space="preserve">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r w:rsidR="00D22A57" w:rsidRPr="00FB1FE0">
        <w:t>peu</w:t>
      </w:r>
      <w:ins w:id="506" w:author="HASSINI Mohamed-amine" w:date="2019-03-11T18:56:00Z">
        <w:r w:rsidR="00A523D6">
          <w:t>ven</w:t>
        </w:r>
      </w:ins>
      <w:r w:rsidR="00D22A57" w:rsidRPr="00FB1FE0">
        <w:t>t devenir instable</w:t>
      </w:r>
      <w:ins w:id="507" w:author="HASSINI Mohamed-amine" w:date="2019-03-11T18:56:00Z">
        <w:r w:rsidR="00A523D6">
          <w:t>s</w:t>
        </w:r>
      </w:ins>
      <w:r w:rsidR="00BA7EF6" w:rsidRPr="00FB1FE0">
        <w:t xml:space="preserve">. </w:t>
      </w:r>
      <w:r w:rsidR="00D22A57"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00D22A57" w:rsidRPr="00FB1FE0">
        <w:t>représentée</w:t>
      </w:r>
      <w:ins w:id="508" w:author="HASSINI Mohamed-amine" w:date="2019-03-11T18:56:00Z">
        <w:r w:rsidR="00A523D6">
          <w:t xml:space="preserve"> par</w:t>
        </w:r>
      </w:ins>
      <w:r w:rsidR="00D22A57" w:rsidRPr="00FB1FE0">
        <w:t xml:space="preserve"> </w:t>
      </w:r>
      <w:del w:id="509" w:author="HASSINI Mohamed-amine" w:date="2019-03-11T18:56:00Z">
        <w:r w:rsidR="00D22A57" w:rsidRPr="00FB1FE0" w:rsidDel="00A523D6">
          <w:delText>sur</w:delText>
        </w:r>
      </w:del>
      <w:r w:rsidR="00D22A57" w:rsidRPr="00FB1FE0">
        <w:t xml:space="preserve">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lang w:eastAsia="zh-CN"/>
        </w:rPr>
        <w:lastRenderedPageBreak/>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25C9BDFC" w14:textId="1E65F841"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510" w:name="_Ref534630975"/>
      <w:bookmarkStart w:id="511" w:name="_Toc536112181"/>
      <w:bookmarkStart w:id="512" w:name="_Toc536800482"/>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510"/>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511"/>
      <w:bookmarkEnd w:id="512"/>
    </w:p>
    <w:p w14:paraId="542E21E3" w14:textId="16B00031" w:rsidR="00AA4CC0" w:rsidRDefault="00A523D6" w:rsidP="00F031B7">
      <w:pPr>
        <w:snapToGrid w:val="0"/>
        <w:spacing w:line="360" w:lineRule="auto"/>
        <w:ind w:firstLine="708"/>
      </w:pPr>
      <w:ins w:id="513" w:author="HASSINI Mohamed-amine" w:date="2019-03-11T18:59:00Z">
        <w:r>
          <w:t>Etant donné que toute</w:t>
        </w:r>
      </w:ins>
      <w:ins w:id="514" w:author="HASSINI Mohamed-amine" w:date="2019-03-11T19:03:00Z">
        <w:r>
          <w:t>s</w:t>
        </w:r>
      </w:ins>
      <w:ins w:id="515" w:author="HASSINI Mohamed-amine" w:date="2019-03-11T18:59:00Z">
        <w:r>
          <w:t xml:space="preserve"> </w:t>
        </w:r>
      </w:ins>
      <w:ins w:id="516" w:author="HASSINI Mohamed-amine" w:date="2019-03-11T19:03:00Z">
        <w:r>
          <w:t xml:space="preserve">les </w:t>
        </w:r>
      </w:ins>
      <w:ins w:id="517" w:author="HASSINI Mohamed-amine" w:date="2019-03-11T18:59:00Z">
        <w:r>
          <w:t>machine</w:t>
        </w:r>
      </w:ins>
      <w:ins w:id="518" w:author="HASSINI Mohamed-amine" w:date="2019-03-11T19:03:00Z">
        <w:r>
          <w:t>s</w:t>
        </w:r>
      </w:ins>
      <w:ins w:id="519" w:author="HASSINI Mohamed-amine" w:date="2019-03-11T18:59:00Z">
        <w:r>
          <w:t xml:space="preserve"> tournante</w:t>
        </w:r>
      </w:ins>
      <w:ins w:id="520" w:author="HASSINI Mohamed-amine" w:date="2019-03-11T19:03:00Z">
        <w:r>
          <w:t>s</w:t>
        </w:r>
      </w:ins>
      <w:ins w:id="521" w:author="HASSINI Mohamed-amine" w:date="2019-03-11T18:59:00Z">
        <w:r>
          <w:t xml:space="preserve"> </w:t>
        </w:r>
      </w:ins>
      <w:ins w:id="522" w:author="HASSINI Mohamed-amine" w:date="2019-03-11T19:03:00Z">
        <w:r>
          <w:t>sont naturellement</w:t>
        </w:r>
      </w:ins>
      <w:ins w:id="523" w:author="HASSINI Mohamed-amine" w:date="2019-03-11T19:00:00Z">
        <w:r>
          <w:t xml:space="preserve"> le siège de vibrations </w:t>
        </w:r>
      </w:ins>
      <w:ins w:id="524" w:author="HASSINI Mohamed-amine" w:date="2019-03-11T19:01:00Z">
        <w:r>
          <w:t xml:space="preserve">synchrones plus ou moins prononcées, </w:t>
        </w:r>
      </w:ins>
      <w:del w:id="525" w:author="HASSINI Mohamed-amine" w:date="2019-03-11T19:01:00Z">
        <w:r w:rsidR="00E82DF1" w:rsidDel="00A523D6">
          <w:delText>Dû au fait qu’aucune machine tournante n’est parfaitement équilibrée et le balourd étant reconnu comme la source des vibrations synchrones</w:delText>
        </w:r>
      </w:del>
      <w:r w:rsidR="00E82DF1">
        <w:t xml:space="preserve">, l’effet Morton pourrait </w:t>
      </w:r>
      <w:ins w:id="526" w:author="HASSINI Mohamed-amine" w:date="2019-03-11T19:03:00Z">
        <w:r w:rsidR="008E300B">
          <w:t>donc</w:t>
        </w:r>
      </w:ins>
      <w:ins w:id="527" w:author="HASSINI Mohamed-amine" w:date="2019-03-11T19:04:00Z">
        <w:r w:rsidR="008E300B">
          <w:t xml:space="preserve">, </w:t>
        </w:r>
      </w:ins>
      <w:r w:rsidR="00E82DF1">
        <w:t xml:space="preserve">apparaître sur toutes </w:t>
      </w:r>
      <w:ins w:id="528" w:author="HASSINI Mohamed-amine" w:date="2019-03-11T19:03:00Z">
        <w:r w:rsidR="008E300B">
          <w:t>celles</w:t>
        </w:r>
      </w:ins>
      <w:ins w:id="529" w:author="HASSINI Mohamed-amine" w:date="2019-03-11T19:04:00Z">
        <w:r w:rsidR="008E300B">
          <w:t xml:space="preserve"> qui sont</w:t>
        </w:r>
      </w:ins>
      <w:ins w:id="530" w:author="HASSINI Mohamed-amine" w:date="2019-03-11T19:03:00Z">
        <w:r w:rsidR="008E300B">
          <w:t xml:space="preserve"> </w:t>
        </w:r>
      </w:ins>
      <w:del w:id="531" w:author="HASSINI Mohamed-amine" w:date="2019-03-11T19:03:00Z">
        <w:r w:rsidR="00E82DF1" w:rsidDel="008E300B">
          <w:delText>les mac</w:delText>
        </w:r>
      </w:del>
      <w:del w:id="532" w:author="HASSINI Mohamed-amine" w:date="2019-03-11T19:04:00Z">
        <w:r w:rsidR="00E82DF1" w:rsidDel="008E300B">
          <w:delText>hines</w:delText>
        </w:r>
      </w:del>
      <w:ins w:id="533" w:author="HASSINI Mohamed-amine" w:date="2019-03-11T19:02:00Z">
        <w:r>
          <w:t xml:space="preserve"> </w:t>
        </w:r>
      </w:ins>
      <w:del w:id="534" w:author="HASSINI Mohamed-amine" w:date="2019-03-11T19:02:00Z">
        <w:r w:rsidR="00E82DF1" w:rsidDel="00A523D6">
          <w:delText xml:space="preserve"> </w:delText>
        </w:r>
      </w:del>
      <w:r w:rsidR="00E82DF1">
        <w:t>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C20694">
        <w:rPr>
          <w:b/>
        </w:rPr>
        <w:t>[7]</w:t>
      </w:r>
      <w:r w:rsidR="009024DC" w:rsidRPr="009024DC">
        <w:rPr>
          <w:b/>
        </w:rPr>
        <w:fldChar w:fldCharType="end"/>
      </w:r>
      <w:r w:rsidR="00E82DF1">
        <w:t>. Toutefois, la plupart de</w:t>
      </w:r>
      <w:r w:rsidR="009E2D8B">
        <w:t>s</w:t>
      </w:r>
      <w:r w:rsidR="00E82DF1">
        <w:t xml:space="preserve"> machines ne sont pas</w:t>
      </w:r>
      <w:ins w:id="535" w:author="HASSINI Mohamed-amine" w:date="2019-03-11T18:58:00Z">
        <w:r>
          <w:t xml:space="preserve"> concerné</w:t>
        </w:r>
      </w:ins>
      <w:ins w:id="536" w:author="HASSINI Mohamed-amine" w:date="2019-03-11T19:04:00Z">
        <w:r w:rsidR="008E300B">
          <w:t>e</w:t>
        </w:r>
      </w:ins>
      <w:ins w:id="537" w:author="HASSINI Mohamed-amine" w:date="2019-03-11T18:58:00Z">
        <w:r>
          <w:t>s et leurs</w:t>
        </w:r>
      </w:ins>
      <w:r w:rsidR="00E82DF1">
        <w:t xml:space="preserve"> </w:t>
      </w:r>
      <w:del w:id="538" w:author="HASSINI Mohamed-amine" w:date="2019-03-11T18:58:00Z">
        <w:r w:rsidR="00E82DF1" w:rsidDel="00A523D6">
          <w:delText>endommagées</w:delText>
        </w:r>
      </w:del>
      <w:r w:rsidR="00E82DF1">
        <w:t xml:space="preserve"> </w:t>
      </w:r>
      <w:del w:id="539" w:author="HASSINI Mohamed-amine" w:date="2019-03-11T18:58:00Z">
        <w:r w:rsidR="00E82DF1" w:rsidDel="00A523D6">
          <w:delText xml:space="preserve">et fonctionnent avec </w:delText>
        </w:r>
      </w:del>
      <w:ins w:id="540" w:author="HASSINI Mohamed-amine" w:date="2019-03-11T19:05:00Z">
        <w:r w:rsidR="008E300B">
          <w:t xml:space="preserve"> et leur</w:t>
        </w:r>
      </w:ins>
      <w:ins w:id="541" w:author="HASSINI Mohamed-amine" w:date="2019-03-11T19:06:00Z">
        <w:r w:rsidR="008E300B">
          <w:t>s</w:t>
        </w:r>
      </w:ins>
      <w:ins w:id="542" w:author="HASSINI Mohamed-amine" w:date="2019-03-11T19:05:00Z">
        <w:r w:rsidR="008E300B">
          <w:t xml:space="preserve"> niveau</w:t>
        </w:r>
      </w:ins>
      <w:ins w:id="543" w:author="HASSINI Mohamed-amine" w:date="2019-03-11T19:06:00Z">
        <w:r w:rsidR="008E300B">
          <w:t>x</w:t>
        </w:r>
      </w:ins>
      <w:ins w:id="544" w:author="HASSINI Mohamed-amine" w:date="2019-03-11T19:05:00Z">
        <w:r w:rsidR="008E300B">
          <w:t xml:space="preserve"> vibratoire</w:t>
        </w:r>
      </w:ins>
      <w:ins w:id="545" w:author="HASSINI Mohamed-amine" w:date="2019-03-11T19:06:00Z">
        <w:r w:rsidR="008E300B">
          <w:t>s</w:t>
        </w:r>
      </w:ins>
      <w:ins w:id="546" w:author="HASSINI Mohamed-amine" w:date="2019-03-11T19:05:00Z">
        <w:r w:rsidR="008E300B">
          <w:t xml:space="preserve"> reste</w:t>
        </w:r>
      </w:ins>
      <w:ins w:id="547" w:author="HASSINI Mohamed-amine" w:date="2019-03-11T19:06:00Z">
        <w:r w:rsidR="008E300B">
          <w:t>nt</w:t>
        </w:r>
      </w:ins>
      <w:ins w:id="548" w:author="HASSINI Mohamed-amine" w:date="2019-03-11T19:05:00Z">
        <w:r w:rsidR="008E300B">
          <w:t xml:space="preserve"> stable</w:t>
        </w:r>
      </w:ins>
      <w:ins w:id="549" w:author="HASSINI Mohamed-amine" w:date="2019-03-11T19:06:00Z">
        <w:r w:rsidR="008E300B">
          <w:t>s</w:t>
        </w:r>
      </w:ins>
      <w:ins w:id="550" w:author="HASSINI Mohamed-amine" w:date="2019-03-11T19:05:00Z">
        <w:r w:rsidR="008E300B">
          <w:t>.</w:t>
        </w:r>
      </w:ins>
      <w:del w:id="551" w:author="HASSINI Mohamed-amine" w:date="2019-03-11T19:06:00Z">
        <w:r w:rsidR="00E82DF1" w:rsidDel="008E300B">
          <w:delText>d</w:delText>
        </w:r>
      </w:del>
      <w:ins w:id="552" w:author="HASSINI Mohamed-amine" w:date="2019-03-11T19:06:00Z">
        <w:r w:rsidR="008E300B">
          <w:t xml:space="preserve"> </w:t>
        </w:r>
      </w:ins>
      <w:del w:id="553" w:author="HASSINI Mohamed-amine" w:date="2019-03-11T19:06:00Z">
        <w:r w:rsidR="00E82DF1" w:rsidDel="008E300B">
          <w:delText>es vibrations synchrones à un régime thermique stable</w:delText>
        </w:r>
      </w:del>
      <w:r w:rsidR="00E82DF1">
        <w:t>.</w:t>
      </w:r>
      <w:r w:rsidR="00AA4CC0">
        <w:t xml:space="preserve"> </w:t>
      </w:r>
      <w:r w:rsidR="00D22A57">
        <w:t xml:space="preserve">Il </w:t>
      </w:r>
      <w:r w:rsidR="00B16B4F">
        <w:t xml:space="preserve">en </w:t>
      </w:r>
      <w:r w:rsidR="00D22A57">
        <w:t>résult</w:t>
      </w:r>
      <w:r w:rsidR="009B549F">
        <w:t>e</w:t>
      </w:r>
      <w:r w:rsidR="00D22A57">
        <w:t xml:space="preserve"> que</w:t>
      </w:r>
      <w:r w:rsidR="00E82DF1">
        <w:t xml:space="preserve"> </w:t>
      </w:r>
      <w:r w:rsidR="00B16B4F">
        <w:t xml:space="preserve">seules </w:t>
      </w:r>
      <w:r w:rsidR="00E82DF1">
        <w:t>certaines conditions particulières peuvent déclencher cette instabilité</w:t>
      </w:r>
      <w:r w:rsidR="00D22A57">
        <w:t xml:space="preserve">. </w:t>
      </w:r>
      <w:r w:rsidR="00C33CEA">
        <w:t>En revanche,</w:t>
      </w:r>
      <w:r w:rsidR="00E82DF1" w:rsidRPr="00C8231C">
        <w:t xml:space="preserve"> </w:t>
      </w:r>
      <w:r w:rsidR="00C33CEA">
        <w:t>son</w:t>
      </w:r>
      <w:r w:rsidR="00C33CEA" w:rsidRPr="00C8231C">
        <w:t xml:space="preserve"> </w:t>
      </w:r>
      <w:r w:rsidR="00C33CEA">
        <w:t>identification</w:t>
      </w:r>
      <w:r w:rsidR="00C33CEA" w:rsidRPr="00C8231C">
        <w:t xml:space="preserve"> </w:t>
      </w:r>
      <w:r w:rsidR="00C33CEA">
        <w:t>est difficile</w:t>
      </w:r>
      <w:ins w:id="554" w:author="HASSINI Mohamed-amine" w:date="2019-03-11T19:06:00Z">
        <w:r w:rsidR="008E300B">
          <w:t xml:space="preserve"> du</w:t>
        </w:r>
      </w:ins>
      <w:r w:rsidR="00C33CEA">
        <w:t xml:space="preserve"> </w:t>
      </w:r>
      <w:del w:id="555" w:author="HASSINI Mohamed-amine" w:date="2019-03-11T19:06:00Z">
        <w:r w:rsidR="00E82DF1" w:rsidDel="008E300B">
          <w:delText>dû au</w:delText>
        </w:r>
        <w:r w:rsidR="00E82DF1" w:rsidRPr="00C8231C" w:rsidDel="008E300B">
          <w:delText xml:space="preserve"> </w:delText>
        </w:r>
      </w:del>
      <w:r w:rsidR="00E82DF1" w:rsidRPr="00C8231C">
        <w:t>fait qu</w:t>
      </w:r>
      <w:r w:rsidR="00E82DF1">
        <w:t>’</w:t>
      </w:r>
      <w:r w:rsidR="00E82DF1" w:rsidRPr="00C8231C">
        <w:t>e</w:t>
      </w:r>
      <w:r w:rsidR="00E82DF1">
        <w:t>lle</w:t>
      </w:r>
      <w:r w:rsidR="00E82DF1" w:rsidRPr="00C8231C">
        <w:t xml:space="preserve"> ne surgit qu’après un certain temps de fonctionnement.</w:t>
      </w:r>
      <w:r w:rsidR="00E82DF1">
        <w:rPr>
          <w:rStyle w:val="Appelnotedebasdep"/>
        </w:rPr>
        <w:footnoteReference w:id="2"/>
      </w:r>
      <w:r w:rsidR="00E82DF1">
        <w:t xml:space="preserve"> </w:t>
      </w:r>
    </w:p>
    <w:p w14:paraId="0294849E" w14:textId="77777777" w:rsidR="003F5A41" w:rsidRDefault="003F5A41" w:rsidP="003F5A41">
      <w:pPr>
        <w:pStyle w:val="Titre2"/>
        <w:ind w:left="709"/>
      </w:pPr>
      <w:bookmarkStart w:id="556" w:name="_Toc534294728"/>
      <w:bookmarkStart w:id="557" w:name="_Ref536449148"/>
      <w:bookmarkStart w:id="558" w:name="_Toc536800374"/>
      <w:r>
        <w:t>Etudes</w:t>
      </w:r>
      <w:r w:rsidRPr="00DE7318">
        <w:t xml:space="preserve"> </w:t>
      </w:r>
      <w:r>
        <w:t>expérimentales</w:t>
      </w:r>
      <w:bookmarkEnd w:id="556"/>
      <w:r>
        <w:t xml:space="preserve"> et cas industriels</w:t>
      </w:r>
      <w:bookmarkEnd w:id="557"/>
      <w:bookmarkEnd w:id="558"/>
    </w:p>
    <w:p w14:paraId="16B06570" w14:textId="77777777" w:rsidR="003F5A41" w:rsidRPr="00B047AB" w:rsidRDefault="003F5A41" w:rsidP="003F5A41"/>
    <w:p w14:paraId="08302A79" w14:textId="7B1249A3"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C20694">
        <w:rPr>
          <w:b/>
        </w:rPr>
        <w:t>[2]</w:t>
      </w:r>
      <w:r w:rsidR="0063489E" w:rsidRPr="0063489E">
        <w:rPr>
          <w:b/>
        </w:rPr>
        <w:fldChar w:fldCharType="end"/>
      </w:r>
      <w:r w:rsidRPr="00A22718">
        <w:t xml:space="preserve"> a construit un banc d’essai</w:t>
      </w:r>
      <w:r>
        <w:t xml:space="preserve"> équipé d’un disque</w:t>
      </w:r>
      <w:ins w:id="559" w:author="HASSINI Mohamed-amine" w:date="2019-03-11T19:08:00Z">
        <w:r w:rsidR="008E300B">
          <w:t xml:space="preserve"> lubrifié par un film fluide et</w:t>
        </w:r>
      </w:ins>
      <w:r>
        <w:t xml:space="preserve"> monté en porte-à-faux </w:t>
      </w:r>
      <w:ins w:id="560" w:author="HASSINI Mohamed-amine" w:date="2019-03-11T19:09:00Z">
        <w:r w:rsidR="008E300B">
          <w:t xml:space="preserve">sur un rotor opérant </w:t>
        </w:r>
      </w:ins>
      <w:del w:id="561" w:author="HASSINI Mohamed-amine" w:date="2019-03-11T19:09:00Z">
        <w:r w:rsidDel="008E300B">
          <w:delText>dont</w:delText>
        </w:r>
      </w:del>
      <w:ins w:id="562" w:author="HASSINI Mohamed-amine" w:date="2019-03-11T19:09:00Z">
        <w:r w:rsidR="008E300B">
          <w:t xml:space="preserve"> à</w:t>
        </w:r>
      </w:ins>
      <w:r>
        <w:t xml:space="preserve"> </w:t>
      </w:r>
      <w:ins w:id="563" w:author="HASSINI Mohamed-amine" w:date="2019-03-11T19:09:00Z">
        <w:r w:rsidR="008E300B">
          <w:t xml:space="preserve">une </w:t>
        </w:r>
      </w:ins>
      <w:del w:id="564" w:author="HASSINI Mohamed-amine" w:date="2019-03-11T19:09:00Z">
        <w:r w:rsidDel="008E300B">
          <w:delText>la</w:delText>
        </w:r>
      </w:del>
      <w:r>
        <w:t xml:space="preserve"> vitesse </w:t>
      </w:r>
      <w:del w:id="565" w:author="HASSINI Mohamed-amine" w:date="2019-03-11T19:09:00Z">
        <w:r w:rsidDel="008E300B">
          <w:delText>de rotation était</w:delText>
        </w:r>
      </w:del>
      <w:r>
        <w:t xml:space="preserve"> de</w:t>
      </w:r>
      <w:r w:rsidRPr="00A22718">
        <w:t xml:space="preserve"> 1800 tr/min. Il a également installé 12 thermocouples</w:t>
      </w:r>
      <w:ins w:id="566" w:author="HASSINI Mohamed-amine" w:date="2019-03-11T19:08:00Z">
        <w:r w:rsidR="008E300B">
          <w:t xml:space="preserve"> répartis uniformément le long de la circonférence</w:t>
        </w:r>
      </w:ins>
      <w:ins w:id="567" w:author="HASSINI Mohamed-amine" w:date="2019-03-11T19:10:00Z">
        <w:r w:rsidR="008E300B">
          <w:t xml:space="preserve"> du disque</w:t>
        </w:r>
      </w:ins>
      <w:del w:id="568" w:author="HASSINI Mohamed-amine" w:date="2019-03-11T19:08:00Z">
        <w:r w:rsidRPr="00A22718" w:rsidDel="008E300B">
          <w:delText xml:space="preserve"> autour </w:delText>
        </w:r>
      </w:del>
      <w:del w:id="569" w:author="HASSINI Mohamed-amine" w:date="2019-03-11T19:10:00Z">
        <w:r w:rsidRPr="00A22718" w:rsidDel="008E300B">
          <w:delText>de ce disque lubrifié par un film fluide</w:delText>
        </w:r>
      </w:del>
      <w:r w:rsidRPr="00A22718">
        <w:t xml:space="preserve"> afin de mesurer la température</w:t>
      </w:r>
      <w:ins w:id="570" w:author="HASSINI Mohamed-amine" w:date="2019-03-11T19:10:00Z">
        <w:r w:rsidR="008E300B">
          <w:t xml:space="preserve"> à sa surface.</w:t>
        </w:r>
      </w:ins>
      <w:del w:id="571" w:author="HASSINI Mohamed-amine" w:date="2019-03-11T19:10:00Z">
        <w:r w:rsidRPr="00A22718" w:rsidDel="008E300B">
          <w:delText xml:space="preserve"> circonférentielle du disque.</w:delText>
        </w:r>
      </w:del>
      <w:r w:rsidRPr="00A22718">
        <w:t xml:space="preserve"> Il a</w:t>
      </w:r>
      <w:ins w:id="572" w:author="HASSINI Mohamed-amine" w:date="2019-03-11T19:15:00Z">
        <w:r w:rsidR="00035F22">
          <w:t xml:space="preserve"> ainsi</w:t>
        </w:r>
      </w:ins>
      <w:r w:rsidRPr="00A22718">
        <w:t xml:space="preserve"> constaté qu’une différence</w:t>
      </w:r>
      <w:ins w:id="573" w:author="HASSINI Mohamed-amine" w:date="2019-03-11T19:10:00Z">
        <w:r w:rsidR="008E300B">
          <w:t xml:space="preserve"> de température</w:t>
        </w:r>
      </w:ins>
      <w:r w:rsidRPr="00A22718">
        <w:t xml:space="preserve"> non-négligeable </w:t>
      </w:r>
      <w:del w:id="574" w:author="HASSINI Mohamed-amine" w:date="2019-03-11T19:10:00Z">
        <w:r w:rsidRPr="00A22718" w:rsidDel="008E300B">
          <w:delText xml:space="preserve">de la température </w:delText>
        </w:r>
      </w:del>
      <w:r>
        <w:t xml:space="preserve">existait </w:t>
      </w:r>
      <w:r w:rsidRPr="00A22718">
        <w:t>dans la direction circonférentielle lors du fonctionnement du rotor même</w:t>
      </w:r>
      <w:ins w:id="575" w:author="HASSINI Mohamed-amine" w:date="2019-03-11T19:11:00Z">
        <w:r w:rsidR="008E300B">
          <w:t xml:space="preserve"> à faible niveau vibratoire.</w:t>
        </w:r>
      </w:ins>
      <w:del w:id="576" w:author="HASSINI Mohamed-amine" w:date="2019-03-11T19:11:00Z">
        <w:r w:rsidRPr="00A22718" w:rsidDel="008E300B">
          <w:delText xml:space="preserve"> si l’ampl</w:delText>
        </w:r>
        <w:r w:rsidDel="008E300B">
          <w:delText>itude de</w:delText>
        </w:r>
        <w:r w:rsidR="00047FB1" w:rsidDel="008E300B">
          <w:delText>s</w:delText>
        </w:r>
        <w:r w:rsidDel="008E300B">
          <w:delText xml:space="preserve"> vibration</w:delText>
        </w:r>
        <w:r w:rsidR="00047FB1" w:rsidDel="008E300B">
          <w:delText>s</w:delText>
        </w:r>
        <w:r w:rsidDel="008E300B">
          <w:delText xml:space="preserve"> était</w:delText>
        </w:r>
        <w:r w:rsidRPr="00A22718" w:rsidDel="008E300B">
          <w:delText xml:space="preserve"> </w:delText>
        </w:r>
        <w:r w:rsidR="00EF5DEE" w:rsidDel="008E300B">
          <w:delText>faible</w:delText>
        </w:r>
        <w:r w:rsidRPr="00A22718" w:rsidDel="008E300B">
          <w:delText>.</w:delText>
        </w:r>
      </w:del>
      <w:r w:rsidRPr="006C2807">
        <w:rPr>
          <w:lang w:eastAsia="zh-CN"/>
        </w:rPr>
        <w:t xml:space="preserve"> </w:t>
      </w:r>
    </w:p>
    <w:p w14:paraId="3ADA1197" w14:textId="66233A36"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C20694">
        <w:rPr>
          <w:b/>
        </w:rPr>
        <w:t>[3]</w:t>
      </w:r>
      <w:r w:rsidRPr="003240A0">
        <w:rPr>
          <w:b/>
        </w:rPr>
        <w:fldChar w:fldCharType="end"/>
      </w:r>
      <w:r w:rsidRPr="00E81C93">
        <w:t xml:space="preserve"> a</w:t>
      </w:r>
      <w:ins w:id="577" w:author="HASSINI Mohamed-amine" w:date="2019-03-11T19:12:00Z">
        <w:r w:rsidR="008E300B">
          <w:t xml:space="preserve"> poursuivi</w:t>
        </w:r>
      </w:ins>
      <w:r w:rsidRPr="00E81C93">
        <w:t xml:space="preserve"> </w:t>
      </w:r>
      <w:del w:id="578" w:author="HASSINI Mohamed-amine" w:date="2019-03-11T19:12:00Z">
        <w:r w:rsidRPr="00E81C93" w:rsidDel="008E300B">
          <w:delText>continué à</w:delText>
        </w:r>
      </w:del>
      <w:ins w:id="579" w:author="HASSINI Mohamed-amine" w:date="2019-03-11T19:12:00Z">
        <w:r w:rsidR="008E300B">
          <w:t>l’analyse de</w:t>
        </w:r>
      </w:ins>
      <w:r w:rsidRPr="00E81C93">
        <w:t xml:space="preserve"> </w:t>
      </w:r>
      <w:del w:id="580" w:author="HASSINI Mohamed-amine" w:date="2019-03-11T19:12:00Z">
        <w:r w:rsidRPr="00E81C93" w:rsidDel="008E300B">
          <w:delText xml:space="preserve">investiguer </w:delText>
        </w:r>
      </w:del>
      <w:r w:rsidRPr="00E81C93">
        <w:t xml:space="preserve">cette différence de la température </w:t>
      </w:r>
      <w:r>
        <w:t>et a découvert</w:t>
      </w:r>
      <w:ins w:id="581" w:author="HASSINI Mohamed-amine" w:date="2019-03-11T19:13:00Z">
        <w:r w:rsidR="008E300B">
          <w:t>,</w:t>
        </w:r>
      </w:ins>
      <w:r>
        <w:t xml:space="preserve"> expérimentalement</w:t>
      </w:r>
      <w:ins w:id="582" w:author="HASSINI Mohamed-amine" w:date="2019-03-11T19:13:00Z">
        <w:r w:rsidR="008E300B">
          <w:t>,</w:t>
        </w:r>
      </w:ins>
      <w:r>
        <w:t xml:space="preserve"> qu’elle pouvait augmenter le niveau</w:t>
      </w:r>
      <w:ins w:id="583" w:author="HASSINI Mohamed-amine" w:date="2019-03-11T19:12:00Z">
        <w:r w:rsidR="008E300B">
          <w:t xml:space="preserve"> vibratoire</w:t>
        </w:r>
      </w:ins>
      <w:r>
        <w:t xml:space="preserve"> </w:t>
      </w:r>
      <w:del w:id="584" w:author="HASSINI Mohamed-amine" w:date="2019-03-11T19:12:00Z">
        <w:r w:rsidDel="008E300B">
          <w:delText xml:space="preserve">de vibration </w:delText>
        </w:r>
      </w:del>
      <w:r>
        <w:t xml:space="preserve">sous certaines conditions. </w:t>
      </w:r>
    </w:p>
    <w:p w14:paraId="1BBAA28F" w14:textId="55ABFACB" w:rsidR="003F5A41" w:rsidRDefault="003F5A41" w:rsidP="00FF23E0">
      <w:pPr>
        <w:spacing w:before="240" w:line="360" w:lineRule="auto"/>
        <w:ind w:firstLine="709"/>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20694">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w:t>
      </w:r>
      <w:ins w:id="585" w:author="HASSINI Mohamed-amine" w:date="2019-03-11T19:16:00Z">
        <w:r w:rsidR="00035F22">
          <w:t xml:space="preserve">rencontrées </w:t>
        </w:r>
      </w:ins>
      <w:r w:rsidRPr="00A22718">
        <w:t>dans</w:t>
      </w:r>
      <w:ins w:id="586" w:author="HASSINI Mohamed-amine" w:date="2019-03-11T19:16:00Z">
        <w:r w:rsidR="00035F22">
          <w:t xml:space="preserve"> le cas d’</w:t>
        </w:r>
      </w:ins>
      <w:del w:id="587" w:author="HASSINI Mohamed-amine" w:date="2019-03-11T19:16:00Z">
        <w:r w:rsidDel="00035F22">
          <w:delText xml:space="preserve"> </w:delText>
        </w:r>
      </w:del>
      <w:r>
        <w:t>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del w:id="588" w:author="HASSINI Mohamed-amine" w:date="2019-03-11T19:17:00Z">
        <w:r w:rsidDel="00035F22">
          <w:delText xml:space="preserve">Le compresseur exhibait </w:delText>
        </w:r>
        <w:r w:rsidR="000830D3" w:rsidDel="00035F22">
          <w:delText>des</w:delText>
        </w:r>
        <w:r w:rsidDel="00035F22">
          <w:delText xml:space="preserve"> </w:delText>
        </w:r>
      </w:del>
      <w:ins w:id="589" w:author="HASSINI Mohamed-amine" w:date="2019-03-11T19:18:00Z">
        <w:r w:rsidR="00035F22">
          <w:t xml:space="preserve">Des </w:t>
        </w:r>
      </w:ins>
      <w:r>
        <w:t>vibration</w:t>
      </w:r>
      <w:r w:rsidR="000830D3">
        <w:t>s</w:t>
      </w:r>
      <w:r>
        <w:t xml:space="preserve"> synchrone</w:t>
      </w:r>
      <w:r w:rsidR="000830D3">
        <w:t>s</w:t>
      </w:r>
      <w:r>
        <w:t xml:space="preserve"> instable</w:t>
      </w:r>
      <w:r w:rsidR="000830D3">
        <w:t>s</w:t>
      </w:r>
      <w:ins w:id="590" w:author="HASSINI Mohamed-amine" w:date="2019-03-11T19:18:00Z">
        <w:r w:rsidR="00035F22">
          <w:t xml:space="preserve"> apparaissaient</w:t>
        </w:r>
      </w:ins>
      <w:r>
        <w:t xml:space="preserve"> </w:t>
      </w:r>
      <w:r w:rsidRPr="00A22718">
        <w:t xml:space="preserve">autour de 11500 tr/min alors que la machine </w:t>
      </w:r>
      <w:r>
        <w:t>était</w:t>
      </w:r>
      <w:r w:rsidRPr="00A22718">
        <w:t xml:space="preserve"> conçue pour atteindre </w:t>
      </w:r>
      <w:r w:rsidRPr="00A22718">
        <w:lastRenderedPageBreak/>
        <w:t xml:space="preserve">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Newkirk) </w:t>
      </w:r>
      <w:r w:rsidRPr="00A22718">
        <w:t>ce qui montr</w:t>
      </w:r>
      <w:r>
        <w:t>ait</w:t>
      </w:r>
      <w:r w:rsidRPr="00A22718">
        <w:t xml:space="preserve"> que la </w:t>
      </w:r>
      <w:r>
        <w:t>source n’était pas le contact entre le rotor et le stator</w:t>
      </w:r>
      <w:r w:rsidRPr="00A22718">
        <w:t>. Enfin, la solution technique trouvée pour</w:t>
      </w:r>
      <w:ins w:id="591" w:author="HASSINI Mohamed-amine" w:date="2019-03-11T19:19:00Z">
        <w:r w:rsidR="00035F22">
          <w:t xml:space="preserve"> résoudre le problème de</w:t>
        </w:r>
      </w:ins>
      <w:r w:rsidRPr="00A22718">
        <w:t xml:space="preserve"> cette instabilité </w:t>
      </w:r>
      <w:r>
        <w:t>a été</w:t>
      </w:r>
      <w:r w:rsidRPr="00A22718">
        <w:t xml:space="preserve"> d’alléger la partie en porte-à-faux et l’accouplement du compresseur en remplaçant les</w:t>
      </w:r>
      <w:ins w:id="592" w:author="HASSINI Mohamed-amine" w:date="2019-03-11T19:20:00Z">
        <w:r w:rsidR="00035F22">
          <w:t xml:space="preserve"> parties</w:t>
        </w:r>
      </w:ins>
      <w:r w:rsidRPr="00A22718">
        <w:t xml:space="preserve"> </w:t>
      </w:r>
      <w:del w:id="593" w:author="HASSINI Mohamed-amine" w:date="2019-03-11T19:20:00Z">
        <w:r w:rsidRPr="00A22718" w:rsidDel="00035F22">
          <w:delText xml:space="preserve">composants </w:delText>
        </w:r>
      </w:del>
      <w:r w:rsidRPr="00A22718">
        <w:t xml:space="preserve">en acier par </w:t>
      </w:r>
      <w:r>
        <w:t>d’autres en</w:t>
      </w:r>
      <w:r w:rsidRPr="00A22718">
        <w:t xml:space="preserve"> titane. </w:t>
      </w:r>
    </w:p>
    <w:p w14:paraId="742D7A89" w14:textId="4D5276F3" w:rsidR="003F5A41" w:rsidRPr="00FE72D9" w:rsidRDefault="003F5A41" w:rsidP="006E2C1C">
      <w:pPr>
        <w:spacing w:line="360" w:lineRule="auto"/>
        <w:ind w:firstLine="708"/>
      </w:pPr>
      <w:r>
        <w:t xml:space="preserve">Afin de reproduire </w:t>
      </w:r>
      <w:del w:id="594" w:author="HASSINI Mohamed-amine" w:date="2019-03-11T19:29:00Z">
        <w:r w:rsidDel="008C6D03">
          <w:delText>le</w:delText>
        </w:r>
      </w:del>
      <w:r>
        <w:t xml:space="preserve"> </w:t>
      </w:r>
      <w:ins w:id="595" w:author="HASSINI Mohamed-amine" w:date="2019-03-11T19:29:00Z">
        <w:r w:rsidR="008C6D03">
          <w:t xml:space="preserve">ce </w:t>
        </w:r>
      </w:ins>
      <w:r>
        <w:t>comportement vibratoire instable</w:t>
      </w:r>
      <w:ins w:id="596" w:author="HASSINI Mohamed-amine" w:date="2019-03-11T19:29:00Z">
        <w:r w:rsidR="008C6D03">
          <w:t xml:space="preserve"> en </w:t>
        </w:r>
      </w:ins>
      <w:del w:id="597" w:author="HASSINI Mohamed-amine" w:date="2019-03-11T19:29:00Z">
        <w:r w:rsidDel="008C6D03">
          <w:delText xml:space="preserve"> </w:delText>
        </w:r>
      </w:del>
      <w:ins w:id="598" w:author="HASSINI Mohamed-amine" w:date="2019-03-11T19:29:00Z">
        <w:r w:rsidR="008C6D03">
          <w:t>laboratoire</w:t>
        </w:r>
      </w:ins>
      <w:del w:id="599" w:author="HASSINI Mohamed-amine" w:date="2019-03-11T19:29:00Z">
        <w:r w:rsidDel="008C6D03">
          <w:delText>du compresseur</w:delText>
        </w:r>
      </w:del>
      <w:r>
        <w:t xml:space="preserve">,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20694">
        <w:rPr>
          <w:b/>
        </w:rPr>
        <w:t>[15]</w:t>
      </w:r>
      <w:r w:rsidR="005F1FAA" w:rsidRPr="005F1FAA">
        <w:rPr>
          <w:b/>
        </w:rPr>
        <w:fldChar w:fldCharType="end"/>
      </w:r>
      <w:r w:rsidR="005F1FAA">
        <w:rPr>
          <w:b/>
        </w:rPr>
        <w:t xml:space="preserve"> </w:t>
      </w:r>
      <w:r>
        <w:t xml:space="preserve">ont </w:t>
      </w:r>
      <w:r w:rsidR="00FB1FE0">
        <w:t>réalisé</w:t>
      </w:r>
      <w:r>
        <w:t xml:space="preserve"> un banc d’essai</w:t>
      </w:r>
      <w:ins w:id="600" w:author="HASSINI Mohamed-amine" w:date="2019-03-11T19:28:00Z">
        <w:r w:rsidR="008C6D03">
          <w:t xml:space="preserve"> représentatif </w:t>
        </w:r>
      </w:ins>
      <w:r>
        <w:t xml:space="preserve"> </w:t>
      </w:r>
      <w:del w:id="601" w:author="HASSINI Mohamed-amine" w:date="2019-03-11T19:29:00Z">
        <w:r w:rsidDel="008C6D03">
          <w:delText>inspiré</w:delText>
        </w:r>
      </w:del>
      <w:r>
        <w:t xml:space="preserve"> du compresseur</w:t>
      </w:r>
      <w:ins w:id="602" w:author="HASSINI Mohamed-amine" w:date="2019-03-11T19:29:00Z">
        <w:r w:rsidR="008C6D03">
          <w:t xml:space="preserve"> en question</w:t>
        </w:r>
      </w:ins>
      <w:del w:id="603" w:author="HASSINI Mohamed-amine" w:date="2019-03-11T19:29:00Z">
        <w:r w:rsidDel="008C6D03">
          <w:delText xml:space="preserve"> existant</w:delText>
        </w:r>
      </w:del>
      <w:r>
        <w:t xml:space="preserve"> et ont identifié</w:t>
      </w:r>
      <w:ins w:id="604" w:author="HASSINI Mohamed-amine" w:date="2019-03-11T19:21:00Z">
        <w:r w:rsidR="008C6D03">
          <w:t xml:space="preserve"> que</w:t>
        </w:r>
      </w:ins>
      <w:r>
        <w:t xml:space="preserve"> la source du problème</w:t>
      </w:r>
      <w:ins w:id="605" w:author="HASSINI Mohamed-amine" w:date="2019-03-11T19:30:00Z">
        <w:r w:rsidR="008C6D03">
          <w:t xml:space="preserve"> était</w:t>
        </w:r>
      </w:ins>
      <w:r>
        <w:t xml:space="preserve"> </w:t>
      </w:r>
      <w:del w:id="606" w:author="HASSINI Mohamed-amine" w:date="2019-03-11T19:30:00Z">
        <w:r w:rsidDel="008C6D03">
          <w:delText>comm</w:delText>
        </w:r>
      </w:del>
      <w:del w:id="607" w:author="HASSINI Mohamed-amine" w:date="2019-03-11T19:29:00Z">
        <w:r w:rsidDel="008C6D03">
          <w:delText>e</w:delText>
        </w:r>
      </w:del>
      <w:del w:id="608" w:author="HASSINI Mohamed-amine" w:date="2019-03-11T19:30:00Z">
        <w:r w:rsidDel="008C6D03">
          <w:delText xml:space="preserve"> étant l’</w:delText>
        </w:r>
      </w:del>
      <w:ins w:id="609" w:author="HASSINI Mohamed-amine" w:date="2019-03-11T19:30:00Z">
        <w:r w:rsidR="008C6D03">
          <w:t xml:space="preserve">un </w:t>
        </w:r>
      </w:ins>
      <w:r>
        <w:t>échauffement</w:t>
      </w:r>
      <w:ins w:id="610" w:author="HASSINI Mohamed-amine" w:date="2019-03-11T19:30:00Z">
        <w:r w:rsidR="008C6D03">
          <w:t xml:space="preserve"> non uniforme</w:t>
        </w:r>
      </w:ins>
      <w:r>
        <w:t xml:space="preserve"> du rotor</w:t>
      </w:r>
      <w:ins w:id="611" w:author="HASSINI Mohamed-amine" w:date="2019-03-11T19:30:00Z">
        <w:r w:rsidR="008C6D03">
          <w:t xml:space="preserve"> au niveau du</w:t>
        </w:r>
      </w:ins>
      <w:del w:id="612" w:author="HASSINI Mohamed-amine" w:date="2019-03-11T19:31:00Z">
        <w:r w:rsidDel="008C6D03">
          <w:delText xml:space="preserve"> dans le</w:delText>
        </w:r>
      </w:del>
      <w:r>
        <w:t xml:space="preserve"> palier</w:t>
      </w:r>
      <w:ins w:id="613" w:author="HASSINI Mohamed-amine" w:date="2019-03-11T19:31:00Z">
        <w:r w:rsidR="008C6D03">
          <w:t xml:space="preserve"> à patins oscillants</w:t>
        </w:r>
      </w:ins>
      <w:r>
        <w:t xml:space="preserve">. Ce diagnostic a été </w:t>
      </w:r>
      <w:r w:rsidRPr="00A22718">
        <w:t xml:space="preserve">vérifié par </w:t>
      </w:r>
      <w:r>
        <w:t xml:space="preserve">la mesure des températures </w:t>
      </w:r>
      <w:ins w:id="614" w:author="HASSINI Mohamed-amine" w:date="2019-03-11T19:31:00Z">
        <w:r w:rsidR="008C6D03">
          <w:t xml:space="preserve">à la surface du rotor </w:t>
        </w:r>
      </w:ins>
      <w:del w:id="615" w:author="HASSINI Mohamed-amine" w:date="2019-03-11T19:31:00Z">
        <w:r w:rsidDel="008C6D03">
          <w:delText xml:space="preserve">de la partie </w:delText>
        </w:r>
        <w:r w:rsidRPr="00A22718" w:rsidDel="008C6D03">
          <w:delText xml:space="preserve">du rotor </w:delText>
        </w:r>
        <w:r w:rsidDel="008C6D03">
          <w:delText>contenue</w:delText>
        </w:r>
      </w:del>
      <w:ins w:id="616" w:author="HASSINI Mohamed-amine" w:date="2019-03-11T19:31:00Z">
        <w:r w:rsidR="008C6D03">
          <w:t xml:space="preserve"> au droit </w:t>
        </w:r>
      </w:ins>
      <w:del w:id="617" w:author="HASSINI Mohamed-amine" w:date="2019-03-11T19:31:00Z">
        <w:r w:rsidDel="008C6D03">
          <w:delText xml:space="preserve"> </w:delText>
        </w:r>
        <w:r w:rsidRPr="00A22718" w:rsidDel="008C6D03">
          <w:delText>dans le</w:delText>
        </w:r>
      </w:del>
      <w:r w:rsidRPr="00A22718">
        <w:t xml:space="preserve"> </w:t>
      </w:r>
      <w:ins w:id="618" w:author="HASSINI Mohamed-amine" w:date="2019-03-11T19:31:00Z">
        <w:r w:rsidR="008C6D03">
          <w:t xml:space="preserve">du </w:t>
        </w:r>
      </w:ins>
      <w:r w:rsidRPr="00A22718">
        <w:t>palier</w:t>
      </w:r>
      <w:r>
        <w:t xml:space="preserve"> </w:t>
      </w:r>
      <w:ins w:id="619" w:author="HASSINI Mohamed-amine" w:date="2019-03-11T19:32:00Z">
        <w:r w:rsidR="008C6D03">
          <w:t xml:space="preserve">situé du côté opposé du </w:t>
        </w:r>
      </w:ins>
      <w:del w:id="620" w:author="HASSINI Mohamed-amine" w:date="2019-03-11T19:32:00Z">
        <w:r w:rsidDel="008C6D03">
          <w:delText>le plus éloigné du</w:delText>
        </w:r>
      </w:del>
      <w:r>
        <w:t xml:space="preserve"> moteur</w:t>
      </w:r>
      <w:r w:rsidRPr="00A22718">
        <w:t xml:space="preserve">. </w:t>
      </w:r>
      <w:r>
        <w:t xml:space="preserve">Les températures </w:t>
      </w:r>
      <w:ins w:id="621" w:author="HASSINI Mohamed-amine" w:date="2019-03-11T19:34:00Z">
        <w:r w:rsidR="008C6D03">
          <w:t xml:space="preserve">à la surface du rotor </w:t>
        </w:r>
      </w:ins>
      <w:r>
        <w:t xml:space="preserve">ont été mesurées par </w:t>
      </w:r>
      <w:r w:rsidRPr="00A22718">
        <w:t xml:space="preserve">4 capteurs de température </w:t>
      </w:r>
      <w:r>
        <w:t>montés</w:t>
      </w:r>
      <w:ins w:id="622" w:author="HASSINI Mohamed-amine" w:date="2019-03-11T19:32:00Z">
        <w:r w:rsidR="008C6D03">
          <w:t xml:space="preserve"> à l’intérieur</w:t>
        </w:r>
      </w:ins>
      <w:del w:id="623" w:author="HASSINI Mohamed-amine" w:date="2019-03-11T19:32:00Z">
        <w:r w:rsidDel="008C6D03">
          <w:delText xml:space="preserve"> dans </w:delText>
        </w:r>
        <w:r w:rsidRPr="00A22718" w:rsidDel="008C6D03">
          <w:delText>le</w:delText>
        </w:r>
      </w:del>
      <w:r w:rsidRPr="00A22718">
        <w:t xml:space="preserve"> </w:t>
      </w:r>
      <w:ins w:id="624" w:author="HASSINI Mohamed-amine" w:date="2019-03-11T19:32:00Z">
        <w:r w:rsidR="008C6D03">
          <w:t xml:space="preserve">du </w:t>
        </w:r>
      </w:ins>
      <w:r w:rsidRPr="00A22718">
        <w:t>rotor</w:t>
      </w:r>
      <w:r>
        <w:t xml:space="preserve"> </w:t>
      </w:r>
      <w:ins w:id="625" w:author="HASSINI Mohamed-amine" w:date="2019-03-11T19:33:00Z">
        <w:r w:rsidR="008C6D03">
          <w:t xml:space="preserve">en utilisant </w:t>
        </w:r>
      </w:ins>
      <w:del w:id="626" w:author="HASSINI Mohamed-amine" w:date="2019-03-11T19:33:00Z">
        <w:r w:rsidDel="008C6D03">
          <w:delText xml:space="preserve">et </w:delText>
        </w:r>
      </w:del>
      <w:r>
        <w:t>un collecteur tournant.</w:t>
      </w:r>
      <w:r w:rsidRPr="00A22718">
        <w:t xml:space="preserve"> </w:t>
      </w:r>
      <w:r>
        <w:t xml:space="preserve">Les résultats expérimentaux </w:t>
      </w:r>
      <w:ins w:id="627" w:author="HASSINI Mohamed-amine" w:date="2019-03-11T19:34:00Z">
        <w:r w:rsidR="008C6D03">
          <w:t xml:space="preserve">ont montré </w:t>
        </w:r>
      </w:ins>
      <w:del w:id="628" w:author="HASSINI Mohamed-amine" w:date="2019-03-11T19:34:00Z">
        <w:r w:rsidDel="008C6D03">
          <w:delText>montraient</w:delText>
        </w:r>
      </w:del>
      <w:r>
        <w:t xml:space="preserve"> que le rotor était stable </w:t>
      </w:r>
      <w:ins w:id="629" w:author="HASSINI Mohamed-amine" w:date="2019-03-11T19:34:00Z">
        <w:r w:rsidR="008C6D03">
          <w:t xml:space="preserve">lorsque la </w:t>
        </w:r>
      </w:ins>
      <w:del w:id="630" w:author="HASSINI Mohamed-amine" w:date="2019-03-11T19:34:00Z">
        <w:r w:rsidDel="008C6D03">
          <w:delText xml:space="preserve">pour une </w:delText>
        </w:r>
      </w:del>
      <w:r>
        <w:t>différence de température</w:t>
      </w:r>
      <w:ins w:id="631" w:author="HASSINI Mohamed-amine" w:date="2019-03-11T19:34:00Z">
        <w:r w:rsidR="008C6D03">
          <w:t xml:space="preserve"> était</w:t>
        </w:r>
      </w:ins>
      <w:ins w:id="632" w:author="HASSINI Mohamed-amine" w:date="2019-03-11T19:33:00Z">
        <w:r w:rsidR="008C6D03">
          <w:t xml:space="preserve"> inférieur</w:t>
        </w:r>
      </w:ins>
      <w:ins w:id="633" w:author="HASSINI Mohamed-amine" w:date="2019-03-11T19:34:00Z">
        <w:r w:rsidR="008C6D03">
          <w:t>e</w:t>
        </w:r>
      </w:ins>
      <w:ins w:id="634" w:author="HASSINI Mohamed-amine" w:date="2019-03-11T19:33:00Z">
        <w:r w:rsidR="008C6D03">
          <w:t xml:space="preserve"> à</w:t>
        </w:r>
      </w:ins>
      <w:r>
        <w:t xml:space="preserve"> </w:t>
      </w:r>
      <w:del w:id="635" w:author="HASSINI Mohamed-amine" w:date="2019-03-11T19:33:00Z">
        <w:r w:rsidDel="008C6D03">
          <w:delText>de</w:delText>
        </w:r>
      </w:del>
      <w:r>
        <w:t xml:space="preserve"> 3°C</w:t>
      </w:r>
      <w:del w:id="636" w:author="HASSINI Mohamed-amine" w:date="2019-03-11T19:34:00Z">
        <w:r w:rsidDel="008C6D03">
          <w:delText xml:space="preserve"> à la surface du rotor</w:delText>
        </w:r>
      </w:del>
      <w:r>
        <w:t xml:space="preserve">. </w:t>
      </w:r>
      <w:r w:rsidRPr="00FB1FE0">
        <w:t>Cette différence de température augmentait avec la vitesse de rotation</w:t>
      </w:r>
      <w:ins w:id="637" w:author="HASSINI Mohamed-amine" w:date="2019-03-11T19:35:00Z">
        <w:r w:rsidR="008C6D03">
          <w:t xml:space="preserve"> et engendrait des vibrations</w:t>
        </w:r>
      </w:ins>
      <w:del w:id="638" w:author="HASSINI Mohamed-amine" w:date="2019-03-11T19:35:00Z">
        <w:r w:rsidR="00FB1FE0" w:rsidRPr="00FB1FE0" w:rsidDel="008C6D03">
          <w:delText>, déclenchait l’instabilité</w:delText>
        </w:r>
      </w:del>
      <w:r w:rsidR="00FB1FE0" w:rsidRPr="00FB1FE0">
        <w:t xml:space="preserve"> spirale</w:t>
      </w:r>
      <w:ins w:id="639" w:author="HASSINI Mohamed-amine" w:date="2019-03-11T19:35:00Z">
        <w:r w:rsidR="008C6D03">
          <w:t>s divergentes</w:t>
        </w:r>
      </w:ins>
      <w:r w:rsidRPr="00FB1FE0">
        <w:t xml:space="preserve"> </w:t>
      </w:r>
      <w:del w:id="640" w:author="HASSINI Mohamed-amine" w:date="2019-03-11T19:35:00Z">
        <w:r w:rsidRPr="00FB1FE0" w:rsidDel="008C6D03">
          <w:delText xml:space="preserve">et </w:delText>
        </w:r>
      </w:del>
      <w:r w:rsidRPr="00FB1FE0">
        <w:t>limit</w:t>
      </w:r>
      <w:ins w:id="641" w:author="HASSINI Mohamed-amine" w:date="2019-03-11T19:35:00Z">
        <w:r w:rsidR="008C6D03">
          <w:t xml:space="preserve">ant de fait </w:t>
        </w:r>
      </w:ins>
      <w:del w:id="642" w:author="HASSINI Mohamed-amine" w:date="2019-03-11T19:35:00Z">
        <w:r w:rsidRPr="00FB1FE0" w:rsidDel="008C6D03">
          <w:delText xml:space="preserve">ait </w:delText>
        </w:r>
        <w:r w:rsidR="00FB1FE0" w:rsidRPr="00FB1FE0" w:rsidDel="008C6D03">
          <w:delText xml:space="preserve">ainsi </w:delText>
        </w:r>
      </w:del>
      <w:r w:rsidRPr="00FB1FE0">
        <w:t xml:space="preserve">la vitesse de fonctionnement. L’instabilité apparaissait de manière non répétitive. </w:t>
      </w:r>
      <w:ins w:id="643" w:author="HASSINI Mohamed-amine" w:date="2019-03-11T19:36:00Z">
        <w:r w:rsidR="002B7D39">
          <w:t>Grâce à ces essais, ils ont pu montrer que l’apparition de l</w:t>
        </w:r>
      </w:ins>
      <w:ins w:id="644" w:author="HASSINI Mohamed-amine" w:date="2019-03-11T19:37:00Z">
        <w:r w:rsidR="002B7D39">
          <w:t xml:space="preserve">’effet Morton instable était correlée à l’augmentation de la différence de température à la surface du rotor. </w:t>
        </w:r>
      </w:ins>
      <w:del w:id="645" w:author="HASSINI Mohamed-amine" w:date="2019-03-11T19:37:00Z">
        <w:r w:rsidRPr="00FB1FE0" w:rsidDel="002B7D39">
          <w:delText xml:space="preserve">Le banc d’essai montrait bien que </w:delText>
        </w:r>
      </w:del>
      <w:del w:id="646" w:author="HASSINI Mohamed-amine" w:date="2019-03-11T19:36:00Z">
        <w:r w:rsidRPr="00FB1FE0" w:rsidDel="008C6D03">
          <w:delText>la variation</w:delText>
        </w:r>
      </w:del>
      <w:del w:id="647" w:author="HASSINI Mohamed-amine" w:date="2019-03-11T19:37:00Z">
        <w:r w:rsidRPr="00FB1FE0" w:rsidDel="002B7D39">
          <w:delText xml:space="preserve"> de la différence de la température correspondait à l’apparition de l’effet Morton instable.</w:delText>
        </w:r>
        <w:r w:rsidRPr="006C2807" w:rsidDel="002B7D39">
          <w:delText xml:space="preserve"> </w:delText>
        </w:r>
      </w:del>
    </w:p>
    <w:p w14:paraId="0FC2C811" w14:textId="297D7B40" w:rsidR="003F5A41" w:rsidRDefault="003F5A41" w:rsidP="00FF23E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20694">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w:t>
      </w:r>
      <w:ins w:id="648" w:author="HASSINI Mohamed-amine" w:date="2019-03-11T19:38:00Z">
        <w:r w:rsidR="002B7D39">
          <w:t xml:space="preserve"> massifs</w:t>
        </w:r>
      </w:ins>
      <w:r>
        <w:t xml:space="preserve"> </w:t>
      </w:r>
      <w:del w:id="649" w:author="HASSINI Mohamed-amine" w:date="2019-03-11T19:38:00Z">
        <w:r w:rsidDel="002B7D39">
          <w:delText>l</w:delText>
        </w:r>
      </w:del>
      <w:del w:id="650" w:author="HASSINI Mohamed-amine" w:date="2019-03-11T19:37:00Z">
        <w:r w:rsidDel="002B7D39">
          <w:delText>ourds</w:delText>
        </w:r>
      </w:del>
      <w:r>
        <w:t xml:space="preserve"> en porte-à-faux et un rotor rigide qui fonctionnait à des vitesses élevées proches de 18600 tr/min. </w:t>
      </w:r>
      <w:del w:id="651" w:author="HASSINI Mohamed-amine" w:date="2019-03-11T19:38:00Z">
        <w:r w:rsidDel="002B7D39">
          <w:delText xml:space="preserve">Pendant </w:delText>
        </w:r>
      </w:del>
      <w:ins w:id="652" w:author="HASSINI Mohamed-amine" w:date="2019-03-11T19:38:00Z">
        <w:r w:rsidR="002B7D39">
          <w:t>Lors d’</w:t>
        </w:r>
      </w:ins>
      <w:r>
        <w:t xml:space="preserve">un </w:t>
      </w:r>
      <w:ins w:id="653" w:author="HASSINI Mohamed-amine" w:date="2019-03-11T19:38:00Z">
        <w:r w:rsidR="002B7D39">
          <w:t>essai</w:t>
        </w:r>
      </w:ins>
      <w:del w:id="654" w:author="HASSINI Mohamed-amine" w:date="2019-03-11T19:38:00Z">
        <w:r w:rsidDel="002B7D39">
          <w:delText>test</w:delText>
        </w:r>
      </w:del>
      <w:r>
        <w: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ins w:id="655" w:author="HASSINI Mohamed-amine" w:date="2019-03-11T19:39:00Z">
        <w:r w:rsidR="002B7D39">
          <w:t xml:space="preserve"> suite à un léger</w:t>
        </w:r>
      </w:ins>
      <w:r w:rsidRPr="007C07AF">
        <w:t xml:space="preserve"> </w:t>
      </w:r>
      <w:del w:id="656" w:author="HASSINI Mohamed-amine" w:date="2019-03-11T19:39:00Z">
        <w:r w:rsidDel="002B7D39">
          <w:delText>après le</w:delText>
        </w:r>
      </w:del>
      <w:r>
        <w:t xml:space="preserve"> dépassement</w:t>
      </w:r>
      <w:del w:id="657" w:author="HASSINI Mohamed-amine" w:date="2019-03-11T19:40:00Z">
        <w:r w:rsidDel="002B7D39">
          <w:delText xml:space="preserve"> léger</w:delText>
        </w:r>
      </w:del>
      <w:r>
        <w:t xml:space="preserve">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00727BC6" w:rsidRPr="00727BC6">
        <w:rPr>
          <w:b/>
        </w:rPr>
        <w:fldChar w:fldCharType="end"/>
      </w:r>
      <w:r w:rsidRPr="0097606A">
        <w:rPr>
          <w:rStyle w:val="shorttext"/>
        </w:rPr>
        <w:t>)</w:t>
      </w:r>
      <w:r>
        <w:t>. Les diagrammes polaires de l’amplitude et de la phase mesurés</w:t>
      </w:r>
      <w:ins w:id="658" w:author="HASSINI Mohamed-amine" w:date="2019-03-11T19:40:00Z">
        <w:r w:rsidR="002B7D39">
          <w:t xml:space="preserve"> proches</w:t>
        </w:r>
      </w:ins>
      <w:r>
        <w:t xml:space="preserve"> </w:t>
      </w:r>
      <w:del w:id="659" w:author="HASSINI Mohamed-amine" w:date="2019-03-11T19:40:00Z">
        <w:r w:rsidDel="002B7D39">
          <w:delText>près</w:delText>
        </w:r>
      </w:del>
      <w:r>
        <w:t xml:space="preserve"> de la vitesse nominale sont </w:t>
      </w:r>
      <w:r w:rsidR="00457440">
        <w:t>présentés</w:t>
      </w:r>
      <w:ins w:id="660" w:author="HASSINI Mohamed-amine" w:date="2019-03-11T19:40:00Z">
        <w:r w:rsidR="002B7D39">
          <w:t xml:space="preserve"> par</w:t>
        </w:r>
      </w:ins>
      <w:r>
        <w:t xml:space="preserve"> </w:t>
      </w:r>
      <w:del w:id="661" w:author="HASSINI Mohamed-amine" w:date="2019-03-11T19:40:00Z">
        <w:r w:rsidDel="002B7D39">
          <w:delText>sur</w:delText>
        </w:r>
      </w:del>
      <w:r>
        <w:t xml:space="preserve">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1</w:t>
      </w:r>
      <w:r w:rsidR="00800A93" w:rsidRPr="00800A93">
        <w:rPr>
          <w:b/>
        </w:rPr>
        <w:fldChar w:fldCharType="end"/>
      </w:r>
      <w:r>
        <w:rPr>
          <w:b/>
        </w:rPr>
        <w:t xml:space="preserve">. </w:t>
      </w:r>
      <w:r>
        <w:t>Ils montrent des</w:t>
      </w:r>
      <w:ins w:id="662" w:author="HASSINI Mohamed-amine" w:date="2019-03-11T19:41:00Z">
        <w:r w:rsidR="002B7D39">
          <w:t xml:space="preserve"> variations</w:t>
        </w:r>
      </w:ins>
      <w:r>
        <w:t xml:space="preserve"> </w:t>
      </w:r>
      <w:del w:id="663" w:author="HASSINI Mohamed-amine" w:date="2019-03-11T19:41:00Z">
        <w:r w:rsidDel="002B7D39">
          <w:delText xml:space="preserve">modifications </w:delText>
        </w:r>
      </w:del>
      <w:r>
        <w:t xml:space="preserve">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w:t>
      </w:r>
      <w:ins w:id="664" w:author="HASSINI Mohamed-amine" w:date="2019-03-11T19:41:00Z">
        <w:r w:rsidR="002B7D39">
          <w:t xml:space="preserve">rapide </w:t>
        </w:r>
      </w:ins>
      <w:del w:id="665" w:author="HASSINI Mohamed-amine" w:date="2019-03-11T19:41:00Z">
        <w:r w:rsidDel="002B7D39">
          <w:delText xml:space="preserve">brusque </w:delText>
        </w:r>
      </w:del>
      <w:r>
        <w:t xml:space="preserve">de l’amplitude synchrone une fois la vitesse critique atteinte et, surtout, sa diminution progressive avec la diminution de la vitesse de rotation. Le </w:t>
      </w:r>
      <w:r w:rsidRPr="00A22718">
        <w:t>niveau élevé de</w:t>
      </w:r>
      <w:ins w:id="666" w:author="HASSINI Mohamed-amine" w:date="2019-03-11T19:42:00Z">
        <w:r w:rsidR="002B7D39">
          <w:t>s</w:t>
        </w:r>
      </w:ins>
      <w:r w:rsidRPr="00A22718">
        <w:t xml:space="preserv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w:t>
      </w:r>
      <w:ins w:id="667" w:author="HASSINI Mohamed-amine" w:date="2019-03-11T19:42:00Z">
        <w:r w:rsidR="002B7D39">
          <w:t xml:space="preserve">la </w:t>
        </w:r>
      </w:ins>
      <w:r>
        <w:t xml:space="preserve">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lang w:eastAsia="zh-CN"/>
        </w:rPr>
        <w:lastRenderedPageBreak/>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5DDA2049" w14:textId="78CB5341"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668" w:name="_Ref534631936"/>
      <w:bookmarkStart w:id="669" w:name="_Toc536112183"/>
      <w:bookmarkStart w:id="670" w:name="_Toc536800483"/>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668"/>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669"/>
      <w:bookmarkEnd w:id="670"/>
    </w:p>
    <w:p w14:paraId="1AC8AA83" w14:textId="77777777" w:rsidR="003F5A41" w:rsidRDefault="003F5A41" w:rsidP="003F5A41">
      <w:pPr>
        <w:keepNext/>
        <w:jc w:val="center"/>
      </w:pPr>
      <w:r>
        <w:rPr>
          <w:noProof/>
          <w:lang w:eastAsia="zh-CN"/>
        </w:rPr>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1F422501" w14:textId="30E414A5"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671" w:name="_Ref534302406"/>
      <w:bookmarkStart w:id="672" w:name="_Toc536112182"/>
      <w:bookmarkStart w:id="673" w:name="_Toc536800484"/>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671"/>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672"/>
      <w:bookmarkEnd w:id="673"/>
    </w:p>
    <w:p w14:paraId="62064A2A" w14:textId="7E690421"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20694">
        <w:rPr>
          <w:b/>
        </w:rPr>
        <w:t>[17]</w:t>
      </w:r>
      <w:r w:rsidRPr="00DD0321">
        <w:rPr>
          <w:b/>
        </w:rPr>
        <w:fldChar w:fldCharType="end"/>
      </w:r>
      <w:r>
        <w:t xml:space="preserve"> ont</w:t>
      </w:r>
      <w:ins w:id="674" w:author="HASSINI Mohamed-amine" w:date="2019-03-11T19:43:00Z">
        <w:r w:rsidR="002B7D39">
          <w:t xml:space="preserve"> étudié</w:t>
        </w:r>
      </w:ins>
      <w:r>
        <w:t xml:space="preserve"> </w:t>
      </w:r>
      <w:del w:id="675" w:author="HASSINI Mohamed-amine" w:date="2019-03-11T19:43:00Z">
        <w:r w:rsidDel="002B7D39">
          <w:delText xml:space="preserve">investigué </w:delText>
        </w:r>
      </w:del>
      <w:r>
        <w:t xml:space="preserve">le prototype d’une </w:t>
      </w:r>
      <w:r>
        <w:rPr>
          <w:rStyle w:val="shorttext"/>
        </w:rPr>
        <w:t>machine électrique qui</w:t>
      </w:r>
      <w:ins w:id="676" w:author="HASSINI Mohamed-amine" w:date="2019-03-11T19:43:00Z">
        <w:r w:rsidR="002B7D39">
          <w:rPr>
            <w:rStyle w:val="shorttext"/>
          </w:rPr>
          <w:t xml:space="preserve"> équipée</w:t>
        </w:r>
      </w:ins>
      <w:r>
        <w:rPr>
          <w:rStyle w:val="shorttext"/>
        </w:rPr>
        <w:t xml:space="preserve"> </w:t>
      </w:r>
      <w:del w:id="677" w:author="HASSINI Mohamed-amine" w:date="2019-03-11T19:43:00Z">
        <w:r w:rsidDel="002B7D39">
          <w:rPr>
            <w:rStyle w:val="shorttext"/>
          </w:rPr>
          <w:delText>possédait</w:delText>
        </w:r>
      </w:del>
      <w:r>
        <w:rPr>
          <w:rStyle w:val="shorttext"/>
        </w:rPr>
        <w:t xml:space="preserve"> </w:t>
      </w:r>
      <w:ins w:id="678" w:author="HASSINI Mohamed-amine" w:date="2019-03-11T19:43:00Z">
        <w:r w:rsidR="002B7D39">
          <w:rPr>
            <w:rStyle w:val="shorttext"/>
          </w:rPr>
          <w:t>d’</w:t>
        </w:r>
      </w:ins>
      <w:r>
        <w:rPr>
          <w:rStyle w:val="shorttext"/>
        </w:rPr>
        <w:t xml:space="preserve">un disque massif en porte-à-faux. Durant un </w:t>
      </w:r>
      <w:r w:rsidRPr="006F4AC6">
        <w:rPr>
          <w:rStyle w:val="shorttext"/>
        </w:rPr>
        <w:t>test</w:t>
      </w:r>
      <w:r>
        <w:rPr>
          <w:rStyle w:val="shorttext"/>
        </w:rPr>
        <w:t xml:space="preserve"> à vitesse constante de 4150 tr/min, les vibrations du rotor étaient mesurées</w:t>
      </w:r>
      <w:ins w:id="679" w:author="HASSINI Mohamed-amine" w:date="2019-03-11T19:44:00Z">
        <w:r w:rsidR="002B7D39">
          <w:rPr>
            <w:rStyle w:val="shorttext"/>
          </w:rPr>
          <w:t xml:space="preserve"> suivant</w:t>
        </w:r>
      </w:ins>
      <w:del w:id="680" w:author="HASSINI Mohamed-amine" w:date="2019-03-11T19:44:00Z">
        <w:r w:rsidDel="002B7D39">
          <w:rPr>
            <w:rStyle w:val="shorttext"/>
          </w:rPr>
          <w:delText xml:space="preserve"> en</w:delText>
        </w:r>
      </w:del>
      <w:r>
        <w:rPr>
          <w:rStyle w:val="shorttext"/>
        </w:rPr>
        <w:t xml:space="preserve"> deux plans </w:t>
      </w:r>
      <w:ins w:id="681" w:author="HASSINI Mohamed-amine" w:date="2019-03-11T19:44:00Z">
        <w:r w:rsidR="002B7D39">
          <w:rPr>
            <w:rStyle w:val="shorttext"/>
          </w:rPr>
          <w:t>en utilisant</w:t>
        </w:r>
      </w:ins>
      <w:del w:id="682" w:author="HASSINI Mohamed-amine" w:date="2019-03-11T19:44:00Z">
        <w:r w:rsidDel="002B7D39">
          <w:rPr>
            <w:rStyle w:val="shorttext"/>
          </w:rPr>
          <w:delText>par</w:delText>
        </w:r>
      </w:del>
      <w:r>
        <w:rPr>
          <w:rStyle w:val="shorttext"/>
        </w:rPr>
        <w:t xml:space="preserve"> deux capteurs/plan montés à 90 degrés. Les amplitudes synchrones mesuré</w:t>
      </w:r>
      <w:ins w:id="683" w:author="HASSINI Mohamed-amine" w:date="2019-03-11T19:44:00Z">
        <w:r w:rsidR="002B7D39">
          <w:rPr>
            <w:rStyle w:val="shorttext"/>
          </w:rPr>
          <w:t>e</w:t>
        </w:r>
      </w:ins>
      <w:r>
        <w:rPr>
          <w:rStyle w:val="shorttext"/>
        </w:rPr>
        <w:t xml:space="preserve">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premières heures de fonctionnement</w:t>
      </w:r>
      <w:ins w:id="684" w:author="HASSINI Mohamed-amine" w:date="2019-03-11T19:45:00Z">
        <w:r w:rsidR="002B7D39">
          <w:rPr>
            <w:rStyle w:val="shorttext"/>
          </w:rPr>
          <w:t xml:space="preserve"> avant de devenir, soudainement, </w:t>
        </w:r>
      </w:ins>
      <w:del w:id="685" w:author="HASSINI Mohamed-amine" w:date="2019-03-11T19:45:00Z">
        <w:r w:rsidDel="002B7D39">
          <w:rPr>
            <w:rStyle w:val="shorttext"/>
          </w:rPr>
          <w:delText xml:space="preserve"> et devenait soudain </w:delText>
        </w:r>
      </w:del>
      <w:r>
        <w:rPr>
          <w:rStyle w:val="shorttext"/>
        </w:rPr>
        <w:t>excessive déclenchant</w:t>
      </w:r>
      <w:ins w:id="686" w:author="HASSINI Mohamed-amine" w:date="2019-03-11T19:45:00Z">
        <w:r w:rsidR="002B7D39">
          <w:rPr>
            <w:rStyle w:val="shorttext"/>
          </w:rPr>
          <w:t xml:space="preserve"> ainsi</w:t>
        </w:r>
      </w:ins>
      <w:r>
        <w:rPr>
          <w:rStyle w:val="shorttext"/>
        </w:rPr>
        <w:t xml:space="preserve"> l’arrêt d’urgence de la machine. En plus, le </w:t>
      </w:r>
      <w:r>
        <w:rPr>
          <w:szCs w:val="22"/>
        </w:rPr>
        <w:t xml:space="preserve">phénomène des vibrations cycliques a </w:t>
      </w:r>
      <w:ins w:id="687" w:author="HASSINI Mohamed-amine" w:date="2019-03-11T19:46:00Z">
        <w:r w:rsidR="00067A2B">
          <w:rPr>
            <w:szCs w:val="22"/>
          </w:rPr>
          <w:t xml:space="preserve">également </w:t>
        </w:r>
      </w:ins>
      <w:r>
        <w:rPr>
          <w:szCs w:val="22"/>
        </w:rPr>
        <w:t>été</w:t>
      </w:r>
      <w:del w:id="688" w:author="HASSINI Mohamed-amine" w:date="2019-03-11T19:46:00Z">
        <w:r w:rsidDel="00067A2B">
          <w:rPr>
            <w:szCs w:val="22"/>
          </w:rPr>
          <w:delText xml:space="preserve"> également</w:delText>
        </w:r>
      </w:del>
      <w:r>
        <w:rPr>
          <w:szCs w:val="22"/>
        </w:rPr>
        <w:t xml:space="preserve"> constaté dans ce cas avant</w:t>
      </w:r>
      <w:ins w:id="689" w:author="HASSINI Mohamed-amine" w:date="2019-03-11T19:47:00Z">
        <w:r w:rsidR="00067A2B">
          <w:rPr>
            <w:szCs w:val="22"/>
          </w:rPr>
          <w:t xml:space="preserve"> l’apparition de</w:t>
        </w:r>
      </w:ins>
      <w:r>
        <w:rPr>
          <w:szCs w:val="22"/>
        </w:rPr>
        <w:t xml:space="preserve"> </w:t>
      </w:r>
      <w:del w:id="690" w:author="HASSINI Mohamed-amine" w:date="2019-03-11T19:47:00Z">
        <w:r w:rsidDel="00067A2B">
          <w:rPr>
            <w:szCs w:val="22"/>
          </w:rPr>
          <w:delText>que</w:delText>
        </w:r>
      </w:del>
      <w:r>
        <w:rPr>
          <w:szCs w:val="22"/>
        </w:rPr>
        <w:t xml:space="preserve"> l’instabilité vibratoire</w:t>
      </w:r>
      <w:del w:id="691" w:author="HASSINI Mohamed-amine" w:date="2019-03-11T19:47:00Z">
        <w:r w:rsidDel="00067A2B">
          <w:rPr>
            <w:szCs w:val="22"/>
          </w:rPr>
          <w:delText xml:space="preserve"> apparaisse</w:delText>
        </w:r>
      </w:del>
      <w:r>
        <w:rPr>
          <w:szCs w:val="22"/>
        </w:rPr>
        <w:t xml:space="preserv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lang w:eastAsia="zh-CN"/>
        </w:rPr>
        <w:lastRenderedPageBreak/>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0A28AB00" w:rsidR="003F5A41" w:rsidRDefault="003F5A41" w:rsidP="003F5A41">
      <w:pPr>
        <w:pStyle w:val="Lgende"/>
        <w:jc w:val="center"/>
        <w:rPr>
          <w:rStyle w:val="shorttext"/>
        </w:rPr>
      </w:pPr>
      <w:bookmarkStart w:id="692" w:name="_Ref534302420"/>
      <w:bookmarkStart w:id="693" w:name="_Toc536112184"/>
      <w:bookmarkStart w:id="694" w:name="_Toc536800485"/>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692"/>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93"/>
      <w:bookmarkEnd w:id="694"/>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65814F3E"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695" w:name="_Ref534632017"/>
      <w:bookmarkStart w:id="696" w:name="_Toc536112185"/>
      <w:bookmarkStart w:id="697" w:name="_Toc536800486"/>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695"/>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96"/>
      <w:bookmarkEnd w:id="697"/>
    </w:p>
    <w:p w14:paraId="19BBC831" w14:textId="4B47F5D8" w:rsidR="003F5A41" w:rsidRDefault="003F5A41" w:rsidP="00656636">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20694">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20694">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w:t>
      </w:r>
      <w:ins w:id="698" w:author="HASSINI Mohamed-amine" w:date="2019-03-11T19:48:00Z">
        <w:r w:rsidR="00067A2B">
          <w:rPr>
            <w:szCs w:val="22"/>
          </w:rPr>
          <w:t xml:space="preserve"> caractéristiques</w:t>
        </w:r>
      </w:ins>
      <w:r>
        <w:rPr>
          <w:szCs w:val="22"/>
        </w:rPr>
        <w:t xml:space="preserve"> de</w:t>
      </w:r>
      <w:ins w:id="699" w:author="HASSINI Mohamed-amine" w:date="2019-03-11T19:49:00Z">
        <w:r w:rsidR="00067A2B">
          <w:rPr>
            <w:szCs w:val="22"/>
          </w:rPr>
          <w:t xml:space="preserve"> l’effet Morton instable</w:t>
        </w:r>
      </w:ins>
      <w:del w:id="700" w:author="HASSINI Mohamed-amine" w:date="2019-03-11T19:49:00Z">
        <w:r w:rsidDel="00067A2B">
          <w:rPr>
            <w:szCs w:val="22"/>
          </w:rPr>
          <w:delText xml:space="preserve"> l’instabilité de</w:delText>
        </w:r>
        <w:r w:rsidR="00B935C1" w:rsidDel="00067A2B">
          <w:rPr>
            <w:szCs w:val="22"/>
          </w:rPr>
          <w:delText>s</w:delText>
        </w:r>
        <w:r w:rsidDel="00067A2B">
          <w:rPr>
            <w:szCs w:val="22"/>
          </w:rPr>
          <w:delText xml:space="preserve"> vibration</w:delText>
        </w:r>
        <w:r w:rsidR="00B935C1" w:rsidDel="00067A2B">
          <w:rPr>
            <w:szCs w:val="22"/>
          </w:rPr>
          <w:delText>s</w:delText>
        </w:r>
        <w:r w:rsidDel="00067A2B">
          <w:rPr>
            <w:szCs w:val="22"/>
          </w:rPr>
          <w:delText xml:space="preserve"> synchrone</w:delText>
        </w:r>
        <w:r w:rsidR="00B935C1" w:rsidDel="00067A2B">
          <w:rPr>
            <w:szCs w:val="22"/>
          </w:rPr>
          <w:delText>s</w:delText>
        </w:r>
        <w:r w:rsidDel="00067A2B">
          <w:rPr>
            <w:szCs w:val="22"/>
          </w:rPr>
          <w:delText xml:space="preserve"> </w:delText>
        </w:r>
      </w:del>
      <w:ins w:id="701" w:author="HASSINI Mohamed-amine" w:date="2019-03-11T19:49:00Z">
        <w:r w:rsidR="00067A2B">
          <w:rPr>
            <w:szCs w:val="22"/>
          </w:rPr>
          <w:t xml:space="preserve"> </w:t>
        </w:r>
      </w:ins>
      <w:r>
        <w:rPr>
          <w:szCs w:val="22"/>
        </w:rPr>
        <w:t>qui peu</w:t>
      </w:r>
      <w:ins w:id="702" w:author="HASSINI Mohamed-amine" w:date="2019-03-11T19:49:00Z">
        <w:r w:rsidR="00067A2B">
          <w:rPr>
            <w:szCs w:val="22"/>
          </w:rPr>
          <w:t>ven</w:t>
        </w:r>
      </w:ins>
      <w:r>
        <w:rPr>
          <w:szCs w:val="22"/>
        </w:rPr>
        <w:t xml:space="preserve">t se développer à vitesse constante. </w:t>
      </w:r>
      <w:ins w:id="703" w:author="HASSINI Mohamed-amine" w:date="2019-03-11T19:50:00Z">
        <w:r w:rsidR="00067A2B">
          <w:rPr>
            <w:szCs w:val="22"/>
          </w:rPr>
          <w:t xml:space="preserve">Contrairement aux </w:t>
        </w:r>
      </w:ins>
      <w:del w:id="704" w:author="HASSINI Mohamed-amine" w:date="2019-03-11T19:50:00Z">
        <w:r w:rsidDel="00067A2B">
          <w:rPr>
            <w:szCs w:val="22"/>
          </w:rPr>
          <w:delText xml:space="preserve">Différente des </w:delText>
        </w:r>
      </w:del>
      <w:r>
        <w:rPr>
          <w:szCs w:val="22"/>
        </w:rPr>
        <w:t xml:space="preserve">autres instabilités vibratoires classiques, </w:t>
      </w:r>
      <w:ins w:id="705" w:author="HASSINI Mohamed-amine" w:date="2019-03-11T19:50:00Z">
        <w:r w:rsidR="00067A2B">
          <w:rPr>
            <w:szCs w:val="22"/>
          </w:rPr>
          <w:t>celle</w:t>
        </w:r>
      </w:ins>
      <w:ins w:id="706" w:author="HASSINI Mohamed-amine" w:date="2019-03-11T19:52:00Z">
        <w:r w:rsidR="00067A2B">
          <w:rPr>
            <w:szCs w:val="22"/>
          </w:rPr>
          <w:t>s</w:t>
        </w:r>
      </w:ins>
      <w:ins w:id="707" w:author="HASSINI Mohamed-amine" w:date="2019-03-11T19:50:00Z">
        <w:r w:rsidR="00067A2B">
          <w:rPr>
            <w:szCs w:val="22"/>
          </w:rPr>
          <w:t xml:space="preserve"> engendrée</w:t>
        </w:r>
      </w:ins>
      <w:ins w:id="708" w:author="HASSINI Mohamed-amine" w:date="2019-03-11T19:52:00Z">
        <w:r w:rsidR="00067A2B">
          <w:rPr>
            <w:szCs w:val="22"/>
          </w:rPr>
          <w:t>s</w:t>
        </w:r>
      </w:ins>
      <w:ins w:id="709" w:author="HASSINI Mohamed-amine" w:date="2019-03-11T19:50:00Z">
        <w:r w:rsidR="00067A2B">
          <w:rPr>
            <w:szCs w:val="22"/>
          </w:rPr>
          <w:t xml:space="preserve"> par </w:t>
        </w:r>
      </w:ins>
      <w:ins w:id="710" w:author="HASSINI Mohamed-amine" w:date="2019-03-11T19:52:00Z">
        <w:r w:rsidR="00067A2B">
          <w:rPr>
            <w:szCs w:val="22"/>
          </w:rPr>
          <w:t xml:space="preserve">les effets thermiques </w:t>
        </w:r>
      </w:ins>
      <w:del w:id="711" w:author="HASSINI Mohamed-amine" w:date="2019-03-11T19:51:00Z">
        <w:r w:rsidDel="00067A2B">
          <w:rPr>
            <w:szCs w:val="22"/>
          </w:rPr>
          <w:delText xml:space="preserve">cette instabilité </w:delText>
        </w:r>
      </w:del>
      <w:del w:id="712" w:author="HASSINI Mohamed-amine" w:date="2019-03-11T19:52:00Z">
        <w:r w:rsidDel="00067A2B">
          <w:rPr>
            <w:szCs w:val="22"/>
          </w:rPr>
          <w:delText>se cache au début du fonctionnement et</w:delText>
        </w:r>
      </w:del>
      <w:r>
        <w:rPr>
          <w:szCs w:val="22"/>
        </w:rPr>
        <w:t xml:space="preserve"> n’apparaît q</w:t>
      </w:r>
      <w:r w:rsidR="008249CA">
        <w:rPr>
          <w:szCs w:val="22"/>
        </w:rPr>
        <w:t>u’après un certain du temps</w:t>
      </w:r>
      <w:ins w:id="713" w:author="HASSINI Mohamed-amine" w:date="2019-03-11T19:52:00Z">
        <w:r w:rsidR="00067A2B">
          <w:rPr>
            <w:szCs w:val="22"/>
          </w:rPr>
          <w:t xml:space="preserve"> de fonctionnement</w:t>
        </w:r>
      </w:ins>
      <w:r w:rsidR="008249CA">
        <w:rPr>
          <w:szCs w:val="22"/>
        </w:rPr>
        <w:t xml:space="preserve">. L’évolution </w:t>
      </w:r>
      <w:r>
        <w:rPr>
          <w:szCs w:val="22"/>
        </w:rPr>
        <w:t xml:space="preserve">lente et progressive </w:t>
      </w:r>
      <w:r w:rsidR="008249CA">
        <w:rPr>
          <w:szCs w:val="22"/>
        </w:rPr>
        <w:t xml:space="preserve">des vibrations </w:t>
      </w:r>
      <w:r>
        <w:rPr>
          <w:szCs w:val="22"/>
        </w:rPr>
        <w:t xml:space="preserve">a orienté les diagnostics du problème vers les effets </w:t>
      </w:r>
      <w:r>
        <w:rPr>
          <w:szCs w:val="22"/>
        </w:rPr>
        <w:lastRenderedPageBreak/>
        <w:t xml:space="preserve">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2E5AD2DF"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C20694">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C20694">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w:t>
      </w:r>
      <w:ins w:id="714" w:author="HASSINI Mohamed-amine" w:date="2019-03-11T19:53:00Z">
        <w:r w:rsidR="00067A2B">
          <w:t xml:space="preserve"> décrivant</w:t>
        </w:r>
      </w:ins>
      <w:del w:id="715" w:author="HASSINI Mohamed-amine" w:date="2019-03-11T19:54:00Z">
        <w:r w:rsidDel="00067A2B">
          <w:delText xml:space="preserve"> de</w:delText>
        </w:r>
        <w:r w:rsidR="00140ACD" w:rsidDel="00067A2B">
          <w:delText>s</w:delText>
        </w:r>
      </w:del>
      <w:r>
        <w:t xml:space="preserve"> </w:t>
      </w:r>
      <w:ins w:id="716" w:author="HASSINI Mohamed-amine" w:date="2019-03-11T19:54:00Z">
        <w:r w:rsidR="00067A2B">
          <w:t xml:space="preserve">les </w:t>
        </w:r>
      </w:ins>
      <w:r>
        <w:t>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w:t>
      </w:r>
      <w:ins w:id="717" w:author="HASSINI Mohamed-amine" w:date="2019-03-11T19:55:00Z">
        <w:r w:rsidR="00067A2B">
          <w:t xml:space="preserve">notamment en l’absence </w:t>
        </w:r>
      </w:ins>
      <w:del w:id="718" w:author="HASSINI Mohamed-amine" w:date="2019-03-11T19:55:00Z">
        <w:r w:rsidDel="00067A2B">
          <w:delText xml:space="preserve">surtout si l’on ne dispose pas </w:delText>
        </w:r>
      </w:del>
      <w:r>
        <w:t xml:space="preserve">de modèles physiques </w:t>
      </w:r>
      <w:ins w:id="719" w:author="HASSINI Mohamed-amine" w:date="2019-03-11T19:54:00Z">
        <w:r w:rsidR="00067A2B">
          <w:t>assez fins pour représenter l’écoulement du film lubrifiant dans les paliers</w:t>
        </w:r>
      </w:ins>
      <w:del w:id="720" w:author="HASSINI Mohamed-amine" w:date="2019-03-11T19:55:00Z">
        <w:r w:rsidDel="00067A2B">
          <w:delText>raffinés</w:delText>
        </w:r>
      </w:del>
      <w:r>
        <w:t>. Pour cette raison</w:t>
      </w:r>
      <w:r w:rsidR="004E6FD9">
        <w:t>,</w:t>
      </w:r>
      <w:r>
        <w:t xml:space="preserve"> </w:t>
      </w:r>
      <w:r w:rsidRPr="00124FD8">
        <w:t>Panara et al.</w:t>
      </w:r>
      <w:r>
        <w:t xml:space="preserve"> l’ont obtenu à partir des données expérimentales. Le rotor était instrumenté</w:t>
      </w:r>
      <w:ins w:id="721" w:author="HASSINI Mohamed-amine" w:date="2019-03-11T19:56:00Z">
        <w:r w:rsidR="00067A2B">
          <w:t xml:space="preserve"> à l’aide de</w:t>
        </w:r>
      </w:ins>
      <w:r>
        <w:t xml:space="preserve"> </w:t>
      </w:r>
      <w:del w:id="722" w:author="HASSINI Mohamed-amine" w:date="2019-03-11T19:56:00Z">
        <w:r w:rsidDel="00067A2B">
          <w:delText>par</w:delText>
        </w:r>
      </w:del>
      <w:r>
        <w:t xml:space="preserve"> huit thermocouples </w:t>
      </w:r>
      <w:ins w:id="723" w:author="HASSINI Mohamed-amine" w:date="2019-03-11T19:56:00Z">
        <w:r w:rsidR="00067A2B">
          <w:t>disposés uniformément</w:t>
        </w:r>
        <w:r w:rsidR="00C425B2">
          <w:t xml:space="preserve"> le long de la circonférence du rotor au droit du palier</w:t>
        </w:r>
        <w:r w:rsidR="00067A2B">
          <w:t xml:space="preserve"> </w:t>
        </w:r>
      </w:ins>
      <w:del w:id="724" w:author="HASSINI Mohamed-amine" w:date="2019-03-11T19:56:00Z">
        <w:r w:rsidDel="00067A2B">
          <w:delText xml:space="preserve">équidistantes dans </w:delText>
        </w:r>
      </w:del>
      <w:del w:id="725" w:author="HASSINI Mohamed-amine" w:date="2019-03-11T19:57:00Z">
        <w:r w:rsidDel="00C425B2">
          <w:delText xml:space="preserve">la  direction circonférentielle </w:delText>
        </w:r>
      </w:del>
      <w:r>
        <w:t>et</w:t>
      </w:r>
      <w:r w:rsidRPr="00AF6740">
        <w:t xml:space="preserve"> </w:t>
      </w:r>
      <w:ins w:id="726" w:author="HASSINI Mohamed-amine" w:date="2019-03-11T19:57:00Z">
        <w:r w:rsidR="00C425B2">
          <w:t xml:space="preserve">reliés à </w:t>
        </w:r>
      </w:ins>
      <w:r w:rsidRPr="00AF6740">
        <w:t>un</w:t>
      </w:r>
      <w:r>
        <w:t xml:space="preserve"> collecteur tournant</w:t>
      </w:r>
      <w:r w:rsidRPr="00AF6740">
        <w:t xml:space="preserve"> sans fil</w:t>
      </w:r>
      <w:r>
        <w:t>.</w:t>
      </w:r>
      <w:r w:rsidRPr="00AF6740">
        <w:t xml:space="preserve"> </w:t>
      </w:r>
      <w:r>
        <w:t>Trois masses différentes en porte-à-faux (7.3%, 8.4%, 12.4% de la masse du rotor) ont été</w:t>
      </w:r>
      <w:ins w:id="727" w:author="HASSINI Mohamed-amine" w:date="2019-03-11T19:58:00Z">
        <w:r w:rsidR="00C425B2">
          <w:t xml:space="preserve"> testées</w:t>
        </w:r>
      </w:ins>
      <w:del w:id="728" w:author="HASSINI Mohamed-amine" w:date="2019-03-11T19:58:00Z">
        <w:r w:rsidDel="00C425B2">
          <w:delText xml:space="preserve"> </w:delText>
        </w:r>
        <w:r w:rsidR="00EE2EE8" w:rsidDel="00C425B2">
          <w:delText>étudiées</w:delText>
        </w:r>
      </w:del>
      <w:r>
        <w:t>. Les auteurs ont observé que la vitesse d’amorçage de l’effet Morton diminuait de 13600 tr/min à 10200tr/min puis à moins de 10000 tr/min avec l’augmentation de la masse</w:t>
      </w:r>
      <w:r w:rsidRPr="0081521C">
        <w:t xml:space="preserve"> </w:t>
      </w:r>
      <w:r>
        <w:t>en porte-à-faux</w:t>
      </w:r>
      <w:del w:id="729" w:author="HASSINI Mohamed-amine" w:date="2019-03-11T19:58:00Z">
        <w:r w:rsidDel="00C425B2">
          <w:delText xml:space="preserve"> du rotor</w:delText>
        </w:r>
      </w:del>
      <w:r>
        <w:t xml:space="preserve">. Ils ont conclu que ce paramètre pouvait être directement </w:t>
      </w:r>
      <w:r w:rsidR="00EE2EE8">
        <w:t>lié</w:t>
      </w:r>
      <w:r>
        <w:t xml:space="preserve"> à l’instabilité vibratoire. Panara et al. ont également montré </w:t>
      </w:r>
      <w:ins w:id="730" w:author="HASSINI Mohamed-amine" w:date="2019-03-11T19:59:00Z">
        <w:r w:rsidR="00C425B2">
          <w:t xml:space="preserve">que le rotor pouvait retrouver </w:t>
        </w:r>
      </w:ins>
      <w:del w:id="731" w:author="HASSINI Mohamed-amine" w:date="2019-03-11T19:59:00Z">
        <w:r w:rsidDel="00C425B2">
          <w:delText>qu</w:delText>
        </w:r>
      </w:del>
      <w:ins w:id="732" w:author="HASSINI Mohamed-amine" w:date="2019-03-11T19:58:00Z">
        <w:r w:rsidR="00C425B2">
          <w:t>un comportement vibratoire stable</w:t>
        </w:r>
      </w:ins>
      <w:del w:id="733" w:author="HASSINI Mohamed-amine" w:date="2019-03-11T19:58:00Z">
        <w:r w:rsidDel="00C425B2">
          <w:delText>e</w:delText>
        </w:r>
      </w:del>
      <w:del w:id="734" w:author="HASSINI Mohamed-amine" w:date="2019-03-11T19:59:00Z">
        <w:r w:rsidDel="00C425B2">
          <w:delText xml:space="preserve"> la stabilité</w:delText>
        </w:r>
      </w:del>
      <w:r>
        <w:t xml:space="preserve"> </w:t>
      </w:r>
      <w:del w:id="735" w:author="HASSINI Mohamed-amine" w:date="2019-03-11T19:59:00Z">
        <w:r w:rsidDel="00C425B2">
          <w:delText xml:space="preserve">pouvait être réacquise </w:delText>
        </w:r>
      </w:del>
      <w:del w:id="736" w:author="HASSINI Mohamed-amine" w:date="2019-03-11T20:00:00Z">
        <w:r w:rsidDel="00C425B2">
          <w:delText xml:space="preserve">quand </w:delText>
        </w:r>
      </w:del>
      <w:ins w:id="737" w:author="HASSINI Mohamed-amine" w:date="2019-03-11T20:00:00Z">
        <w:r w:rsidR="00C425B2">
          <w:t>lorsqu</w:t>
        </w:r>
      </w:ins>
      <w:ins w:id="738" w:author="HASSINI Mohamed-amine" w:date="2019-03-11T20:01:00Z">
        <w:r w:rsidR="00C425B2">
          <w:t>’il opérait</w:t>
        </w:r>
      </w:ins>
      <w:ins w:id="739" w:author="HASSINI Mohamed-amine" w:date="2019-03-11T20:02:00Z">
        <w:r w:rsidR="00C425B2">
          <w:t xml:space="preserve"> avec une marge suffisante</w:t>
        </w:r>
      </w:ins>
      <w:ins w:id="740" w:author="HASSINI Mohamed-amine" w:date="2019-03-11T20:01:00Z">
        <w:r w:rsidR="00C425B2">
          <w:t xml:space="preserve"> au-delà de la vitesse critique</w:t>
        </w:r>
      </w:ins>
      <w:del w:id="741" w:author="HASSINI Mohamed-amine" w:date="2019-03-11T20:02:00Z">
        <w:r w:rsidDel="00C425B2">
          <w:delText xml:space="preserve">la vitesse </w:delText>
        </w:r>
        <w:r w:rsidR="00997B4D" w:rsidDel="00C425B2">
          <w:delText>d</w:delText>
        </w:r>
      </w:del>
      <w:del w:id="742" w:author="HASSINI Mohamed-amine" w:date="2019-03-11T19:59:00Z">
        <w:r w:rsidR="00997B4D" w:rsidDel="00C425B2">
          <w:delText>u</w:delText>
        </w:r>
      </w:del>
      <w:del w:id="743" w:author="HASSINI Mohamed-amine" w:date="2019-03-11T20:00:00Z">
        <w:r w:rsidDel="00C425B2">
          <w:delText xml:space="preserve"> fonctionnement </w:delText>
        </w:r>
      </w:del>
      <w:del w:id="744" w:author="HASSINI Mohamed-amine" w:date="2019-03-11T20:02:00Z">
        <w:r w:rsidDel="00C425B2">
          <w:delText>dépass</w:delText>
        </w:r>
      </w:del>
      <w:del w:id="745" w:author="HASSINI Mohamed-amine" w:date="2019-03-11T20:01:00Z">
        <w:r w:rsidDel="00C425B2">
          <w:delText>e</w:delText>
        </w:r>
      </w:del>
      <w:del w:id="746" w:author="HASSINI Mohamed-amine" w:date="2019-03-11T20:02:00Z">
        <w:r w:rsidDel="00C425B2">
          <w:delText xml:space="preserve"> un certain niveau de la vitesse critique</w:delText>
        </w:r>
      </w:del>
      <w:r>
        <w:t xml:space="preserve">. </w:t>
      </w:r>
    </w:p>
    <w:p w14:paraId="547B8A19" w14:textId="65F8C2FB" w:rsidR="007F0B3C" w:rsidRDefault="00F55756" w:rsidP="007F0B3C">
      <w:pPr>
        <w:pStyle w:val="Titre2"/>
        <w:ind w:left="709"/>
      </w:pPr>
      <w:bookmarkStart w:id="747" w:name="_Toc536800375"/>
      <w:r>
        <w:t>M</w:t>
      </w:r>
      <w:r w:rsidR="007F0B3C">
        <w:t>odeles theoriques</w:t>
      </w:r>
      <w:bookmarkEnd w:id="747"/>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46A6E247" w:rsidR="007F0B3C" w:rsidRPr="00D8108D" w:rsidRDefault="007F0B3C" w:rsidP="007F0B3C">
      <w:pPr>
        <w:pStyle w:val="Titre3"/>
        <w:spacing w:before="240" w:after="240" w:line="360" w:lineRule="auto"/>
        <w:ind w:left="709"/>
      </w:pPr>
      <w:bookmarkStart w:id="748" w:name="_Toc534294730"/>
      <w:bookmarkStart w:id="749" w:name="_Toc536800376"/>
      <w:r w:rsidRPr="00675419">
        <w:t xml:space="preserve">Méthodes inspirées </w:t>
      </w:r>
      <w:r>
        <w:t>de</w:t>
      </w:r>
      <w:r w:rsidRPr="00675419">
        <w:t xml:space="preserve"> la </w:t>
      </w:r>
      <w:r w:rsidRPr="004106D7">
        <w:t>théorie</w:t>
      </w:r>
      <w:r w:rsidRPr="00675419">
        <w:t xml:space="preserve"> du </w:t>
      </w:r>
      <w:r>
        <w:t>contrôle</w:t>
      </w:r>
      <w:bookmarkEnd w:id="748"/>
      <w:bookmarkEnd w:id="749"/>
    </w:p>
    <w:p w14:paraId="2108EDF9" w14:textId="66D7F8D2" w:rsidR="007F0B3C" w:rsidRDefault="007F0B3C" w:rsidP="008D3AF3">
      <w:pPr>
        <w:spacing w:after="120" w:line="360" w:lineRule="auto"/>
        <w:ind w:firstLine="709"/>
      </w:pPr>
      <w:r w:rsidRPr="00861772">
        <w:t>En 1993,</w:t>
      </w:r>
      <w:r w:rsidRPr="00A22718">
        <w:t xml:space="preserve"> K</w:t>
      </w:r>
      <w:r w:rsidR="006B5752">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C20694">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w:t>
      </w:r>
      <w:r w:rsidRPr="00A22718">
        <w:lastRenderedPageBreak/>
        <w:t>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C20694">
        <w:rPr>
          <w:b/>
        </w:rPr>
        <w:t>[11]</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2EDE9DC0" w:rsidR="007F0B3C" w:rsidRPr="004B4CB9" w:rsidRDefault="008D3AF3" w:rsidP="008D3AF3">
      <w:pPr>
        <w:spacing w:before="120" w:line="360" w:lineRule="auto"/>
      </w:pPr>
      <w:r>
        <w:t>S</w:t>
      </w:r>
      <w:r w:rsidR="007F0B3C" w:rsidRPr="00A22718">
        <w:t>i Re(</w:t>
      </w:r>
      <m:oMath>
        <m:r>
          <m:rPr>
            <m:sty m:val="bi"/>
          </m:rPr>
          <w:rPr>
            <w:rFonts w:ascii="Cambria Math" w:hAnsi="Cambria Math"/>
          </w:rPr>
          <m:t>G</m:t>
        </m:r>
      </m:oMath>
      <w:r w:rsidR="007F0B3C" w:rsidRPr="00A22718">
        <w:t>)&gt;1, l’instabilité sera amplifiée alors que si Re(</w:t>
      </w:r>
      <m:oMath>
        <m:r>
          <m:rPr>
            <m:sty m:val="bi"/>
          </m:rPr>
          <w:rPr>
            <w:rFonts w:ascii="Cambria Math" w:hAnsi="Cambria Math"/>
          </w:rPr>
          <m:t>G</m:t>
        </m:r>
      </m:oMath>
      <w:r w:rsidR="007F0B3C" w:rsidRPr="00A22718">
        <w:t xml:space="preserve">) &lt;1, </w:t>
      </w:r>
      <w:r w:rsidR="007F0B3C">
        <w:t>elle</w:t>
      </w:r>
      <w:r w:rsidR="007F0B3C" w:rsidRPr="00A22718">
        <w:t xml:space="preserve"> sera atténuée.</w:t>
      </w:r>
      <w:r w:rsidR="007F0B3C" w:rsidRPr="002165A2">
        <w:t xml:space="preserve"> </w:t>
      </w:r>
    </w:p>
    <w:p w14:paraId="70115DE4" w14:textId="48BEFD20"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C20694">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702DC3A0" w:rsidR="007F0B3C" w:rsidRDefault="007F0B3C" w:rsidP="009F5324">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51051A53" w:rsidR="007F0B3C" w:rsidRDefault="0066514F"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B378F8">
        <w:t>la relation entre les</w:t>
      </w:r>
      <w:r w:rsidR="007F0B3C">
        <w:t xml:space="preserve"> vibration</w:t>
      </w:r>
      <w:r w:rsidR="00B378F8">
        <w:t>s</w:t>
      </w:r>
      <w:r w:rsidR="007F0B3C">
        <w:t xml:space="preserve"> synchrone</w:t>
      </w:r>
      <w:r w:rsidR="00B378F8">
        <w:t>s</w:t>
      </w:r>
      <w:r w:rsidR="007F0B3C">
        <w:t xml:space="preserve"> et le balourd,</w:t>
      </w:r>
    </w:p>
    <w:p w14:paraId="78CDD37B" w14:textId="0FA2B303" w:rsidR="007F0B3C" w:rsidRDefault="0066514F" w:rsidP="00EE3DF3">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EE3DF3">
        <w:t xml:space="preserve"> et les</w:t>
      </w:r>
      <w:r w:rsidR="007F0B3C">
        <w:t xml:space="preserve"> vibration</w:t>
      </w:r>
      <w:r w:rsidR="00EE3DF3">
        <w:t>s</w:t>
      </w:r>
      <w:r w:rsidR="007F0B3C">
        <w:t xml:space="preserve"> synchrone</w:t>
      </w:r>
      <w:r w:rsidR="00EE3DF3">
        <w:t>s</w:t>
      </w:r>
      <w:r w:rsidR="007F0B3C">
        <w:t>,</w:t>
      </w:r>
    </w:p>
    <w:p w14:paraId="0B36FF30" w14:textId="04022FDF" w:rsidR="007F0B3C" w:rsidRPr="004D1CA9" w:rsidRDefault="0066514F"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1275EEA0"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C20694" w:rsidRPr="00C20694">
        <w:rPr>
          <w:rStyle w:val="shorttext"/>
          <w:b/>
          <w:iCs/>
        </w:rPr>
        <w:t xml:space="preserve">Figure </w:t>
      </w:r>
      <w:r w:rsidR="00C20694" w:rsidRPr="00C20694">
        <w:rPr>
          <w:rStyle w:val="shorttext"/>
          <w:b/>
          <w:iCs/>
          <w:noProof/>
        </w:rPr>
        <w:t>1.3</w:t>
      </w:r>
      <w:r w:rsidR="00C20694" w:rsidRPr="00C20694">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6B5752" w:rsidRPr="00A22718">
        <w:t>Keogh</w:t>
      </w:r>
      <w:r w:rsidR="007D70AB" w:rsidRPr="00A22718">
        <w:t xml:space="preserve"> et Morton</w:t>
      </w:r>
      <w:r w:rsidR="00EE3DF3">
        <w:t>. Dans le modèle de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C20694">
        <w:rPr>
          <w:b/>
        </w:rPr>
        <w:t>[15]</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lastRenderedPageBreak/>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4AA9E117" w14:textId="0C4CE748"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750" w:name="_Ref534633049"/>
      <w:bookmarkStart w:id="751" w:name="_Toc536112186"/>
      <w:bookmarkStart w:id="752" w:name="_Toc536800487"/>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750"/>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w:t>
      </w:r>
      <w:r w:rsidR="00EE3DF3">
        <w:rPr>
          <w:rStyle w:val="shorttext"/>
          <w:rFonts w:ascii="Calibri" w:eastAsia="Times New Roman" w:hAnsi="Calibri" w:cs="Times New Roman"/>
          <w:i w:val="0"/>
          <w:iCs w:val="0"/>
          <w:color w:val="auto"/>
          <w:sz w:val="22"/>
          <w:szCs w:val="20"/>
          <w:lang w:eastAsia="fr-FR"/>
        </w:rPr>
        <w:t>D</w:t>
      </w:r>
      <w:r>
        <w:rPr>
          <w:rStyle w:val="shorttext"/>
          <w:rFonts w:ascii="Calibri" w:eastAsia="Times New Roman" w:hAnsi="Calibri" w:cs="Times New Roman"/>
          <w:i w:val="0"/>
          <w:iCs w:val="0"/>
          <w:color w:val="auto"/>
          <w:sz w:val="22"/>
          <w:szCs w:val="20"/>
          <w:lang w:eastAsia="fr-FR"/>
        </w:rPr>
        <w:t xml:space="preserve">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751"/>
      <w:bookmarkEnd w:id="752"/>
    </w:p>
    <w:p w14:paraId="0349A708" w14:textId="4FD89E1C"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C20694">
        <w:rPr>
          <w:b/>
        </w:rPr>
        <w:t>[19]</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w:t>
      </w:r>
      <w:r w:rsidR="00113A61">
        <w:t xml:space="preserve">la différence de </w:t>
      </w:r>
      <w:r>
        <w:t xml:space="preserve">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w:t>
      </w:r>
      <w:r w:rsidR="001764B9">
        <w:t>artir d’un critère similaire à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et en régime stationnaire</w:t>
      </w:r>
      <w:r w:rsidR="004468DE">
        <w:t xml:space="preserve"> dans </w:t>
      </w:r>
      <w:r w:rsidR="004468DE" w:rsidRPr="003A7568">
        <w:rPr>
          <w:b/>
        </w:rPr>
        <w:fldChar w:fldCharType="begin"/>
      </w:r>
      <w:r w:rsidR="004468DE" w:rsidRPr="003A7568">
        <w:rPr>
          <w:b/>
        </w:rPr>
        <w:instrText xml:space="preserve"> REF _Ref533096184 \r \h </w:instrText>
      </w:r>
      <w:r w:rsidR="004468DE">
        <w:rPr>
          <w:b/>
        </w:rPr>
        <w:instrText xml:space="preserve"> \* MERGEFORMAT </w:instrText>
      </w:r>
      <w:r w:rsidR="004468DE" w:rsidRPr="003A7568">
        <w:rPr>
          <w:b/>
        </w:rPr>
      </w:r>
      <w:r w:rsidR="004468DE" w:rsidRPr="003A7568">
        <w:rPr>
          <w:b/>
        </w:rPr>
        <w:fldChar w:fldCharType="separate"/>
      </w:r>
      <w:r w:rsidR="00C20694">
        <w:rPr>
          <w:b/>
        </w:rPr>
        <w:t>[19]</w:t>
      </w:r>
      <w:r w:rsidR="004468DE" w:rsidRPr="003A7568">
        <w:rPr>
          <w:b/>
        </w:rPr>
        <w:fldChar w:fldCharType="end"/>
      </w:r>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753" w:name="_Toc534294731"/>
      <w:bookmarkStart w:id="754" w:name="_Toc536800377"/>
      <w:r>
        <w:t>Méthode basée sur un balourd critique prédéfini</w:t>
      </w:r>
      <w:bookmarkEnd w:id="753"/>
      <w:bookmarkEnd w:id="754"/>
    </w:p>
    <w:p w14:paraId="6BD40B65" w14:textId="7A10D41E"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C20694">
        <w:rPr>
          <w:b/>
        </w:rPr>
        <w:t>[24]</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66514F"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w:t>
      </w:r>
      <w:r w:rsidR="007F0B3C">
        <w:lastRenderedPageBreak/>
        <w:t xml:space="preserve">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654E0049"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C20694">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20694">
        <w:rPr>
          <w:b/>
        </w:rPr>
        <w:t>[20]</w:t>
      </w:r>
      <w:r w:rsidR="007F0B3C">
        <w:rPr>
          <w:b/>
        </w:rPr>
        <w:fldChar w:fldCharType="end"/>
      </w:r>
      <w:r w:rsidR="007F0B3C" w:rsidRPr="00A22718">
        <w:t>, le compresseur de gaz présenté par de Jongh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C20694">
        <w:rPr>
          <w:b/>
        </w:rPr>
        <w:t>[15]</w:t>
      </w:r>
      <w:r w:rsidR="00AC7ABC" w:rsidRPr="00AC7ABC">
        <w:rPr>
          <w:b/>
        </w:rPr>
        <w:fldChar w:fldCharType="end"/>
      </w:r>
      <w:r w:rsidR="00AC7ABC">
        <w:t xml:space="preserve"> </w:t>
      </w:r>
      <w:r w:rsidR="007F0B3C" w:rsidRPr="00A22718">
        <w:t>et le compresseur de pipe</w:t>
      </w:r>
      <w:r w:rsidR="007F0B3C">
        <w:t>line rencontré par de Jongh et Van D</w:t>
      </w:r>
      <w:r w:rsidR="007F0B3C" w:rsidRPr="00A22718">
        <w:t>er Hoeven</w:t>
      </w:r>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C20694">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755" w:name="_Toc534294732"/>
      <w:bookmarkStart w:id="756" w:name="_Toc536800378"/>
      <w:r w:rsidRPr="00E160FB">
        <w:t>Méthode</w:t>
      </w:r>
      <w:r>
        <w:t>s</w:t>
      </w:r>
      <w:r w:rsidRPr="00E160FB">
        <w:t xml:space="preserve"> </w:t>
      </w:r>
      <w:r w:rsidR="00BE480F">
        <w:t xml:space="preserve">basees sur le bilan </w:t>
      </w:r>
      <w:bookmarkEnd w:id="755"/>
      <w:r w:rsidR="00BE480F">
        <w:t>thermique</w:t>
      </w:r>
      <w:bookmarkEnd w:id="756"/>
    </w:p>
    <w:p w14:paraId="5BB10549" w14:textId="4470A0B9" w:rsidR="007F0B3C" w:rsidRDefault="007F0B3C" w:rsidP="00DE6FF1">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C20694">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C20694">
        <w:rPr>
          <w:b/>
        </w:rPr>
        <w:t>[13]</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435F0BAF" w:rsidR="007F0B3C" w:rsidRDefault="007F0B3C" w:rsidP="00CE515E">
      <w:pPr>
        <w:spacing w:before="240" w:after="240" w:line="360" w:lineRule="auto"/>
      </w:pPr>
      <w:r w:rsidRPr="000A573A">
        <w:t>La chaleur générée</w:t>
      </w:r>
      <w:r w:rsidR="00D67C2B">
        <w:t xml:space="preserve">, </w:t>
      </w:r>
      <w:r w:rsidR="005F0D0C">
        <w:t>calculée par t</w:t>
      </w:r>
      <w:r w:rsidR="00EB1C99">
        <w:t xml:space="preserve">erme </w:t>
      </w:r>
      <m:oMath>
        <m:r>
          <w:rPr>
            <w:rFonts w:ascii="Cambria Math" w:hAnsi="Cambria Math"/>
            <w:lang w:val="en-US"/>
          </w:rPr>
          <m:t>P</m:t>
        </m:r>
        <m:r>
          <w:rPr>
            <w:rFonts w:ascii="Cambria Math" w:hAnsi="Cambria Math"/>
          </w:rPr>
          <m:t>ω</m:t>
        </m:r>
        <m:r>
          <m:rPr>
            <m:sty m:val="bi"/>
          </m:rPr>
          <w:rPr>
            <w:rFonts w:ascii="Cambria Math" w:hAnsi="Cambria Math" w:cs="Cambria Math"/>
          </w:rPr>
          <m:t>x</m:t>
        </m:r>
      </m:oMath>
      <w:r w:rsidR="00D67C2B" w:rsidRPr="00D67C2B">
        <w:t>,</w:t>
      </w:r>
      <w:r w:rsidR="00EB1C99">
        <w:t xml:space="preserve"> </w:t>
      </w:r>
      <w:r w:rsidRPr="000A573A">
        <w:t xml:space="preserve">dans le système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w:t>
      </w:r>
      <w:r w:rsidR="00D67C2B">
        <w:t xml:space="preserve">, représentée par </w:t>
      </w:r>
      <m:oMath>
        <m:r>
          <w:rPr>
            <w:rFonts w:ascii="Cambria Math" w:hAnsi="Cambria Math" w:cs="Cambria Math"/>
          </w:rPr>
          <m:t>Q</m:t>
        </m:r>
        <m:r>
          <m:rPr>
            <m:sty m:val="bi"/>
          </m:rPr>
          <w:rPr>
            <w:rFonts w:ascii="Cambria Math" w:hAnsi="Cambria Math" w:cs="Cambria Math"/>
          </w:rPr>
          <m:t>Bx</m:t>
        </m:r>
      </m:oMath>
      <w:r w:rsidR="00D67C2B" w:rsidRPr="00D67C2B">
        <w:t>,</w:t>
      </w:r>
      <w:r w:rsidR="00D67C2B">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C20694">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757" w:name="_Toc534294733"/>
      <w:bookmarkStart w:id="758" w:name="_Toc536800379"/>
      <w:r>
        <w:rPr>
          <w:rFonts w:hint="eastAsia"/>
        </w:rPr>
        <w:t>M</w:t>
      </w:r>
      <w:r>
        <w:t>odeles non-linéaires en régime transitoire</w:t>
      </w:r>
      <w:bookmarkEnd w:id="757"/>
      <w:bookmarkEnd w:id="758"/>
      <w:r>
        <w:t xml:space="preserve"> </w:t>
      </w:r>
    </w:p>
    <w:p w14:paraId="2121F7BE" w14:textId="301479FB"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w:t>
      </w:r>
      <w:r w:rsidR="00676CD1">
        <w:t xml:space="preserve"> la</w:t>
      </w:r>
      <w:r>
        <w:t xml:space="preserve"> stabilité</w:t>
      </w:r>
      <w:r w:rsidR="00676CD1">
        <w:t xml:space="preserve"> de l’effet Morton</w:t>
      </w:r>
      <w:r>
        <w:t>.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w:t>
      </w:r>
      <w:r>
        <w:lastRenderedPageBreak/>
        <w:t xml:space="preserve">simulations en régime transitoire de l’effet de Morton nécessitent des algorithmes non-linéaires, rapides et des couplages robustes. </w:t>
      </w:r>
    </w:p>
    <w:p w14:paraId="2F29E900" w14:textId="3579F652"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C20694">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C20694">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C20694">
        <w:rPr>
          <w:b/>
        </w:rPr>
        <w:t>[24]</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71164EE0"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C20694" w:rsidRPr="00C20694">
        <w:rPr>
          <w:rStyle w:val="shorttext"/>
          <w:b/>
          <w:iCs/>
        </w:rPr>
        <w:t xml:space="preserve">Figure </w:t>
      </w:r>
      <w:r w:rsidR="00C20694" w:rsidRPr="00C20694">
        <w:rPr>
          <w:rStyle w:val="shorttext"/>
          <w:b/>
          <w:iCs/>
          <w:noProof/>
        </w:rPr>
        <w:t>1.3</w:t>
      </w:r>
      <w:r w:rsidR="00C20694" w:rsidRPr="00C20694">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dans chaque point de la surface du rotor est moyenné sur une période. La deuxième étape est l’intégration </w:t>
      </w:r>
      <w:r w:rsidR="00FB4B61">
        <w:t>temporelle</w:t>
      </w:r>
      <w:r>
        <w:t xml:space="preserve">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lang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1F8B6DE3"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759" w:name="_Ref534634267"/>
      <w:bookmarkStart w:id="760" w:name="_Toc536112187"/>
      <w:bookmarkStart w:id="761" w:name="_Toc536800488"/>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759"/>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760"/>
      <w:bookmarkEnd w:id="761"/>
    </w:p>
    <w:p w14:paraId="32428173" w14:textId="5F4F6A2C" w:rsidR="007F0B3C" w:rsidRDefault="007F0B3C" w:rsidP="0015482E">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C20694">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C20694">
        <w:rPr>
          <w:b/>
        </w:rPr>
        <w:t>[27]</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3FF0C4FD" w:rsidR="007F0B3C" w:rsidRDefault="007F0B3C" w:rsidP="00E650C7">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20694">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C20694">
        <w:rPr>
          <w:b/>
        </w:rPr>
        <w:t>[26]</w:t>
      </w:r>
      <w:r w:rsidRPr="00904279">
        <w:rPr>
          <w:b/>
        </w:rPr>
        <w:fldChar w:fldCharType="end"/>
      </w:r>
      <w:r>
        <w:rPr>
          <w:b/>
        </w:rPr>
        <w:t xml:space="preserve"> </w:t>
      </w:r>
      <w:r>
        <w:t xml:space="preserve">a été remplacée par le couplage entre l’équation de l’énergie dans le film mince et l’équation de la chaleur dans le coussinet. Le flux thermique et la température sont supposés </w:t>
      </w:r>
      <w:r>
        <w:lastRenderedPageBreak/>
        <w:t>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71C917D6" w14:textId="2A1DFA37" w:rsidR="007F0B3C" w:rsidRDefault="007F0B3C" w:rsidP="00667F7B">
      <w:pPr>
        <w:spacing w:before="120" w:after="120" w:line="360" w:lineRule="auto"/>
        <w:ind w:firstLine="709"/>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C20694">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20694">
        <w:rPr>
          <w:b/>
        </w:rPr>
        <w:t>[28]</w:t>
      </w:r>
      <w:r w:rsidRPr="007F5E26">
        <w:rPr>
          <w:b/>
        </w:rPr>
        <w:fldChar w:fldCharType="end"/>
      </w:r>
      <w:r>
        <w:t xml:space="preserve"> en utilisant </w:t>
      </w:r>
      <w:r w:rsidR="00E42AF3">
        <w:t>un</w:t>
      </w:r>
      <w:r>
        <w:t xml:space="preserve"> maillage des éléments finis hybride 1D/3D pour le rotor. Ils ont trouvé que</w:t>
      </w:r>
      <w:r w:rsidR="00E650C7">
        <w:t xml:space="preserve"> la modélisation du balourd thermique par</w:t>
      </w:r>
      <w:r>
        <w:t xml:space="preserve"> l’approche de masse concentrée surestime la différence de la température au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C20694">
        <w:rPr>
          <w:b/>
        </w:rPr>
        <w:t>[30]</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762" w:name="_Toc534294734"/>
      <w:bookmarkStart w:id="763" w:name="_Toc536800380"/>
      <w:r>
        <w:t xml:space="preserve">Stratégie de </w:t>
      </w:r>
      <w:r w:rsidR="000948D0">
        <w:t xml:space="preserve">la </w:t>
      </w:r>
      <w:r>
        <w:t>modélisation</w:t>
      </w:r>
      <w:bookmarkEnd w:id="762"/>
      <w:r w:rsidR="00C31B63">
        <w:t> :</w:t>
      </w:r>
      <w:r>
        <w:t xml:space="preserve"> synth</w:t>
      </w:r>
      <w:r w:rsidR="008E3C18">
        <w:t>è</w:t>
      </w:r>
      <w:r>
        <w:t>se</w:t>
      </w:r>
      <w:bookmarkEnd w:id="763"/>
    </w:p>
    <w:p w14:paraId="6027A269" w14:textId="4BCAD635"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C20694" w:rsidRPr="00C20694">
        <w:rPr>
          <w:rStyle w:val="shorttext"/>
          <w:b/>
          <w:iCs/>
        </w:rPr>
        <w:t xml:space="preserve">Figure </w:t>
      </w:r>
      <w:r w:rsidR="00C20694" w:rsidRPr="00C20694">
        <w:rPr>
          <w:rStyle w:val="shorttext"/>
          <w:b/>
          <w:iCs/>
          <w:noProof/>
        </w:rPr>
        <w:t>1.4</w:t>
      </w:r>
      <w:r w:rsidR="00C20694" w:rsidRPr="00C20694">
        <w:rPr>
          <w:rStyle w:val="shorttext"/>
          <w:b/>
          <w:iCs/>
          <w:noProof/>
        </w:rPr>
        <w:noBreakHyphen/>
        <w:t>1</w:t>
      </w:r>
      <w:r w:rsidR="00062791" w:rsidRPr="00062791">
        <w:rPr>
          <w:b/>
        </w:rPr>
        <w:fldChar w:fldCharType="end"/>
      </w:r>
      <w:r>
        <w:t xml:space="preserve">) : </w:t>
      </w:r>
    </w:p>
    <w:p w14:paraId="6B8E8B68" w14:textId="02DFC5B8" w:rsidR="007F0B3C" w:rsidRDefault="007F0B3C" w:rsidP="00E0308D">
      <w:pPr>
        <w:pStyle w:val="Paragraphedeliste"/>
        <w:numPr>
          <w:ilvl w:val="0"/>
          <w:numId w:val="25"/>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E0308D">
      <w:pPr>
        <w:pStyle w:val="Paragraphedeliste"/>
        <w:numPr>
          <w:ilvl w:val="0"/>
          <w:numId w:val="25"/>
        </w:numPr>
        <w:spacing w:line="360" w:lineRule="auto"/>
      </w:pPr>
      <w:r>
        <w:t>Le cisaillement du lubrifiant dans le palier induit une température et un flux de chaleur non-uniforme à la surface du rotor</w:t>
      </w:r>
    </w:p>
    <w:p w14:paraId="1306E9B8" w14:textId="77777777" w:rsidR="007F0B3C" w:rsidRDefault="007F0B3C" w:rsidP="00E0308D">
      <w:pPr>
        <w:pStyle w:val="Paragraphedeliste"/>
        <w:numPr>
          <w:ilvl w:val="0"/>
          <w:numId w:val="25"/>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lang w:eastAsia="zh-CN"/>
        </w:rPr>
        <w:lastRenderedPageBreak/>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3F32C877"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764" w:name="_Ref534635418"/>
      <w:bookmarkStart w:id="765" w:name="_Toc536112188"/>
      <w:bookmarkStart w:id="766" w:name="_Toc536800489"/>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764"/>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765"/>
      <w:bookmarkEnd w:id="766"/>
      <w:r w:rsidR="00893C90">
        <w:rPr>
          <w:rStyle w:val="shorttext"/>
          <w:rFonts w:ascii="Calibri" w:eastAsia="Times New Roman" w:hAnsi="Calibri" w:cs="Times New Roman"/>
          <w:i w:val="0"/>
          <w:iCs w:val="0"/>
          <w:sz w:val="22"/>
          <w:szCs w:val="20"/>
          <w:lang w:eastAsia="fr-FR"/>
        </w:rPr>
        <w:t xml:space="preserve"> </w:t>
      </w:r>
    </w:p>
    <w:p w14:paraId="25F25910" w14:textId="61BBCA73" w:rsidR="007F0B3C" w:rsidRDefault="007F0B3C" w:rsidP="003575B0">
      <w:pPr>
        <w:spacing w:before="240" w:line="360" w:lineRule="auto"/>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C20694">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C20694">
        <w:rPr>
          <w:b/>
        </w:rPr>
        <w:t>[19]</w:t>
      </w:r>
      <w:r w:rsidRPr="00D03177">
        <w:rPr>
          <w:b/>
        </w:rPr>
        <w:fldChar w:fldCharType="end"/>
      </w:r>
      <w:r>
        <w:t xml:space="preserve"> pour analyser la stabilité de</w:t>
      </w:r>
      <w:r w:rsidR="00893C90">
        <w:t>s</w:t>
      </w:r>
      <w:r>
        <w:t xml:space="preserve"> vibration</w:t>
      </w:r>
      <w:r w:rsidR="00893C90">
        <w:t>s</w:t>
      </w:r>
      <w:r>
        <w:t xml:space="preserve"> synchrone</w:t>
      </w:r>
      <w:r w:rsidR="00893C90">
        <w:t>s</w:t>
      </w:r>
      <w:r>
        <w:t xml:space="preserve">. D’autre part, ces trois modèles pourraient être </w:t>
      </w:r>
      <w:r w:rsidR="000F715D">
        <w:t>couplés</w:t>
      </w:r>
      <w:r>
        <w:t xml:space="preserve"> dans une stratégie de simulation numérique transitoire com</w:t>
      </w:r>
      <w:r w:rsidR="003575B0">
        <w:t xml:space="preserve">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C20694">
        <w:rPr>
          <w:b/>
        </w:rPr>
        <w:t>[28]</w:t>
      </w:r>
      <w:r w:rsidRPr="00D03177">
        <w:rPr>
          <w:b/>
        </w:rPr>
        <w:fldChar w:fldCharType="end"/>
      </w:r>
      <w:r>
        <w:t>.</w:t>
      </w:r>
    </w:p>
    <w:p w14:paraId="5D4F7063" w14:textId="2848600F" w:rsidR="007F0B3C" w:rsidRDefault="007F0B3C" w:rsidP="003575B0">
      <w:pPr>
        <w:spacing w:before="240" w:after="240" w:line="360" w:lineRule="auto"/>
        <w:ind w:firstLine="709"/>
      </w:pPr>
      <w:r>
        <w:t xml:space="preserve">Une synthèse des méthodes numériques utilisées pour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 par la suite.</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0598197C"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C20694">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767" w:name="_Ref534635639"/>
            <w:r>
              <w:rPr>
                <w:rFonts w:ascii="Times New Roman" w:eastAsia="Times New Roman" w:hAnsi="Times New Roman"/>
                <w:b/>
                <w:iCs w:val="0"/>
                <w:color w:val="auto"/>
                <w:sz w:val="22"/>
                <w:szCs w:val="22"/>
                <w:lang w:eastAsia="fr-FR"/>
              </w:rPr>
              <w:t xml:space="preserve"> </w:t>
            </w:r>
            <w:bookmarkEnd w:id="767"/>
          </w:p>
        </w:tc>
      </w:tr>
    </w:tbl>
    <w:p w14:paraId="277A6337" w14:textId="181D3007" w:rsidR="007F0B3C" w:rsidRDefault="007F0B3C" w:rsidP="000D507C">
      <w:pPr>
        <w:spacing w:before="120" w:line="360" w:lineRule="auto"/>
        <w:ind w:firstLine="709"/>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C20694">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C20694">
        <w:rPr>
          <w:b/>
        </w:rPr>
        <w:t>[24]</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C20694">
        <w:rPr>
          <w:b/>
        </w:rPr>
        <w:t>[19]</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C20694">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C20694">
        <w:rPr>
          <w:b/>
        </w:rPr>
        <w:t>[31]</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w:t>
      </w:r>
      <w:r>
        <w:lastRenderedPageBreak/>
        <w:t xml:space="preserve">pour obtenir les efforts du palier à chaque pas de temps d’intégration de l’équation de mouvement. Par conséquent, le calcul est précis mais très couteux en terme du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712E8311" w:rsidR="007F0B3C" w:rsidRDefault="006B5752" w:rsidP="007F0B3C">
      <w:pPr>
        <w:spacing w:line="360" w:lineRule="auto"/>
        <w:ind w:firstLine="708"/>
      </w:pPr>
      <w:r>
        <w:t>K</w:t>
      </w:r>
      <w:r w:rsidR="007F0B3C" w:rsidRPr="00DA2B66">
        <w:t>e</w:t>
      </w:r>
      <w:r>
        <w:t>o</w:t>
      </w:r>
      <w:r w:rsidR="007F0B3C" w:rsidRPr="00DA2B66">
        <w:t>gh et Morton</w:t>
      </w:r>
      <w:r w:rsidR="007F0B3C" w:rsidRPr="00B25777">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20694">
        <w:rPr>
          <w:b/>
        </w:rPr>
        <w:t>[20]</w:t>
      </w:r>
      <w:r w:rsidR="007F0B3C">
        <w:rPr>
          <w:b/>
        </w:rPr>
        <w:fldChar w:fldCharType="end"/>
      </w:r>
      <w:r w:rsidR="007F0B3C" w:rsidRPr="00B25777">
        <w:t xml:space="preserve"> </w:t>
      </w:r>
      <w:r w:rsidR="007F0B3C">
        <w:t>ont résolu</w:t>
      </w:r>
      <w:r w:rsidR="007F0B3C" w:rsidRPr="00B25777">
        <w:t xml:space="preserve"> l’équation de </w:t>
      </w:r>
      <w:r w:rsidR="007F0B3C">
        <w:t>Reynolds</w:t>
      </w:r>
      <w:r w:rsidR="007F0B3C" w:rsidRPr="00B25777">
        <w:t xml:space="preserve"> en se basant sur l’hypothèse de palier court. Ils ont utilisé la méthode de perturbati</w:t>
      </w:r>
      <w:r w:rsidR="007F0B3C">
        <w:t xml:space="preserve">on pour calculer la </w:t>
      </w:r>
      <w:r w:rsidR="00E60B77">
        <w:t xml:space="preserve">température. </w:t>
      </w:r>
      <w:r w:rsidR="007F0B3C" w:rsidRPr="00DA2B66">
        <w:t xml:space="preserve">Kirk et </w:t>
      </w:r>
      <w:r w:rsidR="007F0B3C">
        <w:t>al.</w:t>
      </w:r>
      <w:r w:rsidR="007F0B3C" w:rsidRPr="00B25777">
        <w:rPr>
          <w:b/>
        </w:rPr>
        <w:t xml:space="preserve"> </w:t>
      </w:r>
      <w:r w:rsidR="007F0B3C">
        <w:rPr>
          <w:b/>
        </w:rPr>
        <w:fldChar w:fldCharType="begin"/>
      </w:r>
      <w:r w:rsidR="007F0B3C">
        <w:rPr>
          <w:b/>
        </w:rPr>
        <w:instrText xml:space="preserve"> REF _Ref533096804 \r \h </w:instrText>
      </w:r>
      <w:r w:rsidR="007F0B3C">
        <w:rPr>
          <w:b/>
        </w:rPr>
      </w:r>
      <w:r w:rsidR="007F0B3C">
        <w:rPr>
          <w:b/>
        </w:rPr>
        <w:fldChar w:fldCharType="separate"/>
      </w:r>
      <w:r w:rsidR="00C20694">
        <w:rPr>
          <w:b/>
        </w:rPr>
        <w:t>[24]</w:t>
      </w:r>
      <w:r w:rsidR="007F0B3C">
        <w:rPr>
          <w:b/>
        </w:rPr>
        <w:fldChar w:fldCharType="end"/>
      </w:r>
      <w:r w:rsidR="007F0B3C" w:rsidRPr="00B25777">
        <w:t xml:space="preserve"> ont résolu l’équation de l’énergie </w:t>
      </w:r>
      <w:r w:rsidR="00E60B77" w:rsidRPr="00B25777">
        <w:t>simplifiée</w:t>
      </w:r>
      <w:r w:rsidR="007F0B3C" w:rsidRPr="00B25777">
        <w:t xml:space="preserve"> 1D en se basant sur </w:t>
      </w:r>
      <w:r w:rsidR="007F0B3C">
        <w:t>une</w:t>
      </w:r>
      <w:r w:rsidR="007F0B3C" w:rsidRPr="00B25777">
        <w:t xml:space="preserve"> relation géométrique pour approximer </w:t>
      </w:r>
      <w:r w:rsidR="007F0B3C">
        <w:t>la</w:t>
      </w:r>
      <w:r w:rsidR="007F0B3C" w:rsidRPr="00B25777">
        <w:t xml:space="preserve"> différence de la température</w:t>
      </w:r>
      <w:r w:rsidR="007F0B3C">
        <w:t>.</w:t>
      </w:r>
      <w:r w:rsidR="007F0B3C" w:rsidRPr="00B25777">
        <w:t xml:space="preserve"> Murphy et Lorenz</w:t>
      </w:r>
      <w:r w:rsidR="007F0B3C">
        <w:t xml:space="preserve"> </w:t>
      </w:r>
      <w:r w:rsidR="007F0B3C" w:rsidRPr="008C04D6">
        <w:rPr>
          <w:b/>
        </w:rPr>
        <w:fldChar w:fldCharType="begin"/>
      </w:r>
      <w:r w:rsidR="007F0B3C" w:rsidRPr="008C04D6">
        <w:rPr>
          <w:b/>
        </w:rPr>
        <w:instrText xml:space="preserve"> REF _Ref533096184 \r \h </w:instrText>
      </w:r>
      <w:r w:rsidR="007F0B3C">
        <w:rPr>
          <w:b/>
        </w:rPr>
        <w:instrText xml:space="preserve"> \* MERGEFORMAT </w:instrText>
      </w:r>
      <w:r w:rsidR="007F0B3C" w:rsidRPr="008C04D6">
        <w:rPr>
          <w:b/>
        </w:rPr>
      </w:r>
      <w:r w:rsidR="007F0B3C" w:rsidRPr="008C04D6">
        <w:rPr>
          <w:b/>
        </w:rPr>
        <w:fldChar w:fldCharType="separate"/>
      </w:r>
      <w:r w:rsidR="00C20694">
        <w:rPr>
          <w:b/>
        </w:rPr>
        <w:t>[19]</w:t>
      </w:r>
      <w:r w:rsidR="007F0B3C" w:rsidRPr="008C04D6">
        <w:rPr>
          <w:b/>
        </w:rPr>
        <w:fldChar w:fldCharType="end"/>
      </w:r>
      <w:r w:rsidR="007F0B3C" w:rsidRPr="00B25777">
        <w:t xml:space="preserve"> ont utilisé </w:t>
      </w:r>
      <w:r w:rsidR="007F0B3C">
        <w:t>la</w:t>
      </w:r>
      <w:r w:rsidR="007F0B3C" w:rsidRPr="00B25777">
        <w:t xml:space="preserve"> température moyennée s</w:t>
      </w:r>
      <w:r w:rsidR="007F0B3C">
        <w:t>uivant</w:t>
      </w:r>
      <w:r w:rsidR="007F0B3C" w:rsidRPr="00B25777">
        <w:t xml:space="preserve"> l’épaisseur du film</w:t>
      </w:r>
      <w:r w:rsidR="007F0B3C">
        <w:t xml:space="preserve"> fluide. Gigor’</w:t>
      </w:r>
      <w:r w:rsidR="007F0B3C" w:rsidRPr="00DA2B66">
        <w:t>ev et al.</w:t>
      </w:r>
      <w:r w:rsidR="007F0B3C" w:rsidRPr="00B25777">
        <w:rPr>
          <w:b/>
        </w:rPr>
        <w:t xml:space="preserve"> </w:t>
      </w:r>
      <w:r w:rsidR="007F0B3C">
        <w:rPr>
          <w:b/>
        </w:rPr>
        <w:fldChar w:fldCharType="begin"/>
      </w:r>
      <w:r w:rsidR="007F0B3C">
        <w:rPr>
          <w:b/>
        </w:rPr>
        <w:instrText xml:space="preserve"> REF _Ref533117135 \r \h </w:instrText>
      </w:r>
      <w:r w:rsidR="007F0B3C">
        <w:rPr>
          <w:b/>
        </w:rPr>
      </w:r>
      <w:r w:rsidR="007F0B3C">
        <w:rPr>
          <w:b/>
        </w:rPr>
        <w:fldChar w:fldCharType="separate"/>
      </w:r>
      <w:r w:rsidR="00C20694">
        <w:rPr>
          <w:b/>
        </w:rPr>
        <w:t>[31]</w:t>
      </w:r>
      <w:r w:rsidR="007F0B3C">
        <w:rPr>
          <w:b/>
        </w:rPr>
        <w:fldChar w:fldCharType="end"/>
      </w:r>
      <w:r w:rsidR="007F0B3C">
        <w:rPr>
          <w:b/>
        </w:rPr>
        <w:t xml:space="preserve"> </w:t>
      </w:r>
      <w:r w:rsidR="007F0B3C" w:rsidRPr="00B25777">
        <w:t xml:space="preserve">ont utilisé la méthode </w:t>
      </w:r>
      <w:r w:rsidR="00E60B77" w:rsidRPr="00B25777">
        <w:t>de</w:t>
      </w:r>
      <w:r w:rsidR="00E60B77">
        <w:t>s</w:t>
      </w:r>
      <w:r w:rsidR="00E60B77" w:rsidRPr="00B25777">
        <w:t xml:space="preserve"> volumes</w:t>
      </w:r>
      <w:r w:rsidR="007F0B3C" w:rsidRPr="00B25777">
        <w:t xml:space="preserve"> finis pour résoudre l’équation de l’énergie en 2D et la méthode des éléments finis pour résoudre l’équation de conduction thermique d</w:t>
      </w:r>
      <w:r w:rsidR="007F0B3C">
        <w:t>ans</w:t>
      </w:r>
      <w:r w:rsidR="007F0B3C" w:rsidRPr="00B25777">
        <w:t xml:space="preserve"> </w:t>
      </w:r>
      <w:r w:rsidR="00D269C0">
        <w:t xml:space="preserve">le </w:t>
      </w:r>
      <w:r w:rsidR="007F0B3C" w:rsidRPr="00B25777">
        <w:t>rotor</w:t>
      </w:r>
      <w:r w:rsidR="007F0B3C">
        <w:t xml:space="preserve">. </w:t>
      </w:r>
      <w:r w:rsidR="007F0B3C" w:rsidRPr="00DA2B66">
        <w:t xml:space="preserve">Palazzolo et </w:t>
      </w:r>
      <w:r w:rsidR="007F0B3C">
        <w:t>Suh</w:t>
      </w:r>
      <w:r w:rsidR="007F0B3C" w:rsidRPr="00B25777">
        <w:rPr>
          <w:b/>
        </w:rPr>
        <w:t xml:space="preserve"> </w:t>
      </w:r>
      <w:r w:rsidR="007F0B3C">
        <w:rPr>
          <w:b/>
        </w:rPr>
        <w:fldChar w:fldCharType="begin"/>
      </w:r>
      <w:r w:rsidR="007F0B3C">
        <w:rPr>
          <w:b/>
        </w:rPr>
        <w:instrText xml:space="preserve"> REF _Ref533097655 \r \h </w:instrText>
      </w:r>
      <w:r w:rsidR="007F0B3C">
        <w:rPr>
          <w:b/>
        </w:rPr>
      </w:r>
      <w:r w:rsidR="007F0B3C">
        <w:rPr>
          <w:b/>
        </w:rPr>
        <w:fldChar w:fldCharType="separate"/>
      </w:r>
      <w:r w:rsidR="00C20694">
        <w:rPr>
          <w:b/>
        </w:rPr>
        <w:t>[28]</w:t>
      </w:r>
      <w:r w:rsidR="007F0B3C">
        <w:rPr>
          <w:b/>
        </w:rPr>
        <w:fldChar w:fldCharType="end"/>
      </w:r>
      <w:r w:rsidR="007F0B3C">
        <w:rPr>
          <w:b/>
        </w:rPr>
        <w:t xml:space="preserve"> </w:t>
      </w:r>
      <w:r w:rsidR="007F0B3C" w:rsidRPr="00B25777">
        <w:t xml:space="preserve">ont </w:t>
      </w:r>
      <w:r w:rsidR="007F0B3C">
        <w:t xml:space="preserve">mis au point un couplage alternant les deux échelles de temps du problème. Un pas de temps consiste en deux étapes. Dans une première étape l’équation de l’énergie dans le film lubrifiant est </w:t>
      </w:r>
      <w:r w:rsidR="00E60B77">
        <w:t>couplée</w:t>
      </w:r>
      <w:r w:rsidR="007F0B3C">
        <w:t xml:space="preserve"> à l’équation de </w:t>
      </w:r>
      <w:r w:rsidR="00373C9F">
        <w:t>la dynamique du rotor</w:t>
      </w:r>
      <w:r w:rsidR="007F0B3C" w:rsidRPr="00B25777">
        <w:t xml:space="preserve">. </w:t>
      </w:r>
      <w:r w:rsidR="007F0B3C">
        <w:t>Dans une deuxième étape l’équation de conduction de la chaleur dans le rotor est intégrée avec un pas de temps beaucoup plus grand</w:t>
      </w:r>
      <w:r w:rsidR="00464C85">
        <w:t xml:space="preserve"> en adéquation avec le temps caractéristique des transferts thermiques dans le rotor.</w:t>
      </w:r>
      <w:r w:rsidR="007F0B3C">
        <w:t xml:space="preserve"> La condition initiale de la deuxième étape e</w:t>
      </w:r>
      <w:r w:rsidR="00204629">
        <w:t>s</w:t>
      </w:r>
      <w:r w:rsidR="007F0B3C">
        <w:t>t le flux</w:t>
      </w:r>
      <w:r w:rsidR="007F0B3C" w:rsidRPr="00B25777">
        <w:t xml:space="preserve"> </w:t>
      </w:r>
      <w:r w:rsidR="007F0B3C">
        <w:t xml:space="preserve">thermique </w:t>
      </w:r>
      <w:r w:rsidR="007F0B3C" w:rsidRPr="00B25777">
        <w:t>moye</w:t>
      </w:r>
      <w:r w:rsidR="007F0B3C">
        <w:t>nné sur une période calculé à la fin de la première étape. Les températures sur le rotor sont ainsi obtenues à la fin de la deuxième étape.</w:t>
      </w:r>
      <w:r w:rsidR="007F0B3C"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7BC1C59E" w:rsidR="007F0B3C" w:rsidRDefault="007F0B3C" w:rsidP="007F0B3C">
      <w:pPr>
        <w:spacing w:line="360" w:lineRule="auto"/>
        <w:ind w:firstLine="708"/>
      </w:pPr>
      <w:r>
        <w:lastRenderedPageBreak/>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C20694">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C20694">
        <w:rPr>
          <w:b/>
        </w:rPr>
        <w:t>[19]</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C20694">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C20694">
        <w:rPr>
          <w:b/>
        </w:rPr>
        <w:t>[26]</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C20694">
        <w:rPr>
          <w:b/>
        </w:rPr>
        <w:t>[28]</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3B5CEE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C20694">
        <w:rPr>
          <w:b/>
        </w:rPr>
        <w:t>[20]</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C20694">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C20694">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C20694">
        <w:rPr>
          <w:b/>
        </w:rPr>
        <w:t>[31]</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20694">
        <w:rPr>
          <w:b/>
        </w:rPr>
        <w:t>[29]</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20694">
        <w:rPr>
          <w:b/>
        </w:rPr>
        <w:t>[29]</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768" w:name="_Toc534294735"/>
      <w:bookmarkStart w:id="769" w:name="_Toc536800381"/>
      <w:r>
        <w:lastRenderedPageBreak/>
        <w:t>Conclusion</w:t>
      </w:r>
      <w:bookmarkEnd w:id="768"/>
      <w:bookmarkEnd w:id="769"/>
    </w:p>
    <w:p w14:paraId="7B31CBB2" w14:textId="647409A4" w:rsidR="007F0B3C" w:rsidRDefault="007F0B3C" w:rsidP="00CA66C0">
      <w:pPr>
        <w:spacing w:before="120" w:line="360" w:lineRule="auto"/>
        <w:ind w:firstLine="709"/>
      </w:pPr>
      <w:r>
        <w:t>Ce chapitre a introduit les p</w:t>
      </w:r>
      <w:r w:rsidR="00663F59">
        <w:t xml:space="preserve">roblèmes de l’instabilité des </w:t>
      </w:r>
      <w:r>
        <w:t>vibration</w:t>
      </w:r>
      <w:r w:rsidR="00663F59">
        <w:t>s</w:t>
      </w:r>
      <w:r>
        <w:t xml:space="preserve"> synchrone</w:t>
      </w:r>
      <w:r w:rsidR="00663F59">
        <w:t>s</w:t>
      </w:r>
      <w:r>
        <w:t xml:space="preserv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770" w:name="_Chapitre_2_:"/>
      <w:bookmarkStart w:id="771" w:name="_Ref536103204"/>
      <w:bookmarkStart w:id="772" w:name="_Ref536103212"/>
      <w:bookmarkStart w:id="773" w:name="_Ref536103216"/>
      <w:bookmarkStart w:id="774" w:name="_Toc536800382"/>
      <w:bookmarkEnd w:id="770"/>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771"/>
      <w:bookmarkEnd w:id="772"/>
      <w:bookmarkEnd w:id="773"/>
      <w:bookmarkEnd w:id="774"/>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775" w:name="_Toc533165043"/>
      <w:bookmarkStart w:id="776" w:name="_Toc533165498"/>
      <w:bookmarkStart w:id="777" w:name="_Toc533165854"/>
      <w:bookmarkStart w:id="778" w:name="_Toc533165905"/>
      <w:bookmarkStart w:id="779" w:name="_Toc533166093"/>
      <w:bookmarkStart w:id="780" w:name="_Toc533166127"/>
      <w:bookmarkStart w:id="781" w:name="_Toc533167316"/>
      <w:bookmarkStart w:id="782" w:name="_Toc533168739"/>
      <w:bookmarkStart w:id="783" w:name="_Toc533168965"/>
      <w:bookmarkStart w:id="784" w:name="_Toc533169249"/>
      <w:bookmarkStart w:id="785" w:name="_Toc533169500"/>
      <w:bookmarkStart w:id="786" w:name="_Toc533170191"/>
      <w:bookmarkStart w:id="787" w:name="_Toc533170329"/>
      <w:bookmarkStart w:id="788" w:name="_Toc533171274"/>
      <w:bookmarkStart w:id="789" w:name="_Toc533172556"/>
      <w:bookmarkStart w:id="790" w:name="_Toc533172735"/>
      <w:bookmarkStart w:id="791" w:name="_Toc533173191"/>
      <w:bookmarkStart w:id="792" w:name="_Toc533173483"/>
      <w:bookmarkStart w:id="793" w:name="_Toc533173685"/>
      <w:bookmarkStart w:id="794" w:name="_Toc533173936"/>
      <w:bookmarkStart w:id="795" w:name="_Toc533173989"/>
      <w:bookmarkStart w:id="796" w:name="_Toc533174155"/>
      <w:bookmarkStart w:id="797" w:name="_Toc533768820"/>
      <w:bookmarkStart w:id="798" w:name="_Toc533769119"/>
      <w:bookmarkStart w:id="799" w:name="_Toc533769291"/>
      <w:bookmarkStart w:id="800" w:name="_Toc533769343"/>
      <w:bookmarkStart w:id="801" w:name="_Toc533769742"/>
      <w:bookmarkStart w:id="802" w:name="_Toc533771803"/>
      <w:bookmarkStart w:id="803" w:name="_Toc533772291"/>
      <w:bookmarkStart w:id="804" w:name="_Toc533774363"/>
      <w:bookmarkStart w:id="805" w:name="_Toc533775555"/>
      <w:bookmarkStart w:id="806" w:name="_Toc533776199"/>
      <w:bookmarkStart w:id="807" w:name="_Toc533776326"/>
      <w:bookmarkStart w:id="808" w:name="_Toc533777551"/>
      <w:bookmarkStart w:id="809" w:name="_Toc534279459"/>
      <w:bookmarkStart w:id="810" w:name="_Toc534279557"/>
      <w:bookmarkStart w:id="811" w:name="_Toc534279635"/>
      <w:bookmarkStart w:id="812" w:name="_Toc534290931"/>
      <w:bookmarkStart w:id="813" w:name="_Toc534293213"/>
      <w:bookmarkStart w:id="814" w:name="_Toc534293497"/>
      <w:bookmarkStart w:id="815" w:name="_Toc534293575"/>
      <w:bookmarkStart w:id="816" w:name="_Toc534387874"/>
      <w:bookmarkStart w:id="817" w:name="_Toc534410845"/>
      <w:bookmarkStart w:id="818" w:name="_Toc534620759"/>
      <w:bookmarkStart w:id="819" w:name="_Toc534621245"/>
      <w:bookmarkStart w:id="820" w:name="_Toc534621350"/>
      <w:bookmarkStart w:id="821" w:name="_Toc534621457"/>
      <w:bookmarkStart w:id="822" w:name="_Toc534625116"/>
      <w:bookmarkStart w:id="823" w:name="_Toc534631416"/>
      <w:bookmarkStart w:id="824" w:name="_Toc534631516"/>
      <w:bookmarkStart w:id="825" w:name="_Toc534631869"/>
      <w:bookmarkStart w:id="826" w:name="_Toc534632102"/>
      <w:bookmarkStart w:id="827" w:name="_Toc534632314"/>
      <w:bookmarkStart w:id="828" w:name="_Toc534632436"/>
      <w:bookmarkStart w:id="829" w:name="_Toc534632535"/>
      <w:bookmarkStart w:id="830" w:name="_Toc534633828"/>
      <w:bookmarkStart w:id="831" w:name="_Toc534634172"/>
      <w:bookmarkStart w:id="832" w:name="_Toc534634576"/>
      <w:bookmarkStart w:id="833" w:name="_Toc534634951"/>
      <w:bookmarkStart w:id="834" w:name="_Toc534635051"/>
      <w:bookmarkStart w:id="835" w:name="_Toc534635151"/>
      <w:bookmarkStart w:id="836" w:name="_Toc534635251"/>
      <w:bookmarkStart w:id="837" w:name="_Toc534635351"/>
      <w:bookmarkStart w:id="838" w:name="_Toc534635472"/>
      <w:bookmarkStart w:id="839" w:name="_Toc534635571"/>
      <w:bookmarkStart w:id="840" w:name="_Toc534636621"/>
      <w:bookmarkStart w:id="841" w:name="_Toc534638249"/>
      <w:bookmarkStart w:id="842" w:name="_Toc534638335"/>
      <w:bookmarkStart w:id="843" w:name="_Toc534638702"/>
      <w:bookmarkStart w:id="844" w:name="_Toc534640557"/>
      <w:bookmarkStart w:id="845" w:name="_Toc534650367"/>
      <w:bookmarkStart w:id="846" w:name="_Toc534707643"/>
      <w:bookmarkStart w:id="847" w:name="_Toc534719948"/>
      <w:bookmarkStart w:id="848" w:name="_Toc534720631"/>
      <w:bookmarkStart w:id="849" w:name="_Toc534721403"/>
      <w:bookmarkStart w:id="850" w:name="_Toc534723181"/>
      <w:bookmarkStart w:id="851" w:name="_Toc534724093"/>
      <w:bookmarkStart w:id="852" w:name="_Toc534724638"/>
      <w:bookmarkStart w:id="853" w:name="_Toc534724942"/>
      <w:bookmarkStart w:id="854" w:name="_Toc534725613"/>
      <w:bookmarkStart w:id="855" w:name="_Toc534729696"/>
      <w:bookmarkStart w:id="856" w:name="_Toc534792245"/>
      <w:bookmarkStart w:id="857" w:name="_Toc534792894"/>
      <w:bookmarkStart w:id="858" w:name="_Toc534793218"/>
      <w:bookmarkStart w:id="859" w:name="_Toc534793976"/>
      <w:bookmarkStart w:id="860" w:name="_Toc534794071"/>
      <w:bookmarkStart w:id="861" w:name="_Toc534794168"/>
      <w:bookmarkStart w:id="862" w:name="_Toc534796800"/>
      <w:bookmarkStart w:id="863" w:name="_Toc534878056"/>
      <w:bookmarkStart w:id="864" w:name="_Toc534878150"/>
      <w:bookmarkStart w:id="865" w:name="_Toc534880488"/>
      <w:bookmarkStart w:id="866" w:name="_Toc534895220"/>
      <w:bookmarkStart w:id="867" w:name="_Toc534895937"/>
      <w:bookmarkStart w:id="868" w:name="_Toc534896491"/>
      <w:bookmarkStart w:id="869" w:name="_Toc534896884"/>
      <w:bookmarkStart w:id="870" w:name="_Toc534983280"/>
      <w:bookmarkStart w:id="871" w:name="_Toc534984814"/>
      <w:bookmarkStart w:id="872" w:name="_Toc535242906"/>
      <w:bookmarkStart w:id="873" w:name="_Toc535243258"/>
      <w:bookmarkStart w:id="874" w:name="_Toc535245041"/>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18F09B98" w14:textId="77777777" w:rsidR="0008634E" w:rsidRPr="0008634E" w:rsidRDefault="0008634E" w:rsidP="006506B8">
      <w:pPr>
        <w:spacing w:line="360" w:lineRule="auto"/>
      </w:pPr>
      <w:bookmarkStart w:id="875" w:name="_Toc533768821"/>
      <w:bookmarkStart w:id="876" w:name="_Toc533769120"/>
      <w:bookmarkStart w:id="877" w:name="_Toc533769292"/>
      <w:bookmarkStart w:id="878" w:name="_Toc533769344"/>
      <w:bookmarkStart w:id="879" w:name="_Toc533769743"/>
      <w:bookmarkStart w:id="880" w:name="_Toc533771804"/>
      <w:bookmarkStart w:id="881" w:name="_Toc533772292"/>
      <w:bookmarkStart w:id="882" w:name="_Toc533774364"/>
      <w:bookmarkStart w:id="883" w:name="_Toc533775556"/>
      <w:bookmarkStart w:id="884" w:name="_Toc533776200"/>
      <w:bookmarkStart w:id="885" w:name="_Toc533776327"/>
      <w:bookmarkStart w:id="886" w:name="_Toc533777552"/>
      <w:bookmarkStart w:id="887" w:name="_Toc534279460"/>
      <w:bookmarkStart w:id="888" w:name="_Toc534279558"/>
      <w:bookmarkStart w:id="889" w:name="_Toc534279636"/>
      <w:bookmarkStart w:id="890" w:name="_Toc534290932"/>
      <w:bookmarkStart w:id="891" w:name="_Toc534293214"/>
      <w:bookmarkStart w:id="892" w:name="_Toc534293498"/>
      <w:bookmarkStart w:id="893" w:name="_Toc534293576"/>
      <w:bookmarkStart w:id="894" w:name="_Toc534387875"/>
      <w:bookmarkStart w:id="895" w:name="_Toc534410846"/>
      <w:bookmarkStart w:id="896" w:name="_Toc534620760"/>
      <w:bookmarkStart w:id="897" w:name="_Toc534621246"/>
      <w:bookmarkStart w:id="898" w:name="_Toc534621351"/>
      <w:bookmarkStart w:id="899" w:name="_Toc534621458"/>
      <w:bookmarkStart w:id="900" w:name="_Toc534625117"/>
      <w:bookmarkStart w:id="901" w:name="_Toc534631417"/>
      <w:bookmarkStart w:id="902" w:name="_Toc534631517"/>
      <w:bookmarkStart w:id="903" w:name="_Toc534631870"/>
      <w:bookmarkStart w:id="904" w:name="_Toc534632103"/>
      <w:bookmarkStart w:id="905" w:name="_Toc534632315"/>
      <w:bookmarkStart w:id="906" w:name="_Toc534632437"/>
      <w:bookmarkStart w:id="907" w:name="_Toc534632536"/>
      <w:bookmarkStart w:id="908" w:name="_Toc534633829"/>
      <w:bookmarkStart w:id="909" w:name="_Toc534634173"/>
      <w:bookmarkStart w:id="910" w:name="_Toc534634577"/>
      <w:bookmarkStart w:id="911" w:name="_Toc534634952"/>
      <w:bookmarkStart w:id="912" w:name="_Toc534635052"/>
      <w:bookmarkStart w:id="913" w:name="_Toc534635152"/>
      <w:bookmarkStart w:id="914" w:name="_Toc534635252"/>
      <w:bookmarkStart w:id="915" w:name="_Toc534635352"/>
      <w:bookmarkStart w:id="916" w:name="_Toc534635473"/>
      <w:bookmarkStart w:id="917" w:name="_Toc534635572"/>
      <w:bookmarkStart w:id="918" w:name="_Toc534636622"/>
      <w:bookmarkStart w:id="919" w:name="_Toc534638250"/>
      <w:bookmarkStart w:id="920" w:name="_Toc534638336"/>
      <w:bookmarkStart w:id="921" w:name="_Toc534638703"/>
      <w:bookmarkStart w:id="922" w:name="_Toc534640558"/>
      <w:bookmarkStart w:id="923" w:name="_Toc534650368"/>
      <w:bookmarkStart w:id="924" w:name="_Toc534707644"/>
      <w:bookmarkStart w:id="925" w:name="_Toc534719949"/>
      <w:bookmarkStart w:id="926" w:name="_Toc534720632"/>
      <w:bookmarkStart w:id="927" w:name="_Toc534721404"/>
      <w:bookmarkStart w:id="928" w:name="_Toc534723182"/>
      <w:bookmarkStart w:id="929" w:name="_Toc534724094"/>
      <w:bookmarkStart w:id="930" w:name="_Toc534724639"/>
      <w:bookmarkStart w:id="931" w:name="_Toc534724943"/>
      <w:bookmarkStart w:id="932" w:name="_Toc534725614"/>
      <w:bookmarkStart w:id="933" w:name="_Toc534729697"/>
      <w:bookmarkStart w:id="934" w:name="_Toc534792246"/>
      <w:bookmarkStart w:id="935" w:name="_Toc534792895"/>
      <w:bookmarkStart w:id="936" w:name="_Toc534793219"/>
      <w:bookmarkStart w:id="937" w:name="_Toc534793977"/>
      <w:bookmarkStart w:id="938" w:name="_Toc534794072"/>
      <w:bookmarkStart w:id="939" w:name="_Toc534794169"/>
      <w:bookmarkStart w:id="940" w:name="_Toc534796801"/>
      <w:bookmarkStart w:id="941" w:name="_Toc534878057"/>
      <w:bookmarkStart w:id="942" w:name="_Toc534878151"/>
      <w:bookmarkStart w:id="943" w:name="_Toc534880489"/>
      <w:bookmarkStart w:id="944" w:name="_Toc534895221"/>
      <w:bookmarkStart w:id="945" w:name="_Toc534895938"/>
      <w:bookmarkStart w:id="946" w:name="_Toc534896492"/>
      <w:bookmarkStart w:id="947" w:name="_Toc534896885"/>
      <w:bookmarkStart w:id="948" w:name="_Toc534983281"/>
      <w:bookmarkStart w:id="949" w:name="_Toc534984815"/>
      <w:bookmarkStart w:id="950" w:name="_Toc535242907"/>
      <w:bookmarkStart w:id="951" w:name="_Toc535243259"/>
      <w:bookmarkStart w:id="952" w:name="_Toc535245042"/>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p>
    <w:p w14:paraId="7B4EB787" w14:textId="77777777" w:rsidR="00106910" w:rsidRDefault="00106910" w:rsidP="006506B8">
      <w:pPr>
        <w:spacing w:line="360" w:lineRule="auto"/>
      </w:pPr>
      <w:bookmarkStart w:id="953" w:name="_Toc534793220"/>
      <w:bookmarkStart w:id="954" w:name="_Toc534793978"/>
      <w:bookmarkStart w:id="955" w:name="_Toc534794073"/>
      <w:bookmarkStart w:id="956" w:name="_Toc534794170"/>
      <w:bookmarkStart w:id="957" w:name="_Toc534796802"/>
      <w:bookmarkStart w:id="958" w:name="_Toc534878058"/>
      <w:bookmarkStart w:id="959" w:name="_Toc534878152"/>
      <w:bookmarkStart w:id="960" w:name="_Toc534880490"/>
      <w:bookmarkStart w:id="961" w:name="_Toc534895222"/>
      <w:bookmarkStart w:id="962" w:name="_Toc534895939"/>
      <w:bookmarkStart w:id="963" w:name="_Toc534896493"/>
      <w:bookmarkStart w:id="964" w:name="_Toc534896886"/>
      <w:bookmarkStart w:id="965" w:name="_Toc534983282"/>
      <w:bookmarkStart w:id="966" w:name="_Toc534984816"/>
      <w:bookmarkStart w:id="967" w:name="_Toc535242908"/>
      <w:bookmarkStart w:id="968" w:name="_Toc535243260"/>
      <w:bookmarkStart w:id="969" w:name="_Toc535245043"/>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970" w:name="_Toc535248167"/>
      <w:bookmarkStart w:id="971" w:name="_Toc535248584"/>
      <w:bookmarkStart w:id="972" w:name="_Toc535250063"/>
      <w:bookmarkStart w:id="973" w:name="_Toc535251243"/>
      <w:bookmarkStart w:id="974" w:name="_Toc535251784"/>
      <w:bookmarkStart w:id="975" w:name="_Toc535252138"/>
      <w:bookmarkStart w:id="976" w:name="_Toc535346206"/>
      <w:bookmarkStart w:id="977" w:name="_Toc535418733"/>
      <w:bookmarkStart w:id="978" w:name="_Toc535505035"/>
      <w:bookmarkStart w:id="979" w:name="_Toc535509355"/>
      <w:bookmarkStart w:id="980" w:name="_Toc535510048"/>
      <w:bookmarkStart w:id="981" w:name="_Toc535512801"/>
      <w:bookmarkStart w:id="982" w:name="_Toc535512890"/>
      <w:bookmarkStart w:id="983" w:name="_Toc535527914"/>
      <w:bookmarkStart w:id="984" w:name="_Toc535536119"/>
      <w:bookmarkStart w:id="985" w:name="_Toc535575112"/>
      <w:bookmarkStart w:id="986" w:name="_Toc535587570"/>
      <w:bookmarkStart w:id="987" w:name="_Toc535587827"/>
      <w:bookmarkStart w:id="988" w:name="_Toc535588512"/>
      <w:bookmarkStart w:id="989" w:name="_Toc535589739"/>
      <w:bookmarkStart w:id="990" w:name="_Toc535590203"/>
      <w:bookmarkStart w:id="991" w:name="_Toc535594633"/>
      <w:bookmarkStart w:id="992" w:name="_Toc535832314"/>
      <w:bookmarkStart w:id="993" w:name="_Toc535834250"/>
      <w:bookmarkStart w:id="994" w:name="_Toc535846086"/>
      <w:bookmarkStart w:id="995" w:name="_Toc535846278"/>
      <w:bookmarkStart w:id="996" w:name="_Toc535853002"/>
      <w:bookmarkStart w:id="997" w:name="_Toc535853249"/>
      <w:bookmarkStart w:id="998" w:name="_Toc535854143"/>
      <w:bookmarkStart w:id="999" w:name="_Toc535854669"/>
      <w:bookmarkStart w:id="1000" w:name="_Toc535918632"/>
      <w:bookmarkStart w:id="1001" w:name="_Toc535932495"/>
      <w:bookmarkStart w:id="1002" w:name="_Toc535932587"/>
      <w:bookmarkStart w:id="1003" w:name="_Toc535933418"/>
      <w:bookmarkStart w:id="1004" w:name="_Toc535934310"/>
      <w:bookmarkStart w:id="1005" w:name="_Toc535935061"/>
      <w:bookmarkStart w:id="1006" w:name="_Toc535935837"/>
      <w:bookmarkStart w:id="1007" w:name="_Toc535938372"/>
      <w:bookmarkStart w:id="1008" w:name="_Toc535938721"/>
      <w:bookmarkStart w:id="1009" w:name="_Toc535942407"/>
      <w:bookmarkStart w:id="1010" w:name="_Toc535942644"/>
      <w:bookmarkStart w:id="1011" w:name="_Toc535942866"/>
      <w:bookmarkStart w:id="1012" w:name="_Toc535942962"/>
      <w:bookmarkStart w:id="1013" w:name="_Toc535943058"/>
      <w:bookmarkStart w:id="1014" w:name="_Toc535947807"/>
      <w:bookmarkStart w:id="1015" w:name="_Toc536006861"/>
      <w:bookmarkStart w:id="1016" w:name="_Toc536110492"/>
      <w:bookmarkStart w:id="1017" w:name="_Toc536110868"/>
      <w:bookmarkStart w:id="1018" w:name="_Toc536112087"/>
      <w:bookmarkStart w:id="1019" w:name="_Toc536112407"/>
      <w:bookmarkStart w:id="1020" w:name="_Toc536113292"/>
      <w:bookmarkStart w:id="1021" w:name="_Toc536113504"/>
      <w:bookmarkStart w:id="1022" w:name="_Toc536113716"/>
      <w:bookmarkStart w:id="1023" w:name="_Toc536115015"/>
      <w:bookmarkStart w:id="1024" w:name="_Toc536115285"/>
      <w:bookmarkStart w:id="1025" w:name="_Toc536117475"/>
      <w:bookmarkStart w:id="1026" w:name="_Toc536117690"/>
      <w:bookmarkStart w:id="1027" w:name="_Toc536118711"/>
      <w:bookmarkStart w:id="1028" w:name="_Toc536120003"/>
      <w:bookmarkStart w:id="1029" w:name="_Toc536120219"/>
      <w:bookmarkStart w:id="1030" w:name="_Toc536127281"/>
      <w:bookmarkStart w:id="1031" w:name="_Toc536127498"/>
      <w:bookmarkStart w:id="1032" w:name="_Toc536128282"/>
      <w:bookmarkStart w:id="1033" w:name="_Toc536129405"/>
      <w:bookmarkStart w:id="1034" w:name="_Toc536129623"/>
      <w:bookmarkStart w:id="1035" w:name="_Toc536129844"/>
      <w:bookmarkStart w:id="1036" w:name="_Toc536130067"/>
      <w:bookmarkStart w:id="1037" w:name="_Toc536130293"/>
      <w:bookmarkStart w:id="1038" w:name="_Toc536130529"/>
      <w:bookmarkStart w:id="1039" w:name="_Toc536131223"/>
      <w:bookmarkStart w:id="1040" w:name="_Toc536131484"/>
      <w:bookmarkStart w:id="1041" w:name="_Toc536199897"/>
      <w:bookmarkStart w:id="1042" w:name="_Toc536200144"/>
      <w:bookmarkStart w:id="1043" w:name="_Toc536200639"/>
      <w:bookmarkStart w:id="1044" w:name="_Toc536200887"/>
      <w:bookmarkStart w:id="1045" w:name="_Toc536201134"/>
      <w:bookmarkStart w:id="1046" w:name="_Toc536201381"/>
      <w:bookmarkStart w:id="1047" w:name="_Toc536202296"/>
      <w:bookmarkStart w:id="1048" w:name="_Toc536203667"/>
      <w:bookmarkStart w:id="1049" w:name="_Toc536203913"/>
      <w:bookmarkStart w:id="1050" w:name="_Toc536204159"/>
      <w:bookmarkStart w:id="1051" w:name="_Toc536539307"/>
      <w:bookmarkStart w:id="1052" w:name="_Toc536539560"/>
      <w:bookmarkStart w:id="1053" w:name="_Toc536543336"/>
      <w:bookmarkStart w:id="1054" w:name="_Toc536543590"/>
      <w:bookmarkStart w:id="1055" w:name="_Toc536544481"/>
      <w:bookmarkStart w:id="1056" w:name="_Toc536545421"/>
      <w:bookmarkStart w:id="1057" w:name="_Toc536546572"/>
      <w:bookmarkStart w:id="1058" w:name="_Toc536626868"/>
      <w:bookmarkStart w:id="1059" w:name="_Toc536725947"/>
      <w:bookmarkStart w:id="1060" w:name="_Toc536741043"/>
      <w:bookmarkStart w:id="1061" w:name="_Toc536741300"/>
      <w:bookmarkStart w:id="1062" w:name="_Toc536741556"/>
      <w:bookmarkStart w:id="1063" w:name="_Toc536784615"/>
      <w:bookmarkStart w:id="1064" w:name="_Toc536797510"/>
      <w:bookmarkStart w:id="1065" w:name="_Toc536797773"/>
      <w:bookmarkStart w:id="1066" w:name="_Toc536798170"/>
      <w:bookmarkStart w:id="1067" w:name="_Toc536798425"/>
      <w:bookmarkStart w:id="1068" w:name="_Toc536798680"/>
      <w:bookmarkStart w:id="1069" w:name="_Toc536800383"/>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14:paraId="1988AFD7" w14:textId="30B3078D" w:rsidR="00166F02" w:rsidRDefault="00166F02" w:rsidP="003A178B">
      <w:pPr>
        <w:pStyle w:val="Titre2"/>
        <w:ind w:left="709"/>
      </w:pPr>
      <w:bookmarkStart w:id="1070" w:name="_Toc536800384"/>
      <w:r>
        <w:t>Introduction</w:t>
      </w:r>
      <w:bookmarkEnd w:id="1070"/>
    </w:p>
    <w:p w14:paraId="227CF0F7" w14:textId="53F20BF4"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C20694" w:rsidRPr="00C20694">
        <w:rPr>
          <w:b/>
        </w:rPr>
        <w:t>Figure 2.1</w:t>
      </w:r>
      <w:r w:rsidR="00C20694" w:rsidRPr="00C20694">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1479B1">
      <w:pPr>
        <w:keepNext/>
        <w:spacing w:line="360" w:lineRule="auto"/>
        <w:jc w:val="center"/>
      </w:pPr>
      <w:r>
        <w:rPr>
          <w:noProof/>
          <w:lang w:eastAsia="zh-CN"/>
        </w:rPr>
        <w:drawing>
          <wp:inline distT="0" distB="0" distL="0" distR="0" wp14:anchorId="4533531E" wp14:editId="7305083C">
            <wp:extent cx="4607387" cy="2638854"/>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3169" cy="2653620"/>
                    </a:xfrm>
                    <a:prstGeom prst="rect">
                      <a:avLst/>
                    </a:prstGeom>
                  </pic:spPr>
                </pic:pic>
              </a:graphicData>
            </a:graphic>
          </wp:inline>
        </w:drawing>
      </w:r>
    </w:p>
    <w:p w14:paraId="3D7194C4" w14:textId="3BF2A102" w:rsidR="0093422C" w:rsidRPr="00657B2B" w:rsidRDefault="0093422C" w:rsidP="00111BBB">
      <w:pPr>
        <w:pStyle w:val="Lgende"/>
        <w:jc w:val="center"/>
        <w:rPr>
          <w:i w:val="0"/>
          <w:sz w:val="22"/>
        </w:rPr>
      </w:pPr>
      <w:bookmarkStart w:id="1071" w:name="_Ref525808327"/>
      <w:bookmarkStart w:id="1072" w:name="_Toc536112189"/>
      <w:bookmarkStart w:id="1073" w:name="_Toc536800490"/>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071"/>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1072"/>
      <w:r w:rsidR="00626751">
        <w:rPr>
          <w:i w:val="0"/>
          <w:sz w:val="22"/>
        </w:rPr>
        <w:t xml:space="preserve"> </w:t>
      </w:r>
      <w:r w:rsidR="00111BBB">
        <w:rPr>
          <w:i w:val="0"/>
          <w:sz w:val="22"/>
        </w:rPr>
        <w:br/>
      </w:r>
      <w:r w:rsidR="00195B1E">
        <w:rPr>
          <w:i w:val="0"/>
          <w:sz w:val="22"/>
        </w:rPr>
        <w:t>(</w:t>
      </w:r>
      <w:r w:rsidR="001479B1">
        <w:rPr>
          <w:i w:val="0"/>
          <w:sz w:val="22"/>
        </w:rPr>
        <w:t xml:space="preserve">image issue </w:t>
      </w:r>
      <w:r w:rsidR="00111BBB">
        <w:rPr>
          <w:i w:val="0"/>
          <w:sz w:val="22"/>
        </w:rPr>
        <w:t xml:space="preserve">de </w:t>
      </w:r>
      <w:r w:rsidR="002711C1" w:rsidRPr="002711C1">
        <w:rPr>
          <w:b/>
          <w:i w:val="0"/>
          <w:sz w:val="22"/>
        </w:rPr>
        <w:fldChar w:fldCharType="begin"/>
      </w:r>
      <w:r w:rsidR="002711C1" w:rsidRPr="002711C1">
        <w:rPr>
          <w:b/>
          <w:i w:val="0"/>
          <w:sz w:val="22"/>
        </w:rPr>
        <w:instrText xml:space="preserve"> REF _Ref536740990 \r \h </w:instrText>
      </w:r>
      <w:r w:rsidR="002711C1">
        <w:rPr>
          <w:b/>
          <w:i w:val="0"/>
          <w:sz w:val="22"/>
        </w:rPr>
        <w:instrText xml:space="preserve"> \* MERGEFORMAT </w:instrText>
      </w:r>
      <w:r w:rsidR="002711C1" w:rsidRPr="002711C1">
        <w:rPr>
          <w:b/>
          <w:i w:val="0"/>
          <w:sz w:val="22"/>
        </w:rPr>
      </w:r>
      <w:r w:rsidR="002711C1" w:rsidRPr="002711C1">
        <w:rPr>
          <w:b/>
          <w:i w:val="0"/>
          <w:sz w:val="22"/>
        </w:rPr>
        <w:fldChar w:fldCharType="separate"/>
      </w:r>
      <w:r w:rsidR="00C20694">
        <w:rPr>
          <w:b/>
          <w:i w:val="0"/>
          <w:sz w:val="22"/>
        </w:rPr>
        <w:t>[32]</w:t>
      </w:r>
      <w:r w:rsidR="002711C1" w:rsidRPr="002711C1">
        <w:rPr>
          <w:b/>
          <w:i w:val="0"/>
          <w:sz w:val="22"/>
        </w:rPr>
        <w:fldChar w:fldCharType="end"/>
      </w:r>
      <w:r w:rsidR="002711C1" w:rsidRPr="002711C1">
        <w:rPr>
          <w:i w:val="0"/>
          <w:sz w:val="22"/>
        </w:rPr>
        <w:t>)</w:t>
      </w:r>
      <w:bookmarkEnd w:id="1073"/>
    </w:p>
    <w:p w14:paraId="083F77AE" w14:textId="64B43C25"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C20694">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62C83F64"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sidR="000E76CE">
        <w:t xml:space="preserve"> </w:t>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C20694">
        <w:rPr>
          <w:b/>
        </w:rPr>
        <w:t>[34]</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C20694" w:rsidRPr="00C20694">
        <w:rPr>
          <w:b/>
        </w:rPr>
        <w:t>[35</w:t>
      </w:r>
      <w:r w:rsidR="00C20694">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1074" w:name="_Toc536800385"/>
      <w:r>
        <w:t>Epaisseur du film mince en présence d’un désalignement</w:t>
      </w:r>
      <w:bookmarkEnd w:id="1074"/>
    </w:p>
    <w:p w14:paraId="46B35E67" w14:textId="6D7EA83D"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C20694" w:rsidRPr="00C20694">
        <w:rPr>
          <w:b/>
        </w:rPr>
        <w:t xml:space="preserve">Figure </w:t>
      </w:r>
      <w:r w:rsidR="00C20694" w:rsidRPr="00C20694">
        <w:rPr>
          <w:b/>
          <w:noProof/>
        </w:rPr>
        <w:t>2.2</w:t>
      </w:r>
      <w:r w:rsidR="00C20694" w:rsidRPr="00C20694">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lang w:eastAsia="zh-CN"/>
        </w:rPr>
        <w:lastRenderedPageBreak/>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6"/>
                    <a:stretch>
                      <a:fillRect/>
                    </a:stretch>
                  </pic:blipFill>
                  <pic:spPr>
                    <a:xfrm>
                      <a:off x="0" y="0"/>
                      <a:ext cx="2397600" cy="2548800"/>
                    </a:xfrm>
                    <a:prstGeom prst="rect">
                      <a:avLst/>
                    </a:prstGeom>
                  </pic:spPr>
                </pic:pic>
              </a:graphicData>
            </a:graphic>
          </wp:inline>
        </w:drawing>
      </w:r>
    </w:p>
    <w:p w14:paraId="72B1FA2F" w14:textId="241D01D1" w:rsidR="0093422C" w:rsidRDefault="0093422C" w:rsidP="0093422C">
      <w:pPr>
        <w:pStyle w:val="Lgende"/>
        <w:jc w:val="center"/>
      </w:pPr>
      <w:bookmarkStart w:id="1075" w:name="_Ref526328409"/>
      <w:bookmarkStart w:id="1076" w:name="_Toc536112190"/>
      <w:bookmarkStart w:id="1077" w:name="_Toc536800491"/>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075"/>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1076"/>
      <w:bookmarkEnd w:id="1077"/>
    </w:p>
    <w:p w14:paraId="30D7CA79" w14:textId="4B3424BE"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C20694">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C20694">
        <w:rPr>
          <w:b/>
        </w:rPr>
        <w:t>[36]</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1078"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79" w:name="_Ref533168788"/>
            <w:r w:rsidRPr="005600FC">
              <w:rPr>
                <w:rFonts w:ascii="Times New Roman" w:eastAsia="Times New Roman" w:hAnsi="Times New Roman"/>
                <w:b/>
                <w:iCs w:val="0"/>
                <w:color w:val="auto"/>
                <w:sz w:val="22"/>
                <w:szCs w:val="22"/>
                <w:lang w:eastAsia="fr-FR"/>
              </w:rPr>
              <w:t xml:space="preserve"> </w:t>
            </w:r>
            <w:bookmarkEnd w:id="1078"/>
            <w:bookmarkEnd w:id="1079"/>
          </w:p>
        </w:tc>
      </w:tr>
    </w:tbl>
    <w:p w14:paraId="0CB25A39" w14:textId="5B4DCCCD"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C20694" w:rsidRPr="00C20694">
        <w:rPr>
          <w:b/>
        </w:rPr>
        <w:t xml:space="preserve">Figure </w:t>
      </w:r>
      <w:r w:rsidR="00C20694" w:rsidRPr="00C20694">
        <w:rPr>
          <w:b/>
          <w:noProof/>
        </w:rPr>
        <w:t>2.2</w:t>
      </w:r>
      <w:r w:rsidR="00C20694" w:rsidRPr="00C20694">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7"/>
                    <a:stretch>
                      <a:fillRect/>
                    </a:stretch>
                  </pic:blipFill>
                  <pic:spPr>
                    <a:xfrm>
                      <a:off x="0" y="0"/>
                      <a:ext cx="5760720" cy="2185670"/>
                    </a:xfrm>
                    <a:prstGeom prst="rect">
                      <a:avLst/>
                    </a:prstGeom>
                  </pic:spPr>
                </pic:pic>
              </a:graphicData>
            </a:graphic>
          </wp:inline>
        </w:drawing>
      </w:r>
    </w:p>
    <w:p w14:paraId="630FB188" w14:textId="54422671" w:rsidR="0093422C" w:rsidRPr="003D7DC1" w:rsidRDefault="0093422C" w:rsidP="0093422C">
      <w:pPr>
        <w:pStyle w:val="Lgende"/>
        <w:jc w:val="center"/>
        <w:rPr>
          <w:i w:val="0"/>
          <w:sz w:val="22"/>
        </w:rPr>
      </w:pPr>
      <w:bookmarkStart w:id="1080" w:name="_Ref526342507"/>
      <w:bookmarkStart w:id="1081" w:name="_Toc536112191"/>
      <w:bookmarkStart w:id="1082" w:name="_Toc536800492"/>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2</w:t>
      </w:r>
      <w:r w:rsidR="0019727E">
        <w:rPr>
          <w:i w:val="0"/>
          <w:sz w:val="22"/>
        </w:rPr>
        <w:fldChar w:fldCharType="end"/>
      </w:r>
      <w:bookmarkEnd w:id="1080"/>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1081"/>
      <w:bookmarkEnd w:id="1082"/>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r>
        <w:t>et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66514F"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83" w:name="_Ref535400220"/>
            <w:r w:rsidRPr="005600FC">
              <w:rPr>
                <w:rFonts w:ascii="Times New Roman" w:eastAsia="Times New Roman" w:hAnsi="Times New Roman"/>
                <w:b/>
                <w:iCs w:val="0"/>
                <w:color w:val="auto"/>
                <w:sz w:val="22"/>
                <w:szCs w:val="22"/>
                <w:lang w:eastAsia="fr-FR"/>
              </w:rPr>
              <w:t xml:space="preserve"> </w:t>
            </w:r>
            <w:bookmarkEnd w:id="1083"/>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1976DEE7" w14:textId="77777777" w:rsidR="001B7119" w:rsidRDefault="001B7119" w:rsidP="00F776F1">
      <w:pPr>
        <w:spacing w:before="240" w:line="360" w:lineRule="auto"/>
      </w:pPr>
    </w:p>
    <w:p w14:paraId="2105E07D" w14:textId="18FEA8C7" w:rsidR="0093422C" w:rsidRDefault="0093422C" w:rsidP="00207178">
      <w:pPr>
        <w:pStyle w:val="Titre2"/>
        <w:spacing w:after="240"/>
        <w:ind w:left="708" w:hanging="578"/>
      </w:pPr>
      <w:bookmarkStart w:id="1084" w:name="_Toc536800386"/>
      <w:r>
        <w:t>Equations de la lubrification thermohydrodynamique</w:t>
      </w:r>
      <w:bookmarkEnd w:id="1084"/>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1085" w:name="_Toc536800387"/>
      <w:r>
        <w:t xml:space="preserve">Equation de Reynolds </w:t>
      </w:r>
      <w:r w:rsidRPr="0078195A">
        <w:t>généralisée</w:t>
      </w:r>
      <w:bookmarkEnd w:id="1085"/>
    </w:p>
    <w:p w14:paraId="42D5E3F5" w14:textId="6D2ADD4E"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C20694" w:rsidRPr="00C20694">
        <w:rPr>
          <w:b/>
          <w:szCs w:val="22"/>
        </w:rPr>
        <w:t xml:space="preserve">Figure </w:t>
      </w:r>
      <w:r w:rsidR="00C20694" w:rsidRPr="00C20694">
        <w:rPr>
          <w:b/>
          <w:noProof/>
          <w:szCs w:val="22"/>
        </w:rPr>
        <w:t>2.3</w:t>
      </w:r>
      <w:r w:rsidR="00C20694" w:rsidRPr="00C20694">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3CF5DEBD" w:rsidR="007E79B0" w:rsidRPr="00CA5952" w:rsidRDefault="007E79B0" w:rsidP="001479B1">
      <w:pPr>
        <w:pStyle w:val="Lgende"/>
        <w:spacing w:line="360" w:lineRule="auto"/>
        <w:jc w:val="center"/>
        <w:rPr>
          <w:i w:val="0"/>
          <w:sz w:val="22"/>
        </w:rPr>
      </w:pPr>
      <w:bookmarkStart w:id="1086" w:name="_Ref525808346"/>
      <w:bookmarkStart w:id="1087" w:name="_Toc536112192"/>
      <w:bookmarkStart w:id="1088" w:name="_Toc536800493"/>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086"/>
      <w:r w:rsidRPr="0065305A">
        <w:rPr>
          <w:i w:val="0"/>
          <w:sz w:val="22"/>
        </w:rPr>
        <w:t xml:space="preserve"> : domaine d’étude </w:t>
      </w:r>
      <w:r>
        <w:rPr>
          <w:i w:val="0"/>
          <w:sz w:val="22"/>
        </w:rPr>
        <w:t>entre deux parois</w:t>
      </w:r>
      <w:bookmarkEnd w:id="1087"/>
      <w:r w:rsidR="001479B1">
        <w:rPr>
          <w:i w:val="0"/>
          <w:sz w:val="22"/>
        </w:rPr>
        <w:t xml:space="preserve"> (image issue de </w:t>
      </w:r>
      <w:r w:rsidR="001479B1" w:rsidRPr="002711C1">
        <w:rPr>
          <w:b/>
          <w:i w:val="0"/>
          <w:sz w:val="22"/>
        </w:rPr>
        <w:fldChar w:fldCharType="begin"/>
      </w:r>
      <w:r w:rsidR="001479B1" w:rsidRPr="002711C1">
        <w:rPr>
          <w:b/>
          <w:i w:val="0"/>
          <w:sz w:val="22"/>
        </w:rPr>
        <w:instrText xml:space="preserve"> REF _Ref536740990 \r \h </w:instrText>
      </w:r>
      <w:r w:rsidR="001479B1">
        <w:rPr>
          <w:b/>
          <w:i w:val="0"/>
          <w:sz w:val="22"/>
        </w:rPr>
        <w:instrText xml:space="preserve"> \* MERGEFORMAT </w:instrText>
      </w:r>
      <w:r w:rsidR="001479B1" w:rsidRPr="002711C1">
        <w:rPr>
          <w:b/>
          <w:i w:val="0"/>
          <w:sz w:val="22"/>
        </w:rPr>
      </w:r>
      <w:r w:rsidR="001479B1" w:rsidRPr="002711C1">
        <w:rPr>
          <w:b/>
          <w:i w:val="0"/>
          <w:sz w:val="22"/>
        </w:rPr>
        <w:fldChar w:fldCharType="separate"/>
      </w:r>
      <w:r w:rsidR="00C20694">
        <w:rPr>
          <w:b/>
          <w:i w:val="0"/>
          <w:sz w:val="22"/>
        </w:rPr>
        <w:t>[32]</w:t>
      </w:r>
      <w:r w:rsidR="001479B1" w:rsidRPr="002711C1">
        <w:rPr>
          <w:b/>
          <w:i w:val="0"/>
          <w:sz w:val="22"/>
        </w:rPr>
        <w:fldChar w:fldCharType="end"/>
      </w:r>
      <w:r w:rsidR="001479B1" w:rsidRPr="002711C1">
        <w:rPr>
          <w:i w:val="0"/>
          <w:sz w:val="22"/>
        </w:rPr>
        <w:t>)</w:t>
      </w:r>
      <w:bookmarkEnd w:id="1088"/>
    </w:p>
    <w:p w14:paraId="5D73E4C1" w14:textId="5B3DDDFC"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C20694">
        <w:rPr>
          <w:b/>
        </w:rPr>
        <w:t>[37]</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66514F"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89" w:name="_Ref525751376"/>
            <w:r w:rsidRPr="005600FC">
              <w:rPr>
                <w:rFonts w:ascii="Times New Roman" w:eastAsia="Times New Roman" w:hAnsi="Times New Roman"/>
                <w:b/>
                <w:iCs w:val="0"/>
                <w:color w:val="auto"/>
                <w:sz w:val="22"/>
                <w:szCs w:val="22"/>
                <w:lang w:eastAsia="fr-FR"/>
              </w:rPr>
              <w:t xml:space="preserve"> </w:t>
            </w:r>
            <w:bookmarkEnd w:id="1089"/>
          </w:p>
        </w:tc>
      </w:tr>
    </w:tbl>
    <w:p w14:paraId="4E495DC7" w14:textId="3611ACE6"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C20694">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66514F"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90" w:name="_Ref525824932"/>
            <w:r w:rsidRPr="005600FC">
              <w:rPr>
                <w:rFonts w:ascii="Times New Roman" w:eastAsia="Times New Roman" w:hAnsi="Times New Roman"/>
                <w:b/>
                <w:iCs w:val="0"/>
                <w:color w:val="auto"/>
                <w:sz w:val="22"/>
                <w:szCs w:val="22"/>
                <w:lang w:eastAsia="fr-FR"/>
              </w:rPr>
              <w:t xml:space="preserve"> </w:t>
            </w:r>
            <w:bookmarkEnd w:id="1090"/>
          </w:p>
        </w:tc>
      </w:tr>
    </w:tbl>
    <w:p w14:paraId="437A75ED" w14:textId="5AC21CEB" w:rsidR="0093422C" w:rsidRDefault="00735E79" w:rsidP="00803155">
      <w:pPr>
        <w:spacing w:before="240" w:line="360" w:lineRule="auto"/>
        <w:rPr>
          <w:szCs w:val="22"/>
        </w:rPr>
      </w:pPr>
      <w:r>
        <w:rPr>
          <w:szCs w:val="22"/>
        </w:rPr>
        <w:lastRenderedPageBreak/>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66514F"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91" w:name="_Ref525772474"/>
            <w:r w:rsidRPr="005600FC">
              <w:rPr>
                <w:rFonts w:ascii="Times New Roman" w:eastAsia="Times New Roman" w:hAnsi="Times New Roman"/>
                <w:b/>
                <w:iCs w:val="0"/>
                <w:color w:val="auto"/>
                <w:sz w:val="22"/>
                <w:szCs w:val="22"/>
                <w:lang w:eastAsia="fr-FR"/>
              </w:rPr>
              <w:t xml:space="preserve"> </w:t>
            </w:r>
            <w:bookmarkEnd w:id="1091"/>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66514F"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92" w:name="_Ref525808447"/>
            <w:r w:rsidRPr="005600FC">
              <w:rPr>
                <w:rFonts w:ascii="Times New Roman" w:eastAsia="Times New Roman" w:hAnsi="Times New Roman"/>
                <w:b/>
                <w:iCs w:val="0"/>
                <w:color w:val="auto"/>
                <w:sz w:val="22"/>
                <w:szCs w:val="22"/>
                <w:lang w:eastAsia="fr-FR"/>
              </w:rPr>
              <w:t xml:space="preserve"> </w:t>
            </w:r>
            <w:bookmarkEnd w:id="1092"/>
          </w:p>
        </w:tc>
      </w:tr>
    </w:tbl>
    <w:p w14:paraId="029BBACC" w14:textId="69D1966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C20694">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C20694">
        <w:rPr>
          <w:b/>
          <w:szCs w:val="22"/>
        </w:rPr>
        <w:t>[36]</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66514F"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66514F"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66514F"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66514F"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93" w:name="_Ref528678284"/>
            <w:r w:rsidRPr="005600FC">
              <w:rPr>
                <w:rFonts w:ascii="Times New Roman" w:eastAsia="Times New Roman" w:hAnsi="Times New Roman"/>
                <w:b/>
                <w:iCs w:val="0"/>
                <w:color w:val="auto"/>
                <w:sz w:val="22"/>
                <w:szCs w:val="22"/>
                <w:lang w:eastAsia="fr-FR"/>
              </w:rPr>
              <w:t xml:space="preserve"> </w:t>
            </w:r>
            <w:bookmarkEnd w:id="1093"/>
          </w:p>
        </w:tc>
      </w:tr>
    </w:tbl>
    <w:p w14:paraId="2DF7ABE1" w14:textId="483D4556" w:rsidR="0093422C" w:rsidRPr="008317A9" w:rsidRDefault="00E53AB1" w:rsidP="00B645C8">
      <w:pPr>
        <w:contextualSpacing/>
        <w:rPr>
          <w:szCs w:val="23"/>
        </w:rPr>
      </w:pPr>
      <w:r>
        <w:rPr>
          <w:szCs w:val="23"/>
        </w:rPr>
        <w:t>a</w:t>
      </w:r>
      <w:r w:rsidR="0093422C"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66514F"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1094" w:name="_Ref534719748"/>
            <w:r w:rsidRPr="005600FC">
              <w:rPr>
                <w:rFonts w:ascii="Times New Roman" w:eastAsia="Times New Roman" w:hAnsi="Times New Roman"/>
                <w:b/>
                <w:iCs w:val="0"/>
                <w:color w:val="auto"/>
                <w:sz w:val="22"/>
                <w:szCs w:val="22"/>
                <w:lang w:eastAsia="fr-FR"/>
              </w:rPr>
              <w:t xml:space="preserve"> </w:t>
            </w:r>
            <w:bookmarkEnd w:id="1094"/>
          </w:p>
        </w:tc>
      </w:tr>
    </w:tbl>
    <w:p w14:paraId="6992E778" w14:textId="77777777" w:rsidR="0030124D" w:rsidRDefault="0030124D" w:rsidP="005360D9"/>
    <w:p w14:paraId="2F9E974D" w14:textId="51C842D0" w:rsidR="0093422C" w:rsidRDefault="0093422C" w:rsidP="00B74996">
      <w:pPr>
        <w:pStyle w:val="Titre3"/>
        <w:ind w:left="709"/>
      </w:pPr>
      <w:bookmarkStart w:id="1095" w:name="_Toc536800388"/>
      <w:r>
        <w:t>Modèles de rupture et reformation du film (cavitation)</w:t>
      </w:r>
      <w:bookmarkEnd w:id="1095"/>
    </w:p>
    <w:p w14:paraId="721F42DB" w14:textId="77777777" w:rsidR="0093422C" w:rsidRDefault="0093422C" w:rsidP="0093422C">
      <w:pPr>
        <w:rPr>
          <w:sz w:val="23"/>
          <w:szCs w:val="23"/>
        </w:rPr>
      </w:pPr>
    </w:p>
    <w:p w14:paraId="0C64BAFA" w14:textId="76B05D1C"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C20694" w:rsidRPr="00C20694">
        <w:rPr>
          <w:b/>
          <w:noProof/>
          <w:szCs w:val="22"/>
        </w:rPr>
        <w:t>Figure 2.3</w:t>
      </w:r>
      <w:r w:rsidR="00C20694" w:rsidRPr="00C20694">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1525A3D2" w:rsidR="003336E1" w:rsidRPr="000325F0" w:rsidRDefault="000325F0" w:rsidP="000325F0">
      <w:pPr>
        <w:pStyle w:val="Lgende"/>
        <w:jc w:val="center"/>
        <w:rPr>
          <w:i w:val="0"/>
          <w:noProof/>
          <w:sz w:val="22"/>
          <w:szCs w:val="22"/>
        </w:rPr>
      </w:pPr>
      <w:bookmarkStart w:id="1096" w:name="_Ref534652550"/>
      <w:bookmarkStart w:id="1097" w:name="_Toc536112193"/>
      <w:bookmarkStart w:id="1098" w:name="_Toc536800494"/>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C20694">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C20694">
        <w:rPr>
          <w:i w:val="0"/>
          <w:noProof/>
          <w:sz w:val="22"/>
          <w:szCs w:val="22"/>
        </w:rPr>
        <w:t>2</w:t>
      </w:r>
      <w:r w:rsidR="0019727E">
        <w:rPr>
          <w:i w:val="0"/>
          <w:noProof/>
          <w:sz w:val="22"/>
          <w:szCs w:val="22"/>
        </w:rPr>
        <w:fldChar w:fldCharType="end"/>
      </w:r>
      <w:bookmarkEnd w:id="1096"/>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1097"/>
      <w:bookmarkEnd w:id="1098"/>
    </w:p>
    <w:p w14:paraId="31C6C449" w14:textId="440B3917"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C20694">
        <w:rPr>
          <w:b/>
          <w:szCs w:val="23"/>
        </w:rPr>
        <w:t>[38]</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66514F"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99" w:name="_Ref525835347"/>
            <w:r w:rsidRPr="005600FC">
              <w:rPr>
                <w:rFonts w:ascii="Times New Roman" w:eastAsia="Times New Roman" w:hAnsi="Times New Roman"/>
                <w:b/>
                <w:iCs w:val="0"/>
                <w:color w:val="auto"/>
                <w:sz w:val="22"/>
                <w:szCs w:val="22"/>
                <w:lang w:eastAsia="fr-FR"/>
              </w:rPr>
              <w:t xml:space="preserve"> </w:t>
            </w:r>
            <w:bookmarkEnd w:id="1099"/>
          </w:p>
        </w:tc>
      </w:tr>
    </w:tbl>
    <w:p w14:paraId="0C59B2E7" w14:textId="72A381A6" w:rsidR="0093422C" w:rsidRPr="008317A9" w:rsidRDefault="0093422C" w:rsidP="00274ECC">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C20694">
        <w:rPr>
          <w:b/>
          <w:szCs w:val="23"/>
        </w:rPr>
        <w:t>[35]</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C20694">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66514F"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00" w:name="_Ref525840140"/>
            <w:r w:rsidRPr="005600FC">
              <w:rPr>
                <w:rFonts w:ascii="Times New Roman" w:eastAsia="Times New Roman" w:hAnsi="Times New Roman"/>
                <w:b/>
                <w:iCs w:val="0"/>
                <w:color w:val="auto"/>
                <w:sz w:val="22"/>
                <w:szCs w:val="22"/>
                <w:lang w:eastAsia="fr-FR"/>
              </w:rPr>
              <w:t xml:space="preserve"> </w:t>
            </w:r>
            <w:bookmarkEnd w:id="1100"/>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66514F"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01" w:name="_Ref525842533"/>
            <w:r w:rsidRPr="005600FC">
              <w:rPr>
                <w:rFonts w:ascii="Times New Roman" w:eastAsia="Times New Roman" w:hAnsi="Times New Roman"/>
                <w:b/>
                <w:iCs w:val="0"/>
                <w:color w:val="auto"/>
                <w:sz w:val="22"/>
                <w:szCs w:val="22"/>
                <w:lang w:eastAsia="fr-FR"/>
              </w:rPr>
              <w:t xml:space="preserve"> </w:t>
            </w:r>
            <w:bookmarkEnd w:id="1101"/>
          </w:p>
        </w:tc>
      </w:tr>
    </w:tbl>
    <w:p w14:paraId="2AAB8144" w14:textId="0B841B39"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C20694">
        <w:rPr>
          <w:b/>
          <w:szCs w:val="23"/>
        </w:rPr>
        <w:t>2.3.5.1</w:t>
      </w:r>
      <w:r w:rsidRPr="006F22D5">
        <w:rPr>
          <w:b/>
          <w:szCs w:val="23"/>
        </w:rPr>
        <w:fldChar w:fldCharType="end"/>
      </w:r>
      <w:r>
        <w:rPr>
          <w:szCs w:val="23"/>
        </w:rPr>
        <w:t>.</w:t>
      </w:r>
    </w:p>
    <w:p w14:paraId="108AD9C2" w14:textId="5145AEA2"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C20694">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02" w:name="_Ref526267109"/>
            <w:r w:rsidRPr="005600FC">
              <w:rPr>
                <w:rFonts w:ascii="Times New Roman" w:eastAsia="Times New Roman" w:hAnsi="Times New Roman"/>
                <w:b/>
                <w:iCs w:val="0"/>
                <w:color w:val="auto"/>
                <w:sz w:val="22"/>
                <w:szCs w:val="22"/>
                <w:lang w:eastAsia="fr-FR"/>
              </w:rPr>
              <w:t xml:space="preserve"> </w:t>
            </w:r>
            <w:bookmarkEnd w:id="1102"/>
          </w:p>
        </w:tc>
      </w:tr>
    </w:tbl>
    <w:p w14:paraId="0029784A" w14:textId="0E0570AC"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C20694">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03" w:name="_Ref526267143"/>
            <w:r w:rsidRPr="005600FC">
              <w:rPr>
                <w:rFonts w:ascii="Times New Roman" w:eastAsia="Times New Roman" w:hAnsi="Times New Roman"/>
                <w:b/>
                <w:iCs w:val="0"/>
                <w:color w:val="auto"/>
                <w:sz w:val="22"/>
                <w:szCs w:val="22"/>
                <w:lang w:eastAsia="fr-FR"/>
              </w:rPr>
              <w:t xml:space="preserve"> </w:t>
            </w:r>
            <w:bookmarkEnd w:id="1103"/>
          </w:p>
        </w:tc>
      </w:tr>
    </w:tbl>
    <w:p w14:paraId="70C925C0" w14:textId="14EEB43D" w:rsidR="008E4D9C" w:rsidRDefault="008E4D9C" w:rsidP="00F05352">
      <w:pPr>
        <w:spacing w:after="240"/>
      </w:pPr>
      <w:r>
        <w:rPr>
          <w:szCs w:val="23"/>
        </w:rPr>
        <w:t xml:space="preserve">avec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1104" w:name="_Toc536800389"/>
      <w:r>
        <w:t>Equation de l’énergie</w:t>
      </w:r>
      <w:bookmarkEnd w:id="1104"/>
    </w:p>
    <w:p w14:paraId="37CFB6B4" w14:textId="4774ED3E"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C20694">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05" w:name="_Ref525825321"/>
            <w:r w:rsidRPr="005600FC">
              <w:rPr>
                <w:rFonts w:ascii="Times New Roman" w:eastAsia="Times New Roman" w:hAnsi="Times New Roman"/>
                <w:b/>
                <w:iCs w:val="0"/>
                <w:color w:val="auto"/>
                <w:sz w:val="22"/>
                <w:szCs w:val="22"/>
                <w:lang w:eastAsia="fr-FR"/>
              </w:rPr>
              <w:t xml:space="preserve"> </w:t>
            </w:r>
            <w:bookmarkEnd w:id="1105"/>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AE6513C"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C20694">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66514F"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C91BA0F"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C20694">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1FBE1A0E" w:rsidR="008A5A36" w:rsidRDefault="0093422C" w:rsidP="0048184B">
      <w:pPr>
        <w:spacing w:before="240" w:after="240" w:line="360" w:lineRule="auto"/>
        <w:ind w:firstLine="709"/>
      </w:pPr>
      <w:r>
        <w:lastRenderedPageBreak/>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C20694">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C20694">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1106" w:name="_Ref536009631"/>
      <w:bookmarkStart w:id="1107" w:name="_Ref536009632"/>
      <w:bookmarkStart w:id="1108" w:name="_Toc536800390"/>
      <w:bookmarkStart w:id="1109" w:name="_Ref528670063"/>
      <w:r>
        <w:t>A</w:t>
      </w:r>
      <w:r w:rsidR="001275DD">
        <w:t>pproximation de la temperature par des polynomes de legendre</w:t>
      </w:r>
      <w:bookmarkEnd w:id="1106"/>
      <w:bookmarkEnd w:id="1107"/>
      <w:bookmarkEnd w:id="1108"/>
    </w:p>
    <w:p w14:paraId="7EDF5BCE" w14:textId="4B6BEAD6"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C20694">
        <w:rPr>
          <w:b/>
        </w:rPr>
        <w:t>[39]</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C20694">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C20694">
        <w:rPr>
          <w:b/>
        </w:rPr>
        <w:t>[40]</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D9CCCC5"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C20694">
        <w:rPr>
          <w:b/>
        </w:rPr>
        <w:t>[41]</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77F7719C"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C20694">
        <w:rPr>
          <w:b/>
        </w:rPr>
        <w:t>[34]</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32CCFBB2"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C20694">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C20694">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66514F"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52A8B2A8" w:rsidR="003A3131" w:rsidRDefault="00D879B2" w:rsidP="002041BE">
      <w:pPr>
        <w:spacing w:before="240" w:after="24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C20694">
        <w:rPr>
          <w:b/>
        </w:rPr>
        <w:t>[41]</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66514F"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66514F"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110" w:name="_Ref534709750"/>
            <w:r w:rsidRPr="00134F70">
              <w:rPr>
                <w:rFonts w:ascii="Times New Roman" w:eastAsia="Times New Roman" w:hAnsi="Times New Roman"/>
                <w:b/>
                <w:iCs w:val="0"/>
                <w:color w:val="auto"/>
                <w:sz w:val="22"/>
                <w:szCs w:val="22"/>
                <w:lang w:eastAsia="fr-FR"/>
              </w:rPr>
              <w:t xml:space="preserve"> </w:t>
            </w:r>
            <w:bookmarkEnd w:id="1110"/>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66514F"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111" w:name="_Ref526242254"/>
            <w:r w:rsidRPr="00134F70">
              <w:rPr>
                <w:rFonts w:ascii="Times New Roman" w:eastAsia="Times New Roman" w:hAnsi="Times New Roman"/>
                <w:b/>
                <w:iCs w:val="0"/>
                <w:color w:val="auto"/>
                <w:sz w:val="22"/>
                <w:szCs w:val="22"/>
                <w:lang w:eastAsia="fr-FR"/>
              </w:rPr>
              <w:t xml:space="preserve"> </w:t>
            </w:r>
            <w:bookmarkEnd w:id="1111"/>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229DC89A"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C20694">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C20694">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C20694">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66514F"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66514F"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66514F"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66514F"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12" w:name="_Ref534712804"/>
            <w:r w:rsidRPr="001C390D">
              <w:rPr>
                <w:rFonts w:ascii="Calibri" w:eastAsia="Times New Roman" w:hAnsi="Calibri" w:cs="Times New Roman"/>
                <w:i w:val="0"/>
                <w:iCs w:val="0"/>
                <w:color w:val="auto"/>
                <w:sz w:val="22"/>
                <w:szCs w:val="20"/>
                <w:lang w:eastAsia="fr-FR"/>
              </w:rPr>
              <w:t xml:space="preserve"> </w:t>
            </w:r>
            <w:bookmarkEnd w:id="1112"/>
          </w:p>
        </w:tc>
      </w:tr>
    </w:tbl>
    <w:p w14:paraId="7691FF9A" w14:textId="4EF7CDF7"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C20694">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C20694">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C20694">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C20694">
        <w:rPr>
          <w:b/>
        </w:rPr>
        <w:t>[41]</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66514F"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13" w:name="_Ref534722716"/>
            <w:r w:rsidRPr="001C390D">
              <w:rPr>
                <w:rFonts w:ascii="Calibri" w:eastAsia="Times New Roman" w:hAnsi="Calibri" w:cs="Times New Roman"/>
                <w:i w:val="0"/>
                <w:iCs w:val="0"/>
                <w:color w:val="auto"/>
                <w:sz w:val="22"/>
                <w:szCs w:val="20"/>
                <w:lang w:eastAsia="fr-FR"/>
              </w:rPr>
              <w:t xml:space="preserve"> </w:t>
            </w:r>
            <w:bookmarkEnd w:id="1113"/>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66514F"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14" w:name="_Ref534721791"/>
            <w:r w:rsidRPr="001C390D">
              <w:rPr>
                <w:rFonts w:ascii="Calibri" w:eastAsia="Times New Roman" w:hAnsi="Calibri" w:cs="Times New Roman"/>
                <w:i w:val="0"/>
                <w:iCs w:val="0"/>
                <w:color w:val="auto"/>
                <w:sz w:val="22"/>
                <w:szCs w:val="20"/>
                <w:lang w:eastAsia="fr-FR"/>
              </w:rPr>
              <w:t xml:space="preserve"> </w:t>
            </w:r>
            <w:bookmarkEnd w:id="1114"/>
          </w:p>
        </w:tc>
      </w:tr>
    </w:tbl>
    <w:p w14:paraId="3DC30926" w14:textId="2E8B6506"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C20694">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C20694">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78991B21"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C20694">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C20694">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5EFC3275" w:rsidR="00AE5F7D" w:rsidRPr="00D51381" w:rsidRDefault="0066514F" w:rsidP="00EB0F5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66514F"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66514F"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66514F"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75F86595"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C20694">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6055BCF9"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C20694">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C20694">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15" w:name="_Ref528678596"/>
            <w:r w:rsidRPr="001C390D">
              <w:rPr>
                <w:rFonts w:ascii="Calibri" w:eastAsia="Times New Roman" w:hAnsi="Calibri" w:cs="Times New Roman"/>
                <w:i w:val="0"/>
                <w:iCs w:val="0"/>
                <w:color w:val="auto"/>
                <w:sz w:val="22"/>
                <w:szCs w:val="20"/>
                <w:lang w:eastAsia="fr-FR"/>
              </w:rPr>
              <w:t xml:space="preserve"> </w:t>
            </w:r>
            <w:bookmarkEnd w:id="1115"/>
          </w:p>
        </w:tc>
      </w:tr>
    </w:tbl>
    <w:p w14:paraId="35DDE93D" w14:textId="215C76C6"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C20694">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1116" w:name="_Toc536800391"/>
      <w:r>
        <w:t>Résolution des équations couplées</w:t>
      </w:r>
      <w:bookmarkEnd w:id="1109"/>
      <w:bookmarkEnd w:id="1116"/>
    </w:p>
    <w:p w14:paraId="67CF7F2E" w14:textId="476D759C"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C20694">
        <w:rPr>
          <w:b/>
        </w:rPr>
        <w:t>[43]</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1117" w:name="_Ref528671596"/>
      <w:r>
        <w:t>Discrétisation de l’équation de Reynolds avec cavitation</w:t>
      </w:r>
      <w:bookmarkEnd w:id="1117"/>
    </w:p>
    <w:p w14:paraId="511A9398" w14:textId="0B9367AF"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C20694" w:rsidRPr="00C20694">
        <w:rPr>
          <w:b/>
          <w:noProof/>
        </w:rPr>
        <w:t>Figure 2.3</w:t>
      </w:r>
      <w:r w:rsidR="00C20694" w:rsidRPr="00C20694">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0"/>
                    <a:stretch>
                      <a:fillRect/>
                    </a:stretch>
                  </pic:blipFill>
                  <pic:spPr>
                    <a:xfrm>
                      <a:off x="0" y="0"/>
                      <a:ext cx="3331095" cy="1978383"/>
                    </a:xfrm>
                    <a:prstGeom prst="rect">
                      <a:avLst/>
                    </a:prstGeom>
                  </pic:spPr>
                </pic:pic>
              </a:graphicData>
            </a:graphic>
          </wp:inline>
        </w:drawing>
      </w:r>
    </w:p>
    <w:p w14:paraId="14CD2D67" w14:textId="39D9A999" w:rsidR="00DB4537" w:rsidRPr="00444EB6" w:rsidRDefault="0093422C" w:rsidP="00444EB6">
      <w:pPr>
        <w:pStyle w:val="Lgende"/>
        <w:spacing w:line="360" w:lineRule="auto"/>
        <w:jc w:val="center"/>
        <w:rPr>
          <w:i w:val="0"/>
          <w:noProof/>
          <w:sz w:val="22"/>
        </w:rPr>
      </w:pPr>
      <w:bookmarkStart w:id="1118" w:name="_Ref525899785"/>
      <w:bookmarkStart w:id="1119" w:name="_Toc536112194"/>
      <w:bookmarkStart w:id="1120" w:name="_Toc536800495"/>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3</w:t>
      </w:r>
      <w:r w:rsidR="0019727E">
        <w:rPr>
          <w:i w:val="0"/>
          <w:noProof/>
          <w:sz w:val="22"/>
        </w:rPr>
        <w:fldChar w:fldCharType="end"/>
      </w:r>
      <w:bookmarkEnd w:id="1118"/>
      <w:r>
        <w:rPr>
          <w:i w:val="0"/>
          <w:noProof/>
          <w:sz w:val="22"/>
        </w:rPr>
        <w:t> : le maillge 2D utilisé pour l’équation de Reynolds</w:t>
      </w:r>
      <w:bookmarkEnd w:id="1119"/>
      <w:bookmarkEnd w:id="1120"/>
    </w:p>
    <w:p w14:paraId="78AD99C6" w14:textId="033BAFFC"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C20694">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66514F"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66514F"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66514F"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66514F"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66514F"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21" w:name="_Ref535854114"/>
            <w:r w:rsidRPr="00134F70">
              <w:rPr>
                <w:rFonts w:ascii="Times New Roman" w:eastAsia="Times New Roman" w:hAnsi="Times New Roman"/>
                <w:b/>
                <w:iCs w:val="0"/>
                <w:color w:val="auto"/>
                <w:sz w:val="22"/>
                <w:szCs w:val="22"/>
                <w:lang w:eastAsia="fr-FR"/>
              </w:rPr>
              <w:t xml:space="preserve"> </w:t>
            </w:r>
            <w:bookmarkEnd w:id="1121"/>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66514F"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66514F"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22" w:name="_Ref525844214"/>
            <w:r w:rsidRPr="00134F70">
              <w:rPr>
                <w:rFonts w:ascii="Times New Roman" w:eastAsia="Times New Roman" w:hAnsi="Times New Roman"/>
                <w:b/>
                <w:iCs w:val="0"/>
                <w:color w:val="auto"/>
                <w:sz w:val="22"/>
                <w:szCs w:val="22"/>
                <w:lang w:eastAsia="fr-FR"/>
              </w:rPr>
              <w:t xml:space="preserve"> </w:t>
            </w:r>
            <w:bookmarkEnd w:id="1122"/>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233F2F53"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C20694">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r>
        <w:t>a</w:t>
      </w:r>
      <w:r w:rsidR="00F30A8C">
        <w:t>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66514F"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66514F"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66514F"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23" w:name="_Ref535400579"/>
            <w:r w:rsidRPr="00134F70">
              <w:rPr>
                <w:rFonts w:ascii="Times New Roman" w:eastAsia="Times New Roman" w:hAnsi="Times New Roman"/>
                <w:b/>
                <w:iCs w:val="0"/>
                <w:color w:val="auto"/>
                <w:sz w:val="22"/>
                <w:szCs w:val="22"/>
                <w:lang w:eastAsia="fr-FR"/>
              </w:rPr>
              <w:t xml:space="preserve"> </w:t>
            </w:r>
            <w:bookmarkEnd w:id="1123"/>
          </w:p>
        </w:tc>
      </w:tr>
    </w:tbl>
    <w:p w14:paraId="3AF10FA2" w14:textId="1431945C"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C20694">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66514F"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24" w:name="_Ref535400601"/>
            <w:r w:rsidRPr="00134F70">
              <w:rPr>
                <w:rFonts w:ascii="Times New Roman" w:eastAsia="Times New Roman" w:hAnsi="Times New Roman"/>
                <w:b/>
                <w:iCs w:val="0"/>
                <w:color w:val="auto"/>
                <w:sz w:val="22"/>
                <w:szCs w:val="22"/>
                <w:lang w:eastAsia="fr-FR"/>
              </w:rPr>
              <w:t xml:space="preserve"> </w:t>
            </w:r>
            <w:bookmarkEnd w:id="1124"/>
          </w:p>
        </w:tc>
      </w:tr>
    </w:tbl>
    <w:p w14:paraId="780562F6" w14:textId="4A0D9215"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C20694">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C20694">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C20694">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25" w:name="_Ref525898126"/>
            <w:r w:rsidRPr="00134F70">
              <w:rPr>
                <w:rFonts w:ascii="Times New Roman" w:eastAsia="Times New Roman" w:hAnsi="Times New Roman"/>
                <w:b/>
                <w:iCs w:val="0"/>
                <w:color w:val="auto"/>
                <w:sz w:val="22"/>
                <w:szCs w:val="22"/>
                <w:lang w:eastAsia="fr-FR"/>
              </w:rPr>
              <w:t xml:space="preserve"> </w:t>
            </w:r>
            <w:bookmarkEnd w:id="1125"/>
          </w:p>
        </w:tc>
      </w:tr>
    </w:tbl>
    <w:p w14:paraId="7C59F0A8" w14:textId="67C9CBCC" w:rsidR="000A387B" w:rsidRDefault="00C540AD" w:rsidP="007534D8">
      <w:pPr>
        <w:spacing w:before="240" w:after="240" w:line="360" w:lineRule="auto"/>
      </w:pPr>
      <w:r>
        <w:t>o</w:t>
      </w:r>
      <w:r w:rsidR="0093422C">
        <w:t xml:space="preserve">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C20694">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r>
        <w:t>o</w:t>
      </w:r>
      <w:r w:rsidR="0093422C">
        <w:t>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66514F"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1126" w:name="_Ref534738787"/>
      <w:r>
        <w:t>Discrétisation de l’équation de l’énergie</w:t>
      </w:r>
      <w:bookmarkEnd w:id="1126"/>
      <w:r>
        <w:t xml:space="preserve"> </w:t>
      </w:r>
    </w:p>
    <w:p w14:paraId="1F6F61FB" w14:textId="5CB4D515"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C20694">
        <w:rPr>
          <w:b/>
        </w:rPr>
        <w:t>[33]</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lastRenderedPageBreak/>
        <w:t>D</w:t>
      </w:r>
      <w:r w:rsidR="000A7DBC">
        <w:t>iscrétisation classique</w:t>
      </w:r>
      <w:r w:rsidR="00580039">
        <w:t xml:space="preserve"> par la méthode des volumes finis 3D</w:t>
      </w:r>
    </w:p>
    <w:p w14:paraId="407373B9" w14:textId="28D1BBFE"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C20694">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C20694" w:rsidRPr="00C20694">
        <w:rPr>
          <w:b/>
          <w:noProof/>
        </w:rPr>
        <w:t>Figure 2.3</w:t>
      </w:r>
      <w:r w:rsidR="00C20694" w:rsidRPr="00C20694">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1"/>
                    <a:stretch>
                      <a:fillRect/>
                    </a:stretch>
                  </pic:blipFill>
                  <pic:spPr>
                    <a:xfrm>
                      <a:off x="0" y="0"/>
                      <a:ext cx="3118422" cy="2629484"/>
                    </a:xfrm>
                    <a:prstGeom prst="rect">
                      <a:avLst/>
                    </a:prstGeom>
                  </pic:spPr>
                </pic:pic>
              </a:graphicData>
            </a:graphic>
          </wp:inline>
        </w:drawing>
      </w:r>
    </w:p>
    <w:p w14:paraId="206730B5" w14:textId="5E799BF6" w:rsidR="00DD20EB" w:rsidRPr="00687415" w:rsidRDefault="008C6155" w:rsidP="00687415">
      <w:pPr>
        <w:pStyle w:val="Lgende"/>
        <w:spacing w:line="360" w:lineRule="auto"/>
        <w:jc w:val="center"/>
        <w:rPr>
          <w:i w:val="0"/>
          <w:noProof/>
          <w:sz w:val="22"/>
        </w:rPr>
      </w:pPr>
      <w:bookmarkStart w:id="1127" w:name="_Ref535416936"/>
      <w:bookmarkStart w:id="1128" w:name="_Toc536112195"/>
      <w:bookmarkStart w:id="1129" w:name="_Toc536800496"/>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4</w:t>
      </w:r>
      <w:r w:rsidR="0019727E">
        <w:rPr>
          <w:i w:val="0"/>
          <w:noProof/>
          <w:sz w:val="22"/>
        </w:rPr>
        <w:fldChar w:fldCharType="end"/>
      </w:r>
      <w:bookmarkEnd w:id="1127"/>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1128"/>
      <w:bookmarkEnd w:id="1129"/>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30" w:name="_Ref526268159"/>
            <w:r w:rsidRPr="00134F70">
              <w:rPr>
                <w:rFonts w:ascii="Times New Roman" w:eastAsia="Times New Roman" w:hAnsi="Times New Roman"/>
                <w:b/>
                <w:iCs w:val="0"/>
                <w:color w:val="auto"/>
                <w:sz w:val="22"/>
                <w:szCs w:val="22"/>
                <w:lang w:eastAsia="fr-FR"/>
              </w:rPr>
              <w:t xml:space="preserve"> </w:t>
            </w:r>
            <w:bookmarkEnd w:id="1130"/>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66514F"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66514F"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66514F"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10D417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C20694">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66514F"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66514F"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66514F"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66514F"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03FB1270"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C20694">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 e,w,n,s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C20694" w:rsidRPr="00C20694">
        <w:rPr>
          <w:b/>
          <w:noProof/>
        </w:rPr>
        <w:t>Figure 2.3</w:t>
      </w:r>
      <w:r w:rsidR="00C20694" w:rsidRPr="00C20694">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2"/>
                    <a:stretch>
                      <a:fillRect/>
                    </a:stretch>
                  </pic:blipFill>
                  <pic:spPr>
                    <a:xfrm>
                      <a:off x="0" y="0"/>
                      <a:ext cx="3966100" cy="2309794"/>
                    </a:xfrm>
                    <a:prstGeom prst="rect">
                      <a:avLst/>
                    </a:prstGeom>
                  </pic:spPr>
                </pic:pic>
              </a:graphicData>
            </a:graphic>
          </wp:inline>
        </w:drawing>
      </w:r>
    </w:p>
    <w:p w14:paraId="7F2F3EF7" w14:textId="06FAE602" w:rsidR="00D356A7" w:rsidRPr="00DF06F6" w:rsidRDefault="00D356A7" w:rsidP="00D356A7">
      <w:pPr>
        <w:pStyle w:val="Lgende"/>
        <w:spacing w:line="360" w:lineRule="auto"/>
        <w:jc w:val="center"/>
        <w:rPr>
          <w:i w:val="0"/>
          <w:noProof/>
          <w:sz w:val="22"/>
        </w:rPr>
      </w:pPr>
      <w:bookmarkStart w:id="1131" w:name="_Ref534729764"/>
      <w:bookmarkStart w:id="1132" w:name="_Toc536112196"/>
      <w:bookmarkStart w:id="1133" w:name="_Toc536800497"/>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5</w:t>
      </w:r>
      <w:r w:rsidR="0019727E">
        <w:rPr>
          <w:i w:val="0"/>
          <w:noProof/>
          <w:sz w:val="22"/>
        </w:rPr>
        <w:fldChar w:fldCharType="end"/>
      </w:r>
      <w:bookmarkEnd w:id="1131"/>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1132"/>
      <w:bookmarkEnd w:id="1133"/>
    </w:p>
    <w:p w14:paraId="62D610F1" w14:textId="408DC011"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C20694">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66514F"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66514F"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66514F"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66514F"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66514F"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66514F"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lastRenderedPageBreak/>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66514F"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34" w:name="_Ref535418455"/>
            <w:r w:rsidRPr="00134F70">
              <w:rPr>
                <w:rFonts w:ascii="Times New Roman" w:eastAsia="Times New Roman" w:hAnsi="Times New Roman"/>
                <w:b/>
                <w:iCs w:val="0"/>
                <w:color w:val="auto"/>
                <w:sz w:val="22"/>
                <w:szCs w:val="22"/>
                <w:lang w:eastAsia="fr-FR"/>
              </w:rPr>
              <w:t xml:space="preserve"> </w:t>
            </w:r>
            <w:bookmarkEnd w:id="1134"/>
          </w:p>
        </w:tc>
      </w:tr>
    </w:tbl>
    <w:p w14:paraId="081BA2F4" w14:textId="4EA17B74"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C20694">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4"/>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1135" w:name="_Ref535860528"/>
      <w:r w:rsidRPr="003519E6">
        <w:t>Algorithme</w:t>
      </w:r>
      <w:r>
        <w:t xml:space="preserve"> de la résolution des équations couplée.</w:t>
      </w:r>
      <w:bookmarkEnd w:id="1135"/>
    </w:p>
    <w:p w14:paraId="125C6D7F" w14:textId="77777777" w:rsidR="0093422C" w:rsidRDefault="0093422C" w:rsidP="0093422C"/>
    <w:p w14:paraId="7EE1682A" w14:textId="09D63BD7"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C20694" w:rsidRPr="00C20694">
        <w:rPr>
          <w:b/>
          <w:noProof/>
        </w:rPr>
        <w:t>Figure 2.3</w:t>
      </w:r>
      <w:r w:rsidR="00C20694" w:rsidRPr="00C20694">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340164D5" w14:textId="7BD3566B"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lang w:eastAsia="zh-CN"/>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600" cy="3106800"/>
                    </a:xfrm>
                    <a:prstGeom prst="rect">
                      <a:avLst/>
                    </a:prstGeom>
                  </pic:spPr>
                </pic:pic>
              </a:graphicData>
            </a:graphic>
          </wp:inline>
        </w:drawing>
      </w:r>
    </w:p>
    <w:p w14:paraId="21C7D505" w14:textId="24BA5F1F" w:rsidR="00997418" w:rsidRDefault="00997418" w:rsidP="00997418">
      <w:pPr>
        <w:pStyle w:val="Lgende"/>
        <w:spacing w:line="360" w:lineRule="auto"/>
        <w:jc w:val="center"/>
        <w:rPr>
          <w:i w:val="0"/>
          <w:noProof/>
          <w:sz w:val="22"/>
        </w:rPr>
      </w:pPr>
      <w:bookmarkStart w:id="1136" w:name="_Ref525914764"/>
      <w:bookmarkStart w:id="1137" w:name="_Toc536112197"/>
      <w:bookmarkStart w:id="1138" w:name="_Toc536800498"/>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6</w:t>
      </w:r>
      <w:r w:rsidR="0019727E">
        <w:rPr>
          <w:i w:val="0"/>
          <w:noProof/>
          <w:sz w:val="22"/>
        </w:rPr>
        <w:fldChar w:fldCharType="end"/>
      </w:r>
      <w:bookmarkEnd w:id="1136"/>
      <w:r>
        <w:rPr>
          <w:i w:val="0"/>
          <w:noProof/>
          <w:sz w:val="22"/>
        </w:rPr>
        <w:t> : algorithme du calcul THD</w:t>
      </w:r>
      <w:bookmarkEnd w:id="1137"/>
      <w:bookmarkEnd w:id="1138"/>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1139" w:name="_Ref536005250"/>
      <w:bookmarkStart w:id="1140" w:name="_Toc536800392"/>
      <w:r>
        <w:t>Etude</w:t>
      </w:r>
      <w:r w:rsidR="00EE5ADC">
        <w:t xml:space="preserve"> de cas d’un patin incliné 1D</w:t>
      </w:r>
      <w:bookmarkEnd w:id="1139"/>
      <w:bookmarkEnd w:id="1140"/>
      <w:r w:rsidR="006957CA" w:rsidRPr="006957CA">
        <w:t xml:space="preserve"> </w:t>
      </w:r>
    </w:p>
    <w:p w14:paraId="73AB6BA7" w14:textId="30F3C81B" w:rsidR="0046642B" w:rsidRDefault="0046642B" w:rsidP="0046642B">
      <w:pPr>
        <w:spacing w:before="240" w:after="240" w:line="360" w:lineRule="auto"/>
        <w:ind w:firstLine="709"/>
      </w:pPr>
      <w:r>
        <w:t xml:space="preserve">Dans cette section, une étude basé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20694">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C20694">
        <w:rPr>
          <w:b/>
        </w:rPr>
        <w:t>[40]</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Natural Discretisation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58C1C238" w14:textId="3963BB1D"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C20694" w:rsidRPr="00C20694">
        <w:rPr>
          <w:b/>
          <w:iCs/>
        </w:rPr>
        <w:t>Figure 2.4</w:t>
      </w:r>
      <w:r w:rsidR="00C20694" w:rsidRPr="00C20694">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r w:rsidRPr="00131F15">
        <w:t>à</w:t>
      </w:r>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tandis que la paroi inférieure a</w:t>
      </w:r>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égales à la température ambiante</w:t>
      </w:r>
      <w:r>
        <w:rPr>
          <w:szCs w:val="22"/>
        </w:rPr>
        <w:t xml:space="preserve"> </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lang w:eastAsia="zh-CN"/>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3E3C6E8E"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1141" w:name="_Ref535859015"/>
      <w:bookmarkStart w:id="1142" w:name="_Toc536112198"/>
      <w:bookmarkStart w:id="1143" w:name="_Toc536800499"/>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141"/>
      <w:r>
        <w:rPr>
          <w:rFonts w:ascii="Calibri" w:eastAsia="Times New Roman" w:hAnsi="Calibri" w:cs="Times New Roman"/>
          <w:i w:val="0"/>
          <w:iCs w:val="0"/>
          <w:color w:val="auto"/>
          <w:sz w:val="22"/>
          <w:szCs w:val="20"/>
          <w:lang w:eastAsia="fr-FR"/>
        </w:rPr>
        <w:t> : Le patin incliné 1D</w:t>
      </w:r>
      <w:bookmarkEnd w:id="1142"/>
      <w:bookmarkEnd w:id="1143"/>
    </w:p>
    <w:p w14:paraId="1D928677" w14:textId="7535C6EF"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20694">
        <w:rPr>
          <w:b/>
        </w:rPr>
        <w:t>[39]</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10 points Lobatto</w:t>
      </w:r>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C20694">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lang w:eastAsia="zh-CN"/>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6857" cy="2801039"/>
                    </a:xfrm>
                    <a:prstGeom prst="rect">
                      <a:avLst/>
                    </a:prstGeom>
                  </pic:spPr>
                </pic:pic>
              </a:graphicData>
            </a:graphic>
          </wp:inline>
        </w:drawing>
      </w:r>
    </w:p>
    <w:p w14:paraId="45234746" w14:textId="457A0A61"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1144" w:name="_Ref535915060"/>
      <w:bookmarkStart w:id="1145" w:name="_Toc536112199"/>
      <w:bookmarkStart w:id="1146" w:name="_Toc536800500"/>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144"/>
      <w:r>
        <w:rPr>
          <w:rFonts w:ascii="Calibri" w:eastAsia="Times New Roman" w:hAnsi="Calibri" w:cs="Times New Roman"/>
          <w:i w:val="0"/>
          <w:iCs w:val="0"/>
          <w:color w:val="auto"/>
          <w:sz w:val="22"/>
          <w:szCs w:val="20"/>
          <w:lang w:eastAsia="fr-FR"/>
        </w:rPr>
        <w:t> : Résultats du champ de pression du patin incliné 1D</w:t>
      </w:r>
      <w:bookmarkEnd w:id="1145"/>
      <w:bookmarkEnd w:id="1146"/>
    </w:p>
    <w:p w14:paraId="757229C2" w14:textId="77777777" w:rsidR="00003586" w:rsidRDefault="00003586" w:rsidP="00003586">
      <w:pPr>
        <w:keepNext/>
        <w:spacing w:before="240" w:line="360" w:lineRule="auto"/>
        <w:jc w:val="center"/>
      </w:pPr>
      <w:r w:rsidRPr="0045673F">
        <w:rPr>
          <w:noProof/>
          <w:lang w:eastAsia="zh-CN"/>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6"/>
                    <a:stretch>
                      <a:fillRect/>
                    </a:stretch>
                  </pic:blipFill>
                  <pic:spPr>
                    <a:xfrm>
                      <a:off x="0" y="0"/>
                      <a:ext cx="4429331" cy="2651641"/>
                    </a:xfrm>
                    <a:prstGeom prst="rect">
                      <a:avLst/>
                    </a:prstGeom>
                  </pic:spPr>
                </pic:pic>
              </a:graphicData>
            </a:graphic>
          </wp:inline>
        </w:drawing>
      </w:r>
    </w:p>
    <w:p w14:paraId="713D6FEE" w14:textId="0803C8C2"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1147" w:name="_Ref535915082"/>
      <w:bookmarkStart w:id="1148" w:name="_Toc536112200"/>
      <w:bookmarkStart w:id="1149" w:name="_Toc536800501"/>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147"/>
      <w:r>
        <w:rPr>
          <w:rFonts w:ascii="Calibri" w:eastAsia="Times New Roman" w:hAnsi="Calibri" w:cs="Times New Roman"/>
          <w:i w:val="0"/>
          <w:iCs w:val="0"/>
          <w:color w:val="auto"/>
          <w:sz w:val="22"/>
          <w:szCs w:val="20"/>
          <w:lang w:eastAsia="fr-FR"/>
        </w:rPr>
        <w:t> : Résultats du champ de température à la sortie du patin incliné 1D</w:t>
      </w:r>
      <w:bookmarkEnd w:id="1148"/>
      <w:bookmarkEnd w:id="1149"/>
    </w:p>
    <w:p w14:paraId="3572A190" w14:textId="7D8C009D"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C20694">
        <w:rPr>
          <w:b/>
        </w:rPr>
        <w:t>[39]</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C20694" w:rsidRPr="00C20694">
        <w:rPr>
          <w:b/>
          <w:iCs/>
        </w:rPr>
        <w:t>Figure 2.4</w:t>
      </w:r>
      <w:r w:rsidR="00C20694" w:rsidRPr="00C20694">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du film</w:t>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517FCFF8"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66514F"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0C280E49"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C20694" w:rsidRPr="00C20694">
        <w:rPr>
          <w:b/>
          <w:iCs/>
        </w:rPr>
        <w:t>Figure 2.4</w:t>
      </w:r>
      <w:r w:rsidR="00C20694" w:rsidRPr="00C20694">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C20694" w:rsidRPr="00C20694">
        <w:rPr>
          <w:b/>
          <w:iCs/>
        </w:rPr>
        <w:t>Figure 2.4</w:t>
      </w:r>
      <w:r w:rsidR="00C20694" w:rsidRPr="00C20694">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lang w:eastAsia="zh-CN"/>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584CFB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1150" w:name="_Ref535917419"/>
      <w:bookmarkStart w:id="1151" w:name="_Toc536112201"/>
      <w:bookmarkStart w:id="1152" w:name="_Toc536800502"/>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150"/>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1151"/>
      <w:r w:rsidR="00E80581">
        <w:rPr>
          <w:rFonts w:ascii="Calibri" w:eastAsia="Times New Roman" w:hAnsi="Calibri" w:cs="Times New Roman"/>
          <w:i w:val="0"/>
          <w:iCs w:val="0"/>
          <w:color w:val="auto"/>
          <w:sz w:val="22"/>
          <w:szCs w:val="20"/>
          <w:lang w:eastAsia="fr-FR"/>
        </w:rPr>
        <w:t>successifs</w:t>
      </w:r>
      <w:bookmarkEnd w:id="1152"/>
    </w:p>
    <w:p w14:paraId="783F9B4F" w14:textId="77777777" w:rsidR="001753FA" w:rsidRDefault="001A0D3D" w:rsidP="001753FA">
      <w:pPr>
        <w:keepNext/>
        <w:spacing w:before="240" w:line="360" w:lineRule="auto"/>
        <w:jc w:val="center"/>
      </w:pPr>
      <w:r>
        <w:rPr>
          <w:noProof/>
          <w:lang w:eastAsia="zh-CN"/>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620166AD"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1153" w:name="_Ref535917499"/>
      <w:bookmarkStart w:id="1154" w:name="_Toc536112202"/>
      <w:bookmarkStart w:id="1155" w:name="_Toc536800503"/>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153"/>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1154"/>
      <w:bookmarkEnd w:id="1155"/>
    </w:p>
    <w:p w14:paraId="5C2FB9CE" w14:textId="16FD7BC4"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lang w:eastAsia="zh-CN"/>
        </w:rPr>
        <w:lastRenderedPageBreak/>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3775743" cy="2520000"/>
                    </a:xfrm>
                    <a:prstGeom prst="rect">
                      <a:avLst/>
                    </a:prstGeom>
                  </pic:spPr>
                </pic:pic>
              </a:graphicData>
            </a:graphic>
          </wp:inline>
        </w:drawing>
      </w:r>
    </w:p>
    <w:p w14:paraId="6B54190F" w14:textId="0C6AAA86"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1156" w:name="_Ref536543969"/>
      <w:bookmarkStart w:id="1157" w:name="_Toc536112203"/>
      <w:bookmarkStart w:id="1158" w:name="_Toc536800504"/>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156"/>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1157"/>
      <w:r w:rsidR="00712BB6">
        <w:rPr>
          <w:rFonts w:ascii="Calibri" w:eastAsia="Times New Roman" w:hAnsi="Calibri" w:cs="Times New Roman"/>
          <w:i w:val="0"/>
          <w:iCs w:val="0"/>
          <w:color w:val="auto"/>
          <w:sz w:val="22"/>
          <w:szCs w:val="20"/>
          <w:lang w:eastAsia="fr-FR"/>
        </w:rPr>
        <w:t xml:space="preserve"> </w:t>
      </w:r>
      <w:r w:rsidR="002368E4">
        <w:rPr>
          <w:rFonts w:ascii="Calibri" w:eastAsia="Times New Roman" w:hAnsi="Calibri" w:cs="Times New Roman"/>
          <w:i w:val="0"/>
          <w:iCs w:val="0"/>
          <w:color w:val="auto"/>
          <w:sz w:val="22"/>
          <w:szCs w:val="20"/>
          <w:lang w:eastAsia="fr-FR"/>
        </w:rPr>
        <w:t>(</w:t>
      </w:r>
      <w:r w:rsidR="002368E4" w:rsidRPr="009448CD">
        <w:rPr>
          <w:rFonts w:ascii="Calibri" w:eastAsia="Times New Roman" w:hAnsi="Calibri" w:cs="Times New Roman"/>
          <w:i w:val="0"/>
          <w:iCs w:val="0"/>
          <w:color w:val="auto"/>
          <w:sz w:val="22"/>
          <w:szCs w:val="20"/>
          <w:lang w:eastAsia="fr-FR"/>
        </w:rPr>
        <w:t>Ny = 120</w:t>
      </w:r>
      <w:r w:rsidR="002368E4">
        <w:rPr>
          <w:rFonts w:ascii="Calibri" w:eastAsia="Times New Roman" w:hAnsi="Calibri" w:cs="Times New Roman"/>
          <w:i w:val="0"/>
          <w:iCs w:val="0"/>
          <w:color w:val="auto"/>
          <w:sz w:val="22"/>
          <w:szCs w:val="20"/>
          <w:lang w:eastAsia="fr-FR"/>
        </w:rPr>
        <w:t>)</w:t>
      </w:r>
      <w:bookmarkEnd w:id="1158"/>
    </w:p>
    <w:p w14:paraId="38161FD3" w14:textId="4B6EABB1" w:rsidR="00CE21CA" w:rsidRDefault="002368E4" w:rsidP="00CE21CA">
      <w:pPr>
        <w:keepNext/>
        <w:spacing w:line="360" w:lineRule="auto"/>
        <w:jc w:val="center"/>
      </w:pPr>
      <w:r w:rsidRPr="002368E4">
        <w:rPr>
          <w:noProof/>
          <w:lang w:eastAsia="zh-CN"/>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0"/>
                    <a:stretch>
                      <a:fillRect/>
                    </a:stretch>
                  </pic:blipFill>
                  <pic:spPr>
                    <a:xfrm>
                      <a:off x="0" y="0"/>
                      <a:ext cx="3775743" cy="2520000"/>
                    </a:xfrm>
                    <a:prstGeom prst="rect">
                      <a:avLst/>
                    </a:prstGeom>
                  </pic:spPr>
                </pic:pic>
              </a:graphicData>
            </a:graphic>
          </wp:inline>
        </w:drawing>
      </w:r>
    </w:p>
    <w:p w14:paraId="7F3A398D" w14:textId="7CF54B96"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1159" w:name="_Ref536543985"/>
      <w:bookmarkStart w:id="1160" w:name="_Toc536112204"/>
      <w:bookmarkStart w:id="1161" w:name="_Toc536800505"/>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1159"/>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1160"/>
      <w:bookmarkEnd w:id="1161"/>
    </w:p>
    <w:p w14:paraId="5582AE5B" w14:textId="3EBD5AF4"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r w:rsidR="004B4879">
        <w:t xml:space="preserve">concentre sur la résolution de l’équation de l’énergie sans couplée 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1162" w:name="_Toc536800393"/>
      <w:r>
        <w:lastRenderedPageBreak/>
        <w:t>Études de cas d’un palier avec deux lobes</w:t>
      </w:r>
      <w:bookmarkEnd w:id="1162"/>
    </w:p>
    <w:p w14:paraId="38B2582E" w14:textId="7042EDD1"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C20694">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C20694" w:rsidRPr="00C20694">
        <w:rPr>
          <w:b/>
          <w:szCs w:val="22"/>
        </w:rPr>
        <w:t xml:space="preserve">Figure </w:t>
      </w:r>
      <w:r w:rsidR="00C20694" w:rsidRPr="00C20694">
        <w:rPr>
          <w:b/>
          <w:iCs/>
          <w:noProof/>
          <w:szCs w:val="22"/>
        </w:rPr>
        <w:t>2.5</w:t>
      </w:r>
      <w:r w:rsidR="00C20694" w:rsidRPr="00C20694">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C20694" w:rsidRPr="00C20694">
        <w:rPr>
          <w:b/>
          <w:szCs w:val="22"/>
        </w:rPr>
        <w:t xml:space="preserve">Tableau </w:t>
      </w:r>
      <w:r w:rsidR="00C20694" w:rsidRPr="00C20694">
        <w:rPr>
          <w:b/>
          <w:iCs/>
          <w:noProof/>
          <w:szCs w:val="22"/>
        </w:rPr>
        <w:t>2.5</w:t>
      </w:r>
      <w:r w:rsidR="00C20694" w:rsidRPr="00C20694">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0556" cy="2480807"/>
                    </a:xfrm>
                    <a:prstGeom prst="rect">
                      <a:avLst/>
                    </a:prstGeom>
                  </pic:spPr>
                </pic:pic>
              </a:graphicData>
            </a:graphic>
          </wp:inline>
        </w:drawing>
      </w:r>
    </w:p>
    <w:p w14:paraId="645007B7" w14:textId="79C26524" w:rsidR="00724D90" w:rsidRPr="004447C8" w:rsidRDefault="00724D90" w:rsidP="00724D90">
      <w:pPr>
        <w:pStyle w:val="Lgende"/>
        <w:spacing w:line="360" w:lineRule="auto"/>
        <w:jc w:val="center"/>
        <w:rPr>
          <w:i w:val="0"/>
          <w:iCs w:val="0"/>
          <w:color w:val="auto"/>
          <w:sz w:val="22"/>
          <w:szCs w:val="22"/>
        </w:rPr>
      </w:pPr>
      <w:bookmarkStart w:id="1163" w:name="_Ref476837092"/>
      <w:bookmarkStart w:id="1164" w:name="_Toc536112205"/>
      <w:bookmarkStart w:id="1165" w:name="_Toc536800506"/>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C20694">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C20694">
        <w:rPr>
          <w:i w:val="0"/>
          <w:iCs w:val="0"/>
          <w:noProof/>
          <w:color w:val="auto"/>
          <w:sz w:val="22"/>
          <w:szCs w:val="22"/>
        </w:rPr>
        <w:t>1</w:t>
      </w:r>
      <w:r w:rsidR="0019727E">
        <w:rPr>
          <w:i w:val="0"/>
          <w:iCs w:val="0"/>
          <w:color w:val="auto"/>
          <w:sz w:val="22"/>
          <w:szCs w:val="22"/>
        </w:rPr>
        <w:fldChar w:fldCharType="end"/>
      </w:r>
      <w:bookmarkEnd w:id="1163"/>
      <w:r>
        <w:rPr>
          <w:i w:val="0"/>
          <w:iCs w:val="0"/>
          <w:color w:val="auto"/>
          <w:sz w:val="22"/>
          <w:szCs w:val="22"/>
        </w:rPr>
        <w:t xml:space="preserve"> la géométrie du palier</w:t>
      </w:r>
      <w:bookmarkEnd w:id="1164"/>
      <w:bookmarkEnd w:id="1165"/>
    </w:p>
    <w:p w14:paraId="63128A4F" w14:textId="571EC7DF" w:rsidR="00092B1D" w:rsidRDefault="00092B1D" w:rsidP="002A1B18">
      <w:pPr>
        <w:pStyle w:val="Lgende"/>
        <w:spacing w:after="0"/>
        <w:jc w:val="center"/>
        <w:rPr>
          <w:i w:val="0"/>
          <w:iCs w:val="0"/>
          <w:color w:val="auto"/>
          <w:sz w:val="22"/>
          <w:szCs w:val="22"/>
        </w:rPr>
      </w:pPr>
      <w:bookmarkStart w:id="1166" w:name="_Ref476837107"/>
      <w:bookmarkStart w:id="1167" w:name="_Toc536112269"/>
      <w:bookmarkStart w:id="1168" w:name="_Toc536800602"/>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C20694">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C20694">
        <w:rPr>
          <w:i w:val="0"/>
          <w:iCs w:val="0"/>
          <w:noProof/>
          <w:color w:val="auto"/>
          <w:sz w:val="22"/>
          <w:szCs w:val="22"/>
        </w:rPr>
        <w:t>1</w:t>
      </w:r>
      <w:r w:rsidR="00B055A9">
        <w:rPr>
          <w:i w:val="0"/>
          <w:iCs w:val="0"/>
          <w:color w:val="auto"/>
          <w:sz w:val="22"/>
          <w:szCs w:val="22"/>
        </w:rPr>
        <w:fldChar w:fldCharType="end"/>
      </w:r>
      <w:bookmarkEnd w:id="1166"/>
      <w:r>
        <w:rPr>
          <w:i w:val="0"/>
          <w:iCs w:val="0"/>
          <w:color w:val="auto"/>
          <w:sz w:val="22"/>
          <w:szCs w:val="22"/>
        </w:rPr>
        <w:t> : Caractéristiques géométriques et du lubrifiant</w:t>
      </w:r>
      <w:bookmarkEnd w:id="1167"/>
      <w:bookmarkEnd w:id="1168"/>
    </w:p>
    <w:tbl>
      <w:tblPr>
        <w:tblStyle w:val="Grilledutableau"/>
        <w:tblW w:w="4750" w:type="pct"/>
        <w:jc w:val="center"/>
        <w:tblLook w:val="0420" w:firstRow="1" w:lastRow="0" w:firstColumn="0" w:lastColumn="0" w:noHBand="0" w:noVBand="1"/>
      </w:tblPr>
      <w:tblGrid>
        <w:gridCol w:w="4460"/>
        <w:gridCol w:w="1641"/>
        <w:gridCol w:w="2489"/>
      </w:tblGrid>
      <w:tr w:rsidR="009610F4" w:rsidRPr="009610F4" w14:paraId="17D808B1"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2421D91E" w14:textId="77777777" w:rsidR="009610F4" w:rsidRPr="002A1B18" w:rsidRDefault="009610F4" w:rsidP="002A1B18">
            <w:pPr>
              <w:spacing w:line="360" w:lineRule="auto"/>
              <w:jc w:val="center"/>
              <w:rPr>
                <w:lang w:eastAsia="zh-CN"/>
              </w:rPr>
            </w:pPr>
            <w:r w:rsidRPr="002A1B18">
              <w:rPr>
                <w:b/>
                <w:bCs/>
                <w:lang w:eastAsia="zh-CN"/>
              </w:rPr>
              <w:t>Coussinet</w:t>
            </w:r>
          </w:p>
        </w:tc>
        <w:tc>
          <w:tcPr>
            <w:tcW w:w="955" w:type="pct"/>
            <w:tcBorders>
              <w:top w:val="single" w:sz="12" w:space="0" w:color="auto"/>
              <w:bottom w:val="single" w:sz="12" w:space="0" w:color="auto"/>
            </w:tcBorders>
            <w:vAlign w:val="center"/>
            <w:hideMark/>
          </w:tcPr>
          <w:p w14:paraId="41930BDF" w14:textId="77777777" w:rsidR="009610F4" w:rsidRPr="002A1B18" w:rsidRDefault="009610F4" w:rsidP="002A1B18">
            <w:pPr>
              <w:spacing w:line="360" w:lineRule="auto"/>
              <w:jc w:val="center"/>
              <w:rPr>
                <w:lang w:eastAsia="zh-CN"/>
              </w:rPr>
            </w:pPr>
            <w:r w:rsidRPr="002A1B18">
              <w:rPr>
                <w:b/>
                <w:bCs/>
                <w:lang w:eastAsia="zh-CN"/>
              </w:rPr>
              <w:t>-</w:t>
            </w:r>
          </w:p>
        </w:tc>
        <w:tc>
          <w:tcPr>
            <w:tcW w:w="1449" w:type="pct"/>
            <w:tcBorders>
              <w:top w:val="single" w:sz="12" w:space="0" w:color="auto"/>
              <w:bottom w:val="single" w:sz="12" w:space="0" w:color="auto"/>
              <w:right w:val="single" w:sz="12" w:space="0" w:color="auto"/>
            </w:tcBorders>
            <w:vAlign w:val="center"/>
            <w:hideMark/>
          </w:tcPr>
          <w:p w14:paraId="413B37CA" w14:textId="77777777" w:rsidR="009610F4" w:rsidRPr="002A1B18" w:rsidRDefault="009610F4" w:rsidP="002A1B18">
            <w:pPr>
              <w:spacing w:line="360" w:lineRule="auto"/>
              <w:jc w:val="center"/>
              <w:rPr>
                <w:lang w:eastAsia="zh-CN"/>
              </w:rPr>
            </w:pPr>
            <w:r w:rsidRPr="002A1B18">
              <w:rPr>
                <w:b/>
                <w:bCs/>
                <w:lang w:eastAsia="zh-CN"/>
              </w:rPr>
              <w:t>Acier régulé</w:t>
            </w:r>
          </w:p>
        </w:tc>
      </w:tr>
      <w:tr w:rsidR="009610F4" w:rsidRPr="009610F4" w14:paraId="36E9CA0A" w14:textId="77777777" w:rsidTr="002A1B18">
        <w:trPr>
          <w:trHeight w:val="227"/>
          <w:jc w:val="center"/>
        </w:trPr>
        <w:tc>
          <w:tcPr>
            <w:tcW w:w="2596" w:type="pct"/>
            <w:tcBorders>
              <w:top w:val="single" w:sz="12" w:space="0" w:color="auto"/>
            </w:tcBorders>
            <w:vAlign w:val="center"/>
            <w:hideMark/>
          </w:tcPr>
          <w:p w14:paraId="55D22CA4" w14:textId="77777777" w:rsidR="009610F4" w:rsidRPr="002A1B18" w:rsidRDefault="009610F4" w:rsidP="002A1B18">
            <w:pPr>
              <w:spacing w:line="360" w:lineRule="auto"/>
              <w:jc w:val="center"/>
              <w:rPr>
                <w:lang w:eastAsia="zh-CN"/>
              </w:rPr>
            </w:pPr>
            <w:r w:rsidRPr="002A1B18">
              <w:rPr>
                <w:lang w:eastAsia="zh-CN"/>
              </w:rPr>
              <w:t>Diamètre  du cercle inscrit</w:t>
            </w:r>
          </w:p>
        </w:tc>
        <w:tc>
          <w:tcPr>
            <w:tcW w:w="955" w:type="pct"/>
            <w:tcBorders>
              <w:top w:val="single" w:sz="12" w:space="0" w:color="auto"/>
            </w:tcBorders>
            <w:vAlign w:val="center"/>
            <w:hideMark/>
          </w:tcPr>
          <w:p w14:paraId="7B076E36" w14:textId="2C8B68D8" w:rsidR="009610F4" w:rsidRPr="002A1B18" w:rsidRDefault="0066514F"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bv</m:t>
                    </m:r>
                  </m:sub>
                </m:sSub>
              </m:oMath>
            </m:oMathPara>
          </w:p>
        </w:tc>
        <w:tc>
          <w:tcPr>
            <w:tcW w:w="1449" w:type="pct"/>
            <w:tcBorders>
              <w:top w:val="single" w:sz="12" w:space="0" w:color="auto"/>
            </w:tcBorders>
            <w:vAlign w:val="center"/>
            <w:hideMark/>
          </w:tcPr>
          <w:p w14:paraId="671BF744" w14:textId="77777777" w:rsidR="009610F4" w:rsidRPr="002A1B18" w:rsidRDefault="009610F4" w:rsidP="002A1B18">
            <w:pPr>
              <w:spacing w:line="360" w:lineRule="auto"/>
              <w:jc w:val="center"/>
              <w:rPr>
                <w:lang w:eastAsia="zh-CN"/>
              </w:rPr>
            </w:pPr>
            <w:r w:rsidRPr="002A1B18">
              <w:rPr>
                <w:lang w:eastAsia="zh-CN"/>
              </w:rPr>
              <w:t>99.908 mm</w:t>
            </w:r>
          </w:p>
        </w:tc>
      </w:tr>
      <w:tr w:rsidR="009610F4" w:rsidRPr="009610F4" w14:paraId="103BFC52" w14:textId="77777777" w:rsidTr="002A1B18">
        <w:trPr>
          <w:trHeight w:val="227"/>
          <w:jc w:val="center"/>
        </w:trPr>
        <w:tc>
          <w:tcPr>
            <w:tcW w:w="2596" w:type="pct"/>
            <w:vAlign w:val="center"/>
            <w:hideMark/>
          </w:tcPr>
          <w:p w14:paraId="41F8AF69" w14:textId="77777777" w:rsidR="009610F4" w:rsidRPr="002A1B18" w:rsidRDefault="009610F4" w:rsidP="002A1B18">
            <w:pPr>
              <w:spacing w:line="360" w:lineRule="auto"/>
              <w:jc w:val="center"/>
              <w:rPr>
                <w:lang w:eastAsia="zh-CN"/>
              </w:rPr>
            </w:pPr>
            <w:r w:rsidRPr="002A1B18">
              <w:rPr>
                <w:lang w:eastAsia="zh-CN"/>
              </w:rPr>
              <w:t>Diamètre d’usinage du coussinet</w:t>
            </w:r>
          </w:p>
        </w:tc>
        <w:tc>
          <w:tcPr>
            <w:tcW w:w="955" w:type="pct"/>
            <w:vAlign w:val="center"/>
            <w:hideMark/>
          </w:tcPr>
          <w:p w14:paraId="7C6E1772" w14:textId="2E429620" w:rsidR="009610F4" w:rsidRPr="002A1B18" w:rsidRDefault="0066514F"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bh</m:t>
                    </m:r>
                  </m:sub>
                </m:sSub>
              </m:oMath>
            </m:oMathPara>
          </w:p>
        </w:tc>
        <w:tc>
          <w:tcPr>
            <w:tcW w:w="1449" w:type="pct"/>
            <w:vAlign w:val="center"/>
            <w:hideMark/>
          </w:tcPr>
          <w:p w14:paraId="26867B7C" w14:textId="77777777" w:rsidR="009610F4" w:rsidRPr="002A1B18" w:rsidRDefault="009610F4" w:rsidP="002A1B18">
            <w:pPr>
              <w:spacing w:line="360" w:lineRule="auto"/>
              <w:jc w:val="center"/>
              <w:rPr>
                <w:lang w:eastAsia="zh-CN"/>
              </w:rPr>
            </w:pPr>
            <w:r w:rsidRPr="002A1B18">
              <w:rPr>
                <w:lang w:eastAsia="zh-CN"/>
              </w:rPr>
              <w:t>100.058 mm</w:t>
            </w:r>
          </w:p>
        </w:tc>
      </w:tr>
      <w:tr w:rsidR="009610F4" w:rsidRPr="009610F4" w14:paraId="6DD624B6" w14:textId="77777777" w:rsidTr="002A1B18">
        <w:trPr>
          <w:trHeight w:val="227"/>
          <w:jc w:val="center"/>
        </w:trPr>
        <w:tc>
          <w:tcPr>
            <w:tcW w:w="2596" w:type="pct"/>
            <w:vAlign w:val="center"/>
            <w:hideMark/>
          </w:tcPr>
          <w:p w14:paraId="684B9913" w14:textId="77777777" w:rsidR="009610F4" w:rsidRPr="002A1B18" w:rsidRDefault="009610F4" w:rsidP="002A1B18">
            <w:pPr>
              <w:spacing w:line="360" w:lineRule="auto"/>
              <w:jc w:val="center"/>
              <w:rPr>
                <w:lang w:eastAsia="zh-CN"/>
              </w:rPr>
            </w:pPr>
            <w:r w:rsidRPr="002A1B18">
              <w:rPr>
                <w:lang w:eastAsia="zh-CN"/>
              </w:rPr>
              <w:t>Diamètre de l’arbre</w:t>
            </w:r>
          </w:p>
        </w:tc>
        <w:tc>
          <w:tcPr>
            <w:tcW w:w="955" w:type="pct"/>
            <w:vAlign w:val="center"/>
            <w:hideMark/>
          </w:tcPr>
          <w:p w14:paraId="373C4C17" w14:textId="74339C1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d</m:t>
                </m:r>
              </m:oMath>
            </m:oMathPara>
          </w:p>
        </w:tc>
        <w:tc>
          <w:tcPr>
            <w:tcW w:w="1449" w:type="pct"/>
            <w:vAlign w:val="center"/>
            <w:hideMark/>
          </w:tcPr>
          <w:p w14:paraId="1F3FCE32" w14:textId="77777777" w:rsidR="009610F4" w:rsidRPr="002A1B18" w:rsidRDefault="009610F4" w:rsidP="002A1B18">
            <w:pPr>
              <w:spacing w:line="360" w:lineRule="auto"/>
              <w:jc w:val="center"/>
              <w:rPr>
                <w:lang w:eastAsia="zh-CN"/>
              </w:rPr>
            </w:pPr>
            <w:r w:rsidRPr="002A1B18">
              <w:rPr>
                <w:lang w:eastAsia="zh-CN"/>
              </w:rPr>
              <w:t>99.772 mm</w:t>
            </w:r>
          </w:p>
        </w:tc>
      </w:tr>
      <w:tr w:rsidR="009610F4" w:rsidRPr="009610F4" w14:paraId="77F6C689" w14:textId="77777777" w:rsidTr="002A1B18">
        <w:trPr>
          <w:trHeight w:val="227"/>
          <w:jc w:val="center"/>
        </w:trPr>
        <w:tc>
          <w:tcPr>
            <w:tcW w:w="2596" w:type="pct"/>
            <w:vAlign w:val="center"/>
            <w:hideMark/>
          </w:tcPr>
          <w:p w14:paraId="4B4B3E12" w14:textId="77777777" w:rsidR="009610F4" w:rsidRPr="002A1B18" w:rsidRDefault="009610F4" w:rsidP="002A1B18">
            <w:pPr>
              <w:spacing w:line="360" w:lineRule="auto"/>
              <w:jc w:val="center"/>
              <w:rPr>
                <w:lang w:eastAsia="zh-CN"/>
              </w:rPr>
            </w:pPr>
            <w:r w:rsidRPr="002A1B18">
              <w:rPr>
                <w:lang w:eastAsia="zh-CN"/>
              </w:rPr>
              <w:t>Longueur de l’arbre</w:t>
            </w:r>
          </w:p>
        </w:tc>
        <w:tc>
          <w:tcPr>
            <w:tcW w:w="955" w:type="pct"/>
            <w:vAlign w:val="center"/>
            <w:hideMark/>
          </w:tcPr>
          <w:p w14:paraId="20991E5E" w14:textId="18C247D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L</m:t>
                </m:r>
              </m:oMath>
            </m:oMathPara>
          </w:p>
        </w:tc>
        <w:tc>
          <w:tcPr>
            <w:tcW w:w="1449" w:type="pct"/>
            <w:vAlign w:val="center"/>
            <w:hideMark/>
          </w:tcPr>
          <w:p w14:paraId="2D2ED038" w14:textId="77777777" w:rsidR="009610F4" w:rsidRPr="002A1B18" w:rsidRDefault="009610F4" w:rsidP="002A1B18">
            <w:pPr>
              <w:spacing w:line="360" w:lineRule="auto"/>
              <w:jc w:val="center"/>
              <w:rPr>
                <w:lang w:eastAsia="zh-CN"/>
              </w:rPr>
            </w:pPr>
            <w:r w:rsidRPr="002A1B18">
              <w:rPr>
                <w:lang w:eastAsia="zh-CN"/>
              </w:rPr>
              <w:t>68.4 mm</w:t>
            </w:r>
          </w:p>
        </w:tc>
      </w:tr>
      <w:tr w:rsidR="009610F4" w:rsidRPr="009610F4" w14:paraId="7F11BC6E" w14:textId="77777777" w:rsidTr="002A1B18">
        <w:trPr>
          <w:trHeight w:val="227"/>
          <w:jc w:val="center"/>
        </w:trPr>
        <w:tc>
          <w:tcPr>
            <w:tcW w:w="2596" w:type="pct"/>
            <w:vAlign w:val="center"/>
            <w:hideMark/>
          </w:tcPr>
          <w:p w14:paraId="512B7FF0" w14:textId="77777777" w:rsidR="009610F4" w:rsidRPr="002A1B18" w:rsidRDefault="009610F4" w:rsidP="002A1B18">
            <w:pPr>
              <w:spacing w:line="360" w:lineRule="auto"/>
              <w:jc w:val="center"/>
              <w:rPr>
                <w:lang w:eastAsia="zh-CN"/>
              </w:rPr>
            </w:pPr>
            <w:r w:rsidRPr="002A1B18">
              <w:rPr>
                <w:lang w:eastAsia="zh-CN"/>
              </w:rPr>
              <w:t>Diamètre extérieur du coussinet</w:t>
            </w:r>
          </w:p>
        </w:tc>
        <w:tc>
          <w:tcPr>
            <w:tcW w:w="955" w:type="pct"/>
            <w:vAlign w:val="center"/>
            <w:hideMark/>
          </w:tcPr>
          <w:p w14:paraId="0CD7F1EF" w14:textId="127DB235" w:rsidR="009610F4" w:rsidRPr="002A1B18" w:rsidRDefault="0066514F" w:rsidP="002A1B18">
            <w:pPr>
              <w:spacing w:line="360" w:lineRule="auto"/>
              <w:jc w:val="center"/>
              <w:rPr>
                <w:lang w:eastAsia="zh-CN"/>
              </w:rPr>
            </w:pPr>
            <m:oMathPara>
              <m:oMath>
                <m:sSub>
                  <m:sSubPr>
                    <m:ctrlPr>
                      <w:rPr>
                        <w:rFonts w:ascii="Cambria Math" w:hAnsi="Cambria Math"/>
                        <w:i/>
                        <w:iCs/>
                        <w:lang w:eastAsia="zh-CN"/>
                      </w:rPr>
                    </m:ctrlPr>
                  </m:sSubPr>
                  <m:e>
                    <m:r>
                      <w:rPr>
                        <w:rFonts w:ascii="Cambria Math" w:hAnsi="Cambria Math"/>
                        <w:lang w:eastAsia="zh-CN"/>
                      </w:rPr>
                      <m:t>d</m:t>
                    </m:r>
                  </m:e>
                  <m:sub>
                    <m:sSub>
                      <m:sSubPr>
                        <m:ctrlPr>
                          <w:rPr>
                            <w:rFonts w:ascii="Cambria Math" w:hAnsi="Cambria Math"/>
                            <w:i/>
                            <w:iCs/>
                            <w:lang w:eastAsia="zh-CN"/>
                          </w:rPr>
                        </m:ctrlPr>
                      </m:sSubPr>
                      <m:e>
                        <m:r>
                          <w:rPr>
                            <w:rFonts w:ascii="Cambria Math" w:hAnsi="Cambria Math"/>
                            <w:lang w:eastAsia="zh-CN"/>
                          </w:rPr>
                          <m:t>b</m:t>
                        </m:r>
                      </m:e>
                      <m:sub>
                        <m:r>
                          <w:rPr>
                            <w:rFonts w:ascii="Cambria Math" w:hAnsi="Cambria Math"/>
                            <w:lang w:eastAsia="zh-CN"/>
                          </w:rPr>
                          <m:t>ext</m:t>
                        </m:r>
                      </m:sub>
                    </m:sSub>
                  </m:sub>
                </m:sSub>
              </m:oMath>
            </m:oMathPara>
          </w:p>
        </w:tc>
        <w:tc>
          <w:tcPr>
            <w:tcW w:w="1449" w:type="pct"/>
            <w:vAlign w:val="center"/>
            <w:hideMark/>
          </w:tcPr>
          <w:p w14:paraId="536905D6" w14:textId="77777777" w:rsidR="009610F4" w:rsidRPr="002A1B18" w:rsidRDefault="009610F4" w:rsidP="002A1B18">
            <w:pPr>
              <w:spacing w:line="360" w:lineRule="auto"/>
              <w:jc w:val="center"/>
              <w:rPr>
                <w:lang w:eastAsia="zh-CN"/>
              </w:rPr>
            </w:pPr>
            <w:r w:rsidRPr="002A1B18">
              <w:rPr>
                <w:lang w:eastAsia="zh-CN"/>
              </w:rPr>
              <w:t>140 mm</w:t>
            </w:r>
          </w:p>
        </w:tc>
      </w:tr>
      <w:tr w:rsidR="009610F4" w:rsidRPr="009610F4" w14:paraId="488D88C1" w14:textId="77777777" w:rsidTr="002A1B18">
        <w:trPr>
          <w:trHeight w:val="227"/>
          <w:jc w:val="center"/>
        </w:trPr>
        <w:tc>
          <w:tcPr>
            <w:tcW w:w="2596" w:type="pct"/>
            <w:vAlign w:val="center"/>
            <w:hideMark/>
          </w:tcPr>
          <w:p w14:paraId="6676B20F" w14:textId="77777777" w:rsidR="009610F4" w:rsidRPr="002A1B18" w:rsidRDefault="009610F4" w:rsidP="002A1B18">
            <w:pPr>
              <w:spacing w:line="360" w:lineRule="auto"/>
              <w:jc w:val="center"/>
              <w:rPr>
                <w:lang w:eastAsia="zh-CN"/>
              </w:rPr>
            </w:pPr>
            <w:r w:rsidRPr="002A1B18">
              <w:rPr>
                <w:lang w:eastAsia="zh-CN"/>
              </w:rPr>
              <w:t>Diamètre externe de la bague support</w:t>
            </w:r>
          </w:p>
        </w:tc>
        <w:tc>
          <w:tcPr>
            <w:tcW w:w="955" w:type="pct"/>
            <w:vAlign w:val="center"/>
            <w:hideMark/>
          </w:tcPr>
          <w:p w14:paraId="7299CB14" w14:textId="50897C5D" w:rsidR="009610F4" w:rsidRPr="002A1B18" w:rsidRDefault="0066514F"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ext</m:t>
                    </m:r>
                  </m:sub>
                </m:sSub>
              </m:oMath>
            </m:oMathPara>
          </w:p>
        </w:tc>
        <w:tc>
          <w:tcPr>
            <w:tcW w:w="1449" w:type="pct"/>
            <w:vAlign w:val="center"/>
            <w:hideMark/>
          </w:tcPr>
          <w:p w14:paraId="1110B21C" w14:textId="77777777" w:rsidR="009610F4" w:rsidRPr="002A1B18" w:rsidRDefault="009610F4" w:rsidP="002A1B18">
            <w:pPr>
              <w:spacing w:line="360" w:lineRule="auto"/>
              <w:jc w:val="center"/>
              <w:rPr>
                <w:lang w:eastAsia="zh-CN"/>
              </w:rPr>
            </w:pPr>
            <w:r w:rsidRPr="002A1B18">
              <w:rPr>
                <w:lang w:eastAsia="zh-CN"/>
              </w:rPr>
              <w:t>200 mm</w:t>
            </w:r>
          </w:p>
        </w:tc>
      </w:tr>
      <w:tr w:rsidR="009610F4" w:rsidRPr="009610F4" w14:paraId="46A7D925" w14:textId="77777777" w:rsidTr="002A1B18">
        <w:trPr>
          <w:trHeight w:val="227"/>
          <w:jc w:val="center"/>
        </w:trPr>
        <w:tc>
          <w:tcPr>
            <w:tcW w:w="2596" w:type="pct"/>
            <w:vAlign w:val="center"/>
            <w:hideMark/>
          </w:tcPr>
          <w:p w14:paraId="78C430DF" w14:textId="77777777" w:rsidR="009610F4" w:rsidRPr="002A1B18" w:rsidRDefault="009610F4" w:rsidP="002A1B18">
            <w:pPr>
              <w:spacing w:line="360" w:lineRule="auto"/>
              <w:jc w:val="center"/>
              <w:rPr>
                <w:lang w:eastAsia="zh-CN"/>
              </w:rPr>
            </w:pPr>
            <w:r w:rsidRPr="002A1B18">
              <w:rPr>
                <w:lang w:eastAsia="zh-CN"/>
              </w:rPr>
              <w:t>Jeu radial d’usinage (jeu radial horizontal)</w:t>
            </w:r>
          </w:p>
        </w:tc>
        <w:tc>
          <w:tcPr>
            <w:tcW w:w="955" w:type="pct"/>
            <w:vAlign w:val="center"/>
            <w:hideMark/>
          </w:tcPr>
          <w:p w14:paraId="1993D645" w14:textId="3187068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C</m:t>
                </m:r>
              </m:oMath>
            </m:oMathPara>
          </w:p>
        </w:tc>
        <w:tc>
          <w:tcPr>
            <w:tcW w:w="1449" w:type="pct"/>
            <w:vAlign w:val="center"/>
            <w:hideMark/>
          </w:tcPr>
          <w:p w14:paraId="578FE743" w14:textId="77777777" w:rsidR="009610F4" w:rsidRPr="002A1B18" w:rsidRDefault="009610F4" w:rsidP="002A1B18">
            <w:pPr>
              <w:spacing w:line="360" w:lineRule="auto"/>
              <w:jc w:val="center"/>
              <w:rPr>
                <w:lang w:eastAsia="zh-CN"/>
              </w:rPr>
            </w:pPr>
            <w:r w:rsidRPr="002A1B18">
              <w:rPr>
                <w:lang w:eastAsia="zh-CN"/>
              </w:rPr>
              <w:t>143µm</w:t>
            </w:r>
          </w:p>
        </w:tc>
      </w:tr>
      <w:tr w:rsidR="009610F4" w:rsidRPr="009610F4" w14:paraId="11FFD968" w14:textId="77777777" w:rsidTr="002A1B18">
        <w:trPr>
          <w:trHeight w:val="227"/>
          <w:jc w:val="center"/>
        </w:trPr>
        <w:tc>
          <w:tcPr>
            <w:tcW w:w="2596" w:type="pct"/>
            <w:vAlign w:val="center"/>
            <w:hideMark/>
          </w:tcPr>
          <w:p w14:paraId="3042382F" w14:textId="77777777" w:rsidR="009610F4" w:rsidRPr="002A1B18" w:rsidRDefault="009610F4" w:rsidP="002A1B18">
            <w:pPr>
              <w:spacing w:line="360" w:lineRule="auto"/>
              <w:jc w:val="center"/>
              <w:rPr>
                <w:lang w:eastAsia="zh-CN"/>
              </w:rPr>
            </w:pPr>
            <w:r w:rsidRPr="002A1B18">
              <w:rPr>
                <w:lang w:eastAsia="zh-CN"/>
              </w:rPr>
              <w:t>Jeu radial d’assemblage (jeu radial vertical)</w:t>
            </w:r>
          </w:p>
        </w:tc>
        <w:tc>
          <w:tcPr>
            <w:tcW w:w="955" w:type="pct"/>
            <w:vAlign w:val="center"/>
            <w:hideMark/>
          </w:tcPr>
          <w:p w14:paraId="77723172" w14:textId="00649671" w:rsidR="009610F4" w:rsidRPr="002A1B18" w:rsidRDefault="0066514F"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b</m:t>
                    </m:r>
                  </m:sub>
                </m:sSub>
              </m:oMath>
            </m:oMathPara>
          </w:p>
        </w:tc>
        <w:tc>
          <w:tcPr>
            <w:tcW w:w="1449" w:type="pct"/>
            <w:vAlign w:val="center"/>
            <w:hideMark/>
          </w:tcPr>
          <w:p w14:paraId="72DFE277" w14:textId="77777777" w:rsidR="009610F4" w:rsidRPr="002A1B18" w:rsidRDefault="009610F4" w:rsidP="002A1B18">
            <w:pPr>
              <w:spacing w:line="360" w:lineRule="auto"/>
              <w:jc w:val="center"/>
              <w:rPr>
                <w:lang w:eastAsia="zh-CN"/>
              </w:rPr>
            </w:pPr>
            <w:r w:rsidRPr="002A1B18">
              <w:rPr>
                <w:lang w:eastAsia="zh-CN"/>
              </w:rPr>
              <w:t>68 µm</w:t>
            </w:r>
          </w:p>
        </w:tc>
      </w:tr>
      <w:tr w:rsidR="009610F4" w:rsidRPr="009610F4" w14:paraId="3F916B0A" w14:textId="77777777" w:rsidTr="002A1B18">
        <w:trPr>
          <w:trHeight w:val="227"/>
          <w:jc w:val="center"/>
        </w:trPr>
        <w:tc>
          <w:tcPr>
            <w:tcW w:w="2596" w:type="pct"/>
            <w:tcBorders>
              <w:bottom w:val="single" w:sz="12" w:space="0" w:color="auto"/>
            </w:tcBorders>
            <w:vAlign w:val="center"/>
            <w:hideMark/>
          </w:tcPr>
          <w:p w14:paraId="1F442D18" w14:textId="77777777" w:rsidR="009610F4" w:rsidRPr="002A1B18" w:rsidRDefault="009610F4" w:rsidP="002A1B18">
            <w:pPr>
              <w:spacing w:line="360" w:lineRule="auto"/>
              <w:jc w:val="center"/>
              <w:rPr>
                <w:lang w:eastAsia="zh-CN"/>
              </w:rPr>
            </w:pPr>
            <w:r w:rsidRPr="002A1B18">
              <w:rPr>
                <w:lang w:eastAsia="zh-CN"/>
              </w:rPr>
              <w:t>Coefficient de précharge géométrique</w:t>
            </w:r>
          </w:p>
        </w:tc>
        <w:tc>
          <w:tcPr>
            <w:tcW w:w="955" w:type="pct"/>
            <w:tcBorders>
              <w:bottom w:val="single" w:sz="12" w:space="0" w:color="auto"/>
            </w:tcBorders>
            <w:vAlign w:val="center"/>
            <w:hideMark/>
          </w:tcPr>
          <w:p w14:paraId="1582C20B" w14:textId="549204C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m</m:t>
                </m:r>
              </m:oMath>
            </m:oMathPara>
          </w:p>
        </w:tc>
        <w:tc>
          <w:tcPr>
            <w:tcW w:w="1449" w:type="pct"/>
            <w:tcBorders>
              <w:bottom w:val="single" w:sz="12" w:space="0" w:color="auto"/>
            </w:tcBorders>
            <w:vAlign w:val="center"/>
            <w:hideMark/>
          </w:tcPr>
          <w:p w14:paraId="545AEF0B" w14:textId="77777777" w:rsidR="009610F4" w:rsidRPr="002A1B18" w:rsidRDefault="009610F4" w:rsidP="002A1B18">
            <w:pPr>
              <w:spacing w:line="360" w:lineRule="auto"/>
              <w:jc w:val="center"/>
              <w:rPr>
                <w:lang w:eastAsia="zh-CN"/>
              </w:rPr>
            </w:pPr>
            <w:r w:rsidRPr="002A1B18">
              <w:rPr>
                <w:lang w:eastAsia="zh-CN"/>
              </w:rPr>
              <w:t>0.524</w:t>
            </w:r>
          </w:p>
        </w:tc>
      </w:tr>
      <w:tr w:rsidR="009610F4" w:rsidRPr="009610F4" w14:paraId="30FCC598"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48C423A4" w14:textId="77777777" w:rsidR="009610F4" w:rsidRPr="002A1B18" w:rsidRDefault="009610F4" w:rsidP="002A1B18">
            <w:pPr>
              <w:spacing w:line="360" w:lineRule="auto"/>
              <w:jc w:val="center"/>
              <w:rPr>
                <w:lang w:eastAsia="zh-CN"/>
              </w:rPr>
            </w:pPr>
            <w:r w:rsidRPr="002A1B18">
              <w:rPr>
                <w:b/>
                <w:bCs/>
                <w:lang w:eastAsia="zh-CN"/>
              </w:rPr>
              <w:t>Lubrifiant</w:t>
            </w:r>
          </w:p>
        </w:tc>
        <w:tc>
          <w:tcPr>
            <w:tcW w:w="955" w:type="pct"/>
            <w:tcBorders>
              <w:top w:val="single" w:sz="12" w:space="0" w:color="auto"/>
              <w:bottom w:val="single" w:sz="12" w:space="0" w:color="auto"/>
            </w:tcBorders>
            <w:vAlign w:val="center"/>
            <w:hideMark/>
          </w:tcPr>
          <w:p w14:paraId="27982F95" w14:textId="77777777" w:rsidR="009610F4" w:rsidRPr="002A1B18" w:rsidRDefault="009610F4" w:rsidP="002A1B18">
            <w:pPr>
              <w:spacing w:line="360" w:lineRule="auto"/>
              <w:jc w:val="center"/>
              <w:rPr>
                <w:lang w:eastAsia="zh-CN"/>
              </w:rPr>
            </w:pPr>
          </w:p>
        </w:tc>
        <w:tc>
          <w:tcPr>
            <w:tcW w:w="1449" w:type="pct"/>
            <w:tcBorders>
              <w:top w:val="single" w:sz="12" w:space="0" w:color="auto"/>
              <w:bottom w:val="single" w:sz="12" w:space="0" w:color="auto"/>
              <w:right w:val="single" w:sz="12" w:space="0" w:color="auto"/>
            </w:tcBorders>
            <w:vAlign w:val="center"/>
            <w:hideMark/>
          </w:tcPr>
          <w:p w14:paraId="14663B47" w14:textId="77777777" w:rsidR="009610F4" w:rsidRPr="002A1B18" w:rsidRDefault="009610F4" w:rsidP="002A1B18">
            <w:pPr>
              <w:spacing w:line="360" w:lineRule="auto"/>
              <w:jc w:val="center"/>
              <w:rPr>
                <w:lang w:eastAsia="zh-CN"/>
              </w:rPr>
            </w:pPr>
            <w:r w:rsidRPr="002A1B18">
              <w:rPr>
                <w:b/>
                <w:bCs/>
                <w:lang w:eastAsia="zh-CN"/>
              </w:rPr>
              <w:t>ISO VG 46</w:t>
            </w:r>
          </w:p>
        </w:tc>
      </w:tr>
      <w:tr w:rsidR="009610F4" w:rsidRPr="009610F4" w14:paraId="79F05DB5" w14:textId="77777777" w:rsidTr="002A1B18">
        <w:trPr>
          <w:trHeight w:val="227"/>
          <w:jc w:val="center"/>
        </w:trPr>
        <w:tc>
          <w:tcPr>
            <w:tcW w:w="2596" w:type="pct"/>
            <w:tcBorders>
              <w:top w:val="single" w:sz="12" w:space="0" w:color="auto"/>
            </w:tcBorders>
            <w:vAlign w:val="center"/>
            <w:hideMark/>
          </w:tcPr>
          <w:p w14:paraId="6C3537E6" w14:textId="77777777" w:rsidR="009610F4" w:rsidRPr="002A1B18" w:rsidRDefault="009610F4" w:rsidP="002A1B18">
            <w:pPr>
              <w:spacing w:line="360" w:lineRule="auto"/>
              <w:jc w:val="center"/>
              <w:rPr>
                <w:lang w:eastAsia="zh-CN"/>
              </w:rPr>
            </w:pPr>
            <w:r w:rsidRPr="002A1B18">
              <w:rPr>
                <w:lang w:eastAsia="zh-CN"/>
              </w:rPr>
              <w:t>Température d’alimentation du lubrifiant</w:t>
            </w:r>
          </w:p>
        </w:tc>
        <w:tc>
          <w:tcPr>
            <w:tcW w:w="955" w:type="pct"/>
            <w:tcBorders>
              <w:top w:val="single" w:sz="12" w:space="0" w:color="auto"/>
            </w:tcBorders>
            <w:vAlign w:val="center"/>
            <w:hideMark/>
          </w:tcPr>
          <w:p w14:paraId="50AE7108" w14:textId="0A8ACBF0" w:rsidR="009610F4" w:rsidRPr="002A1B18" w:rsidRDefault="0066514F"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T</m:t>
                    </m:r>
                  </m:e>
                  <m:sub>
                    <m:r>
                      <w:rPr>
                        <w:rFonts w:ascii="Cambria Math" w:hAnsi="Cambria Math"/>
                        <w:lang w:eastAsia="zh-CN"/>
                      </w:rPr>
                      <m:t>alim</m:t>
                    </m:r>
                  </m:sub>
                </m:sSub>
              </m:oMath>
            </m:oMathPara>
          </w:p>
        </w:tc>
        <w:tc>
          <w:tcPr>
            <w:tcW w:w="1449" w:type="pct"/>
            <w:tcBorders>
              <w:top w:val="single" w:sz="12" w:space="0" w:color="auto"/>
            </w:tcBorders>
            <w:vAlign w:val="center"/>
            <w:hideMark/>
          </w:tcPr>
          <w:p w14:paraId="4F33311F" w14:textId="77777777" w:rsidR="009610F4" w:rsidRPr="002A1B18" w:rsidRDefault="009610F4" w:rsidP="002A1B18">
            <w:pPr>
              <w:spacing w:line="360" w:lineRule="auto"/>
              <w:jc w:val="center"/>
              <w:rPr>
                <w:lang w:eastAsia="zh-CN"/>
              </w:rPr>
            </w:pPr>
            <w:r w:rsidRPr="002A1B18">
              <w:rPr>
                <w:lang w:eastAsia="zh-CN"/>
              </w:rPr>
              <w:t>43°C</w:t>
            </w:r>
          </w:p>
        </w:tc>
      </w:tr>
      <w:tr w:rsidR="009610F4" w:rsidRPr="009610F4" w14:paraId="604D0387" w14:textId="77777777" w:rsidTr="002A1B18">
        <w:trPr>
          <w:trHeight w:val="227"/>
          <w:jc w:val="center"/>
        </w:trPr>
        <w:tc>
          <w:tcPr>
            <w:tcW w:w="2596" w:type="pct"/>
            <w:vAlign w:val="center"/>
            <w:hideMark/>
          </w:tcPr>
          <w:p w14:paraId="1547D4BA" w14:textId="77777777" w:rsidR="009610F4" w:rsidRPr="002A1B18" w:rsidRDefault="009610F4" w:rsidP="002A1B18">
            <w:pPr>
              <w:spacing w:line="360" w:lineRule="auto"/>
              <w:jc w:val="center"/>
              <w:rPr>
                <w:lang w:eastAsia="zh-CN"/>
              </w:rPr>
            </w:pPr>
            <w:r w:rsidRPr="002A1B18">
              <w:rPr>
                <w:lang w:eastAsia="zh-CN"/>
              </w:rPr>
              <w:t>Pression d’alimentation du lubrificant</w:t>
            </w:r>
          </w:p>
        </w:tc>
        <w:tc>
          <w:tcPr>
            <w:tcW w:w="955" w:type="pct"/>
            <w:vAlign w:val="center"/>
            <w:hideMark/>
          </w:tcPr>
          <w:p w14:paraId="7FB8B3AA" w14:textId="6C8535CC" w:rsidR="009610F4" w:rsidRPr="002A1B18" w:rsidRDefault="0066514F"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alim</m:t>
                    </m:r>
                  </m:sub>
                </m:sSub>
              </m:oMath>
            </m:oMathPara>
          </w:p>
        </w:tc>
        <w:tc>
          <w:tcPr>
            <w:tcW w:w="1449" w:type="pct"/>
            <w:vAlign w:val="center"/>
            <w:hideMark/>
          </w:tcPr>
          <w:p w14:paraId="6BD187A0" w14:textId="77777777" w:rsidR="009610F4" w:rsidRPr="002A1B18" w:rsidRDefault="009610F4" w:rsidP="002A1B18">
            <w:pPr>
              <w:spacing w:line="360" w:lineRule="auto"/>
              <w:jc w:val="center"/>
              <w:rPr>
                <w:lang w:eastAsia="zh-CN"/>
              </w:rPr>
            </w:pPr>
            <w:r w:rsidRPr="002A1B18">
              <w:rPr>
                <w:lang w:eastAsia="zh-CN"/>
              </w:rPr>
              <w:t>0.17 MPa</w:t>
            </w:r>
          </w:p>
        </w:tc>
      </w:tr>
      <w:tr w:rsidR="009610F4" w:rsidRPr="009610F4" w14:paraId="5512939F" w14:textId="77777777" w:rsidTr="002A1B18">
        <w:trPr>
          <w:trHeight w:val="227"/>
          <w:jc w:val="center"/>
        </w:trPr>
        <w:tc>
          <w:tcPr>
            <w:tcW w:w="2596" w:type="pct"/>
            <w:vAlign w:val="center"/>
            <w:hideMark/>
          </w:tcPr>
          <w:p w14:paraId="058D3C5F" w14:textId="77777777" w:rsidR="009610F4" w:rsidRPr="002A1B18" w:rsidRDefault="009610F4" w:rsidP="002A1B18">
            <w:pPr>
              <w:spacing w:line="360" w:lineRule="auto"/>
              <w:jc w:val="center"/>
              <w:rPr>
                <w:lang w:eastAsia="zh-CN"/>
              </w:rPr>
            </w:pPr>
            <w:r w:rsidRPr="002A1B18">
              <w:rPr>
                <w:lang w:eastAsia="zh-CN"/>
              </w:rPr>
              <w:t>Masse volumique du lubrifiant</w:t>
            </w:r>
          </w:p>
        </w:tc>
        <w:tc>
          <w:tcPr>
            <w:tcW w:w="955" w:type="pct"/>
            <w:vAlign w:val="center"/>
            <w:hideMark/>
          </w:tcPr>
          <w:p w14:paraId="1651B253" w14:textId="08AF7D0E"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ρ</m:t>
                </m:r>
              </m:oMath>
            </m:oMathPara>
          </w:p>
        </w:tc>
        <w:tc>
          <w:tcPr>
            <w:tcW w:w="1449" w:type="pct"/>
            <w:vAlign w:val="center"/>
            <w:hideMark/>
          </w:tcPr>
          <w:p w14:paraId="5732DB44" w14:textId="52EE2DEA" w:rsidR="009610F4" w:rsidRPr="002A1B18" w:rsidRDefault="009610F4" w:rsidP="002A1B18">
            <w:pPr>
              <w:spacing w:line="360" w:lineRule="auto"/>
              <w:jc w:val="center"/>
              <w:rPr>
                <w:lang w:eastAsia="zh-CN"/>
              </w:rPr>
            </w:pPr>
            <w:r w:rsidRPr="002A1B18">
              <w:rPr>
                <w:lang w:eastAsia="zh-CN"/>
              </w:rPr>
              <w:t xml:space="preserve">850 </w:t>
            </w:r>
            <m:oMath>
              <m:r>
                <w:rPr>
                  <w:rFonts w:ascii="Cambria Math" w:hAnsi="Cambria Math"/>
                  <w:lang w:eastAsia="zh-CN"/>
                </w:rPr>
                <m:t>kg/</m:t>
              </m:r>
              <m:sSup>
                <m:sSupPr>
                  <m:ctrlPr>
                    <w:rPr>
                      <w:rFonts w:ascii="Cambria Math" w:hAnsi="Cambria Math"/>
                      <w:i/>
                      <w:iCs/>
                      <w:lang w:eastAsia="zh-CN"/>
                    </w:rPr>
                  </m:ctrlPr>
                </m:sSupPr>
                <m:e>
                  <m:r>
                    <w:rPr>
                      <w:rFonts w:ascii="Cambria Math" w:hAnsi="Cambria Math"/>
                      <w:lang w:eastAsia="zh-CN"/>
                    </w:rPr>
                    <m:t>m</m:t>
                  </m:r>
                </m:e>
                <m:sup>
                  <m:r>
                    <w:rPr>
                      <w:rFonts w:ascii="Cambria Math" w:hAnsi="Cambria Math"/>
                      <w:lang w:eastAsia="zh-CN"/>
                    </w:rPr>
                    <m:t>3</m:t>
                  </m:r>
                </m:sup>
              </m:sSup>
            </m:oMath>
          </w:p>
        </w:tc>
      </w:tr>
      <w:tr w:rsidR="009610F4" w:rsidRPr="009610F4" w14:paraId="03882008" w14:textId="77777777" w:rsidTr="002A1B18">
        <w:trPr>
          <w:trHeight w:val="227"/>
          <w:jc w:val="center"/>
        </w:trPr>
        <w:tc>
          <w:tcPr>
            <w:tcW w:w="2596" w:type="pct"/>
            <w:vAlign w:val="center"/>
            <w:hideMark/>
          </w:tcPr>
          <w:p w14:paraId="44B62562" w14:textId="77777777" w:rsidR="009610F4" w:rsidRPr="002A1B18" w:rsidRDefault="009610F4" w:rsidP="002A1B18">
            <w:pPr>
              <w:spacing w:line="360" w:lineRule="auto"/>
              <w:jc w:val="center"/>
              <w:rPr>
                <w:lang w:eastAsia="zh-CN"/>
              </w:rPr>
            </w:pPr>
            <w:r w:rsidRPr="002A1B18">
              <w:rPr>
                <w:lang w:eastAsia="zh-CN"/>
              </w:rPr>
              <w:t>Viscosité dynamique du lubrifiant à 40°C</w:t>
            </w:r>
          </w:p>
        </w:tc>
        <w:tc>
          <w:tcPr>
            <w:tcW w:w="955" w:type="pct"/>
            <w:vAlign w:val="center"/>
            <w:hideMark/>
          </w:tcPr>
          <w:p w14:paraId="1AC50CA7" w14:textId="382A8138" w:rsidR="009610F4" w:rsidRPr="002A1B18" w:rsidRDefault="0066514F"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μ</m:t>
                    </m:r>
                  </m:e>
                  <m:sub>
                    <m:r>
                      <w:rPr>
                        <w:rFonts w:ascii="Cambria Math" w:hAnsi="Cambria Math"/>
                        <w:lang w:eastAsia="zh-CN"/>
                      </w:rPr>
                      <m:t>40°C</m:t>
                    </m:r>
                  </m:sub>
                </m:sSub>
              </m:oMath>
            </m:oMathPara>
          </w:p>
        </w:tc>
        <w:tc>
          <w:tcPr>
            <w:tcW w:w="1449" w:type="pct"/>
            <w:vAlign w:val="center"/>
            <w:hideMark/>
          </w:tcPr>
          <w:p w14:paraId="1483134D" w14:textId="77777777" w:rsidR="009610F4" w:rsidRPr="002A1B18" w:rsidRDefault="009610F4" w:rsidP="002A1B18">
            <w:pPr>
              <w:spacing w:line="360" w:lineRule="auto"/>
              <w:jc w:val="center"/>
              <w:rPr>
                <w:lang w:eastAsia="zh-CN"/>
              </w:rPr>
            </w:pPr>
            <w:r w:rsidRPr="002A1B18">
              <w:rPr>
                <w:lang w:eastAsia="zh-CN"/>
              </w:rPr>
              <w:t>0.0416 Pa.s</w:t>
            </w:r>
          </w:p>
        </w:tc>
      </w:tr>
      <w:tr w:rsidR="009610F4" w:rsidRPr="009610F4" w14:paraId="51F2B2D0" w14:textId="77777777" w:rsidTr="002A1B18">
        <w:trPr>
          <w:trHeight w:val="227"/>
          <w:jc w:val="center"/>
        </w:trPr>
        <w:tc>
          <w:tcPr>
            <w:tcW w:w="2596" w:type="pct"/>
            <w:vAlign w:val="center"/>
            <w:hideMark/>
          </w:tcPr>
          <w:p w14:paraId="18418915" w14:textId="77777777" w:rsidR="009610F4" w:rsidRPr="002A1B18" w:rsidRDefault="009610F4" w:rsidP="002A1B18">
            <w:pPr>
              <w:spacing w:line="360" w:lineRule="auto"/>
              <w:jc w:val="center"/>
              <w:rPr>
                <w:lang w:eastAsia="zh-CN"/>
              </w:rPr>
            </w:pPr>
            <w:r w:rsidRPr="002A1B18">
              <w:rPr>
                <w:lang w:eastAsia="zh-CN"/>
              </w:rPr>
              <w:t>Viscosité dynamique du lubrifiant à 60°C</w:t>
            </w:r>
          </w:p>
        </w:tc>
        <w:tc>
          <w:tcPr>
            <w:tcW w:w="955" w:type="pct"/>
            <w:vAlign w:val="center"/>
            <w:hideMark/>
          </w:tcPr>
          <w:p w14:paraId="2534AA9F" w14:textId="26EF5D32" w:rsidR="009610F4" w:rsidRPr="002A1B18" w:rsidRDefault="0066514F"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µ</m:t>
                    </m:r>
                  </m:e>
                  <m:sub>
                    <m:r>
                      <w:rPr>
                        <w:rFonts w:ascii="Cambria Math" w:hAnsi="Cambria Math"/>
                        <w:lang w:eastAsia="zh-CN"/>
                      </w:rPr>
                      <m:t>60°C</m:t>
                    </m:r>
                  </m:sub>
                </m:sSub>
              </m:oMath>
            </m:oMathPara>
          </w:p>
        </w:tc>
        <w:tc>
          <w:tcPr>
            <w:tcW w:w="1449" w:type="pct"/>
            <w:vAlign w:val="center"/>
            <w:hideMark/>
          </w:tcPr>
          <w:p w14:paraId="70824DE1" w14:textId="77777777" w:rsidR="009610F4" w:rsidRPr="002A1B18" w:rsidRDefault="009610F4" w:rsidP="002A1B18">
            <w:pPr>
              <w:spacing w:line="360" w:lineRule="auto"/>
              <w:jc w:val="center"/>
              <w:rPr>
                <w:lang w:eastAsia="zh-CN"/>
              </w:rPr>
            </w:pPr>
            <w:r w:rsidRPr="002A1B18">
              <w:rPr>
                <w:lang w:eastAsia="zh-CN"/>
              </w:rPr>
              <w:t>0.0191 Pa.s</w:t>
            </w:r>
          </w:p>
        </w:tc>
      </w:tr>
    </w:tbl>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5C1C6F5"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C20694" w:rsidRPr="00C20694">
        <w:rPr>
          <w:b/>
          <w:bCs/>
          <w:iCs/>
        </w:rPr>
        <w:t xml:space="preserve">Tableau </w:t>
      </w:r>
      <w:r w:rsidR="00C20694" w:rsidRPr="00C20694">
        <w:rPr>
          <w:b/>
          <w:bCs/>
          <w:iCs/>
          <w:noProof/>
        </w:rPr>
        <w:t>2.5</w:t>
      </w:r>
      <w:r w:rsidR="00C20694" w:rsidRPr="00C20694">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1BE075B6"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1169" w:name="_Ref528707371"/>
      <w:bookmarkStart w:id="1170" w:name="_Toc536112270"/>
      <w:bookmarkStart w:id="1171" w:name="_Toc536800603"/>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C20694">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C20694">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1169"/>
      <w:r>
        <w:rPr>
          <w:rFonts w:ascii="Calibri" w:eastAsia="Times New Roman" w:hAnsi="Calibri" w:cs="Times New Roman"/>
          <w:bCs/>
          <w:i w:val="0"/>
          <w:iCs w:val="0"/>
          <w:color w:val="auto"/>
          <w:sz w:val="22"/>
          <w:szCs w:val="20"/>
          <w:lang w:eastAsia="fr-FR"/>
        </w:rPr>
        <w:t> : Trois configurations de calcul avec les conditions aux limites</w:t>
      </w:r>
      <w:bookmarkEnd w:id="1170"/>
      <w:bookmarkEnd w:id="1171"/>
    </w:p>
    <w:tbl>
      <w:tblPr>
        <w:tblStyle w:val="TableauListe3"/>
        <w:tblW w:w="0" w:type="auto"/>
        <w:jc w:val="center"/>
        <w:tblLook w:val="0480" w:firstRow="0" w:lastRow="0" w:firstColumn="1" w:lastColumn="0" w:noHBand="0" w:noVBand="1"/>
      </w:tblPr>
      <w:tblGrid>
        <w:gridCol w:w="2125"/>
        <w:gridCol w:w="1987"/>
        <w:gridCol w:w="1984"/>
      </w:tblGrid>
      <w:tr w:rsidR="0093422C" w:rsidRPr="002A1B18" w14:paraId="045A812B" w14:textId="77777777" w:rsidTr="002A1B1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tcPr>
          <w:p w14:paraId="103A970A" w14:textId="77777777" w:rsidR="0093422C" w:rsidRPr="002A1B18" w:rsidRDefault="0093422C" w:rsidP="00D26553">
            <w:pPr>
              <w:jc w:val="center"/>
            </w:pPr>
            <w:r w:rsidRPr="002A1B18">
              <w:t>cas</w:t>
            </w:r>
          </w:p>
        </w:tc>
        <w:tc>
          <w:tcPr>
            <w:tcW w:w="1987" w:type="dxa"/>
            <w:tcBorders>
              <w:top w:val="single" w:sz="12" w:space="0" w:color="auto"/>
              <w:left w:val="single" w:sz="12" w:space="0" w:color="auto"/>
              <w:bottom w:val="single" w:sz="12" w:space="0" w:color="auto"/>
              <w:right w:val="single" w:sz="12" w:space="0" w:color="auto"/>
            </w:tcBorders>
          </w:tcPr>
          <w:p w14:paraId="32C11FB8"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rPr>
              <w:t>Pressure</w:t>
            </w:r>
          </w:p>
        </w:tc>
        <w:tc>
          <w:tcPr>
            <w:tcW w:w="1984" w:type="dxa"/>
            <w:tcBorders>
              <w:top w:val="single" w:sz="12" w:space="0" w:color="auto"/>
              <w:left w:val="single" w:sz="12" w:space="0" w:color="auto"/>
              <w:bottom w:val="single" w:sz="12" w:space="0" w:color="auto"/>
              <w:right w:val="single" w:sz="12" w:space="0" w:color="auto"/>
            </w:tcBorders>
          </w:tcPr>
          <w:p w14:paraId="35EA9B74"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noProof/>
              </w:rPr>
              <w:t>Température</w:t>
            </w:r>
          </w:p>
        </w:tc>
      </w:tr>
      <w:tr w:rsidR="0093422C" w14:paraId="665F3685" w14:textId="77777777" w:rsidTr="002A1B18">
        <w:trPr>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right w:val="single" w:sz="4" w:space="0" w:color="auto"/>
            </w:tcBorders>
            <w:vAlign w:val="center"/>
          </w:tcPr>
          <w:p w14:paraId="1F1A01CD" w14:textId="77777777" w:rsidR="0093422C" w:rsidRPr="002A1B18" w:rsidRDefault="0093422C" w:rsidP="00D26553">
            <w:pPr>
              <w:jc w:val="center"/>
              <w:rPr>
                <w:b w:val="0"/>
                <w:noProof/>
              </w:rPr>
            </w:pPr>
            <w:r w:rsidRPr="002A1B18">
              <w:rPr>
                <w:b w:val="0"/>
                <w:noProof/>
              </w:rPr>
              <w:t>Chrage 10kN</w:t>
            </w:r>
          </w:p>
          <w:p w14:paraId="43C3CB45" w14:textId="77777777" w:rsidR="0093422C" w:rsidRPr="002A1B18" w:rsidRDefault="0093422C" w:rsidP="00D26553">
            <w:pPr>
              <w:jc w:val="center"/>
              <w:rPr>
                <w:b w:val="0"/>
                <w:noProof/>
              </w:rPr>
            </w:pPr>
            <w:r w:rsidRPr="002A1B18">
              <w:rPr>
                <w:b w:val="0"/>
                <w:noProof/>
              </w:rPr>
              <w:t>Vitesse 500tr/min</w:t>
            </w:r>
          </w:p>
        </w:tc>
        <w:tc>
          <w:tcPr>
            <w:tcW w:w="1987" w:type="dxa"/>
            <w:vMerge w:val="restart"/>
            <w:tcBorders>
              <w:top w:val="single" w:sz="12" w:space="0" w:color="auto"/>
              <w:left w:val="single" w:sz="4" w:space="0" w:color="auto"/>
              <w:right w:val="single" w:sz="4" w:space="0" w:color="auto"/>
            </w:tcBorders>
            <w:vAlign w:val="center"/>
          </w:tcPr>
          <w:p w14:paraId="4959FFF1"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top w:val="single" w:sz="12" w:space="0" w:color="auto"/>
              <w:left w:val="single" w:sz="4" w:space="0" w:color="auto"/>
            </w:tcBorders>
          </w:tcPr>
          <w:p w14:paraId="1CBC8D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2A1B18">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6DBB8C11" w14:textId="77777777" w:rsidR="0093422C" w:rsidRPr="002A1B18" w:rsidRDefault="0093422C" w:rsidP="00D26553">
            <w:pPr>
              <w:jc w:val="center"/>
              <w:rPr>
                <w:b w:val="0"/>
                <w:noProof/>
              </w:rPr>
            </w:pPr>
            <w:r w:rsidRPr="002A1B18">
              <w:rPr>
                <w:b w:val="0"/>
                <w:noProof/>
              </w:rPr>
              <w:t>Chrage 8kN</w:t>
            </w:r>
          </w:p>
          <w:p w14:paraId="4EF95CC3" w14:textId="77777777" w:rsidR="0093422C" w:rsidRPr="002A1B18" w:rsidRDefault="0093422C" w:rsidP="00D26553">
            <w:pPr>
              <w:jc w:val="center"/>
              <w:rPr>
                <w:b w:val="0"/>
                <w:noProof/>
              </w:rPr>
            </w:pPr>
            <w:r w:rsidRPr="002A1B18">
              <w:rPr>
                <w:b w:val="0"/>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7A7400FA"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2A1B18">
        <w:trPr>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2A1B18" w:rsidRDefault="0093422C" w:rsidP="00D26553">
            <w:pPr>
              <w:jc w:val="center"/>
              <w:rPr>
                <w:b w:val="0"/>
                <w:noProof/>
              </w:rPr>
            </w:pPr>
            <w:r w:rsidRPr="002A1B18">
              <w:rPr>
                <w:b w:val="0"/>
                <w:noProof/>
              </w:rPr>
              <w:t>Charge 6kN</w:t>
            </w:r>
          </w:p>
          <w:p w14:paraId="76181BAA" w14:textId="77777777" w:rsidR="0093422C" w:rsidRPr="002A1B18" w:rsidRDefault="0093422C" w:rsidP="00D26553">
            <w:pPr>
              <w:jc w:val="center"/>
              <w:rPr>
                <w:b w:val="0"/>
                <w:noProof/>
              </w:rPr>
            </w:pPr>
            <w:r w:rsidRPr="002A1B18">
              <w:rPr>
                <w:b w:val="0"/>
                <w:noProof/>
              </w:rPr>
              <w:t xml:space="preserve">Vitesse </w:t>
            </w:r>
            <w:r w:rsidRPr="002A1B18">
              <w:rPr>
                <w:b w:val="0"/>
              </w:rPr>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16485D35"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C20694" w:rsidRPr="00C20694">
        <w:rPr>
          <w:b/>
        </w:rPr>
        <w:t xml:space="preserve">Figure </w:t>
      </w:r>
      <w:r w:rsidR="00C20694" w:rsidRPr="00C20694">
        <w:rPr>
          <w:b/>
          <w:noProof/>
        </w:rPr>
        <w:t>2.5</w:t>
      </w:r>
      <w:r w:rsidR="00C20694" w:rsidRPr="00C20694">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C20694" w:rsidRPr="00C20694">
        <w:rPr>
          <w:b/>
        </w:rPr>
        <w:t>Figure</w:t>
      </w:r>
      <w:r w:rsidR="00C20694" w:rsidRPr="00C20694">
        <w:rPr>
          <w:b/>
          <w:noProof/>
        </w:rPr>
        <w:t xml:space="preserve"> 2.5</w:t>
      </w:r>
      <w:r w:rsidR="00C20694" w:rsidRPr="00C20694">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3"/>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26344B7" w:rsidR="0093422C" w:rsidRDefault="0093422C" w:rsidP="00CD1219">
      <w:pPr>
        <w:jc w:val="center"/>
      </w:pPr>
      <w:bookmarkStart w:id="1172" w:name="_Ref524006364"/>
      <w:bookmarkStart w:id="1173" w:name="_Toc536112206"/>
      <w:bookmarkStart w:id="1174" w:name="_Toc536800507"/>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2</w:t>
      </w:r>
      <w:r w:rsidR="009F566C">
        <w:rPr>
          <w:noProof/>
        </w:rPr>
        <w:fldChar w:fldCharType="end"/>
      </w:r>
      <w:bookmarkEnd w:id="1172"/>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1173"/>
      <w:bookmarkEnd w:id="1174"/>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4"/>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5"/>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0CFC5ED0" w:rsidR="00E75151" w:rsidRPr="003B2745" w:rsidRDefault="0093422C" w:rsidP="00AE5210">
      <w:pPr>
        <w:jc w:val="center"/>
      </w:pPr>
      <w:bookmarkStart w:id="1175" w:name="_Toc536112207"/>
      <w:bookmarkStart w:id="1176" w:name="_Toc536800508"/>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3</w:t>
      </w:r>
      <w:r w:rsidR="009F566C">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1175"/>
      <w:bookmarkEnd w:id="1176"/>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6"/>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7"/>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327ED645" w:rsidR="0093422C" w:rsidRDefault="0093422C" w:rsidP="00E75151">
      <w:pPr>
        <w:jc w:val="center"/>
      </w:pPr>
      <w:bookmarkStart w:id="1177" w:name="_Ref526272542"/>
      <w:bookmarkStart w:id="1178" w:name="_Toc536112208"/>
      <w:bookmarkStart w:id="1179" w:name="_Toc536800509"/>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4</w:t>
      </w:r>
      <w:r w:rsidR="009F566C">
        <w:rPr>
          <w:noProof/>
        </w:rPr>
        <w:fldChar w:fldCharType="end"/>
      </w:r>
      <w:bookmarkEnd w:id="1177"/>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1178"/>
      <w:bookmarkEnd w:id="1179"/>
    </w:p>
    <w:p w14:paraId="05769FCB" w14:textId="77777777" w:rsidR="00CD1219" w:rsidRDefault="00CD1219" w:rsidP="00E75151">
      <w:pPr>
        <w:jc w:val="center"/>
      </w:pPr>
    </w:p>
    <w:p w14:paraId="77C96987" w14:textId="77777777" w:rsidR="00942367" w:rsidRDefault="00942367" w:rsidP="00942367">
      <w:pPr>
        <w:pStyle w:val="Titre2"/>
        <w:ind w:left="567"/>
      </w:pPr>
      <w:bookmarkStart w:id="1180" w:name="_Toc536800394"/>
      <w:r>
        <w:t>Efforts générés dans paliers hydrodynamiques</w:t>
      </w:r>
      <w:bookmarkEnd w:id="1180"/>
    </w:p>
    <w:p w14:paraId="04E25B14" w14:textId="77777777" w:rsidR="00942367" w:rsidRPr="000B533E" w:rsidRDefault="00942367" w:rsidP="00942367"/>
    <w:p w14:paraId="7ACCCBA1" w14:textId="78BD8988"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C20694" w:rsidRPr="00C20694">
        <w:rPr>
          <w:b/>
        </w:rPr>
        <w:t>Figure 2.2</w:t>
      </w:r>
      <w:r w:rsidR="00C20694" w:rsidRPr="00C20694">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66514F"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1181" w:name="_Toc536800395"/>
      <w:r w:rsidRPr="00CC16EF">
        <w:t>Conclusion</w:t>
      </w:r>
      <w:bookmarkEnd w:id="1181"/>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1182" w:name="_Toc536800396"/>
      <w:bookmarkStart w:id="1183" w:name="_GoBack"/>
      <w:r>
        <w:lastRenderedPageBreak/>
        <w:t xml:space="preserve">Chapitre 3 : </w:t>
      </w:r>
      <w:r w:rsidR="00FE05DA">
        <w:br/>
      </w:r>
      <w:r>
        <w:t>Modélisation des rotors</w:t>
      </w:r>
      <w:bookmarkEnd w:id="1182"/>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5BD2AF5B"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w:t>
      </w:r>
      <w:r w:rsidR="00A071AF">
        <w:rPr>
          <w:rFonts w:asciiTheme="minorHAnsi" w:hAnsiTheme="minorHAnsi"/>
          <w:szCs w:val="22"/>
        </w:rPr>
        <w:t>x</w:t>
      </w:r>
      <w:r w:rsidR="008F23B1" w:rsidRPr="00A60B6F">
        <w:rPr>
          <w:rFonts w:asciiTheme="minorHAnsi" w:hAnsiTheme="minorHAnsi"/>
          <w:szCs w:val="22"/>
        </w:rPr>
        <w:t xml:space="preserve"> calcul</w:t>
      </w:r>
      <w:r w:rsidR="00A071AF">
        <w:rPr>
          <w:rFonts w:asciiTheme="minorHAnsi" w:hAnsiTheme="minorHAnsi"/>
          <w:szCs w:val="22"/>
        </w:rPr>
        <w:t>s</w:t>
      </w:r>
      <w:r w:rsidR="008F23B1" w:rsidRPr="00A60B6F">
        <w:rPr>
          <w:rFonts w:asciiTheme="minorHAnsi" w:hAnsiTheme="minorHAnsi"/>
          <w:szCs w:val="22"/>
        </w:rPr>
        <w:t xml:space="preserve"> de la force hydrodynamique et </w:t>
      </w:r>
      <w:r w:rsidR="00A071AF">
        <w:rPr>
          <w:rFonts w:asciiTheme="minorHAnsi" w:hAnsiTheme="minorHAnsi"/>
          <w:szCs w:val="22"/>
        </w:rPr>
        <w:t>d</w:t>
      </w:r>
      <w:r w:rsidR="008F23B1" w:rsidRPr="00A60B6F">
        <w:rPr>
          <w:rFonts w:asciiTheme="minorHAnsi" w:hAnsiTheme="minorHAnsi"/>
          <w:szCs w:val="22"/>
        </w:rPr>
        <w:t xml:space="preserve">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w:t>
      </w:r>
      <w:r w:rsidR="00A071AF">
        <w:rPr>
          <w:rFonts w:asciiTheme="minorHAnsi" w:hAnsiTheme="minorHAnsi"/>
          <w:szCs w:val="22"/>
        </w:rPr>
        <w:t xml:space="preserve">la </w:t>
      </w:r>
      <w:r w:rsidR="008F23B1" w:rsidRPr="00A60B6F">
        <w:rPr>
          <w:rFonts w:asciiTheme="minorHAnsi" w:hAnsiTheme="minorHAnsi"/>
          <w:szCs w:val="22"/>
        </w:rPr>
        <w:t xml:space="preserve">stabilité de l’effet Morton. </w:t>
      </w:r>
    </w:p>
    <w:p w14:paraId="7B2D619D" w14:textId="528554FE"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Dans un premier temps, le modèle thermomécanique du rotor basé sur la méthode d</w:t>
      </w:r>
      <w:r w:rsidR="00A071AF">
        <w:rPr>
          <w:rFonts w:asciiTheme="minorHAnsi" w:hAnsiTheme="minorHAnsi"/>
          <w:szCs w:val="22"/>
        </w:rPr>
        <w:t xml:space="preserve">es </w:t>
      </w:r>
      <w:r w:rsidRPr="00A60B6F">
        <w:rPr>
          <w:rFonts w:asciiTheme="minorHAnsi" w:hAnsiTheme="minorHAnsi"/>
          <w:szCs w:val="22"/>
        </w:rPr>
        <w:t xml:space="preserve">éléments finis est présenté. </w:t>
      </w:r>
      <w:r w:rsidR="00226D63">
        <w:rPr>
          <w:rFonts w:asciiTheme="minorHAnsi" w:hAnsiTheme="minorHAnsi"/>
          <w:szCs w:val="22"/>
        </w:rPr>
        <w:t xml:space="preserve">Ce modèle </w:t>
      </w:r>
      <w:r w:rsidRPr="00A60B6F">
        <w:rPr>
          <w:rFonts w:asciiTheme="minorHAnsi" w:hAnsiTheme="minorHAnsi"/>
          <w:szCs w:val="22"/>
        </w:rPr>
        <w:t xml:space="preserve">permet de prédire la déformation thermique du rotor sous chargement thermique. Ensuite, la modélisation de la dynamique des rotors </w:t>
      </w:r>
      <w:r w:rsidR="00344AC6">
        <w:rPr>
          <w:rFonts w:asciiTheme="minorHAnsi" w:hAnsiTheme="minorHAnsi"/>
          <w:szCs w:val="22"/>
        </w:rPr>
        <w:t xml:space="preserve">est </w:t>
      </w:r>
      <w:r w:rsidRPr="00A60B6F">
        <w:rPr>
          <w:rFonts w:asciiTheme="minorHAnsi" w:hAnsiTheme="minorHAnsi"/>
          <w:szCs w:val="22"/>
        </w:rPr>
        <w:t xml:space="preserve"> décrite. Deux modèles</w:t>
      </w:r>
      <w:r w:rsidR="00344AC6">
        <w:rPr>
          <w:rFonts w:asciiTheme="minorHAnsi" w:hAnsiTheme="minorHAnsi"/>
          <w:szCs w:val="22"/>
        </w:rPr>
        <w:t xml:space="preserve"> de</w:t>
      </w:r>
      <w:r w:rsidRPr="00A60B6F">
        <w:rPr>
          <w:rFonts w:asciiTheme="minorHAnsi" w:hAnsiTheme="minorHAnsi"/>
          <w:szCs w:val="22"/>
        </w:rPr>
        <w:t xml:space="preserve"> dynamique des rotors </w:t>
      </w:r>
      <w:r w:rsidR="00A60B6F" w:rsidRPr="00A60B6F">
        <w:rPr>
          <w:rFonts w:asciiTheme="minorHAnsi" w:hAnsiTheme="minorHAnsi"/>
          <w:szCs w:val="22"/>
        </w:rPr>
        <w:t xml:space="preserve">sont </w:t>
      </w:r>
      <w:r w:rsidR="00344AC6">
        <w:rPr>
          <w:rFonts w:asciiTheme="minorHAnsi" w:hAnsiTheme="minorHAnsi"/>
          <w:szCs w:val="22"/>
        </w:rPr>
        <w:t>introduits</w:t>
      </w:r>
      <w:r w:rsidR="00344AC6" w:rsidRPr="00A60B6F">
        <w:rPr>
          <w:rFonts w:asciiTheme="minorHAnsi" w:hAnsiTheme="minorHAnsi"/>
          <w:szCs w:val="22"/>
        </w:rPr>
        <w:t> </w:t>
      </w:r>
      <w:r w:rsidR="00A60B6F" w:rsidRPr="00A60B6F">
        <w:rPr>
          <w:rFonts w:asciiTheme="minorHAnsi" w:hAnsiTheme="minorHAnsi"/>
          <w:szCs w:val="22"/>
        </w:rPr>
        <w:t xml:space="preserve">: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La méthode de Newmark</w:t>
      </w:r>
      <w:r w:rsidR="00344AC6">
        <w:rPr>
          <w:rFonts w:asciiTheme="minorHAnsi" w:hAnsiTheme="minorHAnsi"/>
          <w:szCs w:val="22"/>
        </w:rPr>
        <w:t xml:space="preserve"> -</w:t>
      </w:r>
      <w:r w:rsidR="00A60B6F" w:rsidRPr="00A60B6F">
        <w:rPr>
          <w:rFonts w:asciiTheme="minorHAnsi" w:hAnsiTheme="minorHAnsi"/>
          <w:szCs w:val="22"/>
        </w:rPr>
        <w:t xml:space="preserve"> combinée </w:t>
      </w:r>
      <w:r w:rsidR="00A60B6F">
        <w:rPr>
          <w:rFonts w:asciiTheme="minorHAnsi" w:hAnsiTheme="minorHAnsi"/>
          <w:szCs w:val="22"/>
        </w:rPr>
        <w:t>avec</w:t>
      </w:r>
      <w:r w:rsidRPr="00A60B6F">
        <w:rPr>
          <w:rFonts w:asciiTheme="minorHAnsi" w:hAnsiTheme="minorHAnsi"/>
          <w:szCs w:val="22"/>
        </w:rPr>
        <w:t xml:space="preserve"> la méthode de Newton-Raphson</w:t>
      </w:r>
      <w:r w:rsidR="00344AC6">
        <w:rPr>
          <w:rFonts w:asciiTheme="minorHAnsi" w:hAnsiTheme="minorHAnsi"/>
          <w:szCs w:val="22"/>
        </w:rPr>
        <w:t xml:space="preserve"> -</w:t>
      </w:r>
      <w:r w:rsidRPr="00A60B6F">
        <w:rPr>
          <w:rFonts w:asciiTheme="minorHAnsi" w:hAnsiTheme="minorHAnsi"/>
          <w:szCs w:val="22"/>
        </w:rPr>
        <w:t xml:space="preserve"> </w:t>
      </w:r>
      <w:r w:rsidR="00344AC6">
        <w:rPr>
          <w:rFonts w:asciiTheme="minorHAnsi" w:hAnsiTheme="minorHAnsi"/>
          <w:szCs w:val="22"/>
        </w:rPr>
        <w:t xml:space="preserve">est </w:t>
      </w:r>
      <w:r w:rsidR="00A60B6F">
        <w:rPr>
          <w:rFonts w:asciiTheme="minorHAnsi" w:hAnsiTheme="minorHAnsi"/>
          <w:szCs w:val="22"/>
        </w:rPr>
        <w:t xml:space="preserve"> utilisée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1184" w:name="_Toc533768834"/>
      <w:bookmarkStart w:id="1185" w:name="_Toc533769133"/>
      <w:bookmarkStart w:id="1186" w:name="_Toc533769305"/>
      <w:bookmarkStart w:id="1187" w:name="_Toc533769357"/>
      <w:bookmarkStart w:id="1188" w:name="_Toc533769756"/>
      <w:bookmarkStart w:id="1189" w:name="_Toc533771817"/>
      <w:bookmarkStart w:id="1190" w:name="_Toc533772305"/>
      <w:bookmarkStart w:id="1191" w:name="_Toc533774377"/>
      <w:bookmarkStart w:id="1192" w:name="_Toc533775569"/>
      <w:bookmarkStart w:id="1193" w:name="_Toc533776213"/>
      <w:bookmarkStart w:id="1194" w:name="_Toc533776340"/>
      <w:bookmarkStart w:id="1195" w:name="_Toc533777565"/>
      <w:bookmarkStart w:id="1196" w:name="_Toc534279473"/>
      <w:bookmarkStart w:id="1197" w:name="_Toc534279571"/>
      <w:bookmarkStart w:id="1198" w:name="_Toc534279649"/>
      <w:bookmarkStart w:id="1199" w:name="_Toc534290945"/>
      <w:bookmarkStart w:id="1200" w:name="_Toc534293227"/>
      <w:bookmarkStart w:id="1201" w:name="_Toc534293511"/>
      <w:bookmarkStart w:id="1202" w:name="_Toc534293589"/>
      <w:bookmarkStart w:id="1203" w:name="_Toc534387888"/>
      <w:bookmarkStart w:id="1204" w:name="_Toc534410859"/>
      <w:bookmarkStart w:id="1205" w:name="_Toc534620773"/>
      <w:bookmarkStart w:id="1206" w:name="_Toc534621259"/>
      <w:bookmarkStart w:id="1207" w:name="_Toc534621364"/>
      <w:bookmarkStart w:id="1208" w:name="_Toc534621471"/>
      <w:bookmarkStart w:id="1209" w:name="_Toc534625130"/>
      <w:bookmarkStart w:id="1210" w:name="_Toc534631430"/>
      <w:bookmarkStart w:id="1211" w:name="_Toc534631530"/>
      <w:bookmarkStart w:id="1212" w:name="_Toc534631883"/>
      <w:bookmarkStart w:id="1213" w:name="_Toc534632116"/>
      <w:bookmarkStart w:id="1214" w:name="_Toc534632328"/>
      <w:bookmarkStart w:id="1215" w:name="_Toc534632450"/>
      <w:bookmarkStart w:id="1216" w:name="_Toc534632549"/>
      <w:bookmarkStart w:id="1217" w:name="_Toc534633842"/>
      <w:bookmarkStart w:id="1218" w:name="_Toc534634186"/>
      <w:bookmarkStart w:id="1219" w:name="_Toc534634590"/>
      <w:bookmarkStart w:id="1220" w:name="_Toc534634965"/>
      <w:bookmarkStart w:id="1221" w:name="_Toc534635065"/>
      <w:bookmarkStart w:id="1222" w:name="_Toc534635165"/>
      <w:bookmarkStart w:id="1223" w:name="_Toc534635265"/>
      <w:bookmarkStart w:id="1224" w:name="_Toc534635365"/>
      <w:bookmarkStart w:id="1225" w:name="_Toc534635486"/>
      <w:bookmarkStart w:id="1226" w:name="_Toc534635585"/>
      <w:bookmarkStart w:id="1227" w:name="_Toc534636635"/>
      <w:bookmarkStart w:id="1228" w:name="_Toc534638263"/>
      <w:bookmarkStart w:id="1229" w:name="_Toc534638349"/>
      <w:bookmarkStart w:id="1230" w:name="_Toc534638716"/>
      <w:bookmarkStart w:id="1231" w:name="_Toc534640571"/>
      <w:bookmarkStart w:id="1232" w:name="_Toc534650381"/>
      <w:bookmarkStart w:id="1233" w:name="_Toc534707657"/>
      <w:bookmarkStart w:id="1234" w:name="_Toc534719962"/>
      <w:bookmarkStart w:id="1235" w:name="_Toc534720645"/>
      <w:bookmarkStart w:id="1236" w:name="_Toc534721417"/>
      <w:bookmarkStart w:id="1237" w:name="_Toc534723195"/>
      <w:bookmarkStart w:id="1238" w:name="_Toc534724107"/>
      <w:bookmarkStart w:id="1239" w:name="_Toc534724652"/>
      <w:bookmarkStart w:id="1240" w:name="_Toc534724956"/>
      <w:bookmarkStart w:id="1241" w:name="_Toc534725627"/>
      <w:bookmarkStart w:id="1242" w:name="_Toc534729710"/>
      <w:bookmarkStart w:id="1243" w:name="_Toc534792259"/>
      <w:bookmarkStart w:id="1244" w:name="_Toc534792908"/>
      <w:bookmarkStart w:id="1245" w:name="_Toc534793233"/>
      <w:bookmarkStart w:id="1246" w:name="_Toc534793991"/>
      <w:bookmarkStart w:id="1247" w:name="_Toc534794086"/>
      <w:bookmarkStart w:id="1248" w:name="_Toc534794183"/>
      <w:bookmarkStart w:id="1249" w:name="_Toc534796815"/>
      <w:bookmarkStart w:id="1250" w:name="_Toc534878071"/>
      <w:bookmarkStart w:id="1251" w:name="_Toc534878165"/>
      <w:bookmarkStart w:id="1252" w:name="_Toc534880503"/>
      <w:bookmarkStart w:id="1253" w:name="_Toc534895235"/>
      <w:bookmarkStart w:id="1254" w:name="_Toc534895952"/>
      <w:bookmarkStart w:id="1255" w:name="_Toc534896506"/>
      <w:bookmarkStart w:id="1256" w:name="_Toc534896899"/>
      <w:bookmarkStart w:id="1257" w:name="_Toc534983295"/>
      <w:bookmarkStart w:id="1258" w:name="_Toc534984829"/>
      <w:bookmarkStart w:id="1259" w:name="_Toc535242921"/>
      <w:bookmarkStart w:id="1260" w:name="_Toc535243273"/>
      <w:bookmarkStart w:id="1261" w:name="_Toc535245056"/>
      <w:bookmarkStart w:id="1262" w:name="_Toc535248180"/>
      <w:bookmarkStart w:id="1263" w:name="_Toc535248597"/>
      <w:bookmarkStart w:id="1264" w:name="_Toc535250076"/>
      <w:bookmarkStart w:id="1265" w:name="_Toc535251256"/>
      <w:bookmarkStart w:id="1266" w:name="_Toc535251797"/>
      <w:bookmarkStart w:id="1267" w:name="_Toc535252151"/>
      <w:bookmarkStart w:id="1268" w:name="_Toc535346219"/>
      <w:bookmarkStart w:id="1269" w:name="_Toc535418746"/>
      <w:bookmarkStart w:id="1270" w:name="_Toc535505048"/>
      <w:bookmarkStart w:id="1271" w:name="_Toc535509368"/>
      <w:bookmarkStart w:id="1272" w:name="_Toc535510061"/>
      <w:bookmarkStart w:id="1273" w:name="_Toc535512814"/>
      <w:bookmarkStart w:id="1274" w:name="_Toc535512903"/>
      <w:bookmarkStart w:id="1275" w:name="_Toc535527927"/>
      <w:bookmarkStart w:id="1276" w:name="_Toc535536132"/>
      <w:bookmarkStart w:id="1277" w:name="_Toc535575125"/>
      <w:bookmarkStart w:id="1278" w:name="_Toc535587583"/>
      <w:bookmarkStart w:id="1279" w:name="_Toc535587840"/>
      <w:bookmarkStart w:id="1280" w:name="_Toc535588525"/>
      <w:bookmarkStart w:id="1281" w:name="_Toc535589752"/>
      <w:bookmarkStart w:id="1282" w:name="_Toc535590216"/>
      <w:bookmarkStart w:id="1283" w:name="_Toc535594646"/>
      <w:bookmarkStart w:id="1284" w:name="_Toc535832327"/>
      <w:bookmarkStart w:id="1285" w:name="_Toc535834263"/>
      <w:bookmarkStart w:id="1286" w:name="_Toc535846099"/>
      <w:bookmarkStart w:id="1287" w:name="_Toc535846291"/>
      <w:bookmarkStart w:id="1288" w:name="_Toc535853015"/>
      <w:bookmarkStart w:id="1289" w:name="_Toc535853262"/>
      <w:bookmarkStart w:id="1290" w:name="_Toc535854156"/>
      <w:bookmarkStart w:id="1291" w:name="_Toc535854682"/>
      <w:bookmarkStart w:id="1292" w:name="_Toc535918646"/>
      <w:bookmarkStart w:id="1293" w:name="_Toc535932509"/>
      <w:bookmarkStart w:id="1294" w:name="_Toc535932601"/>
      <w:bookmarkStart w:id="1295" w:name="_Toc535933432"/>
      <w:bookmarkStart w:id="1296" w:name="_Toc535934324"/>
      <w:bookmarkStart w:id="1297" w:name="_Toc535935075"/>
      <w:bookmarkStart w:id="1298" w:name="_Toc535935851"/>
      <w:bookmarkStart w:id="1299" w:name="_Toc535938386"/>
      <w:bookmarkStart w:id="1300" w:name="_Toc535938735"/>
      <w:bookmarkStart w:id="1301" w:name="_Toc535942421"/>
      <w:bookmarkStart w:id="1302" w:name="_Toc535942658"/>
      <w:bookmarkStart w:id="1303" w:name="_Toc535942880"/>
      <w:bookmarkStart w:id="1304" w:name="_Toc535942976"/>
      <w:bookmarkStart w:id="1305" w:name="_Toc535943072"/>
      <w:bookmarkStart w:id="1306" w:name="_Toc535947821"/>
      <w:bookmarkStart w:id="1307" w:name="_Toc536006875"/>
      <w:bookmarkStart w:id="1308" w:name="_Toc536110506"/>
      <w:bookmarkStart w:id="1309" w:name="_Toc536110882"/>
      <w:bookmarkStart w:id="1310" w:name="_Toc536112101"/>
      <w:bookmarkStart w:id="1311" w:name="_Toc536112421"/>
      <w:bookmarkStart w:id="1312" w:name="_Toc536113306"/>
      <w:bookmarkStart w:id="1313" w:name="_Toc536113518"/>
      <w:bookmarkStart w:id="1314" w:name="_Toc536113730"/>
      <w:bookmarkStart w:id="1315" w:name="_Toc536115029"/>
      <w:bookmarkStart w:id="1316" w:name="_Toc536115299"/>
      <w:bookmarkStart w:id="1317" w:name="_Toc536117489"/>
      <w:bookmarkStart w:id="1318" w:name="_Toc536117704"/>
      <w:bookmarkStart w:id="1319" w:name="_Toc536118725"/>
      <w:bookmarkStart w:id="1320" w:name="_Toc536120017"/>
      <w:bookmarkStart w:id="1321" w:name="_Toc536120233"/>
      <w:bookmarkStart w:id="1322" w:name="_Toc536127295"/>
      <w:bookmarkStart w:id="1323" w:name="_Toc536127512"/>
      <w:bookmarkStart w:id="1324" w:name="_Toc536128296"/>
      <w:bookmarkStart w:id="1325" w:name="_Toc536129419"/>
      <w:bookmarkStart w:id="1326" w:name="_Toc536129637"/>
      <w:bookmarkStart w:id="1327" w:name="_Toc536129858"/>
      <w:bookmarkStart w:id="1328" w:name="_Toc536130081"/>
      <w:bookmarkStart w:id="1329" w:name="_Toc536130307"/>
      <w:bookmarkStart w:id="1330" w:name="_Toc536130543"/>
      <w:bookmarkStart w:id="1331" w:name="_Toc536131237"/>
      <w:bookmarkStart w:id="1332" w:name="_Toc536131498"/>
      <w:bookmarkStart w:id="1333" w:name="_Toc536199911"/>
      <w:bookmarkStart w:id="1334" w:name="_Toc536200158"/>
      <w:bookmarkStart w:id="1335" w:name="_Toc536200653"/>
      <w:bookmarkStart w:id="1336" w:name="_Toc536200901"/>
      <w:bookmarkStart w:id="1337" w:name="_Toc536201148"/>
      <w:bookmarkStart w:id="1338" w:name="_Toc536201395"/>
      <w:bookmarkStart w:id="1339" w:name="_Toc536202310"/>
      <w:bookmarkStart w:id="1340" w:name="_Toc536203681"/>
      <w:bookmarkStart w:id="1341" w:name="_Toc536203927"/>
      <w:bookmarkStart w:id="1342" w:name="_Toc536204173"/>
      <w:bookmarkStart w:id="1343" w:name="_Toc536539321"/>
      <w:bookmarkStart w:id="1344" w:name="_Toc536539574"/>
      <w:bookmarkStart w:id="1345" w:name="_Toc536543350"/>
      <w:bookmarkStart w:id="1346" w:name="_Toc536543604"/>
      <w:bookmarkStart w:id="1347" w:name="_Toc536544495"/>
      <w:bookmarkStart w:id="1348" w:name="_Toc536545435"/>
      <w:bookmarkStart w:id="1349" w:name="_Toc536546586"/>
      <w:bookmarkStart w:id="1350" w:name="_Toc536626882"/>
      <w:bookmarkStart w:id="1351" w:name="_Toc536725961"/>
      <w:bookmarkStart w:id="1352" w:name="_Toc536741057"/>
      <w:bookmarkStart w:id="1353" w:name="_Toc536741314"/>
      <w:bookmarkStart w:id="1354" w:name="_Toc536741570"/>
      <w:bookmarkStart w:id="1355" w:name="_Toc536784629"/>
      <w:bookmarkStart w:id="1356" w:name="_Toc536797524"/>
      <w:bookmarkStart w:id="1357" w:name="_Toc536797787"/>
      <w:bookmarkStart w:id="1358" w:name="_Toc536798184"/>
      <w:bookmarkStart w:id="1359" w:name="_Toc536798439"/>
      <w:bookmarkStart w:id="1360" w:name="_Toc536798694"/>
      <w:bookmarkStart w:id="1361" w:name="_Toc536800397"/>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362" w:name="_Toc533768835"/>
      <w:bookmarkStart w:id="1363" w:name="_Toc533769134"/>
      <w:bookmarkStart w:id="1364" w:name="_Toc533769306"/>
      <w:bookmarkStart w:id="1365" w:name="_Toc533769358"/>
      <w:bookmarkStart w:id="1366" w:name="_Toc533769757"/>
      <w:bookmarkStart w:id="1367" w:name="_Toc533771818"/>
      <w:bookmarkStart w:id="1368" w:name="_Toc533772306"/>
      <w:bookmarkStart w:id="1369" w:name="_Toc533774378"/>
      <w:bookmarkStart w:id="1370" w:name="_Toc533775570"/>
      <w:bookmarkStart w:id="1371" w:name="_Toc533776214"/>
      <w:bookmarkStart w:id="1372" w:name="_Toc533776341"/>
      <w:bookmarkStart w:id="1373" w:name="_Toc533777566"/>
      <w:bookmarkStart w:id="1374" w:name="_Toc534279474"/>
      <w:bookmarkStart w:id="1375" w:name="_Toc534279572"/>
      <w:bookmarkStart w:id="1376" w:name="_Toc534279650"/>
      <w:bookmarkStart w:id="1377" w:name="_Toc534290946"/>
      <w:bookmarkStart w:id="1378" w:name="_Toc534293228"/>
      <w:bookmarkStart w:id="1379" w:name="_Toc534293512"/>
      <w:bookmarkStart w:id="1380" w:name="_Toc534293590"/>
      <w:bookmarkStart w:id="1381" w:name="_Toc534387889"/>
      <w:bookmarkStart w:id="1382" w:name="_Toc534410860"/>
      <w:bookmarkStart w:id="1383" w:name="_Toc534620774"/>
      <w:bookmarkStart w:id="1384" w:name="_Toc534621260"/>
      <w:bookmarkStart w:id="1385" w:name="_Toc534621365"/>
      <w:bookmarkStart w:id="1386" w:name="_Toc534621472"/>
      <w:bookmarkStart w:id="1387" w:name="_Toc534625131"/>
      <w:bookmarkStart w:id="1388" w:name="_Toc534631431"/>
      <w:bookmarkStart w:id="1389" w:name="_Toc534631531"/>
      <w:bookmarkStart w:id="1390" w:name="_Toc534631884"/>
      <w:bookmarkStart w:id="1391" w:name="_Toc534632117"/>
      <w:bookmarkStart w:id="1392" w:name="_Toc534632329"/>
      <w:bookmarkStart w:id="1393" w:name="_Toc534632451"/>
      <w:bookmarkStart w:id="1394" w:name="_Toc534632550"/>
      <w:bookmarkStart w:id="1395" w:name="_Toc534633843"/>
      <w:bookmarkStart w:id="1396" w:name="_Toc534634187"/>
      <w:bookmarkStart w:id="1397" w:name="_Toc534634591"/>
      <w:bookmarkStart w:id="1398" w:name="_Toc534634966"/>
      <w:bookmarkStart w:id="1399" w:name="_Toc534635066"/>
      <w:bookmarkStart w:id="1400" w:name="_Toc534635166"/>
      <w:bookmarkStart w:id="1401" w:name="_Toc534635266"/>
      <w:bookmarkStart w:id="1402" w:name="_Toc534635366"/>
      <w:bookmarkStart w:id="1403" w:name="_Toc534635487"/>
      <w:bookmarkStart w:id="1404" w:name="_Toc534635586"/>
      <w:bookmarkStart w:id="1405" w:name="_Toc534636636"/>
      <w:bookmarkStart w:id="1406" w:name="_Toc534638264"/>
      <w:bookmarkStart w:id="1407" w:name="_Toc534638350"/>
      <w:bookmarkStart w:id="1408" w:name="_Toc534638717"/>
      <w:bookmarkStart w:id="1409" w:name="_Toc534640572"/>
      <w:bookmarkStart w:id="1410" w:name="_Toc534650382"/>
      <w:bookmarkStart w:id="1411" w:name="_Toc534707658"/>
      <w:bookmarkStart w:id="1412" w:name="_Toc534719963"/>
      <w:bookmarkStart w:id="1413" w:name="_Toc534720646"/>
      <w:bookmarkStart w:id="1414" w:name="_Toc534721418"/>
      <w:bookmarkStart w:id="1415" w:name="_Toc534723196"/>
      <w:bookmarkStart w:id="1416" w:name="_Toc534724108"/>
      <w:bookmarkStart w:id="1417" w:name="_Toc534724653"/>
      <w:bookmarkStart w:id="1418" w:name="_Toc534724957"/>
      <w:bookmarkStart w:id="1419" w:name="_Toc534725628"/>
      <w:bookmarkStart w:id="1420" w:name="_Toc534729711"/>
      <w:bookmarkStart w:id="1421" w:name="_Toc534792260"/>
      <w:bookmarkStart w:id="1422" w:name="_Toc534792909"/>
      <w:bookmarkStart w:id="1423" w:name="_Toc534793234"/>
      <w:bookmarkStart w:id="1424" w:name="_Toc534793992"/>
      <w:bookmarkStart w:id="1425" w:name="_Toc534794087"/>
      <w:bookmarkStart w:id="1426" w:name="_Toc534794184"/>
      <w:bookmarkStart w:id="1427" w:name="_Toc534796816"/>
      <w:bookmarkStart w:id="1428" w:name="_Toc534878072"/>
      <w:bookmarkStart w:id="1429" w:name="_Toc534878166"/>
      <w:bookmarkStart w:id="1430" w:name="_Toc534880504"/>
      <w:bookmarkStart w:id="1431" w:name="_Toc534895236"/>
      <w:bookmarkStart w:id="1432" w:name="_Toc534895953"/>
      <w:bookmarkStart w:id="1433" w:name="_Toc534896507"/>
      <w:bookmarkStart w:id="1434" w:name="_Toc534896900"/>
      <w:bookmarkStart w:id="1435" w:name="_Toc534983296"/>
      <w:bookmarkStart w:id="1436" w:name="_Toc534984830"/>
      <w:bookmarkStart w:id="1437" w:name="_Toc535242922"/>
      <w:bookmarkStart w:id="1438" w:name="_Toc535243274"/>
      <w:bookmarkStart w:id="1439" w:name="_Toc535245057"/>
      <w:bookmarkStart w:id="1440" w:name="_Toc535248181"/>
      <w:bookmarkStart w:id="1441" w:name="_Toc535248598"/>
      <w:bookmarkStart w:id="1442" w:name="_Toc535250077"/>
      <w:bookmarkStart w:id="1443" w:name="_Toc535251257"/>
      <w:bookmarkStart w:id="1444" w:name="_Toc535251798"/>
      <w:bookmarkStart w:id="1445" w:name="_Toc535252152"/>
      <w:bookmarkStart w:id="1446" w:name="_Toc535346220"/>
      <w:bookmarkStart w:id="1447" w:name="_Toc535418747"/>
      <w:bookmarkStart w:id="1448" w:name="_Toc535505049"/>
      <w:bookmarkStart w:id="1449" w:name="_Toc535509369"/>
      <w:bookmarkStart w:id="1450" w:name="_Toc535510062"/>
      <w:bookmarkStart w:id="1451" w:name="_Toc535512815"/>
      <w:bookmarkStart w:id="1452" w:name="_Toc535512904"/>
      <w:bookmarkStart w:id="1453" w:name="_Toc535527928"/>
      <w:bookmarkStart w:id="1454" w:name="_Toc535536133"/>
      <w:bookmarkStart w:id="1455" w:name="_Toc535575126"/>
      <w:bookmarkStart w:id="1456" w:name="_Toc535587584"/>
      <w:bookmarkStart w:id="1457" w:name="_Toc535587841"/>
      <w:bookmarkStart w:id="1458" w:name="_Toc535588526"/>
      <w:bookmarkStart w:id="1459" w:name="_Toc535589753"/>
      <w:bookmarkStart w:id="1460" w:name="_Toc535590217"/>
      <w:bookmarkStart w:id="1461" w:name="_Toc535594647"/>
      <w:bookmarkStart w:id="1462" w:name="_Toc535832328"/>
      <w:bookmarkStart w:id="1463" w:name="_Toc535834264"/>
      <w:bookmarkStart w:id="1464" w:name="_Toc535846100"/>
      <w:bookmarkStart w:id="1465" w:name="_Toc535846292"/>
      <w:bookmarkStart w:id="1466" w:name="_Toc535853016"/>
      <w:bookmarkStart w:id="1467" w:name="_Toc535853263"/>
      <w:bookmarkStart w:id="1468" w:name="_Toc535854157"/>
      <w:bookmarkStart w:id="1469" w:name="_Toc535854683"/>
      <w:bookmarkStart w:id="1470" w:name="_Toc535918647"/>
      <w:bookmarkStart w:id="1471" w:name="_Toc535932510"/>
      <w:bookmarkStart w:id="1472" w:name="_Toc535932602"/>
      <w:bookmarkStart w:id="1473" w:name="_Toc535933433"/>
      <w:bookmarkStart w:id="1474" w:name="_Toc535934325"/>
      <w:bookmarkStart w:id="1475" w:name="_Toc535935076"/>
      <w:bookmarkStart w:id="1476" w:name="_Toc535935852"/>
      <w:bookmarkStart w:id="1477" w:name="_Toc535938387"/>
      <w:bookmarkStart w:id="1478" w:name="_Toc535938736"/>
      <w:bookmarkStart w:id="1479" w:name="_Toc535942422"/>
      <w:bookmarkStart w:id="1480" w:name="_Toc535942659"/>
      <w:bookmarkStart w:id="1481" w:name="_Toc535942881"/>
      <w:bookmarkStart w:id="1482" w:name="_Toc535942977"/>
      <w:bookmarkStart w:id="1483" w:name="_Toc535943073"/>
      <w:bookmarkStart w:id="1484" w:name="_Toc535947822"/>
      <w:bookmarkStart w:id="1485" w:name="_Toc536006876"/>
      <w:bookmarkStart w:id="1486" w:name="_Toc536110507"/>
      <w:bookmarkStart w:id="1487" w:name="_Toc536110883"/>
      <w:bookmarkStart w:id="1488" w:name="_Toc536112102"/>
      <w:bookmarkStart w:id="1489" w:name="_Toc536112422"/>
      <w:bookmarkStart w:id="1490" w:name="_Toc536113307"/>
      <w:bookmarkStart w:id="1491" w:name="_Toc536113519"/>
      <w:bookmarkStart w:id="1492" w:name="_Toc536113731"/>
      <w:bookmarkStart w:id="1493" w:name="_Toc536115030"/>
      <w:bookmarkStart w:id="1494" w:name="_Toc536115300"/>
      <w:bookmarkStart w:id="1495" w:name="_Toc536117490"/>
      <w:bookmarkStart w:id="1496" w:name="_Toc536117705"/>
      <w:bookmarkStart w:id="1497" w:name="_Toc536118726"/>
      <w:bookmarkStart w:id="1498" w:name="_Toc536120018"/>
      <w:bookmarkStart w:id="1499" w:name="_Toc536120234"/>
      <w:bookmarkStart w:id="1500" w:name="_Toc536127296"/>
      <w:bookmarkStart w:id="1501" w:name="_Toc536127513"/>
      <w:bookmarkStart w:id="1502" w:name="_Toc536128297"/>
      <w:bookmarkStart w:id="1503" w:name="_Toc536129420"/>
      <w:bookmarkStart w:id="1504" w:name="_Toc536129638"/>
      <w:bookmarkStart w:id="1505" w:name="_Toc536129859"/>
      <w:bookmarkStart w:id="1506" w:name="_Toc536130082"/>
      <w:bookmarkStart w:id="1507" w:name="_Toc536130308"/>
      <w:bookmarkStart w:id="1508" w:name="_Toc536130544"/>
      <w:bookmarkStart w:id="1509" w:name="_Toc536131238"/>
      <w:bookmarkStart w:id="1510" w:name="_Toc536131499"/>
      <w:bookmarkStart w:id="1511" w:name="_Toc536199912"/>
      <w:bookmarkStart w:id="1512" w:name="_Toc536200159"/>
      <w:bookmarkStart w:id="1513" w:name="_Toc536200654"/>
      <w:bookmarkStart w:id="1514" w:name="_Toc536200902"/>
      <w:bookmarkStart w:id="1515" w:name="_Toc536201149"/>
      <w:bookmarkStart w:id="1516" w:name="_Toc536201396"/>
      <w:bookmarkStart w:id="1517" w:name="_Toc536202311"/>
      <w:bookmarkStart w:id="1518" w:name="_Toc536203682"/>
      <w:bookmarkStart w:id="1519" w:name="_Toc536203928"/>
      <w:bookmarkStart w:id="1520" w:name="_Toc536204174"/>
      <w:bookmarkStart w:id="1521" w:name="_Toc536539322"/>
      <w:bookmarkStart w:id="1522" w:name="_Toc536539575"/>
      <w:bookmarkStart w:id="1523" w:name="_Toc536543351"/>
      <w:bookmarkStart w:id="1524" w:name="_Toc536543605"/>
      <w:bookmarkStart w:id="1525" w:name="_Toc536544496"/>
      <w:bookmarkStart w:id="1526" w:name="_Toc536545436"/>
      <w:bookmarkStart w:id="1527" w:name="_Toc536546587"/>
      <w:bookmarkStart w:id="1528" w:name="_Toc536626883"/>
      <w:bookmarkStart w:id="1529" w:name="_Toc536725962"/>
      <w:bookmarkStart w:id="1530" w:name="_Toc536741058"/>
      <w:bookmarkStart w:id="1531" w:name="_Toc536741315"/>
      <w:bookmarkStart w:id="1532" w:name="_Toc536741571"/>
      <w:bookmarkStart w:id="1533" w:name="_Toc536784630"/>
      <w:bookmarkStart w:id="1534" w:name="_Toc536797525"/>
      <w:bookmarkStart w:id="1535" w:name="_Toc536797788"/>
      <w:bookmarkStart w:id="1536" w:name="_Toc536798185"/>
      <w:bookmarkStart w:id="1537" w:name="_Toc536798440"/>
      <w:bookmarkStart w:id="1538" w:name="_Toc536798695"/>
      <w:bookmarkStart w:id="1539" w:name="_Toc536800398"/>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540" w:name="_Toc533768836"/>
      <w:bookmarkStart w:id="1541" w:name="_Toc533769135"/>
      <w:bookmarkStart w:id="1542" w:name="_Toc533769307"/>
      <w:bookmarkStart w:id="1543" w:name="_Toc533769359"/>
      <w:bookmarkStart w:id="1544" w:name="_Toc533769758"/>
      <w:bookmarkStart w:id="1545" w:name="_Toc533771819"/>
      <w:bookmarkStart w:id="1546" w:name="_Toc533772307"/>
      <w:bookmarkStart w:id="1547" w:name="_Toc533774379"/>
      <w:bookmarkStart w:id="1548" w:name="_Toc533775571"/>
      <w:bookmarkStart w:id="1549" w:name="_Toc533776215"/>
      <w:bookmarkStart w:id="1550" w:name="_Toc533776342"/>
      <w:bookmarkStart w:id="1551" w:name="_Toc533777567"/>
      <w:bookmarkStart w:id="1552" w:name="_Toc534279475"/>
      <w:bookmarkStart w:id="1553" w:name="_Toc534279573"/>
      <w:bookmarkStart w:id="1554" w:name="_Toc534279651"/>
      <w:bookmarkStart w:id="1555" w:name="_Toc534290947"/>
      <w:bookmarkStart w:id="1556" w:name="_Toc534293229"/>
      <w:bookmarkStart w:id="1557" w:name="_Toc534293513"/>
      <w:bookmarkStart w:id="1558" w:name="_Toc534293591"/>
      <w:bookmarkStart w:id="1559" w:name="_Toc534387890"/>
      <w:bookmarkStart w:id="1560" w:name="_Toc534410861"/>
      <w:bookmarkStart w:id="1561" w:name="_Toc534620775"/>
      <w:bookmarkStart w:id="1562" w:name="_Toc534621261"/>
      <w:bookmarkStart w:id="1563" w:name="_Toc534621366"/>
      <w:bookmarkStart w:id="1564" w:name="_Toc534621473"/>
      <w:bookmarkStart w:id="1565" w:name="_Toc534625132"/>
      <w:bookmarkStart w:id="1566" w:name="_Toc534631432"/>
      <w:bookmarkStart w:id="1567" w:name="_Toc534631532"/>
      <w:bookmarkStart w:id="1568" w:name="_Toc534631885"/>
      <w:bookmarkStart w:id="1569" w:name="_Toc534632118"/>
      <w:bookmarkStart w:id="1570" w:name="_Toc534632330"/>
      <w:bookmarkStart w:id="1571" w:name="_Toc534632452"/>
      <w:bookmarkStart w:id="1572" w:name="_Toc534632551"/>
      <w:bookmarkStart w:id="1573" w:name="_Toc534633844"/>
      <w:bookmarkStart w:id="1574" w:name="_Toc534634188"/>
      <w:bookmarkStart w:id="1575" w:name="_Toc534634592"/>
      <w:bookmarkStart w:id="1576" w:name="_Toc534634967"/>
      <w:bookmarkStart w:id="1577" w:name="_Toc534635067"/>
      <w:bookmarkStart w:id="1578" w:name="_Toc534635167"/>
      <w:bookmarkStart w:id="1579" w:name="_Toc534635267"/>
      <w:bookmarkStart w:id="1580" w:name="_Toc534635367"/>
      <w:bookmarkStart w:id="1581" w:name="_Toc534635488"/>
      <w:bookmarkStart w:id="1582" w:name="_Toc534635587"/>
      <w:bookmarkStart w:id="1583" w:name="_Toc534636637"/>
      <w:bookmarkStart w:id="1584" w:name="_Toc534638265"/>
      <w:bookmarkStart w:id="1585" w:name="_Toc534638351"/>
      <w:bookmarkStart w:id="1586" w:name="_Toc534638718"/>
      <w:bookmarkStart w:id="1587" w:name="_Toc534640573"/>
      <w:bookmarkStart w:id="1588" w:name="_Toc534650383"/>
      <w:bookmarkStart w:id="1589" w:name="_Toc534707659"/>
      <w:bookmarkStart w:id="1590" w:name="_Toc534719964"/>
      <w:bookmarkStart w:id="1591" w:name="_Toc534720647"/>
      <w:bookmarkStart w:id="1592" w:name="_Toc534721419"/>
      <w:bookmarkStart w:id="1593" w:name="_Toc534723197"/>
      <w:bookmarkStart w:id="1594" w:name="_Toc534724109"/>
      <w:bookmarkStart w:id="1595" w:name="_Toc534724654"/>
      <w:bookmarkStart w:id="1596" w:name="_Toc534724958"/>
      <w:bookmarkStart w:id="1597" w:name="_Toc534725629"/>
      <w:bookmarkStart w:id="1598" w:name="_Toc534729712"/>
      <w:bookmarkStart w:id="1599" w:name="_Toc534792261"/>
      <w:bookmarkStart w:id="1600" w:name="_Toc534792910"/>
      <w:bookmarkStart w:id="1601" w:name="_Toc534793235"/>
      <w:bookmarkStart w:id="1602" w:name="_Toc534793993"/>
      <w:bookmarkStart w:id="1603" w:name="_Toc534794088"/>
      <w:bookmarkStart w:id="1604" w:name="_Toc534794185"/>
      <w:bookmarkStart w:id="1605" w:name="_Toc534796817"/>
      <w:bookmarkStart w:id="1606" w:name="_Toc534878073"/>
      <w:bookmarkStart w:id="1607" w:name="_Toc534878167"/>
      <w:bookmarkStart w:id="1608" w:name="_Toc534880505"/>
      <w:bookmarkStart w:id="1609" w:name="_Toc534895237"/>
      <w:bookmarkStart w:id="1610" w:name="_Toc534895954"/>
      <w:bookmarkStart w:id="1611" w:name="_Toc534896508"/>
      <w:bookmarkStart w:id="1612" w:name="_Toc534896901"/>
      <w:bookmarkStart w:id="1613" w:name="_Toc534983297"/>
      <w:bookmarkStart w:id="1614" w:name="_Toc534984831"/>
      <w:bookmarkStart w:id="1615" w:name="_Toc535242923"/>
      <w:bookmarkStart w:id="1616" w:name="_Toc535243275"/>
      <w:bookmarkStart w:id="1617" w:name="_Toc535245058"/>
      <w:bookmarkStart w:id="1618" w:name="_Toc535248182"/>
      <w:bookmarkStart w:id="1619" w:name="_Toc535248599"/>
      <w:bookmarkStart w:id="1620" w:name="_Toc535250078"/>
      <w:bookmarkStart w:id="1621" w:name="_Toc535251258"/>
      <w:bookmarkStart w:id="1622" w:name="_Toc535251799"/>
      <w:bookmarkStart w:id="1623" w:name="_Toc535252153"/>
      <w:bookmarkStart w:id="1624" w:name="_Toc535346221"/>
      <w:bookmarkStart w:id="1625" w:name="_Toc535418748"/>
      <w:bookmarkStart w:id="1626" w:name="_Toc535505050"/>
      <w:bookmarkStart w:id="1627" w:name="_Toc535509370"/>
      <w:bookmarkStart w:id="1628" w:name="_Toc535510063"/>
      <w:bookmarkStart w:id="1629" w:name="_Toc535512816"/>
      <w:bookmarkStart w:id="1630" w:name="_Toc535512905"/>
      <w:bookmarkStart w:id="1631" w:name="_Toc535527929"/>
      <w:bookmarkStart w:id="1632" w:name="_Toc535536134"/>
      <w:bookmarkStart w:id="1633" w:name="_Toc535575127"/>
      <w:bookmarkStart w:id="1634" w:name="_Toc535587585"/>
      <w:bookmarkStart w:id="1635" w:name="_Toc535587842"/>
      <w:bookmarkStart w:id="1636" w:name="_Toc535588527"/>
      <w:bookmarkStart w:id="1637" w:name="_Toc535589754"/>
      <w:bookmarkStart w:id="1638" w:name="_Toc535590218"/>
      <w:bookmarkStart w:id="1639" w:name="_Toc535594648"/>
      <w:bookmarkStart w:id="1640" w:name="_Toc535832329"/>
      <w:bookmarkStart w:id="1641" w:name="_Toc535834265"/>
      <w:bookmarkStart w:id="1642" w:name="_Toc535846101"/>
      <w:bookmarkStart w:id="1643" w:name="_Toc535846293"/>
      <w:bookmarkStart w:id="1644" w:name="_Toc535853017"/>
      <w:bookmarkStart w:id="1645" w:name="_Toc535853264"/>
      <w:bookmarkStart w:id="1646" w:name="_Toc535854158"/>
      <w:bookmarkStart w:id="1647" w:name="_Toc535854684"/>
      <w:bookmarkStart w:id="1648" w:name="_Toc535918648"/>
      <w:bookmarkStart w:id="1649" w:name="_Toc535932511"/>
      <w:bookmarkStart w:id="1650" w:name="_Toc535932603"/>
      <w:bookmarkStart w:id="1651" w:name="_Toc535933434"/>
      <w:bookmarkStart w:id="1652" w:name="_Toc535934326"/>
      <w:bookmarkStart w:id="1653" w:name="_Toc535935077"/>
      <w:bookmarkStart w:id="1654" w:name="_Toc535935853"/>
      <w:bookmarkStart w:id="1655" w:name="_Toc535938388"/>
      <w:bookmarkStart w:id="1656" w:name="_Toc535938737"/>
      <w:bookmarkStart w:id="1657" w:name="_Toc535942423"/>
      <w:bookmarkStart w:id="1658" w:name="_Toc535942660"/>
      <w:bookmarkStart w:id="1659" w:name="_Toc535942882"/>
      <w:bookmarkStart w:id="1660" w:name="_Toc535942978"/>
      <w:bookmarkStart w:id="1661" w:name="_Toc535943074"/>
      <w:bookmarkStart w:id="1662" w:name="_Toc535947823"/>
      <w:bookmarkStart w:id="1663" w:name="_Toc536006877"/>
      <w:bookmarkStart w:id="1664" w:name="_Toc536110508"/>
      <w:bookmarkStart w:id="1665" w:name="_Toc536110884"/>
      <w:bookmarkStart w:id="1666" w:name="_Toc536112103"/>
      <w:bookmarkStart w:id="1667" w:name="_Toc536112423"/>
      <w:bookmarkStart w:id="1668" w:name="_Toc536113308"/>
      <w:bookmarkStart w:id="1669" w:name="_Toc536113520"/>
      <w:bookmarkStart w:id="1670" w:name="_Toc536113732"/>
      <w:bookmarkStart w:id="1671" w:name="_Toc536115031"/>
      <w:bookmarkStart w:id="1672" w:name="_Toc536115301"/>
      <w:bookmarkStart w:id="1673" w:name="_Toc536117491"/>
      <w:bookmarkStart w:id="1674" w:name="_Toc536117706"/>
      <w:bookmarkStart w:id="1675" w:name="_Toc536118727"/>
      <w:bookmarkStart w:id="1676" w:name="_Toc536120019"/>
      <w:bookmarkStart w:id="1677" w:name="_Toc536120235"/>
      <w:bookmarkStart w:id="1678" w:name="_Toc536127297"/>
      <w:bookmarkStart w:id="1679" w:name="_Toc536127514"/>
      <w:bookmarkStart w:id="1680" w:name="_Toc536128298"/>
      <w:bookmarkStart w:id="1681" w:name="_Toc536129421"/>
      <w:bookmarkStart w:id="1682" w:name="_Toc536129639"/>
      <w:bookmarkStart w:id="1683" w:name="_Toc536129860"/>
      <w:bookmarkStart w:id="1684" w:name="_Toc536130083"/>
      <w:bookmarkStart w:id="1685" w:name="_Toc536130309"/>
      <w:bookmarkStart w:id="1686" w:name="_Toc536130545"/>
      <w:bookmarkStart w:id="1687" w:name="_Toc536131239"/>
      <w:bookmarkStart w:id="1688" w:name="_Toc536131500"/>
      <w:bookmarkStart w:id="1689" w:name="_Toc536199913"/>
      <w:bookmarkStart w:id="1690" w:name="_Toc536200160"/>
      <w:bookmarkStart w:id="1691" w:name="_Toc536200655"/>
      <w:bookmarkStart w:id="1692" w:name="_Toc536200903"/>
      <w:bookmarkStart w:id="1693" w:name="_Toc536201150"/>
      <w:bookmarkStart w:id="1694" w:name="_Toc536201397"/>
      <w:bookmarkStart w:id="1695" w:name="_Toc536202312"/>
      <w:bookmarkStart w:id="1696" w:name="_Toc536203683"/>
      <w:bookmarkStart w:id="1697" w:name="_Toc536203929"/>
      <w:bookmarkStart w:id="1698" w:name="_Toc536204175"/>
      <w:bookmarkStart w:id="1699" w:name="_Toc536539323"/>
      <w:bookmarkStart w:id="1700" w:name="_Toc536539576"/>
      <w:bookmarkStart w:id="1701" w:name="_Toc536543352"/>
      <w:bookmarkStart w:id="1702" w:name="_Toc536543606"/>
      <w:bookmarkStart w:id="1703" w:name="_Toc536544497"/>
      <w:bookmarkStart w:id="1704" w:name="_Toc536545437"/>
      <w:bookmarkStart w:id="1705" w:name="_Toc536546588"/>
      <w:bookmarkStart w:id="1706" w:name="_Toc536626884"/>
      <w:bookmarkStart w:id="1707" w:name="_Toc536725963"/>
      <w:bookmarkStart w:id="1708" w:name="_Toc536741059"/>
      <w:bookmarkStart w:id="1709" w:name="_Toc536741316"/>
      <w:bookmarkStart w:id="1710" w:name="_Toc536741572"/>
      <w:bookmarkStart w:id="1711" w:name="_Toc536784631"/>
      <w:bookmarkStart w:id="1712" w:name="_Toc536797526"/>
      <w:bookmarkStart w:id="1713" w:name="_Toc536797789"/>
      <w:bookmarkStart w:id="1714" w:name="_Toc536798186"/>
      <w:bookmarkStart w:id="1715" w:name="_Toc536798441"/>
      <w:bookmarkStart w:id="1716" w:name="_Toc536798696"/>
      <w:bookmarkStart w:id="1717" w:name="_Toc53680039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718" w:name="_Toc533768837"/>
      <w:bookmarkStart w:id="1719" w:name="_Toc533769136"/>
      <w:bookmarkStart w:id="1720" w:name="_Toc533769308"/>
      <w:bookmarkStart w:id="1721" w:name="_Toc533769360"/>
      <w:bookmarkStart w:id="1722" w:name="_Toc533769759"/>
      <w:bookmarkStart w:id="1723" w:name="_Toc533771820"/>
      <w:bookmarkStart w:id="1724" w:name="_Toc533772308"/>
      <w:bookmarkStart w:id="1725" w:name="_Toc533774380"/>
      <w:bookmarkStart w:id="1726" w:name="_Toc533775572"/>
      <w:bookmarkStart w:id="1727" w:name="_Toc533776216"/>
      <w:bookmarkStart w:id="1728" w:name="_Toc533776343"/>
      <w:bookmarkStart w:id="1729" w:name="_Toc533777568"/>
      <w:bookmarkStart w:id="1730" w:name="_Toc534279476"/>
      <w:bookmarkStart w:id="1731" w:name="_Toc534279574"/>
      <w:bookmarkStart w:id="1732" w:name="_Toc534279652"/>
      <w:bookmarkStart w:id="1733" w:name="_Toc534290948"/>
      <w:bookmarkStart w:id="1734" w:name="_Toc534293230"/>
      <w:bookmarkStart w:id="1735" w:name="_Toc534293514"/>
      <w:bookmarkStart w:id="1736" w:name="_Toc534293592"/>
      <w:bookmarkStart w:id="1737" w:name="_Toc534387891"/>
      <w:bookmarkStart w:id="1738" w:name="_Toc534410862"/>
      <w:bookmarkStart w:id="1739" w:name="_Toc534620776"/>
      <w:bookmarkStart w:id="1740" w:name="_Toc534621262"/>
      <w:bookmarkStart w:id="1741" w:name="_Toc534621367"/>
      <w:bookmarkStart w:id="1742" w:name="_Toc534621474"/>
      <w:bookmarkStart w:id="1743" w:name="_Toc534625133"/>
      <w:bookmarkStart w:id="1744" w:name="_Toc534631433"/>
      <w:bookmarkStart w:id="1745" w:name="_Toc534631533"/>
      <w:bookmarkStart w:id="1746" w:name="_Toc534631886"/>
      <w:bookmarkStart w:id="1747" w:name="_Toc534632119"/>
      <w:bookmarkStart w:id="1748" w:name="_Toc534632331"/>
      <w:bookmarkStart w:id="1749" w:name="_Toc534632453"/>
      <w:bookmarkStart w:id="1750" w:name="_Toc534632552"/>
      <w:bookmarkStart w:id="1751" w:name="_Toc534633845"/>
      <w:bookmarkStart w:id="1752" w:name="_Toc534634189"/>
      <w:bookmarkStart w:id="1753" w:name="_Toc534634593"/>
      <w:bookmarkStart w:id="1754" w:name="_Toc534634968"/>
      <w:bookmarkStart w:id="1755" w:name="_Toc534635068"/>
      <w:bookmarkStart w:id="1756" w:name="_Toc534635168"/>
      <w:bookmarkStart w:id="1757" w:name="_Toc534635268"/>
      <w:bookmarkStart w:id="1758" w:name="_Toc534635368"/>
      <w:bookmarkStart w:id="1759" w:name="_Toc534635489"/>
      <w:bookmarkStart w:id="1760" w:name="_Toc534635588"/>
      <w:bookmarkStart w:id="1761" w:name="_Toc534636638"/>
      <w:bookmarkStart w:id="1762" w:name="_Toc534638266"/>
      <w:bookmarkStart w:id="1763" w:name="_Toc534638352"/>
      <w:bookmarkStart w:id="1764" w:name="_Toc534638719"/>
      <w:bookmarkStart w:id="1765" w:name="_Toc534640574"/>
      <w:bookmarkStart w:id="1766" w:name="_Toc534650384"/>
      <w:bookmarkStart w:id="1767" w:name="_Toc534707660"/>
      <w:bookmarkStart w:id="1768" w:name="_Toc534719965"/>
      <w:bookmarkStart w:id="1769" w:name="_Toc534720648"/>
      <w:bookmarkStart w:id="1770" w:name="_Toc534721420"/>
      <w:bookmarkStart w:id="1771" w:name="_Toc534723198"/>
      <w:bookmarkStart w:id="1772" w:name="_Toc534724110"/>
      <w:bookmarkStart w:id="1773" w:name="_Toc534724655"/>
      <w:bookmarkStart w:id="1774" w:name="_Toc534724959"/>
      <w:bookmarkStart w:id="1775" w:name="_Toc534725630"/>
      <w:bookmarkStart w:id="1776" w:name="_Toc534729713"/>
      <w:bookmarkStart w:id="1777" w:name="_Toc534792262"/>
      <w:bookmarkStart w:id="1778" w:name="_Toc534792911"/>
      <w:bookmarkStart w:id="1779" w:name="_Toc534793236"/>
      <w:bookmarkStart w:id="1780" w:name="_Toc534793994"/>
      <w:bookmarkStart w:id="1781" w:name="_Toc534794089"/>
      <w:bookmarkStart w:id="1782" w:name="_Toc534794186"/>
      <w:bookmarkStart w:id="1783" w:name="_Toc534796818"/>
      <w:bookmarkStart w:id="1784" w:name="_Toc534878074"/>
      <w:bookmarkStart w:id="1785" w:name="_Toc534878168"/>
      <w:bookmarkStart w:id="1786" w:name="_Toc534880506"/>
      <w:bookmarkStart w:id="1787" w:name="_Toc534895238"/>
      <w:bookmarkStart w:id="1788" w:name="_Toc534895955"/>
      <w:bookmarkStart w:id="1789" w:name="_Toc534896509"/>
      <w:bookmarkStart w:id="1790" w:name="_Toc534896902"/>
      <w:bookmarkStart w:id="1791" w:name="_Toc534983298"/>
      <w:bookmarkStart w:id="1792" w:name="_Toc534984832"/>
      <w:bookmarkStart w:id="1793" w:name="_Toc535242924"/>
      <w:bookmarkStart w:id="1794" w:name="_Toc535243276"/>
      <w:bookmarkStart w:id="1795" w:name="_Toc535245059"/>
      <w:bookmarkStart w:id="1796" w:name="_Toc535248183"/>
      <w:bookmarkStart w:id="1797" w:name="_Toc535248600"/>
      <w:bookmarkStart w:id="1798" w:name="_Toc535250079"/>
      <w:bookmarkStart w:id="1799" w:name="_Toc535251259"/>
      <w:bookmarkStart w:id="1800" w:name="_Toc535251800"/>
      <w:bookmarkStart w:id="1801" w:name="_Toc535252154"/>
      <w:bookmarkStart w:id="1802" w:name="_Toc535346222"/>
      <w:bookmarkStart w:id="1803" w:name="_Toc535418749"/>
      <w:bookmarkStart w:id="1804" w:name="_Toc535505051"/>
      <w:bookmarkStart w:id="1805" w:name="_Toc535509371"/>
      <w:bookmarkStart w:id="1806" w:name="_Toc535510064"/>
      <w:bookmarkStart w:id="1807" w:name="_Toc535512817"/>
      <w:bookmarkStart w:id="1808" w:name="_Toc535512906"/>
      <w:bookmarkStart w:id="1809" w:name="_Toc535527930"/>
      <w:bookmarkStart w:id="1810" w:name="_Toc535536135"/>
      <w:bookmarkStart w:id="1811" w:name="_Toc535575128"/>
      <w:bookmarkStart w:id="1812" w:name="_Toc535587586"/>
      <w:bookmarkStart w:id="1813" w:name="_Toc535587843"/>
      <w:bookmarkStart w:id="1814" w:name="_Toc535588528"/>
      <w:bookmarkStart w:id="1815" w:name="_Toc535589755"/>
      <w:bookmarkStart w:id="1816" w:name="_Toc535590219"/>
      <w:bookmarkStart w:id="1817" w:name="_Toc535594649"/>
      <w:bookmarkStart w:id="1818" w:name="_Toc535832330"/>
      <w:bookmarkStart w:id="1819" w:name="_Toc535834266"/>
      <w:bookmarkStart w:id="1820" w:name="_Toc535846102"/>
      <w:bookmarkStart w:id="1821" w:name="_Toc535846294"/>
      <w:bookmarkStart w:id="1822" w:name="_Toc535853018"/>
      <w:bookmarkStart w:id="1823" w:name="_Toc535853265"/>
      <w:bookmarkStart w:id="1824" w:name="_Toc535854159"/>
      <w:bookmarkStart w:id="1825" w:name="_Toc535854685"/>
      <w:bookmarkStart w:id="1826" w:name="_Toc535918649"/>
      <w:bookmarkStart w:id="1827" w:name="_Toc535932512"/>
      <w:bookmarkStart w:id="1828" w:name="_Toc535932604"/>
      <w:bookmarkStart w:id="1829" w:name="_Toc535933435"/>
      <w:bookmarkStart w:id="1830" w:name="_Toc535934327"/>
      <w:bookmarkStart w:id="1831" w:name="_Toc535935078"/>
      <w:bookmarkStart w:id="1832" w:name="_Toc535935854"/>
      <w:bookmarkStart w:id="1833" w:name="_Toc535938389"/>
      <w:bookmarkStart w:id="1834" w:name="_Toc535938738"/>
      <w:bookmarkStart w:id="1835" w:name="_Toc535942424"/>
      <w:bookmarkStart w:id="1836" w:name="_Toc535942661"/>
      <w:bookmarkStart w:id="1837" w:name="_Toc535942883"/>
      <w:bookmarkStart w:id="1838" w:name="_Toc535942979"/>
      <w:bookmarkStart w:id="1839" w:name="_Toc535943075"/>
      <w:bookmarkStart w:id="1840" w:name="_Toc535947824"/>
      <w:bookmarkStart w:id="1841" w:name="_Toc536006878"/>
      <w:bookmarkStart w:id="1842" w:name="_Toc536110509"/>
      <w:bookmarkStart w:id="1843" w:name="_Toc536110885"/>
      <w:bookmarkStart w:id="1844" w:name="_Toc536112104"/>
      <w:bookmarkStart w:id="1845" w:name="_Toc536112424"/>
      <w:bookmarkStart w:id="1846" w:name="_Toc536113309"/>
      <w:bookmarkStart w:id="1847" w:name="_Toc536113521"/>
      <w:bookmarkStart w:id="1848" w:name="_Toc536113733"/>
      <w:bookmarkStart w:id="1849" w:name="_Toc536115032"/>
      <w:bookmarkStart w:id="1850" w:name="_Toc536115302"/>
      <w:bookmarkStart w:id="1851" w:name="_Toc536117492"/>
      <w:bookmarkStart w:id="1852" w:name="_Toc536117707"/>
      <w:bookmarkStart w:id="1853" w:name="_Toc536118728"/>
      <w:bookmarkStart w:id="1854" w:name="_Toc536120020"/>
      <w:bookmarkStart w:id="1855" w:name="_Toc536120236"/>
      <w:bookmarkStart w:id="1856" w:name="_Toc536127298"/>
      <w:bookmarkStart w:id="1857" w:name="_Toc536127515"/>
      <w:bookmarkStart w:id="1858" w:name="_Toc536128299"/>
      <w:bookmarkStart w:id="1859" w:name="_Toc536129422"/>
      <w:bookmarkStart w:id="1860" w:name="_Toc536129640"/>
      <w:bookmarkStart w:id="1861" w:name="_Toc536129861"/>
      <w:bookmarkStart w:id="1862" w:name="_Toc536130084"/>
      <w:bookmarkStart w:id="1863" w:name="_Toc536130310"/>
      <w:bookmarkStart w:id="1864" w:name="_Toc536130546"/>
      <w:bookmarkStart w:id="1865" w:name="_Toc536131240"/>
      <w:bookmarkStart w:id="1866" w:name="_Toc536131501"/>
      <w:bookmarkStart w:id="1867" w:name="_Toc536199914"/>
      <w:bookmarkStart w:id="1868" w:name="_Toc536200161"/>
      <w:bookmarkStart w:id="1869" w:name="_Toc536200656"/>
      <w:bookmarkStart w:id="1870" w:name="_Toc536200904"/>
      <w:bookmarkStart w:id="1871" w:name="_Toc536201151"/>
      <w:bookmarkStart w:id="1872" w:name="_Toc536201398"/>
      <w:bookmarkStart w:id="1873" w:name="_Toc536202313"/>
      <w:bookmarkStart w:id="1874" w:name="_Toc536203684"/>
      <w:bookmarkStart w:id="1875" w:name="_Toc536203930"/>
      <w:bookmarkStart w:id="1876" w:name="_Toc536204176"/>
      <w:bookmarkStart w:id="1877" w:name="_Toc536539324"/>
      <w:bookmarkStart w:id="1878" w:name="_Toc536539577"/>
      <w:bookmarkStart w:id="1879" w:name="_Toc536543353"/>
      <w:bookmarkStart w:id="1880" w:name="_Toc536543607"/>
      <w:bookmarkStart w:id="1881" w:name="_Toc536544498"/>
      <w:bookmarkStart w:id="1882" w:name="_Toc536545438"/>
      <w:bookmarkStart w:id="1883" w:name="_Toc536546589"/>
      <w:bookmarkStart w:id="1884" w:name="_Toc536626885"/>
      <w:bookmarkStart w:id="1885" w:name="_Toc536725964"/>
      <w:bookmarkStart w:id="1886" w:name="_Toc536741060"/>
      <w:bookmarkStart w:id="1887" w:name="_Toc536741317"/>
      <w:bookmarkStart w:id="1888" w:name="_Toc536741573"/>
      <w:bookmarkStart w:id="1889" w:name="_Toc536784632"/>
      <w:bookmarkStart w:id="1890" w:name="_Toc536797527"/>
      <w:bookmarkStart w:id="1891" w:name="_Toc536797790"/>
      <w:bookmarkStart w:id="1892" w:name="_Toc536798187"/>
      <w:bookmarkStart w:id="1893" w:name="_Toc536798442"/>
      <w:bookmarkStart w:id="1894" w:name="_Toc536798697"/>
      <w:bookmarkStart w:id="1895" w:name="_Toc536800400"/>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896" w:name="_Toc534793237"/>
      <w:bookmarkStart w:id="1897" w:name="_Toc534793995"/>
      <w:bookmarkStart w:id="1898" w:name="_Toc534794090"/>
      <w:bookmarkStart w:id="1899" w:name="_Toc534794187"/>
      <w:bookmarkStart w:id="1900" w:name="_Toc534796819"/>
      <w:bookmarkStart w:id="1901" w:name="_Toc534878075"/>
      <w:bookmarkStart w:id="1902" w:name="_Toc534878169"/>
      <w:bookmarkStart w:id="1903" w:name="_Toc534880507"/>
      <w:bookmarkStart w:id="1904" w:name="_Toc534895239"/>
      <w:bookmarkStart w:id="1905" w:name="_Toc534895956"/>
      <w:bookmarkStart w:id="1906" w:name="_Toc534896510"/>
      <w:bookmarkStart w:id="1907" w:name="_Toc534896903"/>
      <w:bookmarkStart w:id="1908" w:name="_Toc534983299"/>
      <w:bookmarkStart w:id="1909" w:name="_Toc534984833"/>
      <w:bookmarkStart w:id="1910" w:name="_Toc535242925"/>
      <w:bookmarkStart w:id="1911" w:name="_Toc535243277"/>
      <w:bookmarkStart w:id="1912" w:name="_Toc535245060"/>
      <w:bookmarkStart w:id="1913" w:name="_Toc535248184"/>
      <w:bookmarkStart w:id="1914" w:name="_Toc535248601"/>
      <w:bookmarkStart w:id="1915" w:name="_Toc535250080"/>
      <w:bookmarkStart w:id="1916" w:name="_Toc535251260"/>
      <w:bookmarkStart w:id="1917" w:name="_Toc535251801"/>
      <w:bookmarkStart w:id="1918" w:name="_Toc535252155"/>
      <w:bookmarkStart w:id="1919" w:name="_Toc535346223"/>
      <w:bookmarkStart w:id="1920" w:name="_Toc535418750"/>
      <w:bookmarkStart w:id="1921" w:name="_Toc535505052"/>
      <w:bookmarkStart w:id="1922" w:name="_Toc535509372"/>
      <w:bookmarkStart w:id="1923" w:name="_Toc535510065"/>
      <w:bookmarkStart w:id="1924" w:name="_Toc535512818"/>
      <w:bookmarkStart w:id="1925" w:name="_Toc535512907"/>
      <w:bookmarkStart w:id="1926" w:name="_Toc535527931"/>
      <w:bookmarkStart w:id="1927" w:name="_Toc535536136"/>
      <w:bookmarkStart w:id="1928" w:name="_Toc535575129"/>
      <w:bookmarkStart w:id="1929" w:name="_Toc535587587"/>
      <w:bookmarkStart w:id="1930" w:name="_Toc535587844"/>
      <w:bookmarkStart w:id="1931" w:name="_Toc535588529"/>
      <w:bookmarkStart w:id="1932" w:name="_Toc535589756"/>
      <w:bookmarkStart w:id="1933" w:name="_Toc535590220"/>
      <w:bookmarkStart w:id="1934" w:name="_Toc535594650"/>
      <w:bookmarkStart w:id="1935" w:name="_Toc535832331"/>
      <w:bookmarkStart w:id="1936" w:name="_Toc535834267"/>
      <w:bookmarkStart w:id="1937" w:name="_Toc535846103"/>
      <w:bookmarkStart w:id="1938" w:name="_Toc535846295"/>
      <w:bookmarkStart w:id="1939" w:name="_Toc535853019"/>
      <w:bookmarkStart w:id="1940" w:name="_Toc535853266"/>
      <w:bookmarkStart w:id="1941" w:name="_Toc535854160"/>
      <w:bookmarkStart w:id="1942" w:name="_Toc535854686"/>
      <w:bookmarkStart w:id="1943" w:name="_Toc535918650"/>
      <w:bookmarkStart w:id="1944" w:name="_Toc535932513"/>
      <w:bookmarkStart w:id="1945" w:name="_Toc535932605"/>
      <w:bookmarkStart w:id="1946" w:name="_Toc535933436"/>
      <w:bookmarkStart w:id="1947" w:name="_Toc535934328"/>
      <w:bookmarkStart w:id="1948" w:name="_Toc535935079"/>
      <w:bookmarkStart w:id="1949" w:name="_Toc535935855"/>
      <w:bookmarkStart w:id="1950" w:name="_Toc535938390"/>
      <w:bookmarkStart w:id="1951" w:name="_Toc535938739"/>
      <w:bookmarkStart w:id="1952" w:name="_Toc535942425"/>
      <w:bookmarkStart w:id="1953" w:name="_Toc535942662"/>
      <w:bookmarkStart w:id="1954" w:name="_Toc535942884"/>
      <w:bookmarkStart w:id="1955" w:name="_Toc535942980"/>
      <w:bookmarkStart w:id="1956" w:name="_Toc535943076"/>
      <w:bookmarkStart w:id="1957" w:name="_Toc535947825"/>
      <w:bookmarkStart w:id="1958" w:name="_Toc536006879"/>
      <w:bookmarkStart w:id="1959" w:name="_Toc536110510"/>
      <w:bookmarkStart w:id="1960" w:name="_Toc536110886"/>
      <w:bookmarkStart w:id="1961" w:name="_Toc536112105"/>
      <w:bookmarkStart w:id="1962" w:name="_Toc536112425"/>
      <w:bookmarkStart w:id="1963" w:name="_Toc536113310"/>
      <w:bookmarkStart w:id="1964" w:name="_Toc536113522"/>
      <w:bookmarkStart w:id="1965" w:name="_Toc536113734"/>
      <w:bookmarkStart w:id="1966" w:name="_Toc536115033"/>
      <w:bookmarkStart w:id="1967" w:name="_Toc536115303"/>
      <w:bookmarkStart w:id="1968" w:name="_Toc536117493"/>
      <w:bookmarkStart w:id="1969" w:name="_Toc536117708"/>
      <w:bookmarkStart w:id="1970" w:name="_Toc536118729"/>
      <w:bookmarkStart w:id="1971" w:name="_Toc536120021"/>
      <w:bookmarkStart w:id="1972" w:name="_Toc536120237"/>
      <w:bookmarkStart w:id="1973" w:name="_Toc536127299"/>
      <w:bookmarkStart w:id="1974" w:name="_Toc536127516"/>
      <w:bookmarkStart w:id="1975" w:name="_Toc536128300"/>
      <w:bookmarkStart w:id="1976" w:name="_Toc536129423"/>
      <w:bookmarkStart w:id="1977" w:name="_Toc536129641"/>
      <w:bookmarkStart w:id="1978" w:name="_Toc536129862"/>
      <w:bookmarkStart w:id="1979" w:name="_Toc536130085"/>
      <w:bookmarkStart w:id="1980" w:name="_Toc536130311"/>
      <w:bookmarkStart w:id="1981" w:name="_Toc536130547"/>
      <w:bookmarkStart w:id="1982" w:name="_Toc536131241"/>
      <w:bookmarkStart w:id="1983" w:name="_Toc536131502"/>
      <w:bookmarkStart w:id="1984" w:name="_Toc536199915"/>
      <w:bookmarkStart w:id="1985" w:name="_Toc536200162"/>
      <w:bookmarkStart w:id="1986" w:name="_Toc536200657"/>
      <w:bookmarkStart w:id="1987" w:name="_Toc536200905"/>
      <w:bookmarkStart w:id="1988" w:name="_Toc536201152"/>
      <w:bookmarkStart w:id="1989" w:name="_Toc536201399"/>
      <w:bookmarkStart w:id="1990" w:name="_Toc536202314"/>
      <w:bookmarkStart w:id="1991" w:name="_Toc536203685"/>
      <w:bookmarkStart w:id="1992" w:name="_Toc536203931"/>
      <w:bookmarkStart w:id="1993" w:name="_Toc536204177"/>
      <w:bookmarkStart w:id="1994" w:name="_Toc536539325"/>
      <w:bookmarkStart w:id="1995" w:name="_Toc536539578"/>
      <w:bookmarkStart w:id="1996" w:name="_Toc536543354"/>
      <w:bookmarkStart w:id="1997" w:name="_Toc536543608"/>
      <w:bookmarkStart w:id="1998" w:name="_Toc536544499"/>
      <w:bookmarkStart w:id="1999" w:name="_Toc536545439"/>
      <w:bookmarkStart w:id="2000" w:name="_Toc536546590"/>
      <w:bookmarkStart w:id="2001" w:name="_Toc536626886"/>
      <w:bookmarkStart w:id="2002" w:name="_Toc536725965"/>
      <w:bookmarkStart w:id="2003" w:name="_Toc536741061"/>
      <w:bookmarkStart w:id="2004" w:name="_Toc536741318"/>
      <w:bookmarkStart w:id="2005" w:name="_Toc536741574"/>
      <w:bookmarkStart w:id="2006" w:name="_Toc536784633"/>
      <w:bookmarkStart w:id="2007" w:name="_Toc536797528"/>
      <w:bookmarkStart w:id="2008" w:name="_Toc536797791"/>
      <w:bookmarkStart w:id="2009" w:name="_Toc536798188"/>
      <w:bookmarkStart w:id="2010" w:name="_Toc536798443"/>
      <w:bookmarkStart w:id="2011" w:name="_Toc536798698"/>
      <w:bookmarkStart w:id="2012" w:name="_Toc536800401"/>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p>
    <w:p w14:paraId="1706BCAC" w14:textId="09ADD96C" w:rsidR="008F23B1" w:rsidRDefault="006C2BAC" w:rsidP="00A07716">
      <w:pPr>
        <w:pStyle w:val="Titre2"/>
        <w:spacing w:after="240"/>
        <w:ind w:left="708" w:hanging="578"/>
      </w:pPr>
      <w:bookmarkStart w:id="2013" w:name="_Toc536800402"/>
      <w:r>
        <w:t>M</w:t>
      </w:r>
      <w:r w:rsidR="008F23B1" w:rsidRPr="00170752">
        <w:t>odèle thermomécanique des rotors</w:t>
      </w:r>
      <w:bookmarkEnd w:id="2013"/>
    </w:p>
    <w:p w14:paraId="7880D70A" w14:textId="0A291B57"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w:t>
      </w:r>
      <w:r w:rsidR="00311997">
        <w:t xml:space="preserve">dans la direction </w:t>
      </w:r>
      <w:r>
        <w:t xml:space="preserve">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65D2A414"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2014" w:name="_Ref533769151"/>
      <w:bookmarkStart w:id="2015" w:name="_Toc536112209"/>
      <w:bookmarkStart w:id="2016" w:name="_Toc536800510"/>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014"/>
      <w:r>
        <w:rPr>
          <w:rFonts w:ascii="Calibri" w:eastAsia="Times New Roman" w:hAnsi="Calibri" w:cs="Times New Roman"/>
          <w:i w:val="0"/>
          <w:iCs w:val="0"/>
          <w:color w:val="auto"/>
          <w:sz w:val="22"/>
          <w:szCs w:val="20"/>
          <w:lang w:eastAsia="fr-FR"/>
        </w:rPr>
        <w:t xml:space="preserve"> : déformation thermique de rotor </w:t>
      </w:r>
      <w:bookmarkEnd w:id="2015"/>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C20694">
        <w:rPr>
          <w:rFonts w:ascii="Calibri" w:eastAsia="Times New Roman" w:hAnsi="Calibri" w:cs="Times New Roman"/>
          <w:b/>
          <w:i w:val="0"/>
          <w:iCs w:val="0"/>
          <w:color w:val="auto"/>
          <w:sz w:val="22"/>
          <w:szCs w:val="20"/>
          <w:lang w:eastAsia="fr-FR"/>
        </w:rPr>
        <w:t>[28]</w:t>
      </w:r>
      <w:bookmarkEnd w:id="2016"/>
      <w:r w:rsidR="00E80E4B" w:rsidRPr="00E80E4B">
        <w:rPr>
          <w:b/>
          <w:i w:val="0"/>
          <w:sz w:val="22"/>
        </w:rPr>
        <w:fldChar w:fldCharType="end"/>
      </w:r>
    </w:p>
    <w:p w14:paraId="0646911F" w14:textId="111503C2"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w:t>
      </w:r>
      <w:r w:rsidR="00311997">
        <w:rPr>
          <w:rFonts w:eastAsiaTheme="minorEastAsia"/>
        </w:rPr>
        <w:t xml:space="preserve"> modifie</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e du rotor</w:t>
      </w:r>
      <w:r w:rsidR="00344AC6">
        <w:rPr>
          <w:rFonts w:eastAsiaTheme="minorEastAsia"/>
        </w:rPr>
        <w:t>,</w:t>
      </w:r>
      <w:r w:rsidR="008F23B1">
        <w:rPr>
          <w:rFonts w:eastAsiaTheme="minorEastAsia"/>
        </w:rPr>
        <w:t xml:space="preserve">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344AC6">
        <w:rPr>
          <w:rFonts w:eastAsiaTheme="minorEastAsia"/>
        </w:rPr>
        <w:t xml:space="preserve">excitation qui est couramment qualifiée de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54E53EBC" w:rsidR="008F23B1" w:rsidRDefault="008F23B1" w:rsidP="00A07716">
      <w:pPr>
        <w:spacing w:before="240" w:after="240" w:line="360" w:lineRule="auto"/>
        <w:ind w:firstLine="709"/>
      </w:pPr>
      <w:r>
        <w:t>Dans cette thèse, l’attention porte uniquement sur l’</w:t>
      </w:r>
      <w:r w:rsidR="00344AC6">
        <w:t>étude de l’</w:t>
      </w:r>
      <w:r w:rsidR="003957B9">
        <w:t>impact</w:t>
      </w:r>
      <w:r>
        <w:t xml:space="preserve"> du balourd thermique sur le comportement dynamique du rotor. La modélisation de</w:t>
      </w:r>
      <w:r w:rsidR="003957B9">
        <w:t xml:space="preserve"> ce balourd suit deux approches :</w:t>
      </w:r>
      <w:r>
        <w:t xml:space="preserve"> </w:t>
      </w:r>
      <w:r w:rsidR="003957B9">
        <w:t xml:space="preserve">un </w:t>
      </w:r>
      <w:r w:rsidR="003957B9">
        <w:lastRenderedPageBreak/>
        <w:t>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 xml:space="preserve">un modèle plus rigoureux assimilant la déformation thermique </w:t>
      </w:r>
      <w:r w:rsidR="00311997">
        <w:rPr>
          <w:rFonts w:eastAsiaTheme="minorEastAsia"/>
        </w:rPr>
        <w:t xml:space="preserve">à un défaut </w:t>
      </w:r>
      <w:r w:rsidR="003957B9">
        <w:rPr>
          <w:rFonts w:eastAsiaTheme="minorEastAsia"/>
        </w:rPr>
        <w:t>de fibre neutre</w:t>
      </w:r>
      <w:r>
        <w:rPr>
          <w:rFonts w:eastAsiaTheme="minorEastAsia"/>
        </w:rPr>
        <w:t xml:space="preserve">. </w:t>
      </w:r>
    </w:p>
    <w:p w14:paraId="39DE0B1E" w14:textId="72ADBA69" w:rsidR="008F23B1" w:rsidRDefault="00504245" w:rsidP="00BA40BE">
      <w:pPr>
        <w:pStyle w:val="Titre3"/>
        <w:spacing w:before="240" w:after="240"/>
        <w:ind w:left="709"/>
      </w:pPr>
      <w:bookmarkStart w:id="2017" w:name="_Toc536800403"/>
      <w:r>
        <w:t>M</w:t>
      </w:r>
      <w:r w:rsidR="008F23B1">
        <w:t>odèle thermique linéaire</w:t>
      </w:r>
      <w:bookmarkEnd w:id="2017"/>
    </w:p>
    <w:p w14:paraId="165D44A2" w14:textId="204DBF22"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C20694">
        <w:rPr>
          <w:b/>
        </w:rPr>
        <w:t>[46]</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66514F"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018"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2018"/>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
    <w:p w14:paraId="5C8E7384" w14:textId="3C44427C" w:rsidR="008F23B1" w:rsidRDefault="008F23B1" w:rsidP="00907FFD">
      <w:pPr>
        <w:pStyle w:val="Titre4"/>
        <w:spacing w:before="240" w:after="240"/>
        <w:ind w:left="709" w:hanging="862"/>
      </w:pPr>
      <w:r>
        <w:t xml:space="preserve">Conditions aux limites </w:t>
      </w:r>
      <w:r w:rsidR="00311997">
        <w:t xml:space="preserve">thermiques </w:t>
      </w:r>
    </w:p>
    <w:p w14:paraId="75B8B6BA" w14:textId="155391B9" w:rsidR="008F23B1" w:rsidRPr="007C25E0" w:rsidRDefault="008F23B1" w:rsidP="00907FFD">
      <w:pPr>
        <w:spacing w:before="240" w:after="240" w:line="360" w:lineRule="auto"/>
        <w:ind w:firstLine="709"/>
      </w:pPr>
      <w:r>
        <w:t>Les conditions aux limites thermiques traduisent les échanges de chaleur entre le rotor et son environnement extérieur (lubrifiant d</w:t>
      </w:r>
      <w:r w:rsidR="00311997">
        <w:t xml:space="preserve">ans </w:t>
      </w:r>
      <w:r>
        <w:t xml:space="preserve"> </w:t>
      </w:r>
      <w:r w:rsidR="00311997">
        <w:t xml:space="preserve">le </w:t>
      </w:r>
      <w:r>
        <w:t xml:space="preserve">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2</w:t>
      </w:r>
      <w:r w:rsidR="00A376C6" w:rsidRPr="00342581">
        <w:rPr>
          <w:b/>
        </w:rPr>
        <w:fldChar w:fldCharType="end"/>
      </w:r>
      <w:r w:rsidR="00A376C6">
        <w:t xml:space="preserve"> est guidé en rotation par un roulement et par un palier </w:t>
      </w:r>
      <w:r w:rsidR="00311997">
        <w:t>hydrodynamique</w:t>
      </w:r>
      <w:r w:rsidR="00A376C6">
        <w:t>. L</w:t>
      </w:r>
      <w:r w:rsidR="003957B9">
        <w:t>es conditions aux limites prises en compte sont :</w:t>
      </w:r>
      <w:r w:rsidRPr="007C25E0">
        <w:t xml:space="preserve"> </w:t>
      </w:r>
    </w:p>
    <w:p w14:paraId="4A4705CA" w14:textId="420A339C" w:rsidR="008F23B1" w:rsidRDefault="00344AC6" w:rsidP="00E0308D">
      <w:pPr>
        <w:pStyle w:val="Paragraphedeliste"/>
        <w:numPr>
          <w:ilvl w:val="0"/>
          <w:numId w:val="12"/>
        </w:numPr>
        <w:spacing w:before="240" w:after="120" w:line="360" w:lineRule="auto"/>
        <w:ind w:left="714" w:hanging="357"/>
      </w:pPr>
      <w:r>
        <w:t>la c</w:t>
      </w:r>
      <w:r w:rsidR="008F23B1">
        <w:t>onvection</w:t>
      </w:r>
    </w:p>
    <w:p w14:paraId="5D1AFD60" w14:textId="7871566D"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w:t>
      </w:r>
      <w:r w:rsidR="00311997">
        <w:t xml:space="preserve">Le flux de chaleur à travers une surface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rsidR="00311997">
        <w:t xml:space="preserve"> </w:t>
      </w:r>
      <w:r w:rsidR="00802026">
        <w:t xml:space="preserve">est proportionnel à la différence de température entre la surface </w:t>
      </w:r>
      <w:r w:rsidR="00311997">
        <w:t xml:space="preserve">du rotor et le milieu extérieur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2F0D7F32" w:rsidR="008F23B1" w:rsidRPr="00E00B31" w:rsidRDefault="0066514F"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4EA9E714"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C20694">
        <w:rPr>
          <w:b/>
        </w:rPr>
        <w:t>[46]</w:t>
      </w:r>
      <w:r w:rsidRPr="00FD1ED7">
        <w:rPr>
          <w:b/>
        </w:rPr>
        <w:fldChar w:fldCharType="end"/>
      </w:r>
      <w:r>
        <w:t xml:space="preserve"> donne quelques ordres de grandeur de ce coefficient. </w:t>
      </w:r>
    </w:p>
    <w:p w14:paraId="0398D42A" w14:textId="17E05026"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2019" w:name="_Toc536112271"/>
      <w:bookmarkStart w:id="2020" w:name="_Toc536800604"/>
      <w:r w:rsidRPr="00BA5188">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2019"/>
      <w:bookmarkEnd w:id="2020"/>
    </w:p>
    <w:p w14:paraId="191010D3" w14:textId="1C082A75" w:rsidR="008F23B1" w:rsidRDefault="008F23B1" w:rsidP="00FC4B1A">
      <w:pPr>
        <w:keepNext/>
        <w:spacing w:after="240" w:line="360" w:lineRule="auto"/>
        <w:jc w:val="center"/>
      </w:pPr>
      <w:r w:rsidRPr="00BA5188">
        <w:rPr>
          <w:noProof/>
          <w:lang w:eastAsia="zh-CN"/>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9"/>
                    <a:stretch>
                      <a:fillRect/>
                    </a:stretch>
                  </pic:blipFill>
                  <pic:spPr>
                    <a:xfrm>
                      <a:off x="0" y="0"/>
                      <a:ext cx="2938572" cy="1059017"/>
                    </a:xfrm>
                    <a:prstGeom prst="rect">
                      <a:avLst/>
                    </a:prstGeom>
                  </pic:spPr>
                </pic:pic>
              </a:graphicData>
            </a:graphic>
          </wp:inline>
        </w:drawing>
      </w:r>
    </w:p>
    <w:p w14:paraId="18621FA8" w14:textId="33D574B6" w:rsidR="008F23B1" w:rsidRDefault="00344AC6" w:rsidP="00706BB2">
      <w:pPr>
        <w:pStyle w:val="Paragraphedeliste"/>
        <w:numPr>
          <w:ilvl w:val="0"/>
          <w:numId w:val="2"/>
        </w:numPr>
        <w:spacing w:line="360" w:lineRule="auto"/>
      </w:pPr>
      <w:r>
        <w:t>le f</w:t>
      </w:r>
      <w:r w:rsidR="008F23B1">
        <w:t xml:space="preserve">lux imposé </w:t>
      </w:r>
    </w:p>
    <w:p w14:paraId="076541EF" w14:textId="720A3FD6" w:rsidR="008F23B1" w:rsidRDefault="008F23B1" w:rsidP="005257EA">
      <w:pPr>
        <w:spacing w:before="240" w:after="240" w:line="360" w:lineRule="auto"/>
        <w:ind w:firstLine="709"/>
      </w:pPr>
      <w:r>
        <w:lastRenderedPageBreak/>
        <w:t xml:space="preserve">Cette condition est appliquée à </w:t>
      </w:r>
      <w:r w:rsidR="00802026">
        <w:t xml:space="preserve">l’interface entre le lubrifiant et la surface du rotor au droit du palier hydrodynamique. Cette surface est notée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00802026">
        <w:t>.</w:t>
      </w:r>
      <w:r>
        <w:t xml:space="preserve">. En utilisant le modèle complet du palier, le flux thermique à </w:t>
      </w:r>
      <w:r w:rsidR="00A376C6">
        <w:t xml:space="preserve">cette </w:t>
      </w:r>
      <w:r>
        <w:t xml:space="preserve">interface </w:t>
      </w:r>
      <w:r w:rsidR="00A376C6">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m:t>
        </m:r>
      </m:oMath>
      <w:r>
        <w:t xml:space="preserve">est </w:t>
      </w:r>
      <w:r w:rsidR="00802026">
        <w:t xml:space="preserve">donc </w:t>
      </w:r>
      <w:r>
        <w:t>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6DA9E2DC" w:rsidR="008F23B1" w:rsidRDefault="008F23B1" w:rsidP="008F23B1">
      <w:pPr>
        <w:spacing w:line="360" w:lineRule="auto"/>
        <w:ind w:firstLine="708"/>
      </w:pPr>
      <w:r>
        <w:t>Cette condition est utilisée pour représenter l’échauffement</w:t>
      </w:r>
      <w:r w:rsidR="00802026">
        <w:t xml:space="preserve"> du rotor au droit</w:t>
      </w:r>
      <w:r>
        <w:t xml:space="preserve">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lang w:eastAsia="zh-CN"/>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1651" cy="2758174"/>
                    </a:xfrm>
                    <a:prstGeom prst="rect">
                      <a:avLst/>
                    </a:prstGeom>
                  </pic:spPr>
                </pic:pic>
              </a:graphicData>
            </a:graphic>
          </wp:inline>
        </w:drawing>
      </w:r>
    </w:p>
    <w:p w14:paraId="3F8529A5" w14:textId="7041A6CE"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2021" w:name="_Ref529545990"/>
      <w:bookmarkStart w:id="2022" w:name="_Toc536112210"/>
      <w:bookmarkStart w:id="2023" w:name="_Toc536800511"/>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021"/>
      <w:r w:rsidRPr="006D2B30">
        <w:rPr>
          <w:rFonts w:ascii="Calibri" w:eastAsia="Times New Roman" w:hAnsi="Calibri" w:cs="Times New Roman"/>
          <w:i w:val="0"/>
          <w:iCs w:val="0"/>
          <w:color w:val="auto"/>
          <w:sz w:val="22"/>
          <w:szCs w:val="20"/>
          <w:lang w:eastAsia="fr-FR"/>
        </w:rPr>
        <w:t xml:space="preserve"> : Conditions aux limites </w:t>
      </w:r>
      <w:r w:rsidR="00802026">
        <w:rPr>
          <w:rFonts w:ascii="Calibri" w:eastAsia="Times New Roman" w:hAnsi="Calibri" w:cs="Times New Roman"/>
          <w:i w:val="0"/>
          <w:iCs w:val="0"/>
          <w:color w:val="auto"/>
          <w:sz w:val="22"/>
          <w:szCs w:val="20"/>
          <w:lang w:eastAsia="fr-FR"/>
        </w:rPr>
        <w:t>thermiques</w:t>
      </w:r>
      <w:r w:rsidRPr="006D2B30">
        <w:rPr>
          <w:rFonts w:ascii="Calibri" w:eastAsia="Times New Roman" w:hAnsi="Calibri" w:cs="Times New Roman"/>
          <w:i w:val="0"/>
          <w:iCs w:val="0"/>
          <w:color w:val="auto"/>
          <w:sz w:val="22"/>
          <w:szCs w:val="20"/>
          <w:lang w:eastAsia="fr-FR"/>
        </w:rPr>
        <w:t xml:space="preserve">  </w:t>
      </w:r>
      <w:r w:rsidR="003365A5">
        <w:rPr>
          <w:rFonts w:ascii="Calibri" w:eastAsia="Times New Roman" w:hAnsi="Calibri" w:cs="Times New Roman"/>
          <w:i w:val="0"/>
          <w:iCs w:val="0"/>
          <w:color w:val="auto"/>
          <w:sz w:val="22"/>
          <w:szCs w:val="20"/>
          <w:lang w:eastAsia="fr-FR"/>
        </w:rPr>
        <w:t xml:space="preserve">utilisées dans le </w:t>
      </w:r>
      <w:r w:rsidRPr="006D2B30">
        <w:rPr>
          <w:rFonts w:ascii="Calibri" w:eastAsia="Times New Roman" w:hAnsi="Calibri" w:cs="Times New Roman"/>
          <w:i w:val="0"/>
          <w:iCs w:val="0"/>
          <w:color w:val="auto"/>
          <w:sz w:val="22"/>
          <w:szCs w:val="20"/>
          <w:lang w:eastAsia="fr-FR"/>
        </w:rPr>
        <w:t>cas du banc</w:t>
      </w:r>
      <w:r w:rsidR="002C7579">
        <w:rPr>
          <w:rFonts w:ascii="Calibri" w:eastAsia="Times New Roman" w:hAnsi="Calibri" w:cs="Times New Roman"/>
          <w:i w:val="0"/>
          <w:iCs w:val="0"/>
          <w:color w:val="auto"/>
          <w:sz w:val="22"/>
          <w:szCs w:val="20"/>
          <w:lang w:eastAsia="fr-FR"/>
        </w:rPr>
        <w:t xml:space="preserve"> d’essai</w:t>
      </w:r>
      <w:r w:rsidRPr="006D2B30">
        <w:rPr>
          <w:rFonts w:ascii="Calibri" w:eastAsia="Times New Roman" w:hAnsi="Calibri" w:cs="Times New Roman"/>
          <w:i w:val="0"/>
          <w:iCs w:val="0"/>
          <w:color w:val="auto"/>
          <w:sz w:val="22"/>
          <w:szCs w:val="20"/>
          <w:lang w:eastAsia="fr-FR"/>
        </w:rPr>
        <w:t xml:space="preserve"> de l’effet Morton</w:t>
      </w:r>
      <w:bookmarkEnd w:id="2022"/>
      <w:bookmarkEnd w:id="2023"/>
    </w:p>
    <w:p w14:paraId="4EFFDEA6" w14:textId="7DFBBF4F" w:rsidR="008F23B1" w:rsidRPr="00C40A7A" w:rsidRDefault="008F23B1" w:rsidP="00192383">
      <w:pPr>
        <w:pStyle w:val="Titre4"/>
        <w:spacing w:before="240" w:after="240"/>
        <w:ind w:left="709" w:hanging="862"/>
      </w:pPr>
      <w:bookmarkStart w:id="2024" w:name="_Ref533776278"/>
      <w:r>
        <w:t>Intégration numérique</w:t>
      </w:r>
      <w:bookmarkEnd w:id="2024"/>
    </w:p>
    <w:p w14:paraId="75EA473D" w14:textId="52E331D2"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C20694">
        <w:rPr>
          <w:b/>
        </w:rPr>
        <w:t>Eq.3-1</w:t>
      </w:r>
      <w:r w:rsidR="00BE20B3" w:rsidRPr="00BE20B3">
        <w:rPr>
          <w:b/>
        </w:rPr>
        <w:fldChar w:fldCharType="end"/>
      </w:r>
      <w:r>
        <w:t xml:space="preserve">) </w:t>
      </w:r>
      <w:r w:rsidR="002C7579">
        <w:t xml:space="preserve">est réalisée à l’aide d’une discrétisation spatiale par </w:t>
      </w:r>
      <w:r>
        <w:t xml:space="preserve">la méthode des éléments finis. </w:t>
      </w:r>
      <w:r w:rsidR="00FA1709">
        <w:t xml:space="preserve">Dans cette thèse, le </w:t>
      </w:r>
      <w:r w:rsidR="002C7579">
        <w:t xml:space="preserve">code de calcul </w:t>
      </w:r>
      <w:r w:rsidR="003365A5">
        <w:t>c</w:t>
      </w:r>
      <w:r w:rsidR="00FA1709">
        <w:t>ode</w:t>
      </w:r>
      <w:r w:rsidR="003365A5">
        <w:t>_a</w:t>
      </w:r>
      <w:r w:rsidR="00FA1709">
        <w:t>ster</w:t>
      </w:r>
      <w:r w:rsidR="00251862">
        <w:t xml:space="preserve"> </w:t>
      </w:r>
      <w:r w:rsidR="00FA1709">
        <w:t>développé par EDF</w:t>
      </w:r>
      <w:r w:rsidR="002C7579">
        <w:t xml:space="preserve"> R&amp;D</w:t>
      </w:r>
      <w:r w:rsidR="00FA1709">
        <w:t xml:space="preserve">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C20694">
        <w:rPr>
          <w:b/>
        </w:rPr>
        <w:t>[47]</w:t>
      </w:r>
      <w:r w:rsidR="002F6073" w:rsidRPr="002F6073">
        <w:rPr>
          <w:b/>
        </w:rPr>
        <w:fldChar w:fldCharType="end"/>
      </w:r>
      <w:r w:rsidR="00FA1709">
        <w:t xml:space="preserve"> est utilisé. </w:t>
      </w:r>
    </w:p>
    <w:p w14:paraId="490D73ED" w14:textId="3272D9FF"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3365A5">
        <w:t>dans l’</w:t>
      </w:r>
      <w:hyperlink w:anchor="_Annexe_B_:" w:history="1">
        <w:r w:rsidR="0031366C" w:rsidRPr="0031366C">
          <w:rPr>
            <w:rStyle w:val="Lienhypertexte"/>
            <w:b/>
            <w:color w:val="000000" w:themeColor="text1"/>
            <w:u w:val="none"/>
          </w:rPr>
          <w:t>Annexe B</w:t>
        </w:r>
      </w:hyperlink>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66514F"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025" w:name="_Ref529547194"/>
            <w:r w:rsidRPr="005600FC">
              <w:rPr>
                <w:rFonts w:ascii="Times New Roman" w:eastAsia="Times New Roman" w:hAnsi="Times New Roman"/>
                <w:b/>
                <w:iCs w:val="0"/>
                <w:color w:val="auto"/>
                <w:sz w:val="22"/>
                <w:szCs w:val="22"/>
                <w:lang w:eastAsia="fr-FR"/>
              </w:rPr>
              <w:t xml:space="preserve"> </w:t>
            </w:r>
            <w:bookmarkEnd w:id="2025"/>
          </w:p>
        </w:tc>
      </w:tr>
    </w:tbl>
    <w:p w14:paraId="1DAF89A3" w14:textId="77777777" w:rsidR="0066514F" w:rsidRDefault="0066514F" w:rsidP="00A62EB9">
      <w:pPr>
        <w:spacing w:before="240" w:after="240" w:line="360" w:lineRule="auto"/>
        <w:ind w:firstLine="709"/>
      </w:pPr>
    </w:p>
    <w:p w14:paraId="32B77F70" w14:textId="593D3F3A" w:rsidR="002D2207" w:rsidRDefault="003365A5" w:rsidP="00A62EB9">
      <w:pPr>
        <w:spacing w:before="240" w:after="240" w:line="360" w:lineRule="auto"/>
        <w:ind w:firstLine="709"/>
      </w:pPr>
      <w:r>
        <w:lastRenderedPageBreak/>
        <w:t xml:space="preserve">La résolution numérique </w:t>
      </w:r>
      <w:r w:rsidR="008F23B1">
        <w:t xml:space="preserve"> est </w:t>
      </w:r>
      <w:r w:rsidR="00FA1709">
        <w:t xml:space="preserve">réalisée </w:t>
      </w:r>
      <w:r>
        <w:t xml:space="preserve">à l’aide de la méthode </w:t>
      </w:r>
      <m:oMath>
        <m:r>
          <w:rPr>
            <w:rFonts w:ascii="Cambria Math" w:hAnsi="Cambria Math"/>
          </w:rPr>
          <m:t>θ</m:t>
        </m:r>
      </m:oMath>
      <w:r>
        <w:t xml:space="preserve"> </w:t>
      </w:r>
      <w:r w:rsidR="0066514F" w:rsidRPr="00D7044A">
        <w:rPr>
          <w:b/>
        </w:rPr>
        <w:fldChar w:fldCharType="begin"/>
      </w:r>
      <w:r w:rsidR="0066514F" w:rsidRPr="00D7044A">
        <w:rPr>
          <w:b/>
        </w:rPr>
        <w:instrText xml:space="preserve"> REF _Ref528232242 \r \h </w:instrText>
      </w:r>
      <w:r w:rsidR="0066514F">
        <w:rPr>
          <w:b/>
        </w:rPr>
        <w:instrText xml:space="preserve"> \* MERGEFORMAT </w:instrText>
      </w:r>
      <w:r w:rsidR="0066514F" w:rsidRPr="00D7044A">
        <w:rPr>
          <w:b/>
        </w:rPr>
      </w:r>
      <w:r w:rsidR="0066514F" w:rsidRPr="00D7044A">
        <w:rPr>
          <w:b/>
        </w:rPr>
        <w:fldChar w:fldCharType="separate"/>
      </w:r>
      <w:r w:rsidR="0066514F">
        <w:rPr>
          <w:b/>
        </w:rPr>
        <w:t>[48]</w:t>
      </w:r>
      <w:r w:rsidR="0066514F" w:rsidRPr="00D7044A">
        <w:rPr>
          <w:b/>
        </w:rPr>
        <w:fldChar w:fldCharType="end"/>
      </w:r>
      <w:r>
        <w:t> :</w:t>
      </w:r>
      <w:r w:rsid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66514F"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1FFA040A"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C20694">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66514F"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026" w:name="_Ref529548381"/>
            <w:r w:rsidRPr="005600FC">
              <w:rPr>
                <w:rFonts w:ascii="Times New Roman" w:eastAsia="Times New Roman" w:hAnsi="Times New Roman"/>
                <w:b/>
                <w:iCs w:val="0"/>
                <w:color w:val="auto"/>
                <w:sz w:val="22"/>
                <w:szCs w:val="22"/>
                <w:lang w:eastAsia="fr-FR"/>
              </w:rPr>
              <w:t xml:space="preserve"> </w:t>
            </w:r>
            <w:bookmarkEnd w:id="2026"/>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3FCF5440"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w:t>
      </w:r>
      <w:r w:rsidR="003365A5">
        <w:t>semi-</w:t>
      </w:r>
      <w:r>
        <w:t xml:space="preserve">implicite. </w:t>
      </w:r>
      <w:r w:rsidR="002C7579">
        <w:t>D’après</w:t>
      </w:r>
      <w:r>
        <w:t xml:space="preserve">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C20694">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w:t>
      </w:r>
      <w:r w:rsidR="002C7579">
        <w:t>dans le cas où</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r>
        <w:t xml:space="preserve">où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2027" w:name="_Toc536800404"/>
      <w:r>
        <w:t>M</w:t>
      </w:r>
      <w:r w:rsidR="008F23B1">
        <w:t>od</w:t>
      </w:r>
      <w:r w:rsidR="00AF59DA">
        <w:t>èlisation</w:t>
      </w:r>
      <w:r w:rsidR="008F23B1">
        <w:t xml:space="preserve"> de </w:t>
      </w:r>
      <w:r w:rsidR="00AF59DA">
        <w:t xml:space="preserve">la </w:t>
      </w:r>
      <w:r w:rsidR="008F23B1">
        <w:t>déformation therm</w:t>
      </w:r>
      <w:r w:rsidR="00AF59DA">
        <w:t>omecanique</w:t>
      </w:r>
      <w:bookmarkEnd w:id="2027"/>
    </w:p>
    <w:p w14:paraId="521029E0" w14:textId="48991D5A" w:rsidR="0035686B" w:rsidRDefault="0035686B" w:rsidP="0035686B">
      <w:pPr>
        <w:spacing w:line="360" w:lineRule="auto"/>
        <w:ind w:firstLine="708"/>
      </w:pPr>
      <w:r>
        <w:t xml:space="preserve">Une fois le champ de température et les flux thermiques obtenus, la déformation thermique du rotor peut être déterminée. La résolution du problème utilise également la méthode des éléments finis. </w:t>
      </w:r>
      <w:r w:rsidR="003365A5">
        <w:t>Le même maillage utilisé pour résoudre l’équation de la chaleur est utilisé pour calculer la déformation thermomécanique, toujours en utilisant la méthode des éléments finis de code_aster</w:t>
      </w:r>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C20694">
        <w:rPr>
          <w:b/>
        </w:rPr>
        <w:t>[49]</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w:lastRenderedPageBreak/>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5389DB99" w:rsidR="008F23B1" w:rsidRDefault="00D942A4" w:rsidP="00DB7EA8">
      <w:pPr>
        <w:spacing w:before="240" w:after="240" w:line="360" w:lineRule="auto"/>
      </w:pPr>
      <w:r>
        <w:t>Cette équation peut également s’exprimer de la façon suivante :</w:t>
      </w:r>
      <w:r w:rsidR="008F23B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66514F"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66514F"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3DF05C53" w:rsidR="001E37D0" w:rsidRDefault="001E37D0" w:rsidP="00DB7EA8">
      <w:pPr>
        <w:spacing w:before="240" w:after="240" w:line="360" w:lineRule="auto"/>
        <w:ind w:firstLine="709"/>
      </w:pPr>
      <w:r>
        <w:t>Des valeurs</w:t>
      </w:r>
      <w:r w:rsidR="00D942A4">
        <w:t xml:space="preserve"> </w:t>
      </w:r>
      <w:r>
        <w:t xml:space="preserve">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C20694" w:rsidRPr="00C20694">
        <w:rPr>
          <w:b/>
          <w:iCs/>
        </w:rPr>
        <w:t xml:space="preserve">Tableau </w:t>
      </w:r>
      <w:r w:rsidR="00C20694" w:rsidRPr="00C20694">
        <w:rPr>
          <w:b/>
          <w:iCs/>
          <w:noProof/>
        </w:rPr>
        <w:t>3.1</w:t>
      </w:r>
      <w:r w:rsidR="00C20694" w:rsidRPr="00C20694">
        <w:rPr>
          <w:b/>
          <w:iCs/>
          <w:noProof/>
        </w:rPr>
        <w:noBreakHyphen/>
        <w:t>2</w:t>
      </w:r>
      <w:r w:rsidRPr="00470072">
        <w:rPr>
          <w:b/>
        </w:rPr>
        <w:fldChar w:fldCharType="end"/>
      </w:r>
      <w:r w:rsidR="003365A5">
        <w:t>. Ces valeurs sont</w:t>
      </w:r>
      <w:r>
        <w:t xml:space="preserve"> issu</w:t>
      </w:r>
      <w:r w:rsidR="003365A5">
        <w:t>es</w:t>
      </w:r>
      <w:r>
        <w:t xml:space="preserve">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C20694">
        <w:rPr>
          <w:b/>
        </w:rPr>
        <w:t>[46]</w:t>
      </w:r>
      <w:r w:rsidRPr="00470072">
        <w:rPr>
          <w:b/>
        </w:rPr>
        <w:fldChar w:fldCharType="end"/>
      </w:r>
      <w:r>
        <w:t>.</w:t>
      </w:r>
    </w:p>
    <w:p w14:paraId="3BE811EB" w14:textId="2EAA5A1B"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2028" w:name="_Ref530004758"/>
      <w:bookmarkStart w:id="2029" w:name="_Toc536112272"/>
      <w:bookmarkStart w:id="2030" w:name="_Toc536800605"/>
      <w:r w:rsidRPr="00AE331A">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2028"/>
      <w:r w:rsidRPr="00AE331A">
        <w:rPr>
          <w:rFonts w:ascii="Calibri" w:eastAsia="Times New Roman" w:hAnsi="Calibri" w:cs="Times New Roman"/>
          <w:i w:val="0"/>
          <w:iCs w:val="0"/>
          <w:color w:val="auto"/>
          <w:sz w:val="22"/>
          <w:szCs w:val="20"/>
          <w:lang w:eastAsia="fr-FR"/>
        </w:rPr>
        <w:t> : Ordres de grandeur du coefficient de dilatation thermique</w:t>
      </w:r>
      <w:bookmarkEnd w:id="2029"/>
      <w:bookmarkEnd w:id="2030"/>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66514F"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0ABD3176" w:rsidR="001E37D0" w:rsidRDefault="00AF59DA" w:rsidP="00DB7EA8">
      <w:pPr>
        <w:spacing w:before="240" w:after="240" w:line="360" w:lineRule="auto"/>
        <w:ind w:firstLine="709"/>
      </w:pPr>
      <w:r>
        <w:t>En revanche</w:t>
      </w:r>
      <w:r w:rsidR="00D942A4">
        <w:t>,</w:t>
      </w:r>
      <w:r>
        <w:t xml:space="preserve"> si </w:t>
      </w:r>
      <w:r w:rsidR="00D942A4">
        <w:t>les</w:t>
      </w:r>
      <w:r>
        <w:t xml:space="preserve"> déplacements sont bloqués, des variations</w:t>
      </w:r>
      <w:r w:rsidR="008F23B1">
        <w:t xml:space="preserve"> de température </w:t>
      </w:r>
      <w:r w:rsidR="00D942A4">
        <w:t xml:space="preserve">conduisent à </w:t>
      </w:r>
      <w:r>
        <w:t xml:space="preserve">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lastRenderedPageBreak/>
        <w:t>Condition aux limites mécanique</w:t>
      </w:r>
      <w:r w:rsidR="001E37D0">
        <w:t>s</w:t>
      </w:r>
    </w:p>
    <w:p w14:paraId="4127F376" w14:textId="74C748DA"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w:t>
      </w:r>
      <w:r w:rsidR="00D942A4">
        <w:t>modifier la réponse</w:t>
      </w:r>
      <w:r w:rsidR="008F23B1">
        <w:t xml:space="preserve"> </w:t>
      </w:r>
      <w:r w:rsidR="00D942A4">
        <w:t>du</w:t>
      </w:r>
      <w:r w:rsidR="008F23B1">
        <w:t xml:space="preserv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w:t>
      </w:r>
      <w:commentRangeStart w:id="2031"/>
      <w:r w:rsidR="008F23B1">
        <w:t>RBE3</w:t>
      </w:r>
      <w:commentRangeEnd w:id="2031"/>
      <w:r w:rsidR="00D942A4">
        <w:rPr>
          <w:rStyle w:val="Marquedecommentaire"/>
        </w:rPr>
        <w:commentReference w:id="2031"/>
      </w:r>
      <w:r w:rsidR="008F23B1">
        <w:t xml:space="preserve">" dans  </w:t>
      </w:r>
      <w:r w:rsidR="00336FC5">
        <w:t>code_aster</w:t>
      </w:r>
      <w:r w:rsidR="00D942A4">
        <w:rPr>
          <w:rStyle w:val="Marquedecommentaire"/>
        </w:rPr>
        <w:commentReference w:id="2032"/>
      </w:r>
      <w:r w:rsidR="008F23B1">
        <w:t xml:space="preserve">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C20694">
        <w:rPr>
          <w:b/>
        </w:rPr>
        <w:t>[50]</w:t>
      </w:r>
      <w:r w:rsidR="008F23B1" w:rsidRPr="00F76772">
        <w:rPr>
          <w:b/>
        </w:rPr>
        <w:fldChar w:fldCharType="end"/>
      </w:r>
      <w:r>
        <w:t xml:space="preserve">. </w:t>
      </w:r>
      <w:r w:rsidR="008F23B1" w:rsidRPr="00664D21">
        <w:t>La liaison RBE3</w:t>
      </w:r>
      <w:r w:rsidR="00336FC5">
        <w:t xml:space="preserve"> (pour Rigid Body Element)</w:t>
      </w:r>
      <w:r w:rsidR="008F23B1" w:rsidRPr="00664D21">
        <w:t xml:space="preserve">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66514F"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033" w:name="_Ref535846162"/>
            <w:r w:rsidRPr="00222B71">
              <w:rPr>
                <w:rFonts w:ascii="Calibri" w:eastAsia="Times New Roman" w:hAnsi="Calibri" w:cs="Times New Roman"/>
                <w:i w:val="0"/>
                <w:iCs w:val="0"/>
                <w:color w:val="auto"/>
                <w:sz w:val="22"/>
                <w:szCs w:val="20"/>
                <w:lang w:eastAsia="fr-FR"/>
              </w:rPr>
              <w:t xml:space="preserve"> </w:t>
            </w:r>
            <w:bookmarkEnd w:id="2033"/>
          </w:p>
        </w:tc>
      </w:tr>
    </w:tbl>
    <w:p w14:paraId="38674427" w14:textId="1069C663" w:rsidR="00A84E59" w:rsidRDefault="00336FC5" w:rsidP="003B3B6E">
      <w:pPr>
        <w:spacing w:after="120" w:line="360" w:lineRule="auto"/>
      </w:pPr>
      <w:r>
        <w:t>A</w:t>
      </w:r>
      <w:r w:rsidR="00556719">
        <w:t>vec</w:t>
      </w:r>
      <w:r>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556719">
        <w:t xml:space="preserve"> </w:t>
      </w:r>
      <w:r w:rsidR="00FF5EC3">
        <w:t xml:space="preserve"> </w:t>
      </w:r>
      <w:r>
        <w:t xml:space="preserve">le </w:t>
      </w:r>
      <w:r w:rsidR="00FF5EC3">
        <w:t>torseur</w:t>
      </w:r>
      <w:r w:rsidR="00BD0B1C">
        <w:t xml:space="preserve"> d’</w:t>
      </w:r>
      <w:r w:rsidR="00A84E59">
        <w:t>effort</w:t>
      </w:r>
      <w:r w:rsidR="00BD0B1C">
        <w:t xml:space="preserve"> </w:t>
      </w:r>
      <w:r w:rsidR="003B3B6E">
        <w:t>au</w:t>
      </w:r>
      <w:r>
        <w:t xml:space="preserve"> niveau du</w:t>
      </w:r>
      <w:r w:rsidR="00BD0B1C">
        <w:t xml:space="preserve"> nœud maître et</w:t>
      </w:r>
      <w: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t xml:space="preserve"> le torseur d’effort au niveau des nœuds esclaves.</w:t>
      </w:r>
      <w:r w:rsidR="00BD0B1C">
        <w:t xml:space="preserve"> </w:t>
      </w:r>
      <w:r>
        <w:t>L</w:t>
      </w:r>
      <w:r w:rsidR="00BD0B1C">
        <w:t xml:space="preserve">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 xml:space="preserve">permet </w:t>
      </w:r>
      <w:r w:rsidR="00771248">
        <w:t xml:space="preserve">de relier </w:t>
      </w:r>
      <w:r w:rsidR="00BD0B1C">
        <w:t xml:space="preserve"> le torseur</w:t>
      </w:r>
      <w:r w:rsidR="00465AB1">
        <w:t xml:space="preserve"> d’effort</w:t>
      </w:r>
      <w:r w:rsidR="00BD0B1C">
        <w:t xml:space="preserve"> du i-ème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w:t>
      </w:r>
      <w:r w:rsidR="00771248">
        <w:t xml:space="preserve"> explicités par l’équation suivante</w:t>
      </w:r>
      <w:r w:rsidR="00A84E5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66514F"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7063CA1A" w:rsidR="00D249DE" w:rsidRDefault="00057BF4" w:rsidP="00D249DE">
      <w:pPr>
        <w:spacing w:line="360" w:lineRule="auto"/>
      </w:pPr>
      <w:r>
        <w:t xml:space="preserve">où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771248">
        <w:t xml:space="preserve"> relatifs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CD4AAF">
      <w:pPr>
        <w:spacing w:line="360" w:lineRule="auto"/>
        <w:ind w:firstLine="708"/>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4"/>
                    <a:stretch>
                      <a:fillRect/>
                    </a:stretch>
                  </pic:blipFill>
                  <pic:spPr>
                    <a:xfrm>
                      <a:off x="0" y="0"/>
                      <a:ext cx="5760720" cy="1802130"/>
                    </a:xfrm>
                    <a:prstGeom prst="rect">
                      <a:avLst/>
                    </a:prstGeom>
                  </pic:spPr>
                </pic:pic>
              </a:graphicData>
            </a:graphic>
          </wp:inline>
        </w:drawing>
      </w:r>
    </w:p>
    <w:p w14:paraId="73D6233E" w14:textId="09F9115C"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2034" w:name="_Toc536112211"/>
      <w:bookmarkStart w:id="2035" w:name="_Toc536800512"/>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2034"/>
      <w:bookmarkEnd w:id="2035"/>
    </w:p>
    <w:p w14:paraId="7913029F" w14:textId="6D889A87" w:rsidR="008F23B1" w:rsidRDefault="003937CF" w:rsidP="008F23B1">
      <w:pPr>
        <w:spacing w:line="360" w:lineRule="auto"/>
        <w:ind w:firstLine="708"/>
      </w:pPr>
      <w:r>
        <w:lastRenderedPageBreak/>
        <w:t>Enfin,</w:t>
      </w:r>
      <w:r w:rsidR="008F23B1">
        <w:t xml:space="preserve"> les degrés de liberté </w:t>
      </w:r>
      <w:r w:rsidR="00D942A4">
        <w:t xml:space="preserve">associés aux </w:t>
      </w:r>
      <w:r w:rsidR="008F23B1">
        <w:t xml:space="preserve"> déplacement</w:t>
      </w:r>
      <w:r w:rsidR="00D942A4">
        <w:t>s</w:t>
      </w:r>
      <w:r w:rsidR="008F23B1">
        <w:t xml:space="preserve"> </w:t>
      </w:r>
      <w:r w:rsidR="0035686B">
        <w:t>axi</w:t>
      </w:r>
      <w:r w:rsidR="00D942A4">
        <w:t>aux</w:t>
      </w:r>
      <w:r w:rsidR="0035686B">
        <w:t xml:space="preserve"> </w:t>
      </w:r>
      <w:r w:rsidR="008F23B1">
        <w:t xml:space="preserve">et </w:t>
      </w:r>
      <w:r w:rsidR="00671035">
        <w:t xml:space="preserve">associés aux </w:t>
      </w:r>
      <w:r w:rsidR="008F23B1">
        <w:t>rotation</w:t>
      </w:r>
      <w:r>
        <w:t>s</w:t>
      </w:r>
      <w:r w:rsidR="008F23B1">
        <w:t xml:space="preserve"> </w:t>
      </w:r>
      <w:r w:rsidR="0035686B">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w:t>
      </w:r>
      <w:r w:rsidR="008F23B1">
        <w:t xml:space="preserve"> </w:t>
      </w:r>
      <w:r w:rsidR="00783A64">
        <w:t>est</w:t>
      </w:r>
      <w:r w:rsidR="00771248">
        <w:t xml:space="preserve"> illustrée par</w:t>
      </w:r>
      <w:r w:rsidR="00783A64">
        <w:t xml:space="preserve">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49CC580D"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2036" w:name="_Ref530004549"/>
      <w:bookmarkStart w:id="2037" w:name="_Toc536112212"/>
      <w:bookmarkStart w:id="2038" w:name="_Toc536800513"/>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2036"/>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2037"/>
      <w:bookmarkEnd w:id="2038"/>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48C28B0A" w:rsidR="002178F0" w:rsidRDefault="00B56945" w:rsidP="009619B9">
      <w:pPr>
        <w:spacing w:before="240" w:after="240" w:line="360" w:lineRule="auto"/>
        <w:ind w:firstLine="709"/>
      </w:pPr>
      <w:r>
        <w:t>D</w:t>
      </w:r>
      <w:r w:rsidR="00646E8A">
        <w:t>es él</w:t>
      </w:r>
      <w:r>
        <w:t>éments finis de type poutre étant</w:t>
      </w:r>
      <w:r w:rsidR="00646E8A">
        <w:t xml:space="preserve"> utilisés pour la modélisation du rotor</w:t>
      </w:r>
      <w:r>
        <w:t>, l</w:t>
      </w:r>
      <w:r w:rsidR="008F23B1">
        <w:t xml:space="preserve">a fibre neutre </w:t>
      </w:r>
      <w:r>
        <w:t>est constitué de l’évolution</w:t>
      </w:r>
      <w:r w:rsidR="008F23B1">
        <w:t xml:space="preserve"> </w:t>
      </w:r>
      <w:r w:rsidR="002178F0">
        <w:t>des</w:t>
      </w:r>
      <w:r w:rsidR="008F23B1">
        <w:t xml:space="preserve"> centre</w:t>
      </w:r>
      <w:r w:rsidR="002178F0">
        <w:t>s</w:t>
      </w:r>
      <w:r w:rsidR="00771248">
        <w:t xml:space="preserve"> géométrique</w:t>
      </w:r>
      <w:r w:rsidR="008F23B1">
        <w:t xml:space="preserve">  des sections droites.</w:t>
      </w:r>
      <w:r w:rsidR="00771248">
        <w:t xml:space="preserve"> En l’absence de déformation thermique, la fibre neutre est confondue avec l’axe de rotation.</w:t>
      </w:r>
      <w:r w:rsidR="008F23B1">
        <w:t xml:space="preserve"> Dans le cas </w:t>
      </w:r>
      <w:r w:rsidR="002178F0">
        <w:t>d’un</w:t>
      </w:r>
      <w:r w:rsidR="008F23B1">
        <w:t xml:space="preserve"> chargement thermique asymétrique, la fibre neutre </w:t>
      </w:r>
      <w:r w:rsidR="00771248">
        <w:t xml:space="preserve">la fibre neutre n’est plus </w:t>
      </w:r>
      <w:r w:rsidR="0066514F">
        <w:t>confondue</w:t>
      </w:r>
      <w:r w:rsidR="00771248">
        <w:t xml:space="preserve"> avec </w:t>
      </w:r>
      <w:r w:rsidR="008F23B1">
        <w:t xml:space="preserve"> l’axe de rotation comme illustré </w:t>
      </w:r>
      <w:r w:rsidR="002178F0">
        <w:t>sur</w:t>
      </w:r>
      <w:r w:rsidR="008F23B1">
        <w:t xml:space="preserve"> la </w:t>
      </w:r>
      <w:r w:rsidR="008F23B1" w:rsidRPr="00994CA9">
        <w:rPr>
          <w:b/>
        </w:rPr>
        <w:fldChar w:fldCharType="begin"/>
      </w:r>
      <w:r w:rsidR="008F23B1" w:rsidRPr="00994CA9">
        <w:rPr>
          <w:b/>
        </w:rPr>
        <w:instrText xml:space="preserve"> REF _Ref530003394 \h  \* MERGEFORMAT </w:instrText>
      </w:r>
      <w:r w:rsidR="008F23B1" w:rsidRPr="00994CA9">
        <w:rPr>
          <w:b/>
        </w:rPr>
      </w:r>
      <w:r w:rsidR="008F23B1" w:rsidRPr="00994CA9">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5</w:t>
      </w:r>
      <w:r w:rsidR="008F23B1" w:rsidRPr="00994CA9">
        <w:rPr>
          <w:b/>
        </w:rPr>
        <w:fldChar w:fldCharType="end"/>
      </w:r>
      <w:r w:rsidR="008F23B1">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w:t>
      </w:r>
      <w:r>
        <w:t xml:space="preserve">relatifs </w:t>
      </w:r>
      <w:r w:rsidR="002178F0">
        <w:t xml:space="preserve">aux nœuds situés sur la fibre neutre.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8000" cy="1339200"/>
                    </a:xfrm>
                    <a:prstGeom prst="rect">
                      <a:avLst/>
                    </a:prstGeom>
                  </pic:spPr>
                </pic:pic>
              </a:graphicData>
            </a:graphic>
          </wp:inline>
        </w:drawing>
      </w:r>
    </w:p>
    <w:p w14:paraId="269CFD0E" w14:textId="7B48790B"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2039" w:name="_Ref530003394"/>
      <w:bookmarkStart w:id="2040" w:name="_Toc536112213"/>
      <w:bookmarkStart w:id="2041" w:name="_Toc536800514"/>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2039"/>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2040"/>
      <w:bookmarkEnd w:id="2041"/>
    </w:p>
    <w:p w14:paraId="6FA4C4EB" w14:textId="04E402E9" w:rsidR="008F23B1" w:rsidRDefault="008F23B1" w:rsidP="009619B9">
      <w:pPr>
        <w:spacing w:before="240" w:after="240" w:line="360" w:lineRule="auto"/>
        <w:ind w:firstLine="709"/>
      </w:pPr>
      <w:r>
        <w:t>Dans le modèle thermomécanique</w:t>
      </w:r>
      <w:r w:rsidR="00771248">
        <w:t xml:space="preserve"> 3D</w:t>
      </w:r>
      <w:r>
        <w:t xml:space="preserv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w:t>
      </w:r>
      <w:r w:rsidR="00B56945">
        <w:t>partagent</w:t>
      </w:r>
      <w:r w:rsidR="002178F0">
        <w:t xml:space="preserve"> </w:t>
      </w:r>
      <w:r w:rsidR="00034021">
        <w:t>la même coordonné</w:t>
      </w:r>
      <w:r w:rsidR="00B56945">
        <w:t>e</w:t>
      </w:r>
      <w:r w:rsidR="00034021">
        <w:t xml:space="preserve">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66514F"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77A02DDD" w:rsidR="008F23B1" w:rsidRDefault="008F23B1" w:rsidP="008F23B1">
      <w:pPr>
        <w:spacing w:line="360" w:lineRule="auto"/>
      </w:pPr>
      <w:r>
        <w:t xml:space="preserve">Ce calcul est </w:t>
      </w:r>
      <w:r w:rsidR="00034021">
        <w:t>fait pour toutes les sections droites du rotor. L</w:t>
      </w:r>
      <w:r>
        <w:t xml:space="preserve">e déplacement latéral de la fibre neutre est ensuite utilisé </w:t>
      </w:r>
      <w:r w:rsidR="00034021">
        <w:t xml:space="preserve"> </w:t>
      </w:r>
      <w:r w:rsidR="005E212D">
        <w:t xml:space="preserve">dans la </w:t>
      </w:r>
      <w:r>
        <w:t>modélisation du balourd thermique</w:t>
      </w:r>
      <w:r w:rsidR="00B56945">
        <w:t>,</w:t>
      </w:r>
      <w:r>
        <w:t xml:space="preserve"> </w:t>
      </w:r>
      <w:r w:rsidR="00034021">
        <w:t xml:space="preserve">suivant deux approches </w:t>
      </w:r>
      <w:r w:rsidR="005E212D">
        <w:t xml:space="preserve">qui seront </w:t>
      </w:r>
      <w:r>
        <w:t>présentés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C20694">
        <w:rPr>
          <w:b/>
        </w:rPr>
        <w:t>3.3</w:t>
      </w:r>
      <w:r w:rsidR="0085283A" w:rsidRPr="0085283A">
        <w:rPr>
          <w:b/>
        </w:rPr>
        <w:fldChar w:fldCharType="end"/>
      </w:r>
      <w:r>
        <w:t>.</w:t>
      </w:r>
    </w:p>
    <w:p w14:paraId="233DAF58" w14:textId="570C6042" w:rsidR="008F23B1" w:rsidRDefault="00504245" w:rsidP="0027459D">
      <w:pPr>
        <w:pStyle w:val="Titre2"/>
        <w:ind w:left="567"/>
      </w:pPr>
      <w:bookmarkStart w:id="2042" w:name="_Toc536800405"/>
      <w:r>
        <w:lastRenderedPageBreak/>
        <w:t>M</w:t>
      </w:r>
      <w:r w:rsidR="008F23B1">
        <w:t xml:space="preserve">odèles </w:t>
      </w:r>
      <w:r w:rsidR="00B56945">
        <w:t xml:space="preserve">de </w:t>
      </w:r>
      <w:r w:rsidR="008F23B1">
        <w:t>dynamique des rotors</w:t>
      </w:r>
      <w:bookmarkEnd w:id="2042"/>
    </w:p>
    <w:p w14:paraId="107C7A58" w14:textId="5A26B8D5" w:rsidR="008F23B1" w:rsidRDefault="005E212D" w:rsidP="00BD56F1">
      <w:pPr>
        <w:spacing w:before="240" w:after="240" w:line="360" w:lineRule="auto"/>
        <w:ind w:firstLine="709"/>
      </w:pPr>
      <w:r>
        <w:t>Deux modèles de dynamique de rotor seront utilisés pour prédire la réponse vibratoire:</w:t>
      </w:r>
      <w:r w:rsidR="00B56945">
        <w:t xml:space="preserve"> le premier concerne</w:t>
      </w:r>
      <w:r w:rsidR="00034021">
        <w:t xml:space="preserve"> le</w:t>
      </w:r>
      <w:r w:rsidR="008F23B1">
        <w:t xml:space="preserve"> rotor rigide à 4 degrés de liberté et</w:t>
      </w:r>
      <w:r w:rsidR="00B56945">
        <w:t xml:space="preserve"> le second le</w:t>
      </w:r>
      <w:r w:rsidR="00034021">
        <w:t xml:space="preserve"> </w:t>
      </w:r>
      <w:r w:rsidR="008F23B1">
        <w:t xml:space="preserve">rotor flexible à </w:t>
      </w:r>
      <m:oMath>
        <m:r>
          <w:rPr>
            <w:rFonts w:ascii="Cambria Math" w:hAnsi="Cambria Math"/>
          </w:rPr>
          <m:t>n</m:t>
        </m:r>
      </m:oMath>
      <w:r w:rsidR="008F23B1">
        <w:t xml:space="preserve"> degrés de liberté</w:t>
      </w:r>
      <w:r w:rsidR="00034021">
        <w:t>.</w:t>
      </w:r>
    </w:p>
    <w:p w14:paraId="2A5B38B3" w14:textId="71D24A9B" w:rsidR="008F23B1" w:rsidRDefault="008F23B1" w:rsidP="00504245">
      <w:pPr>
        <w:pStyle w:val="Titre3"/>
        <w:ind w:left="709"/>
      </w:pPr>
      <w:bookmarkStart w:id="2043" w:name="_Toc536800406"/>
      <w:r w:rsidRPr="00FE7BC5">
        <w:t xml:space="preserve">Rotor rigide à </w:t>
      </w:r>
      <w:r>
        <w:t>quatres degrés de</w:t>
      </w:r>
      <w:r w:rsidR="00232DB3">
        <w:t xml:space="preserve"> </w:t>
      </w:r>
      <w:r>
        <w:t>liberté</w:t>
      </w:r>
      <w:bookmarkEnd w:id="2043"/>
    </w:p>
    <w:p w14:paraId="39849EF5" w14:textId="45233340" w:rsidR="008F23B1" w:rsidRDefault="008F23B1" w:rsidP="004C04E7">
      <w:pPr>
        <w:spacing w:before="240" w:after="240" w:line="360" w:lineRule="auto"/>
        <w:ind w:firstLine="709"/>
      </w:pPr>
      <w:r>
        <w:t xml:space="preserve">Le rotor peut être considéré comme un solide indéformable si la première fréquence du mode de flexion est </w:t>
      </w:r>
      <w:r w:rsidR="005E212D">
        <w:t xml:space="preserve">très grande </w:t>
      </w:r>
      <w:r>
        <w:t xml:space="preserve"> </w:t>
      </w:r>
      <w:r w:rsidR="005E212D">
        <w:t xml:space="preserve">par rapport aux </w:t>
      </w:r>
      <w:r>
        <w:t>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C20694">
        <w:rPr>
          <w:b/>
        </w:rPr>
        <w:t>[51]</w:t>
      </w:r>
      <w:r w:rsidR="0010320D" w:rsidRPr="0010320D">
        <w:rPr>
          <w:b/>
        </w:rPr>
        <w:fldChar w:fldCharType="end"/>
      </w:r>
      <w:r>
        <w:t xml:space="preserve">. En l’occurrence, </w:t>
      </w:r>
      <w:r w:rsidR="005E212D">
        <w:t xml:space="preserve">le comportement dynamique du rotor peut être décrit à l’aide de </w:t>
      </w:r>
      <w:r>
        <w:t xml:space="preserve">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C20694" w:rsidRPr="00C20694">
        <w:rPr>
          <w:b/>
        </w:rPr>
        <w:t xml:space="preserve">Figure </w:t>
      </w:r>
      <w:r w:rsidR="00C20694" w:rsidRPr="00C20694">
        <w:rPr>
          <w:b/>
          <w:iCs/>
          <w:noProof/>
        </w:rPr>
        <w:t>3.2</w:t>
      </w:r>
      <w:r w:rsidR="00C20694" w:rsidRPr="00C20694">
        <w:rPr>
          <w:b/>
          <w:iCs/>
          <w:noProof/>
        </w:rPr>
        <w:noBreakHyphen/>
        <w:t>1</w:t>
      </w:r>
      <w:r w:rsidRPr="00AC1AA1">
        <w:rPr>
          <w:b/>
        </w:rPr>
        <w:fldChar w:fldCharType="end"/>
      </w:r>
      <w:r>
        <w:t xml:space="preserve"> illustre un rotor supposé rigide avec un disque en porte-à-faux guidé par deux paliers.  </w:t>
      </w:r>
      <w:r w:rsidR="009F1A50">
        <w:t xml:space="preserve">Dans ce cas, les </w:t>
      </w:r>
      <w:r>
        <w:t xml:space="preserve">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66514F"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66514F"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66514F"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66514F"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044" w:name="_Ref527451513"/>
            <w:r w:rsidRPr="001C390D">
              <w:rPr>
                <w:rFonts w:ascii="Calibri" w:eastAsia="Times New Roman" w:hAnsi="Calibri" w:cs="Times New Roman"/>
                <w:i w:val="0"/>
                <w:iCs w:val="0"/>
                <w:color w:val="auto"/>
                <w:sz w:val="22"/>
                <w:szCs w:val="20"/>
                <w:lang w:eastAsia="fr-FR"/>
              </w:rPr>
              <w:t xml:space="preserve"> </w:t>
            </w:r>
            <w:bookmarkEnd w:id="2044"/>
          </w:p>
        </w:tc>
      </w:tr>
    </w:tbl>
    <w:p w14:paraId="7B20CC52" w14:textId="77777777" w:rsidR="008F23B1" w:rsidRDefault="008F23B1" w:rsidP="004C04E7">
      <w:pPr>
        <w:keepNext/>
        <w:spacing w:before="120" w:after="120"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7"/>
                    <a:stretch>
                      <a:fillRect/>
                    </a:stretch>
                  </pic:blipFill>
                  <pic:spPr>
                    <a:xfrm>
                      <a:off x="0" y="0"/>
                      <a:ext cx="5760720" cy="2159635"/>
                    </a:xfrm>
                    <a:prstGeom prst="rect">
                      <a:avLst/>
                    </a:prstGeom>
                  </pic:spPr>
                </pic:pic>
              </a:graphicData>
            </a:graphic>
          </wp:inline>
        </w:drawing>
      </w:r>
    </w:p>
    <w:p w14:paraId="344B6F95" w14:textId="1AE23654"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2045" w:name="_Ref527447015"/>
      <w:bookmarkStart w:id="2046" w:name="_Toc536112214"/>
      <w:bookmarkStart w:id="2047" w:name="_Toc536800515"/>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045"/>
      <w:r w:rsidRPr="001C51AC">
        <w:rPr>
          <w:rFonts w:ascii="Calibri" w:eastAsia="Times New Roman" w:hAnsi="Calibri" w:cs="Times New Roman"/>
          <w:i w:val="0"/>
          <w:iCs w:val="0"/>
          <w:color w:val="auto"/>
          <w:sz w:val="22"/>
          <w:szCs w:val="20"/>
          <w:lang w:eastAsia="fr-FR"/>
        </w:rPr>
        <w:t> : schéma du rotor rigide avec un disque guidé par deux paliers</w:t>
      </w:r>
      <w:bookmarkEnd w:id="2046"/>
      <w:bookmarkEnd w:id="2047"/>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66514F"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048" w:name="_Ref535846348"/>
            <w:r w:rsidRPr="001C390D">
              <w:rPr>
                <w:rFonts w:ascii="Calibri" w:eastAsia="Times New Roman" w:hAnsi="Calibri" w:cs="Times New Roman"/>
                <w:i w:val="0"/>
                <w:iCs w:val="0"/>
                <w:color w:val="auto"/>
                <w:sz w:val="22"/>
                <w:szCs w:val="20"/>
                <w:lang w:eastAsia="fr-FR"/>
              </w:rPr>
              <w:t xml:space="preserve"> </w:t>
            </w:r>
            <w:bookmarkEnd w:id="2048"/>
          </w:p>
        </w:tc>
      </w:tr>
    </w:tbl>
    <w:p w14:paraId="1F4379B4" w14:textId="77777777" w:rsidR="000153F7" w:rsidRDefault="000153F7" w:rsidP="00A079DB">
      <w:pPr>
        <w:overflowPunct/>
        <w:spacing w:before="120" w:line="360" w:lineRule="auto"/>
        <w:ind w:firstLine="709"/>
        <w:textAlignment w:val="auto"/>
      </w:pPr>
    </w:p>
    <w:p w14:paraId="7AA0B665" w14:textId="092180A5" w:rsidR="000153F7" w:rsidRDefault="000153F7" w:rsidP="00894CFE">
      <w:pPr>
        <w:keepNext/>
        <w:spacing w:before="120" w:after="120" w:line="360" w:lineRule="auto"/>
      </w:pPr>
      <w:r>
        <w:t xml:space="preserve">Il </w:t>
      </w:r>
      <w:r w:rsidR="00B56945">
        <w:t>est important de</w:t>
      </w:r>
      <w:r>
        <w:t xml:space="preserve">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r w:rsidRPr="00CC1AF3">
        <w:t xml:space="preserve">et </w:t>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w:t>
      </w:r>
      <w:r w:rsidR="00B56945">
        <w:t>vent</w:t>
      </w:r>
      <w:r>
        <w:t xml:space="preserve"> </w:t>
      </w:r>
      <w:r w:rsidR="00B56945">
        <w:t>inclure</w:t>
      </w:r>
      <w:r>
        <w:t>la force du balourd thermique</w:t>
      </w:r>
      <w:r w:rsidR="00226472">
        <w:t xml:space="preserve"> généré</w:t>
      </w:r>
      <w:r>
        <w:t>.</w:t>
      </w:r>
      <w:r w:rsidRPr="00342B97">
        <w:t xml:space="preserve"> </w:t>
      </w:r>
      <w:r>
        <w:t xml:space="preserve">Lors de la simulation de l’effet Morton en </w:t>
      </w:r>
      <w:r>
        <w:lastRenderedPageBreak/>
        <w:t>utilisant le rotor à 4 degrés de liberté, ce balourd thermique est modélisé par l’approche de la masse concentrée au niveau du disque</w:t>
      </w:r>
      <w:r w:rsidR="00997904">
        <w:t>, approche</w:t>
      </w:r>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C20694">
        <w:rPr>
          <w:b/>
        </w:rPr>
        <w:t>3.3.1</w:t>
      </w:r>
      <w:r w:rsidRPr="00FB71C1">
        <w:rPr>
          <w:b/>
        </w:rPr>
        <w:fldChar w:fldCharType="end"/>
      </w:r>
      <w:r>
        <w:t xml:space="preserve">. </w:t>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66514F"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66514F"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049" w:name="_Ref529996805"/>
            <w:r w:rsidRPr="001C390D">
              <w:rPr>
                <w:rFonts w:ascii="Calibri" w:eastAsia="Times New Roman" w:hAnsi="Calibri" w:cs="Times New Roman"/>
                <w:i w:val="0"/>
                <w:iCs w:val="0"/>
                <w:color w:val="auto"/>
                <w:sz w:val="22"/>
                <w:szCs w:val="20"/>
                <w:lang w:eastAsia="fr-FR"/>
              </w:rPr>
              <w:t xml:space="preserve"> </w:t>
            </w:r>
            <w:bookmarkEnd w:id="2049"/>
          </w:p>
        </w:tc>
      </w:tr>
    </w:tbl>
    <w:p w14:paraId="252A8CD4" w14:textId="1302095D"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rsidR="009F1A50">
        <w:t xml:space="preserve"> (l’exposant </w:t>
      </w:r>
      <m:oMath>
        <m:r>
          <w:rPr>
            <w:rFonts w:ascii="Cambria Math" w:hAnsi="Cambria Math"/>
          </w:rPr>
          <m:t>k∈{1,2}</m:t>
        </m:r>
      </m:oMath>
      <w:r w:rsidR="009F1A50">
        <w:t xml:space="preserve"> désigne le palier concerné)</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66514F"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66514F"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050" w:name="_Ref527450146"/>
            <w:r w:rsidRPr="001C390D">
              <w:rPr>
                <w:rFonts w:ascii="Calibri" w:eastAsia="Times New Roman" w:hAnsi="Calibri" w:cs="Times New Roman"/>
                <w:i w:val="0"/>
                <w:iCs w:val="0"/>
                <w:color w:val="auto"/>
                <w:sz w:val="22"/>
                <w:szCs w:val="20"/>
                <w:lang w:eastAsia="fr-FR"/>
              </w:rPr>
              <w:t xml:space="preserve"> </w:t>
            </w:r>
            <w:bookmarkEnd w:id="2050"/>
          </w:p>
        </w:tc>
      </w:tr>
    </w:tbl>
    <w:p w14:paraId="7BA95A30" w14:textId="08527852" w:rsidR="00034021" w:rsidRDefault="008F23B1" w:rsidP="00034021">
      <w:pPr>
        <w:spacing w:line="360" w:lineRule="auto"/>
        <w:ind w:firstLine="708"/>
      </w:pPr>
      <w:r>
        <w:t xml:space="preserve">Si ces forces </w:t>
      </w:r>
      <w:r w:rsidR="00997904">
        <w:t>sont exprimées en fonction d</w:t>
      </w:r>
      <w:r>
        <w:t>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w:t>
      </w:r>
      <w:r w:rsidR="00997904">
        <w:t xml:space="preserve"> l’équation</w:t>
      </w:r>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C20694">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66514F"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66514F"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051" w:name="_Ref527451487"/>
            <w:r w:rsidRPr="001C390D">
              <w:rPr>
                <w:rFonts w:ascii="Calibri" w:eastAsia="Times New Roman" w:hAnsi="Calibri" w:cs="Times New Roman"/>
                <w:i w:val="0"/>
                <w:iCs w:val="0"/>
                <w:color w:val="auto"/>
                <w:sz w:val="22"/>
                <w:szCs w:val="20"/>
                <w:lang w:eastAsia="fr-FR"/>
              </w:rPr>
              <w:t xml:space="preserve"> </w:t>
            </w:r>
            <w:bookmarkEnd w:id="2051"/>
          </w:p>
        </w:tc>
      </w:tr>
    </w:tbl>
    <w:p w14:paraId="474240A0" w14:textId="5A6DD754" w:rsidR="008F23B1" w:rsidRDefault="008F23B1" w:rsidP="007736FE">
      <w:pPr>
        <w:spacing w:before="120" w:after="120" w:line="360" w:lineRule="auto"/>
      </w:pPr>
      <w:r>
        <w:t>Ainsi</w:t>
      </w:r>
      <w:r w:rsidR="00997904">
        <w:t>,</w:t>
      </w:r>
      <w:r>
        <w:t xml:space="preserve"> en remplaçant les forces des paliers </w:t>
      </w:r>
      <w:r w:rsidR="00997904">
        <w:t xml:space="preserve">écrites </w:t>
      </w:r>
      <w:r>
        <w:t>dans</w:t>
      </w:r>
      <w:r w:rsidR="00997904">
        <w:t xml:space="preserve"> l’équation</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C20694">
        <w:rPr>
          <w:b/>
        </w:rPr>
        <w:t>Eq.3-14</w:t>
      </w:r>
      <w:r w:rsidRPr="003A4020">
        <w:rPr>
          <w:b/>
        </w:rPr>
        <w:fldChar w:fldCharType="end"/>
      </w:r>
      <w:r>
        <w:t xml:space="preserve"> par leurs</w:t>
      </w:r>
      <w:r w:rsidR="00997904">
        <w:t xml:space="preserve"> nouvelles</w:t>
      </w:r>
      <w:r>
        <w:t xml:space="preserve"> expressions</w:t>
      </w:r>
      <w:r w:rsidR="00997904">
        <w:t xml:space="preserve"> formulées dans l’équation</w:t>
      </w:r>
      <w:r>
        <w:t xml:space="preserve">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C20694">
        <w:rPr>
          <w:b/>
        </w:rPr>
        <w:t>Eq.3-18</w:t>
      </w:r>
      <w:r w:rsidRPr="00E65CE4">
        <w:rPr>
          <w:b/>
        </w:rPr>
        <w:fldChar w:fldCharType="end"/>
      </w:r>
      <w:r w:rsidR="00865B12">
        <w:t>,  les équations de</w:t>
      </w:r>
      <w:r>
        <w:t xml:space="preserve"> mouvement </w:t>
      </w:r>
      <w:r w:rsidR="00997904">
        <w:t xml:space="preserve">peuvent </w:t>
      </w:r>
      <w:r w:rsidRPr="000E2BD6">
        <w:t>se mett</w:t>
      </w:r>
      <w:r w:rsidR="00997904">
        <w:t>re</w:t>
      </w:r>
      <w:r w:rsidRPr="000E2BD6">
        <w:t xml:space="preserve">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052" w:name="_Ref532491934"/>
            <w:r w:rsidRPr="001C390D">
              <w:rPr>
                <w:rFonts w:ascii="Calibri" w:eastAsia="Times New Roman" w:hAnsi="Calibri" w:cs="Times New Roman"/>
                <w:i w:val="0"/>
                <w:iCs w:val="0"/>
                <w:color w:val="auto"/>
                <w:sz w:val="22"/>
                <w:szCs w:val="20"/>
                <w:lang w:eastAsia="fr-FR"/>
              </w:rPr>
              <w:t xml:space="preserve"> </w:t>
            </w:r>
            <w:bookmarkEnd w:id="2052"/>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3BECE2F4"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w:t>
      </w:r>
      <w:r w:rsidR="009F1A50">
        <w:t xml:space="preserve"> des </w:t>
      </w:r>
      <w:r w:rsidR="0066514F">
        <w:t>vibrations</w:t>
      </w:r>
      <w:r w:rsidR="009F1A50">
        <w:t xml:space="preserve"> restent</w:t>
      </w:r>
      <w:r w:rsidR="00034021">
        <w:t xml:space="preserve"> faibles par rapport au jeu radial</w:t>
      </w:r>
      <w:r>
        <w:t>. Cependant, dans le cas de l’effet Morton instable, les vibrations au niveau du palier sont</w:t>
      </w:r>
      <w:r w:rsidR="009F1A50">
        <w:t xml:space="preserve"> importantes</w:t>
      </w:r>
      <w:r>
        <w:t xml:space="preserve">  Ces</w:t>
      </w:r>
      <w:r w:rsidR="009F1A50">
        <w:t xml:space="preserve"> grands</w:t>
      </w:r>
      <w:r>
        <w:t xml:space="preserve"> déplacements</w:t>
      </w:r>
      <w:r w:rsidR="009F1A50">
        <w:t xml:space="preserve"> (dans le sens de l’épaisseur du film)</w:t>
      </w:r>
      <w:r>
        <w:t xml:space="preserve"> rendent l’hypothèse de linéarisation des forces fluides non valable. Par conséquent, les forces fluides calculées par les coefficients dynamiques sont peu précises. </w:t>
      </w:r>
      <w:r w:rsidR="00565E70">
        <w:t xml:space="preserve">L’utilisation des forces </w:t>
      </w:r>
      <w:r>
        <w:t>non linéaire</w:t>
      </w:r>
      <w:r w:rsidR="009F1A50">
        <w:t>s</w:t>
      </w:r>
      <w:r>
        <w:t xml:space="preserve"> du palier </w:t>
      </w:r>
      <w:r w:rsidR="00565E70">
        <w:t xml:space="preserve">permet d’améliorer la précision de </w:t>
      </w:r>
      <w:r w:rsidR="007736FE">
        <w:t>l’analyse</w:t>
      </w:r>
      <w:r>
        <w:t xml:space="preserve"> de l’effet Morton. </w:t>
      </w:r>
    </w:p>
    <w:p w14:paraId="7D17528C" w14:textId="2EE0639E" w:rsidR="00946052" w:rsidRPr="00946052" w:rsidRDefault="008F23B1" w:rsidP="00946052">
      <w:pPr>
        <w:pStyle w:val="Titre3"/>
        <w:spacing w:before="240" w:after="240"/>
      </w:pPr>
      <w:bookmarkStart w:id="2053" w:name="_Toc536800407"/>
      <w:r w:rsidRPr="005C43B6">
        <w:t xml:space="preserve">Rotor flexible à </w:t>
      </w:r>
      <m:oMath>
        <m:r>
          <m:rPr>
            <m:sty m:val="bi"/>
          </m:rPr>
          <w:rPr>
            <w:rFonts w:ascii="Cambria Math" w:hAnsi="Cambria Math"/>
          </w:rPr>
          <m:t>N</m:t>
        </m:r>
      </m:oMath>
      <w:r w:rsidRPr="005C43B6">
        <w:t xml:space="preserve"> degrés de liberté</w:t>
      </w:r>
      <w:bookmarkEnd w:id="2053"/>
    </w:p>
    <w:p w14:paraId="006CD31F" w14:textId="66C0F0C7" w:rsidR="008F23B1" w:rsidRDefault="008F23B1" w:rsidP="007736FE">
      <w:pPr>
        <w:spacing w:before="240" w:after="240" w:line="360" w:lineRule="auto"/>
        <w:ind w:firstLine="709"/>
      </w:pPr>
      <w:commentRangeStart w:id="2054"/>
      <w:r>
        <w:t xml:space="preserve">Contrairement au rotor rigide, </w:t>
      </w:r>
      <w:r w:rsidR="00997904">
        <w:t>lorsque</w:t>
      </w:r>
      <w:r>
        <w:t xml:space="preserve"> les fréquences du mode de flexion sont proches des fréquences d’intérêt </w:t>
      </w:r>
      <w:r w:rsidR="00212686">
        <w:t xml:space="preserve">ou/et d’excitation, un modèle </w:t>
      </w:r>
      <w:r w:rsidR="009F1A50">
        <w:t xml:space="preserve">prenant en compte la flexibilité du rotor est alors nécessaire.  </w:t>
      </w:r>
      <w:r w:rsidR="00F91BAA">
        <w:t>La modélisation du</w:t>
      </w:r>
      <w:r>
        <w:t xml:space="preserve"> rotor</w:t>
      </w:r>
      <w:r w:rsidR="00F91BAA">
        <w:t xml:space="preserve"> flexible </w:t>
      </w:r>
      <w:r>
        <w:t xml:space="preserve">est </w:t>
      </w:r>
      <w:r w:rsidR="00F91BAA">
        <w:t xml:space="preserve">généralement </w:t>
      </w:r>
      <w:r>
        <w:t>basée sur la méthode d</w:t>
      </w:r>
      <w:r w:rsidR="00997904">
        <w:t>es</w:t>
      </w:r>
      <w:r>
        <w:t xml:space="preserve">éléments finis largement décrite dans les ouvrages </w:t>
      </w:r>
      <w:commentRangeEnd w:id="2054"/>
      <w:r w:rsidR="00EB0B77">
        <w:rPr>
          <w:rStyle w:val="Marquedecommentaire"/>
        </w:rPr>
        <w:commentReference w:id="2054"/>
      </w:r>
      <w:r>
        <w:t>(voir</w:t>
      </w:r>
      <w:r w:rsidR="00997904">
        <w:t xml:space="preserve"> par exemple</w:t>
      </w:r>
      <w:r>
        <w:t xml:space="preserve"> </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C20694">
        <w:rPr>
          <w:b/>
        </w:rPr>
        <w:t>[52]</w:t>
      </w:r>
      <w:r w:rsidRPr="00F17244">
        <w:rPr>
          <w:b/>
        </w:rPr>
        <w:fldChar w:fldCharType="end"/>
      </w:r>
      <w:r w:rsidR="00F21426">
        <w:rPr>
          <w:b/>
        </w:rPr>
        <w:t xml:space="preserve"> </w:t>
      </w:r>
      <w:r w:rsidR="00F21426" w:rsidRPr="00F21426">
        <w:t>et</w:t>
      </w:r>
      <w:r w:rsidR="00F21426">
        <w:rPr>
          <w:b/>
        </w:rPr>
        <w:t xml:space="preserve"> </w:t>
      </w:r>
      <w:r w:rsidR="00F21426">
        <w:fldChar w:fldCharType="begin"/>
      </w:r>
      <w:r w:rsidR="00F21426">
        <w:rPr>
          <w:b/>
        </w:rPr>
        <w:instrText xml:space="preserve"> REF _Ref536743833 \r \h </w:instrText>
      </w:r>
      <w:r w:rsidR="00F21426">
        <w:fldChar w:fldCharType="separate"/>
      </w:r>
      <w:r w:rsidR="00C20694">
        <w:rPr>
          <w:b/>
        </w:rPr>
        <w:t>[53]</w:t>
      </w:r>
      <w:r w:rsidR="00F21426">
        <w:fldChar w:fldCharType="end"/>
      </w:r>
      <w:r>
        <w:t>).  L’élément</w:t>
      </w:r>
      <w:r w:rsidRPr="0015139F">
        <w:t xml:space="preserve"> </w:t>
      </w:r>
      <w:r w:rsidR="00EB0B77">
        <w:t>fini de type</w:t>
      </w:r>
      <w:r w:rsidR="00435152">
        <w:t xml:space="preserve"> </w:t>
      </w:r>
      <w:r w:rsidRPr="0015139F">
        <w:t>poutre</w:t>
      </w:r>
      <w:r>
        <w:t xml:space="preserve"> 1D</w:t>
      </w:r>
      <w:r w:rsidRPr="0015139F">
        <w:t xml:space="preserve"> basé sur la théorie de </w:t>
      </w:r>
      <w:r>
        <w:t>Timo</w:t>
      </w:r>
      <w:r w:rsidR="00EB0B77">
        <w:t>s</w:t>
      </w:r>
      <w:r>
        <w:t xml:space="preserve">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Les effets de cisaillements et les effets gyroscopiques sont pris en compte.</w:t>
      </w:r>
      <w:r w:rsidR="00EB0B77">
        <w:t xml:space="preserve"> La discrétisation conduit à l’équation de mouvement suivante exprimée sous forme matricielle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055" w:name="_Ref532491926"/>
            <w:r w:rsidRPr="001C390D">
              <w:rPr>
                <w:rFonts w:ascii="Calibri" w:eastAsia="Times New Roman" w:hAnsi="Calibri" w:cs="Times New Roman"/>
                <w:i w:val="0"/>
                <w:iCs w:val="0"/>
                <w:color w:val="auto"/>
                <w:sz w:val="22"/>
                <w:szCs w:val="20"/>
                <w:lang w:eastAsia="fr-FR"/>
              </w:rPr>
              <w:t xml:space="preserve"> </w:t>
            </w:r>
            <w:bookmarkEnd w:id="2055"/>
          </w:p>
        </w:tc>
      </w:tr>
    </w:tbl>
    <w:p w14:paraId="6A272664" w14:textId="01D76736"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w:t>
      </w:r>
      <w:r w:rsidR="00EB0B77">
        <w:t>ie</w:t>
      </w:r>
      <w:r w:rsidR="00212686">
        <w:t xml:space="preserve"> et de raideur.</w:t>
      </w:r>
      <w:r w:rsidR="00E20DF8">
        <w:t xml:space="preserve"> </w:t>
      </w:r>
      <w:r w:rsidR="00212686">
        <w:t>Elles ont</w:t>
      </w:r>
      <w:r>
        <w:t xml:space="preserve"> la </w:t>
      </w:r>
      <w:commentRangeStart w:id="2056"/>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w:commentRangeEnd w:id="2056"/>
        <m:r>
          <m:rPr>
            <m:sty m:val="p"/>
          </m:rPr>
          <w:rPr>
            <w:rStyle w:val="Marquedecommentaire"/>
          </w:rPr>
          <w:commentReference w:id="2056"/>
        </m:r>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cinématiques lié</w:t>
      </w:r>
      <w:r w:rsidR="00E37095">
        <w:t>s</w:t>
      </w:r>
      <w:r>
        <w:t xml:space="preserv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3F9F39FD" w:rsidR="008F23B1" w:rsidRDefault="008F23B1" w:rsidP="00042E6D">
      <w:pPr>
        <w:pStyle w:val="Titre3"/>
        <w:spacing w:before="240" w:after="240"/>
        <w:ind w:left="709"/>
      </w:pPr>
      <w:bookmarkStart w:id="2057" w:name="_Toc536800408"/>
      <w:r>
        <w:t>Méthode numérique d’intégration temporelle</w:t>
      </w:r>
      <w:bookmarkEnd w:id="2057"/>
    </w:p>
    <w:p w14:paraId="6602ACDF" w14:textId="35146E9C" w:rsidR="008F23B1" w:rsidRDefault="008F23B1" w:rsidP="00042E6D">
      <w:pPr>
        <w:spacing w:before="240" w:after="240" w:line="360" w:lineRule="auto"/>
        <w:ind w:firstLine="709"/>
      </w:pPr>
      <w:r>
        <w:t xml:space="preserve">Comme mentionné </w:t>
      </w:r>
      <w:commentRangeStart w:id="2058"/>
      <w:r>
        <w:t>précédemment</w:t>
      </w:r>
      <w:commentRangeEnd w:id="2058"/>
      <w:r w:rsidR="00E37095">
        <w:rPr>
          <w:rStyle w:val="Marquedecommentaire"/>
        </w:rPr>
        <w:commentReference w:id="2058"/>
      </w:r>
      <w:r>
        <w:t xml:space="preserve">, le modèle linéaire du palier </w:t>
      </w:r>
      <w:r w:rsidR="00E37095">
        <w:t>n’est pas valide</w:t>
      </w:r>
      <w:r>
        <w:t xml:space="preserve"> </w:t>
      </w:r>
      <w:r w:rsidR="00E37095">
        <w:t>en présence de</w:t>
      </w:r>
      <w:r>
        <w:t xml:space="preserve"> grands déplacements </w:t>
      </w:r>
      <w:r w:rsidR="00666457">
        <w:t>au droit du palier</w:t>
      </w:r>
      <w:r>
        <w:t xml:space="preserve">. La résolution des équations de mouvement est ainsi couplée avec le modèle non linéaire du palier. Afin de traiter la non-linéarité du palier et améliorer </w:t>
      </w:r>
      <w:r>
        <w:lastRenderedPageBreak/>
        <w:t xml:space="preserve">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C20694">
        <w:rPr>
          <w:b/>
        </w:rPr>
        <w:t>[54]</w:t>
      </w:r>
      <w:r w:rsidRPr="007960FD">
        <w:rPr>
          <w:b/>
        </w:rPr>
        <w:fldChar w:fldCharType="end"/>
      </w:r>
      <w:r>
        <w:t xml:space="preserve"> est utilisée. Cette méthode combine le schéma d’intégration temporelle de Newmark avec la méthode de Newton-Raphson. L’explication détaillée de la méthode</w:t>
      </w:r>
      <w:r w:rsidR="00666457">
        <w:t xml:space="preserve"> sera</w:t>
      </w:r>
      <w:r>
        <w:t xml:space="preserve">  exposée dans la suite.</w:t>
      </w:r>
    </w:p>
    <w:p w14:paraId="0FAEC2E1" w14:textId="5076C661"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C20694">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w:t>
      </w:r>
      <w:r w:rsidR="00E37095">
        <w:t>Afin de faciliter la compréhension, à</w:t>
      </w:r>
      <w:r>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w:t>
      </w:r>
      <w:r w:rsidR="00E37095">
        <w:t>cette équation peut s’écrire de la façon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059" w:name="_Ref527642609"/>
            <w:r w:rsidRPr="001C390D">
              <w:rPr>
                <w:rFonts w:ascii="Calibri" w:eastAsia="Times New Roman" w:hAnsi="Calibri" w:cs="Times New Roman"/>
                <w:i w:val="0"/>
                <w:iCs w:val="0"/>
                <w:color w:val="auto"/>
                <w:sz w:val="22"/>
                <w:szCs w:val="20"/>
                <w:lang w:eastAsia="fr-FR"/>
              </w:rPr>
              <w:t xml:space="preserve"> </w:t>
            </w:r>
            <w:bookmarkEnd w:id="2059"/>
          </w:p>
        </w:tc>
      </w:tr>
    </w:tbl>
    <w:p w14:paraId="68CE2DB6" w14:textId="4649BAEC" w:rsidR="008F23B1" w:rsidRDefault="008F23B1" w:rsidP="00013D19">
      <w:pPr>
        <w:spacing w:before="240" w:after="240" w:line="360" w:lineRule="auto"/>
        <w:ind w:firstLine="709"/>
      </w:pPr>
      <w:r>
        <w:t xml:space="preserve">Cette équation est non linéaire </w:t>
      </w:r>
      <w:r w:rsidR="00F91BAA">
        <w:t>car</w:t>
      </w:r>
      <w:r>
        <w:t xml:space="preserve"> l</w:t>
      </w:r>
      <w:r w:rsidR="00770BC6">
        <w:t>’évaluation</w:t>
      </w:r>
      <w:r>
        <w:t xml:space="preserve">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w:r w:rsidR="00770BC6">
        <w:t>exige de connaître</w:t>
      </w:r>
      <w:r>
        <w:t xml:space="preserve"> la force non linéaire du palier </w:t>
      </w:r>
      <w:r w:rsidR="00770BC6">
        <w:t>liée au</w:t>
      </w:r>
      <w:r>
        <w:t xml:space="preserve"> déplacement et </w:t>
      </w:r>
      <w:r w:rsidR="00770BC6">
        <w:t>à</w:t>
      </w:r>
      <w:r>
        <w:t xml:space="preserv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w:t>
      </w:r>
      <w:r w:rsidR="00666457">
        <w:t xml:space="preserve">en utilisant </w:t>
      </w:r>
      <w:r>
        <w:t>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66514F"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66514F"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060" w:name="_Ref527644224"/>
            <w:r w:rsidRPr="001C390D">
              <w:rPr>
                <w:rFonts w:ascii="Calibri" w:eastAsia="Times New Roman" w:hAnsi="Calibri" w:cs="Times New Roman"/>
                <w:i w:val="0"/>
                <w:iCs w:val="0"/>
                <w:color w:val="auto"/>
                <w:sz w:val="22"/>
                <w:szCs w:val="20"/>
                <w:lang w:eastAsia="fr-FR"/>
              </w:rPr>
              <w:t xml:space="preserve"> </w:t>
            </w:r>
            <w:bookmarkEnd w:id="2060"/>
          </w:p>
        </w:tc>
      </w:tr>
    </w:tbl>
    <w:p w14:paraId="2066D9DE" w14:textId="1B48AB6D" w:rsidR="008F23B1" w:rsidRDefault="008F23B1" w:rsidP="00013D19">
      <w:pPr>
        <w:spacing w:before="240" w:after="240"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w:t>
      </w:r>
      <w:r w:rsidR="00770BC6">
        <w:t>.</w:t>
      </w:r>
      <w:r w:rsidR="006F1701">
        <w:t xml:space="preserve"> Ces paramètres</w:t>
      </w:r>
      <w:r>
        <w:t xml:space="preserve"> </w:t>
      </w:r>
      <w:r w:rsidR="006F1701">
        <w:t>correspondent à un schéma avec une accélération moyenne,</w:t>
      </w:r>
      <w:r w:rsidR="00435152">
        <w:t xml:space="preserve"> </w:t>
      </w:r>
      <w:r>
        <w:t xml:space="preserve">qui assure une stabilité numérique inconditionnelle. </w:t>
      </w:r>
    </w:p>
    <w:p w14:paraId="24C0EDDF" w14:textId="34D6B970" w:rsidR="008F23B1" w:rsidRPr="00F37648" w:rsidRDefault="006F1701" w:rsidP="00013D19">
      <w:pPr>
        <w:spacing w:before="240" w:after="240" w:line="360" w:lineRule="auto"/>
        <w:ind w:firstLine="709"/>
      </w:pPr>
      <w:r>
        <w:t>Comme</w:t>
      </w:r>
      <w:r w:rsidR="008F23B1">
        <w:t xml:space="preserv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sidR="008F23B1">
        <w:t xml:space="preserve"> est non linéaire, une stratégie itérative basée sur la méthode de Newton-Raphson est mise en place</w:t>
      </w:r>
      <w:r>
        <w:t>.</w:t>
      </w:r>
      <w:r w:rsidR="008F23B1">
        <w:t xml:space="preserve">. </w:t>
      </w:r>
      <w:r>
        <w:t>Cette</w:t>
      </w:r>
      <w:r w:rsidR="008F23B1">
        <w:t xml:space="preserve"> stratégie itérative</w:t>
      </w:r>
      <w:r>
        <w:t xml:space="preserve"> consiste à rechercher les</w:t>
      </w:r>
      <w:r w:rsidR="008F23B1">
        <w:t xml:space="preserve">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sidR="008F23B1">
        <w:rPr>
          <w:b/>
        </w:rPr>
        <w:t xml:space="preserve"> </w:t>
      </w:r>
      <w:r w:rsidR="008F23B1" w:rsidRPr="0036103E">
        <w:t>et de la vitesse</w:t>
      </w:r>
      <w:r w:rsidR="008F23B1">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sidR="008F23B1">
        <w:rPr>
          <w:b/>
        </w:rPr>
        <w:t xml:space="preserve"> </w:t>
      </w:r>
      <w:r w:rsidR="008F23B1">
        <w:t xml:space="preserve">comme </w:t>
      </w:r>
      <w:r>
        <w:t xml:space="preserve">étant la </w:t>
      </w:r>
      <w:r w:rsidR="008F23B1">
        <w:t xml:space="preserve">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rsidR="008F23B1">
        <w:t>dont les éléments sont corrigés</w:t>
      </w:r>
      <w:r w:rsidR="00666457">
        <w:t xml:space="preserve"> de manière itérative</w:t>
      </w:r>
      <w:r w:rsidR="008F23B1">
        <w:t xml:space="preserve">. L’indice </w:t>
      </w:r>
      <m:oMath>
        <m:r>
          <w:rPr>
            <w:rFonts w:ascii="Cambria Math" w:hAnsi="Cambria Math"/>
          </w:rPr>
          <m:t>k</m:t>
        </m:r>
      </m:oMath>
      <w:r w:rsidR="008F23B1">
        <w:t xml:space="preserve"> </w:t>
      </w:r>
      <w:r>
        <w:t>correspond au</w:t>
      </w:r>
      <w:r w:rsidR="008F23B1">
        <w:t xml:space="preserve"> nombre d’itération de la </w:t>
      </w:r>
      <w:r w:rsidR="00F91BAA">
        <w:t xml:space="preserve">méthode de </w:t>
      </w:r>
      <w:r w:rsidR="008F23B1">
        <w:t xml:space="preserve">Newton-Raphson. </w:t>
      </w:r>
      <w:r w:rsidR="008F23B1" w:rsidRPr="00F37648">
        <w:rPr>
          <w:rFonts w:eastAsiaTheme="minorEastAsia"/>
        </w:rPr>
        <w:t>Afin de faciliter l’implémentatio</w:t>
      </w:r>
      <w:r w:rsidR="008F23B1">
        <w:rPr>
          <w:rFonts w:eastAsiaTheme="minorEastAsia"/>
        </w:rPr>
        <w:t>n,</w:t>
      </w:r>
      <w:r w:rsidR="008F23B1">
        <w:t xml:space="preserve"> l</w:t>
      </w:r>
      <w:r w:rsidR="008F23B1" w:rsidRPr="00F37648">
        <w:rPr>
          <w:rFonts w:eastAsiaTheme="minorEastAsia"/>
        </w:rPr>
        <w:t>es équa</w:t>
      </w:r>
      <w:r w:rsidR="008F23B1">
        <w:rPr>
          <w:rFonts w:eastAsiaTheme="minorEastAsia"/>
        </w:rPr>
        <w:t xml:space="preserve">tions </w:t>
      </w:r>
      <w:r w:rsidR="008F23B1" w:rsidRPr="0086415B">
        <w:rPr>
          <w:rFonts w:eastAsiaTheme="minorEastAsia"/>
          <w:b/>
        </w:rPr>
        <w:fldChar w:fldCharType="begin"/>
      </w:r>
      <w:r w:rsidR="008F23B1" w:rsidRPr="0086415B">
        <w:rPr>
          <w:rFonts w:eastAsiaTheme="minorEastAsia"/>
          <w:b/>
        </w:rPr>
        <w:instrText xml:space="preserve"> REF _Ref527644224 \r \h  \* MERGEFORMAT </w:instrText>
      </w:r>
      <w:r w:rsidR="008F23B1" w:rsidRPr="0086415B">
        <w:rPr>
          <w:rFonts w:eastAsiaTheme="minorEastAsia"/>
          <w:b/>
        </w:rPr>
      </w:r>
      <w:r w:rsidR="008F23B1" w:rsidRPr="0086415B">
        <w:rPr>
          <w:rFonts w:eastAsiaTheme="minorEastAsia"/>
          <w:b/>
        </w:rPr>
        <w:fldChar w:fldCharType="separate"/>
      </w:r>
      <w:r w:rsidR="00C20694">
        <w:rPr>
          <w:rFonts w:eastAsiaTheme="minorEastAsia"/>
          <w:b/>
        </w:rPr>
        <w:t>Eq.3-22</w:t>
      </w:r>
      <w:r w:rsidR="008F23B1" w:rsidRPr="0086415B">
        <w:rPr>
          <w:rFonts w:eastAsiaTheme="minorEastAsia"/>
          <w:b/>
        </w:rPr>
        <w:fldChar w:fldCharType="end"/>
      </w:r>
      <w:r w:rsidR="008F23B1">
        <w:rPr>
          <w:rFonts w:eastAsiaTheme="minorEastAsia"/>
        </w:rPr>
        <w:t xml:space="preserve"> sont exprimées sous la forme d’un vecteur</w:t>
      </w:r>
      <w:r w:rsidR="008F23B1" w:rsidRPr="00F37648">
        <w:rPr>
          <w:rFonts w:eastAsiaTheme="minorEastAsia"/>
        </w:rPr>
        <w:t xml:space="preserve"> </w:t>
      </w:r>
      <m:oMath>
        <m:r>
          <m:rPr>
            <m:sty m:val="bi"/>
          </m:rPr>
          <w:rPr>
            <w:rFonts w:ascii="Cambria Math" w:eastAsiaTheme="minorEastAsia" w:hAnsi="Cambria Math"/>
          </w:rPr>
          <m:t>R</m:t>
        </m:r>
      </m:oMath>
      <w:r w:rsidR="008F23B1" w:rsidRPr="00F37648">
        <w:rPr>
          <w:rFonts w:eastAsiaTheme="minorEastAsia"/>
        </w:rPr>
        <w:t xml:space="preserve"> </w:t>
      </w:r>
      <w:r w:rsidR="008F23B1">
        <w:rPr>
          <w:rFonts w:eastAsiaTheme="minorEastAsia"/>
        </w:rPr>
        <w:t xml:space="preserve">qui </w:t>
      </w:r>
      <w:r w:rsidR="008F23B1">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sidR="008F23B1">
        <w:rPr>
          <w:b/>
        </w:rPr>
        <w:t xml:space="preserve"> </w:t>
      </w:r>
      <w:r w:rsidR="008F23B1">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008F23B1" w:rsidRPr="003A62E0">
        <w:t>.</w:t>
      </w:r>
      <w:r w:rsidR="008F23B1">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2061" w:name="_Ref527647596"/>
            <w:r w:rsidRPr="00F37648">
              <w:rPr>
                <w:rFonts w:eastAsiaTheme="minorEastAsia"/>
              </w:rPr>
              <w:t xml:space="preserve"> </w:t>
            </w:r>
            <w:bookmarkEnd w:id="2061"/>
          </w:p>
        </w:tc>
      </w:tr>
    </w:tbl>
    <w:p w14:paraId="38D34A26" w14:textId="2C94BA88" w:rsidR="008F23B1" w:rsidRDefault="008F23B1" w:rsidP="00013D19">
      <w:pPr>
        <w:spacing w:before="240" w:after="240" w:line="360" w:lineRule="auto"/>
        <w:ind w:firstLine="709"/>
      </w:pPr>
      <w:r>
        <w:t>Le</w:t>
      </w:r>
      <w:r w:rsidR="00666457">
        <w:t xml:space="preserve"> résidu</w:t>
      </w:r>
      <w:r>
        <w:t xml:space="preserve">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66514F"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66514F"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4C08D555" w:rsidR="008F23B1" w:rsidRDefault="00666457" w:rsidP="00013D19">
      <w:pPr>
        <w:spacing w:before="240" w:after="240" w:line="360" w:lineRule="auto"/>
        <w:ind w:firstLine="709"/>
      </w:pPr>
      <w:r>
        <w:t xml:space="preserve">L’incrément de correction est alors la solution du système suivant : </w:t>
      </w:r>
      <w:r w:rsidR="008F23B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66514F"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2062" w:name="_Ref532560710"/>
            <w:r w:rsidRPr="00F37648">
              <w:rPr>
                <w:rFonts w:eastAsiaTheme="minorEastAsia"/>
              </w:rPr>
              <w:t xml:space="preserve"> </w:t>
            </w:r>
            <w:bookmarkEnd w:id="2062"/>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66514F"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6391B7E2"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w:t>
      </w:r>
      <w:r w:rsidR="00666457">
        <w:t xml:space="preserve"> certaine</w:t>
      </w:r>
      <w:r w:rsidRPr="00011792">
        <w:t xml:space="preserve"> tolérance</w:t>
      </w:r>
      <w:r>
        <w:t xml:space="preserve"> </w:t>
      </w:r>
      <w:r w:rsidR="00666457">
        <w:t>prédéfinie.</w:t>
      </w:r>
      <w:r>
        <w:t xml:space="preserve">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66514F"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2C8736B0"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C20694">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w:t>
      </w:r>
      <w:r w:rsidR="005F745C">
        <w:t>amortissement de l’ensemble rotor-palier.</w:t>
      </w:r>
      <w:r>
        <w:t>.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66514F"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66514F"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2FBDC5F1" w:rsidR="00F91BAA" w:rsidRDefault="005F745C" w:rsidP="00013D19">
      <w:pPr>
        <w:spacing w:before="240" w:after="240" w:line="360" w:lineRule="auto"/>
        <w:ind w:firstLine="709"/>
      </w:pPr>
      <w:r>
        <w:lastRenderedPageBreak/>
        <w:t>Ces équations permettent de montrer</w:t>
      </w:r>
      <w:r w:rsidR="008F23B1">
        <w:t xml:space="preserve"> que la raideur et l’amortissement du palier </w:t>
      </w:r>
      <w:r w:rsidR="00F91BAA">
        <w:t>sont nécessaires pour évaluer la</w:t>
      </w:r>
      <w:r w:rsidR="008F23B1">
        <w:t xml:space="preserve"> dérivé</w:t>
      </w:r>
      <w:r w:rsidR="00F91BAA">
        <w:t>e</w:t>
      </w:r>
      <w:r w:rsidR="008F23B1">
        <w:t xml:space="preserve"> de l’accélération. Ces informations sont calculées de manière numérique par différences finies. </w:t>
      </w:r>
    </w:p>
    <w:p w14:paraId="0EE243D5" w14:textId="3EC40183" w:rsidR="002730F2" w:rsidRDefault="002730F2" w:rsidP="004323C6">
      <w:pPr>
        <w:spacing w:line="360" w:lineRule="auto"/>
      </w:pPr>
      <w:r>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8">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27BBB64"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2063" w:name="_Ref528070494"/>
      <w:bookmarkStart w:id="2064" w:name="_Toc536112215"/>
      <w:bookmarkStart w:id="2065" w:name="_Toc536800516"/>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063"/>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2064"/>
      <w:bookmarkEnd w:id="2065"/>
    </w:p>
    <w:p w14:paraId="5DEA9905" w14:textId="66809982" w:rsidR="008F23B1" w:rsidRDefault="008F23B1" w:rsidP="00013D19">
      <w:pPr>
        <w:spacing w:before="240" w:after="240" w:line="360" w:lineRule="auto"/>
        <w:ind w:firstLine="709"/>
      </w:pPr>
      <w:r>
        <w:t xml:space="preserve">Il </w:t>
      </w:r>
      <w:r w:rsidR="005F745C">
        <w:t xml:space="preserve">est important de </w:t>
      </w:r>
      <w:r>
        <w:t xml:space="preserve">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 xml:space="preserve">valuation de matrice est </w:t>
      </w:r>
      <w:r w:rsidR="005F745C">
        <w:t xml:space="preserve">coûteuse </w:t>
      </w:r>
      <w:r>
        <w:t>en terme</w:t>
      </w:r>
      <w:r w:rsidR="00F91BAA">
        <w:t>s</w:t>
      </w:r>
      <w:r>
        <w:t xml:space="preserve"> de temps de calcul. </w:t>
      </w:r>
      <w:r w:rsidR="005F745C">
        <w:t>Le premier</w:t>
      </w:r>
      <w:r>
        <w:t xml:space="preserve"> critère </w:t>
      </w:r>
      <w:r w:rsidR="005F745C">
        <w:t xml:space="preserve">indique </w:t>
      </w:r>
      <w:r>
        <w:t xml:space="preserve">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w:t>
      </w:r>
      <w:r w:rsidR="005F745C">
        <w:t xml:space="preserve">lorsque </w:t>
      </w:r>
      <w:r>
        <w:t xml:space="preserve">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w:t>
      </w:r>
      <w:r w:rsidR="004B1520">
        <w:t xml:space="preserve"> entre deux itérations de la méthode Newton-Raphson.</w:t>
      </w:r>
      <w:r>
        <w:t xml:space="preserve"> </w:t>
      </w:r>
      <w:r w:rsidR="005F745C">
        <w:t>L’autre critère exige</w:t>
      </w:r>
      <w:r>
        <w:t xml:space="preserve"> simplement que la réévaluation</w:t>
      </w:r>
      <w:r w:rsidR="004B1520">
        <w:t xml:space="preserve"> soit</w:t>
      </w:r>
      <w:r>
        <w:t xml:space="preserve">  réalisée </w:t>
      </w:r>
      <w:r w:rsidR="005F745C">
        <w:t>lorsque</w:t>
      </w:r>
      <w:r>
        <w:t xml:space="preserve">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C20694" w:rsidRPr="00C20694">
        <w:rPr>
          <w:b/>
          <w:iCs/>
        </w:rPr>
        <w:t>Figure 3.2</w:t>
      </w:r>
      <w:r w:rsidR="00C20694" w:rsidRPr="00C20694">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2066" w:name="_Ref533776247"/>
      <w:bookmarkStart w:id="2067" w:name="_Toc536800409"/>
      <w:r>
        <w:lastRenderedPageBreak/>
        <w:t>Vibration</w:t>
      </w:r>
      <w:r w:rsidR="00565E70">
        <w:t>s</w:t>
      </w:r>
      <w:r>
        <w:t xml:space="preserve"> synchrone</w:t>
      </w:r>
      <w:r w:rsidR="00565E70">
        <w:t>s</w:t>
      </w:r>
      <w:r>
        <w:t xml:space="preserve"> et solution</w:t>
      </w:r>
      <w:r w:rsidR="00565E70">
        <w:t>s</w:t>
      </w:r>
      <w:r>
        <w:t xml:space="preserve"> périodique</w:t>
      </w:r>
      <w:bookmarkEnd w:id="2066"/>
      <w:r w:rsidR="00565E70">
        <w:t>s</w:t>
      </w:r>
      <w:bookmarkEnd w:id="2067"/>
    </w:p>
    <w:p w14:paraId="0EEB273B" w14:textId="77777777" w:rsidR="008F23B1" w:rsidRPr="00E867FF" w:rsidRDefault="008F23B1" w:rsidP="008F23B1"/>
    <w:p w14:paraId="6E4CA8F2" w14:textId="43211673" w:rsidR="008F23B1" w:rsidRDefault="005F745C" w:rsidP="00641AB4">
      <w:pPr>
        <w:spacing w:line="360" w:lineRule="auto"/>
        <w:ind w:firstLine="708"/>
      </w:pPr>
      <w:r>
        <w:t xml:space="preserve">Comme c’est </w:t>
      </w:r>
      <w:r w:rsidR="008F23B1">
        <w:t xml:space="preserve">le régime </w:t>
      </w:r>
      <w:r w:rsidR="00F91BAA">
        <w:t>stable</w:t>
      </w:r>
      <w:r>
        <w:t xml:space="preserve"> et</w:t>
      </w:r>
      <w:r w:rsidR="009226DF">
        <w:t xml:space="preserve"> </w:t>
      </w:r>
      <w:r w:rsidR="008F23B1">
        <w:t>périodique</w:t>
      </w:r>
      <w:r>
        <w:t xml:space="preserve"> qui</w:t>
      </w:r>
      <w:r w:rsidR="008F23B1">
        <w:t xml:space="preserve"> est ciblé dans l’analyse de l’effet Morton, deux méthodes </w:t>
      </w:r>
      <w:r>
        <w:t>permettant</w:t>
      </w:r>
      <w:r w:rsidR="008F23B1">
        <w:t xml:space="preserve"> </w:t>
      </w:r>
      <w:r w:rsidR="004B1520">
        <w:t>de calculer</w:t>
      </w:r>
      <w:r w:rsidR="008F23B1">
        <w:t xml:space="preserve"> la réponse périodique sont présentées dans la suite. </w:t>
      </w:r>
      <w:r w:rsidR="00F91BAA">
        <w:t xml:space="preserve">Ces deux méthodes s’appliquent aux deux modèles de rotor présentés </w:t>
      </w:r>
      <w:r>
        <w:t>précédemment</w:t>
      </w:r>
      <w:r w:rsidR="004B1520">
        <w:t xml:space="preserve"> (modèles rigide et flexible)</w:t>
      </w:r>
      <w:r w:rsidR="00F91BAA">
        <w:t xml:space="preserve">. </w:t>
      </w:r>
    </w:p>
    <w:p w14:paraId="07516207" w14:textId="7465DF59" w:rsidR="00473781" w:rsidRPr="00473781" w:rsidRDefault="008F23B1" w:rsidP="00473781">
      <w:pPr>
        <w:pStyle w:val="Titre4"/>
        <w:spacing w:before="240" w:after="240"/>
        <w:ind w:left="709" w:hanging="862"/>
      </w:pPr>
      <w:r>
        <w:t xml:space="preserve">Méthode de </w:t>
      </w:r>
      <w:r w:rsidR="004B1520">
        <w:t>tir (</w:t>
      </w:r>
      <w:r w:rsidR="005A5955">
        <w:t>« </w:t>
      </w:r>
      <w:r>
        <w:t>shooting</w:t>
      </w:r>
      <w:r w:rsidR="005A5955">
        <w:t> »</w:t>
      </w:r>
      <w:r w:rsidR="004B1520">
        <w:t>)</w:t>
      </w:r>
      <w:r>
        <w:t xml:space="preserve"> </w:t>
      </w:r>
    </w:p>
    <w:p w14:paraId="529DD6CE" w14:textId="64750C2D" w:rsidR="008F23B1" w:rsidRDefault="008F23B1" w:rsidP="00013D19">
      <w:pPr>
        <w:spacing w:before="240" w:after="240" w:line="360" w:lineRule="auto"/>
        <w:ind w:firstLine="709"/>
        <w:rPr>
          <w:noProof/>
        </w:rPr>
      </w:pPr>
      <w:r>
        <w:rPr>
          <w:noProof/>
        </w:rPr>
        <w:t xml:space="preserve">Le principe de cette méthode consiste à corriger </w:t>
      </w:r>
      <w:r w:rsidR="004B1520">
        <w:rPr>
          <w:noProof/>
        </w:rPr>
        <w:t xml:space="preserve">les conditions initiales </w:t>
      </w:r>
      <w:r>
        <w:rPr>
          <w:noProof/>
        </w:rPr>
        <w:t xml:space="preserve"> de façon à ce qu’elle </w:t>
      </w:r>
      <w:r w:rsidR="004B1520">
        <w:rPr>
          <w:noProof/>
        </w:rPr>
        <w:t xml:space="preserve">conduisent, après intérgation dans le temps sur une période, </w:t>
      </w:r>
      <w:r>
        <w:rPr>
          <w:noProof/>
        </w:rPr>
        <w:t xml:space="preserve"> une solution périodique. Pour cela, une stratégie itérative utilisant</w:t>
      </w:r>
      <w:r w:rsidR="004B1520">
        <w:rPr>
          <w:noProof/>
        </w:rPr>
        <w:t xml:space="preserve"> encore une fois</w:t>
      </w:r>
      <w:r>
        <w:rPr>
          <w:noProof/>
        </w:rPr>
        <w:t xml:space="preserve"> la méthode </w:t>
      </w:r>
      <w:r w:rsidR="004B1520">
        <w:rPr>
          <w:noProof/>
        </w:rPr>
        <w:t xml:space="preserve">de </w:t>
      </w:r>
      <w:r>
        <w:rPr>
          <w:noProof/>
        </w:rPr>
        <w:t xml:space="preserve">Newton-Raphson est appliquée. A l’itération </w:t>
      </w:r>
      <m:oMath>
        <m:r>
          <w:rPr>
            <w:rFonts w:ascii="Cambria Math" w:hAnsi="Cambria Math"/>
            <w:noProof/>
          </w:rPr>
          <m:t>k</m:t>
        </m:r>
      </m:oMath>
      <w:r>
        <w:rPr>
          <w:noProof/>
        </w:rPr>
        <w:t xml:space="preserve"> de la méthode Newton-Raphson, un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exprimé dans</w:t>
      </w:r>
      <w:r w:rsidR="005F745C">
        <w:rPr>
          <w:noProof/>
        </w:rPr>
        <w:t xml:space="preserve"> l’équation</w:t>
      </w:r>
      <w:r>
        <w:rPr>
          <w:noProof/>
        </w:rPr>
        <w:t xml:space="preserve">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C20694">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66514F"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068" w:name="_Ref478549772"/>
            <w:bookmarkStart w:id="2069" w:name="_Ref478549690"/>
            <w:r w:rsidRPr="00737867">
              <w:rPr>
                <w:rFonts w:ascii="Times New Roman" w:eastAsia="Times New Roman" w:hAnsi="Times New Roman"/>
                <w:b/>
                <w:iCs w:val="0"/>
                <w:color w:val="auto"/>
                <w:sz w:val="22"/>
                <w:szCs w:val="22"/>
                <w:lang w:eastAsia="fr-FR"/>
              </w:rPr>
              <w:t xml:space="preserve"> </w:t>
            </w:r>
            <w:bookmarkEnd w:id="2068"/>
          </w:p>
        </w:tc>
        <w:bookmarkEnd w:id="2069"/>
      </w:tr>
    </w:tbl>
    <w:p w14:paraId="4CC618A6" w14:textId="4694C525"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w:t>
      </w:r>
      <w:r w:rsidR="006D06B9">
        <w:rPr>
          <w:noProof/>
        </w:rPr>
        <w:t xml:space="preserve">à l’instant </w:t>
      </w:r>
      <m:oMath>
        <m:r>
          <w:rPr>
            <w:rFonts w:ascii="Cambria Math" w:hAnsi="Cambria Math"/>
            <w:noProof/>
          </w:rPr>
          <m:t>T</m:t>
        </m:r>
      </m:oMath>
      <w:r w:rsidR="006D06B9">
        <w:rPr>
          <w:noProof/>
        </w:rPr>
        <w:t xml:space="preserve"> </w:t>
      </w:r>
      <w:r>
        <w:rPr>
          <w:noProof/>
        </w:rPr>
        <w:t xml:space="preserv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sidR="006D06B9">
        <w:rPr>
          <w:noProof/>
        </w:rPr>
        <w:t xml:space="preserve">soit </w:t>
      </w:r>
      <w:r>
        <w:rPr>
          <w:noProof/>
        </w:rPr>
        <w:t>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C20694">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006D06B9">
        <w:t>Cette linéarisation conduit à l’équation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66514F"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2070" w:name="_Ref532562776"/>
            <w:r>
              <w:rPr>
                <w:rFonts w:ascii="Times New Roman" w:eastAsia="Times New Roman" w:hAnsi="Times New Roman"/>
                <w:b/>
                <w:iCs w:val="0"/>
                <w:color w:val="auto"/>
                <w:sz w:val="22"/>
                <w:szCs w:val="22"/>
                <w:lang w:val="en-US" w:eastAsia="fr-FR"/>
              </w:rPr>
              <w:t xml:space="preserve"> </w:t>
            </w:r>
            <w:bookmarkEnd w:id="2070"/>
          </w:p>
        </w:tc>
      </w:tr>
    </w:tbl>
    <w:p w14:paraId="0ADB315C" w14:textId="353BB684" w:rsidR="008F23B1" w:rsidRPr="005F2AA2" w:rsidRDefault="006D06B9" w:rsidP="00013D19">
      <w:pPr>
        <w:spacing w:before="240" w:after="240" w:line="360" w:lineRule="auto"/>
        <w:ind w:firstLine="709"/>
        <w:rPr>
          <w:noProof/>
        </w:rPr>
      </w:pPr>
      <w:r>
        <w:rPr>
          <w:noProof/>
        </w:rPr>
        <w:t xml:space="preserve">Le calcul de la matrice tangente (ou matrice jacobienne) </w:t>
      </w:r>
      <m:oMath>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num>
          <m:den>
            <m:r>
              <w:rPr>
                <w:rFonts w:ascii="Cambria Math" w:hAnsi="Cambria Math"/>
              </w:rPr>
              <m:t>∂</m:t>
            </m:r>
            <m:r>
              <m:rPr>
                <m:sty m:val="bi"/>
              </m:rPr>
              <w:rPr>
                <w:rFonts w:ascii="Cambria Math" w:hAnsi="Cambria Math"/>
              </w:rPr>
              <m:t>δ</m:t>
            </m:r>
          </m:den>
        </m:f>
        <m:r>
          <w:rPr>
            <w:rFonts w:ascii="Cambria Math" w:hAnsi="Cambria Math"/>
          </w:rPr>
          <m:t>=</m:t>
        </m:r>
        <m:sSub>
          <m:sSubPr>
            <m:ctrlPr>
              <w:rPr>
                <w:rFonts w:ascii="Cambria Math" w:hAnsi="Cambria Math"/>
                <w:i/>
              </w:rPr>
            </m:ctrlPr>
          </m:sSubPr>
          <m:e>
            <m:r>
              <w:rPr>
                <w:rFonts w:ascii="Cambria Math" w:hAnsi="Cambria Math"/>
              </w:rPr>
              <m:t>J</m:t>
            </m:r>
          </m:e>
          <m:sub>
            <m:sSub>
              <m:sSubPr>
                <m:ctrlPr>
                  <w:rPr>
                    <w:rFonts w:ascii="Cambria Math" w:hAnsi="Cambria Math"/>
                    <w:i/>
                  </w:rPr>
                </m:ctrlPr>
              </m:sSubPr>
              <m:e>
                <m:r>
                  <w:rPr>
                    <w:rFonts w:ascii="Cambria Math" w:hAnsi="Cambria Math"/>
                  </w:rPr>
                  <m:t>R</m:t>
                </m:r>
              </m:e>
              <m:sub>
                <m:r>
                  <w:rPr>
                    <w:rFonts w:ascii="Cambria Math" w:hAnsi="Cambria Math"/>
                  </w:rPr>
                  <m:t>T</m:t>
                </m:r>
              </m:sub>
            </m:sSub>
          </m:sub>
        </m:sSub>
      </m:oMath>
      <w:r>
        <w:rPr>
          <w:noProof/>
        </w:rPr>
        <w:t xml:space="preserve"> nécessite autant de perturbations que la dimension du vecteur </w:t>
      </w:r>
      <m:oMath>
        <m:r>
          <w:rPr>
            <w:rFonts w:ascii="Cambria Math" w:hAnsi="Cambria Math"/>
            <w:noProof/>
          </w:rPr>
          <m:t>δ</m:t>
        </m:r>
      </m:oMath>
      <w:r>
        <w:rPr>
          <w:noProof/>
        </w:rPr>
        <w:t xml:space="preserve">, c’est-à-dire deux fois le nombre de degrés de liberté utilisés pour modéliser le rotor. A titre d’exemple, l’évalution de </w:t>
      </w:r>
      <m:oMath>
        <m:sSub>
          <m:sSubPr>
            <m:ctrlPr>
              <w:rPr>
                <w:rFonts w:ascii="Cambria Math" w:hAnsi="Cambria Math"/>
                <w:i/>
              </w:rPr>
            </m:ctrlPr>
          </m:sSubPr>
          <m:e>
            <m:r>
              <w:rPr>
                <w:rFonts w:ascii="Cambria Math" w:hAnsi="Cambria Math"/>
              </w:rPr>
              <m:t>J</m:t>
            </m:r>
          </m:e>
          <m:sub>
            <m:sSub>
              <m:sSubPr>
                <m:ctrlPr>
                  <w:rPr>
                    <w:rFonts w:ascii="Cambria Math" w:hAnsi="Cambria Math"/>
                    <w:i/>
                  </w:rPr>
                </m:ctrlPr>
              </m:sSubPr>
              <m:e>
                <m:r>
                  <w:rPr>
                    <w:rFonts w:ascii="Cambria Math" w:hAnsi="Cambria Math"/>
                  </w:rPr>
                  <m:t>R</m:t>
                </m:r>
              </m:e>
              <m:sub>
                <m:r>
                  <w:rPr>
                    <w:rFonts w:ascii="Cambria Math" w:hAnsi="Cambria Math"/>
                  </w:rPr>
                  <m:t>T</m:t>
                </m:r>
              </m:sub>
            </m:sSub>
          </m:sub>
        </m:sSub>
      </m:oMath>
      <w:r>
        <w:rPr>
          <w:noProof/>
        </w:rPr>
        <w:t xml:space="preserve">  dans le cas du modèle rigide nécessite huit intégrations temporelles sur une période de rotation. Une fois la matrice tangeante calculée, la correction des conditions initiales est obtenue en résolvant le système linéaire suivant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66514F"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071" w:name="_Ref507252382"/>
            <w:r w:rsidRPr="00BC5E15">
              <w:rPr>
                <w:rFonts w:ascii="Times New Roman" w:eastAsia="Times New Roman" w:hAnsi="Times New Roman"/>
                <w:b/>
                <w:iCs w:val="0"/>
                <w:color w:val="auto"/>
                <w:sz w:val="22"/>
                <w:szCs w:val="22"/>
                <w:lang w:eastAsia="fr-FR"/>
              </w:rPr>
              <w:t xml:space="preserve"> </w:t>
            </w:r>
            <w:bookmarkEnd w:id="2071"/>
          </w:p>
        </w:tc>
      </w:tr>
    </w:tbl>
    <w:p w14:paraId="0106859D" w14:textId="76C47C17" w:rsidR="008F23B1" w:rsidRDefault="006D06B9" w:rsidP="00013D19">
      <w:pPr>
        <w:spacing w:before="240" w:after="240" w:line="360" w:lineRule="auto"/>
        <w:ind w:firstLine="709"/>
        <w:rPr>
          <w:noProof/>
        </w:rPr>
      </w:pPr>
      <w:r>
        <w:rPr>
          <w:noProof/>
        </w:rPr>
        <w:lastRenderedPageBreak/>
        <w:t>Plus précisément, 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00F91BAA">
        <w:rPr>
          <w:noProof/>
        </w:rPr>
        <w:t xml:space="preserve"> </w:t>
      </w:r>
      <w:r w:rsidR="008F23B1">
        <w:rPr>
          <w:noProof/>
        </w:rPr>
        <w:t>peut être évaluée en calculant l</w:t>
      </w:r>
      <w:r w:rsidR="008B75A9">
        <w:rPr>
          <w:noProof/>
        </w:rPr>
        <w:t>a</w:t>
      </w:r>
      <w:r w:rsidR="008F23B1">
        <w:rPr>
          <w:noProof/>
        </w:rPr>
        <w:t xml:space="preserv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66514F"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789AE5D9"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C20694">
        <w:rPr>
          <w:b/>
          <w:noProof/>
        </w:rPr>
        <w:t>[55]</w:t>
      </w:r>
      <w:r w:rsidRPr="007F01EC">
        <w:rPr>
          <w:b/>
          <w:noProof/>
        </w:rPr>
        <w:fldChar w:fldCharType="end"/>
      </w:r>
      <w:r>
        <w:rPr>
          <w:noProof/>
        </w:rPr>
        <w:t> </w:t>
      </w:r>
      <w:r w:rsidR="008B75A9">
        <w:rPr>
          <w:noProof/>
        </w:rPr>
        <w:t>par</w:t>
      </w:r>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79CEE752"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 xml:space="preserve">à partir de </w:t>
      </w:r>
      <w:r w:rsidR="006D06B9">
        <w:rPr>
          <w:noProof/>
        </w:rPr>
        <w:t xml:space="preserve">la </w:t>
      </w:r>
      <w:r w:rsidR="00F91BAA">
        <w:rPr>
          <w:noProof/>
        </w:rPr>
        <w:t>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C20694">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66514F"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072" w:name="_Ref528576979"/>
            <w:r w:rsidRPr="00CE7924">
              <w:rPr>
                <w:rFonts w:ascii="Times New Roman" w:eastAsia="Times New Roman" w:hAnsi="Times New Roman"/>
                <w:b/>
                <w:iCs w:val="0"/>
                <w:color w:val="auto"/>
                <w:sz w:val="22"/>
                <w:szCs w:val="22"/>
                <w:lang w:eastAsia="fr-FR"/>
              </w:rPr>
              <w:t xml:space="preserve"> </w:t>
            </w:r>
            <w:bookmarkEnd w:id="2072"/>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66514F"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2073" w:name="_Ref528576952"/>
            <w:r>
              <w:rPr>
                <w:rFonts w:ascii="Times New Roman" w:eastAsia="Times New Roman" w:hAnsi="Times New Roman"/>
                <w:b/>
                <w:iCs w:val="0"/>
                <w:color w:val="auto"/>
                <w:sz w:val="22"/>
                <w:szCs w:val="22"/>
                <w:lang w:val="en-US" w:eastAsia="fr-FR"/>
              </w:rPr>
              <w:t xml:space="preserve"> </w:t>
            </w:r>
            <w:bookmarkEnd w:id="2073"/>
          </w:p>
        </w:tc>
      </w:tr>
    </w:tbl>
    <w:p w14:paraId="03487758" w14:textId="71B02802"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grâce à</w:t>
      </w:r>
      <w:r w:rsidR="008B75A9">
        <w:t xml:space="preserve"> l’équation</w:t>
      </w:r>
      <w:r>
        <w:t xml:space="preserve">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C20694">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66514F"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21DEF3B9"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C20694" w:rsidRPr="00C20694">
        <w:rPr>
          <w:b/>
          <w:i/>
          <w:iCs/>
        </w:rPr>
        <w:t xml:space="preserve">Figure </w:t>
      </w:r>
      <w:r w:rsidR="00C20694" w:rsidRPr="00C20694">
        <w:rPr>
          <w:b/>
          <w:i/>
          <w:iCs/>
          <w:noProof/>
        </w:rPr>
        <w:t>3.2</w:t>
      </w:r>
      <w:r w:rsidR="00C20694" w:rsidRPr="00C20694">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C20694">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C20694">
        <w:rPr>
          <w:b/>
        </w:rPr>
        <w:t>Eq.3-31</w:t>
      </w:r>
      <w:r w:rsidRPr="008C6AE3">
        <w:rPr>
          <w:b/>
        </w:rPr>
        <w:fldChar w:fldCharType="end"/>
      </w:r>
      <w:r w:rsidR="005428C5">
        <w:rPr>
          <w:b/>
        </w:rPr>
        <w:t xml:space="preserve">. </w:t>
      </w:r>
      <w:r w:rsidR="005428C5" w:rsidRPr="009226DF">
        <w:t>Ensuite</w:t>
      </w:r>
      <w:r w:rsidR="009226DF">
        <w:t xml:space="preserve">, </w:t>
      </w:r>
      <w:r>
        <w:t xml:space="preserve">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lastRenderedPageBreak/>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286A8843"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2074" w:name="_Ref528059593"/>
      <w:bookmarkStart w:id="2075" w:name="_Toc536112216"/>
      <w:bookmarkStart w:id="2076" w:name="_Toc536800517"/>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074"/>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2075"/>
      <w:bookmarkEnd w:id="2076"/>
    </w:p>
    <w:p w14:paraId="61A434CF" w14:textId="6AE286E3"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est </w:t>
      </w:r>
      <w:r w:rsidR="008B75A9">
        <w:t xml:space="preserve">inférieure aux </w:t>
      </w:r>
      <w:r>
        <w:t xml:space="preserve">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w:t>
      </w:r>
      <w:r w:rsidR="008B75A9">
        <w:t xml:space="preserve">être </w:t>
      </w:r>
      <w:r>
        <w:t xml:space="preserve">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C20694" w:rsidRPr="00C20694">
        <w:rPr>
          <w:b/>
          <w:iCs/>
        </w:rPr>
        <w:t xml:space="preserve">Figure </w:t>
      </w:r>
      <w:r w:rsidR="00C20694" w:rsidRPr="00C20694">
        <w:rPr>
          <w:b/>
          <w:iCs/>
          <w:noProof/>
        </w:rPr>
        <w:t>3.2</w:t>
      </w:r>
      <w:r w:rsidR="00C20694" w:rsidRPr="00C20694">
        <w:rPr>
          <w:b/>
          <w:iCs/>
          <w:noProof/>
        </w:rPr>
        <w:noBreakHyphen/>
        <w:t>4</w:t>
      </w:r>
      <w:r w:rsidR="005A5955" w:rsidRPr="0047355D">
        <w:rPr>
          <w:b/>
        </w:rPr>
        <w:fldChar w:fldCharType="end"/>
      </w:r>
      <w:r w:rsidR="005A5955">
        <w:rPr>
          <w:b/>
        </w:rPr>
        <w:t>,</w:t>
      </w:r>
      <w:r w:rsidR="005428C5">
        <w:rPr>
          <w:b/>
        </w:rPr>
        <w:t xml:space="preserve"> la méthode de « shooting » permet d’obtenir</w:t>
      </w:r>
      <w:r w:rsidR="005A5955">
        <w:t xml:space="preserve"> </w:t>
      </w:r>
      <w:r w:rsidRPr="009A5EF0">
        <w:t>la solution périodique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lastRenderedPageBreak/>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2E8DBCCC"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2077" w:name="_Ref535232690"/>
      <w:bookmarkStart w:id="2078" w:name="_Toc536112217"/>
      <w:bookmarkStart w:id="2079" w:name="_Toc536800518"/>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2077"/>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2078"/>
      <w:bookmarkEnd w:id="2079"/>
    </w:p>
    <w:p w14:paraId="0E4C1412" w14:textId="0F5D9214"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C20694">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w:t>
      </w:r>
      <w:r w:rsidR="00681832">
        <w:rPr>
          <w:noProof/>
        </w:rPr>
        <w:t xml:space="preserve"> solution périodique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13B9B40D"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w:t>
      </w:r>
      <w:r w:rsidR="00681832">
        <w:t xml:space="preserve"> définissant</w:t>
      </w:r>
      <w:r>
        <w:t xml:space="preserve">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66514F"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3BC64104" w:rsidR="008F23B1" w:rsidRDefault="008F23B1" w:rsidP="0044028A">
      <w:pPr>
        <w:spacing w:before="240" w:after="240" w:line="360" w:lineRule="auto"/>
        <w:ind w:firstLine="709"/>
      </w:pPr>
      <w:r>
        <w:t xml:space="preserve"> </w:t>
      </w:r>
      <w:r w:rsidR="005B105B">
        <w:t>D</w:t>
      </w:r>
      <w:r>
        <w:t xml:space="preserve">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rsidR="005B105B">
        <w:t xml:space="preserve">inférieure aux </w:t>
      </w:r>
      <w:r>
        <w:t xml:space="preserve">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C20694" w:rsidRPr="00C20694">
        <w:rPr>
          <w:b/>
        </w:rPr>
        <w:t xml:space="preserve">Figure </w:t>
      </w:r>
      <w:r w:rsidR="00C20694" w:rsidRPr="00C20694">
        <w:rPr>
          <w:b/>
          <w:noProof/>
        </w:rPr>
        <w:t>3.2</w:t>
      </w:r>
      <w:r w:rsidR="00C20694" w:rsidRPr="00C20694">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lastRenderedPageBreak/>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1">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037F8C0" w:rsidR="008F23B1" w:rsidRDefault="008F23B1" w:rsidP="008F23B1">
      <w:pPr>
        <w:jc w:val="center"/>
      </w:pPr>
      <w:bookmarkStart w:id="2080" w:name="_Ref528618353"/>
      <w:bookmarkStart w:id="2081" w:name="_Toc536112218"/>
      <w:bookmarkStart w:id="2082" w:name="_Toc536800519"/>
      <w:r>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3.2</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5</w:t>
      </w:r>
      <w:r w:rsidR="009F566C">
        <w:rPr>
          <w:noProof/>
        </w:rPr>
        <w:fldChar w:fldCharType="end"/>
      </w:r>
      <w:bookmarkEnd w:id="2080"/>
      <w:r>
        <w:t xml:space="preserve"> : </w:t>
      </w:r>
      <w:r w:rsidRPr="000F0B32">
        <w:t>Diagramme de l’algorithme classique pour trouver la solution périodique</w:t>
      </w:r>
      <w:bookmarkEnd w:id="2081"/>
      <w:bookmarkEnd w:id="2082"/>
    </w:p>
    <w:p w14:paraId="236E2CED" w14:textId="37123D2E"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w:t>
      </w:r>
      <w:r w:rsidR="005B105B">
        <w:t xml:space="preserve">c’est le cas lorsque </w:t>
      </w:r>
      <w:r>
        <w:t xml:space="preserve">l’amortissement du système est important. </w:t>
      </w:r>
    </w:p>
    <w:p w14:paraId="41125E9C" w14:textId="48D8F548" w:rsidR="008F23B1" w:rsidRDefault="00E64D3A" w:rsidP="00A73935">
      <w:pPr>
        <w:pStyle w:val="Titre2"/>
        <w:spacing w:after="240"/>
        <w:ind w:left="708" w:hanging="578"/>
      </w:pPr>
      <w:bookmarkStart w:id="2083" w:name="_Ref533770770"/>
      <w:bookmarkStart w:id="2084" w:name="_Toc536800410"/>
      <w:r>
        <w:t>Modélisation du balourd thermique</w:t>
      </w:r>
      <w:bookmarkEnd w:id="2083"/>
      <w:bookmarkEnd w:id="2084"/>
    </w:p>
    <w:p w14:paraId="1EF40791" w14:textId="674FD4BA" w:rsidR="008F23B1" w:rsidRDefault="008F23B1" w:rsidP="00A73935">
      <w:pPr>
        <w:spacing w:before="240" w:after="240" w:line="360" w:lineRule="auto"/>
        <w:ind w:firstLine="709"/>
      </w:pPr>
      <w:r>
        <w:t>La déformation thermique du rotor introduit un</w:t>
      </w:r>
      <w:r w:rsidR="005B105B">
        <w:t xml:space="preserve">e source d’excitation </w:t>
      </w:r>
      <w:r w:rsidR="009A222B">
        <w:t>synchrone</w:t>
      </w:r>
      <w:r>
        <w:t xml:space="preserve"> qui influence </w:t>
      </w:r>
      <w:r w:rsidR="005B105B">
        <w:t xml:space="preserve">le </w:t>
      </w:r>
      <w:r>
        <w:t xml:space="preserve"> comportement dynamique. Le terme « balourd thermique » est</w:t>
      </w:r>
      <w:r w:rsidR="005B105B">
        <w:t xml:space="preserve"> désignation abusive</w:t>
      </w:r>
      <w:r>
        <w:t xml:space="preserve">  </w:t>
      </w:r>
      <w:r w:rsidR="005B105B">
        <w:t>compte tenu des fortes similitudes qui existent entre le balourd mécanique et l’excitation engendrée par la déformation de la fibre neutre.</w:t>
      </w:r>
      <w:r>
        <w:t xml:space="preserve">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C20694">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C20694">
        <w:rPr>
          <w:b/>
        </w:rPr>
        <w:t>[29]</w:t>
      </w:r>
      <w:r w:rsidR="0025499F" w:rsidRPr="0025499F">
        <w:rPr>
          <w:b/>
        </w:rPr>
        <w:fldChar w:fldCharType="end"/>
      </w:r>
      <w:r>
        <w:t xml:space="preserve">, ce balourd thermique est souvent modélisé par deux approches : </w:t>
      </w:r>
      <w:r w:rsidR="005B105B">
        <w:t xml:space="preserve">en </w:t>
      </w:r>
      <w:r w:rsidRPr="00BE28B8">
        <w:t>masse</w:t>
      </w:r>
      <w:r w:rsidR="009226DF">
        <w:t>s</w:t>
      </w:r>
      <w:r w:rsidRPr="00BE28B8">
        <w:t xml:space="preserve"> concentrée</w:t>
      </w:r>
      <w:r w:rsidR="009226DF">
        <w:t>s</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lang w:eastAsia="zh-CN"/>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2701" cy="2091187"/>
                    </a:xfrm>
                    <a:prstGeom prst="rect">
                      <a:avLst/>
                    </a:prstGeom>
                  </pic:spPr>
                </pic:pic>
              </a:graphicData>
            </a:graphic>
          </wp:inline>
        </w:drawing>
      </w:r>
    </w:p>
    <w:p w14:paraId="7FDEC5D7" w14:textId="13067676"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2085" w:name="_Ref535847826"/>
      <w:bookmarkStart w:id="2086" w:name="_Toc536112219"/>
      <w:bookmarkStart w:id="2087" w:name="_Toc536800520"/>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085"/>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2086"/>
      <w:bookmarkEnd w:id="2087"/>
    </w:p>
    <w:p w14:paraId="2E5E6D01" w14:textId="5D84483C" w:rsidR="00E6333C" w:rsidRDefault="00E6333C" w:rsidP="00E6333C">
      <w:pPr>
        <w:spacing w:before="240" w:after="240" w:line="360" w:lineRule="auto"/>
        <w:ind w:firstLine="709"/>
      </w:pPr>
      <w:r>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C20694" w:rsidRPr="00C20694">
        <w:rPr>
          <w:b/>
          <w:iCs/>
        </w:rPr>
        <w:t>Figure 3.3</w:t>
      </w:r>
      <w:r w:rsidR="00C20694" w:rsidRPr="00C20694">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Toutefois, les </w:t>
      </w:r>
      <w:r>
        <w:lastRenderedPageBreak/>
        <w:t>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34662788" w:rsidR="008F23B1" w:rsidRDefault="00CC1AF3" w:rsidP="00377126">
      <w:pPr>
        <w:pStyle w:val="Titre3"/>
        <w:ind w:left="709"/>
      </w:pPr>
      <w:bookmarkStart w:id="2088" w:name="_Ref536534158"/>
      <w:bookmarkStart w:id="2089" w:name="_Ref536534174"/>
      <w:bookmarkStart w:id="2090" w:name="_Toc536800411"/>
      <w:r>
        <w:t>Approche de</w:t>
      </w:r>
      <w:r w:rsidR="005B105B">
        <w:t>s</w:t>
      </w:r>
      <w:r w:rsidR="008F23B1">
        <w:t xml:space="preserve"> masse concentrée</w:t>
      </w:r>
      <w:bookmarkEnd w:id="2088"/>
      <w:bookmarkEnd w:id="2089"/>
      <w:bookmarkEnd w:id="2090"/>
      <w:r w:rsidR="005B105B">
        <w:t>s</w:t>
      </w:r>
    </w:p>
    <w:p w14:paraId="0F7C1F1B" w14:textId="44A1670A" w:rsidR="002F5B02" w:rsidRDefault="008F23B1" w:rsidP="002F5B02">
      <w:pPr>
        <w:spacing w:before="240" w:after="240" w:line="360" w:lineRule="auto"/>
        <w:ind w:firstLine="708"/>
      </w:pPr>
      <w:r>
        <w:t xml:space="preserve">Cette </w:t>
      </w:r>
      <w:r w:rsidRPr="008308B4">
        <w:t xml:space="preserve">approche </w:t>
      </w:r>
      <w:r>
        <w:t>modélise le balourd thermique à partir de la définition d</w:t>
      </w:r>
      <w:r w:rsidR="008B75A9">
        <w:t>u</w:t>
      </w:r>
      <w:r>
        <w:t xml:space="preserve"> balourd, i.e. une masse décentrée </w:t>
      </w:r>
      <w:r w:rsidR="00EB36EA">
        <w:t xml:space="preserve">à une distance </w:t>
      </w:r>
      <w:r>
        <w:t xml:space="preserve">de son axe de rotation. </w:t>
      </w:r>
      <w:r w:rsidR="00F77569">
        <w:t xml:space="preserve">Lorsque la masse du disque est prépondérante à la masse du rotor, le balourd thermique peut être appliqué uniquement au droit du disque. C’est ce qui a été fait dans le cas du rotor rigide. </w:t>
      </w:r>
      <w:r w:rsidR="008B764C">
        <w:t xml:space="preserve"> </w:t>
      </w:r>
      <w:r w:rsidR="00F77569">
        <w:t>Sinon, dans le cas général, une distribution de balourd thermique est appliquée le long de la fibre neutre du rotor. C’est le choix qui a été fait dans le cas du rotor flexible qui comporte plusieurs disques.</w:t>
      </w:r>
    </w:p>
    <w:p w14:paraId="734EF7B6" w14:textId="69D45FAE" w:rsidR="00D33BC9" w:rsidRDefault="00197563" w:rsidP="009F5231">
      <w:pPr>
        <w:spacing w:before="120" w:after="120" w:line="360" w:lineRule="auto"/>
        <w:ind w:firstLine="709"/>
      </w:pPr>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C20694" w:rsidRPr="00C20694">
        <w:rPr>
          <w:b/>
        </w:rPr>
        <w:t xml:space="preserve">Figure </w:t>
      </w:r>
      <w:r w:rsidR="00C20694" w:rsidRPr="00C20694">
        <w:rPr>
          <w:b/>
          <w:iCs/>
          <w:noProof/>
        </w:rPr>
        <w:t>3.3</w:t>
      </w:r>
      <w:r w:rsidR="00C20694" w:rsidRPr="00C20694">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w:t>
      </w:r>
      <w:r w:rsidR="00F77569">
        <w:t xml:space="preserve">la masse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rsidR="00F77569">
        <w:t xml:space="preserve">, </w:t>
      </w:r>
      <w:r w:rsidR="003C3802">
        <w:t xml:space="preserve"> </w:t>
      </w:r>
      <w:r w:rsidR="00F77569">
        <w:t xml:space="preserve">du </w:t>
      </w:r>
      <w:r w:rsidR="003C3802">
        <w:t xml:space="preserve">disque en porte à faux </w:t>
      </w:r>
      <w:r w:rsidR="00F77569">
        <w:t xml:space="preserve">est prépondérante par rapport à la masse du rotor </w:t>
      </w:r>
      <w:r w:rsidR="003C3802">
        <w:t>le balourd thermique généré</w:t>
      </w:r>
      <w:r w:rsidR="00F77569">
        <w:t xml:space="preserve"> s’écrit</w:t>
      </w:r>
      <w:r w:rsidR="00D33BC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66514F"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66514F"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3B8DAC44" w:rsidR="00B5005B" w:rsidRDefault="003C3802" w:rsidP="008547A5">
      <w:pPr>
        <w:spacing w:before="120" w:after="120" w:line="360" w:lineRule="auto"/>
      </w:pPr>
      <w:r>
        <w:t xml:space="preserve">Par conséquent, </w:t>
      </w:r>
      <w:r w:rsidR="00F77569">
        <w:t xml:space="preserve">l’excitation générée par la déformation thermique du rotor est représentée par un </w:t>
      </w:r>
      <w:r w:rsidR="009F5231">
        <w:t>balourd</w:t>
      </w:r>
      <w:r w:rsidR="00F77569">
        <w:t xml:space="preserve"> appliqué</w:t>
      </w:r>
      <w:r w:rsidR="009F5231">
        <w:t xml:space="preserve"> </w:t>
      </w:r>
      <w:r w:rsidR="00F77569">
        <w:t xml:space="preserve"> au </w:t>
      </w:r>
      <w:r>
        <w:t xml:space="preserve">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C20694">
        <w:rPr>
          <w:b/>
        </w:rPr>
        <w:t>Eq.3-39</w:t>
      </w:r>
      <w:r w:rsidR="008547A5" w:rsidRPr="008547A5">
        <w:rPr>
          <w:b/>
        </w:rPr>
        <w:fldChar w:fldCharType="end"/>
      </w:r>
      <w:r w:rsidR="008547A5">
        <w:t xml:space="preserve">) </w:t>
      </w:r>
      <w:r w:rsidR="00F77569">
        <w:t xml:space="preserve">s’écrit de la manière suivante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49E2C3" w:rsidR="009F5231" w:rsidRPr="00B61CBF" w:rsidRDefault="0066514F" w:rsidP="00023792">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091" w:name="_Ref536535907"/>
            <w:r w:rsidRPr="00222B71">
              <w:rPr>
                <w:rFonts w:ascii="Calibri" w:eastAsia="Times New Roman" w:hAnsi="Calibri" w:cs="Times New Roman"/>
                <w:i w:val="0"/>
                <w:iCs w:val="0"/>
                <w:color w:val="auto"/>
                <w:sz w:val="22"/>
                <w:szCs w:val="20"/>
                <w:lang w:eastAsia="fr-FR"/>
              </w:rPr>
              <w:t xml:space="preserve"> </w:t>
            </w:r>
            <w:bookmarkEnd w:id="2091"/>
          </w:p>
        </w:tc>
      </w:tr>
    </w:tbl>
    <w:p w14:paraId="744F53ED" w14:textId="17C07890" w:rsidR="00FB570B" w:rsidRDefault="00322B28" w:rsidP="003C3802">
      <w:pPr>
        <w:spacing w:before="240" w:line="360" w:lineRule="auto"/>
        <w:ind w:firstLine="709"/>
        <w:jc w:val="center"/>
      </w:pPr>
      <w:r>
        <w:rPr>
          <w:noProof/>
          <w:lang w:eastAsia="zh-CN"/>
        </w:rPr>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83727" cy="1564876"/>
                    </a:xfrm>
                    <a:prstGeom prst="rect">
                      <a:avLst/>
                    </a:prstGeom>
                  </pic:spPr>
                </pic:pic>
              </a:graphicData>
            </a:graphic>
          </wp:inline>
        </w:drawing>
      </w:r>
    </w:p>
    <w:p w14:paraId="39B8AE8F" w14:textId="7496E01A"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2092" w:name="_Ref536524018"/>
      <w:bookmarkStart w:id="2093" w:name="_Toc536800521"/>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2092"/>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bookmarkEnd w:id="2093"/>
    </w:p>
    <w:p w14:paraId="47982632" w14:textId="6DF83B46" w:rsidR="008F23B1" w:rsidRDefault="00F77569" w:rsidP="002F5B02">
      <w:pPr>
        <w:spacing w:before="240" w:after="240" w:line="360" w:lineRule="auto"/>
        <w:ind w:firstLine="708"/>
      </w:pPr>
      <w:r>
        <w:t xml:space="preserve">Dans le cas du rotor flexible, la contribution de chaque section déformée dans la génération du balourd thermique a été prise en compte </w:t>
      </w:r>
      <w:r w:rsidRPr="00513208">
        <w:t>(</w:t>
      </w:r>
      <w:r>
        <w:t xml:space="preserve">cf.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Pr="00C20694">
        <w:rPr>
          <w:b/>
        </w:rPr>
        <w:t>Figure 3.3</w:t>
      </w:r>
      <w:r w:rsidRPr="00C20694">
        <w:rPr>
          <w:b/>
        </w:rPr>
        <w:noBreakHyphen/>
        <w:t>3</w:t>
      </w:r>
      <w:r w:rsidRPr="002C12E1">
        <w:rPr>
          <w:b/>
        </w:rPr>
        <w:fldChar w:fldCharType="end"/>
      </w:r>
      <w:r w:rsidRPr="00513208">
        <w:t>)</w:t>
      </w:r>
      <w:r>
        <w:t>.</w:t>
      </w:r>
      <w:r w:rsidR="001014EE">
        <w:t xml:space="preserve"> </w:t>
      </w:r>
      <w:r w:rsidR="0018348E">
        <w:t xml:space="preserve">Ainsi, en supposant que le rotor est </w:t>
      </w:r>
      <w:r w:rsidR="0018348E">
        <w:lastRenderedPageBreak/>
        <w:t xml:space="preserve">discrétisé en utilisant </w:t>
      </w:r>
      <m:oMath>
        <m:r>
          <w:rPr>
            <w:rFonts w:ascii="Cambria Math" w:hAnsi="Cambria Math"/>
          </w:rPr>
          <m:t>n</m:t>
        </m:r>
      </m:oMath>
      <w:r w:rsidR="0018348E" w:rsidRPr="00F331EB">
        <w:t xml:space="preserve"> </w:t>
      </w:r>
      <w:r w:rsidR="0018348E">
        <w:t xml:space="preserve">éléments de poutre de masse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rsidR="0018348E">
        <w:t xml:space="preserve"> l’amplitude et la phase du balourd thermique généré s’écrit </w:t>
      </w:r>
      <w:r w:rsidR="008F23B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66514F"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66514F"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541E8945" w14:textId="3D82076B" w:rsidR="0018348E" w:rsidRPr="0018348E" w:rsidRDefault="0018348E" w:rsidP="006D4B1B">
      <w:pPr>
        <w:pStyle w:val="Default"/>
        <w:spacing w:before="240" w:after="240" w:line="360" w:lineRule="auto"/>
        <w:jc w:val="both"/>
        <w:rPr>
          <w:rFonts w:eastAsia="Times New Roman" w:cs="Times New Roman"/>
          <w:color w:val="auto"/>
          <w:sz w:val="22"/>
          <w:szCs w:val="22"/>
          <w:lang w:eastAsia="fr-FR"/>
        </w:rPr>
      </w:pPr>
      <w:r w:rsidRPr="0018348E">
        <w:rPr>
          <w:rFonts w:eastAsia="Times New Roman" w:cs="Times New Roman"/>
          <w:color w:val="auto"/>
          <w:sz w:val="22"/>
          <w:szCs w:val="22"/>
          <w:lang w:eastAsia="fr-FR"/>
        </w:rPr>
        <w:t xml:space="preserve">Où </w:t>
      </w:r>
      <m:oMath>
        <m:acc>
          <m:accPr>
            <m:chr m:val="̃"/>
            <m:ctrlPr>
              <w:rPr>
                <w:rFonts w:ascii="Cambria Math" w:hAnsi="Cambria Math"/>
                <w:b/>
                <w:i/>
                <w:sz w:val="22"/>
                <w:szCs w:val="22"/>
              </w:rPr>
            </m:ctrlPr>
          </m:accPr>
          <m:e>
            <m:sSub>
              <m:sSubPr>
                <m:ctrlPr>
                  <w:rPr>
                    <w:rFonts w:ascii="Cambria Math" w:hAnsi="Cambria Math"/>
                    <w:b/>
                    <w:i/>
                    <w:sz w:val="22"/>
                    <w:szCs w:val="22"/>
                  </w:rPr>
                </m:ctrlPr>
              </m:sSubPr>
              <m:e>
                <m:r>
                  <m:rPr>
                    <m:sty m:val="bi"/>
                  </m:rPr>
                  <w:rPr>
                    <w:rFonts w:ascii="Cambria Math" w:hAnsi="Cambria Math"/>
                    <w:sz w:val="22"/>
                    <w:szCs w:val="22"/>
                  </w:rPr>
                  <m:t>q</m:t>
                </m:r>
              </m:e>
              <m:sub>
                <m:r>
                  <m:rPr>
                    <m:sty m:val="bi"/>
                  </m:rPr>
                  <w:rPr>
                    <w:rFonts w:ascii="Cambria Math" w:hAnsi="Cambria Math"/>
                    <w:sz w:val="22"/>
                    <w:szCs w:val="22"/>
                  </w:rPr>
                  <m:t>t</m:t>
                </m:r>
                <m:sSub>
                  <m:sSubPr>
                    <m:ctrlPr>
                      <w:rPr>
                        <w:rFonts w:ascii="Cambria Math" w:hAnsi="Cambria Math"/>
                        <w:b/>
                        <w:i/>
                        <w:sz w:val="22"/>
                        <w:szCs w:val="22"/>
                      </w:rPr>
                    </m:ctrlPr>
                  </m:sSubPr>
                  <m:e>
                    <m:r>
                      <m:rPr>
                        <m:sty m:val="bi"/>
                      </m:rPr>
                      <w:rPr>
                        <w:rFonts w:ascii="Cambria Math" w:hAnsi="Cambria Math"/>
                        <w:sz w:val="22"/>
                        <w:szCs w:val="22"/>
                      </w:rPr>
                      <m:t>h</m:t>
                    </m:r>
                  </m:e>
                  <m:sub>
                    <m:r>
                      <m:rPr>
                        <m:sty m:val="bi"/>
                      </m:rPr>
                      <w:rPr>
                        <w:rFonts w:ascii="Cambria Math" w:hAnsi="Cambria Math"/>
                        <w:sz w:val="22"/>
                        <w:szCs w:val="22"/>
                      </w:rPr>
                      <m:t>k</m:t>
                    </m:r>
                  </m:sub>
                </m:sSub>
                <m:r>
                  <m:rPr>
                    <m:sty m:val="bi"/>
                  </m:rPr>
                  <w:rPr>
                    <w:rFonts w:ascii="Cambria Math" w:hAnsi="Cambria Math"/>
                    <w:sz w:val="22"/>
                    <w:szCs w:val="22"/>
                  </w:rPr>
                  <m:t xml:space="preserve"> </m:t>
                </m:r>
              </m:sub>
            </m:sSub>
          </m:e>
        </m:acc>
      </m:oMath>
      <w:r w:rsidRPr="001014EE">
        <w:rPr>
          <w:rFonts w:eastAsia="Times New Roman" w:cs="Times New Roman"/>
          <w:b/>
          <w:sz w:val="22"/>
          <w:szCs w:val="22"/>
        </w:rPr>
        <w:t xml:space="preserve"> </w:t>
      </w:r>
      <w:r w:rsidRPr="001014EE">
        <w:rPr>
          <w:rFonts w:eastAsia="Times New Roman" w:cs="Times New Roman"/>
          <w:sz w:val="22"/>
          <w:szCs w:val="22"/>
        </w:rPr>
        <w:t xml:space="preserve">est la déformation </w:t>
      </w:r>
      <w:r>
        <w:rPr>
          <w:rFonts w:eastAsia="Times New Roman" w:cs="Times New Roman"/>
          <w:sz w:val="22"/>
          <w:szCs w:val="22"/>
        </w:rPr>
        <w:t xml:space="preserve">au droit </w:t>
      </w:r>
      <w:r w:rsidRPr="001014EE">
        <w:rPr>
          <w:rFonts w:eastAsia="Times New Roman" w:cs="Times New Roman"/>
          <w:sz w:val="22"/>
          <w:szCs w:val="22"/>
        </w:rPr>
        <w:t>de l’élément</w:t>
      </w:r>
      <w:r>
        <w:rPr>
          <w:rFonts w:eastAsia="Times New Roman" w:cs="Times New Roman"/>
          <w:sz w:val="22"/>
          <w:szCs w:val="22"/>
        </w:rPr>
        <w:t xml:space="preserve"> </w:t>
      </w:r>
      <m:oMath>
        <m:r>
          <w:rPr>
            <w:rFonts w:ascii="Cambria Math" w:eastAsia="Times New Roman" w:hAnsi="Cambria Math" w:cs="Times New Roman"/>
            <w:sz w:val="22"/>
            <w:szCs w:val="22"/>
          </w:rPr>
          <m:t>k</m:t>
        </m:r>
      </m:oMath>
      <w:r>
        <w:rPr>
          <w:rFonts w:eastAsia="Times New Roman" w:cs="Times New Roman"/>
          <w:sz w:val="22"/>
          <w:szCs w:val="22"/>
        </w:rPr>
        <w:t xml:space="preserve"> de </w:t>
      </w:r>
      <w:r w:rsidR="001014EE">
        <w:rPr>
          <w:rFonts w:eastAsia="Times New Roman" w:cs="Times New Roman"/>
          <w:sz w:val="22"/>
          <w:szCs w:val="22"/>
        </w:rPr>
        <w:t>masse</w:t>
      </w: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i/>
                <w:sz w:val="22"/>
                <w:szCs w:val="22"/>
              </w:rPr>
            </m:ctrlPr>
          </m:sSubPr>
          <m:e>
            <m:r>
              <w:rPr>
                <w:rFonts w:ascii="Cambria Math" w:eastAsia="Times New Roman" w:hAnsi="Cambria Math" w:cs="Times New Roman"/>
                <w:sz w:val="22"/>
                <w:szCs w:val="22"/>
              </w:rPr>
              <m:t>m</m:t>
            </m:r>
          </m:e>
          <m:sub>
            <m:r>
              <w:rPr>
                <w:rFonts w:ascii="Cambria Math" w:eastAsia="Times New Roman" w:hAnsi="Cambria Math" w:cs="Times New Roman"/>
                <w:sz w:val="22"/>
                <w:szCs w:val="22"/>
              </w:rPr>
              <m:t>k</m:t>
            </m:r>
          </m:sub>
        </m:sSub>
      </m:oMath>
      <w:r>
        <w:rPr>
          <w:rFonts w:eastAsia="Times New Roman" w:cs="Times New Roman"/>
          <w:sz w:val="22"/>
          <w:szCs w:val="22"/>
        </w:rPr>
        <w:t>.</w:t>
      </w:r>
      <w:r w:rsidRPr="001014EE">
        <w:rPr>
          <w:rFonts w:eastAsia="Times New Roman" w:cs="Times New Roman"/>
          <w:sz w:val="22"/>
          <w:szCs w:val="22"/>
        </w:rPr>
        <w:t xml:space="preserve"> </w:t>
      </w:r>
    </w:p>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4"/>
                    <a:stretch>
                      <a:fillRect/>
                    </a:stretch>
                  </pic:blipFill>
                  <pic:spPr>
                    <a:xfrm>
                      <a:off x="0" y="0"/>
                      <a:ext cx="5760720" cy="1633220"/>
                    </a:xfrm>
                    <a:prstGeom prst="rect">
                      <a:avLst/>
                    </a:prstGeom>
                  </pic:spPr>
                </pic:pic>
              </a:graphicData>
            </a:graphic>
          </wp:inline>
        </w:drawing>
      </w:r>
    </w:p>
    <w:p w14:paraId="4D728966" w14:textId="78225871"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2094" w:name="_Ref503981360"/>
      <w:bookmarkStart w:id="2095" w:name="_Toc536112220"/>
      <w:bookmarkStart w:id="2096" w:name="_Toc536800522"/>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094"/>
      <w:r w:rsidRPr="00BD0636">
        <w:rPr>
          <w:rFonts w:ascii="Calibri" w:eastAsia="Times New Roman" w:hAnsi="Calibri" w:cs="Times New Roman"/>
          <w:i w:val="0"/>
          <w:iCs w:val="0"/>
          <w:color w:val="auto"/>
          <w:sz w:val="22"/>
          <w:szCs w:val="20"/>
          <w:lang w:eastAsia="fr-FR"/>
        </w:rPr>
        <w:t> : défaut de la fibre neutre</w:t>
      </w:r>
      <w:bookmarkEnd w:id="2095"/>
      <w:bookmarkEnd w:id="2096"/>
    </w:p>
    <w:p w14:paraId="3E0DFCF3" w14:textId="3FC58430" w:rsidR="008F23B1" w:rsidRDefault="008F23B1" w:rsidP="00201B68">
      <w:pPr>
        <w:spacing w:before="240" w:line="360" w:lineRule="auto"/>
        <w:ind w:firstLine="708"/>
        <w:rPr>
          <w:b/>
        </w:rPr>
      </w:pPr>
      <w:r>
        <w:t xml:space="preserve">La force générée par le balourd </w:t>
      </w:r>
      <w:r w:rsidR="0018348E">
        <w:t xml:space="preserve">au niveau de </w:t>
      </w:r>
      <w:r>
        <w:t>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66514F"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226E8EF" w:rsidR="008F23B1" w:rsidRPr="005930D4" w:rsidRDefault="008F23B1" w:rsidP="002360E1">
      <w:pPr>
        <w:spacing w:before="240" w:after="240" w:line="360" w:lineRule="auto"/>
        <w:ind w:firstLine="709"/>
      </w:pPr>
      <w:r>
        <w:t>Avant d’appliquer l’ensemble des forces du balourd thermique au système des équations de mouvement, il est nécessaire de réaliser un changement de</w:t>
      </w:r>
      <w:r w:rsidR="0018348E">
        <w:t>puis</w:t>
      </w:r>
      <w:r>
        <w:t xml:space="preserve"> </w:t>
      </w:r>
      <w:r w:rsidR="0018348E">
        <w:t xml:space="preserve">le </w:t>
      </w:r>
      <w:r>
        <w:t>repère mobile</w:t>
      </w:r>
      <w:r w:rsidR="0018348E">
        <w:t xml:space="preserve"> lié au</w:t>
      </w:r>
      <w:r>
        <w:t xml:space="preserve"> rotor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0018348E">
        <w:t xml:space="preserve">vers le </w:t>
      </w:r>
      <w:r>
        <w:t>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66514F"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t>Toutes les forces du balourd thermique créées aux éléments du rotor sont assemblées et ajoutées au système des équations de mouvement comme force</w:t>
      </w:r>
      <w:r w:rsidR="00FF1A6E">
        <w:t>s</w:t>
      </w:r>
      <w:r>
        <w:t xml:space="preserve"> extérieure</w:t>
      </w:r>
      <w:bookmarkStart w:id="2097"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w:lastRenderedPageBreak/>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098" w:name="_Ref528586408"/>
            <w:r w:rsidRPr="00222B71">
              <w:rPr>
                <w:rFonts w:ascii="Calibri" w:eastAsia="Times New Roman" w:hAnsi="Calibri" w:cs="Times New Roman"/>
                <w:i w:val="0"/>
                <w:iCs w:val="0"/>
                <w:color w:val="auto"/>
                <w:sz w:val="22"/>
                <w:szCs w:val="20"/>
                <w:lang w:eastAsia="fr-FR"/>
              </w:rPr>
              <w:t xml:space="preserve"> </w:t>
            </w:r>
            <w:bookmarkEnd w:id="2098"/>
          </w:p>
        </w:tc>
      </w:tr>
    </w:tbl>
    <w:p w14:paraId="44CBD878" w14:textId="77777777" w:rsidR="003A053D" w:rsidRDefault="003A053D" w:rsidP="003A053D"/>
    <w:p w14:paraId="1BC20D96" w14:textId="59C2FA88" w:rsidR="008F23B1" w:rsidRPr="00291150" w:rsidRDefault="00FF1A6E" w:rsidP="003A053D">
      <w:pPr>
        <w:pStyle w:val="Titre3"/>
        <w:spacing w:before="240" w:after="240"/>
        <w:ind w:left="709"/>
      </w:pPr>
      <w:bookmarkStart w:id="2099" w:name="_Toc536800412"/>
      <w:r>
        <w:t>Approche d</w:t>
      </w:r>
      <w:r w:rsidR="0018348E">
        <w:t>u</w:t>
      </w:r>
      <w:r>
        <w:t xml:space="preserve"> défaut</w:t>
      </w:r>
      <w:r w:rsidR="008F23B1">
        <w:t xml:space="preserve"> de la fibre neutre</w:t>
      </w:r>
      <w:bookmarkEnd w:id="2097"/>
      <w:bookmarkEnd w:id="2099"/>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66514F"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66514F"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66514F"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100" w:name="_Ref528591501"/>
            <w:r w:rsidRPr="00222B71">
              <w:rPr>
                <w:rFonts w:ascii="Calibri" w:eastAsia="Times New Roman" w:hAnsi="Calibri" w:cs="Times New Roman"/>
                <w:i w:val="0"/>
                <w:iCs w:val="0"/>
                <w:color w:val="auto"/>
                <w:sz w:val="22"/>
                <w:szCs w:val="20"/>
                <w:lang w:eastAsia="fr-FR"/>
              </w:rPr>
              <w:t xml:space="preserve"> </w:t>
            </w:r>
            <w:bookmarkEnd w:id="2100"/>
          </w:p>
        </w:tc>
      </w:tr>
    </w:tbl>
    <w:p w14:paraId="444D97D2" w14:textId="3C8D19F8"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Pour</w:t>
      </w:r>
      <w:r w:rsidR="00583A21">
        <w:t xml:space="preserve"> chaque</w:t>
      </w:r>
      <w:r>
        <w:t xml:space="preserve"> nœud </w:t>
      </w:r>
      <w:r w:rsidR="00583A21">
        <w:t xml:space="preserve">de </w:t>
      </w:r>
      <w:r>
        <w:t xml:space="preserve">la fibre neutre du rotor flexible, </w:t>
      </w:r>
      <w:r w:rsidR="00583A21">
        <w:t xml:space="preserve">la déformation thermique est décrite par les 4 coordonnées généralisées (deux translations et deux rotations) s’écrivent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m:t>
        </m:r>
      </m:oMath>
      <w:r w:rsidR="00583A21">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66514F"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698A81D" w:rsidR="008F23B1" w:rsidRDefault="008F23B1" w:rsidP="00960239">
      <w:pPr>
        <w:spacing w:before="240" w:after="240" w:line="360" w:lineRule="auto"/>
      </w:pPr>
      <w:r>
        <w:t>Le changement du repère</w:t>
      </w:r>
      <w:r w:rsidR="00583A21">
        <w:t xml:space="preserve"> vers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583A21">
        <w:t xml:space="preserve"> </w:t>
      </w:r>
      <w:r>
        <w:t xml:space="preserv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66514F"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66514F"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101" w:name="_Ref532583633"/>
            <w:r w:rsidRPr="00222B71">
              <w:rPr>
                <w:rFonts w:ascii="Calibri" w:eastAsia="Times New Roman" w:hAnsi="Calibri" w:cs="Times New Roman"/>
                <w:i w:val="0"/>
                <w:iCs w:val="0"/>
                <w:color w:val="auto"/>
                <w:sz w:val="22"/>
                <w:szCs w:val="20"/>
                <w:lang w:eastAsia="fr-FR"/>
              </w:rPr>
              <w:t xml:space="preserve"> </w:t>
            </w:r>
            <w:bookmarkEnd w:id="2101"/>
          </w:p>
        </w:tc>
      </w:tr>
    </w:tbl>
    <w:p w14:paraId="78B03BAA" w14:textId="4187998A" w:rsidR="008F23B1" w:rsidRDefault="008F23B1" w:rsidP="006F3AB9">
      <w:pPr>
        <w:spacing w:before="240" w:after="240" w:line="360" w:lineRule="auto"/>
        <w:rPr>
          <w:b/>
        </w:rPr>
      </w:pPr>
      <w:r>
        <w:lastRenderedPageBreak/>
        <w:t xml:space="preserve">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66514F"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2102" w:name="_Toc536800413"/>
      <w:r w:rsidRPr="006F3AB9">
        <w:rPr>
          <w:sz w:val="24"/>
        </w:rPr>
        <w:t>Conclusion</w:t>
      </w:r>
      <w:bookmarkEnd w:id="2102"/>
    </w:p>
    <w:p w14:paraId="13903C7A" w14:textId="323FB9D9" w:rsidR="00500C53" w:rsidRPr="001014EE" w:rsidRDefault="008316A3" w:rsidP="00500C53">
      <w:pPr>
        <w:spacing w:line="360" w:lineRule="auto"/>
        <w:ind w:firstLine="708"/>
        <w:rPr>
          <w:szCs w:val="22"/>
        </w:rPr>
      </w:pPr>
      <w:r w:rsidRPr="001014EE">
        <w:rPr>
          <w:szCs w:val="22"/>
        </w:rPr>
        <w:t xml:space="preserve">Ce chapitre présente </w:t>
      </w:r>
      <w:r w:rsidR="008F23B1" w:rsidRPr="001014EE">
        <w:rPr>
          <w:szCs w:val="22"/>
        </w:rPr>
        <w:t>en détail les modèles numér</w:t>
      </w:r>
      <w:r w:rsidR="00407A8B" w:rsidRPr="001014EE">
        <w:rPr>
          <w:szCs w:val="22"/>
        </w:rPr>
        <w:t>iques du rotor</w:t>
      </w:r>
      <w:r w:rsidR="009A1906" w:rsidRPr="001014EE">
        <w:rPr>
          <w:szCs w:val="22"/>
        </w:rPr>
        <w:t xml:space="preserve"> utilisé</w:t>
      </w:r>
      <w:r w:rsidR="00407A8B" w:rsidRPr="001014EE">
        <w:rPr>
          <w:szCs w:val="22"/>
        </w:rPr>
        <w:t>s pour l’</w:t>
      </w:r>
      <w:r w:rsidR="008F23B1" w:rsidRPr="001014EE">
        <w:rPr>
          <w:szCs w:val="22"/>
        </w:rPr>
        <w:t xml:space="preserve">analyse de l’effet Morton. Le modèle </w:t>
      </w:r>
      <w:r w:rsidR="008B75A9" w:rsidRPr="001014EE">
        <w:rPr>
          <w:szCs w:val="22"/>
        </w:rPr>
        <w:t xml:space="preserve">de </w:t>
      </w:r>
      <w:r w:rsidR="008F23B1" w:rsidRPr="001014EE">
        <w:rPr>
          <w:szCs w:val="22"/>
        </w:rPr>
        <w:t xml:space="preserve">dynamique du rotor </w:t>
      </w:r>
      <w:r w:rsidR="00407A8B" w:rsidRPr="001014EE">
        <w:rPr>
          <w:szCs w:val="22"/>
        </w:rPr>
        <w:t xml:space="preserve">est </w:t>
      </w:r>
      <w:r w:rsidR="008F23B1" w:rsidRPr="001014EE">
        <w:rPr>
          <w:szCs w:val="22"/>
        </w:rPr>
        <w:t xml:space="preserve">couplé avec le modèle non linéaire du palier. </w:t>
      </w:r>
      <w:r w:rsidR="00407A8B" w:rsidRPr="001014EE">
        <w:rPr>
          <w:szCs w:val="22"/>
        </w:rPr>
        <w:t>L</w:t>
      </w:r>
      <w:r w:rsidR="008F23B1" w:rsidRPr="001014EE">
        <w:rPr>
          <w:szCs w:val="22"/>
        </w:rPr>
        <w:t xml:space="preserve">e flux thermique issu du modèle de palier </w:t>
      </w:r>
      <w:r w:rsidR="00407A8B" w:rsidRPr="001014EE">
        <w:rPr>
          <w:szCs w:val="22"/>
        </w:rPr>
        <w:t>est</w:t>
      </w:r>
      <w:r w:rsidR="00583A21">
        <w:rPr>
          <w:szCs w:val="22"/>
        </w:rPr>
        <w:t xml:space="preserve"> utilisé comme une</w:t>
      </w:r>
      <w:r w:rsidR="008F23B1" w:rsidRPr="001014EE">
        <w:rPr>
          <w:szCs w:val="22"/>
        </w:rPr>
        <w:t xml:space="preserve"> condition aux limites du modèle thermique du rotor. La r</w:t>
      </w:r>
      <w:r w:rsidR="000C18AE" w:rsidRPr="001014EE">
        <w:rPr>
          <w:szCs w:val="22"/>
        </w:rPr>
        <w:t xml:space="preserve">ésolution </w:t>
      </w:r>
      <w:r w:rsidR="00583A21">
        <w:rPr>
          <w:szCs w:val="22"/>
        </w:rPr>
        <w:t xml:space="preserve">numérique de l’équation de la chaleur </w:t>
      </w:r>
      <w:r w:rsidR="000C18AE" w:rsidRPr="001014EE">
        <w:rPr>
          <w:szCs w:val="22"/>
        </w:rPr>
        <w:t>permet de déterminer</w:t>
      </w:r>
      <w:r w:rsidR="008F23B1" w:rsidRPr="001014EE">
        <w:rPr>
          <w:szCs w:val="22"/>
        </w:rPr>
        <w:t xml:space="preserve"> le champ de température en </w:t>
      </w:r>
      <w:r w:rsidR="000C18AE" w:rsidRPr="001014EE">
        <w:rPr>
          <w:szCs w:val="22"/>
        </w:rPr>
        <w:t xml:space="preserve">régime </w:t>
      </w:r>
      <w:r w:rsidR="008F23B1" w:rsidRPr="001014EE">
        <w:rPr>
          <w:szCs w:val="22"/>
        </w:rPr>
        <w:t xml:space="preserve">transitoire et </w:t>
      </w:r>
      <w:r w:rsidR="000C18AE" w:rsidRPr="001014EE">
        <w:rPr>
          <w:szCs w:val="22"/>
        </w:rPr>
        <w:t xml:space="preserve"> de</w:t>
      </w:r>
      <w:r w:rsidR="008F23B1" w:rsidRPr="001014EE">
        <w:rPr>
          <w:szCs w:val="22"/>
        </w:rPr>
        <w:t xml:space="preserve"> </w:t>
      </w:r>
      <w:r w:rsidR="000C18AE" w:rsidRPr="001014EE">
        <w:rPr>
          <w:szCs w:val="22"/>
        </w:rPr>
        <w:t>calculer</w:t>
      </w:r>
      <w:r w:rsidR="008F23B1" w:rsidRPr="001014EE">
        <w:rPr>
          <w:szCs w:val="22"/>
        </w:rPr>
        <w:t xml:space="preserve"> la déformation du rotor. La </w:t>
      </w:r>
      <w:r w:rsidR="00A81CDC" w:rsidRPr="001014EE">
        <w:rPr>
          <w:szCs w:val="22"/>
        </w:rPr>
        <w:t xml:space="preserve">déflection </w:t>
      </w:r>
      <w:r w:rsidR="008F23B1" w:rsidRPr="001014EE">
        <w:rPr>
          <w:szCs w:val="22"/>
        </w:rPr>
        <w:t>de la fibre neutre du rotor</w:t>
      </w:r>
      <w:r w:rsidR="00625443" w:rsidRPr="001014EE">
        <w:rPr>
          <w:szCs w:val="22"/>
        </w:rPr>
        <w:t xml:space="preserve"> suite à la déformation thermique</w:t>
      </w:r>
      <w:r w:rsidR="008F23B1" w:rsidRPr="001014EE">
        <w:rPr>
          <w:szCs w:val="22"/>
        </w:rPr>
        <w:t xml:space="preserve"> </w:t>
      </w:r>
      <w:r w:rsidR="00625443" w:rsidRPr="001014EE">
        <w:rPr>
          <w:szCs w:val="22"/>
        </w:rPr>
        <w:t xml:space="preserve">est </w:t>
      </w:r>
      <w:r w:rsidR="00407A8B" w:rsidRPr="001014EE">
        <w:rPr>
          <w:szCs w:val="22"/>
        </w:rPr>
        <w:t>prise en compte</w:t>
      </w:r>
      <w:r w:rsidR="00625443" w:rsidRPr="001014EE">
        <w:rPr>
          <w:szCs w:val="22"/>
        </w:rPr>
        <w:t xml:space="preserve"> </w:t>
      </w:r>
      <w:r w:rsidR="00407A8B" w:rsidRPr="001014EE">
        <w:rPr>
          <w:szCs w:val="22"/>
        </w:rPr>
        <w:t>à l’aide de</w:t>
      </w:r>
      <w:r w:rsidR="00625443" w:rsidRPr="001014EE">
        <w:rPr>
          <w:szCs w:val="22"/>
        </w:rPr>
        <w:t xml:space="preserve"> </w:t>
      </w:r>
      <w:r w:rsidR="008F23B1" w:rsidRPr="001014EE">
        <w:rPr>
          <w:szCs w:val="22"/>
        </w:rPr>
        <w:t>deux approches</w:t>
      </w:r>
      <w:r w:rsidR="00583A21">
        <w:rPr>
          <w:szCs w:val="22"/>
        </w:rPr>
        <w:t xml:space="preserve"> pour représenter l’excitation ainsi générée.</w:t>
      </w:r>
      <w:r w:rsidR="008F23B1" w:rsidRPr="001014EE">
        <w:rPr>
          <w:szCs w:val="22"/>
        </w:rPr>
        <w:t xml:space="preserve"> Dans le chapitre suivant, ces </w:t>
      </w:r>
      <w:r w:rsidR="000C3798" w:rsidRPr="001014EE">
        <w:rPr>
          <w:szCs w:val="22"/>
        </w:rPr>
        <w:t>modèles</w:t>
      </w:r>
      <w:r w:rsidR="008F23B1" w:rsidRPr="001014EE">
        <w:rPr>
          <w:szCs w:val="22"/>
        </w:rPr>
        <w:t xml:space="preserve"> numériques </w:t>
      </w:r>
      <w:r w:rsidR="00FE4B03" w:rsidRPr="001014EE">
        <w:rPr>
          <w:szCs w:val="22"/>
        </w:rPr>
        <w:t>sont</w:t>
      </w:r>
      <w:r w:rsidR="008F23B1" w:rsidRPr="001014EE">
        <w:rPr>
          <w:szCs w:val="22"/>
        </w:rPr>
        <w:t xml:space="preserve"> </w:t>
      </w:r>
      <w:r w:rsidR="00E85AC4" w:rsidRPr="001014EE">
        <w:rPr>
          <w:szCs w:val="22"/>
        </w:rPr>
        <w:t>utilisé</w:t>
      </w:r>
      <w:r w:rsidRPr="001014EE">
        <w:rPr>
          <w:szCs w:val="22"/>
        </w:rPr>
        <w:t>s</w:t>
      </w:r>
      <w:r w:rsidR="00E85AC4" w:rsidRPr="001014EE">
        <w:rPr>
          <w:szCs w:val="22"/>
        </w:rPr>
        <w:t xml:space="preserve"> pour </w:t>
      </w:r>
      <w:r w:rsidR="00407A8B" w:rsidRPr="001014EE">
        <w:rPr>
          <w:szCs w:val="22"/>
        </w:rPr>
        <w:t>simuler</w:t>
      </w:r>
      <w:r w:rsidR="00E85AC4" w:rsidRPr="001014EE">
        <w:rPr>
          <w:szCs w:val="22"/>
        </w:rPr>
        <w:t xml:space="preserve"> l’effet Morton en </w:t>
      </w:r>
      <w:r w:rsidR="00407A8B" w:rsidRPr="001014EE">
        <w:rPr>
          <w:szCs w:val="22"/>
        </w:rPr>
        <w:t xml:space="preserve">régime </w:t>
      </w:r>
      <w:r w:rsidR="00E85AC4" w:rsidRPr="001014EE">
        <w:rPr>
          <w:szCs w:val="22"/>
        </w:rPr>
        <w:t>transitoire</w:t>
      </w:r>
      <w:r w:rsidR="00407A8B" w:rsidRPr="001014EE">
        <w:rPr>
          <w:szCs w:val="22"/>
        </w:rPr>
        <w:t>. Les résultats</w:t>
      </w:r>
      <w:r w:rsidR="00E85AC4" w:rsidRPr="001014EE">
        <w:rPr>
          <w:szCs w:val="22"/>
        </w:rPr>
        <w:t xml:space="preserve"> </w:t>
      </w:r>
      <w:r w:rsidR="00FE4B03" w:rsidRPr="001014EE">
        <w:rPr>
          <w:szCs w:val="22"/>
        </w:rPr>
        <w:t>sont</w:t>
      </w:r>
      <w:r w:rsidR="00E85AC4" w:rsidRPr="001014EE">
        <w:rPr>
          <w:szCs w:val="22"/>
        </w:rPr>
        <w:t xml:space="preserve"> </w:t>
      </w:r>
      <w:r w:rsidR="008F23B1" w:rsidRPr="001014EE">
        <w:rPr>
          <w:szCs w:val="22"/>
        </w:rPr>
        <w:t xml:space="preserve">validés par </w:t>
      </w:r>
      <w:r w:rsidR="00407A8B" w:rsidRPr="001014EE">
        <w:rPr>
          <w:szCs w:val="22"/>
        </w:rPr>
        <w:t>des</w:t>
      </w:r>
      <w:r w:rsidR="00E85AC4" w:rsidRPr="001014EE">
        <w:rPr>
          <w:szCs w:val="22"/>
        </w:rPr>
        <w:t xml:space="preserve"> comparaison</w:t>
      </w:r>
      <w:r w:rsidR="00407A8B" w:rsidRPr="001014EE">
        <w:rPr>
          <w:szCs w:val="22"/>
        </w:rPr>
        <w:t>s</w:t>
      </w:r>
      <w:r w:rsidR="00E85AC4" w:rsidRPr="001014EE">
        <w:rPr>
          <w:szCs w:val="22"/>
        </w:rPr>
        <w:t xml:space="preserve"> </w:t>
      </w:r>
      <w:r w:rsidR="00407A8B" w:rsidRPr="001014EE">
        <w:rPr>
          <w:szCs w:val="22"/>
        </w:rPr>
        <w:t>avec des données</w:t>
      </w:r>
      <w:r w:rsidR="008F23B1" w:rsidRPr="001014EE">
        <w:rPr>
          <w:szCs w:val="22"/>
        </w:rPr>
        <w:t xml:space="preserve"> </w:t>
      </w:r>
      <w:r w:rsidR="0088306B" w:rsidRPr="001014EE">
        <w:rPr>
          <w:szCs w:val="22"/>
        </w:rPr>
        <w:t>expérimentales</w:t>
      </w:r>
      <w:r w:rsidR="008F23B1" w:rsidRPr="001014EE">
        <w:rPr>
          <w:szCs w:val="22"/>
        </w:rPr>
        <w:t>.</w:t>
      </w:r>
      <w:bookmarkEnd w:id="1183"/>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2103" w:name="_Toc536800414"/>
      <w:r>
        <w:lastRenderedPageBreak/>
        <w:t>Chapitre 4</w:t>
      </w:r>
      <w:r w:rsidR="00B431E6">
        <w:t xml:space="preserve"> : </w:t>
      </w:r>
      <w:r>
        <w:br/>
      </w:r>
      <w:r w:rsidR="00B431E6">
        <w:t>Simulations numériques</w:t>
      </w:r>
      <w:bookmarkEnd w:id="2103"/>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007C0C30"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w:t>
      </w:r>
      <w:r w:rsidR="00491D3F">
        <w:t xml:space="preserve"> d’essais</w:t>
      </w:r>
      <w:r>
        <w:t xml:space="preserve"> développé à l’Institut PPRIME. Les comparaisons permettent de valider le modèle complet, non linéaire de l’effet Morton. Les outils</w:t>
      </w:r>
      <w:r w:rsidR="00491D3F">
        <w:t xml:space="preserve"> numériques</w:t>
      </w:r>
      <w:r>
        <w:t xml:space="preserve"> validés dans ce chapitre sont ensuite utilisés au chapitre 5 pour les analyses de stabilité de l’effet Morton.</w:t>
      </w:r>
      <w:bookmarkStart w:id="2104" w:name="_Toc533772322"/>
      <w:bookmarkStart w:id="2105" w:name="_Toc533774394"/>
      <w:bookmarkStart w:id="2106" w:name="_Toc533775586"/>
      <w:bookmarkStart w:id="2107" w:name="_Toc533776230"/>
      <w:bookmarkStart w:id="2108" w:name="_Toc533776357"/>
      <w:bookmarkStart w:id="2109" w:name="_Toc533777582"/>
      <w:bookmarkStart w:id="2110" w:name="_Toc534279490"/>
      <w:bookmarkStart w:id="2111" w:name="_Toc534279588"/>
      <w:bookmarkStart w:id="2112" w:name="_Toc534279666"/>
      <w:bookmarkStart w:id="2113" w:name="_Toc534290962"/>
      <w:bookmarkStart w:id="2114" w:name="_Toc534293244"/>
      <w:bookmarkStart w:id="2115" w:name="_Toc534293528"/>
      <w:bookmarkStart w:id="2116" w:name="_Toc534293606"/>
      <w:bookmarkStart w:id="2117" w:name="_Toc534387905"/>
      <w:bookmarkStart w:id="2118" w:name="_Toc534410876"/>
      <w:bookmarkStart w:id="2119" w:name="_Toc534620790"/>
      <w:bookmarkStart w:id="2120" w:name="_Toc534621276"/>
      <w:bookmarkStart w:id="2121" w:name="_Toc534621381"/>
      <w:bookmarkStart w:id="2122" w:name="_Toc534621488"/>
      <w:bookmarkStart w:id="2123" w:name="_Toc534625147"/>
      <w:bookmarkStart w:id="2124" w:name="_Toc534631447"/>
      <w:bookmarkStart w:id="2125" w:name="_Toc534631547"/>
      <w:bookmarkStart w:id="2126" w:name="_Toc534631900"/>
      <w:bookmarkStart w:id="2127" w:name="_Toc534632133"/>
      <w:bookmarkStart w:id="2128" w:name="_Toc534632345"/>
      <w:bookmarkStart w:id="2129" w:name="_Toc534632467"/>
      <w:bookmarkStart w:id="2130" w:name="_Toc534632566"/>
      <w:bookmarkStart w:id="2131" w:name="_Toc534633859"/>
      <w:bookmarkStart w:id="2132" w:name="_Toc534634203"/>
      <w:bookmarkStart w:id="2133" w:name="_Toc534634607"/>
      <w:bookmarkStart w:id="2134" w:name="_Toc534634982"/>
      <w:bookmarkStart w:id="2135" w:name="_Toc534635082"/>
      <w:bookmarkStart w:id="2136" w:name="_Toc534635182"/>
      <w:bookmarkStart w:id="2137" w:name="_Toc534635282"/>
      <w:bookmarkStart w:id="2138" w:name="_Toc534635382"/>
      <w:bookmarkStart w:id="2139" w:name="_Toc534635503"/>
      <w:bookmarkStart w:id="2140" w:name="_Toc534635602"/>
      <w:bookmarkStart w:id="2141" w:name="_Toc534636652"/>
      <w:bookmarkStart w:id="2142" w:name="_Toc534638280"/>
      <w:bookmarkStart w:id="2143" w:name="_Toc534638366"/>
      <w:bookmarkStart w:id="2144" w:name="_Toc534638733"/>
      <w:bookmarkStart w:id="2145" w:name="_Toc534640588"/>
      <w:bookmarkStart w:id="2146" w:name="_Toc534650398"/>
      <w:bookmarkStart w:id="2147" w:name="_Toc534707674"/>
      <w:bookmarkStart w:id="2148" w:name="_Toc534719979"/>
      <w:bookmarkStart w:id="2149" w:name="_Toc534720662"/>
      <w:bookmarkStart w:id="2150" w:name="_Toc534721434"/>
      <w:bookmarkStart w:id="2151" w:name="_Toc534723212"/>
      <w:bookmarkStart w:id="2152" w:name="_Toc534724124"/>
      <w:bookmarkStart w:id="2153" w:name="_Toc534724669"/>
      <w:bookmarkStart w:id="2154" w:name="_Toc534724973"/>
      <w:bookmarkStart w:id="2155" w:name="_Toc534725644"/>
      <w:bookmarkStart w:id="2156" w:name="_Toc534729727"/>
      <w:bookmarkStart w:id="2157" w:name="_Toc534792276"/>
      <w:bookmarkStart w:id="2158" w:name="_Toc534792925"/>
      <w:bookmarkStart w:id="2159" w:name="_Toc534793251"/>
      <w:bookmarkStart w:id="2160" w:name="_Toc534794009"/>
      <w:bookmarkStart w:id="2161" w:name="_Toc534794104"/>
      <w:bookmarkStart w:id="2162" w:name="_Toc534794201"/>
      <w:bookmarkStart w:id="2163" w:name="_Toc534796833"/>
      <w:bookmarkStart w:id="2164" w:name="_Toc534878089"/>
      <w:bookmarkStart w:id="2165" w:name="_Toc534878183"/>
      <w:bookmarkStart w:id="2166" w:name="_Toc534880521"/>
      <w:bookmarkStart w:id="2167" w:name="_Toc534895253"/>
      <w:bookmarkStart w:id="2168" w:name="_Toc534895970"/>
      <w:bookmarkStart w:id="2169" w:name="_Toc534896524"/>
      <w:bookmarkStart w:id="2170" w:name="_Toc534896917"/>
      <w:bookmarkStart w:id="2171" w:name="_Toc534983313"/>
      <w:bookmarkStart w:id="2172" w:name="_Toc534984847"/>
      <w:bookmarkStart w:id="2173" w:name="_Toc535242939"/>
      <w:bookmarkStart w:id="2174" w:name="_Toc535243291"/>
      <w:bookmarkStart w:id="2175" w:name="_Toc535245074"/>
      <w:bookmarkStart w:id="2176" w:name="_Toc535248198"/>
      <w:bookmarkStart w:id="2177" w:name="_Toc535248615"/>
      <w:bookmarkStart w:id="2178" w:name="_Toc535250094"/>
      <w:bookmarkStart w:id="2179" w:name="_Toc535251274"/>
      <w:bookmarkStart w:id="2180" w:name="_Toc535251815"/>
      <w:bookmarkStart w:id="2181" w:name="_Toc535252169"/>
      <w:bookmarkStart w:id="2182" w:name="_Toc535346237"/>
      <w:bookmarkStart w:id="2183" w:name="_Toc535418764"/>
      <w:bookmarkStart w:id="2184" w:name="_Toc535505066"/>
      <w:bookmarkStart w:id="2185" w:name="_Toc535509386"/>
      <w:bookmarkStart w:id="2186" w:name="_Toc535510079"/>
      <w:bookmarkStart w:id="2187" w:name="_Toc535512832"/>
      <w:bookmarkStart w:id="2188" w:name="_Toc535512921"/>
      <w:bookmarkStart w:id="2189" w:name="_Toc535527945"/>
      <w:bookmarkStart w:id="2190" w:name="_Toc535536150"/>
      <w:bookmarkStart w:id="2191" w:name="_Toc535575143"/>
      <w:bookmarkStart w:id="2192" w:name="_Toc535587601"/>
      <w:bookmarkStart w:id="2193" w:name="_Toc535587858"/>
      <w:bookmarkStart w:id="2194" w:name="_Toc535588543"/>
      <w:bookmarkStart w:id="2195" w:name="_Toc535589770"/>
      <w:bookmarkStart w:id="2196" w:name="_Toc535590234"/>
      <w:bookmarkStart w:id="2197" w:name="_Toc535594664"/>
      <w:bookmarkStart w:id="2198" w:name="_Toc535832345"/>
      <w:bookmarkStart w:id="2199" w:name="_Toc535834281"/>
      <w:bookmarkStart w:id="2200" w:name="_Toc535846117"/>
      <w:bookmarkStart w:id="2201" w:name="_Toc535846309"/>
      <w:bookmarkStart w:id="2202" w:name="_Toc535853033"/>
      <w:bookmarkStart w:id="2203" w:name="_Toc535853280"/>
      <w:bookmarkStart w:id="2204" w:name="_Toc535854174"/>
      <w:bookmarkStart w:id="2205" w:name="_Toc535854700"/>
      <w:bookmarkStart w:id="2206" w:name="_Toc535918664"/>
      <w:bookmarkStart w:id="2207" w:name="_Toc535932527"/>
      <w:bookmarkStart w:id="2208" w:name="_Toc535932619"/>
      <w:bookmarkStart w:id="2209" w:name="_Toc535933450"/>
      <w:bookmarkStart w:id="2210" w:name="_Toc535934342"/>
      <w:bookmarkStart w:id="2211" w:name="_Toc53593509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212" w:name="_Toc534793252"/>
      <w:bookmarkStart w:id="2213" w:name="_Toc534794010"/>
      <w:bookmarkStart w:id="2214" w:name="_Toc534794105"/>
      <w:bookmarkStart w:id="2215" w:name="_Toc534794202"/>
      <w:bookmarkStart w:id="2216" w:name="_Toc534796834"/>
      <w:bookmarkStart w:id="2217" w:name="_Toc534878090"/>
      <w:bookmarkStart w:id="2218" w:name="_Toc534878184"/>
      <w:bookmarkStart w:id="2219" w:name="_Toc534880522"/>
      <w:bookmarkStart w:id="2220" w:name="_Toc534895254"/>
      <w:bookmarkStart w:id="2221" w:name="_Toc534895971"/>
      <w:bookmarkStart w:id="2222" w:name="_Toc534896525"/>
      <w:bookmarkStart w:id="2223" w:name="_Toc534896918"/>
      <w:bookmarkStart w:id="2224" w:name="_Toc534983314"/>
      <w:bookmarkStart w:id="2225" w:name="_Toc534984848"/>
      <w:bookmarkStart w:id="2226" w:name="_Toc535242940"/>
      <w:bookmarkStart w:id="2227" w:name="_Toc535243292"/>
      <w:bookmarkStart w:id="2228" w:name="_Toc535245075"/>
      <w:bookmarkStart w:id="2229" w:name="_Toc535248199"/>
      <w:bookmarkStart w:id="2230" w:name="_Toc535248616"/>
      <w:bookmarkStart w:id="2231" w:name="_Toc535250095"/>
      <w:bookmarkStart w:id="2232" w:name="_Toc535251275"/>
      <w:bookmarkStart w:id="2233" w:name="_Toc535251816"/>
      <w:bookmarkStart w:id="2234" w:name="_Toc535252170"/>
      <w:bookmarkStart w:id="2235" w:name="_Toc535346238"/>
      <w:bookmarkStart w:id="2236" w:name="_Toc535418765"/>
      <w:bookmarkStart w:id="2237" w:name="_Toc535505067"/>
      <w:bookmarkStart w:id="2238" w:name="_Toc535509387"/>
      <w:bookmarkStart w:id="2239" w:name="_Toc535510080"/>
      <w:bookmarkStart w:id="2240" w:name="_Toc535512833"/>
      <w:bookmarkStart w:id="2241" w:name="_Toc535512922"/>
      <w:bookmarkStart w:id="2242" w:name="_Toc535527946"/>
      <w:bookmarkStart w:id="2243" w:name="_Toc535536151"/>
      <w:bookmarkStart w:id="2244" w:name="_Toc535575144"/>
      <w:bookmarkStart w:id="2245" w:name="_Toc535587602"/>
      <w:bookmarkStart w:id="2246" w:name="_Toc535587859"/>
      <w:bookmarkStart w:id="2247" w:name="_Toc535588544"/>
      <w:bookmarkStart w:id="2248" w:name="_Toc535589771"/>
      <w:bookmarkStart w:id="2249" w:name="_Toc535590235"/>
      <w:bookmarkStart w:id="2250" w:name="_Toc535594665"/>
      <w:bookmarkStart w:id="2251" w:name="_Toc535832346"/>
      <w:bookmarkStart w:id="2252" w:name="_Toc535834282"/>
      <w:bookmarkStart w:id="2253" w:name="_Toc535846118"/>
      <w:bookmarkStart w:id="2254" w:name="_Toc535846310"/>
      <w:bookmarkStart w:id="2255" w:name="_Toc535853034"/>
      <w:bookmarkStart w:id="2256" w:name="_Toc535853281"/>
      <w:bookmarkStart w:id="2257" w:name="_Toc535854175"/>
      <w:bookmarkStart w:id="2258" w:name="_Toc535854701"/>
      <w:bookmarkStart w:id="2259" w:name="_Toc535918665"/>
      <w:bookmarkStart w:id="2260" w:name="_Toc535932528"/>
      <w:bookmarkStart w:id="2261" w:name="_Toc535932620"/>
      <w:bookmarkStart w:id="2262" w:name="_Toc535933451"/>
      <w:bookmarkStart w:id="2263" w:name="_Toc535934343"/>
      <w:bookmarkStart w:id="2264" w:name="_Toc535935094"/>
      <w:bookmarkStart w:id="2265" w:name="_Toc535935869"/>
      <w:bookmarkStart w:id="2266" w:name="_Toc535938404"/>
      <w:bookmarkStart w:id="2267" w:name="_Toc535938753"/>
      <w:bookmarkStart w:id="2268" w:name="_Toc535942439"/>
      <w:bookmarkStart w:id="2269" w:name="_Toc535942676"/>
      <w:bookmarkStart w:id="2270" w:name="_Toc535942898"/>
      <w:bookmarkStart w:id="2271" w:name="_Toc535942994"/>
      <w:bookmarkStart w:id="2272" w:name="_Toc535943090"/>
      <w:bookmarkStart w:id="2273" w:name="_Toc535947839"/>
      <w:bookmarkStart w:id="2274" w:name="_Toc536006893"/>
      <w:bookmarkStart w:id="2275" w:name="_Toc536110524"/>
      <w:bookmarkStart w:id="2276" w:name="_Toc536110900"/>
      <w:bookmarkStart w:id="2277" w:name="_Toc536112119"/>
      <w:bookmarkStart w:id="2278" w:name="_Toc536112439"/>
      <w:bookmarkStart w:id="2279" w:name="_Toc536113324"/>
      <w:bookmarkStart w:id="2280" w:name="_Toc536113536"/>
      <w:bookmarkStart w:id="2281" w:name="_Toc536113748"/>
      <w:bookmarkStart w:id="2282" w:name="_Toc536115047"/>
      <w:bookmarkStart w:id="2283" w:name="_Toc536115317"/>
      <w:bookmarkStart w:id="2284" w:name="_Toc536117507"/>
      <w:bookmarkStart w:id="2285" w:name="_Toc536117722"/>
      <w:bookmarkStart w:id="2286" w:name="_Toc536118743"/>
      <w:bookmarkStart w:id="2287" w:name="_Toc536120035"/>
      <w:bookmarkStart w:id="2288" w:name="_Toc536120251"/>
      <w:bookmarkStart w:id="2289" w:name="_Toc536127313"/>
      <w:bookmarkStart w:id="2290" w:name="_Toc536127530"/>
      <w:bookmarkStart w:id="2291" w:name="_Toc536128314"/>
      <w:bookmarkStart w:id="2292" w:name="_Toc536129437"/>
      <w:bookmarkStart w:id="2293" w:name="_Toc536129655"/>
      <w:bookmarkStart w:id="2294" w:name="_Toc536129876"/>
      <w:bookmarkStart w:id="2295" w:name="_Toc536130099"/>
      <w:bookmarkStart w:id="2296" w:name="_Toc536130325"/>
      <w:bookmarkStart w:id="2297" w:name="_Toc536130561"/>
      <w:bookmarkStart w:id="2298" w:name="_Toc536131255"/>
      <w:bookmarkStart w:id="2299" w:name="_Toc536131516"/>
      <w:bookmarkStart w:id="2300" w:name="_Toc536199929"/>
      <w:bookmarkStart w:id="2301" w:name="_Toc536200176"/>
      <w:bookmarkStart w:id="2302" w:name="_Toc536200671"/>
      <w:bookmarkStart w:id="2303" w:name="_Toc536200919"/>
      <w:bookmarkStart w:id="2304" w:name="_Toc536201166"/>
      <w:bookmarkStart w:id="2305" w:name="_Toc536201413"/>
      <w:bookmarkStart w:id="2306" w:name="_Toc536202328"/>
      <w:bookmarkStart w:id="2307" w:name="_Toc536203699"/>
      <w:bookmarkStart w:id="2308" w:name="_Toc536203945"/>
      <w:bookmarkStart w:id="2309" w:name="_Toc536204191"/>
      <w:bookmarkStart w:id="2310" w:name="_Toc536539339"/>
      <w:bookmarkStart w:id="2311" w:name="_Toc536539592"/>
      <w:bookmarkStart w:id="2312" w:name="_Toc536543368"/>
      <w:bookmarkStart w:id="2313" w:name="_Toc536543622"/>
      <w:bookmarkStart w:id="2314" w:name="_Toc536544513"/>
      <w:bookmarkStart w:id="2315" w:name="_Toc536545453"/>
      <w:bookmarkStart w:id="2316" w:name="_Toc536546604"/>
      <w:bookmarkStart w:id="2317" w:name="_Toc536626900"/>
      <w:bookmarkStart w:id="2318" w:name="_Toc536725979"/>
      <w:bookmarkStart w:id="2319" w:name="_Toc536741075"/>
      <w:bookmarkStart w:id="2320" w:name="_Toc536741332"/>
      <w:bookmarkStart w:id="2321" w:name="_Toc536741588"/>
      <w:bookmarkStart w:id="2322" w:name="_Toc536784647"/>
      <w:bookmarkStart w:id="2323" w:name="_Toc536797542"/>
      <w:bookmarkStart w:id="2324" w:name="_Toc536797805"/>
      <w:bookmarkStart w:id="2325" w:name="_Toc536798202"/>
      <w:bookmarkStart w:id="2326" w:name="_Toc536798457"/>
      <w:bookmarkStart w:id="2327" w:name="_Toc536798712"/>
      <w:bookmarkStart w:id="2328" w:name="_Toc536800415"/>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p>
    <w:p w14:paraId="6C078B5F" w14:textId="77777777" w:rsidR="007B54E2" w:rsidRDefault="007B54E2" w:rsidP="007B54E2">
      <w:pPr>
        <w:pStyle w:val="Titre2"/>
        <w:ind w:left="709" w:hanging="709"/>
      </w:pPr>
      <w:bookmarkStart w:id="2329" w:name="_Toc534984849"/>
      <w:bookmarkStart w:id="2330" w:name="_Toc536800416"/>
      <w:bookmarkStart w:id="2331" w:name="_Toc534984850"/>
      <w:r>
        <w:t>Modèle transitoire et non linéaire de l’effet Morton</w:t>
      </w:r>
      <w:bookmarkEnd w:id="2329"/>
      <w:bookmarkEnd w:id="2330"/>
    </w:p>
    <w:p w14:paraId="7CC86699" w14:textId="54371251" w:rsidR="007B54E2" w:rsidRDefault="007B54E2" w:rsidP="00E52E30">
      <w:pPr>
        <w:pStyle w:val="Titre3"/>
        <w:spacing w:before="240" w:after="240"/>
        <w:ind w:left="709"/>
      </w:pPr>
      <w:bookmarkStart w:id="2332" w:name="_Toc536800417"/>
      <w:r>
        <w:t xml:space="preserve">Flux thermique </w:t>
      </w:r>
      <w:bookmarkEnd w:id="2331"/>
      <w:r>
        <w:t>moyen stationnaire</w:t>
      </w:r>
      <w:bookmarkEnd w:id="2332"/>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53ECDF0"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C20694" w:rsidRPr="00C20694">
        <w:rPr>
          <w:b/>
          <w:color w:val="000000" w:themeColor="text1"/>
        </w:rPr>
        <w:t xml:space="preserve">Figure </w:t>
      </w:r>
      <w:r w:rsidR="00C20694" w:rsidRPr="00C20694">
        <w:rPr>
          <w:b/>
          <w:noProof/>
        </w:rPr>
        <w:t>4.1</w:t>
      </w:r>
      <w:r w:rsidR="00C20694" w:rsidRPr="00C20694">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w:t>
      </w:r>
      <w:r w:rsidR="00A7586E">
        <w:t xml:space="preserve">thermique </w:t>
      </w:r>
      <w:r>
        <w:t xml:space="preserve">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5"/>
                    <a:stretch>
                      <a:fillRect/>
                    </a:stretch>
                  </pic:blipFill>
                  <pic:spPr>
                    <a:xfrm>
                      <a:off x="0" y="0"/>
                      <a:ext cx="3318337" cy="3299548"/>
                    </a:xfrm>
                    <a:prstGeom prst="rect">
                      <a:avLst/>
                    </a:prstGeom>
                  </pic:spPr>
                </pic:pic>
              </a:graphicData>
            </a:graphic>
          </wp:inline>
        </w:drawing>
      </w:r>
    </w:p>
    <w:p w14:paraId="63E0845D" w14:textId="591595C0" w:rsidR="00B545DD" w:rsidRPr="00935A0C" w:rsidRDefault="00B545DD" w:rsidP="00B545DD">
      <w:pPr>
        <w:pStyle w:val="Lgende"/>
        <w:spacing w:line="360" w:lineRule="auto"/>
        <w:jc w:val="center"/>
        <w:rPr>
          <w:i w:val="0"/>
          <w:sz w:val="22"/>
        </w:rPr>
      </w:pPr>
      <w:bookmarkStart w:id="2333" w:name="_Ref525135958"/>
      <w:bookmarkStart w:id="2334" w:name="_Toc536112221"/>
      <w:bookmarkStart w:id="2335" w:name="_Toc536800523"/>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2333"/>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2334"/>
      <w:bookmarkEnd w:id="2335"/>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66514F"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2336" w:name="_Ref525134360"/>
            <w:bookmarkStart w:id="2337"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2338" w:name="_Ref535513450"/>
            <w:bookmarkStart w:id="2339" w:name="_Ref535513430"/>
            <w:bookmarkEnd w:id="2336"/>
            <w:r>
              <w:rPr>
                <w:rFonts w:eastAsiaTheme="minorHAnsi"/>
                <w:lang w:val="en-US"/>
              </w:rPr>
              <w:t xml:space="preserve"> </w:t>
            </w:r>
            <w:bookmarkEnd w:id="2338"/>
          </w:p>
        </w:tc>
        <w:bookmarkEnd w:id="2337"/>
        <w:bookmarkEnd w:id="2339"/>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66514F"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2124DEDA"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C20694">
        <w:rPr>
          <w:b/>
        </w:rPr>
        <w:t>Eq.4-1</w:t>
      </w:r>
      <w:r w:rsidRPr="004F0C83">
        <w:rPr>
          <w:b/>
        </w:rPr>
        <w:fldChar w:fldCharType="end"/>
      </w:r>
      <w:r>
        <w:t>.</w:t>
      </w:r>
    </w:p>
    <w:p w14:paraId="15957F8A" w14:textId="77777777" w:rsidR="007B54E2" w:rsidRDefault="007B54E2" w:rsidP="007B54E2">
      <w:pPr>
        <w:pStyle w:val="Titre3"/>
        <w:ind w:left="709"/>
      </w:pPr>
      <w:bookmarkStart w:id="2340" w:name="_Toc536800418"/>
      <w:bookmarkStart w:id="2341" w:name="_Toc534984851"/>
      <w:r>
        <w:t>Algorithme non stationnaire</w:t>
      </w:r>
      <w:bookmarkEnd w:id="2340"/>
      <w:r>
        <w:t xml:space="preserve"> </w:t>
      </w:r>
      <w:bookmarkEnd w:id="2341"/>
    </w:p>
    <w:p w14:paraId="72D092FA" w14:textId="64D68C81"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C20694" w:rsidRPr="00C20694">
        <w:rPr>
          <w:b/>
        </w:rPr>
        <w:t>Figure 4.1</w:t>
      </w:r>
      <w:r w:rsidR="00C20694" w:rsidRPr="00C20694">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6"/>
                    <a:stretch>
                      <a:fillRect/>
                    </a:stretch>
                  </pic:blipFill>
                  <pic:spPr>
                    <a:xfrm>
                      <a:off x="0" y="0"/>
                      <a:ext cx="5760720" cy="3007360"/>
                    </a:xfrm>
                    <a:prstGeom prst="rect">
                      <a:avLst/>
                    </a:prstGeom>
                  </pic:spPr>
                </pic:pic>
              </a:graphicData>
            </a:graphic>
          </wp:inline>
        </w:drawing>
      </w:r>
    </w:p>
    <w:p w14:paraId="333EABFB" w14:textId="1ED22FA7" w:rsidR="00B431E6" w:rsidRPr="00733813" w:rsidRDefault="00B431E6" w:rsidP="00B431E6">
      <w:pPr>
        <w:pStyle w:val="Lgende"/>
        <w:jc w:val="center"/>
        <w:rPr>
          <w:i w:val="0"/>
          <w:sz w:val="22"/>
        </w:rPr>
      </w:pPr>
      <w:bookmarkStart w:id="2342" w:name="_Ref533260304"/>
      <w:bookmarkStart w:id="2343" w:name="_Toc536112222"/>
      <w:bookmarkStart w:id="2344" w:name="_Toc536800524"/>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2</w:t>
      </w:r>
      <w:r w:rsidR="0019727E">
        <w:rPr>
          <w:i w:val="0"/>
          <w:sz w:val="22"/>
        </w:rPr>
        <w:fldChar w:fldCharType="end"/>
      </w:r>
      <w:bookmarkEnd w:id="2342"/>
      <w:r>
        <w:rPr>
          <w:i w:val="0"/>
          <w:sz w:val="22"/>
        </w:rPr>
        <w:t xml:space="preserve"> : schéma de la simulation en régime transitoire de l’effet </w:t>
      </w:r>
      <w:r w:rsidR="00C3159C">
        <w:rPr>
          <w:i w:val="0"/>
          <w:sz w:val="22"/>
        </w:rPr>
        <w:t>Morton</w:t>
      </w:r>
      <w:bookmarkEnd w:id="2343"/>
      <w:bookmarkEnd w:id="2344"/>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46F33AC9"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w:t>
      </w:r>
      <w:r w:rsidRPr="005C7745">
        <w:rPr>
          <w:b/>
        </w:rPr>
        <w:t xml:space="preserve">section </w:t>
      </w:r>
      <w:r w:rsidRPr="005C7745">
        <w:rPr>
          <w:b/>
        </w:rPr>
        <w:fldChar w:fldCharType="begin"/>
      </w:r>
      <w:r w:rsidRPr="005C7745">
        <w:rPr>
          <w:b/>
        </w:rPr>
        <w:instrText xml:space="preserve"> REF _Ref533776247 \r \h  \* MERGEFORMAT </w:instrText>
      </w:r>
      <w:r w:rsidRPr="005C7745">
        <w:rPr>
          <w:b/>
        </w:rPr>
      </w:r>
      <w:r w:rsidRPr="005C7745">
        <w:rPr>
          <w:b/>
        </w:rPr>
        <w:fldChar w:fldCharType="separate"/>
      </w:r>
      <w:r w:rsidR="00C20694">
        <w:rPr>
          <w:b/>
        </w:rPr>
        <w:t>3.2.4</w:t>
      </w:r>
      <w:r w:rsidRPr="005C7745">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Newmark combiné avec la méthode de Newton-Raphson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7"/>
                    <a:stretch>
                      <a:fillRect/>
                    </a:stretch>
                  </pic:blipFill>
                  <pic:spPr>
                    <a:xfrm>
                      <a:off x="0" y="0"/>
                      <a:ext cx="5760720" cy="5184775"/>
                    </a:xfrm>
                    <a:prstGeom prst="rect">
                      <a:avLst/>
                    </a:prstGeom>
                  </pic:spPr>
                </pic:pic>
              </a:graphicData>
            </a:graphic>
          </wp:inline>
        </w:drawing>
      </w:r>
    </w:p>
    <w:p w14:paraId="4BA3C802" w14:textId="3483E98F" w:rsidR="00643557" w:rsidRDefault="00643557" w:rsidP="00643557">
      <w:pPr>
        <w:pStyle w:val="Lgende"/>
        <w:jc w:val="center"/>
      </w:pPr>
      <w:bookmarkStart w:id="2345" w:name="_Ref533777748"/>
      <w:bookmarkStart w:id="2346" w:name="_Toc536112223"/>
      <w:bookmarkStart w:id="2347" w:name="_Toc536800525"/>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3</w:t>
      </w:r>
      <w:r w:rsidR="0019727E">
        <w:rPr>
          <w:i w:val="0"/>
          <w:sz w:val="22"/>
        </w:rPr>
        <w:fldChar w:fldCharType="end"/>
      </w:r>
      <w:bookmarkEnd w:id="2345"/>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2346"/>
      <w:bookmarkEnd w:id="2347"/>
    </w:p>
    <w:p w14:paraId="7E33CB84" w14:textId="1838BEDF" w:rsidR="005074A9" w:rsidRDefault="005074A9" w:rsidP="009B596D">
      <w:pPr>
        <w:spacing w:before="240" w:after="240" w:line="360" w:lineRule="auto"/>
        <w:ind w:firstLine="709"/>
      </w:pPr>
      <w:r>
        <w:t>Une fois que la trajectoire périodique de</w:t>
      </w:r>
      <w:r w:rsidR="0041117E">
        <w:t>s</w:t>
      </w:r>
      <w:r>
        <w:t xml:space="preserve"> vibration</w:t>
      </w:r>
      <w:r w:rsidR="0041117E">
        <w:t>s</w:t>
      </w:r>
      <w:r>
        <w:t xml:space="preserve"> synchrone</w:t>
      </w:r>
      <w:r w:rsidR="0041117E">
        <w:t>s</w:t>
      </w:r>
      <w:r>
        <w:t xml:space="preserve"> obtenue, le flux 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Pr="00E84ED1">
        <w:t>est</w:t>
      </w:r>
      <w:r>
        <w:t xml:space="preserve"> évalué</w:t>
      </w:r>
      <w:r w:rsidR="00161F0E">
        <w:t xml:space="preserve"> sur une période</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860FDE">
        <w:t xml:space="preserve">. </w:t>
      </w:r>
      <w:r>
        <w:t xml:space="preserve">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C20694" w:rsidRPr="00C20694">
        <w:rPr>
          <w:b/>
        </w:rPr>
        <w:t xml:space="preserve">Figure </w:t>
      </w:r>
      <w:r w:rsidR="00C20694" w:rsidRPr="00C20694">
        <w:rPr>
          <w:b/>
          <w:noProof/>
        </w:rPr>
        <w:t>4.1</w:t>
      </w:r>
      <w:r w:rsidR="00C20694" w:rsidRPr="00C20694">
        <w:rPr>
          <w:b/>
          <w:noProof/>
        </w:rPr>
        <w:noBreakHyphen/>
        <w:t>3</w:t>
      </w:r>
      <w:r w:rsidRPr="00C60449">
        <w:rPr>
          <w:b/>
        </w:rPr>
        <w:fldChar w:fldCharType="end"/>
      </w:r>
      <w:r>
        <w:t>.</w:t>
      </w:r>
    </w:p>
    <w:p w14:paraId="2673A777" w14:textId="3E33ECE7"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C20694">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2348" w:name="_Description_du_banc"/>
      <w:bookmarkStart w:id="2349" w:name="_Toc534984852"/>
      <w:bookmarkStart w:id="2350" w:name="_Toc536800419"/>
      <w:bookmarkEnd w:id="2348"/>
      <w:r>
        <w:t>Description du b</w:t>
      </w:r>
      <w:r w:rsidR="001C2D08">
        <w:t>anc développé à l’intitut PPRIME</w:t>
      </w:r>
      <w:bookmarkEnd w:id="2349"/>
      <w:bookmarkEnd w:id="2350"/>
    </w:p>
    <w:p w14:paraId="37DCFA0B" w14:textId="77777777" w:rsidR="00B431E6" w:rsidRDefault="00B431E6" w:rsidP="00B431E6"/>
    <w:p w14:paraId="5474A5C8" w14:textId="46493433" w:rsidR="00890196" w:rsidRDefault="00890196" w:rsidP="00890196">
      <w:pPr>
        <w:spacing w:line="360" w:lineRule="auto"/>
        <w:ind w:firstLine="708"/>
      </w:pPr>
      <w:r>
        <w:t xml:space="preserve">La simulation complète de l’effet Morton est effectuée pour un banc développé par l’Institut Pprime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C20694">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2351" w:name="_Toc536800420"/>
      <w:r>
        <w:t>Caractéristiques du palier testé et lubrifiant</w:t>
      </w:r>
      <w:bookmarkEnd w:id="2351"/>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8"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399CFF43"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2352" w:name="_Ref496169139"/>
      <w:bookmarkStart w:id="2353" w:name="_Toc536112224"/>
      <w:bookmarkStart w:id="2354" w:name="_Toc536800526"/>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352"/>
      <w:r w:rsidRPr="00D842A2">
        <w:rPr>
          <w:rFonts w:ascii="Calibri" w:eastAsia="Times New Roman" w:hAnsi="Calibri" w:cs="Times New Roman"/>
          <w:i w:val="0"/>
          <w:iCs w:val="0"/>
          <w:color w:val="auto"/>
          <w:sz w:val="22"/>
          <w:szCs w:val="20"/>
          <w:lang w:eastAsia="fr-FR"/>
        </w:rPr>
        <w:t xml:space="preserve"> : Palier testé</w:t>
      </w:r>
      <w:bookmarkEnd w:id="2353"/>
      <w:bookmarkEnd w:id="2354"/>
    </w:p>
    <w:p w14:paraId="16DC8853" w14:textId="1B498E89"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C20694" w:rsidRPr="00C20694">
        <w:rPr>
          <w:b/>
        </w:rPr>
        <w:t xml:space="preserve">Figure </w:t>
      </w:r>
      <w:r w:rsidR="00C20694" w:rsidRPr="00C20694">
        <w:rPr>
          <w:b/>
          <w:noProof/>
        </w:rPr>
        <w:t>4.2</w:t>
      </w:r>
      <w:r w:rsidR="00C20694" w:rsidRPr="00C20694">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71B4BB89"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C20694" w:rsidRPr="00C20694">
        <w:rPr>
          <w:b/>
        </w:rPr>
        <w:t xml:space="preserve">Tableau </w:t>
      </w:r>
      <w:r w:rsidR="00C20694" w:rsidRPr="00C20694">
        <w:rPr>
          <w:b/>
          <w:noProof/>
        </w:rPr>
        <w:t>4.2</w:t>
      </w:r>
      <w:r w:rsidR="00C20694" w:rsidRPr="00C20694">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1EE13EA8"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2355" w:name="_Ref498706171"/>
      <w:bookmarkStart w:id="2356" w:name="_Toc536112273"/>
      <w:bookmarkStart w:id="2357" w:name="_Toc536800606"/>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355"/>
      <w:r w:rsidRPr="00446927">
        <w:rPr>
          <w:rFonts w:ascii="Calibri" w:eastAsia="Times New Roman" w:hAnsi="Calibri" w:cs="Times New Roman"/>
          <w:i w:val="0"/>
          <w:iCs w:val="0"/>
          <w:color w:val="auto"/>
          <w:sz w:val="22"/>
          <w:szCs w:val="20"/>
          <w:lang w:eastAsia="fr-FR"/>
        </w:rPr>
        <w:t xml:space="preserve"> : Propriétés du lubrifiant</w:t>
      </w:r>
      <w:bookmarkEnd w:id="2356"/>
      <w:bookmarkEnd w:id="2357"/>
    </w:p>
    <w:tbl>
      <w:tblPr>
        <w:tblStyle w:val="Grilledutableau"/>
        <w:tblW w:w="4033" w:type="pct"/>
        <w:jc w:val="center"/>
        <w:tblLook w:val="04A0" w:firstRow="1" w:lastRow="0" w:firstColumn="1" w:lastColumn="0" w:noHBand="0" w:noVBand="1"/>
      </w:tblPr>
      <w:tblGrid>
        <w:gridCol w:w="1552"/>
        <w:gridCol w:w="2219"/>
        <w:gridCol w:w="1375"/>
        <w:gridCol w:w="2147"/>
      </w:tblGrid>
      <w:tr w:rsidR="00992352" w:rsidRPr="00992352" w14:paraId="79666B8E" w14:textId="77777777" w:rsidTr="007D456A">
        <w:trPr>
          <w:trHeight w:val="409"/>
          <w:jc w:val="center"/>
        </w:trPr>
        <w:tc>
          <w:tcPr>
            <w:tcW w:w="5000" w:type="pct"/>
            <w:gridSpan w:val="4"/>
            <w:tcBorders>
              <w:top w:val="single" w:sz="12" w:space="0" w:color="auto"/>
              <w:left w:val="single" w:sz="12" w:space="0" w:color="auto"/>
              <w:bottom w:val="single" w:sz="12" w:space="0" w:color="auto"/>
              <w:right w:val="single" w:sz="12" w:space="0" w:color="auto"/>
            </w:tcBorders>
            <w:vAlign w:val="center"/>
            <w:hideMark/>
          </w:tcPr>
          <w:p w14:paraId="31D2A73C" w14:textId="77777777" w:rsidR="00992352" w:rsidRPr="00992352" w:rsidRDefault="00992352" w:rsidP="007D456A">
            <w:pPr>
              <w:jc w:val="center"/>
              <w:rPr>
                <w:lang w:val="en-US"/>
              </w:rPr>
            </w:pPr>
            <w:r w:rsidRPr="00992352">
              <w:rPr>
                <w:b/>
                <w:bCs/>
              </w:rPr>
              <w:t>ISO VG 32</w:t>
            </w:r>
          </w:p>
        </w:tc>
      </w:tr>
      <w:tr w:rsidR="00992352" w:rsidRPr="00992352" w14:paraId="13CC7B84" w14:textId="77777777" w:rsidTr="007D456A">
        <w:trPr>
          <w:trHeight w:val="768"/>
          <w:jc w:val="center"/>
        </w:trPr>
        <w:tc>
          <w:tcPr>
            <w:tcW w:w="1064" w:type="pct"/>
            <w:tcBorders>
              <w:top w:val="single" w:sz="12" w:space="0" w:color="auto"/>
            </w:tcBorders>
            <w:vAlign w:val="center"/>
            <w:hideMark/>
          </w:tcPr>
          <w:p w14:paraId="693920B8" w14:textId="77777777" w:rsidR="00992352" w:rsidRPr="00992352" w:rsidRDefault="00992352" w:rsidP="007D456A">
            <w:pPr>
              <w:jc w:val="center"/>
              <w:rPr>
                <w:lang w:val="en-US"/>
              </w:rPr>
            </w:pPr>
            <w:r w:rsidRPr="00992352">
              <w:rPr>
                <w:b/>
                <w:bCs/>
              </w:rPr>
              <w:t>Température [°C]</w:t>
            </w:r>
          </w:p>
        </w:tc>
        <w:tc>
          <w:tcPr>
            <w:tcW w:w="1521" w:type="pct"/>
            <w:tcBorders>
              <w:top w:val="single" w:sz="12" w:space="0" w:color="auto"/>
            </w:tcBorders>
            <w:vAlign w:val="center"/>
            <w:hideMark/>
          </w:tcPr>
          <w:p w14:paraId="4FA90FAE" w14:textId="77777777" w:rsidR="00992352" w:rsidRPr="00992352" w:rsidRDefault="00992352" w:rsidP="007D456A">
            <w:pPr>
              <w:jc w:val="center"/>
            </w:pPr>
            <w:r w:rsidRPr="00992352">
              <w:t>Viscosité dynamique [Pa.s]</w:t>
            </w:r>
          </w:p>
          <w:p w14:paraId="23CB6213" w14:textId="77777777" w:rsidR="00992352" w:rsidRPr="00992352" w:rsidRDefault="00992352" w:rsidP="007D456A">
            <w:pPr>
              <w:jc w:val="center"/>
            </w:pPr>
            <w:r w:rsidRPr="00992352">
              <w:t>(mesure)</w:t>
            </w:r>
          </w:p>
        </w:tc>
        <w:tc>
          <w:tcPr>
            <w:tcW w:w="943" w:type="pct"/>
            <w:tcBorders>
              <w:top w:val="single" w:sz="12" w:space="0" w:color="auto"/>
            </w:tcBorders>
            <w:vAlign w:val="center"/>
            <w:hideMark/>
          </w:tcPr>
          <w:p w14:paraId="4C7E40E7" w14:textId="77777777" w:rsidR="00992352" w:rsidRPr="00992352" w:rsidRDefault="00992352" w:rsidP="007D456A">
            <w:pPr>
              <w:jc w:val="center"/>
              <w:rPr>
                <w:lang w:val="en-US"/>
              </w:rPr>
            </w:pPr>
            <w:r w:rsidRPr="00992352">
              <w:t>Densité [kg/m3]</w:t>
            </w:r>
          </w:p>
          <w:p w14:paraId="228CBB22" w14:textId="77777777" w:rsidR="00992352" w:rsidRPr="00992352" w:rsidRDefault="00992352" w:rsidP="007D456A">
            <w:pPr>
              <w:jc w:val="center"/>
              <w:rPr>
                <w:lang w:val="en-US"/>
              </w:rPr>
            </w:pPr>
            <w:r w:rsidRPr="00992352">
              <w:t>(mesure)</w:t>
            </w:r>
          </w:p>
        </w:tc>
        <w:tc>
          <w:tcPr>
            <w:tcW w:w="1472" w:type="pct"/>
            <w:tcBorders>
              <w:top w:val="single" w:sz="12" w:space="0" w:color="auto"/>
            </w:tcBorders>
            <w:vAlign w:val="center"/>
            <w:hideMark/>
          </w:tcPr>
          <w:p w14:paraId="0BF3B955" w14:textId="77777777" w:rsidR="00992352" w:rsidRPr="00992352" w:rsidRDefault="00992352" w:rsidP="007D456A">
            <w:pPr>
              <w:jc w:val="center"/>
              <w:rPr>
                <w:lang w:val="en-US"/>
              </w:rPr>
            </w:pPr>
            <w:r w:rsidRPr="00992352">
              <w:t>Viscosité cinématique [cSt]</w:t>
            </w:r>
          </w:p>
          <w:p w14:paraId="2019AB47" w14:textId="77777777" w:rsidR="00992352" w:rsidRPr="00992352" w:rsidRDefault="00992352" w:rsidP="007D456A">
            <w:pPr>
              <w:jc w:val="center"/>
              <w:rPr>
                <w:lang w:val="en-US"/>
              </w:rPr>
            </w:pPr>
            <w:r w:rsidRPr="00992352">
              <w:t>(calculée)</w:t>
            </w:r>
          </w:p>
        </w:tc>
      </w:tr>
      <w:tr w:rsidR="00992352" w:rsidRPr="00992352" w14:paraId="0C5C6A56" w14:textId="77777777" w:rsidTr="007D456A">
        <w:trPr>
          <w:trHeight w:val="255"/>
          <w:jc w:val="center"/>
        </w:trPr>
        <w:tc>
          <w:tcPr>
            <w:tcW w:w="1064" w:type="pct"/>
            <w:vAlign w:val="center"/>
            <w:hideMark/>
          </w:tcPr>
          <w:p w14:paraId="26AB3DB0" w14:textId="77777777" w:rsidR="00992352" w:rsidRPr="00992352" w:rsidRDefault="00992352" w:rsidP="007D456A">
            <w:pPr>
              <w:jc w:val="center"/>
              <w:rPr>
                <w:lang w:val="en-US"/>
              </w:rPr>
            </w:pPr>
            <w:r w:rsidRPr="00992352">
              <w:rPr>
                <w:b/>
                <w:bCs/>
              </w:rPr>
              <w:t>20</w:t>
            </w:r>
          </w:p>
        </w:tc>
        <w:tc>
          <w:tcPr>
            <w:tcW w:w="1521" w:type="pct"/>
            <w:vAlign w:val="center"/>
            <w:hideMark/>
          </w:tcPr>
          <w:p w14:paraId="126A4E66" w14:textId="77777777" w:rsidR="00992352" w:rsidRPr="00992352" w:rsidRDefault="00992352" w:rsidP="007D456A">
            <w:pPr>
              <w:jc w:val="center"/>
              <w:rPr>
                <w:lang w:val="en-US"/>
              </w:rPr>
            </w:pPr>
            <w:r w:rsidRPr="00992352">
              <w:t>0.0708</w:t>
            </w:r>
          </w:p>
        </w:tc>
        <w:tc>
          <w:tcPr>
            <w:tcW w:w="943" w:type="pct"/>
            <w:vAlign w:val="center"/>
            <w:hideMark/>
          </w:tcPr>
          <w:p w14:paraId="134E6125" w14:textId="77777777" w:rsidR="00992352" w:rsidRPr="00992352" w:rsidRDefault="00992352" w:rsidP="007D456A">
            <w:pPr>
              <w:jc w:val="center"/>
              <w:rPr>
                <w:lang w:val="en-US"/>
              </w:rPr>
            </w:pPr>
            <w:r w:rsidRPr="00992352">
              <w:t>875.21</w:t>
            </w:r>
          </w:p>
        </w:tc>
        <w:tc>
          <w:tcPr>
            <w:tcW w:w="1472" w:type="pct"/>
            <w:vAlign w:val="center"/>
            <w:hideMark/>
          </w:tcPr>
          <w:p w14:paraId="40F183DC" w14:textId="77777777" w:rsidR="00992352" w:rsidRPr="00992352" w:rsidRDefault="00992352" w:rsidP="007D456A">
            <w:pPr>
              <w:jc w:val="center"/>
              <w:rPr>
                <w:lang w:val="en-US"/>
              </w:rPr>
            </w:pPr>
            <w:r w:rsidRPr="00992352">
              <w:t>80.92</w:t>
            </w:r>
          </w:p>
        </w:tc>
      </w:tr>
      <w:tr w:rsidR="00992352" w:rsidRPr="00992352" w14:paraId="53C5A291" w14:textId="77777777" w:rsidTr="007D456A">
        <w:trPr>
          <w:trHeight w:val="255"/>
          <w:jc w:val="center"/>
        </w:trPr>
        <w:tc>
          <w:tcPr>
            <w:tcW w:w="1064" w:type="pct"/>
            <w:vAlign w:val="center"/>
            <w:hideMark/>
          </w:tcPr>
          <w:p w14:paraId="50682FCC" w14:textId="77777777" w:rsidR="00992352" w:rsidRPr="00992352" w:rsidRDefault="00992352" w:rsidP="007D456A">
            <w:pPr>
              <w:jc w:val="center"/>
              <w:rPr>
                <w:lang w:val="en-US"/>
              </w:rPr>
            </w:pPr>
            <w:r w:rsidRPr="00992352">
              <w:rPr>
                <w:b/>
                <w:bCs/>
              </w:rPr>
              <w:t>30</w:t>
            </w:r>
          </w:p>
        </w:tc>
        <w:tc>
          <w:tcPr>
            <w:tcW w:w="1521" w:type="pct"/>
            <w:vAlign w:val="center"/>
            <w:hideMark/>
          </w:tcPr>
          <w:p w14:paraId="47FE74AF" w14:textId="77777777" w:rsidR="00992352" w:rsidRPr="00992352" w:rsidRDefault="00992352" w:rsidP="007D456A">
            <w:pPr>
              <w:jc w:val="center"/>
              <w:rPr>
                <w:lang w:val="en-US"/>
              </w:rPr>
            </w:pPr>
            <w:r w:rsidRPr="00992352">
              <w:t>0.0406</w:t>
            </w:r>
          </w:p>
        </w:tc>
        <w:tc>
          <w:tcPr>
            <w:tcW w:w="943" w:type="pct"/>
            <w:vAlign w:val="center"/>
            <w:hideMark/>
          </w:tcPr>
          <w:p w14:paraId="07CF33AC" w14:textId="77777777" w:rsidR="00992352" w:rsidRPr="00992352" w:rsidRDefault="00992352" w:rsidP="007D456A">
            <w:pPr>
              <w:jc w:val="center"/>
              <w:rPr>
                <w:lang w:val="en-US"/>
              </w:rPr>
            </w:pPr>
            <w:r w:rsidRPr="00992352">
              <w:t>868.87</w:t>
            </w:r>
          </w:p>
        </w:tc>
        <w:tc>
          <w:tcPr>
            <w:tcW w:w="1472" w:type="pct"/>
            <w:vAlign w:val="center"/>
            <w:hideMark/>
          </w:tcPr>
          <w:p w14:paraId="32FDF5A6" w14:textId="77777777" w:rsidR="00992352" w:rsidRPr="00992352" w:rsidRDefault="00992352" w:rsidP="007D456A">
            <w:pPr>
              <w:jc w:val="center"/>
              <w:rPr>
                <w:lang w:val="en-US"/>
              </w:rPr>
            </w:pPr>
            <w:r w:rsidRPr="00992352">
              <w:t>46.69</w:t>
            </w:r>
          </w:p>
        </w:tc>
      </w:tr>
      <w:tr w:rsidR="00992352" w:rsidRPr="00992352" w14:paraId="75F9A8F1" w14:textId="77777777" w:rsidTr="007D456A">
        <w:trPr>
          <w:trHeight w:val="255"/>
          <w:jc w:val="center"/>
        </w:trPr>
        <w:tc>
          <w:tcPr>
            <w:tcW w:w="1064" w:type="pct"/>
            <w:vAlign w:val="center"/>
            <w:hideMark/>
          </w:tcPr>
          <w:p w14:paraId="5FFA7688" w14:textId="77777777" w:rsidR="00992352" w:rsidRPr="00992352" w:rsidRDefault="00992352" w:rsidP="007D456A">
            <w:pPr>
              <w:jc w:val="center"/>
              <w:rPr>
                <w:lang w:val="en-US"/>
              </w:rPr>
            </w:pPr>
            <w:r w:rsidRPr="00992352">
              <w:rPr>
                <w:b/>
                <w:bCs/>
              </w:rPr>
              <w:t>40</w:t>
            </w:r>
          </w:p>
        </w:tc>
        <w:tc>
          <w:tcPr>
            <w:tcW w:w="1521" w:type="pct"/>
            <w:vAlign w:val="center"/>
            <w:hideMark/>
          </w:tcPr>
          <w:p w14:paraId="26A221CA" w14:textId="77777777" w:rsidR="00992352" w:rsidRPr="00992352" w:rsidRDefault="00992352" w:rsidP="007D456A">
            <w:pPr>
              <w:jc w:val="center"/>
              <w:rPr>
                <w:lang w:val="en-US"/>
              </w:rPr>
            </w:pPr>
            <w:r w:rsidRPr="00992352">
              <w:t>0.0251</w:t>
            </w:r>
          </w:p>
        </w:tc>
        <w:tc>
          <w:tcPr>
            <w:tcW w:w="943" w:type="pct"/>
            <w:vAlign w:val="center"/>
            <w:hideMark/>
          </w:tcPr>
          <w:p w14:paraId="34F708D1" w14:textId="77777777" w:rsidR="00992352" w:rsidRPr="00992352" w:rsidRDefault="00992352" w:rsidP="007D456A">
            <w:pPr>
              <w:jc w:val="center"/>
              <w:rPr>
                <w:lang w:val="en-US"/>
              </w:rPr>
            </w:pPr>
            <w:r w:rsidRPr="00992352">
              <w:t>862.59</w:t>
            </w:r>
          </w:p>
        </w:tc>
        <w:tc>
          <w:tcPr>
            <w:tcW w:w="1472" w:type="pct"/>
            <w:vAlign w:val="center"/>
            <w:hideMark/>
          </w:tcPr>
          <w:p w14:paraId="041A09E1" w14:textId="77777777" w:rsidR="00992352" w:rsidRPr="00992352" w:rsidRDefault="00992352" w:rsidP="007D456A">
            <w:pPr>
              <w:jc w:val="center"/>
              <w:rPr>
                <w:lang w:val="en-US"/>
              </w:rPr>
            </w:pPr>
            <w:r w:rsidRPr="00992352">
              <w:t>29.13</w:t>
            </w:r>
          </w:p>
        </w:tc>
      </w:tr>
      <w:tr w:rsidR="00992352" w:rsidRPr="00992352" w14:paraId="43DB7233" w14:textId="77777777" w:rsidTr="007D456A">
        <w:trPr>
          <w:trHeight w:val="255"/>
          <w:jc w:val="center"/>
        </w:trPr>
        <w:tc>
          <w:tcPr>
            <w:tcW w:w="1064" w:type="pct"/>
            <w:vAlign w:val="center"/>
            <w:hideMark/>
          </w:tcPr>
          <w:p w14:paraId="05D32C33" w14:textId="77777777" w:rsidR="00992352" w:rsidRPr="00992352" w:rsidRDefault="00992352" w:rsidP="007D456A">
            <w:pPr>
              <w:jc w:val="center"/>
              <w:rPr>
                <w:lang w:val="en-US"/>
              </w:rPr>
            </w:pPr>
            <w:r w:rsidRPr="00992352">
              <w:rPr>
                <w:b/>
                <w:bCs/>
              </w:rPr>
              <w:t>45</w:t>
            </w:r>
          </w:p>
        </w:tc>
        <w:tc>
          <w:tcPr>
            <w:tcW w:w="1521" w:type="pct"/>
            <w:vAlign w:val="center"/>
            <w:hideMark/>
          </w:tcPr>
          <w:p w14:paraId="115363BE" w14:textId="77777777" w:rsidR="00992352" w:rsidRPr="00992352" w:rsidRDefault="00992352" w:rsidP="007D456A">
            <w:pPr>
              <w:jc w:val="center"/>
              <w:rPr>
                <w:lang w:val="en-US"/>
              </w:rPr>
            </w:pPr>
            <w:r w:rsidRPr="00992352">
              <w:t>0.0202</w:t>
            </w:r>
          </w:p>
        </w:tc>
        <w:tc>
          <w:tcPr>
            <w:tcW w:w="943" w:type="pct"/>
            <w:vAlign w:val="center"/>
            <w:hideMark/>
          </w:tcPr>
          <w:p w14:paraId="472620E0" w14:textId="77777777" w:rsidR="00992352" w:rsidRPr="00992352" w:rsidRDefault="00992352" w:rsidP="007D456A">
            <w:pPr>
              <w:jc w:val="center"/>
              <w:rPr>
                <w:lang w:val="en-US"/>
              </w:rPr>
            </w:pPr>
            <w:r w:rsidRPr="00992352">
              <w:t>859.34</w:t>
            </w:r>
          </w:p>
        </w:tc>
        <w:tc>
          <w:tcPr>
            <w:tcW w:w="1472" w:type="pct"/>
            <w:vAlign w:val="center"/>
            <w:hideMark/>
          </w:tcPr>
          <w:p w14:paraId="1CC81BB3" w14:textId="77777777" w:rsidR="00992352" w:rsidRPr="00992352" w:rsidRDefault="00992352" w:rsidP="007D456A">
            <w:pPr>
              <w:jc w:val="center"/>
              <w:rPr>
                <w:lang w:val="en-US"/>
              </w:rPr>
            </w:pPr>
            <w:r w:rsidRPr="00992352">
              <w:t>23.55</w:t>
            </w:r>
          </w:p>
        </w:tc>
      </w:tr>
      <w:tr w:rsidR="00992352" w:rsidRPr="00992352" w14:paraId="71E0F2BF" w14:textId="77777777" w:rsidTr="007D456A">
        <w:trPr>
          <w:trHeight w:val="255"/>
          <w:jc w:val="center"/>
        </w:trPr>
        <w:tc>
          <w:tcPr>
            <w:tcW w:w="1064" w:type="pct"/>
            <w:vAlign w:val="center"/>
            <w:hideMark/>
          </w:tcPr>
          <w:p w14:paraId="54B8F601" w14:textId="77777777" w:rsidR="00992352" w:rsidRPr="00992352" w:rsidRDefault="00992352" w:rsidP="007D456A">
            <w:pPr>
              <w:jc w:val="center"/>
              <w:rPr>
                <w:lang w:val="en-US"/>
              </w:rPr>
            </w:pPr>
            <w:r w:rsidRPr="00992352">
              <w:rPr>
                <w:b/>
                <w:bCs/>
              </w:rPr>
              <w:t>50</w:t>
            </w:r>
          </w:p>
        </w:tc>
        <w:tc>
          <w:tcPr>
            <w:tcW w:w="1521" w:type="pct"/>
            <w:vAlign w:val="center"/>
            <w:hideMark/>
          </w:tcPr>
          <w:p w14:paraId="56C25848" w14:textId="77777777" w:rsidR="00992352" w:rsidRPr="00992352" w:rsidRDefault="00992352" w:rsidP="007D456A">
            <w:pPr>
              <w:jc w:val="center"/>
              <w:rPr>
                <w:lang w:val="en-US"/>
              </w:rPr>
            </w:pPr>
            <w:r w:rsidRPr="00992352">
              <w:t>0.0166</w:t>
            </w:r>
          </w:p>
        </w:tc>
        <w:tc>
          <w:tcPr>
            <w:tcW w:w="943" w:type="pct"/>
            <w:vAlign w:val="center"/>
            <w:hideMark/>
          </w:tcPr>
          <w:p w14:paraId="78C1ACC7" w14:textId="77777777" w:rsidR="00992352" w:rsidRPr="00992352" w:rsidRDefault="00992352" w:rsidP="007D456A">
            <w:pPr>
              <w:jc w:val="center"/>
              <w:rPr>
                <w:lang w:val="en-US"/>
              </w:rPr>
            </w:pPr>
            <w:r w:rsidRPr="00992352">
              <w:t>856.18</w:t>
            </w:r>
          </w:p>
        </w:tc>
        <w:tc>
          <w:tcPr>
            <w:tcW w:w="1472" w:type="pct"/>
            <w:vAlign w:val="center"/>
            <w:hideMark/>
          </w:tcPr>
          <w:p w14:paraId="390E3A57" w14:textId="77777777" w:rsidR="00992352" w:rsidRPr="00992352" w:rsidRDefault="00992352" w:rsidP="007D456A">
            <w:pPr>
              <w:jc w:val="center"/>
              <w:rPr>
                <w:lang w:val="en-US"/>
              </w:rPr>
            </w:pPr>
            <w:r w:rsidRPr="00992352">
              <w:t>19.34</w:t>
            </w:r>
          </w:p>
        </w:tc>
      </w:tr>
      <w:tr w:rsidR="00992352" w:rsidRPr="00992352" w14:paraId="1C921F65" w14:textId="77777777" w:rsidTr="007D456A">
        <w:trPr>
          <w:trHeight w:val="255"/>
          <w:jc w:val="center"/>
        </w:trPr>
        <w:tc>
          <w:tcPr>
            <w:tcW w:w="1064" w:type="pct"/>
            <w:vAlign w:val="center"/>
            <w:hideMark/>
          </w:tcPr>
          <w:p w14:paraId="5DCD6CBD" w14:textId="77777777" w:rsidR="00992352" w:rsidRPr="00992352" w:rsidRDefault="00992352" w:rsidP="007D456A">
            <w:pPr>
              <w:jc w:val="center"/>
              <w:rPr>
                <w:lang w:val="en-US"/>
              </w:rPr>
            </w:pPr>
            <w:r w:rsidRPr="00992352">
              <w:rPr>
                <w:b/>
                <w:bCs/>
              </w:rPr>
              <w:t>55</w:t>
            </w:r>
          </w:p>
        </w:tc>
        <w:tc>
          <w:tcPr>
            <w:tcW w:w="1521" w:type="pct"/>
            <w:vAlign w:val="center"/>
            <w:hideMark/>
          </w:tcPr>
          <w:p w14:paraId="2CD18978" w14:textId="77777777" w:rsidR="00992352" w:rsidRPr="00992352" w:rsidRDefault="00992352" w:rsidP="007D456A">
            <w:pPr>
              <w:jc w:val="center"/>
              <w:rPr>
                <w:lang w:val="en-US"/>
              </w:rPr>
            </w:pPr>
            <w:r w:rsidRPr="00992352">
              <w:t>0.0137</w:t>
            </w:r>
          </w:p>
        </w:tc>
        <w:tc>
          <w:tcPr>
            <w:tcW w:w="943" w:type="pct"/>
            <w:vAlign w:val="center"/>
            <w:hideMark/>
          </w:tcPr>
          <w:p w14:paraId="7D938F44" w14:textId="77777777" w:rsidR="00992352" w:rsidRPr="00992352" w:rsidRDefault="00992352" w:rsidP="007D456A">
            <w:pPr>
              <w:jc w:val="center"/>
              <w:rPr>
                <w:lang w:val="en-US"/>
              </w:rPr>
            </w:pPr>
            <w:r w:rsidRPr="00992352">
              <w:t>853.12</w:t>
            </w:r>
          </w:p>
        </w:tc>
        <w:tc>
          <w:tcPr>
            <w:tcW w:w="1472" w:type="pct"/>
            <w:vAlign w:val="center"/>
            <w:hideMark/>
          </w:tcPr>
          <w:p w14:paraId="20EC1945" w14:textId="77777777" w:rsidR="00992352" w:rsidRPr="00992352" w:rsidRDefault="00992352" w:rsidP="007D456A">
            <w:pPr>
              <w:jc w:val="center"/>
              <w:rPr>
                <w:lang w:val="en-US"/>
              </w:rPr>
            </w:pPr>
            <w:r w:rsidRPr="00992352">
              <w:t>16.11</w:t>
            </w:r>
          </w:p>
        </w:tc>
      </w:tr>
      <w:tr w:rsidR="00992352" w:rsidRPr="00992352" w14:paraId="4A7AB6E0" w14:textId="77777777" w:rsidTr="007D456A">
        <w:trPr>
          <w:trHeight w:val="255"/>
          <w:jc w:val="center"/>
        </w:trPr>
        <w:tc>
          <w:tcPr>
            <w:tcW w:w="1064" w:type="pct"/>
            <w:vAlign w:val="center"/>
            <w:hideMark/>
          </w:tcPr>
          <w:p w14:paraId="2CCB296E" w14:textId="77777777" w:rsidR="00992352" w:rsidRPr="00992352" w:rsidRDefault="00992352" w:rsidP="007D456A">
            <w:pPr>
              <w:jc w:val="center"/>
              <w:rPr>
                <w:lang w:val="en-US"/>
              </w:rPr>
            </w:pPr>
            <w:r w:rsidRPr="00992352">
              <w:rPr>
                <w:b/>
                <w:bCs/>
              </w:rPr>
              <w:t>60</w:t>
            </w:r>
          </w:p>
        </w:tc>
        <w:tc>
          <w:tcPr>
            <w:tcW w:w="1521" w:type="pct"/>
            <w:vAlign w:val="center"/>
            <w:hideMark/>
          </w:tcPr>
          <w:p w14:paraId="09011C3C" w14:textId="77777777" w:rsidR="00992352" w:rsidRPr="00992352" w:rsidRDefault="00992352" w:rsidP="007D456A">
            <w:pPr>
              <w:jc w:val="center"/>
              <w:rPr>
                <w:lang w:val="en-US"/>
              </w:rPr>
            </w:pPr>
            <w:r w:rsidRPr="00992352">
              <w:t>0.0115</w:t>
            </w:r>
          </w:p>
        </w:tc>
        <w:tc>
          <w:tcPr>
            <w:tcW w:w="943" w:type="pct"/>
            <w:vAlign w:val="center"/>
            <w:hideMark/>
          </w:tcPr>
          <w:p w14:paraId="0AA4D0EA" w14:textId="77777777" w:rsidR="00992352" w:rsidRPr="00992352" w:rsidRDefault="00992352" w:rsidP="007D456A">
            <w:pPr>
              <w:jc w:val="center"/>
              <w:rPr>
                <w:lang w:val="en-US"/>
              </w:rPr>
            </w:pPr>
            <w:r w:rsidRPr="00992352">
              <w:t>849.68</w:t>
            </w:r>
          </w:p>
        </w:tc>
        <w:tc>
          <w:tcPr>
            <w:tcW w:w="1472" w:type="pct"/>
            <w:vAlign w:val="center"/>
            <w:hideMark/>
          </w:tcPr>
          <w:p w14:paraId="6FEF4D70" w14:textId="77777777" w:rsidR="00992352" w:rsidRPr="00992352" w:rsidRDefault="00992352" w:rsidP="007D456A">
            <w:pPr>
              <w:jc w:val="center"/>
              <w:rPr>
                <w:lang w:val="en-US"/>
              </w:rPr>
            </w:pPr>
            <w:r w:rsidRPr="00992352">
              <w:t>13.57</w:t>
            </w:r>
          </w:p>
        </w:tc>
      </w:tr>
      <w:tr w:rsidR="00992352" w:rsidRPr="00992352" w14:paraId="11A479D7" w14:textId="77777777" w:rsidTr="007D456A">
        <w:trPr>
          <w:trHeight w:val="255"/>
          <w:jc w:val="center"/>
        </w:trPr>
        <w:tc>
          <w:tcPr>
            <w:tcW w:w="1064" w:type="pct"/>
            <w:vAlign w:val="center"/>
            <w:hideMark/>
          </w:tcPr>
          <w:p w14:paraId="60C68C82" w14:textId="77777777" w:rsidR="00992352" w:rsidRPr="00992352" w:rsidRDefault="00992352" w:rsidP="007D456A">
            <w:pPr>
              <w:jc w:val="center"/>
              <w:rPr>
                <w:lang w:val="en-US"/>
              </w:rPr>
            </w:pPr>
            <w:r w:rsidRPr="00992352">
              <w:rPr>
                <w:b/>
                <w:bCs/>
              </w:rPr>
              <w:t>65</w:t>
            </w:r>
          </w:p>
        </w:tc>
        <w:tc>
          <w:tcPr>
            <w:tcW w:w="1521" w:type="pct"/>
            <w:vAlign w:val="center"/>
            <w:hideMark/>
          </w:tcPr>
          <w:p w14:paraId="3C094EF6" w14:textId="77777777" w:rsidR="00992352" w:rsidRPr="00992352" w:rsidRDefault="00992352" w:rsidP="007D456A">
            <w:pPr>
              <w:jc w:val="center"/>
              <w:rPr>
                <w:lang w:val="en-US"/>
              </w:rPr>
            </w:pPr>
            <w:r w:rsidRPr="00992352">
              <w:t>0.0098</w:t>
            </w:r>
          </w:p>
        </w:tc>
        <w:tc>
          <w:tcPr>
            <w:tcW w:w="943" w:type="pct"/>
            <w:vAlign w:val="center"/>
            <w:hideMark/>
          </w:tcPr>
          <w:p w14:paraId="4C27173F" w14:textId="77777777" w:rsidR="00992352" w:rsidRPr="00992352" w:rsidRDefault="00992352" w:rsidP="007D456A">
            <w:pPr>
              <w:jc w:val="center"/>
              <w:rPr>
                <w:lang w:val="en-US"/>
              </w:rPr>
            </w:pPr>
            <w:r w:rsidRPr="00992352">
              <w:t>846.78</w:t>
            </w:r>
          </w:p>
        </w:tc>
        <w:tc>
          <w:tcPr>
            <w:tcW w:w="1472" w:type="pct"/>
            <w:vAlign w:val="center"/>
            <w:hideMark/>
          </w:tcPr>
          <w:p w14:paraId="12B3AA99" w14:textId="77777777" w:rsidR="00992352" w:rsidRPr="00992352" w:rsidRDefault="00992352" w:rsidP="007D456A">
            <w:pPr>
              <w:jc w:val="center"/>
              <w:rPr>
                <w:lang w:val="en-US"/>
              </w:rPr>
            </w:pPr>
            <w:r w:rsidRPr="00992352">
              <w:t>11.56</w:t>
            </w:r>
          </w:p>
        </w:tc>
      </w:tr>
      <w:tr w:rsidR="00992352" w:rsidRPr="00992352" w14:paraId="76328B56" w14:textId="77777777" w:rsidTr="007D456A">
        <w:trPr>
          <w:trHeight w:val="255"/>
          <w:jc w:val="center"/>
        </w:trPr>
        <w:tc>
          <w:tcPr>
            <w:tcW w:w="1064" w:type="pct"/>
            <w:vAlign w:val="center"/>
            <w:hideMark/>
          </w:tcPr>
          <w:p w14:paraId="6DE2E0CE" w14:textId="77777777" w:rsidR="00992352" w:rsidRPr="00992352" w:rsidRDefault="00992352" w:rsidP="007D456A">
            <w:pPr>
              <w:jc w:val="center"/>
              <w:rPr>
                <w:lang w:val="en-US"/>
              </w:rPr>
            </w:pPr>
            <w:r w:rsidRPr="00992352">
              <w:rPr>
                <w:b/>
                <w:bCs/>
              </w:rPr>
              <w:t>70</w:t>
            </w:r>
          </w:p>
        </w:tc>
        <w:tc>
          <w:tcPr>
            <w:tcW w:w="1521" w:type="pct"/>
            <w:vAlign w:val="center"/>
            <w:hideMark/>
          </w:tcPr>
          <w:p w14:paraId="33D7256A" w14:textId="77777777" w:rsidR="00992352" w:rsidRPr="00992352" w:rsidRDefault="00992352" w:rsidP="007D456A">
            <w:pPr>
              <w:jc w:val="center"/>
              <w:rPr>
                <w:lang w:val="en-US"/>
              </w:rPr>
            </w:pPr>
            <w:r w:rsidRPr="00992352">
              <w:t>0.0084</w:t>
            </w:r>
          </w:p>
        </w:tc>
        <w:tc>
          <w:tcPr>
            <w:tcW w:w="943" w:type="pct"/>
            <w:vAlign w:val="center"/>
            <w:hideMark/>
          </w:tcPr>
          <w:p w14:paraId="5FC3209B" w14:textId="77777777" w:rsidR="00992352" w:rsidRPr="00992352" w:rsidRDefault="00992352" w:rsidP="007D456A">
            <w:pPr>
              <w:jc w:val="center"/>
              <w:rPr>
                <w:lang w:val="en-US"/>
              </w:rPr>
            </w:pPr>
            <w:r w:rsidRPr="00992352">
              <w:t>843.55</w:t>
            </w:r>
          </w:p>
        </w:tc>
        <w:tc>
          <w:tcPr>
            <w:tcW w:w="1472" w:type="pct"/>
            <w:vAlign w:val="center"/>
            <w:hideMark/>
          </w:tcPr>
          <w:p w14:paraId="5BC6D6FD" w14:textId="77777777" w:rsidR="00992352" w:rsidRPr="00992352" w:rsidRDefault="00992352" w:rsidP="007D456A">
            <w:pPr>
              <w:jc w:val="center"/>
              <w:rPr>
                <w:lang w:val="en-US"/>
              </w:rPr>
            </w:pPr>
            <w:r w:rsidRPr="00992352">
              <w:t>9.96</w:t>
            </w:r>
          </w:p>
        </w:tc>
      </w:tr>
      <w:tr w:rsidR="00992352" w:rsidRPr="00992352" w14:paraId="0BA12830" w14:textId="77777777" w:rsidTr="007D456A">
        <w:trPr>
          <w:trHeight w:val="255"/>
          <w:jc w:val="center"/>
        </w:trPr>
        <w:tc>
          <w:tcPr>
            <w:tcW w:w="1064" w:type="pct"/>
            <w:vAlign w:val="center"/>
            <w:hideMark/>
          </w:tcPr>
          <w:p w14:paraId="0C1863DF" w14:textId="77777777" w:rsidR="00992352" w:rsidRPr="00992352" w:rsidRDefault="00992352" w:rsidP="007D456A">
            <w:pPr>
              <w:jc w:val="center"/>
              <w:rPr>
                <w:lang w:val="en-US"/>
              </w:rPr>
            </w:pPr>
            <w:r w:rsidRPr="00992352">
              <w:rPr>
                <w:b/>
                <w:bCs/>
              </w:rPr>
              <w:t>75</w:t>
            </w:r>
          </w:p>
        </w:tc>
        <w:tc>
          <w:tcPr>
            <w:tcW w:w="1521" w:type="pct"/>
            <w:vAlign w:val="center"/>
            <w:hideMark/>
          </w:tcPr>
          <w:p w14:paraId="1EBC1EC8" w14:textId="77777777" w:rsidR="00992352" w:rsidRPr="00992352" w:rsidRDefault="00992352" w:rsidP="007D456A">
            <w:pPr>
              <w:jc w:val="center"/>
              <w:rPr>
                <w:lang w:val="en-US"/>
              </w:rPr>
            </w:pPr>
            <w:r w:rsidRPr="00992352">
              <w:t>0.0073</w:t>
            </w:r>
          </w:p>
        </w:tc>
        <w:tc>
          <w:tcPr>
            <w:tcW w:w="943" w:type="pct"/>
            <w:vAlign w:val="center"/>
            <w:hideMark/>
          </w:tcPr>
          <w:p w14:paraId="31F59E0C" w14:textId="77777777" w:rsidR="00992352" w:rsidRPr="00992352" w:rsidRDefault="00992352" w:rsidP="007D456A">
            <w:pPr>
              <w:jc w:val="center"/>
              <w:rPr>
                <w:lang w:val="en-US"/>
              </w:rPr>
            </w:pPr>
            <w:r w:rsidRPr="00992352">
              <w:t>840.38</w:t>
            </w:r>
          </w:p>
        </w:tc>
        <w:tc>
          <w:tcPr>
            <w:tcW w:w="1472" w:type="pct"/>
            <w:vAlign w:val="center"/>
            <w:hideMark/>
          </w:tcPr>
          <w:p w14:paraId="36BCFF76" w14:textId="77777777" w:rsidR="00992352" w:rsidRPr="00992352" w:rsidRDefault="00992352" w:rsidP="007D456A">
            <w:pPr>
              <w:jc w:val="center"/>
              <w:rPr>
                <w:lang w:val="en-US"/>
              </w:rPr>
            </w:pPr>
            <w:r w:rsidRPr="00992352">
              <w:t>8.66</w:t>
            </w:r>
          </w:p>
        </w:tc>
      </w:tr>
      <w:tr w:rsidR="00992352" w:rsidRPr="00992352" w14:paraId="5CEA0EF8" w14:textId="77777777" w:rsidTr="007D456A">
        <w:trPr>
          <w:trHeight w:val="255"/>
          <w:jc w:val="center"/>
        </w:trPr>
        <w:tc>
          <w:tcPr>
            <w:tcW w:w="1064" w:type="pct"/>
            <w:vAlign w:val="center"/>
            <w:hideMark/>
          </w:tcPr>
          <w:p w14:paraId="408F7681" w14:textId="77777777" w:rsidR="00992352" w:rsidRPr="00992352" w:rsidRDefault="00992352" w:rsidP="007D456A">
            <w:pPr>
              <w:jc w:val="center"/>
              <w:rPr>
                <w:lang w:val="en-US"/>
              </w:rPr>
            </w:pPr>
            <w:r w:rsidRPr="00992352">
              <w:rPr>
                <w:b/>
                <w:bCs/>
              </w:rPr>
              <w:t>80</w:t>
            </w:r>
          </w:p>
        </w:tc>
        <w:tc>
          <w:tcPr>
            <w:tcW w:w="1521" w:type="pct"/>
            <w:vAlign w:val="center"/>
            <w:hideMark/>
          </w:tcPr>
          <w:p w14:paraId="5AC20E20" w14:textId="77777777" w:rsidR="00992352" w:rsidRPr="00992352" w:rsidRDefault="00992352" w:rsidP="007D456A">
            <w:pPr>
              <w:jc w:val="center"/>
              <w:rPr>
                <w:lang w:val="en-US"/>
              </w:rPr>
            </w:pPr>
            <w:r w:rsidRPr="00992352">
              <w:t>0.0064</w:t>
            </w:r>
          </w:p>
        </w:tc>
        <w:tc>
          <w:tcPr>
            <w:tcW w:w="943" w:type="pct"/>
            <w:vAlign w:val="center"/>
            <w:hideMark/>
          </w:tcPr>
          <w:p w14:paraId="61A4C49B" w14:textId="77777777" w:rsidR="00992352" w:rsidRPr="00992352" w:rsidRDefault="00992352" w:rsidP="007D456A">
            <w:pPr>
              <w:jc w:val="center"/>
              <w:rPr>
                <w:lang w:val="en-US"/>
              </w:rPr>
            </w:pPr>
            <w:r w:rsidRPr="00992352">
              <w:t>837.20</w:t>
            </w:r>
          </w:p>
        </w:tc>
        <w:tc>
          <w:tcPr>
            <w:tcW w:w="1472" w:type="pct"/>
            <w:vAlign w:val="center"/>
            <w:hideMark/>
          </w:tcPr>
          <w:p w14:paraId="09174621" w14:textId="77777777" w:rsidR="00992352" w:rsidRPr="00992352" w:rsidRDefault="00992352" w:rsidP="007D456A">
            <w:pPr>
              <w:jc w:val="center"/>
              <w:rPr>
                <w:lang w:val="en-US"/>
              </w:rPr>
            </w:pPr>
            <w:r w:rsidRPr="00992352">
              <w:t>7.58</w:t>
            </w:r>
          </w:p>
        </w:tc>
      </w:tr>
    </w:tbl>
    <w:p w14:paraId="2033520E" w14:textId="5DE6E2AA" w:rsidR="00B431E6" w:rsidRDefault="00B431E6" w:rsidP="00B431E6">
      <w:pPr>
        <w:spacing w:line="360" w:lineRule="auto"/>
        <w:jc w:val="center"/>
      </w:pPr>
    </w:p>
    <w:p w14:paraId="1B88D95F" w14:textId="7A8AEA66" w:rsidR="00AE5805" w:rsidRPr="00AE5805" w:rsidRDefault="00B431E6" w:rsidP="00AE5805">
      <w:pPr>
        <w:pStyle w:val="Titre3"/>
        <w:spacing w:before="240" w:after="240"/>
        <w:ind w:left="709"/>
      </w:pPr>
      <w:bookmarkStart w:id="2358" w:name="_Ref535494648"/>
      <w:bookmarkStart w:id="2359" w:name="_Toc536800421"/>
      <w:r>
        <w:t>Configuration du rotor 430mm</w:t>
      </w:r>
      <w:bookmarkEnd w:id="2358"/>
      <w:bookmarkEnd w:id="2359"/>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9"/>
                    <a:stretch>
                      <a:fillRect/>
                    </a:stretch>
                  </pic:blipFill>
                  <pic:spPr>
                    <a:xfrm>
                      <a:off x="0" y="0"/>
                      <a:ext cx="5033221" cy="2192048"/>
                    </a:xfrm>
                    <a:prstGeom prst="rect">
                      <a:avLst/>
                    </a:prstGeom>
                  </pic:spPr>
                </pic:pic>
              </a:graphicData>
            </a:graphic>
          </wp:inline>
        </w:drawing>
      </w:r>
    </w:p>
    <w:p w14:paraId="2127BDDB" w14:textId="1B4747BD"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2360" w:name="_Ref530413322"/>
      <w:bookmarkStart w:id="2361" w:name="_Toc536112225"/>
      <w:bookmarkStart w:id="2362" w:name="_Toc536800527"/>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360"/>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2361"/>
      <w:bookmarkEnd w:id="2362"/>
    </w:p>
    <w:p w14:paraId="1A431B9F" w14:textId="0D79E2E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C20694" w:rsidRPr="00C20694">
        <w:rPr>
          <w:b/>
          <w:iCs/>
        </w:rPr>
        <w:t>Figure</w:t>
      </w:r>
      <w:r w:rsidR="00C20694" w:rsidRPr="00C20694">
        <w:rPr>
          <w:iCs/>
        </w:rPr>
        <w:t xml:space="preserve"> </w:t>
      </w:r>
      <w:r w:rsidR="00C20694" w:rsidRPr="00C20694">
        <w:rPr>
          <w:b/>
          <w:iCs/>
        </w:rPr>
        <w:t>4.2</w:t>
      </w:r>
      <w:r w:rsidR="00C20694" w:rsidRPr="00C20694">
        <w:rPr>
          <w:b/>
          <w:iCs/>
        </w:rPr>
        <w:noBreakHyphen/>
        <w:t>2</w:t>
      </w:r>
      <w:r w:rsidRPr="00B73946">
        <w:fldChar w:fldCharType="end"/>
      </w:r>
      <w:r>
        <w:t xml:space="preserve">). Les caractéristiques géométriques et de matériau sont </w:t>
      </w:r>
      <w:r w:rsidR="00624EB1">
        <w:t>synthétisés</w:t>
      </w:r>
      <w:r>
        <w:t xml:space="preserve"> dans le</w:t>
      </w:r>
      <w:bookmarkStart w:id="2363"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C20694" w:rsidRPr="00C20694">
        <w:rPr>
          <w:b/>
        </w:rPr>
        <w:t xml:space="preserve">Tableau </w:t>
      </w:r>
      <w:r w:rsidR="00C20694" w:rsidRPr="00C20694">
        <w:rPr>
          <w:b/>
          <w:noProof/>
        </w:rPr>
        <w:t>4.2</w:t>
      </w:r>
      <w:r w:rsidR="00C20694" w:rsidRPr="00C20694">
        <w:rPr>
          <w:b/>
          <w:noProof/>
        </w:rPr>
        <w:noBreakHyphen/>
        <w:t>2</w:t>
      </w:r>
      <w:r w:rsidR="006D6FBC" w:rsidRPr="006D6FBC">
        <w:rPr>
          <w:b/>
        </w:rPr>
        <w:fldChar w:fldCharType="end"/>
      </w:r>
      <w:r w:rsidR="00E11222" w:rsidRPr="00E11222">
        <w:t>.</w:t>
      </w:r>
    </w:p>
    <w:p w14:paraId="1E653D31" w14:textId="740DC198" w:rsidR="00B431E6" w:rsidRPr="00901BDC" w:rsidRDefault="00B431E6" w:rsidP="00B73946">
      <w:pPr>
        <w:spacing w:line="360" w:lineRule="auto"/>
        <w:ind w:firstLine="708"/>
        <w:jc w:val="center"/>
        <w:rPr>
          <w:i/>
          <w:iCs/>
        </w:rPr>
      </w:pPr>
      <w:bookmarkStart w:id="2364" w:name="_Ref535932567"/>
      <w:bookmarkStart w:id="2365" w:name="_Toc536112274"/>
      <w:bookmarkStart w:id="2366" w:name="_Toc536800607"/>
      <w:r w:rsidRPr="00901BDC">
        <w:lastRenderedPageBreak/>
        <w:t xml:space="preserve">Tableau </w:t>
      </w:r>
      <w:r w:rsidR="009F566C">
        <w:rPr>
          <w:noProof/>
        </w:rPr>
        <w:fldChar w:fldCharType="begin"/>
      </w:r>
      <w:r w:rsidR="009F566C">
        <w:rPr>
          <w:noProof/>
        </w:rPr>
        <w:instrText xml:space="preserve"> STYLEREF 2 \s </w:instrText>
      </w:r>
      <w:r w:rsidR="009F566C">
        <w:rPr>
          <w:noProof/>
        </w:rPr>
        <w:fldChar w:fldCharType="separate"/>
      </w:r>
      <w:r w:rsidR="00C20694">
        <w:rPr>
          <w:noProof/>
        </w:rPr>
        <w:t>4.2</w:t>
      </w:r>
      <w:r w:rsidR="009F566C">
        <w:rPr>
          <w:noProof/>
        </w:rPr>
        <w:fldChar w:fldCharType="end"/>
      </w:r>
      <w:r w:rsidR="00B055A9">
        <w:noBreakHyphen/>
      </w:r>
      <w:r w:rsidR="009F566C">
        <w:rPr>
          <w:noProof/>
        </w:rPr>
        <w:fldChar w:fldCharType="begin"/>
      </w:r>
      <w:r w:rsidR="009F566C">
        <w:rPr>
          <w:noProof/>
        </w:rPr>
        <w:instrText xml:space="preserve"> SEQ Tableau \* ARABIC \s 2 </w:instrText>
      </w:r>
      <w:r w:rsidR="009F566C">
        <w:rPr>
          <w:noProof/>
        </w:rPr>
        <w:fldChar w:fldCharType="separate"/>
      </w:r>
      <w:r w:rsidR="00C20694">
        <w:rPr>
          <w:noProof/>
        </w:rPr>
        <w:t>2</w:t>
      </w:r>
      <w:r w:rsidR="009F566C">
        <w:rPr>
          <w:noProof/>
        </w:rPr>
        <w:fldChar w:fldCharType="end"/>
      </w:r>
      <w:bookmarkEnd w:id="2363"/>
      <w:bookmarkEnd w:id="2364"/>
      <w:r>
        <w:t> : paramètres physiques du rotor 430mm</w:t>
      </w:r>
      <w:bookmarkEnd w:id="2365"/>
      <w:bookmarkEnd w:id="2366"/>
    </w:p>
    <w:tbl>
      <w:tblPr>
        <w:tblStyle w:val="Grilledutableau"/>
        <w:tblW w:w="5000" w:type="pct"/>
        <w:tblLook w:val="0420" w:firstRow="1" w:lastRow="0" w:firstColumn="0" w:lastColumn="0" w:noHBand="0" w:noVBand="1"/>
      </w:tblPr>
      <w:tblGrid>
        <w:gridCol w:w="3814"/>
        <w:gridCol w:w="1132"/>
        <w:gridCol w:w="2546"/>
        <w:gridCol w:w="1550"/>
      </w:tblGrid>
      <w:tr w:rsidR="005C6F87" w:rsidRPr="005C6F87" w14:paraId="7BF9E9E1" w14:textId="77777777" w:rsidTr="007D456A">
        <w:trPr>
          <w:trHeight w:val="20"/>
        </w:trPr>
        <w:tc>
          <w:tcPr>
            <w:tcW w:w="2109" w:type="pct"/>
            <w:tcBorders>
              <w:top w:val="single" w:sz="12" w:space="0" w:color="auto"/>
              <w:left w:val="single" w:sz="12" w:space="0" w:color="auto"/>
              <w:bottom w:val="single" w:sz="12" w:space="0" w:color="auto"/>
            </w:tcBorders>
            <w:vAlign w:val="center"/>
            <w:hideMark/>
          </w:tcPr>
          <w:p w14:paraId="2C34AF94" w14:textId="77777777" w:rsidR="005C6F87" w:rsidRPr="005C6F87" w:rsidRDefault="005C6F87" w:rsidP="005C6F87">
            <w:pPr>
              <w:jc w:val="center"/>
            </w:pPr>
            <w:r w:rsidRPr="005C6F87">
              <w:rPr>
                <w:b/>
                <w:bCs/>
              </w:rPr>
              <w:t>Rotor court</w:t>
            </w:r>
          </w:p>
        </w:tc>
        <w:tc>
          <w:tcPr>
            <w:tcW w:w="626" w:type="pct"/>
            <w:tcBorders>
              <w:top w:val="single" w:sz="12" w:space="0" w:color="auto"/>
              <w:bottom w:val="single" w:sz="12" w:space="0" w:color="auto"/>
            </w:tcBorders>
            <w:vAlign w:val="center"/>
            <w:hideMark/>
          </w:tcPr>
          <w:p w14:paraId="7C408F4A" w14:textId="7D3F6FC4" w:rsidR="005C6F87" w:rsidRPr="005C6F87" w:rsidRDefault="005C6F87" w:rsidP="00DF459F">
            <w:pPr>
              <w:jc w:val="center"/>
            </w:pPr>
            <w:r w:rsidRPr="005C6F87">
              <w:rPr>
                <w:b/>
                <w:bCs/>
              </w:rPr>
              <w:t xml:space="preserve">en </w:t>
            </w:r>
            <w:r w:rsidR="00DF459F">
              <w:rPr>
                <w:b/>
                <w:bCs/>
              </w:rPr>
              <w:t>a</w:t>
            </w:r>
            <w:r w:rsidRPr="005C6F87">
              <w:rPr>
                <w:b/>
                <w:bCs/>
              </w:rPr>
              <w:t>cier</w:t>
            </w:r>
          </w:p>
        </w:tc>
        <w:tc>
          <w:tcPr>
            <w:tcW w:w="1408" w:type="pct"/>
            <w:tcBorders>
              <w:top w:val="single" w:sz="12" w:space="0" w:color="auto"/>
              <w:bottom w:val="single" w:sz="12" w:space="0" w:color="auto"/>
            </w:tcBorders>
            <w:vAlign w:val="center"/>
            <w:hideMark/>
          </w:tcPr>
          <w:p w14:paraId="53C5F182" w14:textId="77777777" w:rsidR="005C6F87" w:rsidRPr="005C6F87" w:rsidRDefault="005C6F87" w:rsidP="005C6F87">
            <w:pPr>
              <w:jc w:val="center"/>
            </w:pPr>
          </w:p>
        </w:tc>
        <w:tc>
          <w:tcPr>
            <w:tcW w:w="857" w:type="pct"/>
            <w:tcBorders>
              <w:top w:val="single" w:sz="12" w:space="0" w:color="auto"/>
              <w:bottom w:val="single" w:sz="12" w:space="0" w:color="auto"/>
              <w:right w:val="single" w:sz="12" w:space="0" w:color="auto"/>
            </w:tcBorders>
            <w:vAlign w:val="center"/>
            <w:hideMark/>
          </w:tcPr>
          <w:p w14:paraId="6BCEEA28" w14:textId="77777777" w:rsidR="005C6F87" w:rsidRPr="005C6F87" w:rsidRDefault="005C6F87" w:rsidP="005C6F87">
            <w:pPr>
              <w:jc w:val="center"/>
            </w:pPr>
          </w:p>
        </w:tc>
      </w:tr>
      <w:tr w:rsidR="005C6F87" w:rsidRPr="005C6F87" w14:paraId="46D8FB9A" w14:textId="77777777" w:rsidTr="007D456A">
        <w:trPr>
          <w:trHeight w:val="20"/>
        </w:trPr>
        <w:tc>
          <w:tcPr>
            <w:tcW w:w="2109" w:type="pct"/>
            <w:tcBorders>
              <w:top w:val="single" w:sz="12" w:space="0" w:color="auto"/>
            </w:tcBorders>
            <w:vAlign w:val="center"/>
            <w:hideMark/>
          </w:tcPr>
          <w:p w14:paraId="3D8E4590" w14:textId="77777777" w:rsidR="005C6F87" w:rsidRPr="005C6F87" w:rsidRDefault="005C6F87" w:rsidP="005C6F87">
            <w:pPr>
              <w:jc w:val="center"/>
            </w:pPr>
            <w:r w:rsidRPr="005C6F87">
              <w:t>Diamètre extérieure</w:t>
            </w:r>
          </w:p>
        </w:tc>
        <w:tc>
          <w:tcPr>
            <w:tcW w:w="626" w:type="pct"/>
            <w:tcBorders>
              <w:top w:val="single" w:sz="12" w:space="0" w:color="auto"/>
            </w:tcBorders>
            <w:vAlign w:val="center"/>
            <w:hideMark/>
          </w:tcPr>
          <w:p w14:paraId="160F83A6" w14:textId="77777777" w:rsidR="005C6F87" w:rsidRPr="005C6F87" w:rsidRDefault="005C6F87" w:rsidP="005C6F87">
            <w:pPr>
              <w:jc w:val="center"/>
            </w:pPr>
            <w:r w:rsidRPr="005C6F87">
              <w:t>45 mm</w:t>
            </w:r>
          </w:p>
        </w:tc>
        <w:tc>
          <w:tcPr>
            <w:tcW w:w="1408" w:type="pct"/>
            <w:tcBorders>
              <w:top w:val="single" w:sz="12" w:space="0" w:color="auto"/>
            </w:tcBorders>
            <w:vAlign w:val="center"/>
            <w:hideMark/>
          </w:tcPr>
          <w:p w14:paraId="6C3A4514" w14:textId="77777777" w:rsidR="005C6F87" w:rsidRPr="005C6F87" w:rsidRDefault="005C6F87" w:rsidP="005C6F87">
            <w:pPr>
              <w:jc w:val="center"/>
            </w:pPr>
            <w:r w:rsidRPr="005C6F87">
              <w:t>Diamètre intérieure</w:t>
            </w:r>
          </w:p>
        </w:tc>
        <w:tc>
          <w:tcPr>
            <w:tcW w:w="857" w:type="pct"/>
            <w:tcBorders>
              <w:top w:val="single" w:sz="12" w:space="0" w:color="auto"/>
            </w:tcBorders>
            <w:vAlign w:val="center"/>
            <w:hideMark/>
          </w:tcPr>
          <w:p w14:paraId="1278FEF0" w14:textId="77777777" w:rsidR="005C6F87" w:rsidRPr="005C6F87" w:rsidRDefault="005C6F87" w:rsidP="005C6F87">
            <w:pPr>
              <w:jc w:val="center"/>
            </w:pPr>
            <w:r w:rsidRPr="005C6F87">
              <w:t>35 mm</w:t>
            </w:r>
          </w:p>
        </w:tc>
      </w:tr>
      <w:tr w:rsidR="005C6F87" w:rsidRPr="005C6F87" w14:paraId="4CCDC2BA" w14:textId="77777777" w:rsidTr="005C6F87">
        <w:trPr>
          <w:trHeight w:val="20"/>
        </w:trPr>
        <w:tc>
          <w:tcPr>
            <w:tcW w:w="2109" w:type="pct"/>
            <w:vAlign w:val="center"/>
            <w:hideMark/>
          </w:tcPr>
          <w:p w14:paraId="0D39288D" w14:textId="77777777" w:rsidR="005C6F87" w:rsidRPr="005C6F87" w:rsidRDefault="005C6F87" w:rsidP="005C6F87">
            <w:pPr>
              <w:jc w:val="center"/>
            </w:pPr>
            <w:r w:rsidRPr="005C6F87">
              <w:t>Longueur totale (L)</w:t>
            </w:r>
          </w:p>
        </w:tc>
        <w:tc>
          <w:tcPr>
            <w:tcW w:w="626" w:type="pct"/>
            <w:vAlign w:val="center"/>
            <w:hideMark/>
          </w:tcPr>
          <w:p w14:paraId="64D56863" w14:textId="77777777" w:rsidR="005C6F87" w:rsidRPr="005C6F87" w:rsidRDefault="005C6F87" w:rsidP="005C6F87">
            <w:pPr>
              <w:jc w:val="center"/>
            </w:pPr>
            <w:r w:rsidRPr="005C6F87">
              <w:t>430 mm</w:t>
            </w:r>
          </w:p>
        </w:tc>
        <w:tc>
          <w:tcPr>
            <w:tcW w:w="1408" w:type="pct"/>
            <w:vAlign w:val="center"/>
            <w:hideMark/>
          </w:tcPr>
          <w:p w14:paraId="6A127C86" w14:textId="77777777" w:rsidR="005C6F87" w:rsidRPr="005C6F87" w:rsidRDefault="005C6F87" w:rsidP="005C6F87">
            <w:pPr>
              <w:jc w:val="center"/>
            </w:pPr>
            <w:r w:rsidRPr="005C6F87">
              <w:t>Densité</w:t>
            </w:r>
          </w:p>
        </w:tc>
        <w:tc>
          <w:tcPr>
            <w:tcW w:w="857" w:type="pct"/>
            <w:vAlign w:val="center"/>
            <w:hideMark/>
          </w:tcPr>
          <w:p w14:paraId="6240035C" w14:textId="0E2282E0" w:rsidR="005C6F87" w:rsidRPr="005C6F87" w:rsidRDefault="005C6F87" w:rsidP="005C6F87">
            <w:pPr>
              <w:jc w:val="center"/>
            </w:pPr>
            <w:r w:rsidRPr="005C6F87">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5C6F87">
              <w:t>]</w:t>
            </w:r>
          </w:p>
        </w:tc>
      </w:tr>
      <w:tr w:rsidR="005C6F87" w:rsidRPr="005C6F87" w14:paraId="1E4B0155" w14:textId="77777777" w:rsidTr="005C6F87">
        <w:trPr>
          <w:trHeight w:val="20"/>
        </w:trPr>
        <w:tc>
          <w:tcPr>
            <w:tcW w:w="2109" w:type="pct"/>
            <w:vAlign w:val="center"/>
            <w:hideMark/>
          </w:tcPr>
          <w:p w14:paraId="0CB43F67" w14:textId="616CB3C1" w:rsidR="005C6F87" w:rsidRPr="005C6F87" w:rsidRDefault="005C6F87" w:rsidP="005C6F87">
            <w:pPr>
              <w:jc w:val="center"/>
            </w:pPr>
            <w:r w:rsidRPr="005C6F87">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5C6F87">
              <w:t>)</w:t>
            </w:r>
          </w:p>
        </w:tc>
        <w:tc>
          <w:tcPr>
            <w:tcW w:w="626" w:type="pct"/>
            <w:vAlign w:val="center"/>
            <w:hideMark/>
          </w:tcPr>
          <w:p w14:paraId="79F1001F" w14:textId="77777777" w:rsidR="005C6F87" w:rsidRPr="005C6F87" w:rsidRDefault="005C6F87" w:rsidP="005C6F87">
            <w:pPr>
              <w:jc w:val="center"/>
            </w:pPr>
            <w:r w:rsidRPr="005C6F87">
              <w:t>90 mm</w:t>
            </w:r>
          </w:p>
        </w:tc>
        <w:tc>
          <w:tcPr>
            <w:tcW w:w="1408" w:type="pct"/>
            <w:vAlign w:val="center"/>
            <w:hideMark/>
          </w:tcPr>
          <w:p w14:paraId="2D9E9DD3" w14:textId="77777777" w:rsidR="005C6F87" w:rsidRPr="005C6F87" w:rsidRDefault="005C6F87" w:rsidP="005C6F87">
            <w:pPr>
              <w:jc w:val="center"/>
            </w:pPr>
            <w:r w:rsidRPr="005C6F87">
              <w:t>Diamètre extérieure du disque</w:t>
            </w:r>
          </w:p>
        </w:tc>
        <w:tc>
          <w:tcPr>
            <w:tcW w:w="857" w:type="pct"/>
            <w:vAlign w:val="center"/>
            <w:hideMark/>
          </w:tcPr>
          <w:p w14:paraId="3919652B" w14:textId="77777777" w:rsidR="005C6F87" w:rsidRPr="005C6F87" w:rsidRDefault="005C6F87" w:rsidP="005C6F87">
            <w:pPr>
              <w:jc w:val="center"/>
            </w:pPr>
            <w:r w:rsidRPr="005C6F87">
              <w:t>73 mm</w:t>
            </w:r>
          </w:p>
        </w:tc>
      </w:tr>
      <w:tr w:rsidR="005C6F87" w:rsidRPr="005C6F87" w14:paraId="6A59532A" w14:textId="77777777" w:rsidTr="005C6F87">
        <w:trPr>
          <w:trHeight w:val="20"/>
        </w:trPr>
        <w:tc>
          <w:tcPr>
            <w:tcW w:w="2109" w:type="pct"/>
            <w:vAlign w:val="center"/>
            <w:hideMark/>
          </w:tcPr>
          <w:p w14:paraId="3E7EE422" w14:textId="349EEBE9" w:rsidR="005C6F87" w:rsidRPr="005C6F87" w:rsidRDefault="005C6F87" w:rsidP="005C6F87">
            <w:pPr>
              <w:jc w:val="center"/>
            </w:pPr>
            <w:r w:rsidRPr="005C6F87">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5C6F87">
              <w:t>)</w:t>
            </w:r>
          </w:p>
        </w:tc>
        <w:tc>
          <w:tcPr>
            <w:tcW w:w="626" w:type="pct"/>
            <w:vAlign w:val="center"/>
            <w:hideMark/>
          </w:tcPr>
          <w:p w14:paraId="2502C66B" w14:textId="77777777" w:rsidR="005C6F87" w:rsidRPr="005C6F87" w:rsidRDefault="005C6F87" w:rsidP="005C6F87">
            <w:pPr>
              <w:jc w:val="center"/>
            </w:pPr>
            <w:r w:rsidRPr="005C6F87">
              <w:t>198.5 mm</w:t>
            </w:r>
          </w:p>
        </w:tc>
        <w:tc>
          <w:tcPr>
            <w:tcW w:w="1408" w:type="pct"/>
            <w:vAlign w:val="center"/>
            <w:hideMark/>
          </w:tcPr>
          <w:p w14:paraId="7682B715" w14:textId="77777777" w:rsidR="005C6F87" w:rsidRPr="005C6F87" w:rsidRDefault="005C6F87" w:rsidP="005C6F87">
            <w:pPr>
              <w:jc w:val="center"/>
            </w:pPr>
            <w:r w:rsidRPr="005C6F87">
              <w:t>Largeur du disque</w:t>
            </w:r>
          </w:p>
        </w:tc>
        <w:tc>
          <w:tcPr>
            <w:tcW w:w="857" w:type="pct"/>
            <w:vAlign w:val="center"/>
            <w:hideMark/>
          </w:tcPr>
          <w:p w14:paraId="0FB69406" w14:textId="77777777" w:rsidR="005C6F87" w:rsidRPr="005C6F87" w:rsidRDefault="005C6F87" w:rsidP="005C6F87">
            <w:pPr>
              <w:jc w:val="center"/>
            </w:pPr>
            <w:r w:rsidRPr="005C6F87">
              <w:t>35 mm</w:t>
            </w:r>
          </w:p>
        </w:tc>
      </w:tr>
      <w:tr w:rsidR="005C6F87" w:rsidRPr="005C6F87" w14:paraId="1968DC87" w14:textId="77777777" w:rsidTr="005C6F87">
        <w:trPr>
          <w:trHeight w:val="20"/>
        </w:trPr>
        <w:tc>
          <w:tcPr>
            <w:tcW w:w="2109" w:type="pct"/>
            <w:vAlign w:val="center"/>
            <w:hideMark/>
          </w:tcPr>
          <w:p w14:paraId="7FD859CE" w14:textId="69EAF163" w:rsidR="005C6F87" w:rsidRPr="005C6F87" w:rsidRDefault="005C6F87" w:rsidP="005C6F87">
            <w:pPr>
              <w:jc w:val="center"/>
            </w:pPr>
            <w:r w:rsidRPr="005C6F87">
              <w:t>Distance palier/disque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5C6F87">
              <w:t>)</w:t>
            </w:r>
          </w:p>
        </w:tc>
        <w:tc>
          <w:tcPr>
            <w:tcW w:w="626" w:type="pct"/>
            <w:vAlign w:val="center"/>
            <w:hideMark/>
          </w:tcPr>
          <w:p w14:paraId="29FA3517" w14:textId="77777777" w:rsidR="005C6F87" w:rsidRPr="005C6F87" w:rsidRDefault="005C6F87" w:rsidP="005C6F87">
            <w:pPr>
              <w:jc w:val="center"/>
            </w:pPr>
            <w:r w:rsidRPr="005C6F87">
              <w:t>120 mm</w:t>
            </w:r>
          </w:p>
        </w:tc>
        <w:tc>
          <w:tcPr>
            <w:tcW w:w="1408" w:type="pct"/>
            <w:vAlign w:val="center"/>
            <w:hideMark/>
          </w:tcPr>
          <w:p w14:paraId="7ED37391" w14:textId="77777777" w:rsidR="005C6F87" w:rsidRPr="005C6F87" w:rsidRDefault="005C6F87" w:rsidP="005C6F87">
            <w:pPr>
              <w:jc w:val="center"/>
            </w:pPr>
          </w:p>
        </w:tc>
        <w:tc>
          <w:tcPr>
            <w:tcW w:w="857" w:type="pct"/>
            <w:vAlign w:val="center"/>
            <w:hideMark/>
          </w:tcPr>
          <w:p w14:paraId="11057512" w14:textId="77777777" w:rsidR="005C6F87" w:rsidRPr="005C6F87" w:rsidRDefault="005C6F87" w:rsidP="005C6F87">
            <w:pPr>
              <w:jc w:val="center"/>
            </w:pPr>
          </w:p>
        </w:tc>
      </w:tr>
    </w:tbl>
    <w:p w14:paraId="5A0BC926" w14:textId="479366E0"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Pr>
          <w:sz w:val="22"/>
        </w:rPr>
        <w:t>à différentes vitesses de rotation et pour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6137C46C">
            <wp:extent cx="5400000" cy="360343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3603431"/>
                    </a:xfrm>
                    <a:prstGeom prst="rect">
                      <a:avLst/>
                    </a:prstGeom>
                    <a:noFill/>
                  </pic:spPr>
                </pic:pic>
              </a:graphicData>
            </a:graphic>
          </wp:inline>
        </w:drawing>
      </w:r>
    </w:p>
    <w:p w14:paraId="05F89B9C" w14:textId="14082062" w:rsidR="00B431E6" w:rsidRPr="00134C82" w:rsidRDefault="00B431E6" w:rsidP="00B431E6">
      <w:pPr>
        <w:pStyle w:val="Lgende"/>
        <w:jc w:val="center"/>
        <w:rPr>
          <w:rFonts w:ascii="Calibri" w:hAnsi="Calibri" w:cs="Calibri"/>
          <w:i w:val="0"/>
          <w:iCs w:val="0"/>
          <w:color w:val="000000"/>
          <w:sz w:val="22"/>
          <w:szCs w:val="24"/>
        </w:rPr>
      </w:pPr>
      <w:bookmarkStart w:id="2367" w:name="_Ref530417381"/>
      <w:bookmarkStart w:id="2368" w:name="_Toc536112226"/>
      <w:bookmarkStart w:id="2369" w:name="_Toc536800528"/>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2367"/>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2368"/>
      <w:bookmarkEnd w:id="2369"/>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32F6C9C3">
            <wp:extent cx="5400000" cy="360343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3603434"/>
                    </a:xfrm>
                    <a:prstGeom prst="rect">
                      <a:avLst/>
                    </a:prstGeom>
                    <a:noFill/>
                  </pic:spPr>
                </pic:pic>
              </a:graphicData>
            </a:graphic>
          </wp:inline>
        </w:drawing>
      </w:r>
    </w:p>
    <w:p w14:paraId="2F315839" w14:textId="468625AF" w:rsidR="00B431E6" w:rsidRDefault="00B431E6" w:rsidP="00F0385A">
      <w:pPr>
        <w:pStyle w:val="Lgende"/>
        <w:spacing w:after="240"/>
        <w:jc w:val="center"/>
        <w:rPr>
          <w:rFonts w:cs="Calibri"/>
          <w:i w:val="0"/>
          <w:iCs w:val="0"/>
          <w:color w:val="000000"/>
          <w:sz w:val="22"/>
          <w:szCs w:val="24"/>
        </w:rPr>
      </w:pPr>
      <w:bookmarkStart w:id="2370" w:name="_Ref530417384"/>
      <w:bookmarkStart w:id="2371" w:name="_Toc536112227"/>
      <w:bookmarkStart w:id="2372" w:name="_Toc536800529"/>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2370"/>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2371"/>
      <w:bookmarkEnd w:id="2372"/>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1C4594C1">
            <wp:extent cx="5383034" cy="35995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87309" cy="3602418"/>
                    </a:xfrm>
                    <a:prstGeom prst="rect">
                      <a:avLst/>
                    </a:prstGeom>
                    <a:noFill/>
                  </pic:spPr>
                </pic:pic>
              </a:graphicData>
            </a:graphic>
          </wp:inline>
        </w:drawing>
      </w:r>
    </w:p>
    <w:p w14:paraId="40B4CCB5" w14:textId="57CA26A5" w:rsidR="00B431E6" w:rsidRPr="00EC09BF" w:rsidRDefault="00B431E6" w:rsidP="00F0385A">
      <w:pPr>
        <w:pStyle w:val="Lgende"/>
        <w:spacing w:after="240"/>
        <w:jc w:val="center"/>
        <w:rPr>
          <w:rFonts w:ascii="Calibri" w:hAnsi="Calibri" w:cs="Calibri"/>
          <w:i w:val="0"/>
          <w:iCs w:val="0"/>
          <w:color w:val="000000"/>
          <w:sz w:val="22"/>
          <w:szCs w:val="24"/>
        </w:rPr>
      </w:pPr>
      <w:bookmarkStart w:id="2373" w:name="_Ref530417410"/>
      <w:bookmarkStart w:id="2374" w:name="_Toc536112228"/>
      <w:bookmarkStart w:id="2375" w:name="_Toc536800530"/>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2373"/>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2374"/>
      <w:bookmarkEnd w:id="2375"/>
    </w:p>
    <w:p w14:paraId="731E0BD9" w14:textId="77777777" w:rsidR="00B431E6" w:rsidRDefault="00B431E6" w:rsidP="00B431E6">
      <w:pPr>
        <w:pStyle w:val="Default"/>
        <w:jc w:val="center"/>
      </w:pPr>
      <w:r w:rsidRPr="006564D8">
        <w:rPr>
          <w:noProof/>
        </w:rPr>
        <w:lastRenderedPageBreak/>
        <w:drawing>
          <wp:inline distT="0" distB="0" distL="0" distR="0" wp14:anchorId="2B158522" wp14:editId="277514D9">
            <wp:extent cx="5400000" cy="2890097"/>
            <wp:effectExtent l="0" t="0" r="0" b="5715"/>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3"/>
                    <a:stretch>
                      <a:fillRect/>
                    </a:stretch>
                  </pic:blipFill>
                  <pic:spPr>
                    <a:xfrm>
                      <a:off x="0" y="0"/>
                      <a:ext cx="5400000" cy="2890097"/>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364A6302">
            <wp:extent cx="5390985" cy="2878871"/>
            <wp:effectExtent l="0" t="0" r="635"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4"/>
                    <a:stretch>
                      <a:fillRect/>
                    </a:stretch>
                  </pic:blipFill>
                  <pic:spPr>
                    <a:xfrm>
                      <a:off x="0" y="0"/>
                      <a:ext cx="5411193" cy="288966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C182975" w:rsidR="00B431E6" w:rsidRDefault="00B431E6" w:rsidP="00B431E6">
      <w:pPr>
        <w:pStyle w:val="Lgende"/>
        <w:spacing w:after="0"/>
        <w:jc w:val="center"/>
        <w:rPr>
          <w:rFonts w:ascii="Calibri" w:hAnsi="Calibri" w:cs="Calibri"/>
          <w:i w:val="0"/>
          <w:iCs w:val="0"/>
          <w:color w:val="000000"/>
          <w:sz w:val="22"/>
          <w:szCs w:val="24"/>
        </w:rPr>
      </w:pPr>
      <w:bookmarkStart w:id="2376" w:name="_Ref530417483"/>
      <w:bookmarkStart w:id="2377" w:name="_Toc536112229"/>
      <w:bookmarkStart w:id="2378" w:name="_Toc536800531"/>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376"/>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2377"/>
      <w:bookmarkEnd w:id="2378"/>
    </w:p>
    <w:p w14:paraId="0973AFE5" w14:textId="77777777" w:rsidR="00B431E6" w:rsidRPr="00EC09BF" w:rsidRDefault="00B431E6" w:rsidP="00B431E6">
      <w:pPr>
        <w:rPr>
          <w:lang w:eastAsia="zh-CN"/>
        </w:rPr>
      </w:pPr>
    </w:p>
    <w:p w14:paraId="4993FC14" w14:textId="2C4A83FD"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apparaît comme rigide sur la plage de</w:t>
      </w:r>
      <w:r w:rsidR="005B419D">
        <w:rPr>
          <w:sz w:val="22"/>
        </w:rPr>
        <w:t>s</w:t>
      </w:r>
      <w:r>
        <w:rPr>
          <w:sz w:val="22"/>
        </w:rPr>
        <w:t xml:space="preserv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w:t>
      </w:r>
      <w:r w:rsidR="00EB5E82">
        <w:rPr>
          <w:sz w:val="22"/>
        </w:rPr>
        <w:t>e</w:t>
      </w:r>
      <w:r>
        <w:rPr>
          <w:sz w:val="22"/>
        </w:rPr>
        <w:t xml:space="preserve"> </w:t>
      </w:r>
      <w:r w:rsidR="00EB5E82">
        <w:rPr>
          <w:sz w:val="22"/>
        </w:rPr>
        <w:t xml:space="preserve">comportement </w:t>
      </w:r>
      <w:r>
        <w:rPr>
          <w:sz w:val="22"/>
        </w:rPr>
        <w:t>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2379" w:name="_Toc536800422"/>
      <w:r>
        <w:lastRenderedPageBreak/>
        <w:t>Configuration du rotor 700mm</w:t>
      </w:r>
      <w:bookmarkEnd w:id="2379"/>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5"/>
                    <a:stretch>
                      <a:fillRect/>
                    </a:stretch>
                  </pic:blipFill>
                  <pic:spPr>
                    <a:xfrm>
                      <a:off x="0" y="0"/>
                      <a:ext cx="5582643" cy="2433176"/>
                    </a:xfrm>
                    <a:prstGeom prst="rect">
                      <a:avLst/>
                    </a:prstGeom>
                  </pic:spPr>
                </pic:pic>
              </a:graphicData>
            </a:graphic>
          </wp:inline>
        </w:drawing>
      </w:r>
    </w:p>
    <w:p w14:paraId="074877AA" w14:textId="113CFAC1" w:rsidR="00B431E6" w:rsidRPr="00693D56" w:rsidRDefault="00B431E6" w:rsidP="00B431E6">
      <w:pPr>
        <w:pStyle w:val="Lgende"/>
        <w:jc w:val="center"/>
        <w:rPr>
          <w:rFonts w:ascii="Calibri" w:hAnsi="Calibri" w:cs="Calibri"/>
          <w:i w:val="0"/>
          <w:iCs w:val="0"/>
          <w:color w:val="000000"/>
          <w:sz w:val="22"/>
          <w:szCs w:val="24"/>
        </w:rPr>
      </w:pPr>
      <w:bookmarkStart w:id="2380" w:name="_Ref531180650"/>
      <w:bookmarkStart w:id="2381" w:name="_Toc536112230"/>
      <w:bookmarkStart w:id="2382" w:name="_Toc536800532"/>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2380"/>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2381"/>
      <w:bookmarkEnd w:id="2382"/>
    </w:p>
    <w:p w14:paraId="78BDE072" w14:textId="61E170A0" w:rsidR="00586149" w:rsidRDefault="00586149" w:rsidP="00586149">
      <w:pPr>
        <w:spacing w:before="240" w:after="240" w:line="360" w:lineRule="auto"/>
        <w:ind w:firstLine="709"/>
      </w:pPr>
      <w:bookmarkStart w:id="2383" w:name="_Ref531166670"/>
      <w:r>
        <w:t>Cette configuration a été développée pour rapprocher la fréquence du premier mode de flexion de la vitesse maximale de fonctionnement (10</w:t>
      </w:r>
      <w:r w:rsidR="00853FC2">
        <w:t>000</w:t>
      </w:r>
      <w:r>
        <w:t xml:space="preserve"> </w:t>
      </w:r>
      <w:r w:rsidR="00853FC2">
        <w:t>tr/min</w:t>
      </w:r>
      <w:r>
        <w:t xml:space="preserve">).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w:t>
      </w:r>
      <w:r w:rsidR="00923B27">
        <w:t>sur le</w:t>
      </w:r>
      <w:r>
        <w:t xml:space="preserve">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C20694" w:rsidRPr="00C20694">
        <w:rPr>
          <w:rFonts w:cs="Calibri"/>
          <w:b/>
          <w:color w:val="000000"/>
          <w:szCs w:val="24"/>
        </w:rPr>
        <w:t xml:space="preserve">Figure </w:t>
      </w:r>
      <w:r w:rsidR="00C20694" w:rsidRPr="00C20694">
        <w:rPr>
          <w:rFonts w:cs="Calibri"/>
          <w:b/>
          <w:iCs/>
          <w:noProof/>
          <w:color w:val="000000"/>
          <w:szCs w:val="24"/>
        </w:rPr>
        <w:t>4.2</w:t>
      </w:r>
      <w:r w:rsidR="00C20694" w:rsidRPr="00C20694">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C20694" w:rsidRPr="00C20694">
        <w:rPr>
          <w:rFonts w:cs="Calibri"/>
          <w:b/>
          <w:iCs/>
          <w:color w:val="000000"/>
          <w:szCs w:val="24"/>
        </w:rPr>
        <w:t xml:space="preserve">Tableau </w:t>
      </w:r>
      <w:r w:rsidR="00C20694" w:rsidRPr="00C20694">
        <w:rPr>
          <w:rFonts w:cs="Calibri"/>
          <w:b/>
          <w:iCs/>
          <w:noProof/>
          <w:color w:val="000000"/>
          <w:szCs w:val="24"/>
        </w:rPr>
        <w:t>4.2</w:t>
      </w:r>
      <w:r w:rsidR="00C20694" w:rsidRPr="00C20694">
        <w:rPr>
          <w:rFonts w:cs="Calibri"/>
          <w:b/>
          <w:iCs/>
          <w:noProof/>
          <w:color w:val="000000"/>
          <w:szCs w:val="24"/>
        </w:rPr>
        <w:noBreakHyphen/>
        <w:t>3</w:t>
      </w:r>
      <w:r w:rsidR="008F7D7A" w:rsidRPr="008F7D7A">
        <w:rPr>
          <w:b/>
        </w:rPr>
        <w:fldChar w:fldCharType="end"/>
      </w:r>
      <w:r w:rsidR="008F7D7A" w:rsidRPr="00E9132B">
        <w:t>.</w:t>
      </w:r>
    </w:p>
    <w:p w14:paraId="21F2A806" w14:textId="4788382F" w:rsidR="00B431E6" w:rsidRPr="00FC14C6" w:rsidRDefault="00B431E6" w:rsidP="00B431E6">
      <w:pPr>
        <w:pStyle w:val="Lgende"/>
        <w:spacing w:after="0"/>
        <w:jc w:val="center"/>
        <w:rPr>
          <w:rFonts w:ascii="Calibri" w:hAnsi="Calibri" w:cs="Calibri"/>
          <w:i w:val="0"/>
          <w:iCs w:val="0"/>
          <w:color w:val="000000"/>
          <w:sz w:val="22"/>
          <w:szCs w:val="24"/>
        </w:rPr>
      </w:pPr>
      <w:bookmarkStart w:id="2384" w:name="_Ref535932983"/>
      <w:bookmarkStart w:id="2385" w:name="_Toc536112275"/>
      <w:bookmarkStart w:id="2386" w:name="_Toc536800608"/>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383"/>
      <w:bookmarkEnd w:id="2384"/>
      <w:r w:rsidRPr="00FC14C6">
        <w:rPr>
          <w:rFonts w:ascii="Calibri" w:hAnsi="Calibri" w:cs="Calibri"/>
          <w:i w:val="0"/>
          <w:iCs w:val="0"/>
          <w:color w:val="000000"/>
          <w:sz w:val="22"/>
          <w:szCs w:val="24"/>
        </w:rPr>
        <w:t> : paramètres physiques du rotor 700mm</w:t>
      </w:r>
      <w:bookmarkEnd w:id="2385"/>
      <w:bookmarkEnd w:id="2386"/>
    </w:p>
    <w:tbl>
      <w:tblPr>
        <w:tblStyle w:val="Grilledutableau"/>
        <w:tblW w:w="5000" w:type="pct"/>
        <w:tblLook w:val="0420" w:firstRow="1" w:lastRow="0" w:firstColumn="0" w:lastColumn="0" w:noHBand="0" w:noVBand="1"/>
      </w:tblPr>
      <w:tblGrid>
        <w:gridCol w:w="3393"/>
        <w:gridCol w:w="987"/>
        <w:gridCol w:w="3535"/>
        <w:gridCol w:w="1127"/>
      </w:tblGrid>
      <w:tr w:rsidR="00B8377D" w:rsidRPr="00352CB6" w14:paraId="6BAF05E2" w14:textId="77777777" w:rsidTr="00B8377D">
        <w:trPr>
          <w:trHeight w:val="20"/>
        </w:trPr>
        <w:tc>
          <w:tcPr>
            <w:tcW w:w="1876" w:type="pct"/>
            <w:tcBorders>
              <w:top w:val="single" w:sz="12" w:space="0" w:color="auto"/>
              <w:left w:val="single" w:sz="12" w:space="0" w:color="auto"/>
              <w:bottom w:val="single" w:sz="12" w:space="0" w:color="auto"/>
            </w:tcBorders>
            <w:vAlign w:val="center"/>
            <w:hideMark/>
          </w:tcPr>
          <w:p w14:paraId="7DDCC35A" w14:textId="77777777" w:rsidR="00352CB6" w:rsidRPr="00352CB6" w:rsidRDefault="00352CB6" w:rsidP="00352CB6">
            <w:pPr>
              <w:jc w:val="center"/>
            </w:pPr>
            <w:r w:rsidRPr="00352CB6">
              <w:rPr>
                <w:b/>
                <w:bCs/>
              </w:rPr>
              <w:t>Rotor long</w:t>
            </w:r>
          </w:p>
        </w:tc>
        <w:tc>
          <w:tcPr>
            <w:tcW w:w="546" w:type="pct"/>
            <w:tcBorders>
              <w:top w:val="single" w:sz="12" w:space="0" w:color="auto"/>
              <w:bottom w:val="single" w:sz="12" w:space="0" w:color="auto"/>
            </w:tcBorders>
            <w:vAlign w:val="center"/>
            <w:hideMark/>
          </w:tcPr>
          <w:p w14:paraId="193F4105" w14:textId="32644D73" w:rsidR="00352CB6" w:rsidRPr="00352CB6" w:rsidRDefault="00DF459F" w:rsidP="00352CB6">
            <w:pPr>
              <w:jc w:val="center"/>
            </w:pPr>
            <w:r>
              <w:rPr>
                <w:b/>
                <w:bCs/>
              </w:rPr>
              <w:t>en a</w:t>
            </w:r>
            <w:r w:rsidR="00352CB6" w:rsidRPr="00352CB6">
              <w:rPr>
                <w:b/>
                <w:bCs/>
              </w:rPr>
              <w:t>cier</w:t>
            </w:r>
          </w:p>
        </w:tc>
        <w:tc>
          <w:tcPr>
            <w:tcW w:w="1955" w:type="pct"/>
            <w:tcBorders>
              <w:top w:val="single" w:sz="12" w:space="0" w:color="auto"/>
              <w:bottom w:val="single" w:sz="12" w:space="0" w:color="auto"/>
            </w:tcBorders>
            <w:vAlign w:val="center"/>
            <w:hideMark/>
          </w:tcPr>
          <w:p w14:paraId="2AAE10E5" w14:textId="77777777" w:rsidR="00352CB6" w:rsidRPr="00352CB6" w:rsidRDefault="00352CB6" w:rsidP="00352CB6">
            <w:pPr>
              <w:jc w:val="center"/>
            </w:pPr>
          </w:p>
        </w:tc>
        <w:tc>
          <w:tcPr>
            <w:tcW w:w="623" w:type="pct"/>
            <w:tcBorders>
              <w:top w:val="single" w:sz="12" w:space="0" w:color="auto"/>
              <w:bottom w:val="single" w:sz="12" w:space="0" w:color="auto"/>
              <w:right w:val="single" w:sz="12" w:space="0" w:color="auto"/>
            </w:tcBorders>
            <w:vAlign w:val="center"/>
            <w:hideMark/>
          </w:tcPr>
          <w:p w14:paraId="72CADDE1" w14:textId="77777777" w:rsidR="00352CB6" w:rsidRPr="00352CB6" w:rsidRDefault="00352CB6" w:rsidP="00352CB6">
            <w:pPr>
              <w:jc w:val="center"/>
            </w:pPr>
          </w:p>
        </w:tc>
      </w:tr>
      <w:tr w:rsidR="00352CB6" w:rsidRPr="00352CB6" w14:paraId="1C293784" w14:textId="77777777" w:rsidTr="00B8377D">
        <w:trPr>
          <w:trHeight w:val="20"/>
        </w:trPr>
        <w:tc>
          <w:tcPr>
            <w:tcW w:w="1876" w:type="pct"/>
            <w:tcBorders>
              <w:top w:val="single" w:sz="12" w:space="0" w:color="auto"/>
            </w:tcBorders>
            <w:vAlign w:val="center"/>
            <w:hideMark/>
          </w:tcPr>
          <w:p w14:paraId="3481A6C3" w14:textId="77777777" w:rsidR="00352CB6" w:rsidRPr="00352CB6" w:rsidRDefault="00352CB6" w:rsidP="00352CB6">
            <w:pPr>
              <w:jc w:val="center"/>
            </w:pPr>
            <w:r w:rsidRPr="00352CB6">
              <w:t>Diamètre extérieure</w:t>
            </w:r>
          </w:p>
        </w:tc>
        <w:tc>
          <w:tcPr>
            <w:tcW w:w="546" w:type="pct"/>
            <w:tcBorders>
              <w:top w:val="single" w:sz="12" w:space="0" w:color="auto"/>
            </w:tcBorders>
            <w:vAlign w:val="center"/>
            <w:hideMark/>
          </w:tcPr>
          <w:p w14:paraId="6CE763D3" w14:textId="77777777" w:rsidR="00352CB6" w:rsidRPr="00352CB6" w:rsidRDefault="00352CB6" w:rsidP="00352CB6">
            <w:pPr>
              <w:jc w:val="center"/>
            </w:pPr>
            <w:r w:rsidRPr="00352CB6">
              <w:t>45 mm</w:t>
            </w:r>
          </w:p>
        </w:tc>
        <w:tc>
          <w:tcPr>
            <w:tcW w:w="1955" w:type="pct"/>
            <w:tcBorders>
              <w:top w:val="single" w:sz="12" w:space="0" w:color="auto"/>
            </w:tcBorders>
            <w:vAlign w:val="center"/>
            <w:hideMark/>
          </w:tcPr>
          <w:p w14:paraId="03ED7F75" w14:textId="77777777" w:rsidR="00352CB6" w:rsidRPr="00352CB6" w:rsidRDefault="00352CB6" w:rsidP="00352CB6">
            <w:pPr>
              <w:jc w:val="center"/>
            </w:pPr>
            <w:r w:rsidRPr="00352CB6">
              <w:t>Densité</w:t>
            </w:r>
          </w:p>
        </w:tc>
        <w:tc>
          <w:tcPr>
            <w:tcW w:w="623" w:type="pct"/>
            <w:tcBorders>
              <w:top w:val="single" w:sz="12" w:space="0" w:color="auto"/>
            </w:tcBorders>
            <w:vAlign w:val="center"/>
            <w:hideMark/>
          </w:tcPr>
          <w:p w14:paraId="493F4AE6" w14:textId="0B31E797" w:rsidR="00352CB6" w:rsidRPr="00352CB6" w:rsidRDefault="00352CB6" w:rsidP="00352CB6">
            <w:pPr>
              <w:jc w:val="center"/>
            </w:pPr>
            <w:r w:rsidRPr="00352CB6">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352CB6">
              <w:t>]</w:t>
            </w:r>
          </w:p>
        </w:tc>
      </w:tr>
      <w:tr w:rsidR="00352CB6" w:rsidRPr="00352CB6" w14:paraId="52DD155D" w14:textId="77777777" w:rsidTr="00352CB6">
        <w:trPr>
          <w:trHeight w:val="20"/>
        </w:trPr>
        <w:tc>
          <w:tcPr>
            <w:tcW w:w="1876" w:type="pct"/>
            <w:vAlign w:val="center"/>
            <w:hideMark/>
          </w:tcPr>
          <w:p w14:paraId="7443943F" w14:textId="77777777" w:rsidR="00352CB6" w:rsidRPr="00352CB6" w:rsidRDefault="00352CB6" w:rsidP="00352CB6">
            <w:pPr>
              <w:jc w:val="center"/>
            </w:pPr>
            <w:r w:rsidRPr="00352CB6">
              <w:t>Diamètre intérieure</w:t>
            </w:r>
          </w:p>
        </w:tc>
        <w:tc>
          <w:tcPr>
            <w:tcW w:w="546" w:type="pct"/>
            <w:vAlign w:val="center"/>
            <w:hideMark/>
          </w:tcPr>
          <w:p w14:paraId="5F9B3829" w14:textId="77777777" w:rsidR="00352CB6" w:rsidRPr="00352CB6" w:rsidRDefault="00352CB6" w:rsidP="00352CB6">
            <w:pPr>
              <w:jc w:val="center"/>
            </w:pPr>
            <w:r w:rsidRPr="00352CB6">
              <w:t>35 mm</w:t>
            </w:r>
          </w:p>
        </w:tc>
        <w:tc>
          <w:tcPr>
            <w:tcW w:w="1955" w:type="pct"/>
            <w:vAlign w:val="center"/>
            <w:hideMark/>
          </w:tcPr>
          <w:p w14:paraId="60C65FB9" w14:textId="77777777" w:rsidR="00352CB6" w:rsidRPr="00352CB6" w:rsidRDefault="00352CB6" w:rsidP="00352CB6">
            <w:pPr>
              <w:jc w:val="center"/>
            </w:pPr>
            <w:r w:rsidRPr="00352CB6">
              <w:t>Diamètre extérieure du disque 6.4kg</w:t>
            </w:r>
          </w:p>
        </w:tc>
        <w:tc>
          <w:tcPr>
            <w:tcW w:w="623" w:type="pct"/>
            <w:vAlign w:val="center"/>
            <w:hideMark/>
          </w:tcPr>
          <w:p w14:paraId="35532C73" w14:textId="77777777" w:rsidR="00352CB6" w:rsidRPr="00352CB6" w:rsidRDefault="00352CB6" w:rsidP="00352CB6">
            <w:pPr>
              <w:jc w:val="center"/>
            </w:pPr>
            <w:r w:rsidRPr="00352CB6">
              <w:t>149 mm</w:t>
            </w:r>
          </w:p>
        </w:tc>
      </w:tr>
      <w:tr w:rsidR="00352CB6" w:rsidRPr="00352CB6" w14:paraId="28525D9A" w14:textId="77777777" w:rsidTr="00352CB6">
        <w:trPr>
          <w:trHeight w:val="20"/>
        </w:trPr>
        <w:tc>
          <w:tcPr>
            <w:tcW w:w="1876" w:type="pct"/>
            <w:vAlign w:val="center"/>
            <w:hideMark/>
          </w:tcPr>
          <w:p w14:paraId="0689659C" w14:textId="77777777" w:rsidR="00352CB6" w:rsidRPr="00352CB6" w:rsidRDefault="00352CB6" w:rsidP="00352CB6">
            <w:pPr>
              <w:jc w:val="center"/>
            </w:pPr>
            <w:r w:rsidRPr="00352CB6">
              <w:t>Longueur totale (L)</w:t>
            </w:r>
          </w:p>
        </w:tc>
        <w:tc>
          <w:tcPr>
            <w:tcW w:w="546" w:type="pct"/>
            <w:vAlign w:val="center"/>
            <w:hideMark/>
          </w:tcPr>
          <w:p w14:paraId="600BB676" w14:textId="77777777" w:rsidR="00352CB6" w:rsidRPr="00352CB6" w:rsidRDefault="00352CB6" w:rsidP="00352CB6">
            <w:pPr>
              <w:jc w:val="center"/>
            </w:pPr>
            <w:r w:rsidRPr="00352CB6">
              <w:t>700 mm</w:t>
            </w:r>
          </w:p>
        </w:tc>
        <w:tc>
          <w:tcPr>
            <w:tcW w:w="1955" w:type="pct"/>
            <w:vAlign w:val="center"/>
            <w:hideMark/>
          </w:tcPr>
          <w:p w14:paraId="3C63ADD3" w14:textId="77777777" w:rsidR="00352CB6" w:rsidRPr="00352CB6" w:rsidRDefault="00352CB6" w:rsidP="00352CB6">
            <w:pPr>
              <w:jc w:val="center"/>
            </w:pPr>
            <w:r w:rsidRPr="00352CB6">
              <w:t>Largeur du disque</w:t>
            </w:r>
          </w:p>
        </w:tc>
        <w:tc>
          <w:tcPr>
            <w:tcW w:w="623" w:type="pct"/>
            <w:vAlign w:val="center"/>
            <w:hideMark/>
          </w:tcPr>
          <w:p w14:paraId="57105324" w14:textId="77777777" w:rsidR="00352CB6" w:rsidRPr="00352CB6" w:rsidRDefault="00352CB6" w:rsidP="00352CB6">
            <w:pPr>
              <w:jc w:val="center"/>
            </w:pPr>
            <w:r w:rsidRPr="00352CB6">
              <w:t>52 mm</w:t>
            </w:r>
          </w:p>
        </w:tc>
      </w:tr>
      <w:tr w:rsidR="00352CB6" w:rsidRPr="00352CB6" w14:paraId="1D6CB4BB" w14:textId="77777777" w:rsidTr="00352CB6">
        <w:trPr>
          <w:trHeight w:val="20"/>
        </w:trPr>
        <w:tc>
          <w:tcPr>
            <w:tcW w:w="1876" w:type="pct"/>
            <w:vAlign w:val="center"/>
            <w:hideMark/>
          </w:tcPr>
          <w:p w14:paraId="7ADDA865" w14:textId="524C7690" w:rsidR="00352CB6" w:rsidRPr="00352CB6" w:rsidRDefault="00352CB6" w:rsidP="00352CB6">
            <w:pPr>
              <w:jc w:val="center"/>
            </w:pPr>
            <w:r w:rsidRPr="00352CB6">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352CB6">
              <w:t>)</w:t>
            </w:r>
          </w:p>
        </w:tc>
        <w:tc>
          <w:tcPr>
            <w:tcW w:w="546" w:type="pct"/>
            <w:vAlign w:val="center"/>
            <w:hideMark/>
          </w:tcPr>
          <w:p w14:paraId="24922786" w14:textId="77777777" w:rsidR="00352CB6" w:rsidRPr="00352CB6" w:rsidRDefault="00352CB6" w:rsidP="00352CB6">
            <w:pPr>
              <w:jc w:val="center"/>
            </w:pPr>
            <w:r w:rsidRPr="00352CB6">
              <w:t>30 mm</w:t>
            </w:r>
          </w:p>
        </w:tc>
        <w:tc>
          <w:tcPr>
            <w:tcW w:w="1955" w:type="pct"/>
            <w:vAlign w:val="center"/>
            <w:hideMark/>
          </w:tcPr>
          <w:p w14:paraId="16030AD6" w14:textId="77777777" w:rsidR="00352CB6" w:rsidRPr="00352CB6" w:rsidRDefault="00352CB6" w:rsidP="00352CB6">
            <w:pPr>
              <w:jc w:val="center"/>
            </w:pPr>
            <w:r w:rsidRPr="00352CB6">
              <w:t>Diamètre extérieure du disque 10.4kg</w:t>
            </w:r>
          </w:p>
        </w:tc>
        <w:tc>
          <w:tcPr>
            <w:tcW w:w="623" w:type="pct"/>
            <w:vAlign w:val="center"/>
            <w:hideMark/>
          </w:tcPr>
          <w:p w14:paraId="0DC36E57" w14:textId="77777777" w:rsidR="00352CB6" w:rsidRPr="00352CB6" w:rsidRDefault="00352CB6" w:rsidP="00352CB6">
            <w:pPr>
              <w:jc w:val="center"/>
            </w:pPr>
            <w:r w:rsidRPr="00352CB6">
              <w:t>152 mm</w:t>
            </w:r>
          </w:p>
        </w:tc>
      </w:tr>
      <w:tr w:rsidR="00352CB6" w:rsidRPr="00352CB6" w14:paraId="22D75548" w14:textId="77777777" w:rsidTr="00352CB6">
        <w:trPr>
          <w:trHeight w:val="20"/>
        </w:trPr>
        <w:tc>
          <w:tcPr>
            <w:tcW w:w="1876" w:type="pct"/>
            <w:vAlign w:val="center"/>
            <w:hideMark/>
          </w:tcPr>
          <w:p w14:paraId="6E5E3B74" w14:textId="1FD820F9" w:rsidR="00352CB6" w:rsidRPr="00352CB6" w:rsidRDefault="00352CB6" w:rsidP="00352CB6">
            <w:pPr>
              <w:jc w:val="center"/>
            </w:pPr>
            <w:r w:rsidRPr="00352CB6">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352CB6">
              <w:t>)</w:t>
            </w:r>
          </w:p>
        </w:tc>
        <w:tc>
          <w:tcPr>
            <w:tcW w:w="546" w:type="pct"/>
            <w:vAlign w:val="center"/>
            <w:hideMark/>
          </w:tcPr>
          <w:p w14:paraId="301BC2F5" w14:textId="77777777" w:rsidR="00352CB6" w:rsidRPr="00352CB6" w:rsidRDefault="00352CB6" w:rsidP="00352CB6">
            <w:pPr>
              <w:jc w:val="center"/>
            </w:pPr>
            <w:r w:rsidRPr="00352CB6">
              <w:t>520 mm</w:t>
            </w:r>
          </w:p>
        </w:tc>
        <w:tc>
          <w:tcPr>
            <w:tcW w:w="1955" w:type="pct"/>
            <w:vAlign w:val="center"/>
            <w:hideMark/>
          </w:tcPr>
          <w:p w14:paraId="3413078C" w14:textId="77777777" w:rsidR="00352CB6" w:rsidRPr="00352CB6" w:rsidRDefault="00352CB6" w:rsidP="00352CB6">
            <w:pPr>
              <w:jc w:val="center"/>
            </w:pPr>
            <w:r w:rsidRPr="00352CB6">
              <w:t>Largeur du disque</w:t>
            </w:r>
          </w:p>
        </w:tc>
        <w:tc>
          <w:tcPr>
            <w:tcW w:w="623" w:type="pct"/>
            <w:vAlign w:val="center"/>
            <w:hideMark/>
          </w:tcPr>
          <w:p w14:paraId="591557D4" w14:textId="77777777" w:rsidR="00352CB6" w:rsidRPr="00352CB6" w:rsidRDefault="00352CB6" w:rsidP="00352CB6">
            <w:pPr>
              <w:jc w:val="center"/>
            </w:pPr>
            <w:r w:rsidRPr="00352CB6">
              <w:t>80 mm</w:t>
            </w:r>
          </w:p>
        </w:tc>
      </w:tr>
      <w:tr w:rsidR="00352CB6" w:rsidRPr="00352CB6" w14:paraId="1D270083" w14:textId="77777777" w:rsidTr="00352CB6">
        <w:trPr>
          <w:trHeight w:val="20"/>
        </w:trPr>
        <w:tc>
          <w:tcPr>
            <w:tcW w:w="1876" w:type="pct"/>
            <w:vAlign w:val="center"/>
            <w:hideMark/>
          </w:tcPr>
          <w:p w14:paraId="39EF68E6" w14:textId="33167C60" w:rsidR="00352CB6" w:rsidRPr="00352CB6" w:rsidRDefault="00352CB6" w:rsidP="00352CB6">
            <w:pPr>
              <w:jc w:val="center"/>
            </w:pPr>
            <w:r w:rsidRPr="00352CB6">
              <w:t>Distance palier/disque 10.4kg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352CB6">
              <w:t>)</w:t>
            </w:r>
          </w:p>
        </w:tc>
        <w:tc>
          <w:tcPr>
            <w:tcW w:w="546" w:type="pct"/>
            <w:vAlign w:val="center"/>
            <w:hideMark/>
          </w:tcPr>
          <w:p w14:paraId="30980CCF" w14:textId="77777777" w:rsidR="00352CB6" w:rsidRPr="00352CB6" w:rsidRDefault="00352CB6" w:rsidP="00352CB6">
            <w:pPr>
              <w:jc w:val="center"/>
            </w:pPr>
            <w:r w:rsidRPr="00352CB6">
              <w:t>110 mm</w:t>
            </w:r>
          </w:p>
        </w:tc>
        <w:tc>
          <w:tcPr>
            <w:tcW w:w="1955" w:type="pct"/>
            <w:vAlign w:val="center"/>
            <w:hideMark/>
          </w:tcPr>
          <w:p w14:paraId="54301F17" w14:textId="77777777" w:rsidR="00352CB6" w:rsidRPr="00352CB6" w:rsidRDefault="00352CB6" w:rsidP="00352CB6">
            <w:pPr>
              <w:jc w:val="center"/>
            </w:pPr>
          </w:p>
        </w:tc>
        <w:tc>
          <w:tcPr>
            <w:tcW w:w="623" w:type="pct"/>
            <w:vAlign w:val="center"/>
            <w:hideMark/>
          </w:tcPr>
          <w:p w14:paraId="5525908B" w14:textId="77777777" w:rsidR="00352CB6" w:rsidRPr="00352CB6" w:rsidRDefault="00352CB6" w:rsidP="00352CB6">
            <w:pPr>
              <w:jc w:val="center"/>
            </w:pPr>
          </w:p>
        </w:tc>
      </w:tr>
      <w:tr w:rsidR="00352CB6" w:rsidRPr="00352CB6" w14:paraId="41D5DA90" w14:textId="77777777" w:rsidTr="00352CB6">
        <w:trPr>
          <w:trHeight w:val="20"/>
        </w:trPr>
        <w:tc>
          <w:tcPr>
            <w:tcW w:w="1876" w:type="pct"/>
            <w:vAlign w:val="center"/>
            <w:hideMark/>
          </w:tcPr>
          <w:p w14:paraId="7C4B5729" w14:textId="6CE20967" w:rsidR="00352CB6" w:rsidRPr="00352CB6" w:rsidRDefault="00352CB6" w:rsidP="00352CB6">
            <w:pPr>
              <w:jc w:val="center"/>
            </w:pPr>
            <w:r w:rsidRPr="00352CB6">
              <w:t>Distance roulement/disque 6.4kg (</w:t>
            </w:r>
            <m:oMath>
              <m:sSub>
                <m:sSubPr>
                  <m:ctrlPr>
                    <w:rPr>
                      <w:rFonts w:ascii="Cambria Math" w:hAnsi="Cambria Math"/>
                      <w:i/>
                      <w:iCs/>
                    </w:rPr>
                  </m:ctrlPr>
                </m:sSubPr>
                <m:e>
                  <m:r>
                    <w:rPr>
                      <w:rFonts w:ascii="Cambria Math" w:hAnsi="Cambria Math"/>
                    </w:rPr>
                    <m:t>L</m:t>
                  </m:r>
                </m:e>
                <m:sub>
                  <m:r>
                    <w:rPr>
                      <w:rFonts w:ascii="Cambria Math" w:hAnsi="Cambria Math"/>
                    </w:rPr>
                    <m:t>4</m:t>
                  </m:r>
                </m:sub>
              </m:sSub>
            </m:oMath>
            <w:r w:rsidRPr="00352CB6">
              <w:t>)</w:t>
            </w:r>
          </w:p>
        </w:tc>
        <w:tc>
          <w:tcPr>
            <w:tcW w:w="546" w:type="pct"/>
            <w:vAlign w:val="center"/>
            <w:hideMark/>
          </w:tcPr>
          <w:p w14:paraId="715BBB39" w14:textId="148E48A0" w:rsidR="00352CB6" w:rsidRPr="00352CB6" w:rsidRDefault="00352CB6" w:rsidP="00352CB6">
            <w:pPr>
              <w:jc w:val="center"/>
            </w:pPr>
            <w:r w:rsidRPr="00352CB6">
              <w:t>260 mm</w:t>
            </w:r>
          </w:p>
        </w:tc>
        <w:tc>
          <w:tcPr>
            <w:tcW w:w="1955" w:type="pct"/>
            <w:vAlign w:val="center"/>
            <w:hideMark/>
          </w:tcPr>
          <w:p w14:paraId="672A794F" w14:textId="77777777" w:rsidR="00352CB6" w:rsidRPr="00352CB6" w:rsidRDefault="00352CB6" w:rsidP="00352CB6">
            <w:pPr>
              <w:jc w:val="center"/>
            </w:pPr>
          </w:p>
        </w:tc>
        <w:tc>
          <w:tcPr>
            <w:tcW w:w="623" w:type="pct"/>
            <w:vAlign w:val="center"/>
            <w:hideMark/>
          </w:tcPr>
          <w:p w14:paraId="637CB26D" w14:textId="77777777" w:rsidR="00352CB6" w:rsidRPr="00352CB6" w:rsidRDefault="00352CB6" w:rsidP="00352CB6">
            <w:pPr>
              <w:jc w:val="center"/>
            </w:pPr>
          </w:p>
        </w:tc>
      </w:tr>
    </w:tbl>
    <w:p w14:paraId="29B0B444" w14:textId="7A52290A"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 xml:space="preserve">sont obtenus pour une charge statique de 175 N. L’excentricité du rotor dans le palier pour cette charge statique est </w:t>
      </w:r>
      <w:r w:rsidR="00586149" w:rsidRPr="00CE0A3A">
        <w:rPr>
          <w:sz w:val="22"/>
        </w:rPr>
        <w:lastRenderedPageBreak/>
        <w:t>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6"/>
                    <a:stretch>
                      <a:fillRect/>
                    </a:stretch>
                  </pic:blipFill>
                  <pic:spPr>
                    <a:xfrm>
                      <a:off x="0" y="0"/>
                      <a:ext cx="4750779" cy="3170206"/>
                    </a:xfrm>
                    <a:prstGeom prst="rect">
                      <a:avLst/>
                    </a:prstGeom>
                  </pic:spPr>
                </pic:pic>
              </a:graphicData>
            </a:graphic>
          </wp:inline>
        </w:drawing>
      </w:r>
    </w:p>
    <w:p w14:paraId="78C9ECD4" w14:textId="128E1BE9" w:rsidR="00B431E6" w:rsidRPr="008A59A9" w:rsidRDefault="00B431E6" w:rsidP="00B431E6">
      <w:pPr>
        <w:pStyle w:val="Lgende"/>
        <w:jc w:val="center"/>
        <w:rPr>
          <w:rFonts w:ascii="Calibri" w:hAnsi="Calibri" w:cs="Calibri"/>
          <w:i w:val="0"/>
          <w:iCs w:val="0"/>
          <w:color w:val="000000"/>
          <w:sz w:val="22"/>
          <w:szCs w:val="24"/>
        </w:rPr>
      </w:pPr>
      <w:bookmarkStart w:id="2387" w:name="_Ref535920258"/>
      <w:bookmarkStart w:id="2388" w:name="_Toc536112231"/>
      <w:bookmarkStart w:id="2389" w:name="_Toc536800533"/>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2387"/>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2388"/>
      <w:bookmarkEnd w:id="2389"/>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7"/>
                    <a:stretch>
                      <a:fillRect/>
                    </a:stretch>
                  </pic:blipFill>
                  <pic:spPr>
                    <a:xfrm>
                      <a:off x="0" y="0"/>
                      <a:ext cx="4957731" cy="3308305"/>
                    </a:xfrm>
                    <a:prstGeom prst="rect">
                      <a:avLst/>
                    </a:prstGeom>
                  </pic:spPr>
                </pic:pic>
              </a:graphicData>
            </a:graphic>
          </wp:inline>
        </w:drawing>
      </w:r>
    </w:p>
    <w:p w14:paraId="1C5A5EBB" w14:textId="27ADF6A7" w:rsidR="00B431E6" w:rsidRPr="008A59A9" w:rsidRDefault="00B431E6" w:rsidP="00B431E6">
      <w:pPr>
        <w:pStyle w:val="Lgende"/>
        <w:jc w:val="center"/>
        <w:rPr>
          <w:rFonts w:ascii="Calibri" w:hAnsi="Calibri" w:cs="Calibri"/>
          <w:i w:val="0"/>
          <w:iCs w:val="0"/>
          <w:color w:val="000000"/>
          <w:sz w:val="22"/>
          <w:szCs w:val="24"/>
        </w:rPr>
      </w:pPr>
      <w:bookmarkStart w:id="2390" w:name="_Ref535920264"/>
      <w:bookmarkStart w:id="2391" w:name="_Toc536112232"/>
      <w:bookmarkStart w:id="2392" w:name="_Toc536800534"/>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2390"/>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2391"/>
      <w:bookmarkEnd w:id="2392"/>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8"/>
                    <a:stretch>
                      <a:fillRect/>
                    </a:stretch>
                  </pic:blipFill>
                  <pic:spPr>
                    <a:xfrm>
                      <a:off x="0" y="0"/>
                      <a:ext cx="4480498" cy="2548053"/>
                    </a:xfrm>
                    <a:prstGeom prst="rect">
                      <a:avLst/>
                    </a:prstGeom>
                  </pic:spPr>
                </pic:pic>
              </a:graphicData>
            </a:graphic>
          </wp:inline>
        </w:drawing>
      </w:r>
    </w:p>
    <w:p w14:paraId="258B9935" w14:textId="782FDD1B" w:rsidR="00B431E6" w:rsidRPr="008A59A9" w:rsidRDefault="00B431E6" w:rsidP="00332E04">
      <w:pPr>
        <w:pStyle w:val="Lgende"/>
        <w:spacing w:after="240"/>
        <w:jc w:val="center"/>
        <w:rPr>
          <w:rFonts w:ascii="Calibri" w:hAnsi="Calibri" w:cs="Calibri"/>
          <w:i w:val="0"/>
          <w:iCs w:val="0"/>
          <w:color w:val="000000"/>
          <w:sz w:val="22"/>
          <w:szCs w:val="24"/>
        </w:rPr>
      </w:pPr>
      <w:bookmarkStart w:id="2393" w:name="_Ref535920319"/>
      <w:bookmarkStart w:id="2394" w:name="_Toc536112233"/>
      <w:bookmarkStart w:id="2395" w:name="_Toc536800535"/>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2393"/>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2394"/>
      <w:bookmarkEnd w:id="2395"/>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9"/>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0"/>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3B1735F9" w:rsidR="00B431E6" w:rsidRDefault="00B431E6" w:rsidP="00B431E6">
      <w:pPr>
        <w:pStyle w:val="Lgende"/>
        <w:spacing w:after="0"/>
        <w:jc w:val="center"/>
        <w:rPr>
          <w:rFonts w:ascii="Calibri" w:hAnsi="Calibri" w:cs="Calibri"/>
          <w:i w:val="0"/>
          <w:iCs w:val="0"/>
          <w:color w:val="000000"/>
          <w:sz w:val="22"/>
          <w:szCs w:val="24"/>
        </w:rPr>
      </w:pPr>
      <w:bookmarkStart w:id="2396" w:name="_Ref531190495"/>
      <w:bookmarkStart w:id="2397" w:name="_Toc536112234"/>
      <w:bookmarkStart w:id="2398" w:name="_Toc536800536"/>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396"/>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2397"/>
      <w:bookmarkEnd w:id="2398"/>
    </w:p>
    <w:p w14:paraId="0AA2BD30" w14:textId="77777777" w:rsidR="00B431E6" w:rsidRDefault="00B431E6" w:rsidP="00665DA5">
      <w:pPr>
        <w:pStyle w:val="Titre2"/>
        <w:ind w:left="709"/>
      </w:pPr>
      <w:bookmarkStart w:id="2399" w:name="_Toc536800423"/>
      <w:r>
        <w:lastRenderedPageBreak/>
        <w:t>Simulation du rotor 430mm</w:t>
      </w:r>
      <w:bookmarkEnd w:id="2399"/>
    </w:p>
    <w:p w14:paraId="1438AC94" w14:textId="4B1FB912" w:rsidR="00E0796B" w:rsidRDefault="00E0796B" w:rsidP="00ED1763">
      <w:pPr>
        <w:spacing w:before="240" w:after="240" w:line="360" w:lineRule="auto"/>
        <w:ind w:firstLine="709"/>
      </w:pPr>
      <w:r>
        <w:t>Les simulations</w:t>
      </w:r>
      <w:r w:rsidR="002913A0">
        <w:t xml:space="preserve"> du rotor court</w:t>
      </w:r>
      <w:r>
        <w:t xml:space="preserve">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C20694" w:rsidRPr="00C20694">
        <w:rPr>
          <w:rFonts w:cs="Calibri"/>
          <w:b/>
          <w:iCs/>
          <w:color w:val="000000"/>
          <w:szCs w:val="24"/>
        </w:rPr>
        <w:t>Figure 4.3</w:t>
      </w:r>
      <w:r w:rsidR="00C20694" w:rsidRPr="00C20694">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C20694" w:rsidRPr="00C20694">
        <w:rPr>
          <w:rFonts w:cs="Calibri"/>
          <w:b/>
          <w:iCs/>
          <w:color w:val="000000"/>
          <w:szCs w:val="24"/>
        </w:rPr>
        <w:t>Figure 4.3</w:t>
      </w:r>
      <w:r w:rsidR="00C20694" w:rsidRPr="00C20694">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1"/>
                    <a:stretch>
                      <a:fillRect/>
                    </a:stretch>
                  </pic:blipFill>
                  <pic:spPr>
                    <a:xfrm>
                      <a:off x="0" y="0"/>
                      <a:ext cx="5760720" cy="1487805"/>
                    </a:xfrm>
                    <a:prstGeom prst="rect">
                      <a:avLst/>
                    </a:prstGeom>
                  </pic:spPr>
                </pic:pic>
              </a:graphicData>
            </a:graphic>
          </wp:inline>
        </w:drawing>
      </w:r>
    </w:p>
    <w:p w14:paraId="3400B7B7" w14:textId="78F86900"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2400" w:name="_Ref533608481"/>
      <w:bookmarkStart w:id="2401" w:name="_Toc536112235"/>
      <w:bookmarkStart w:id="2402" w:name="_Toc536800537"/>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400"/>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2401"/>
      <w:bookmarkEnd w:id="2402"/>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A9315F">
        <w:t>(MC)</w:t>
      </w:r>
      <w:r w:rsidR="00ED1763">
        <w:t xml:space="preserve"> ou par le défaut de fibre neutre </w:t>
      </w:r>
      <w:r w:rsidR="00ED1763" w:rsidRPr="00A9315F">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2403" w:name="_Toc536800424"/>
      <w:r>
        <w:t>Vibrations synchrones</w:t>
      </w:r>
      <w:bookmarkEnd w:id="2403"/>
      <w:r>
        <w:t xml:space="preserve"> </w:t>
      </w:r>
    </w:p>
    <w:p w14:paraId="60B6D3BB" w14:textId="4D7E6992"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w:t>
      </w:r>
      <w:r w:rsidR="008057DD">
        <w:t>rapidement lors de premiers 200</w:t>
      </w:r>
      <w:r>
        <w:t xml:space="preserve">s de de la simulation. Les résultats d’essais montrent une augmentation moins rapide. </w:t>
      </w:r>
      <w:r>
        <w:lastRenderedPageBreak/>
        <w:t xml:space="preserve">Toutes les amplitudes ont tendance à </w:t>
      </w:r>
      <w:r w:rsidR="0013743C">
        <w:t>se stabiliser après environ 600</w:t>
      </w:r>
      <w:r>
        <w:t xml:space="preserve">s pour les valeurs calculées et </w:t>
      </w:r>
      <w:r w:rsidR="0012012C">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34C61F38">
            <wp:extent cx="5036619" cy="36000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6619" cy="3600000"/>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6DCFC0FC">
            <wp:extent cx="5028169" cy="36000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8169" cy="3600000"/>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38264DEA"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2404" w:name="_Ref533687109"/>
      <w:bookmarkStart w:id="2405" w:name="_Toc536112236"/>
      <w:bookmarkStart w:id="2406" w:name="_Toc536800538"/>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404"/>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2405"/>
      <w:bookmarkEnd w:id="2406"/>
    </w:p>
    <w:p w14:paraId="53606E45" w14:textId="38B96A1B" w:rsidR="00B431E6" w:rsidRDefault="00B431E6" w:rsidP="00B431E6">
      <w:pPr>
        <w:spacing w:line="360" w:lineRule="auto"/>
        <w:jc w:val="center"/>
      </w:pPr>
      <w:r>
        <w:rPr>
          <w:noProof/>
          <w:lang w:eastAsia="zh-CN"/>
        </w:rPr>
        <w:lastRenderedPageBreak/>
        <w:drawing>
          <wp:inline distT="0" distB="0" distL="0" distR="0" wp14:anchorId="0BD0264A" wp14:editId="5E6FEE3D">
            <wp:extent cx="5036620" cy="36000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6620" cy="3600000"/>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1013D8A6">
            <wp:extent cx="5036408" cy="3600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6408" cy="3600000"/>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55A841D"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2407" w:name="_Ref533687112"/>
      <w:bookmarkStart w:id="2408" w:name="_Toc536112237"/>
      <w:bookmarkStart w:id="2409" w:name="_Toc536800539"/>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407"/>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2408"/>
      <w:bookmarkEnd w:id="2409"/>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3C5DB58D"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C20694" w:rsidRPr="00C20694">
        <w:rPr>
          <w:b/>
          <w:iCs/>
        </w:rPr>
        <w:t>Figure 4.3</w:t>
      </w:r>
      <w:r w:rsidR="00C20694" w:rsidRPr="00C20694">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45942F96"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r w:rsidR="000F7453" w:rsidRPr="006E0A5E">
        <w:t>lubrifiant.</w:t>
      </w:r>
      <w:r w:rsidR="00BF5EFC">
        <w:t xml:space="preserve"> Cette température </w:t>
      </w:r>
      <w:r w:rsidR="00F71EE9">
        <w:t>moyenne</w:t>
      </w:r>
      <w:r w:rsidR="00DA540C">
        <w:t xml:space="preserve"> stabilisée</w:t>
      </w:r>
      <w:r w:rsidR="00F71EE9">
        <w:t xml:space="preserve"> </w:t>
      </w:r>
      <w:r w:rsidR="00DA540C">
        <w:t xml:space="preserve">du rotor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C20694" w:rsidRPr="00C20694">
        <w:rPr>
          <w:b/>
          <w:iCs/>
        </w:rPr>
        <w:t>Figure 4.3</w:t>
      </w:r>
      <w:r w:rsidR="00C20694" w:rsidRPr="00C20694">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56157341" w:rsidR="00C60B62" w:rsidRDefault="00C60B62" w:rsidP="00C60B62">
      <w:pPr>
        <w:spacing w:before="120" w:after="240" w:line="360" w:lineRule="auto"/>
        <w:rPr>
          <w:b/>
        </w:rPr>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3</w:t>
      </w:r>
      <w:r w:rsidRPr="00C60B62">
        <w:rPr>
          <w:b/>
        </w:rPr>
        <w:fldChar w:fldCharType="end"/>
      </w:r>
      <w:r w:rsidRPr="00C60B62">
        <w:rPr>
          <w: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18"/>
      </w:tblGrid>
      <w:tr w:rsidR="00CD72BD" w14:paraId="328FEF19" w14:textId="77777777" w:rsidTr="00CD72BD">
        <w:tc>
          <w:tcPr>
            <w:tcW w:w="4549" w:type="dxa"/>
          </w:tcPr>
          <w:p w14:paraId="76F671E7" w14:textId="461CDBBB" w:rsidR="00CD72BD" w:rsidRDefault="00CD72BD" w:rsidP="00CD72BD">
            <w:pPr>
              <w:jc w:val="center"/>
            </w:pPr>
            <w:r w:rsidRPr="006865B8">
              <w:rPr>
                <w:noProof/>
                <w:lang w:eastAsia="zh-CN"/>
              </w:rPr>
              <w:drawing>
                <wp:inline distT="0" distB="0" distL="0" distR="0" wp14:anchorId="57940093" wp14:editId="791FB5C8">
                  <wp:extent cx="2824214" cy="1800000"/>
                  <wp:effectExtent l="0" t="0" r="0" b="0"/>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6"/>
                          <a:stretch>
                            <a:fillRect/>
                          </a:stretch>
                        </pic:blipFill>
                        <pic:spPr>
                          <a:xfrm>
                            <a:off x="0" y="0"/>
                            <a:ext cx="2824214" cy="1800000"/>
                          </a:xfrm>
                          <a:prstGeom prst="rect">
                            <a:avLst/>
                          </a:prstGeom>
                        </pic:spPr>
                      </pic:pic>
                    </a:graphicData>
                  </a:graphic>
                </wp:inline>
              </w:drawing>
            </w:r>
            <w:r>
              <w:br/>
              <w:t>(a)</w:t>
            </w:r>
          </w:p>
        </w:tc>
        <w:tc>
          <w:tcPr>
            <w:tcW w:w="4513" w:type="dxa"/>
          </w:tcPr>
          <w:p w14:paraId="677C9C95" w14:textId="5EC4F578" w:rsidR="00CD72BD" w:rsidRDefault="00CD72BD" w:rsidP="00CD72BD">
            <w:pPr>
              <w:jc w:val="center"/>
            </w:pPr>
            <w:r w:rsidRPr="006865B8">
              <w:rPr>
                <w:noProof/>
                <w:lang w:eastAsia="zh-CN"/>
              </w:rPr>
              <w:drawing>
                <wp:inline distT="0" distB="0" distL="0" distR="0" wp14:anchorId="1195A4F2" wp14:editId="16A22EF1">
                  <wp:extent cx="2790908" cy="1799590"/>
                  <wp:effectExtent l="0" t="0" r="9525" b="0"/>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87"/>
                          <a:stretch>
                            <a:fillRect/>
                          </a:stretch>
                        </pic:blipFill>
                        <pic:spPr>
                          <a:xfrm>
                            <a:off x="0" y="0"/>
                            <a:ext cx="2791874" cy="1800213"/>
                          </a:xfrm>
                          <a:prstGeom prst="rect">
                            <a:avLst/>
                          </a:prstGeom>
                        </pic:spPr>
                      </pic:pic>
                    </a:graphicData>
                  </a:graphic>
                </wp:inline>
              </w:drawing>
            </w:r>
            <w:r>
              <w:br/>
              <w:t>(b)</w:t>
            </w:r>
          </w:p>
        </w:tc>
      </w:tr>
    </w:tbl>
    <w:p w14:paraId="79D114D0" w14:textId="77777777" w:rsidR="00CD72BD" w:rsidRDefault="00CD72BD" w:rsidP="00CD72BD">
      <w:pPr>
        <w:spacing w:after="240"/>
        <w:jc w:val="center"/>
      </w:pPr>
      <w:bookmarkStart w:id="2410" w:name="_Ref535571778"/>
      <w:bookmarkStart w:id="2411" w:name="_Toc536112238"/>
      <w:bookmarkStart w:id="2412" w:name="_Toc536800540"/>
      <w:r w:rsidRPr="006865B8">
        <w:t xml:space="preserve">Figure </w:t>
      </w:r>
      <w:r>
        <w:rPr>
          <w:noProof/>
        </w:rPr>
        <w:fldChar w:fldCharType="begin"/>
      </w:r>
      <w:r>
        <w:rPr>
          <w:noProof/>
        </w:rPr>
        <w:instrText xml:space="preserve"> STYLEREF 2 \s </w:instrText>
      </w:r>
      <w:r>
        <w:rPr>
          <w:noProof/>
        </w:rPr>
        <w:fldChar w:fldCharType="separate"/>
      </w:r>
      <w:r w:rsidR="00C20694">
        <w:rPr>
          <w:noProof/>
        </w:rPr>
        <w:t>4.3</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C20694">
        <w:rPr>
          <w:noProof/>
        </w:rPr>
        <w:t>4</w:t>
      </w:r>
      <w:r>
        <w:rPr>
          <w:noProof/>
        </w:rPr>
        <w:fldChar w:fldCharType="end"/>
      </w:r>
      <w:bookmarkEnd w:id="2410"/>
      <w:r w:rsidRPr="006865B8">
        <w:t xml:space="preserve"> : Evolution des amplitudes (a) et des phases (b) avec </w:t>
      </w:r>
      <w:r>
        <w:t xml:space="preserve">la </w:t>
      </w:r>
      <w:r w:rsidRPr="006865B8">
        <w:t>température</w:t>
      </w:r>
      <w:r>
        <w:t xml:space="preserve"> pour un balourd constant</w:t>
      </w:r>
      <w:bookmarkEnd w:id="2411"/>
      <w:bookmarkEnd w:id="2412"/>
    </w:p>
    <w:p w14:paraId="7B8EC92B" w14:textId="77777777" w:rsidR="00CD72BD" w:rsidRDefault="00CD72BD" w:rsidP="00C60B62">
      <w:pPr>
        <w:spacing w:before="120" w:after="240" w:line="360" w:lineRule="auto"/>
      </w:pPr>
    </w:p>
    <w:p w14:paraId="19849F84" w14:textId="77777777" w:rsidR="009D5221" w:rsidRDefault="009D5221" w:rsidP="009D5221">
      <w:pPr>
        <w:spacing w:before="240" w:line="360" w:lineRule="auto"/>
        <w:jc w:val="center"/>
      </w:pPr>
      <w:r>
        <w:rPr>
          <w:noProof/>
          <w:lang w:eastAsia="zh-CN"/>
        </w:rPr>
        <w:lastRenderedPageBreak/>
        <w:drawing>
          <wp:inline distT="0" distB="0" distL="0" distR="0" wp14:anchorId="5EB230F9" wp14:editId="7ADC5241">
            <wp:extent cx="4707621" cy="28800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7621" cy="2880000"/>
                    </a:xfrm>
                    <a:prstGeom prst="rect">
                      <a:avLst/>
                    </a:prstGeom>
                  </pic:spPr>
                </pic:pic>
              </a:graphicData>
            </a:graphic>
          </wp:inline>
        </w:drawing>
      </w:r>
    </w:p>
    <w:p w14:paraId="0FE85283" w14:textId="4DF0C561" w:rsidR="009D5221" w:rsidRDefault="009D5221" w:rsidP="009D5221">
      <w:pPr>
        <w:pStyle w:val="Lgende"/>
        <w:jc w:val="center"/>
        <w:rPr>
          <w:rFonts w:ascii="Calibri" w:eastAsia="Times New Roman" w:hAnsi="Calibri" w:cs="Times New Roman"/>
          <w:i w:val="0"/>
          <w:iCs w:val="0"/>
          <w:color w:val="auto"/>
          <w:sz w:val="22"/>
          <w:szCs w:val="20"/>
          <w:lang w:eastAsia="fr-FR"/>
        </w:rPr>
      </w:pPr>
      <w:bookmarkStart w:id="2413" w:name="_Ref536539541"/>
      <w:bookmarkStart w:id="2414" w:name="_Toc536800541"/>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2413"/>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bookmarkEnd w:id="2414"/>
    </w:p>
    <w:p w14:paraId="06856108" w14:textId="77777777" w:rsidR="00E96B85" w:rsidRPr="00E96B85" w:rsidRDefault="00E96B85" w:rsidP="00E96B85"/>
    <w:p w14:paraId="227635FB" w14:textId="77777777" w:rsidR="00C039ED" w:rsidRDefault="00A170C7" w:rsidP="00E91338">
      <w:pPr>
        <w:keepNext/>
        <w:spacing w:line="360" w:lineRule="auto"/>
        <w:jc w:val="center"/>
      </w:pPr>
      <w:r w:rsidRPr="00A170C7">
        <w:rPr>
          <w:noProof/>
          <w:lang w:eastAsia="zh-CN"/>
        </w:rPr>
        <w:drawing>
          <wp:inline distT="0" distB="0" distL="0" distR="0" wp14:anchorId="1C814645" wp14:editId="370940FB">
            <wp:extent cx="4587358" cy="2880000"/>
            <wp:effectExtent l="0" t="0" r="3810"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9"/>
                    <a:stretch>
                      <a:fillRect/>
                    </a:stretch>
                  </pic:blipFill>
                  <pic:spPr>
                    <a:xfrm>
                      <a:off x="0" y="0"/>
                      <a:ext cx="4587358" cy="2880000"/>
                    </a:xfrm>
                    <a:prstGeom prst="rect">
                      <a:avLst/>
                    </a:prstGeom>
                  </pic:spPr>
                </pic:pic>
              </a:graphicData>
            </a:graphic>
          </wp:inline>
        </w:drawing>
      </w:r>
    </w:p>
    <w:p w14:paraId="5A3CC8B0" w14:textId="273BDD02" w:rsidR="00CE57D0" w:rsidRDefault="00C039ED" w:rsidP="00EF2889">
      <w:pPr>
        <w:pStyle w:val="Lgende"/>
        <w:jc w:val="center"/>
      </w:pPr>
      <w:bookmarkStart w:id="2415" w:name="_Ref535573725"/>
      <w:bookmarkStart w:id="2416" w:name="_Toc536112239"/>
      <w:bookmarkStart w:id="2417" w:name="_Toc536800542"/>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2415"/>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2416"/>
      <w:bookmarkEnd w:id="2417"/>
    </w:p>
    <w:p w14:paraId="3BFF5968" w14:textId="77777777" w:rsidR="00B431E6" w:rsidRDefault="00B431E6" w:rsidP="00590F91">
      <w:pPr>
        <w:pStyle w:val="Titre3"/>
        <w:spacing w:before="240" w:after="240"/>
        <w:ind w:left="709"/>
      </w:pPr>
      <w:bookmarkStart w:id="2418" w:name="_Toc536800425"/>
      <w:r>
        <w:t>Température du rotor</w:t>
      </w:r>
      <w:bookmarkEnd w:id="2418"/>
    </w:p>
    <w:p w14:paraId="44ABA912" w14:textId="7073B43E"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C20694" w:rsidRPr="00C20694">
        <w:rPr>
          <w:b/>
          <w:iCs/>
        </w:rPr>
        <w:t>Figure 4.3</w:t>
      </w:r>
      <w:r w:rsidR="00C20694" w:rsidRPr="00C20694">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lang w:eastAsia="zh-CN"/>
        </w:rPr>
        <w:lastRenderedPageBreak/>
        <w:drawing>
          <wp:inline distT="0" distB="0" distL="0" distR="0" wp14:anchorId="592E46A3" wp14:editId="08964DCE">
            <wp:extent cx="2584174" cy="2249188"/>
            <wp:effectExtent l="0" t="0" r="698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6183" cy="2259640"/>
                    </a:xfrm>
                    <a:prstGeom prst="rect">
                      <a:avLst/>
                    </a:prstGeom>
                  </pic:spPr>
                </pic:pic>
              </a:graphicData>
            </a:graphic>
          </wp:inline>
        </w:drawing>
      </w:r>
    </w:p>
    <w:p w14:paraId="524DC546" w14:textId="3F219F68"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2419" w:name="_Ref535575040"/>
      <w:bookmarkStart w:id="2420" w:name="_Toc536112240"/>
      <w:bookmarkStart w:id="2421" w:name="_Toc536800543"/>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2419"/>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2420"/>
      <w:bookmarkEnd w:id="2421"/>
    </w:p>
    <w:p w14:paraId="4F2E46D4" w14:textId="7142A6F5" w:rsidR="00F45270" w:rsidRDefault="00F45270" w:rsidP="00525548">
      <w:pPr>
        <w:spacing w:before="240" w:after="120" w:line="360" w:lineRule="auto"/>
        <w:ind w:firstLine="709"/>
      </w:pPr>
      <w:r>
        <w:t>Les températures calculées sont comparé</w:t>
      </w:r>
      <w:r w:rsidR="000D6C4F">
        <w:t xml:space="preserve">es avec 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C20694" w:rsidRPr="00C20694">
        <w:rPr>
          <w:b/>
          <w:iCs/>
        </w:rPr>
        <w:t>Figure 4.3</w:t>
      </w:r>
      <w:r w:rsidR="00C20694" w:rsidRPr="00C20694">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r w:rsidR="005509AB">
        <w:t xml:space="preserve"> </w:t>
      </w:r>
    </w:p>
    <w:p w14:paraId="25A06414" w14:textId="223EA020" w:rsidR="006A4135" w:rsidRDefault="006A4135" w:rsidP="00525548">
      <w:pPr>
        <w:spacing w:before="12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r w:rsidR="008057DD">
        <w:t>tr/min</w:t>
      </w:r>
      <w:r>
        <w:t xml:space="preserve">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r w:rsidRPr="00025D7A">
        <w:rPr>
          <w:noProof/>
          <w:lang w:eastAsia="zh-CN"/>
        </w:rPr>
        <w:drawing>
          <wp:inline distT="0" distB="0" distL="0" distR="0" wp14:anchorId="1B4416DE" wp14:editId="6E708A8B">
            <wp:extent cx="5040000" cy="279675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91"/>
                    <a:stretch>
                      <a:fillRect/>
                    </a:stretch>
                  </pic:blipFill>
                  <pic:spPr>
                    <a:xfrm>
                      <a:off x="0" y="0"/>
                      <a:ext cx="5040000" cy="2796752"/>
                    </a:xfrm>
                    <a:prstGeom prst="rect">
                      <a:avLst/>
                    </a:prstGeom>
                  </pic:spPr>
                </pic:pic>
              </a:graphicData>
            </a:graphic>
          </wp:inline>
        </w:drawing>
      </w:r>
    </w:p>
    <w:p w14:paraId="3C6A0553" w14:textId="57E858FC"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2422" w:name="_Ref536537873"/>
      <w:bookmarkStart w:id="2423" w:name="_Toc536800544"/>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2422"/>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calculées et mesurées</w:t>
      </w:r>
      <w:bookmarkEnd w:id="2423"/>
      <w:r>
        <w:rPr>
          <w:rFonts w:ascii="Calibri" w:eastAsia="Times New Roman" w:hAnsi="Calibri" w:cs="Times New Roman"/>
          <w:i w:val="0"/>
          <w:iCs w:val="0"/>
          <w:color w:val="auto"/>
          <w:sz w:val="22"/>
          <w:szCs w:val="20"/>
          <w:lang w:eastAsia="fr-FR"/>
        </w:rPr>
        <w:t xml:space="preserve"> </w:t>
      </w:r>
    </w:p>
    <w:p w14:paraId="2A4EE84C" w14:textId="77777777" w:rsidR="00166F6A" w:rsidRDefault="00166F6A" w:rsidP="00166F6A">
      <w:pPr>
        <w:keepNext/>
        <w:spacing w:line="360" w:lineRule="auto"/>
        <w:jc w:val="center"/>
      </w:pPr>
      <w:r>
        <w:rPr>
          <w:noProof/>
          <w:lang w:eastAsia="zh-CN"/>
        </w:rPr>
        <w:lastRenderedPageBreak/>
        <w:drawing>
          <wp:inline distT="0" distB="0" distL="0" distR="0" wp14:anchorId="1981C921" wp14:editId="7E54C22F">
            <wp:extent cx="4801143" cy="28800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01143" cy="2880000"/>
                    </a:xfrm>
                    <a:prstGeom prst="rect">
                      <a:avLst/>
                    </a:prstGeom>
                    <a:noFill/>
                  </pic:spPr>
                </pic:pic>
              </a:graphicData>
            </a:graphic>
          </wp:inline>
        </w:drawing>
      </w:r>
    </w:p>
    <w:p w14:paraId="6952D8AA" w14:textId="1A9D2951"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2424" w:name="_Ref533694038"/>
      <w:bookmarkStart w:id="2425" w:name="_Toc536112241"/>
      <w:bookmarkStart w:id="2426" w:name="_Toc536800545"/>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2424"/>
      <w:r>
        <w:rPr>
          <w:rFonts w:ascii="Calibri" w:eastAsia="Times New Roman" w:hAnsi="Calibri" w:cs="Times New Roman"/>
          <w:i w:val="0"/>
          <w:iCs w:val="0"/>
          <w:color w:val="auto"/>
          <w:sz w:val="22"/>
          <w:szCs w:val="20"/>
          <w:lang w:eastAsia="fr-FR"/>
        </w:rPr>
        <w:t> : Comparaison des variations des températures calculées et mesurées</w:t>
      </w:r>
      <w:bookmarkEnd w:id="2425"/>
      <w:bookmarkEnd w:id="2426"/>
      <w:r w:rsidR="00025D7A">
        <w:rPr>
          <w:rFonts w:ascii="Calibri" w:eastAsia="Times New Roman" w:hAnsi="Calibri" w:cs="Times New Roman"/>
          <w:i w:val="0"/>
          <w:iCs w:val="0"/>
          <w:color w:val="auto"/>
          <w:sz w:val="22"/>
          <w:szCs w:val="20"/>
          <w:lang w:eastAsia="fr-FR"/>
        </w:rPr>
        <w:t xml:space="preserve"> </w:t>
      </w:r>
    </w:p>
    <w:p w14:paraId="7C6266FE" w14:textId="77777777" w:rsidR="00CA2784" w:rsidRDefault="00CA2784" w:rsidP="009E1FEE">
      <w:pPr>
        <w:spacing w:before="240" w:after="240" w:line="360" w:lineRule="auto"/>
        <w:ind w:firstLine="709"/>
      </w:pPr>
    </w:p>
    <w:p w14:paraId="19A1D5AE" w14:textId="49C80687"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C20694" w:rsidRPr="00C20694">
        <w:rPr>
          <w:b/>
          <w:iCs/>
        </w:rPr>
        <w:t>Figure 4.3</w:t>
      </w:r>
      <w:r w:rsidR="00C20694" w:rsidRPr="00C20694">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17FDBDAD">
            <wp:extent cx="4794293" cy="2880000"/>
            <wp:effectExtent l="0" t="0" r="635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94293" cy="2880000"/>
                    </a:xfrm>
                    <a:prstGeom prst="rect">
                      <a:avLst/>
                    </a:prstGeom>
                  </pic:spPr>
                </pic:pic>
              </a:graphicData>
            </a:graphic>
          </wp:inline>
        </w:drawing>
      </w:r>
    </w:p>
    <w:p w14:paraId="7F8B9289" w14:textId="6616139C" w:rsidR="009E1FEE" w:rsidRPr="00CA2784" w:rsidRDefault="00B431E6" w:rsidP="00CA2784">
      <w:pPr>
        <w:pStyle w:val="Lgende"/>
        <w:spacing w:after="240"/>
        <w:jc w:val="center"/>
        <w:rPr>
          <w:rFonts w:ascii="Calibri" w:eastAsia="Times New Roman" w:hAnsi="Calibri" w:cs="Times New Roman"/>
          <w:i w:val="0"/>
          <w:color w:val="auto"/>
          <w:sz w:val="22"/>
          <w:szCs w:val="20"/>
          <w:lang w:eastAsia="fr-FR"/>
        </w:rPr>
      </w:pPr>
      <w:bookmarkStart w:id="2427" w:name="_Ref533692432"/>
      <w:bookmarkStart w:id="2428" w:name="_Toc536112242"/>
      <w:bookmarkStart w:id="2429" w:name="_Toc536800546"/>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2427"/>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2428"/>
      <w:bookmarkEnd w:id="2429"/>
    </w:p>
    <w:p w14:paraId="184F3461" w14:textId="26740615" w:rsidR="00B431E6" w:rsidRDefault="00B431E6" w:rsidP="00665DA5">
      <w:pPr>
        <w:pStyle w:val="Titre3"/>
        <w:ind w:left="709"/>
      </w:pPr>
      <w:bookmarkStart w:id="2430" w:name="_Toc536800426"/>
      <w:r>
        <w:lastRenderedPageBreak/>
        <w:t xml:space="preserve">Phases du balourd, </w:t>
      </w:r>
      <w:r w:rsidR="000370E4">
        <w:t xml:space="preserve">du </w:t>
      </w:r>
      <w:r>
        <w:t xml:space="preserve">point haut et </w:t>
      </w:r>
      <w:r w:rsidR="000370E4">
        <w:t xml:space="preserve">du </w:t>
      </w:r>
      <w:r>
        <w:t>point chaud</w:t>
      </w:r>
      <w:bookmarkEnd w:id="2430"/>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590684FD"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B4BE8A5"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C20694" w:rsidRPr="00C20694">
        <w:rPr>
          <w:b/>
        </w:rPr>
        <w:t xml:space="preserve">Figure </w:t>
      </w:r>
      <w:r w:rsidR="00C20694" w:rsidRPr="00C20694">
        <w:rPr>
          <w:b/>
          <w:iCs/>
          <w:noProof/>
        </w:rPr>
        <w:t>4.3</w:t>
      </w:r>
      <w:r w:rsidR="00C20694" w:rsidRPr="00C20694">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C20694">
        <w:rPr>
          <w:b/>
        </w:rPr>
        <w:t>[19]</w:t>
      </w:r>
      <w:r w:rsidRPr="00810924">
        <w:rPr>
          <w:b/>
        </w:rPr>
        <w:fldChar w:fldCharType="end"/>
      </w:r>
      <w:r>
        <w:t xml:space="preserve"> et est également mentionné par Palazzolo</w:t>
      </w:r>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C20694">
        <w:rPr>
          <w:b/>
        </w:rPr>
        <w:t>[6]</w:t>
      </w:r>
      <w:r w:rsidR="00425164" w:rsidRPr="00425164">
        <w:rPr>
          <w:b/>
        </w:rPr>
        <w:fldChar w:fldCharType="end"/>
      </w:r>
      <w:r>
        <w:t>.</w:t>
      </w:r>
    </w:p>
    <w:p w14:paraId="459E9B44" w14:textId="77777777" w:rsidR="00B431E6" w:rsidRDefault="00B431E6" w:rsidP="00CD362F">
      <w:pPr>
        <w:keepNext/>
        <w:jc w:val="center"/>
      </w:pPr>
      <w:r>
        <w:rPr>
          <w:noProof/>
          <w:lang w:eastAsia="zh-CN"/>
        </w:rPr>
        <w:drawing>
          <wp:inline distT="0" distB="0" distL="0" distR="0" wp14:anchorId="1A9022AE" wp14:editId="72F270F4">
            <wp:extent cx="5104529" cy="306000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4529" cy="3060000"/>
                    </a:xfrm>
                    <a:prstGeom prst="rect">
                      <a:avLst/>
                    </a:prstGeom>
                    <a:noFill/>
                  </pic:spPr>
                </pic:pic>
              </a:graphicData>
            </a:graphic>
          </wp:inline>
        </w:drawing>
      </w:r>
    </w:p>
    <w:p w14:paraId="70B764EE" w14:textId="1534EAD1"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2431" w:name="_Ref533714904"/>
      <w:bookmarkStart w:id="2432" w:name="_Toc536112243"/>
      <w:bookmarkStart w:id="2433" w:name="_Toc536800547"/>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2431"/>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2432"/>
      <w:bookmarkEnd w:id="2433"/>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2434" w:name="_Toc534984860"/>
      <w:bookmarkStart w:id="2435" w:name="_Toc536800427"/>
      <w:r>
        <w:t>Critiques des résultats</w:t>
      </w:r>
      <w:bookmarkEnd w:id="2434"/>
      <w:bookmarkEnd w:id="2435"/>
    </w:p>
    <w:p w14:paraId="2D5EE259" w14:textId="77777777" w:rsidR="00810924" w:rsidRPr="003E5F16" w:rsidRDefault="00810924" w:rsidP="00DD6265">
      <w:pPr>
        <w:spacing w:before="24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16F5CEB4" w14:textId="245C2DA9"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lang w:eastAsia="zh-CN"/>
        </w:rPr>
        <w:drawing>
          <wp:inline distT="0" distB="0" distL="0" distR="0" wp14:anchorId="62C2DF78" wp14:editId="5815A87C">
            <wp:extent cx="3062493" cy="3093057"/>
            <wp:effectExtent l="0" t="0" r="508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90073" cy="3120912"/>
                    </a:xfrm>
                    <a:prstGeom prst="rect">
                      <a:avLst/>
                    </a:prstGeom>
                  </pic:spPr>
                </pic:pic>
              </a:graphicData>
            </a:graphic>
          </wp:inline>
        </w:drawing>
      </w:r>
    </w:p>
    <w:p w14:paraId="763B44BF" w14:textId="4386D135"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2436" w:name="_Ref535934633"/>
      <w:bookmarkStart w:id="2437" w:name="_Toc536112244"/>
      <w:bookmarkStart w:id="2438" w:name="_Toc536800548"/>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2436"/>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2437"/>
      <w:bookmarkEnd w:id="2438"/>
    </w:p>
    <w:p w14:paraId="589AF83F" w14:textId="77777777" w:rsidR="00B811AE" w:rsidRPr="00B811AE" w:rsidRDefault="00B811AE" w:rsidP="00B811AE"/>
    <w:p w14:paraId="11467D0A" w14:textId="77777777" w:rsidR="00B431E6" w:rsidRDefault="00B431E6" w:rsidP="00032683">
      <w:pPr>
        <w:pStyle w:val="Titre2"/>
        <w:spacing w:after="240"/>
        <w:ind w:left="708" w:hanging="578"/>
      </w:pPr>
      <w:bookmarkStart w:id="2439" w:name="_Simulation_du_rotor"/>
      <w:bookmarkStart w:id="2440" w:name="_Toc536800428"/>
      <w:bookmarkEnd w:id="2439"/>
      <w:r>
        <w:t>Simulation du rotor 700mm</w:t>
      </w:r>
      <w:bookmarkEnd w:id="2440"/>
    </w:p>
    <w:p w14:paraId="4732B395" w14:textId="628B5A20"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9"/>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w:t>
      </w:r>
      <w:r w:rsidR="00664993">
        <w:t xml:space="preserve">à </w:t>
      </w:r>
      <m:oMath>
        <m:r>
          <w:rPr>
            <w:rFonts w:ascii="Cambria Math" w:hAnsi="Cambria Math"/>
          </w:rPr>
          <m:t>n</m:t>
        </m:r>
      </m:oMath>
      <w:r w:rsidR="00664993">
        <w:t xml:space="preserve"> degrés de liberté</w:t>
      </w:r>
      <w:r>
        <w:t xml:space="preserve"> est utilisé pour déterminer les vibrations synchrones. Le balourd thermique est modélisé par le défaut de la fibre neutre. </w:t>
      </w:r>
    </w:p>
    <w:p w14:paraId="27D8807D" w14:textId="2CF8D789" w:rsidR="00B11BAD" w:rsidRDefault="00B11BAD" w:rsidP="00B811AE">
      <w:pPr>
        <w:spacing w:before="120" w:after="120" w:line="360" w:lineRule="auto"/>
        <w:ind w:firstLine="709"/>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w:t>
      </w:r>
      <w:r>
        <w:lastRenderedPageBreak/>
        <w:t xml:space="preserve">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7</w:t>
      </w:r>
      <w:r w:rsidRPr="00A00C96">
        <w:rPr>
          <w:b/>
        </w:rPr>
        <w:fldChar w:fldCharType="end"/>
      </w:r>
      <w:r>
        <w:t xml:space="preserve">. </w:t>
      </w:r>
      <w:r w:rsidRPr="00CB052D">
        <w:t xml:space="preserve">Les résultats expérimentaux ne sont pas encore </w:t>
      </w:r>
      <w:r w:rsidR="00816B5E" w:rsidRPr="00CB052D">
        <w:t>disponibles.</w:t>
      </w:r>
    </w:p>
    <w:p w14:paraId="0C26A2C9" w14:textId="5DFB7443"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w:t>
      </w:r>
      <w:r w:rsidR="002E4233">
        <w:t xml:space="preserve"> due à l’échauffement du lubrifiant</w:t>
      </w:r>
      <w:r>
        <w:t>.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0AE3D690" w14:textId="2C0EFDC2" w:rsidR="00FB3AF8" w:rsidRDefault="00350B16" w:rsidP="00824296">
      <w:pPr>
        <w:spacing w:before="120" w:after="12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C20694" w:rsidRPr="00C20694">
        <w:rPr>
          <w:b/>
          <w:iCs/>
        </w:rPr>
        <w:t xml:space="preserve">Figure </w:t>
      </w:r>
      <w:r w:rsidR="00C20694" w:rsidRPr="00C20694">
        <w:rPr>
          <w:b/>
          <w:iCs/>
          <w:noProof/>
        </w:rPr>
        <w:t>4.4</w:t>
      </w:r>
      <w:r w:rsidR="00C20694" w:rsidRPr="00C20694">
        <w:rPr>
          <w:b/>
          <w:iCs/>
          <w:noProof/>
        </w:rPr>
        <w:noBreakHyphen/>
        <w:t>3</w:t>
      </w:r>
      <w:r w:rsidRPr="00350B16">
        <w:rPr>
          <w:b/>
        </w:rPr>
        <w:fldChar w:fldCharType="end"/>
      </w:r>
      <w:r>
        <w:t xml:space="preserve"> confirme cette conclusion. </w:t>
      </w:r>
      <w:r w:rsidRPr="004E238F">
        <w:t>Le vecteur de vibration</w:t>
      </w:r>
      <w:r w:rsidR="001E2CA5">
        <w:t>s</w:t>
      </w:r>
      <w:r w:rsidRPr="004E238F">
        <w:t xml:space="preserve"> synchrone</w:t>
      </w:r>
      <w:r w:rsidR="001E2CA5">
        <w:t>s</w:t>
      </w:r>
      <w:r w:rsidRPr="004E238F">
        <w:t xml:space="preserv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12</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7F025932" w14:textId="77777777" w:rsidR="00B811AE" w:rsidRDefault="00B811AE" w:rsidP="00B811AE">
      <w:pPr>
        <w:spacing w:before="120" w:after="120" w:line="360" w:lineRule="auto"/>
      </w:pPr>
    </w:p>
    <w:p w14:paraId="20949A61" w14:textId="77777777" w:rsidR="00B431E6" w:rsidRDefault="00B431E6" w:rsidP="00B431E6">
      <w:pPr>
        <w:keepNext/>
        <w:jc w:val="center"/>
      </w:pPr>
      <w:r>
        <w:rPr>
          <w:noProof/>
          <w:lang w:eastAsia="zh-CN"/>
        </w:rPr>
        <w:drawing>
          <wp:inline distT="0" distB="0" distL="0" distR="0" wp14:anchorId="5C5EA32E" wp14:editId="7DF6A16A">
            <wp:extent cx="5437588" cy="3267986"/>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0948" cy="3270005"/>
                    </a:xfrm>
                    <a:prstGeom prst="rect">
                      <a:avLst/>
                    </a:prstGeom>
                    <a:noFill/>
                  </pic:spPr>
                </pic:pic>
              </a:graphicData>
            </a:graphic>
          </wp:inline>
        </w:drawing>
      </w:r>
    </w:p>
    <w:p w14:paraId="7FF3469D" w14:textId="20C2D0E8" w:rsidR="00B431E6" w:rsidRDefault="00B431E6" w:rsidP="00B431E6">
      <w:pPr>
        <w:pStyle w:val="Lgende"/>
        <w:jc w:val="center"/>
        <w:rPr>
          <w:rFonts w:ascii="Calibri" w:hAnsi="Calibri" w:cs="Calibri"/>
          <w:i w:val="0"/>
          <w:iCs w:val="0"/>
          <w:color w:val="000000"/>
          <w:sz w:val="22"/>
          <w:szCs w:val="24"/>
        </w:rPr>
      </w:pPr>
      <w:bookmarkStart w:id="2441" w:name="_Ref533629031"/>
      <w:bookmarkStart w:id="2442" w:name="_Toc536112245"/>
      <w:bookmarkStart w:id="2443" w:name="_Toc536800549"/>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441"/>
      <w:r>
        <w:rPr>
          <w:rFonts w:ascii="Calibri" w:hAnsi="Calibri" w:cs="Calibri"/>
          <w:i w:val="0"/>
          <w:iCs w:val="0"/>
          <w:color w:val="000000"/>
          <w:sz w:val="22"/>
          <w:szCs w:val="24"/>
        </w:rPr>
        <w:t> : Amplitude des vibrations synchrones au niveau du palier</w:t>
      </w:r>
      <w:bookmarkEnd w:id="2442"/>
      <w:bookmarkEnd w:id="2443"/>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8"/>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33FBC7CC" w:rsidR="0085524F" w:rsidRPr="0085524F" w:rsidRDefault="0085524F" w:rsidP="0085524F">
            <w:pPr>
              <w:pStyle w:val="Lgende"/>
              <w:jc w:val="center"/>
              <w:rPr>
                <w:rFonts w:ascii="Calibri" w:hAnsi="Calibri" w:cs="Calibri"/>
                <w:i w:val="0"/>
                <w:iCs w:val="0"/>
                <w:color w:val="000000"/>
                <w:sz w:val="22"/>
                <w:szCs w:val="24"/>
              </w:rPr>
            </w:pPr>
            <w:bookmarkStart w:id="2444" w:name="_Ref533629033"/>
            <w:bookmarkStart w:id="2445" w:name="_Toc536112246"/>
            <w:bookmarkStart w:id="2446" w:name="_Toc536800550"/>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2444"/>
            <w:r>
              <w:rPr>
                <w:rFonts w:ascii="Calibri" w:hAnsi="Calibri" w:cs="Calibri"/>
                <w:i w:val="0"/>
                <w:iCs w:val="0"/>
                <w:color w:val="000000"/>
                <w:sz w:val="22"/>
                <w:szCs w:val="24"/>
              </w:rPr>
              <w:t> : Phases des vibrations synchrones au niveau du palier</w:t>
            </w:r>
            <w:bookmarkEnd w:id="2445"/>
            <w:bookmarkEnd w:id="2446"/>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C728A4">
      <w:pPr>
        <w:keepNext/>
        <w:spacing w:line="360" w:lineRule="auto"/>
        <w:jc w:val="center"/>
      </w:pPr>
      <w:r w:rsidRPr="0085524F">
        <w:rPr>
          <w:noProof/>
          <w:lang w:eastAsia="zh-CN"/>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99"/>
                    <a:stretch>
                      <a:fillRect/>
                    </a:stretch>
                  </pic:blipFill>
                  <pic:spPr>
                    <a:xfrm>
                      <a:off x="0" y="0"/>
                      <a:ext cx="3178148" cy="3182062"/>
                    </a:xfrm>
                    <a:prstGeom prst="rect">
                      <a:avLst/>
                    </a:prstGeom>
                  </pic:spPr>
                </pic:pic>
              </a:graphicData>
            </a:graphic>
          </wp:inline>
        </w:drawing>
      </w:r>
    </w:p>
    <w:p w14:paraId="7D012344" w14:textId="731300F6"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2447" w:name="_Ref535935133"/>
      <w:bookmarkStart w:id="2448" w:name="_Toc536112247"/>
      <w:bookmarkStart w:id="2449" w:name="_Toc536800551"/>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447"/>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2448"/>
      <w:bookmarkEnd w:id="2449"/>
    </w:p>
    <w:p w14:paraId="343C46E6" w14:textId="77777777" w:rsidR="00032683" w:rsidRDefault="00032683" w:rsidP="00C728A4">
      <w:pPr>
        <w:spacing w:line="360" w:lineRule="auto"/>
      </w:pPr>
    </w:p>
    <w:p w14:paraId="2E0902CF" w14:textId="5C7A9B4F"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04F61E0" w14:textId="77777777" w:rsidR="00C728A4" w:rsidRDefault="00C728A4" w:rsidP="00E5351E">
      <w:pPr>
        <w:spacing w:line="360" w:lineRule="auto"/>
      </w:pP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1B37FCB7">
            <wp:extent cx="5091520" cy="3060000"/>
            <wp:effectExtent l="0" t="0" r="0" b="762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1520" cy="3060000"/>
                    </a:xfrm>
                    <a:prstGeom prst="rect">
                      <a:avLst/>
                    </a:prstGeom>
                    <a:noFill/>
                  </pic:spPr>
                </pic:pic>
              </a:graphicData>
            </a:graphic>
          </wp:inline>
        </w:drawing>
      </w:r>
    </w:p>
    <w:p w14:paraId="5FC1F889" w14:textId="24B2A888" w:rsidR="00B431E6" w:rsidRDefault="00B431E6" w:rsidP="00032683">
      <w:pPr>
        <w:pStyle w:val="Lgende"/>
        <w:spacing w:after="240"/>
        <w:jc w:val="center"/>
        <w:rPr>
          <w:rFonts w:ascii="Calibri" w:hAnsi="Calibri" w:cs="Calibri"/>
          <w:i w:val="0"/>
          <w:iCs w:val="0"/>
          <w:color w:val="000000"/>
          <w:sz w:val="22"/>
          <w:szCs w:val="24"/>
        </w:rPr>
      </w:pPr>
      <w:bookmarkStart w:id="2450" w:name="_Ref533631693"/>
      <w:bookmarkStart w:id="2451" w:name="_Toc536112248"/>
      <w:bookmarkStart w:id="2452" w:name="_Toc536800552"/>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2450"/>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2451"/>
      <w:bookmarkEnd w:id="2452"/>
    </w:p>
    <w:p w14:paraId="4351C032" w14:textId="77777777" w:rsidR="00E5351E" w:rsidRDefault="00E5351E" w:rsidP="00E5351E">
      <w:pPr>
        <w:rPr>
          <w:lang w:eastAsia="zh-CN"/>
        </w:rPr>
      </w:pPr>
    </w:p>
    <w:p w14:paraId="32471EE6" w14:textId="77777777" w:rsidR="00E5351E" w:rsidRDefault="00E5351E" w:rsidP="00E5351E">
      <w:pPr>
        <w:rPr>
          <w:lang w:eastAsia="zh-CN"/>
        </w:rPr>
      </w:pPr>
    </w:p>
    <w:p w14:paraId="37CB17CF" w14:textId="77777777" w:rsidR="009B564B" w:rsidRDefault="009B564B" w:rsidP="00E5351E">
      <w:pPr>
        <w:rPr>
          <w:lang w:eastAsia="zh-CN"/>
        </w:rPr>
      </w:pPr>
    </w:p>
    <w:p w14:paraId="47BFB956" w14:textId="77777777" w:rsidR="00C728A4" w:rsidRPr="00E5351E" w:rsidRDefault="00C728A4" w:rsidP="00E5351E">
      <w:pPr>
        <w:rPr>
          <w:lang w:eastAsia="zh-CN"/>
        </w:rPr>
      </w:pPr>
    </w:p>
    <w:p w14:paraId="2F687AF5" w14:textId="77777777" w:rsidR="00B431E6" w:rsidRDefault="00B431E6" w:rsidP="00B431E6">
      <w:pPr>
        <w:jc w:val="center"/>
        <w:rPr>
          <w:lang w:eastAsia="zh-CN"/>
        </w:rPr>
      </w:pPr>
      <w:r>
        <w:rPr>
          <w:noProof/>
          <w:lang w:eastAsia="zh-CN"/>
        </w:rPr>
        <w:drawing>
          <wp:inline distT="0" distB="0" distL="0" distR="0" wp14:anchorId="2138FA09" wp14:editId="276AD024">
            <wp:extent cx="5092083" cy="30600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92083" cy="3060000"/>
                    </a:xfrm>
                    <a:prstGeom prst="rect">
                      <a:avLst/>
                    </a:prstGeom>
                    <a:noFill/>
                  </pic:spPr>
                </pic:pic>
              </a:graphicData>
            </a:graphic>
          </wp:inline>
        </w:drawing>
      </w:r>
    </w:p>
    <w:p w14:paraId="5641E504" w14:textId="168BF2FA" w:rsidR="00B431E6" w:rsidRDefault="00B431E6" w:rsidP="00032683">
      <w:pPr>
        <w:pStyle w:val="Lgende"/>
        <w:spacing w:after="240"/>
        <w:jc w:val="center"/>
        <w:rPr>
          <w:rFonts w:ascii="Calibri" w:hAnsi="Calibri" w:cs="Calibri"/>
          <w:i w:val="0"/>
          <w:iCs w:val="0"/>
          <w:color w:val="000000"/>
          <w:sz w:val="22"/>
          <w:szCs w:val="24"/>
        </w:rPr>
      </w:pPr>
      <w:bookmarkStart w:id="2453" w:name="_Ref533631685"/>
      <w:bookmarkStart w:id="2454" w:name="_Toc536112249"/>
      <w:bookmarkStart w:id="2455" w:name="_Toc536800553"/>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2453"/>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2454"/>
      <w:bookmarkEnd w:id="2455"/>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4586772C" w14:textId="77777777" w:rsidR="009B564B" w:rsidRDefault="009B564B" w:rsidP="00B431E6">
      <w:pPr>
        <w:jc w:val="center"/>
        <w:rPr>
          <w:lang w:eastAsia="zh-CN"/>
        </w:rPr>
      </w:pPr>
    </w:p>
    <w:p w14:paraId="38FBA664" w14:textId="77777777" w:rsidR="00B431E6" w:rsidRDefault="00B431E6" w:rsidP="00B431E6">
      <w:pPr>
        <w:jc w:val="center"/>
        <w:rPr>
          <w:lang w:eastAsia="zh-CN"/>
        </w:rPr>
      </w:pPr>
      <w:r>
        <w:rPr>
          <w:noProof/>
          <w:lang w:eastAsia="zh-CN"/>
        </w:rPr>
        <w:drawing>
          <wp:inline distT="0" distB="0" distL="0" distR="0" wp14:anchorId="3273CA63" wp14:editId="398C7566">
            <wp:extent cx="4858247" cy="291753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63618" cy="2920761"/>
                    </a:xfrm>
                    <a:prstGeom prst="rect">
                      <a:avLst/>
                    </a:prstGeom>
                    <a:noFill/>
                  </pic:spPr>
                </pic:pic>
              </a:graphicData>
            </a:graphic>
          </wp:inline>
        </w:drawing>
      </w:r>
    </w:p>
    <w:p w14:paraId="292B1F4C" w14:textId="1B817A62" w:rsidR="00B431E6" w:rsidRDefault="00B431E6" w:rsidP="00E5351E">
      <w:pPr>
        <w:pStyle w:val="Lgende"/>
        <w:spacing w:after="240"/>
        <w:jc w:val="center"/>
        <w:rPr>
          <w:rFonts w:ascii="Calibri" w:hAnsi="Calibri" w:cs="Calibri"/>
          <w:i w:val="0"/>
          <w:iCs w:val="0"/>
          <w:color w:val="000000"/>
          <w:sz w:val="22"/>
          <w:szCs w:val="24"/>
        </w:rPr>
      </w:pPr>
      <w:bookmarkStart w:id="2456" w:name="_Ref533631691"/>
      <w:bookmarkStart w:id="2457" w:name="_Toc536112250"/>
      <w:bookmarkStart w:id="2458" w:name="_Toc536800554"/>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456"/>
      <w:r>
        <w:rPr>
          <w:rFonts w:ascii="Calibri" w:hAnsi="Calibri" w:cs="Calibri"/>
          <w:i w:val="0"/>
          <w:iCs w:val="0"/>
          <w:color w:val="000000"/>
          <w:sz w:val="22"/>
          <w:szCs w:val="24"/>
        </w:rPr>
        <w:t> : Phase du point chaud dans la direction circonférentielle du rotor</w:t>
      </w:r>
      <w:bookmarkEnd w:id="2457"/>
      <w:bookmarkEnd w:id="2458"/>
    </w:p>
    <w:p w14:paraId="2538A2CA" w14:textId="77777777" w:rsidR="009B564B" w:rsidRDefault="009B564B" w:rsidP="009B564B">
      <w:pPr>
        <w:rPr>
          <w:lang w:eastAsia="zh-CN"/>
        </w:rPr>
      </w:pPr>
    </w:p>
    <w:p w14:paraId="08C9EC9A" w14:textId="77777777" w:rsidR="009B564B" w:rsidRPr="009B564B" w:rsidRDefault="009B564B" w:rsidP="009B564B">
      <w:pPr>
        <w:rPr>
          <w:lang w:eastAsia="zh-CN"/>
        </w:rPr>
      </w:pPr>
    </w:p>
    <w:p w14:paraId="559BCEBE" w14:textId="77777777" w:rsidR="00B431E6" w:rsidRDefault="00B431E6" w:rsidP="00B431E6">
      <w:pPr>
        <w:jc w:val="center"/>
        <w:rPr>
          <w:lang w:eastAsia="zh-CN"/>
        </w:rPr>
      </w:pPr>
      <w:r>
        <w:rPr>
          <w:noProof/>
          <w:lang w:eastAsia="zh-CN"/>
        </w:rPr>
        <w:drawing>
          <wp:inline distT="0" distB="0" distL="0" distR="0" wp14:anchorId="5C268133" wp14:editId="63BF041C">
            <wp:extent cx="4891973" cy="3060000"/>
            <wp:effectExtent l="0" t="0" r="4445"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91973" cy="3060000"/>
                    </a:xfrm>
                    <a:prstGeom prst="rect">
                      <a:avLst/>
                    </a:prstGeom>
                    <a:noFill/>
                  </pic:spPr>
                </pic:pic>
              </a:graphicData>
            </a:graphic>
          </wp:inline>
        </w:drawing>
      </w:r>
    </w:p>
    <w:p w14:paraId="55572B42" w14:textId="2DCFD8E6" w:rsidR="00B431E6" w:rsidRDefault="00B431E6" w:rsidP="00B431E6">
      <w:pPr>
        <w:pStyle w:val="Lgende"/>
        <w:jc w:val="center"/>
        <w:rPr>
          <w:rFonts w:ascii="Calibri" w:hAnsi="Calibri" w:cs="Calibri"/>
          <w:i w:val="0"/>
          <w:iCs w:val="0"/>
          <w:color w:val="000000"/>
          <w:sz w:val="22"/>
          <w:szCs w:val="24"/>
        </w:rPr>
      </w:pPr>
      <w:bookmarkStart w:id="2459" w:name="_Ref533631144"/>
      <w:bookmarkStart w:id="2460" w:name="_Toc536112251"/>
      <w:bookmarkStart w:id="2461" w:name="_Toc536800555"/>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2459"/>
      <w:r>
        <w:rPr>
          <w:rFonts w:ascii="Calibri" w:hAnsi="Calibri" w:cs="Calibri"/>
          <w:i w:val="0"/>
          <w:iCs w:val="0"/>
          <w:color w:val="000000"/>
          <w:sz w:val="22"/>
          <w:szCs w:val="24"/>
        </w:rPr>
        <w:t> : Déphasage du point chaud par rapport au point haut</w:t>
      </w:r>
      <w:bookmarkEnd w:id="2460"/>
      <w:bookmarkEnd w:id="2461"/>
    </w:p>
    <w:p w14:paraId="4661A3E8" w14:textId="6DAFBA1D"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 xml:space="preserve">présente la phase du point chaud dans le plan </w:t>
      </w:r>
      <w:r w:rsidR="004140EF">
        <w:rPr>
          <w:lang w:eastAsia="zh-CN"/>
        </w:rPr>
        <w:t>médian</w:t>
      </w:r>
      <w:r>
        <w:rPr>
          <w:lang w:eastAsia="zh-CN"/>
        </w:rPr>
        <w:t xml:space="preserve">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23559EE6" w:rsidR="006F5784" w:rsidRDefault="006F5784" w:rsidP="006F5784">
      <w:pPr>
        <w:spacing w:line="360" w:lineRule="auto"/>
        <w:ind w:firstLine="708"/>
      </w:pPr>
      <w:r>
        <w:rPr>
          <w:lang w:eastAsia="zh-CN"/>
        </w:rPr>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2462" w:name="_Toc536800429"/>
      <w:r>
        <w:lastRenderedPageBreak/>
        <w:t>Conclusion</w:t>
      </w:r>
      <w:bookmarkEnd w:id="2462"/>
    </w:p>
    <w:p w14:paraId="488B61CA" w14:textId="77777777" w:rsidR="004140EF" w:rsidRDefault="004140EF" w:rsidP="00217CD2">
      <w:pPr>
        <w:spacing w:before="240" w:after="240" w:line="360" w:lineRule="auto"/>
        <w:ind w:firstLine="709"/>
      </w:pPr>
    </w:p>
    <w:p w14:paraId="4F5E7347" w14:textId="1FE8FF00"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w:t>
      </w:r>
      <w:r w:rsidR="004140EF">
        <w:t>lubrifiant</w:t>
      </w:r>
      <w:r>
        <w:t xml:space="preserve">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2463" w:name="_Chapitre_5_:"/>
      <w:bookmarkStart w:id="2464" w:name="_Toc536800430"/>
      <w:bookmarkEnd w:id="2463"/>
      <w:r>
        <w:lastRenderedPageBreak/>
        <w:t xml:space="preserve">Chapitre 5 : </w:t>
      </w:r>
      <w:r>
        <w:br/>
        <w:t>Analyses de la stabilité</w:t>
      </w:r>
      <w:r w:rsidR="0055099E">
        <w:t xml:space="preserve"> de l’effet morton</w:t>
      </w:r>
      <w:bookmarkEnd w:id="2464"/>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02C55BA"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w:t>
      </w:r>
      <w:r w:rsidR="007257A5">
        <w:t xml:space="preserve"> dernière</w:t>
      </w:r>
      <w:r>
        <w:t xml:space="preserve"> a pour objectif d’estimer le risque du déclenchement de l’effet Morton instable sans réaliser </w:t>
      </w:r>
      <w:r w:rsidR="007257A5">
        <w:t xml:space="preserve">des </w:t>
      </w:r>
      <w:r>
        <w:t>simulation</w:t>
      </w:r>
      <w:r w:rsidR="007257A5">
        <w:t>s</w:t>
      </w:r>
      <w:r>
        <w:t xml:space="preserve"> couteuse</w:t>
      </w:r>
      <w:r w:rsidR="007257A5">
        <w:t>s</w:t>
      </w:r>
      <w:r>
        <w:t xml:space="preserve"> en temps de calcul. L’analyse</w:t>
      </w:r>
      <w:r w:rsidR="007257A5">
        <w:t xml:space="preserve"> de stabilité s’appuie</w:t>
      </w:r>
      <w:r>
        <w:t xml:space="preserve"> sur </w:t>
      </w:r>
      <w:r w:rsidR="00987DB9">
        <w:t xml:space="preserve">la </w:t>
      </w:r>
      <w:r w:rsidR="007257A5">
        <w:t>formulation simple faisant intervenir</w:t>
      </w:r>
      <w:r w:rsidR="00EB6775">
        <w:t xml:space="preserve"> </w:t>
      </w:r>
      <w:r w:rsidR="007257A5">
        <w:t xml:space="preserve">des </w:t>
      </w:r>
      <w:r w:rsidR="00EB6775">
        <w:t>coefficients d’influence</w:t>
      </w:r>
      <w:r>
        <w:t xml:space="preserve"> qui relient les trois</w:t>
      </w:r>
      <w:r w:rsidR="007257A5">
        <w:t xml:space="preserve"> phénomènes</w:t>
      </w:r>
      <w:r>
        <w:t xml:space="preserve"> physiques </w:t>
      </w:r>
      <w:r w:rsidR="007257A5">
        <w:t>qui participent à</w:t>
      </w:r>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r w:rsidR="007257A5">
        <w:t>e</w:t>
      </w:r>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2465" w:name="_Toc534279506"/>
      <w:bookmarkStart w:id="2466" w:name="_Toc534279604"/>
      <w:bookmarkStart w:id="2467" w:name="_Toc534279682"/>
      <w:bookmarkStart w:id="2468" w:name="_Toc534290978"/>
      <w:bookmarkStart w:id="2469" w:name="_Toc534293260"/>
      <w:bookmarkStart w:id="2470" w:name="_Toc534293544"/>
      <w:bookmarkStart w:id="2471" w:name="_Toc534293622"/>
      <w:bookmarkStart w:id="2472" w:name="_Toc534387921"/>
      <w:bookmarkStart w:id="2473" w:name="_Toc534410892"/>
      <w:bookmarkStart w:id="2474" w:name="_Toc534620806"/>
      <w:bookmarkStart w:id="2475" w:name="_Toc534621292"/>
      <w:bookmarkStart w:id="2476" w:name="_Toc534621397"/>
      <w:bookmarkStart w:id="2477" w:name="_Toc534621504"/>
      <w:bookmarkStart w:id="2478" w:name="_Toc534625163"/>
      <w:bookmarkStart w:id="2479" w:name="_Toc534631463"/>
      <w:bookmarkStart w:id="2480" w:name="_Toc534631563"/>
      <w:bookmarkStart w:id="2481" w:name="_Toc534631916"/>
      <w:bookmarkStart w:id="2482" w:name="_Toc534632149"/>
      <w:bookmarkStart w:id="2483" w:name="_Toc534632361"/>
      <w:bookmarkStart w:id="2484" w:name="_Toc534632483"/>
      <w:bookmarkStart w:id="2485" w:name="_Toc534632582"/>
      <w:bookmarkStart w:id="2486" w:name="_Toc534633875"/>
      <w:bookmarkStart w:id="2487" w:name="_Toc534634219"/>
      <w:bookmarkStart w:id="2488" w:name="_Toc534634623"/>
      <w:bookmarkStart w:id="2489" w:name="_Toc534634998"/>
      <w:bookmarkStart w:id="2490" w:name="_Toc534635098"/>
      <w:bookmarkStart w:id="2491" w:name="_Toc534635198"/>
      <w:bookmarkStart w:id="2492" w:name="_Toc534635298"/>
      <w:bookmarkStart w:id="2493" w:name="_Toc534635398"/>
      <w:bookmarkStart w:id="2494" w:name="_Toc534635519"/>
      <w:bookmarkStart w:id="2495" w:name="_Toc534635618"/>
      <w:bookmarkStart w:id="2496" w:name="_Toc534636668"/>
      <w:bookmarkStart w:id="2497" w:name="_Toc534638296"/>
      <w:bookmarkStart w:id="2498" w:name="_Toc534638382"/>
      <w:bookmarkStart w:id="2499" w:name="_Toc534638749"/>
      <w:bookmarkStart w:id="2500" w:name="_Toc534640604"/>
      <w:bookmarkStart w:id="2501" w:name="_Toc534650414"/>
      <w:bookmarkStart w:id="2502" w:name="_Toc534707690"/>
      <w:bookmarkStart w:id="2503" w:name="_Toc534719995"/>
      <w:bookmarkStart w:id="2504" w:name="_Toc534720678"/>
      <w:bookmarkStart w:id="2505" w:name="_Toc534721450"/>
      <w:bookmarkStart w:id="2506" w:name="_Toc534723228"/>
      <w:bookmarkStart w:id="2507" w:name="_Toc534724140"/>
      <w:bookmarkStart w:id="2508" w:name="_Toc534724685"/>
      <w:bookmarkStart w:id="2509" w:name="_Toc534724989"/>
      <w:bookmarkStart w:id="2510" w:name="_Toc534725660"/>
      <w:bookmarkStart w:id="2511" w:name="_Toc534729743"/>
      <w:bookmarkStart w:id="2512" w:name="_Toc534792292"/>
      <w:bookmarkStart w:id="2513" w:name="_Toc534792941"/>
      <w:bookmarkStart w:id="2514" w:name="_Toc534793268"/>
      <w:bookmarkStart w:id="2515" w:name="_Toc534794026"/>
      <w:bookmarkStart w:id="2516" w:name="_Toc534794121"/>
      <w:bookmarkStart w:id="2517" w:name="_Toc534794218"/>
      <w:bookmarkStart w:id="2518" w:name="_Toc534796850"/>
      <w:bookmarkStart w:id="2519" w:name="_Toc534878106"/>
      <w:bookmarkStart w:id="2520" w:name="_Toc534878200"/>
      <w:bookmarkStart w:id="2521" w:name="_Toc534880538"/>
      <w:bookmarkStart w:id="2522" w:name="_Toc534895270"/>
      <w:bookmarkStart w:id="2523" w:name="_Toc534895987"/>
      <w:bookmarkStart w:id="2524" w:name="_Toc534896541"/>
      <w:bookmarkStart w:id="2525" w:name="_Toc534896934"/>
      <w:bookmarkStart w:id="2526" w:name="_Toc534983330"/>
      <w:bookmarkStart w:id="2527" w:name="_Toc534984864"/>
      <w:bookmarkStart w:id="2528" w:name="_Toc535242956"/>
      <w:bookmarkStart w:id="2529" w:name="_Toc535243308"/>
      <w:bookmarkStart w:id="2530" w:name="_Toc535245091"/>
      <w:bookmarkStart w:id="2531" w:name="_Toc535248215"/>
      <w:bookmarkStart w:id="2532" w:name="_Toc535248632"/>
      <w:bookmarkStart w:id="2533" w:name="_Toc535250111"/>
      <w:bookmarkStart w:id="2534" w:name="_Toc535251291"/>
      <w:bookmarkStart w:id="2535" w:name="_Toc535251832"/>
      <w:bookmarkStart w:id="2536" w:name="_Toc535252186"/>
      <w:bookmarkStart w:id="2537" w:name="_Toc535346254"/>
      <w:bookmarkStart w:id="2538" w:name="_Toc535418781"/>
      <w:bookmarkStart w:id="2539" w:name="_Toc535505083"/>
      <w:bookmarkStart w:id="2540" w:name="_Toc535509403"/>
      <w:bookmarkStart w:id="2541" w:name="_Toc535510096"/>
      <w:bookmarkStart w:id="2542" w:name="_Toc535512849"/>
      <w:bookmarkStart w:id="2543" w:name="_Toc535512938"/>
      <w:bookmarkStart w:id="2544" w:name="_Toc535527962"/>
      <w:bookmarkStart w:id="2545" w:name="_Toc535536167"/>
      <w:bookmarkStart w:id="2546" w:name="_Toc535575160"/>
      <w:bookmarkStart w:id="2547" w:name="_Toc535587618"/>
      <w:bookmarkStart w:id="2548" w:name="_Toc535587875"/>
      <w:bookmarkStart w:id="2549" w:name="_Toc535588560"/>
      <w:bookmarkStart w:id="2550" w:name="_Toc535589787"/>
      <w:bookmarkStart w:id="2551" w:name="_Toc535590251"/>
      <w:bookmarkStart w:id="2552" w:name="_Toc535594681"/>
      <w:bookmarkStart w:id="2553" w:name="_Toc535832362"/>
      <w:bookmarkStart w:id="2554" w:name="_Toc535834298"/>
      <w:bookmarkStart w:id="2555" w:name="_Toc535846134"/>
      <w:bookmarkStart w:id="2556" w:name="_Toc535846326"/>
      <w:bookmarkStart w:id="2557" w:name="_Toc535853050"/>
      <w:bookmarkStart w:id="2558" w:name="_Toc535853297"/>
      <w:bookmarkStart w:id="2559" w:name="_Toc535854191"/>
      <w:bookmarkStart w:id="2560" w:name="_Toc535854717"/>
      <w:bookmarkStart w:id="2561" w:name="_Toc535918681"/>
      <w:bookmarkStart w:id="2562" w:name="_Toc535932544"/>
      <w:bookmarkStart w:id="2563" w:name="_Toc535932636"/>
      <w:bookmarkStart w:id="2564" w:name="_Toc535933467"/>
      <w:bookmarkStart w:id="2565" w:name="_Toc535934359"/>
      <w:bookmarkStart w:id="2566" w:name="_Toc535935110"/>
      <w:bookmarkStart w:id="2567" w:name="_Toc535935885"/>
      <w:bookmarkStart w:id="2568" w:name="_Toc535938420"/>
      <w:bookmarkStart w:id="2569" w:name="_Toc535938769"/>
      <w:bookmarkStart w:id="2570" w:name="_Toc535942455"/>
      <w:bookmarkStart w:id="2571" w:name="_Toc535942692"/>
      <w:bookmarkStart w:id="2572" w:name="_Toc535942914"/>
      <w:bookmarkStart w:id="2573" w:name="_Toc535943010"/>
      <w:bookmarkStart w:id="2574" w:name="_Toc535943106"/>
      <w:bookmarkStart w:id="2575" w:name="_Toc535947855"/>
      <w:bookmarkStart w:id="2576" w:name="_Toc536006909"/>
      <w:bookmarkStart w:id="2577" w:name="_Toc536110540"/>
      <w:bookmarkStart w:id="2578" w:name="_Toc536110916"/>
      <w:bookmarkStart w:id="2579" w:name="_Toc536112135"/>
      <w:bookmarkStart w:id="2580" w:name="_Toc536112455"/>
      <w:bookmarkStart w:id="2581" w:name="_Toc536113340"/>
      <w:bookmarkStart w:id="2582" w:name="_Toc536113552"/>
      <w:bookmarkStart w:id="2583" w:name="_Toc536113764"/>
      <w:bookmarkStart w:id="2584" w:name="_Toc536115063"/>
      <w:bookmarkStart w:id="2585" w:name="_Toc536115333"/>
      <w:bookmarkStart w:id="2586" w:name="_Toc536117523"/>
      <w:bookmarkStart w:id="2587" w:name="_Toc536117738"/>
      <w:bookmarkStart w:id="2588" w:name="_Toc536118759"/>
      <w:bookmarkStart w:id="2589" w:name="_Toc536120051"/>
      <w:bookmarkStart w:id="2590" w:name="_Toc536120267"/>
      <w:bookmarkStart w:id="2591" w:name="_Toc536127329"/>
      <w:bookmarkStart w:id="2592" w:name="_Toc536127546"/>
      <w:bookmarkStart w:id="2593" w:name="_Toc536128330"/>
      <w:bookmarkStart w:id="2594" w:name="_Toc536129453"/>
      <w:bookmarkStart w:id="2595" w:name="_Toc536129671"/>
      <w:bookmarkStart w:id="2596" w:name="_Toc536129892"/>
      <w:bookmarkStart w:id="2597" w:name="_Toc536130115"/>
      <w:bookmarkStart w:id="2598" w:name="_Toc536130341"/>
      <w:bookmarkStart w:id="2599" w:name="_Toc536130577"/>
      <w:bookmarkStart w:id="2600" w:name="_Toc536131271"/>
      <w:bookmarkStart w:id="2601" w:name="_Toc536131532"/>
      <w:bookmarkStart w:id="2602" w:name="_Toc536199945"/>
      <w:bookmarkStart w:id="2603" w:name="_Toc536200192"/>
      <w:bookmarkStart w:id="2604" w:name="_Toc536200687"/>
      <w:bookmarkStart w:id="2605" w:name="_Toc536200935"/>
      <w:bookmarkStart w:id="2606" w:name="_Toc536201182"/>
      <w:bookmarkStart w:id="2607" w:name="_Toc536201429"/>
      <w:bookmarkStart w:id="2608" w:name="_Toc536202344"/>
      <w:bookmarkStart w:id="2609" w:name="_Toc536203715"/>
      <w:bookmarkStart w:id="2610" w:name="_Toc536203961"/>
      <w:bookmarkStart w:id="2611" w:name="_Toc536204207"/>
      <w:bookmarkStart w:id="2612" w:name="_Toc536539355"/>
      <w:bookmarkStart w:id="2613" w:name="_Toc536539608"/>
      <w:bookmarkStart w:id="2614" w:name="_Toc536543384"/>
      <w:bookmarkStart w:id="2615" w:name="_Toc536543638"/>
      <w:bookmarkStart w:id="2616" w:name="_Toc536544529"/>
      <w:bookmarkStart w:id="2617" w:name="_Toc536545469"/>
      <w:bookmarkStart w:id="2618" w:name="_Toc536546620"/>
      <w:bookmarkStart w:id="2619" w:name="_Toc536626916"/>
      <w:bookmarkStart w:id="2620" w:name="_Toc536725995"/>
      <w:bookmarkStart w:id="2621" w:name="_Toc536741091"/>
      <w:bookmarkStart w:id="2622" w:name="_Toc536741348"/>
      <w:bookmarkStart w:id="2623" w:name="_Toc536741604"/>
      <w:bookmarkStart w:id="2624" w:name="_Toc536784663"/>
      <w:bookmarkStart w:id="2625" w:name="_Toc536797558"/>
      <w:bookmarkStart w:id="2626" w:name="_Toc536797821"/>
      <w:bookmarkStart w:id="2627" w:name="_Toc536798218"/>
      <w:bookmarkStart w:id="2628" w:name="_Toc536798473"/>
      <w:bookmarkStart w:id="2629" w:name="_Toc536798728"/>
      <w:bookmarkStart w:id="2630" w:name="_Toc536800431"/>
      <w:bookmarkStart w:id="2631" w:name="_Ref531012649"/>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632" w:name="_Toc534793269"/>
      <w:bookmarkStart w:id="2633" w:name="_Toc534794027"/>
      <w:bookmarkStart w:id="2634" w:name="_Toc534794122"/>
      <w:bookmarkStart w:id="2635" w:name="_Toc534794219"/>
      <w:bookmarkStart w:id="2636" w:name="_Toc534796851"/>
      <w:bookmarkStart w:id="2637" w:name="_Toc534878107"/>
      <w:bookmarkStart w:id="2638" w:name="_Toc534878201"/>
      <w:bookmarkStart w:id="2639" w:name="_Toc534880539"/>
      <w:bookmarkStart w:id="2640" w:name="_Toc534895271"/>
      <w:bookmarkStart w:id="2641" w:name="_Toc534895988"/>
      <w:bookmarkStart w:id="2642" w:name="_Toc534896542"/>
      <w:bookmarkStart w:id="2643" w:name="_Toc534896935"/>
      <w:bookmarkStart w:id="2644" w:name="_Toc534983331"/>
      <w:bookmarkStart w:id="2645" w:name="_Toc534984865"/>
      <w:bookmarkStart w:id="2646" w:name="_Toc535242957"/>
      <w:bookmarkStart w:id="2647" w:name="_Toc535243309"/>
      <w:bookmarkStart w:id="2648" w:name="_Toc535245092"/>
      <w:bookmarkStart w:id="2649" w:name="_Toc535248216"/>
      <w:bookmarkStart w:id="2650" w:name="_Toc535248633"/>
      <w:bookmarkStart w:id="2651" w:name="_Toc535250112"/>
      <w:bookmarkStart w:id="2652" w:name="_Toc535251292"/>
      <w:bookmarkStart w:id="2653" w:name="_Toc535251833"/>
      <w:bookmarkStart w:id="2654" w:name="_Toc535252187"/>
      <w:bookmarkStart w:id="2655" w:name="_Toc535346255"/>
      <w:bookmarkStart w:id="2656" w:name="_Toc535418782"/>
      <w:bookmarkStart w:id="2657" w:name="_Toc535505084"/>
      <w:bookmarkStart w:id="2658" w:name="_Toc535509404"/>
      <w:bookmarkStart w:id="2659" w:name="_Toc535510097"/>
      <w:bookmarkStart w:id="2660" w:name="_Toc535512850"/>
      <w:bookmarkStart w:id="2661" w:name="_Toc535512939"/>
      <w:bookmarkStart w:id="2662" w:name="_Toc535527963"/>
      <w:bookmarkStart w:id="2663" w:name="_Toc535536168"/>
      <w:bookmarkStart w:id="2664" w:name="_Toc535575161"/>
      <w:bookmarkStart w:id="2665" w:name="_Toc535587619"/>
      <w:bookmarkStart w:id="2666" w:name="_Toc535587876"/>
      <w:bookmarkStart w:id="2667" w:name="_Toc535588561"/>
      <w:bookmarkStart w:id="2668" w:name="_Toc535589788"/>
      <w:bookmarkStart w:id="2669" w:name="_Toc535590252"/>
      <w:bookmarkStart w:id="2670" w:name="_Toc535594682"/>
      <w:bookmarkStart w:id="2671" w:name="_Toc535832363"/>
      <w:bookmarkStart w:id="2672" w:name="_Toc535834299"/>
      <w:bookmarkStart w:id="2673" w:name="_Toc535846135"/>
      <w:bookmarkStart w:id="2674" w:name="_Toc535846327"/>
      <w:bookmarkStart w:id="2675" w:name="_Toc535853051"/>
      <w:bookmarkStart w:id="2676" w:name="_Toc535853298"/>
      <w:bookmarkStart w:id="2677" w:name="_Toc535854192"/>
      <w:bookmarkStart w:id="2678" w:name="_Toc535854718"/>
      <w:bookmarkStart w:id="2679" w:name="_Toc535918682"/>
      <w:bookmarkStart w:id="2680" w:name="_Toc535932545"/>
      <w:bookmarkStart w:id="2681" w:name="_Toc535932637"/>
      <w:bookmarkStart w:id="2682" w:name="_Toc535933468"/>
      <w:bookmarkStart w:id="2683" w:name="_Toc535934360"/>
      <w:bookmarkStart w:id="2684" w:name="_Toc535935111"/>
      <w:bookmarkStart w:id="2685" w:name="_Toc535935886"/>
      <w:bookmarkStart w:id="2686" w:name="_Toc535938421"/>
      <w:bookmarkStart w:id="2687" w:name="_Toc535938770"/>
      <w:bookmarkStart w:id="2688" w:name="_Toc535942456"/>
      <w:bookmarkStart w:id="2689" w:name="_Toc535942693"/>
      <w:bookmarkStart w:id="2690" w:name="_Toc535942915"/>
      <w:bookmarkStart w:id="2691" w:name="_Toc535943011"/>
      <w:bookmarkStart w:id="2692" w:name="_Toc535943107"/>
      <w:bookmarkStart w:id="2693" w:name="_Toc535947856"/>
      <w:bookmarkStart w:id="2694" w:name="_Toc536006910"/>
      <w:bookmarkStart w:id="2695" w:name="_Toc536110541"/>
      <w:bookmarkStart w:id="2696" w:name="_Toc536110917"/>
      <w:bookmarkStart w:id="2697" w:name="_Toc536112136"/>
      <w:bookmarkStart w:id="2698" w:name="_Toc536112456"/>
      <w:bookmarkStart w:id="2699" w:name="_Toc536113341"/>
      <w:bookmarkStart w:id="2700" w:name="_Toc536113553"/>
      <w:bookmarkStart w:id="2701" w:name="_Toc536113765"/>
      <w:bookmarkStart w:id="2702" w:name="_Toc536115064"/>
      <w:bookmarkStart w:id="2703" w:name="_Toc536115334"/>
      <w:bookmarkStart w:id="2704" w:name="_Toc536117524"/>
      <w:bookmarkStart w:id="2705" w:name="_Toc536117739"/>
      <w:bookmarkStart w:id="2706" w:name="_Toc536118760"/>
      <w:bookmarkStart w:id="2707" w:name="_Toc536120052"/>
      <w:bookmarkStart w:id="2708" w:name="_Toc536120268"/>
      <w:bookmarkStart w:id="2709" w:name="_Toc536127330"/>
      <w:bookmarkStart w:id="2710" w:name="_Toc536127547"/>
      <w:bookmarkStart w:id="2711" w:name="_Toc536128331"/>
      <w:bookmarkStart w:id="2712" w:name="_Toc536129454"/>
      <w:bookmarkStart w:id="2713" w:name="_Toc536129672"/>
      <w:bookmarkStart w:id="2714" w:name="_Toc536129893"/>
      <w:bookmarkStart w:id="2715" w:name="_Toc536130116"/>
      <w:bookmarkStart w:id="2716" w:name="_Toc536130342"/>
      <w:bookmarkStart w:id="2717" w:name="_Toc536130578"/>
      <w:bookmarkStart w:id="2718" w:name="_Toc536131272"/>
      <w:bookmarkStart w:id="2719" w:name="_Toc536131533"/>
      <w:bookmarkStart w:id="2720" w:name="_Toc536199946"/>
      <w:bookmarkStart w:id="2721" w:name="_Toc536200193"/>
      <w:bookmarkStart w:id="2722" w:name="_Toc536200688"/>
      <w:bookmarkStart w:id="2723" w:name="_Toc536200936"/>
      <w:bookmarkStart w:id="2724" w:name="_Toc536201183"/>
      <w:bookmarkStart w:id="2725" w:name="_Toc536201430"/>
      <w:bookmarkStart w:id="2726" w:name="_Toc536202345"/>
      <w:bookmarkStart w:id="2727" w:name="_Toc536203716"/>
      <w:bookmarkStart w:id="2728" w:name="_Toc536203962"/>
      <w:bookmarkStart w:id="2729" w:name="_Toc536204208"/>
      <w:bookmarkStart w:id="2730" w:name="_Toc536539356"/>
      <w:bookmarkStart w:id="2731" w:name="_Toc536539609"/>
      <w:bookmarkStart w:id="2732" w:name="_Toc536543385"/>
      <w:bookmarkStart w:id="2733" w:name="_Toc536543639"/>
      <w:bookmarkStart w:id="2734" w:name="_Toc536544530"/>
      <w:bookmarkStart w:id="2735" w:name="_Toc536545470"/>
      <w:bookmarkStart w:id="2736" w:name="_Toc536546621"/>
      <w:bookmarkStart w:id="2737" w:name="_Toc536626917"/>
      <w:bookmarkStart w:id="2738" w:name="_Toc536725996"/>
      <w:bookmarkStart w:id="2739" w:name="_Toc536741092"/>
      <w:bookmarkStart w:id="2740" w:name="_Toc536741349"/>
      <w:bookmarkStart w:id="2741" w:name="_Toc536741605"/>
      <w:bookmarkStart w:id="2742" w:name="_Toc536784664"/>
      <w:bookmarkStart w:id="2743" w:name="_Toc536797559"/>
      <w:bookmarkStart w:id="2744" w:name="_Toc536797822"/>
      <w:bookmarkStart w:id="2745" w:name="_Toc536798219"/>
      <w:bookmarkStart w:id="2746" w:name="_Toc536798474"/>
      <w:bookmarkStart w:id="2747" w:name="_Toc536798729"/>
      <w:bookmarkStart w:id="2748" w:name="_Toc536800432"/>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p>
    <w:p w14:paraId="58616707" w14:textId="31864B3D" w:rsidR="006F4286" w:rsidRDefault="006F4286" w:rsidP="0062290B">
      <w:pPr>
        <w:pStyle w:val="Titre2"/>
        <w:spacing w:after="240"/>
        <w:ind w:left="708" w:hanging="578"/>
      </w:pPr>
      <w:bookmarkStart w:id="2749" w:name="_Toc536800433"/>
      <w:r>
        <w:t xml:space="preserve">Méthode d’analyse de la </w:t>
      </w:r>
      <w:bookmarkEnd w:id="2631"/>
      <w:r>
        <w:t>stabilité</w:t>
      </w:r>
      <w:bookmarkEnd w:id="2749"/>
    </w:p>
    <w:p w14:paraId="2A5C2191" w14:textId="13D67DA4" w:rsidR="00F717F4" w:rsidRPr="00B74D0E" w:rsidRDefault="006F4286" w:rsidP="003E5A42">
      <w:pPr>
        <w:spacing w:before="240" w:after="120" w:line="360" w:lineRule="auto"/>
        <w:ind w:firstLine="709"/>
      </w:pPr>
      <w:r>
        <w:t>L’analyse de la stabilité de l’effet de Morton</w:t>
      </w:r>
      <w:r>
        <w:rPr>
          <w:rFonts w:hint="eastAsia"/>
        </w:rPr>
        <w:t xml:space="preserve"> </w:t>
      </w:r>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C20694">
        <w:rPr>
          <w:b/>
        </w:rPr>
        <w:t>[19]</w:t>
      </w:r>
      <w:r w:rsidR="002B6086" w:rsidRPr="002B6086">
        <w:rPr>
          <w:b/>
        </w:rPr>
        <w:fldChar w:fldCharType="end"/>
      </w:r>
      <w:r>
        <w:t xml:space="preserve">.  </w:t>
      </w:r>
      <w:r w:rsidRPr="00B74D0E">
        <w:t xml:space="preserve">Ces coefficients </w:t>
      </w:r>
      <w:r w:rsidR="00770416" w:rsidRPr="00B74D0E">
        <w:t xml:space="preserve">pourraient être </w:t>
      </w:r>
      <w:r w:rsidRPr="00B74D0E">
        <w:t xml:space="preserve">exprimés </w:t>
      </w:r>
      <w:r w:rsidR="00DB7763" w:rsidRPr="00B74D0E">
        <w:t xml:space="preserve">sous forme </w:t>
      </w:r>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717F4" w:rsidRPr="00E03861" w14:paraId="5A458629" w14:textId="77777777" w:rsidTr="001F0AFC">
        <w:trPr>
          <w:trHeight w:val="635"/>
          <w:tblHeader/>
          <w:jc w:val="center"/>
        </w:trPr>
        <w:tc>
          <w:tcPr>
            <w:tcW w:w="7938"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134"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3986255" w14:textId="4FA0E435" w:rsidR="00064EFF" w:rsidRPr="004663E9" w:rsidRDefault="00064EFF" w:rsidP="00D9122A">
      <w:pPr>
        <w:spacing w:before="120" w:after="120" w:line="360" w:lineRule="auto"/>
        <w:ind w:firstLine="708"/>
        <w:rPr>
          <w:rFonts w:eastAsiaTheme="minorEastAsia"/>
        </w:rPr>
      </w:pPr>
      <w:r>
        <w:t>L’influence d’une quantité physique (vibration synchrone</w:t>
      </w:r>
      <m:oMath>
        <m:r>
          <w:rPr>
            <w:rFonts w:ascii="Cambria Math" w:hAnsi="Cambria Math"/>
          </w:rPr>
          <m:t xml:space="preserve"> </m:t>
        </m:r>
        <m:r>
          <m:rPr>
            <m:sty m:val="bi"/>
          </m:rPr>
          <w:rPr>
            <w:rFonts w:ascii="Cambria Math" w:eastAsiaTheme="minorEastAsia" w:hAnsi="Cambria Math"/>
          </w:rPr>
          <m:t>V</m:t>
        </m:r>
      </m:oMath>
      <w:r>
        <w:t xml:space="preserve">, différence température </w:t>
      </w:r>
      <m:oMath>
        <m:r>
          <m:rPr>
            <m:sty m:val="bi"/>
          </m:rPr>
          <w:rPr>
            <w:rFonts w:ascii="Cambria Math" w:eastAsiaTheme="minorEastAsia" w:hAnsi="Cambria Math"/>
          </w:rPr>
          <m:t>T</m:t>
        </m:r>
      </m:oMath>
      <w:r>
        <w:t xml:space="preserve"> ou le balourd</w:t>
      </w:r>
      <m:oMath>
        <m:r>
          <w:rPr>
            <w:rFonts w:ascii="Cambria Math" w:hAnsi="Cambria Math"/>
          </w:rPr>
          <m:t xml:space="preserve"> </m:t>
        </m:r>
        <m:r>
          <m:rPr>
            <m:sty m:val="bi"/>
          </m:rPr>
          <w:rPr>
            <w:rFonts w:ascii="Cambria Math" w:eastAsiaTheme="minorEastAsia" w:hAnsi="Cambria Math"/>
          </w:rPr>
          <m:t>U</m:t>
        </m:r>
      </m:oMath>
      <w:r>
        <w:t>) décrite par u</w:t>
      </w:r>
      <w:r w:rsidRPr="004663E9">
        <w:t>n vecteur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rsidR="00DB0B08">
        <w:t xml:space="preserve"> sur une autre quantité, </w:t>
      </w:r>
      <w:r>
        <w:t xml:space="preserve">décrite par </w:t>
      </w:r>
      <w:r w:rsidR="000D223A">
        <w:t>un</w:t>
      </w:r>
      <w:r>
        <w:t xml:space="preserve"> </w:t>
      </w:r>
      <w:r w:rsidR="00D9122A">
        <w:t>vecteur</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DB0B08" w:rsidRPr="00DB0B08">
        <w:t>,</w:t>
      </w:r>
      <w:r>
        <w:rPr>
          <w:b/>
        </w:rPr>
        <w:t xml:space="preserve"> </w:t>
      </w:r>
      <w:r>
        <w:t xml:space="preserve">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66514F"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r>
        <w:rPr>
          <w:rFonts w:eastAsiaTheme="minorEastAsia"/>
        </w:rPr>
        <w:t>a</w:t>
      </w:r>
      <w:r w:rsidRPr="00B741CD">
        <w:rPr>
          <w:rFonts w:eastAsiaTheme="minorEastAsia"/>
        </w:rPr>
        <w:t>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lastRenderedPageBreak/>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2750" w:name="_Toc536800434"/>
      <w:r>
        <w:t>Coefficients d’influence de l’effet Morton</w:t>
      </w:r>
      <w:bookmarkEnd w:id="2750"/>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438CE31"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r w:rsidR="00242D20">
        <w:t>é</w:t>
      </w:r>
      <w:r>
        <w:t xml:space="preserve"> par le signal du top tour. Il faut souligner que ce balourd représente</w:t>
      </w:r>
      <w:r w:rsidR="00242D20">
        <w:t xml:space="preserve"> la somme de</w:t>
      </w:r>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BE6AB14"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C20694">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C20694">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C20694">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66514F"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751" w:name="_Ref536438342"/>
            <w:r w:rsidRPr="00822191">
              <w:rPr>
                <w:rFonts w:ascii="Times New Roman" w:eastAsia="Times New Roman" w:hAnsi="Times New Roman"/>
                <w:b/>
                <w:iCs w:val="0"/>
                <w:color w:val="auto"/>
                <w:sz w:val="22"/>
                <w:szCs w:val="22"/>
                <w:lang w:eastAsia="fr-FR"/>
              </w:rPr>
              <w:t xml:space="preserve"> </w:t>
            </w:r>
            <w:bookmarkEnd w:id="2751"/>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752" w:name="_Ref518574219"/>
            <w:r w:rsidRPr="00B70EB0">
              <w:rPr>
                <w:rFonts w:ascii="Times New Roman" w:eastAsia="Times New Roman" w:hAnsi="Times New Roman"/>
                <w:b/>
                <w:iCs w:val="0"/>
                <w:color w:val="auto"/>
                <w:sz w:val="22"/>
                <w:szCs w:val="22"/>
                <w:lang w:eastAsia="fr-FR"/>
              </w:rPr>
              <w:t xml:space="preserve"> </w:t>
            </w:r>
            <w:bookmarkEnd w:id="2752"/>
          </w:p>
        </w:tc>
      </w:tr>
    </w:tbl>
    <w:p w14:paraId="1E828A01" w14:textId="503E6281" w:rsidR="006F4286" w:rsidRDefault="006F4286" w:rsidP="00975DCB">
      <w:pPr>
        <w:spacing w:before="120" w:after="120" w:line="360" w:lineRule="auto"/>
      </w:pPr>
      <w:r>
        <w:lastRenderedPageBreak/>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7DF4B412"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C20694">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66514F"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2753" w:name="_Ref534201420"/>
            <w:r>
              <w:rPr>
                <w:rFonts w:ascii="Times New Roman" w:eastAsia="Times New Roman" w:hAnsi="Times New Roman"/>
                <w:b/>
                <w:iCs w:val="0"/>
                <w:color w:val="auto"/>
                <w:sz w:val="22"/>
                <w:szCs w:val="22"/>
                <w:lang w:val="en-US" w:eastAsia="fr-FR"/>
              </w:rPr>
              <w:t xml:space="preserve"> </w:t>
            </w:r>
            <w:bookmarkEnd w:id="2753"/>
          </w:p>
        </w:tc>
      </w:tr>
    </w:tbl>
    <w:p w14:paraId="00974CFA" w14:textId="58F2A63C" w:rsidR="006F4286" w:rsidRPr="00FA40FE" w:rsidRDefault="006F4286" w:rsidP="006F4286">
      <w:pPr>
        <w:pStyle w:val="Titre3"/>
        <w:spacing w:before="240" w:after="240"/>
        <w:ind w:left="709"/>
      </w:pPr>
      <w:bookmarkStart w:id="2754" w:name="_Toc536800435"/>
      <w:r>
        <w:t>Critère de stabilité</w:t>
      </w:r>
      <w:bookmarkEnd w:id="2754"/>
    </w:p>
    <w:p w14:paraId="4770D163" w14:textId="1D6F92B3"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r w:rsidR="00242D20">
        <w:rPr>
          <w:rFonts w:eastAsiaTheme="minorEastAsia"/>
          <w:lang w:eastAsia="zh-CN"/>
        </w:rPr>
        <w:t xml:space="preserve"> une équation aux dérivées </w:t>
      </w:r>
      <w:r w:rsidR="00C65BA3">
        <w:rPr>
          <w:rFonts w:eastAsiaTheme="minorEastAsia"/>
          <w:lang w:eastAsia="zh-CN"/>
        </w:rPr>
        <w:t>partielles du premier ordre :</w:t>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C47CBA">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2755" w:name="_Ref530059670"/>
            <w:r w:rsidRPr="00E03861">
              <w:rPr>
                <w:rFonts w:ascii="Times New Roman" w:eastAsiaTheme="minorEastAsia" w:hAnsi="Times New Roman"/>
                <w:b/>
                <w:i/>
              </w:rPr>
              <w:t xml:space="preserve"> </w:t>
            </w:r>
            <w:bookmarkEnd w:id="2755"/>
          </w:p>
        </w:tc>
      </w:tr>
    </w:tbl>
    <w:p w14:paraId="31C1FF5D" w14:textId="34E0638E" w:rsidR="005738CE" w:rsidRDefault="00AF3CAC" w:rsidP="00A27087">
      <w:pPr>
        <w:spacing w:after="240" w:line="360" w:lineRule="auto"/>
        <w:rPr>
          <w:rFonts w:eastAsiaTheme="minorEastAsia"/>
          <w:lang w:eastAsia="zh-CN"/>
        </w:rPr>
      </w:pPr>
      <w:r>
        <w:rPr>
          <w:rFonts w:eastAsiaTheme="minorEastAsia"/>
          <w:lang w:eastAsia="zh-CN"/>
        </w:rPr>
        <w:t>avec</w:t>
      </w:r>
      <m:oMath>
        <m:r>
          <w:rPr>
            <w:rFonts w:ascii="Cambria Math" w:eastAsiaTheme="minorEastAsia" w:hAnsi="Cambria Math"/>
            <w:lang w:eastAsia="zh-CN"/>
          </w:rPr>
          <m:t>D,</m:t>
        </m:r>
      </m:oMath>
      <w:r w:rsidR="005738CE">
        <w:rPr>
          <w:rFonts w:eastAsiaTheme="minorEastAsia"/>
          <w:lang w:eastAsia="zh-CN"/>
        </w:rPr>
        <w:t xml:space="preserve"> a</w:t>
      </w:r>
      <w:r w:rsidR="005738CE" w:rsidRPr="00E03861">
        <w:rPr>
          <w:rFonts w:eastAsiaTheme="minorEastAsia"/>
          <w:lang w:eastAsia="zh-CN"/>
        </w:rPr>
        <w:t>mortissement thermique</w:t>
      </w:r>
      <w:r w:rsidR="005738CE">
        <w:rPr>
          <w:rFonts w:eastAsiaTheme="minorEastAsia"/>
          <w:lang w:eastAsia="zh-CN"/>
        </w:rPr>
        <w:t> </w:t>
      </w:r>
      <w:r w:rsidR="002601F3">
        <w:rPr>
          <w:rFonts w:eastAsiaTheme="minorEastAsia"/>
          <w:lang w:eastAsia="zh-CN"/>
        </w:rPr>
        <w:t>;</w:t>
      </w:r>
      <m:oMath>
        <m:r>
          <w:rPr>
            <w:rFonts w:ascii="Cambria Math" w:eastAsiaTheme="minorEastAsia" w:hAnsi="Cambria Math"/>
            <w:lang w:eastAsia="zh-CN"/>
          </w:rPr>
          <m:t>K,</m:t>
        </m:r>
      </m:oMath>
      <w:r w:rsidR="005738CE">
        <w:rPr>
          <w:rFonts w:eastAsiaTheme="minorEastAsia"/>
          <w:lang w:eastAsia="zh-CN"/>
        </w:rPr>
        <w:t xml:space="preserve"> r</w:t>
      </w:r>
      <w:r w:rsidR="005738CE" w:rsidRPr="00E03861">
        <w:rPr>
          <w:rFonts w:eastAsiaTheme="minorEastAsia"/>
          <w:lang w:eastAsia="zh-CN"/>
        </w:rPr>
        <w:t>igidité thermique</w:t>
      </w:r>
      <w:r w:rsidR="005738CE">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sidR="00C65BA3">
        <w:rPr>
          <w:rFonts w:eastAsiaTheme="minorEastAsia"/>
          <w:lang w:eastAsia="zh-CN"/>
        </w:rPr>
        <w:t xml:space="preserve">représente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316A52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C20694">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C65BA3">
        <w:rPr>
          <w:rFonts w:eastAsiaTheme="minorEastAsia"/>
          <w:lang w:eastAsia="zh-CN"/>
        </w:rPr>
        <w:t xml:space="preserve"> son expression donnée 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20694">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20694">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66514F"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756" w:name="_Ref530060431"/>
            <w:r w:rsidRPr="00E03861">
              <w:rPr>
                <w:rFonts w:ascii="Times New Roman" w:eastAsiaTheme="minorEastAsia" w:hAnsi="Times New Roman"/>
                <w:b/>
                <w:i/>
              </w:rPr>
              <w:t xml:space="preserve"> </w:t>
            </w:r>
            <w:bookmarkEnd w:id="2756"/>
          </w:p>
        </w:tc>
      </w:tr>
    </w:tbl>
    <w:p w14:paraId="42DBB112" w14:textId="4811F66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r w:rsidR="006D570D">
        <w:rPr>
          <w:rFonts w:eastAsiaTheme="minorEastAsia"/>
        </w:rPr>
        <w:t xml:space="preserve"> </w:t>
      </w:r>
      <w:r w:rsidR="00D04050">
        <w:rPr>
          <w:rFonts w:eastAsiaTheme="minorEastAsia"/>
        </w:rPr>
        <w:t>forme homogène</w:t>
      </w:r>
      <w:r>
        <w:rPr>
          <w:rFonts w:eastAsiaTheme="minorEastAsia"/>
        </w:rPr>
        <w:t xml:space="preserv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C20694">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sidR="006D570D">
        <w:rPr>
          <w:rFonts w:eastAsiaTheme="minorEastAsia"/>
        </w:rPr>
        <w:t xml:space="preserve"> s’écrivent</w:t>
      </w:r>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757" w:name="_Ref531096466"/>
            <w:r w:rsidRPr="00E03861">
              <w:rPr>
                <w:rFonts w:ascii="Times New Roman" w:eastAsiaTheme="minorEastAsia" w:hAnsi="Times New Roman"/>
                <w:b/>
                <w:i/>
              </w:rPr>
              <w:t xml:space="preserve"> </w:t>
            </w:r>
            <w:bookmarkEnd w:id="2757"/>
          </w:p>
        </w:tc>
      </w:tr>
    </w:tbl>
    <w:p w14:paraId="081BAD3E" w14:textId="2FB0A518" w:rsidR="006F4286" w:rsidRDefault="006F4286" w:rsidP="008A402F">
      <w:pPr>
        <w:spacing w:before="240" w:after="240" w:line="360" w:lineRule="auto"/>
        <w:ind w:firstLine="708"/>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C20694">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r w:rsidR="006D570D">
        <w:rPr>
          <w:rFonts w:eastAsiaTheme="minorEastAsia"/>
          <w:lang w:eastAsia="zh-CN"/>
        </w:rPr>
        <w:t xml:space="preserve"> stabilité</w:t>
      </w:r>
      <w:r>
        <w:rPr>
          <w:rFonts w:eastAsiaTheme="minorEastAsia"/>
          <w:lang w:eastAsia="zh-CN"/>
        </w:rPr>
        <w:t xml:space="preserve"> </w:t>
      </w:r>
      <w:r w:rsidR="00607BFF">
        <w:rPr>
          <w:rFonts w:eastAsiaTheme="minorEastAsia"/>
          <w:lang w:eastAsia="zh-CN"/>
        </w:rPr>
        <w:t xml:space="preserve">de </w:t>
      </w:r>
      <w:r>
        <w:rPr>
          <w:rFonts w:eastAsiaTheme="minorEastAsia"/>
          <w:lang w:eastAsia="zh-CN"/>
        </w:rPr>
        <w:t xml:space="preserve">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37623886"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r w:rsidR="006D570D">
        <w:rPr>
          <w:rFonts w:eastAsiaTheme="minorEastAsia"/>
          <w:lang w:eastAsia="zh-CN"/>
        </w:rPr>
        <w:t>é</w:t>
      </w:r>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r w:rsidR="006D570D">
        <w:rPr>
          <w:rFonts w:eastAsiaTheme="minorEastAsia"/>
          <w:lang w:eastAsia="zh-CN"/>
        </w:rPr>
        <w:t xml:space="preserve"> ensuite</w:t>
      </w:r>
      <w:r w:rsidR="002601F3">
        <w:rPr>
          <w:rFonts w:eastAsiaTheme="minorEastAsia"/>
          <w:lang w:eastAsia="zh-CN"/>
        </w:rPr>
        <w:t xml:space="preserve"> l’indicateur </w:t>
      </w:r>
      <w:r>
        <w:rPr>
          <w:rFonts w:eastAsiaTheme="minorEastAsia"/>
          <w:lang w:eastAsia="zh-CN"/>
        </w:rPr>
        <w:t>de stabilité</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r w:rsidR="006D570D">
        <w:rPr>
          <w:rFonts w:eastAsiaTheme="minorEastAsia"/>
          <w:lang w:eastAsia="zh-CN"/>
        </w:rPr>
        <w:t>d</w:t>
      </w:r>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sidR="006D570D">
        <w:rPr>
          <w:rFonts w:eastAsiaTheme="minorEastAsia"/>
          <w:lang w:eastAsia="zh-CN"/>
        </w:rPr>
        <w:t xml:space="preserve">de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2758" w:name="_Toc536800436"/>
      <w:r>
        <w:t>Approche Lorenz et Murphy</w:t>
      </w:r>
      <w:bookmarkEnd w:id="2758"/>
    </w:p>
    <w:p w14:paraId="3A26C302" w14:textId="794526AD"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r w:rsidR="006D570D">
        <w:t xml:space="preserve">Bien que l’approche </w:t>
      </w:r>
      <w:r w:rsidR="002601F3">
        <w:t>permette</w:t>
      </w:r>
      <w:r w:rsidR="006D570D">
        <w:t xml:space="preserve"> de calculer rapidement</w:t>
      </w:r>
      <w:r>
        <w:t xml:space="preserve"> les coefficients d’influence</w:t>
      </w:r>
      <w:r w:rsidR="006D570D">
        <w:t xml:space="preserve"> et le critère de stabilité, </w:t>
      </w:r>
      <w:r>
        <w:t xml:space="preserve"> </w:t>
      </w:r>
      <w:r w:rsidR="006D570D">
        <w:t xml:space="preserve">sa </w:t>
      </w:r>
      <w:r>
        <w:t>précision</w:t>
      </w:r>
      <w:r w:rsidR="006D570D">
        <w:t xml:space="preserve"> demeure</w:t>
      </w:r>
      <w:r>
        <w:t xml:space="preserve"> modérée</w:t>
      </w:r>
      <w:r w:rsidR="006D570D">
        <w:t xml:space="preserve"> dans certains cas</w:t>
      </w:r>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r w:rsidR="006D570D">
        <w:t>e</w:t>
      </w:r>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33685E6" w:rsidR="005E01C3" w:rsidRDefault="006F4286" w:rsidP="00E0308D">
      <w:pPr>
        <w:pStyle w:val="Paragraphedeliste"/>
        <w:numPr>
          <w:ilvl w:val="0"/>
          <w:numId w:val="16"/>
        </w:numPr>
        <w:spacing w:line="360" w:lineRule="auto"/>
        <w:jc w:val="both"/>
      </w:pPr>
      <w:r>
        <w:t>Imposer un balourd</w:t>
      </w:r>
      <w:r w:rsidR="006D570D">
        <w:t xml:space="preserve"> mécanique</w:t>
      </w:r>
      <w:r>
        <w:t xml:space="preserve"> </w:t>
      </w:r>
      <m:oMath>
        <m:r>
          <m:rPr>
            <m:sty m:val="bi"/>
          </m:rPr>
          <w:rPr>
            <w:rFonts w:ascii="Cambria Math" w:hAnsi="Cambria Math"/>
          </w:rPr>
          <m:t>U</m:t>
        </m:r>
      </m:oMath>
      <w:r w:rsidR="005E01C3">
        <w:t xml:space="preserve"> à une</w:t>
      </w:r>
      <w:r>
        <w:t xml:space="preserve"> position axiale </w:t>
      </w:r>
      <w:r w:rsidR="006D570D">
        <w:t xml:space="preserve">donnée (généralement au niveau </w:t>
      </w:r>
      <w:r>
        <w:t>du disque</w:t>
      </w:r>
      <w:r w:rsidR="006D570D">
        <w:t>)</w:t>
      </w:r>
      <w:r>
        <w:t xml:space="preserve"> et</w:t>
      </w:r>
      <w:r w:rsidR="00575BD4">
        <w:t xml:space="preserve"> calculer</w:t>
      </w:r>
      <w:r>
        <w:t xml:space="preserve">  la réponse </w:t>
      </w:r>
      <w:r w:rsidR="005E01C3">
        <w:t>harmonique</w:t>
      </w:r>
      <w:r w:rsidR="00575BD4">
        <w:t xml:space="preserve"> du rotor</w:t>
      </w:r>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r w:rsidR="00575BD4">
        <w:t xml:space="preserve">décrite par le rotor autour de la position d’équilibre statique (position déterminée à l’issue de l’étape 1). </w:t>
      </w:r>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w:t>
      </w:r>
      <w:r>
        <w:lastRenderedPageBreak/>
        <w:t xml:space="preserve">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6DBBA89C"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C20694">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r w:rsidR="000B5775">
        <w:t xml:space="preserve"> nécessite </w:t>
      </w:r>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15D8759F"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C20694">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274634F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C20694">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8B63046"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C20694">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r w:rsidR="000B5775">
        <w:t xml:space="preserve"> est</w:t>
      </w:r>
      <w:r>
        <w:t xml:space="preserve"> </w:t>
      </w:r>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759" w:name="_Ref518572565"/>
            <w:r w:rsidRPr="008C024E">
              <w:rPr>
                <w:rFonts w:ascii="Times New Roman" w:eastAsia="Times New Roman" w:hAnsi="Times New Roman"/>
                <w:b/>
                <w:iCs w:val="0"/>
                <w:color w:val="auto"/>
                <w:sz w:val="22"/>
                <w:szCs w:val="22"/>
                <w:lang w:eastAsia="fr-FR"/>
              </w:rPr>
              <w:t xml:space="preserve"> </w:t>
            </w:r>
            <w:bookmarkEnd w:id="2759"/>
          </w:p>
        </w:tc>
      </w:tr>
    </w:tbl>
    <w:p w14:paraId="6DF86F7E" w14:textId="6261F7E9"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C20694">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r w:rsidR="00D80ACC">
        <w:t>En plus, le champ de température calculé est stationnaire.</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1FEC184D"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r>
        <w:t xml:space="preserve">et sous-estimer l’indicateur de </w:t>
      </w:r>
      <w:r w:rsidR="00D80ACC">
        <w:t>stabilité</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2760" w:name="_Toc536800437"/>
      <w:r>
        <w:t>Approche analytique améliorée</w:t>
      </w:r>
      <w:bookmarkEnd w:id="2760"/>
    </w:p>
    <w:p w14:paraId="0A65639D" w14:textId="4C60CF3B" w:rsidR="009312EE" w:rsidRDefault="00D80ACC" w:rsidP="005C1BE9">
      <w:pPr>
        <w:spacing w:before="240" w:after="240" w:line="360" w:lineRule="auto"/>
        <w:ind w:firstLine="709"/>
      </w:pPr>
      <w:r>
        <w:t>La méthode décrite ci-dessous est</w:t>
      </w:r>
      <w:r w:rsidR="009312EE">
        <w:t xml:space="preserve"> une amélioration de l’approche de Lorenz et Murphy. Cette approche utilise les modèles plus sophistiqués développés dans le cadre de</w:t>
      </w:r>
      <w:r>
        <w:t xml:space="preserve"> cette</w:t>
      </w:r>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38713F7"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 xml:space="preserve">la méthode des éléments finis </w:t>
      </w:r>
      <w:r w:rsidR="00DA22E0">
        <w:t>de code Aster</w:t>
      </w:r>
      <w:r>
        <w:t>. La condition aux limites à la surface du rotor au droit du palier utilise le flux thermique moyen calculé à partir de l’équation de l’énergie</w:t>
      </w:r>
      <w:r w:rsidR="00D80ACC">
        <w:t xml:space="preserve"> instationnaire</w:t>
      </w:r>
      <w:r>
        <w:t xml:space="preserve"> dans le film lubrifiant. La résolution de l’équation de la chaleur du modèle thermique en régime transitoire permet d’év</w:t>
      </w:r>
      <w:r w:rsidR="00D80ACC">
        <w:t>a</w:t>
      </w:r>
      <w:r>
        <w:t>luer le champ de température du roto</w:t>
      </w:r>
      <w:r w:rsidR="002C7848">
        <w:t>r dans le temps et de prédire la</w:t>
      </w:r>
      <w:r>
        <w:t xml:space="preserve"> différen</w:t>
      </w:r>
      <w:r w:rsidR="002C7848">
        <w:t>ce</w:t>
      </w:r>
      <w:r>
        <w:t xml:space="preserve"> de température à la surface du rotor. </w:t>
      </w:r>
    </w:p>
    <w:p w14:paraId="53E6B90C" w14:textId="5015DBF2"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r w:rsidR="002601F3">
        <w:t>e</w:t>
      </w:r>
      <w:r>
        <w:t xml:space="preserve"> </w:t>
      </w:r>
      <w:r w:rsidR="002601F3">
        <w:t>C</w:t>
      </w:r>
      <w:r>
        <w:t xml:space="preserve">odeAster. En fait, ce coefficient </w:t>
      </w:r>
      <m:oMath>
        <m:r>
          <m:rPr>
            <m:sty m:val="bi"/>
          </m:rPr>
          <w:rPr>
            <w:rFonts w:ascii="Cambria Math" w:hAnsi="Cambria Math"/>
          </w:rPr>
          <m:t>C</m:t>
        </m:r>
      </m:oMath>
      <w:r>
        <w:t xml:space="preserve"> est </w:t>
      </w:r>
      <w:r w:rsidR="00D80ACC">
        <w:t xml:space="preserve">le produit </w:t>
      </w:r>
      <w:r>
        <w:t xml:space="preserve">de la masse du disque et </w:t>
      </w:r>
      <w:r w:rsidR="00D80ACC">
        <w:t xml:space="preserve">de </w:t>
      </w:r>
      <w:r>
        <w:t>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C20694">
        <w:rPr>
          <w:b/>
        </w:rPr>
        <w:t>[19]</w:t>
      </w:r>
      <w:r w:rsidRPr="00122040">
        <w:rPr>
          <w:b/>
        </w:rPr>
        <w:fldChar w:fldCharType="end"/>
      </w:r>
      <w:r>
        <w:t>.</w:t>
      </w:r>
    </w:p>
    <w:p w14:paraId="337A015E" w14:textId="77777777" w:rsidR="008A402F" w:rsidRDefault="008A402F" w:rsidP="008A402F">
      <w:pPr>
        <w:spacing w:line="360" w:lineRule="auto"/>
      </w:pPr>
    </w:p>
    <w:p w14:paraId="4F645315" w14:textId="6AF2CB72"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C20694" w:rsidRPr="00C20694">
        <w:rPr>
          <w:b/>
          <w:iCs/>
        </w:rPr>
        <w:t xml:space="preserve">Tableau </w:t>
      </w:r>
      <w:r w:rsidR="00C20694" w:rsidRPr="00C20694">
        <w:rPr>
          <w:b/>
          <w:iCs/>
          <w:noProof/>
        </w:rPr>
        <w:t>5.1</w:t>
      </w:r>
      <w:r w:rsidR="00C20694" w:rsidRPr="00C20694">
        <w:rPr>
          <w:b/>
          <w:iCs/>
          <w:noProof/>
        </w:rPr>
        <w:noBreakHyphen/>
        <w:t>1</w:t>
      </w:r>
      <w:r w:rsidRPr="00B02552">
        <w:rPr>
          <w:b/>
        </w:rPr>
        <w:fldChar w:fldCharType="end"/>
      </w:r>
      <w:r>
        <w:t xml:space="preserve">. </w:t>
      </w:r>
    </w:p>
    <w:p w14:paraId="2C9B0239" w14:textId="77777777" w:rsidR="00DA22E0" w:rsidRDefault="00DA22E0" w:rsidP="008D293D">
      <w:pPr>
        <w:spacing w:line="360" w:lineRule="auto"/>
      </w:pPr>
    </w:p>
    <w:p w14:paraId="6A935441" w14:textId="77777777" w:rsidR="008A402F" w:rsidRDefault="008A402F" w:rsidP="008D293D">
      <w:pPr>
        <w:spacing w:line="360" w:lineRule="auto"/>
      </w:pPr>
    </w:p>
    <w:p w14:paraId="56D42199" w14:textId="6B5CE343"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2761" w:name="_Ref531204113"/>
      <w:bookmarkStart w:id="2762" w:name="_Toc536112276"/>
      <w:bookmarkStart w:id="2763" w:name="_Toc536800609"/>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761"/>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2762"/>
      <w:bookmarkEnd w:id="2763"/>
    </w:p>
    <w:tbl>
      <w:tblPr>
        <w:tblStyle w:val="Grilledutableau"/>
        <w:tblW w:w="5000" w:type="pct"/>
        <w:tblLayout w:type="fixed"/>
        <w:tblLook w:val="0420" w:firstRow="1" w:lastRow="0" w:firstColumn="0" w:lastColumn="0" w:noHBand="0" w:noVBand="1"/>
      </w:tblPr>
      <w:tblGrid>
        <w:gridCol w:w="2122"/>
        <w:gridCol w:w="993"/>
        <w:gridCol w:w="2980"/>
        <w:gridCol w:w="2967"/>
      </w:tblGrid>
      <w:tr w:rsidR="00E94D84" w:rsidRPr="00E94D84" w14:paraId="3473E516" w14:textId="77777777" w:rsidTr="008A402F">
        <w:trPr>
          <w:trHeight w:val="584"/>
        </w:trPr>
        <w:tc>
          <w:tcPr>
            <w:tcW w:w="1171" w:type="pct"/>
            <w:vAlign w:val="center"/>
            <w:hideMark/>
          </w:tcPr>
          <w:p w14:paraId="28BDD7FD" w14:textId="31C07721" w:rsidR="00E94D84" w:rsidRPr="00E94D84" w:rsidRDefault="00E94D84" w:rsidP="00E94D84">
            <w:pPr>
              <w:jc w:val="center"/>
            </w:pPr>
            <w:r w:rsidRPr="00E94D84">
              <w:rPr>
                <w:b/>
                <w:bCs/>
              </w:rPr>
              <w:t>Coefficient de</w:t>
            </w:r>
          </w:p>
          <w:p w14:paraId="1613C0DB" w14:textId="77777777" w:rsidR="00E94D84" w:rsidRPr="00E94D84" w:rsidRDefault="00E94D84" w:rsidP="00E94D84">
            <w:pPr>
              <w:jc w:val="center"/>
            </w:pPr>
            <w:r w:rsidRPr="00E94D84">
              <w:rPr>
                <w:b/>
                <w:bCs/>
              </w:rPr>
              <w:t>l’effet Morton</w:t>
            </w:r>
          </w:p>
        </w:tc>
        <w:tc>
          <w:tcPr>
            <w:tcW w:w="548" w:type="pct"/>
            <w:vAlign w:val="center"/>
            <w:hideMark/>
          </w:tcPr>
          <w:p w14:paraId="0EDA5107" w14:textId="77777777" w:rsidR="00E94D84" w:rsidRPr="00E94D84" w:rsidRDefault="00E94D84" w:rsidP="00E94D84">
            <w:pPr>
              <w:jc w:val="center"/>
            </w:pPr>
            <w:r w:rsidRPr="00E94D84">
              <w:rPr>
                <w:b/>
                <w:bCs/>
              </w:rPr>
              <w:t>Vecteur</w:t>
            </w:r>
          </w:p>
        </w:tc>
        <w:tc>
          <w:tcPr>
            <w:tcW w:w="1644"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7"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8A402F">
        <w:trPr>
          <w:trHeight w:val="387"/>
        </w:trPr>
        <w:tc>
          <w:tcPr>
            <w:tcW w:w="1171"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548"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644" w:type="pct"/>
            <w:vAlign w:val="center"/>
            <w:hideMark/>
          </w:tcPr>
          <w:p w14:paraId="40C066BD" w14:textId="77777777" w:rsidR="00E94D84" w:rsidRPr="00E94D84" w:rsidRDefault="00E94D84" w:rsidP="00E94D84">
            <w:pPr>
              <w:jc w:val="center"/>
            </w:pPr>
            <w:r w:rsidRPr="00E94D84">
              <w:t>À définir par utilisateur</w:t>
            </w:r>
          </w:p>
        </w:tc>
        <w:tc>
          <w:tcPr>
            <w:tcW w:w="1637"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8A402F">
        <w:trPr>
          <w:trHeight w:val="450"/>
        </w:trPr>
        <w:tc>
          <w:tcPr>
            <w:tcW w:w="1171" w:type="pct"/>
            <w:vMerge/>
            <w:vAlign w:val="center"/>
            <w:hideMark/>
          </w:tcPr>
          <w:p w14:paraId="5492BB6A" w14:textId="77777777" w:rsidR="00E94D84" w:rsidRPr="00E94D84" w:rsidRDefault="00E94D84" w:rsidP="00E94D84">
            <w:pPr>
              <w:jc w:val="center"/>
            </w:pPr>
          </w:p>
        </w:tc>
        <w:tc>
          <w:tcPr>
            <w:tcW w:w="548"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644" w:type="pct"/>
            <w:vMerge w:val="restart"/>
            <w:vAlign w:val="center"/>
            <w:hideMark/>
          </w:tcPr>
          <w:p w14:paraId="77E8FDF0" w14:textId="234C919C" w:rsidR="00E94D84" w:rsidRPr="00E94D84" w:rsidRDefault="00702B40" w:rsidP="00702B40">
            <w:pPr>
              <w:jc w:val="center"/>
            </w:pPr>
            <w:r>
              <w:t>approche</w:t>
            </w:r>
            <w:r w:rsidR="00E94D84" w:rsidRPr="00E94D84">
              <w:t xml:space="preserve"> linéaire (coefficients dynamiques</w:t>
            </w:r>
            <w:r>
              <w:t xml:space="preserve"> utilisé dans l’équation de mouvement</w:t>
            </w:r>
            <w:r w:rsidR="00E94D84" w:rsidRPr="00E94D84">
              <w:t>)</w:t>
            </w:r>
          </w:p>
        </w:tc>
        <w:tc>
          <w:tcPr>
            <w:tcW w:w="1637" w:type="pct"/>
            <w:vMerge w:val="restart"/>
            <w:vAlign w:val="center"/>
            <w:hideMark/>
          </w:tcPr>
          <w:p w14:paraId="501DF2C2" w14:textId="77777777" w:rsidR="00702B40" w:rsidRDefault="00702B40" w:rsidP="00702B40">
            <w:pPr>
              <w:jc w:val="center"/>
            </w:pPr>
            <w:r>
              <w:t xml:space="preserve">approche non linéaire </w:t>
            </w:r>
          </w:p>
          <w:p w14:paraId="4062E556" w14:textId="70F01D66" w:rsidR="00E94D84" w:rsidRPr="00E94D84" w:rsidRDefault="00702B40" w:rsidP="00702B40">
            <w:pPr>
              <w:jc w:val="center"/>
            </w:pPr>
            <w:r>
              <w:t>(couplage du modèle du palier avec l’équation de mouvement)</w:t>
            </w:r>
          </w:p>
        </w:tc>
      </w:tr>
      <w:tr w:rsidR="00E94D84" w:rsidRPr="00E94D84" w14:paraId="306AC6B1" w14:textId="77777777" w:rsidTr="008A402F">
        <w:trPr>
          <w:trHeight w:val="584"/>
        </w:trPr>
        <w:tc>
          <w:tcPr>
            <w:tcW w:w="1171" w:type="pct"/>
            <w:vMerge w:val="restart"/>
            <w:vAlign w:val="center"/>
            <w:hideMark/>
          </w:tcPr>
          <w:p w14:paraId="2FE6BC0C" w14:textId="27F6E813"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548" w:type="pct"/>
            <w:vMerge/>
            <w:vAlign w:val="center"/>
            <w:hideMark/>
          </w:tcPr>
          <w:p w14:paraId="509992E5" w14:textId="77777777" w:rsidR="00E94D84" w:rsidRPr="00E94D84" w:rsidRDefault="00E94D84" w:rsidP="00E94D84">
            <w:pPr>
              <w:jc w:val="center"/>
            </w:pPr>
          </w:p>
        </w:tc>
        <w:tc>
          <w:tcPr>
            <w:tcW w:w="1644" w:type="pct"/>
            <w:vMerge/>
            <w:vAlign w:val="center"/>
            <w:hideMark/>
          </w:tcPr>
          <w:p w14:paraId="2EA538C7" w14:textId="77777777" w:rsidR="00E94D84" w:rsidRPr="00E94D84" w:rsidRDefault="00E94D84" w:rsidP="00E94D84">
            <w:pPr>
              <w:jc w:val="center"/>
            </w:pPr>
          </w:p>
        </w:tc>
        <w:tc>
          <w:tcPr>
            <w:tcW w:w="1637" w:type="pct"/>
            <w:vMerge/>
            <w:vAlign w:val="center"/>
            <w:hideMark/>
          </w:tcPr>
          <w:p w14:paraId="137FFF1D" w14:textId="77777777" w:rsidR="00E94D84" w:rsidRPr="00E94D84" w:rsidRDefault="00E94D84" w:rsidP="00E94D84">
            <w:pPr>
              <w:jc w:val="center"/>
            </w:pPr>
          </w:p>
        </w:tc>
      </w:tr>
      <w:tr w:rsidR="00E94D84" w:rsidRPr="00E94D84" w14:paraId="1DEAC538" w14:textId="77777777" w:rsidTr="008A402F">
        <w:trPr>
          <w:trHeight w:val="584"/>
        </w:trPr>
        <w:tc>
          <w:tcPr>
            <w:tcW w:w="1171" w:type="pct"/>
            <w:vMerge/>
            <w:vAlign w:val="center"/>
            <w:hideMark/>
          </w:tcPr>
          <w:p w14:paraId="0B552EE6" w14:textId="77777777" w:rsidR="00E94D84" w:rsidRPr="00E94D84" w:rsidRDefault="00E94D84" w:rsidP="00E94D84">
            <w:pPr>
              <w:jc w:val="center"/>
            </w:pPr>
          </w:p>
        </w:tc>
        <w:tc>
          <w:tcPr>
            <w:tcW w:w="548"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644" w:type="pct"/>
            <w:vMerge w:val="restart"/>
            <w:vAlign w:val="center"/>
            <w:hideMark/>
          </w:tcPr>
          <w:p w14:paraId="16A8FEBC" w14:textId="03770D37" w:rsidR="00E94D84" w:rsidRPr="00E94D84" w:rsidRDefault="00E94D84" w:rsidP="009867AE">
            <w:pPr>
              <w:jc w:val="center"/>
            </w:pPr>
            <w:r w:rsidRPr="00E94D84">
              <w:t xml:space="preserve">Température du rotor </w:t>
            </w:r>
            <w:r w:rsidR="00CD3FB0">
              <w:t xml:space="preserve">obtenue </w:t>
            </w:r>
            <w:r w:rsidR="009867AE">
              <w:t>par</w:t>
            </w:r>
            <w:r w:rsidR="00CD3FB0">
              <w:t xml:space="preserve"> le</w:t>
            </w:r>
            <w:r w:rsidRPr="00E94D84">
              <w:t xml:space="preserve"> film lubrifiant</w:t>
            </w:r>
          </w:p>
        </w:tc>
        <w:tc>
          <w:tcPr>
            <w:tcW w:w="1637" w:type="pct"/>
            <w:vMerge w:val="restart"/>
            <w:vAlign w:val="center"/>
            <w:hideMark/>
          </w:tcPr>
          <w:p w14:paraId="6C413DBF" w14:textId="77777777" w:rsidR="00E94D84" w:rsidRPr="00E94D84" w:rsidRDefault="00E94D84" w:rsidP="00E94D84">
            <w:pPr>
              <w:jc w:val="center"/>
            </w:pPr>
            <w:r w:rsidRPr="00E94D84">
              <w:t>Température du rotor obtenu par un modèle thermique du rotor</w:t>
            </w:r>
          </w:p>
        </w:tc>
      </w:tr>
      <w:tr w:rsidR="00E94D84" w:rsidRPr="00E94D84" w14:paraId="53550DDA" w14:textId="77777777" w:rsidTr="008A402F">
        <w:trPr>
          <w:trHeight w:val="369"/>
        </w:trPr>
        <w:tc>
          <w:tcPr>
            <w:tcW w:w="1171"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548" w:type="pct"/>
            <w:vMerge/>
            <w:vAlign w:val="center"/>
            <w:hideMark/>
          </w:tcPr>
          <w:p w14:paraId="0910D936" w14:textId="77777777" w:rsidR="00E94D84" w:rsidRPr="00E94D84" w:rsidRDefault="00E94D84" w:rsidP="00E94D84">
            <w:pPr>
              <w:jc w:val="center"/>
            </w:pPr>
          </w:p>
        </w:tc>
        <w:tc>
          <w:tcPr>
            <w:tcW w:w="1644" w:type="pct"/>
            <w:vMerge/>
            <w:vAlign w:val="center"/>
            <w:hideMark/>
          </w:tcPr>
          <w:p w14:paraId="666997C6" w14:textId="77777777" w:rsidR="00E94D84" w:rsidRPr="00E94D84" w:rsidRDefault="00E94D84" w:rsidP="00E94D84">
            <w:pPr>
              <w:jc w:val="center"/>
            </w:pPr>
          </w:p>
        </w:tc>
        <w:tc>
          <w:tcPr>
            <w:tcW w:w="1637" w:type="pct"/>
            <w:vMerge/>
            <w:vAlign w:val="center"/>
            <w:hideMark/>
          </w:tcPr>
          <w:p w14:paraId="7BF078BE" w14:textId="77777777" w:rsidR="00E94D84" w:rsidRPr="00E94D84" w:rsidRDefault="00E94D84" w:rsidP="00E94D84">
            <w:pPr>
              <w:jc w:val="center"/>
            </w:pPr>
          </w:p>
        </w:tc>
      </w:tr>
      <w:tr w:rsidR="00E94D84" w:rsidRPr="00E94D84" w14:paraId="4030A7CC" w14:textId="77777777" w:rsidTr="008A402F">
        <w:trPr>
          <w:trHeight w:val="527"/>
        </w:trPr>
        <w:tc>
          <w:tcPr>
            <w:tcW w:w="1171" w:type="pct"/>
            <w:vMerge/>
            <w:vAlign w:val="center"/>
            <w:hideMark/>
          </w:tcPr>
          <w:p w14:paraId="010155B7" w14:textId="77777777" w:rsidR="00E94D84" w:rsidRPr="00E94D84" w:rsidRDefault="00E94D84" w:rsidP="00E94D84">
            <w:pPr>
              <w:jc w:val="center"/>
            </w:pPr>
          </w:p>
        </w:tc>
        <w:tc>
          <w:tcPr>
            <w:tcW w:w="548" w:type="pct"/>
            <w:vAlign w:val="center"/>
            <w:hideMark/>
          </w:tcPr>
          <w:p w14:paraId="2B420813" w14:textId="780187A5" w:rsidR="00E94D84" w:rsidRPr="00E94D84" w:rsidRDefault="0066514F"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644" w:type="pct"/>
            <w:vAlign w:val="center"/>
            <w:hideMark/>
          </w:tcPr>
          <w:p w14:paraId="1F3C9C65" w14:textId="60BA41D4" w:rsidR="00E94D84" w:rsidRPr="00E94D84" w:rsidRDefault="00E94D84" w:rsidP="00E94D84">
            <w:pPr>
              <w:jc w:val="center"/>
            </w:pPr>
            <w:r w:rsidRPr="00E94D84">
              <w:t>Déformation thermique approximé</w:t>
            </w:r>
            <w:r w:rsidR="00C001B6">
              <w:t>e</w:t>
            </w:r>
            <w:r w:rsidRPr="00E94D84">
              <w:t xml:space="preserve"> par </w:t>
            </w:r>
            <w:r w:rsidR="00C001B6" w:rsidRPr="00E94D84">
              <w:t>la</w:t>
            </w:r>
            <w:r w:rsidRPr="00E94D84">
              <w:t xml:space="preserve"> formule analytique</w:t>
            </w:r>
          </w:p>
        </w:tc>
        <w:tc>
          <w:tcPr>
            <w:tcW w:w="1637" w:type="pct"/>
            <w:vAlign w:val="center"/>
            <w:hideMark/>
          </w:tcPr>
          <w:p w14:paraId="73488559" w14:textId="647C53D4" w:rsidR="00E94D84" w:rsidRPr="00E94D84" w:rsidRDefault="00E94D84" w:rsidP="00E94D84">
            <w:pPr>
              <w:jc w:val="center"/>
            </w:pPr>
            <w:r w:rsidRPr="00E94D84">
              <w:t>Déformation thermique calculé</w:t>
            </w:r>
            <w:r w:rsidR="00C001B6">
              <w:t>e</w:t>
            </w:r>
            <w:r w:rsidRPr="00E94D84">
              <w:t xml:space="preserve"> par un modèle thermomécanique du rotor.</w:t>
            </w:r>
          </w:p>
        </w:tc>
      </w:tr>
    </w:tbl>
    <w:p w14:paraId="040EB570" w14:textId="1691671A" w:rsidR="00C228F1" w:rsidRDefault="00C228F1" w:rsidP="008A402F">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r w:rsidR="006A7472">
        <w:t>e</w:t>
      </w:r>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C20694">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2764" w:name="_Toc536800438"/>
      <w:r w:rsidRPr="00EA3D98">
        <w:t xml:space="preserve">Application au Banc de l’effet Morton </w:t>
      </w:r>
      <w:r>
        <w:t>(BEM)</w:t>
      </w:r>
      <w:bookmarkEnd w:id="2764"/>
    </w:p>
    <w:p w14:paraId="4F9C597A" w14:textId="6A01D4C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r w:rsidR="00F72FD6">
        <w:rPr>
          <w:noProof/>
          <w:lang w:eastAsia="zh-CN"/>
        </w:rPr>
        <w:t xml:space="preserve"> d’essai</w:t>
      </w:r>
      <w:r>
        <w:rPr>
          <w:noProof/>
          <w:lang w:eastAsia="zh-CN"/>
        </w:rPr>
        <w:t xml:space="preserve">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244F7DE3" w:rsidR="00475CD5" w:rsidRDefault="00475CD5" w:rsidP="007F4EA4">
      <w:pPr>
        <w:spacing w:after="120" w:line="360" w:lineRule="auto"/>
        <w:ind w:firstLine="709"/>
      </w:pPr>
      <w:r>
        <w:rPr>
          <w:noProof/>
          <w:lang w:eastAsia="zh-CN"/>
        </w:rPr>
        <w:t>En gui</w:t>
      </w:r>
      <w:r w:rsidR="00F72FD6">
        <w:rPr>
          <w:noProof/>
          <w:lang w:eastAsia="zh-CN"/>
        </w:rPr>
        <w:t>s</w:t>
      </w:r>
      <w:r>
        <w:rPr>
          <w:noProof/>
          <w:lang w:eastAsia="zh-CN"/>
        </w:rPr>
        <w:t xml:space="preserve">e de rappel, le banc d’essai </w:t>
      </w:r>
      <w:r w:rsidR="00F72FD6">
        <w:rPr>
          <w:noProof/>
          <w:lang w:eastAsia="zh-CN"/>
        </w:rPr>
        <w:t xml:space="preserve">permet de tester </w:t>
      </w:r>
      <w:r>
        <w:rPr>
          <w:noProof/>
          <w:lang w:eastAsia="zh-CN"/>
        </w:rPr>
        <w:t>deux configurations. La première configuration possède un rotor court de 430</w:t>
      </w:r>
      <w:r w:rsidR="00F72FD6">
        <w:rPr>
          <w:noProof/>
          <w:lang w:eastAsia="zh-CN"/>
        </w:rPr>
        <w:t xml:space="preserve"> </w:t>
      </w:r>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2765" w:name="_Toc536800439"/>
      <w:r>
        <w:lastRenderedPageBreak/>
        <w:t>Configuration du rotor</w:t>
      </w:r>
      <w:r w:rsidR="003F464C">
        <w:t xml:space="preserve"> court</w:t>
      </w:r>
      <w:r>
        <w:t xml:space="preserve"> 430mm</w:t>
      </w:r>
      <w:bookmarkEnd w:id="2765"/>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51300414" w:rsidR="00BC1050" w:rsidRDefault="007F4EA4" w:rsidP="002B3616">
      <w:pPr>
        <w:pStyle w:val="Default"/>
        <w:spacing w:line="360" w:lineRule="auto"/>
        <w:ind w:firstLine="708"/>
        <w:jc w:val="both"/>
        <w:rPr>
          <w:sz w:val="22"/>
        </w:rPr>
      </w:pPr>
      <w:r>
        <w:rPr>
          <w:sz w:val="22"/>
        </w:rPr>
        <w:t>D</w:t>
      </w:r>
      <w:r w:rsidRPr="00EF6087">
        <w:rPr>
          <w:sz w:val="22"/>
        </w:rPr>
        <w:t>ans l’approche</w:t>
      </w:r>
      <w:r w:rsidR="00F72FD6">
        <w:rPr>
          <w:sz w:val="22"/>
        </w:rPr>
        <w:t xml:space="preserve"> de</w:t>
      </w:r>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C20694">
        <w:rPr>
          <w:b/>
          <w:sz w:val="22"/>
        </w:rPr>
        <w:t>4.2.2</w:t>
      </w:r>
      <w:r w:rsidRPr="007F4EA4">
        <w:rPr>
          <w:b/>
          <w:sz w:val="22"/>
        </w:rPr>
        <w:fldChar w:fldCharType="end"/>
      </w:r>
      <w:r>
        <w:rPr>
          <w:sz w:val="22"/>
        </w:rPr>
        <w:t xml:space="preserve">. </w:t>
      </w:r>
    </w:p>
    <w:p w14:paraId="45FD60F3" w14:textId="050AE1CF" w:rsidR="00F45C5E" w:rsidRDefault="007F4EA4" w:rsidP="009339CB">
      <w:pPr>
        <w:pStyle w:val="Default"/>
        <w:spacing w:before="240" w:after="240" w:line="360" w:lineRule="auto"/>
        <w:ind w:firstLine="709"/>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C20694" w:rsidRPr="00C20694">
        <w:rPr>
          <w:b/>
          <w:iCs/>
          <w:sz w:val="22"/>
        </w:rPr>
        <w:t>Figure 5.2</w:t>
      </w:r>
      <w:r w:rsidR="00C20694" w:rsidRPr="00C20694">
        <w:rPr>
          <w:b/>
          <w:iCs/>
          <w:sz w:val="22"/>
        </w:rPr>
        <w:noBreakHyphen/>
        <w:t>1</w:t>
      </w:r>
      <w:r w:rsidRPr="005A2C7D">
        <w:rPr>
          <w:b/>
          <w:sz w:val="22"/>
        </w:rPr>
        <w:fldChar w:fldCharType="end"/>
      </w:r>
      <w:r w:rsidRPr="00EF6087">
        <w:rPr>
          <w:sz w:val="22"/>
        </w:rPr>
        <w:t>.</w:t>
      </w:r>
      <w:r>
        <w:rPr>
          <w:sz w:val="22"/>
        </w:rPr>
        <w:t xml:space="preserve"> </w:t>
      </w:r>
    </w:p>
    <w:p w14:paraId="027FBCCC" w14:textId="77777777" w:rsidR="00425FC2" w:rsidRDefault="00425FC2" w:rsidP="00425FC2">
      <w:pPr>
        <w:pStyle w:val="Default"/>
        <w:spacing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 en choisissant l</w:t>
      </w:r>
      <w:r>
        <w:rPr>
          <w:sz w:val="22"/>
        </w:rPr>
        <w:t>a</w:t>
      </w:r>
      <w:r w:rsidRPr="00555840">
        <w:rPr>
          <w:sz w:val="22"/>
        </w:rPr>
        <w:t xml:space="preserve"> composant</w:t>
      </w:r>
      <w:r>
        <w:rPr>
          <w:sz w:val="22"/>
        </w:rPr>
        <w:t>e</w:t>
      </w:r>
      <w:r w:rsidRPr="00555840">
        <w:rPr>
          <w:sz w:val="22"/>
        </w:rPr>
        <w:t xml:space="preserve">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Pr="00555840">
        <w:rPr>
          <w:sz w:val="22"/>
        </w:rPr>
        <w:t>.</w:t>
      </w:r>
      <w:r>
        <w:rPr>
          <w:rStyle w:val="Appelnotedebasdep"/>
          <w:sz w:val="22"/>
        </w:rPr>
        <w:footnoteReference w:id="10"/>
      </w:r>
      <w:r w:rsidRPr="00555840">
        <w:rPr>
          <w:sz w:val="22"/>
        </w:rPr>
        <w:t xml:space="preserve"> Les résultats sont illustrés à la </w:t>
      </w:r>
      <w:r w:rsidRPr="00555840">
        <w:rPr>
          <w:b/>
          <w:sz w:val="22"/>
        </w:rPr>
        <w:fldChar w:fldCharType="begin"/>
      </w:r>
      <w:r w:rsidRPr="00555840">
        <w:rPr>
          <w:b/>
          <w:sz w:val="22"/>
        </w:rPr>
        <w:instrText xml:space="preserve"> REF _Ref531019019 \h  \* MERGEFORMAT </w:instrText>
      </w:r>
      <w:r w:rsidRPr="00555840">
        <w:rPr>
          <w:b/>
          <w:sz w:val="22"/>
        </w:rPr>
      </w:r>
      <w:r w:rsidRPr="00555840">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2</w:t>
      </w:r>
      <w:r w:rsidRPr="00555840">
        <w:rPr>
          <w:b/>
          <w:sz w:val="22"/>
        </w:rPr>
        <w:fldChar w:fldCharType="end"/>
      </w:r>
      <w:r>
        <w:rPr>
          <w:sz w:val="22"/>
        </w:rPr>
        <w:t xml:space="preserve"> et les valeurs calculées sont détaillées en </w:t>
      </w:r>
      <w:hyperlink w:anchor="_Annexe_D_:" w:history="1">
        <w:r w:rsidRPr="000435C0">
          <w:rPr>
            <w:rStyle w:val="Lienhypertexte"/>
            <w:b/>
            <w:color w:val="000000" w:themeColor="text1"/>
            <w:sz w:val="22"/>
            <w:u w:val="none"/>
          </w:rPr>
          <w:t>Annexe D</w:t>
        </w:r>
      </w:hyperlink>
      <w:r>
        <w:rPr>
          <w:sz w:val="22"/>
        </w:rPr>
        <w:t xml:space="preserve">. </w:t>
      </w:r>
    </w:p>
    <w:p w14:paraId="5BC5DB67" w14:textId="7067A62F" w:rsidR="00425FC2" w:rsidRDefault="00425FC2" w:rsidP="009339CB">
      <w:pPr>
        <w:pStyle w:val="Default"/>
        <w:spacing w:before="240" w:after="240" w:line="360" w:lineRule="auto"/>
        <w:ind w:firstLine="709"/>
        <w:jc w:val="both"/>
        <w:rPr>
          <w:sz w:val="22"/>
        </w:rPr>
      </w:pPr>
      <w:r>
        <w:rPr>
          <w:sz w:val="22"/>
        </w:rPr>
        <w:t xml:space="preserve">Les deux approches conduisent à des résultats présentant des écarts non négligeables qui augmentent avec la vitesse de rotation. En plus, les amplitudes prédites par la méthode non linéaire sont en meilleur accord avec celles mesurées expérimentalement (cf. </w:t>
      </w:r>
      <w:r w:rsidRPr="00C81176">
        <w:rPr>
          <w:b/>
          <w:sz w:val="22"/>
        </w:rPr>
        <w:fldChar w:fldCharType="begin"/>
      </w:r>
      <w:r w:rsidRPr="00C81176">
        <w:rPr>
          <w:b/>
          <w:sz w:val="22"/>
        </w:rPr>
        <w:instrText xml:space="preserve"> REF _Ref533687109 \h </w:instrText>
      </w:r>
      <w:r>
        <w:rPr>
          <w:b/>
          <w:sz w:val="22"/>
        </w:rPr>
        <w:instrText xml:space="preserve"> \* MERGEFORMAT </w:instrText>
      </w:r>
      <w:r w:rsidRPr="00C81176">
        <w:rPr>
          <w:b/>
          <w:sz w:val="22"/>
        </w:rPr>
      </w:r>
      <w:r w:rsidRPr="00C81176">
        <w:rPr>
          <w:b/>
          <w:sz w:val="22"/>
        </w:rPr>
        <w:fldChar w:fldCharType="separate"/>
      </w:r>
      <w:r w:rsidR="00C20694" w:rsidRPr="00C20694">
        <w:rPr>
          <w:rFonts w:eastAsia="Times New Roman" w:cs="Times New Roman"/>
          <w:b/>
          <w:color w:val="auto"/>
          <w:sz w:val="22"/>
          <w:szCs w:val="20"/>
          <w:lang w:eastAsia="fr-FR"/>
        </w:rPr>
        <w:t xml:space="preserve">Figure </w:t>
      </w:r>
      <w:r w:rsidR="00C20694" w:rsidRPr="00C20694">
        <w:rPr>
          <w:rFonts w:eastAsia="Times New Roman" w:cs="Times New Roman"/>
          <w:b/>
          <w:noProof/>
          <w:color w:val="auto"/>
          <w:sz w:val="22"/>
          <w:szCs w:val="20"/>
          <w:lang w:eastAsia="fr-FR"/>
        </w:rPr>
        <w:t>4.3</w:t>
      </w:r>
      <w:r w:rsidR="00C20694" w:rsidRPr="00C20694">
        <w:rPr>
          <w:rFonts w:eastAsia="Times New Roman" w:cs="Times New Roman"/>
          <w:b/>
          <w:noProof/>
          <w:color w:val="auto"/>
          <w:sz w:val="22"/>
          <w:szCs w:val="20"/>
          <w:lang w:eastAsia="fr-FR"/>
        </w:rPr>
        <w:noBreakHyphen/>
        <w:t>2</w:t>
      </w:r>
      <w:r w:rsidRPr="00C81176">
        <w:rPr>
          <w:b/>
          <w:sz w:val="22"/>
        </w:rPr>
        <w:fldChar w:fldCharType="end"/>
      </w:r>
      <w:r>
        <w:rPr>
          <w:sz w:val="22"/>
        </w:rPr>
        <w:t xml:space="preserve">). En effet, l’amplitude des vibrations mesurée à 7000 tr/min est d’environ 25 µm contre 24 µm prédite par la méthode non linéaire et seulement 8 µm par la méthode linéaire utilisée par Lorenz et Murphy. Ainsi, cette dernière sous-estime considérablement le coefficient d’influence </w:t>
      </w:r>
      <m:oMath>
        <m:r>
          <m:rPr>
            <m:sty m:val="bi"/>
          </m:rPr>
          <w:rPr>
            <w:rFonts w:ascii="Cambria Math" w:hAnsi="Cambria Math"/>
            <w:sz w:val="22"/>
          </w:rPr>
          <m:t>A</m:t>
        </m:r>
      </m:oMath>
      <w:r>
        <w:rPr>
          <w:sz w:val="22"/>
        </w:rPr>
        <w:t xml:space="preserve"> et</w:t>
      </w:r>
      <w:r w:rsidR="00F45C5E">
        <w:rPr>
          <w:sz w:val="22"/>
        </w:rPr>
        <w:t xml:space="preserve">, </w:t>
      </w:r>
      <w:r>
        <w:rPr>
          <w:sz w:val="22"/>
        </w:rPr>
        <w:t>par cons</w:t>
      </w:r>
      <w:r w:rsidR="00F45C5E">
        <w:rPr>
          <w:sz w:val="22"/>
        </w:rPr>
        <w:t xml:space="preserve">équent, l’indicateur </w:t>
      </w:r>
      <w:r>
        <w:rPr>
          <w:sz w:val="22"/>
        </w:rPr>
        <w:t>de l</w:t>
      </w:r>
      <w:r w:rsidR="00F45C5E">
        <w:rPr>
          <w:sz w:val="22"/>
        </w:rPr>
        <w:t>a stabilité</w:t>
      </w:r>
      <m:oMath>
        <m:r>
          <w:rPr>
            <w:rFonts w:ascii="Cambria Math" w:hAnsi="Cambria Math"/>
            <w:sz w:val="22"/>
          </w:rPr>
          <m:t xml:space="preserve"> ς</m:t>
        </m:r>
      </m:oMath>
      <w:r>
        <w:rPr>
          <w:sz w:val="22"/>
        </w:rPr>
        <w:t xml:space="preserve">.   </w:t>
      </w:r>
    </w:p>
    <w:p w14:paraId="05706D25" w14:textId="77777777" w:rsidR="009339CB" w:rsidRPr="00A5353D" w:rsidRDefault="009339CB" w:rsidP="009339CB">
      <w:pPr>
        <w:pStyle w:val="Default"/>
        <w:spacing w:before="240" w:after="240" w:line="360" w:lineRule="auto"/>
        <w:jc w:val="both"/>
        <w:rPr>
          <w:strike/>
          <w:sz w:val="22"/>
        </w:rPr>
      </w:pPr>
    </w:p>
    <w:p w14:paraId="3694B8BB" w14:textId="77777777" w:rsidR="00425FC2" w:rsidRDefault="00425FC2" w:rsidP="008D3483">
      <w:pPr>
        <w:pStyle w:val="Default"/>
        <w:spacing w:line="360" w:lineRule="auto"/>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7C087071">
                  <wp:extent cx="5058000" cy="2890800"/>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drawing>
                <wp:inline distT="0" distB="0" distL="0" distR="0" wp14:anchorId="2CFE6812" wp14:editId="6ACEAA1E">
                  <wp:extent cx="5058000" cy="289080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98C61B1" w14:textId="77777777" w:rsidR="00B0655E" w:rsidRDefault="00B0655E" w:rsidP="000659AB">
            <w:pPr>
              <w:pStyle w:val="Lgende"/>
              <w:spacing w:after="0"/>
              <w:jc w:val="center"/>
              <w:rPr>
                <w:rFonts w:ascii="Calibri" w:hAnsi="Calibri" w:cs="Calibri"/>
                <w:i w:val="0"/>
                <w:iCs w:val="0"/>
                <w:color w:val="000000"/>
                <w:sz w:val="22"/>
                <w:szCs w:val="24"/>
              </w:rPr>
            </w:pPr>
            <w:bookmarkStart w:id="2766" w:name="_Ref531015477"/>
            <w:bookmarkStart w:id="2767" w:name="_Toc536112252"/>
            <w:bookmarkStart w:id="2768" w:name="_Toc536800556"/>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766"/>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2767"/>
            <w:bookmarkEnd w:id="2768"/>
          </w:p>
          <w:p w14:paraId="404AB5BB" w14:textId="5837E645" w:rsidR="000659AB" w:rsidRPr="000659AB" w:rsidRDefault="000659AB" w:rsidP="000659AB">
            <w:pPr>
              <w:rPr>
                <w:lang w:eastAsia="zh-CN"/>
              </w:rPr>
            </w:pPr>
          </w:p>
        </w:tc>
      </w:tr>
      <w:tr w:rsidR="00B0655E" w14:paraId="7B04BB16" w14:textId="77777777" w:rsidTr="008D2A74">
        <w:tc>
          <w:tcPr>
            <w:tcW w:w="9062" w:type="dxa"/>
          </w:tcPr>
          <w:p w14:paraId="519EF8D5" w14:textId="77777777" w:rsidR="00B0655E" w:rsidRDefault="00B0655E" w:rsidP="008D2A74">
            <w:pPr>
              <w:pStyle w:val="Default"/>
              <w:jc w:val="center"/>
            </w:pPr>
            <w:r>
              <w:rPr>
                <w:noProof/>
              </w:rPr>
              <w:lastRenderedPageBreak/>
              <w:drawing>
                <wp:inline distT="0" distB="0" distL="0" distR="0" wp14:anchorId="782B974B" wp14:editId="15611F89">
                  <wp:extent cx="5054400" cy="289080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4A038E21">
                  <wp:extent cx="5054400" cy="28908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4978AC88" w:rsidR="00B0655E" w:rsidRPr="00EA28FB" w:rsidRDefault="00B0655E" w:rsidP="008D2A74">
            <w:pPr>
              <w:pStyle w:val="Default"/>
              <w:spacing w:line="360" w:lineRule="auto"/>
              <w:jc w:val="center"/>
              <w:rPr>
                <w:b/>
                <w:sz w:val="22"/>
              </w:rPr>
            </w:pPr>
            <w:bookmarkStart w:id="2769" w:name="_Ref531019019"/>
            <w:bookmarkStart w:id="2770" w:name="_Toc536112253"/>
            <w:bookmarkStart w:id="2771" w:name="_Toc536800557"/>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2</w:t>
            </w:r>
            <w:r w:rsidR="0019727E">
              <w:rPr>
                <w:sz w:val="22"/>
              </w:rPr>
              <w:fldChar w:fldCharType="end"/>
            </w:r>
            <w:bookmarkEnd w:id="2769"/>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2770"/>
            <w:bookmarkEnd w:id="2771"/>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9339CB">
      <w:pPr>
        <w:pStyle w:val="Default"/>
        <w:numPr>
          <w:ilvl w:val="0"/>
          <w:numId w:val="17"/>
        </w:numPr>
        <w:spacing w:before="240" w:after="120" w:line="360" w:lineRule="auto"/>
        <w:ind w:left="714" w:hanging="357"/>
        <w:rPr>
          <w:sz w:val="22"/>
        </w:rPr>
      </w:pPr>
      <w:r w:rsidRPr="00FC14C6">
        <w:rPr>
          <w:sz w:val="22"/>
        </w:rPr>
        <w:t xml:space="preserve">Détermination du coefficient </w:t>
      </w:r>
      <m:oMath>
        <m:r>
          <m:rPr>
            <m:sty m:val="bi"/>
          </m:rPr>
          <w:rPr>
            <w:rFonts w:ascii="Cambria Math" w:hAnsi="Cambria Math"/>
            <w:sz w:val="22"/>
          </w:rPr>
          <m:t>B</m:t>
        </m:r>
      </m:oMath>
    </w:p>
    <w:p w14:paraId="3F094242" w14:textId="6B7A038D" w:rsidR="000659AB" w:rsidRDefault="000659AB" w:rsidP="007879E8">
      <w:pPr>
        <w:pStyle w:val="Default"/>
        <w:spacing w:before="240" w:after="240" w:line="360" w:lineRule="auto"/>
        <w:ind w:firstLine="708"/>
        <w:jc w:val="both"/>
        <w:rPr>
          <w:sz w:val="22"/>
        </w:rPr>
      </w:pPr>
      <w:r w:rsidRPr="00FC14C6">
        <w:rPr>
          <w:sz w:val="22"/>
        </w:rPr>
        <w:t>Le coefficient</w:t>
      </w:r>
      <w:r>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Pr>
          <w:sz w:val="22"/>
        </w:rPr>
        <w:t xml:space="preserve">du vecteur des vibrations </w:t>
      </w:r>
      <m:oMath>
        <m:r>
          <m:rPr>
            <m:sty m:val="bi"/>
          </m:rPr>
          <w:rPr>
            <w:rFonts w:ascii="Cambria Math" w:hAnsi="Cambria Math"/>
            <w:sz w:val="22"/>
          </w:rPr>
          <m:t>V</m:t>
        </m:r>
      </m:oMath>
      <w:r w:rsidRPr="00504499">
        <w:rPr>
          <w:sz w:val="22"/>
        </w:rPr>
        <w:t xml:space="preserve"> </w:t>
      </w:r>
      <w:r>
        <w:rPr>
          <w:sz w:val="22"/>
        </w:rPr>
        <w:t xml:space="preserve">et la différence de température </w:t>
      </w:r>
      <m:oMath>
        <m:r>
          <m:rPr>
            <m:sty m:val="bi"/>
          </m:rPr>
          <w:rPr>
            <w:rFonts w:ascii="Cambria Math" w:hAnsi="Cambria Math"/>
            <w:sz w:val="22"/>
          </w:rPr>
          <m:t>T</m:t>
        </m:r>
      </m:oMath>
      <w:r>
        <w:rPr>
          <w:sz w:val="22"/>
        </w:rPr>
        <w:t xml:space="preserve"> </w:t>
      </w:r>
      <w:r w:rsidRPr="00FC14C6">
        <w:rPr>
          <w:sz w:val="22"/>
        </w:rPr>
        <w:t>à la surface du rotor dans le palier.</w:t>
      </w:r>
      <w:r>
        <w:rPr>
          <w:sz w:val="22"/>
        </w:rPr>
        <w:t xml:space="preserve"> Le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C20694" w:rsidRPr="00C20694">
        <w:rPr>
          <w:b/>
          <w:sz w:val="22"/>
          <w:szCs w:val="22"/>
        </w:rPr>
        <w:t xml:space="preserve">Tableau </w:t>
      </w:r>
      <w:r w:rsidR="00C20694" w:rsidRPr="00C20694">
        <w:rPr>
          <w:b/>
          <w:noProof/>
          <w:sz w:val="22"/>
          <w:szCs w:val="22"/>
        </w:rPr>
        <w:t>5.2</w:t>
      </w:r>
      <w:r w:rsidR="00C20694" w:rsidRPr="00C20694">
        <w:rPr>
          <w:b/>
          <w:noProof/>
          <w:sz w:val="22"/>
          <w:szCs w:val="22"/>
        </w:rPr>
        <w:noBreakHyphen/>
        <w:t>1</w:t>
      </w:r>
      <w:r w:rsidRPr="0091306C">
        <w:rPr>
          <w:b/>
          <w:sz w:val="22"/>
        </w:rPr>
        <w:fldChar w:fldCharType="end"/>
      </w:r>
      <w:r>
        <w:rPr>
          <w:b/>
          <w:sz w:val="22"/>
        </w:rPr>
        <w:t xml:space="preserve"> </w:t>
      </w:r>
      <w:r w:rsidRPr="004B0B23">
        <w:rPr>
          <w:sz w:val="22"/>
        </w:rPr>
        <w:t>donne</w:t>
      </w:r>
      <w:r>
        <w:rPr>
          <w:sz w:val="22"/>
        </w:rPr>
        <w:t xml:space="preserve"> l’amplitude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4B0B23">
        <w:rPr>
          <w:sz w:val="22"/>
        </w:rPr>
        <w:t>obtenu</w:t>
      </w:r>
      <w:r>
        <w:rPr>
          <w:sz w:val="22"/>
        </w:rPr>
        <w:t>es</w:t>
      </w:r>
      <w:r w:rsidRPr="004B0B23">
        <w:rPr>
          <w:sz w:val="22"/>
        </w:rPr>
        <w:t xml:space="preserve"> par les deux </w:t>
      </w:r>
      <w:r>
        <w:rPr>
          <w:sz w:val="22"/>
        </w:rPr>
        <w:t>approches</w:t>
      </w:r>
      <w:r w:rsidRPr="004B0B23">
        <w:rPr>
          <w:sz w:val="22"/>
        </w:rPr>
        <w:t xml:space="preserve"> et pour différentes vitesses de rotation</w:t>
      </w:r>
      <w:r w:rsidRPr="00FC14C6">
        <w:rPr>
          <w:sz w:val="22"/>
        </w:rPr>
        <w:t xml:space="preserve">. </w:t>
      </w:r>
      <w:r>
        <w:t>La</w:t>
      </w:r>
      <w:r w:rsidRPr="00FC14C6">
        <w:t xml:space="preserve"> </w:t>
      </w:r>
      <w:r w:rsidRPr="007879E8">
        <w:rPr>
          <w:b/>
          <w:sz w:val="22"/>
        </w:rPr>
        <w:fldChar w:fldCharType="begin"/>
      </w:r>
      <w:r w:rsidRPr="007879E8">
        <w:rPr>
          <w:b/>
          <w:sz w:val="22"/>
        </w:rPr>
        <w:instrText xml:space="preserve"> REF _Ref531193074 \h  \* MERGEFORMAT </w:instrText>
      </w:r>
      <w:r w:rsidRPr="007879E8">
        <w:rPr>
          <w:b/>
          <w:sz w:val="22"/>
        </w:rPr>
      </w:r>
      <w:r w:rsidRPr="007879E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3</w:t>
      </w:r>
      <w:r w:rsidRPr="007879E8">
        <w:rPr>
          <w:b/>
          <w:sz w:val="22"/>
        </w:rPr>
        <w:fldChar w:fldCharType="end"/>
      </w:r>
      <w:r w:rsidR="007879E8">
        <w:rPr>
          <w:b/>
        </w:rPr>
        <w:t xml:space="preserve"> </w:t>
      </w:r>
      <w:r>
        <w:t xml:space="preserve">présente l’amplitude et la phase du coefficient </w:t>
      </w:r>
      <m:oMath>
        <m:r>
          <m:rPr>
            <m:sty m:val="bi"/>
          </m:rPr>
          <w:rPr>
            <w:rFonts w:ascii="Cambria Math" w:hAnsi="Cambria Math"/>
            <w:sz w:val="22"/>
          </w:rPr>
          <m:t>B.</m:t>
        </m:r>
      </m:oMath>
    </w:p>
    <w:p w14:paraId="4EC7DCC5" w14:textId="798D1698" w:rsidR="002F7843" w:rsidRDefault="000659AB" w:rsidP="007879E8">
      <w:pPr>
        <w:pStyle w:val="Default"/>
        <w:spacing w:before="120" w:after="240" w:line="360" w:lineRule="auto"/>
        <w:ind w:firstLine="709"/>
        <w:jc w:val="both"/>
        <w:rPr>
          <w:rFonts w:eastAsia="Times New Roman" w:cs="Times New Roman"/>
          <w:color w:val="auto"/>
          <w:sz w:val="22"/>
          <w:szCs w:val="20"/>
          <w:lang w:eastAsia="fr-FR"/>
        </w:rPr>
      </w:pPr>
      <w:r w:rsidRPr="000659AB">
        <w:rPr>
          <w:rFonts w:eastAsia="Times New Roman" w:cs="Times New Roman"/>
          <w:color w:val="auto"/>
          <w:sz w:val="22"/>
          <w:szCs w:val="20"/>
          <w:lang w:eastAsia="fr-FR"/>
        </w:rPr>
        <w:t xml:space="preserve">Les deux approches prédisent une augmentation de l’amplitude de la différence de température et une diminution de la phase avec la vitesse de rotation. L’amplitude de la différence de </w:t>
      </w:r>
      <w:r w:rsidRPr="000659AB">
        <w:rPr>
          <w:rFonts w:eastAsia="Times New Roman" w:cs="Times New Roman"/>
          <w:color w:val="auto"/>
          <w:sz w:val="22"/>
          <w:szCs w:val="20"/>
          <w:lang w:eastAsia="fr-FR"/>
        </w:rPr>
        <w:lastRenderedPageBreak/>
        <w:t>température prédite par l’approche analytique améliorée est plus importante que celle obtenue par la méthode de Lorenz et Murphy à cause de l’amplitude des vibrations plus importante prédite par la méthode non linéaire.</w:t>
      </w:r>
    </w:p>
    <w:p w14:paraId="584950FA" w14:textId="7859F351" w:rsidR="00B0655E" w:rsidRPr="006A5998" w:rsidRDefault="00B0655E" w:rsidP="00B0655E">
      <w:pPr>
        <w:pStyle w:val="Default"/>
        <w:spacing w:line="360" w:lineRule="auto"/>
        <w:jc w:val="center"/>
        <w:rPr>
          <w:sz w:val="22"/>
          <w:szCs w:val="22"/>
        </w:rPr>
      </w:pPr>
      <w:bookmarkStart w:id="2772" w:name="_Ref534218071"/>
      <w:bookmarkStart w:id="2773" w:name="_Toc536112277"/>
      <w:bookmarkStart w:id="2774" w:name="_Toc536800610"/>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C20694">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C20694">
        <w:rPr>
          <w:noProof/>
          <w:sz w:val="22"/>
          <w:szCs w:val="22"/>
        </w:rPr>
        <w:t>1</w:t>
      </w:r>
      <w:r w:rsidR="00B055A9">
        <w:rPr>
          <w:sz w:val="22"/>
          <w:szCs w:val="22"/>
        </w:rPr>
        <w:fldChar w:fldCharType="end"/>
      </w:r>
      <w:bookmarkEnd w:id="2772"/>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2773"/>
      <w:bookmarkEnd w:id="2774"/>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060E67">
        <w:trPr>
          <w:trHeight w:val="445"/>
          <w:jc w:val="center"/>
        </w:trPr>
        <w:tc>
          <w:tcPr>
            <w:tcW w:w="0" w:type="auto"/>
            <w:tcBorders>
              <w:top w:val="single" w:sz="12" w:space="0" w:color="auto"/>
              <w:left w:val="single" w:sz="12" w:space="0" w:color="auto"/>
              <w:bottom w:val="single" w:sz="8" w:space="0" w:color="auto"/>
              <w:right w:val="single" w:sz="8" w:space="0" w:color="auto"/>
            </w:tcBorders>
            <w:vAlign w:val="center"/>
            <w:hideMark/>
          </w:tcPr>
          <w:p w14:paraId="221301AB" w14:textId="1D1359C6" w:rsidR="004B0B23" w:rsidRPr="004B0B23" w:rsidRDefault="004B0B23" w:rsidP="00B1371F">
            <w:pPr>
              <w:pStyle w:val="Default"/>
              <w:keepNext/>
              <w:jc w:val="center"/>
            </w:pPr>
          </w:p>
        </w:tc>
        <w:tc>
          <w:tcPr>
            <w:tcW w:w="0" w:type="auto"/>
            <w:gridSpan w:val="2"/>
            <w:tcBorders>
              <w:top w:val="single" w:sz="12" w:space="0" w:color="auto"/>
              <w:left w:val="single" w:sz="8" w:space="0" w:color="auto"/>
              <w:bottom w:val="single" w:sz="8" w:space="0" w:color="auto"/>
              <w:right w:val="single" w:sz="8" w:space="0" w:color="auto"/>
            </w:tcBorders>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tcBorders>
              <w:top w:val="single" w:sz="12" w:space="0" w:color="auto"/>
              <w:left w:val="single" w:sz="8" w:space="0" w:color="auto"/>
              <w:bottom w:val="single" w:sz="8" w:space="0" w:color="auto"/>
              <w:right w:val="single" w:sz="12" w:space="0" w:color="auto"/>
            </w:tcBorders>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060E67">
        <w:trPr>
          <w:trHeight w:val="410"/>
          <w:jc w:val="center"/>
        </w:trPr>
        <w:tc>
          <w:tcPr>
            <w:tcW w:w="0" w:type="auto"/>
            <w:tcBorders>
              <w:top w:val="single" w:sz="8" w:space="0" w:color="auto"/>
              <w:left w:val="single" w:sz="12" w:space="0" w:color="auto"/>
              <w:bottom w:val="single" w:sz="12" w:space="0" w:color="auto"/>
            </w:tcBorders>
            <w:vAlign w:val="center"/>
            <w:hideMark/>
          </w:tcPr>
          <w:p w14:paraId="1AB257DD" w14:textId="77777777" w:rsidR="004B0B23" w:rsidRPr="004B0B23" w:rsidRDefault="004B0B23" w:rsidP="00B1371F">
            <w:pPr>
              <w:pStyle w:val="Default"/>
              <w:keepNext/>
              <w:jc w:val="center"/>
            </w:pPr>
            <w:r w:rsidRPr="004B0B23">
              <w:t>Vitesse [tr/min]</w:t>
            </w:r>
          </w:p>
        </w:tc>
        <w:tc>
          <w:tcPr>
            <w:tcW w:w="0" w:type="auto"/>
            <w:tcBorders>
              <w:top w:val="single" w:sz="8" w:space="0" w:color="auto"/>
              <w:bottom w:val="single" w:sz="12" w:space="0" w:color="auto"/>
            </w:tcBorders>
            <w:vAlign w:val="center"/>
            <w:hideMark/>
          </w:tcPr>
          <w:p w14:paraId="46E17946"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tcBorders>
            <w:vAlign w:val="center"/>
            <w:hideMark/>
          </w:tcPr>
          <w:p w14:paraId="52F650EA" w14:textId="77777777" w:rsidR="004B0B23" w:rsidRPr="004B0B23" w:rsidRDefault="004B0B23" w:rsidP="00B1371F">
            <w:pPr>
              <w:pStyle w:val="Default"/>
              <w:keepNext/>
              <w:jc w:val="center"/>
            </w:pPr>
            <w:r w:rsidRPr="004B0B23">
              <w:t>Phase [deg]</w:t>
            </w:r>
          </w:p>
        </w:tc>
        <w:tc>
          <w:tcPr>
            <w:tcW w:w="0" w:type="auto"/>
            <w:tcBorders>
              <w:top w:val="single" w:sz="8" w:space="0" w:color="auto"/>
              <w:bottom w:val="single" w:sz="12" w:space="0" w:color="auto"/>
            </w:tcBorders>
            <w:vAlign w:val="center"/>
            <w:hideMark/>
          </w:tcPr>
          <w:p w14:paraId="4E8AFCB8"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right w:val="single" w:sz="12" w:space="0" w:color="auto"/>
            </w:tcBorders>
            <w:vAlign w:val="center"/>
            <w:hideMark/>
          </w:tcPr>
          <w:p w14:paraId="450E0545" w14:textId="77777777" w:rsidR="004B0B23" w:rsidRPr="004B0B23" w:rsidRDefault="004B0B23" w:rsidP="00B1371F">
            <w:pPr>
              <w:pStyle w:val="Default"/>
              <w:keepNext/>
              <w:jc w:val="center"/>
            </w:pPr>
            <w:r w:rsidRPr="004B0B23">
              <w:t>Phase [deg]</w:t>
            </w:r>
          </w:p>
        </w:tc>
      </w:tr>
      <w:tr w:rsidR="004B0B23" w:rsidRPr="004B0B23" w14:paraId="62E379BB" w14:textId="77777777" w:rsidTr="00060E67">
        <w:trPr>
          <w:trHeight w:val="360"/>
          <w:jc w:val="center"/>
        </w:trPr>
        <w:tc>
          <w:tcPr>
            <w:tcW w:w="0" w:type="auto"/>
            <w:tcBorders>
              <w:top w:val="single" w:sz="12" w:space="0" w:color="auto"/>
            </w:tcBorders>
            <w:vAlign w:val="center"/>
            <w:hideMark/>
          </w:tcPr>
          <w:p w14:paraId="322C7EE9" w14:textId="77777777" w:rsidR="004B0B23" w:rsidRPr="004B0B23" w:rsidRDefault="004B0B23" w:rsidP="00B1371F">
            <w:pPr>
              <w:pStyle w:val="Default"/>
              <w:keepNext/>
              <w:jc w:val="center"/>
            </w:pPr>
            <w:r w:rsidRPr="004B0B23">
              <w:t>6000</w:t>
            </w:r>
          </w:p>
        </w:tc>
        <w:tc>
          <w:tcPr>
            <w:tcW w:w="0" w:type="auto"/>
            <w:tcBorders>
              <w:top w:val="single" w:sz="12" w:space="0" w:color="auto"/>
            </w:tcBorders>
            <w:vAlign w:val="center"/>
            <w:hideMark/>
          </w:tcPr>
          <w:p w14:paraId="700D7115" w14:textId="77777777" w:rsidR="004B0B23" w:rsidRPr="004B0B23" w:rsidRDefault="004B0B23" w:rsidP="00B1371F">
            <w:pPr>
              <w:pStyle w:val="Default"/>
              <w:keepNext/>
              <w:jc w:val="center"/>
            </w:pPr>
            <w:r w:rsidRPr="004B0B23">
              <w:t>3.09</w:t>
            </w:r>
          </w:p>
        </w:tc>
        <w:tc>
          <w:tcPr>
            <w:tcW w:w="0" w:type="auto"/>
            <w:tcBorders>
              <w:top w:val="single" w:sz="12" w:space="0" w:color="auto"/>
            </w:tcBorders>
            <w:vAlign w:val="center"/>
            <w:hideMark/>
          </w:tcPr>
          <w:p w14:paraId="4EB8148F" w14:textId="77777777" w:rsidR="004B0B23" w:rsidRPr="004B0B23" w:rsidRDefault="004B0B23" w:rsidP="00B1371F">
            <w:pPr>
              <w:pStyle w:val="Default"/>
              <w:keepNext/>
              <w:jc w:val="center"/>
            </w:pPr>
            <w:r w:rsidRPr="004B0B23">
              <w:t>43.75</w:t>
            </w:r>
          </w:p>
        </w:tc>
        <w:tc>
          <w:tcPr>
            <w:tcW w:w="0" w:type="auto"/>
            <w:tcBorders>
              <w:top w:val="single" w:sz="12" w:space="0" w:color="auto"/>
            </w:tcBorders>
            <w:vAlign w:val="center"/>
            <w:hideMark/>
          </w:tcPr>
          <w:p w14:paraId="06F99B61" w14:textId="77777777" w:rsidR="004B0B23" w:rsidRPr="004B0B23" w:rsidRDefault="004B0B23" w:rsidP="00B1371F">
            <w:pPr>
              <w:pStyle w:val="Default"/>
              <w:keepNext/>
              <w:jc w:val="center"/>
            </w:pPr>
            <w:r w:rsidRPr="004B0B23">
              <w:t>4.48</w:t>
            </w:r>
          </w:p>
        </w:tc>
        <w:tc>
          <w:tcPr>
            <w:tcW w:w="0" w:type="auto"/>
            <w:tcBorders>
              <w:top w:val="single" w:sz="12" w:space="0" w:color="auto"/>
            </w:tcBorders>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7BF9B803" w14:textId="77777777" w:rsidR="008342C0" w:rsidRDefault="008342C0" w:rsidP="008342C0">
      <w:pPr>
        <w:spacing w:after="24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503F6CB6">
                  <wp:extent cx="4345927" cy="248815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78421" cy="2506754"/>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029D8B56">
                  <wp:extent cx="4467909" cy="255236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0237" cy="2570837"/>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711737D7" w:rsidR="00B0655E" w:rsidRPr="0008498D" w:rsidRDefault="00B0655E" w:rsidP="008D2A74">
            <w:pPr>
              <w:pStyle w:val="Default"/>
              <w:spacing w:line="360" w:lineRule="auto"/>
              <w:jc w:val="center"/>
              <w:rPr>
                <w:b/>
                <w:sz w:val="22"/>
              </w:rPr>
            </w:pPr>
            <w:bookmarkStart w:id="2775" w:name="_Ref531193074"/>
            <w:bookmarkStart w:id="2776" w:name="_Toc536112254"/>
            <w:bookmarkStart w:id="2777" w:name="_Toc536800558"/>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3</w:t>
            </w:r>
            <w:r w:rsidR="0019727E">
              <w:rPr>
                <w:sz w:val="22"/>
              </w:rPr>
              <w:fldChar w:fldCharType="end"/>
            </w:r>
            <w:bookmarkEnd w:id="2775"/>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2776"/>
            <w:bookmarkEnd w:id="2777"/>
          </w:p>
        </w:tc>
      </w:tr>
    </w:tbl>
    <w:p w14:paraId="3E5C5073" w14:textId="77777777" w:rsidR="00B0655E" w:rsidRPr="00FC14C6" w:rsidRDefault="00B0655E" w:rsidP="00E0308D">
      <w:pPr>
        <w:pStyle w:val="Default"/>
        <w:numPr>
          <w:ilvl w:val="0"/>
          <w:numId w:val="17"/>
        </w:numPr>
        <w:spacing w:line="360" w:lineRule="auto"/>
        <w:rPr>
          <w:sz w:val="22"/>
        </w:rPr>
      </w:pPr>
      <w:r w:rsidRPr="00FC14C6">
        <w:rPr>
          <w:sz w:val="22"/>
        </w:rPr>
        <w:lastRenderedPageBreak/>
        <w:t xml:space="preserve">Détermination du coefficient </w:t>
      </w:r>
      <m:oMath>
        <m:r>
          <m:rPr>
            <m:sty m:val="bi"/>
          </m:rPr>
          <w:rPr>
            <w:rFonts w:ascii="Cambria Math" w:hAnsi="Cambria Math"/>
            <w:sz w:val="22"/>
          </w:rPr>
          <m:t>C</m:t>
        </m:r>
      </m:oMath>
    </w:p>
    <w:p w14:paraId="38ECFF6E" w14:textId="105F356A" w:rsidR="008342C0" w:rsidRDefault="008342C0" w:rsidP="008342C0">
      <w:pPr>
        <w:pStyle w:val="Default"/>
        <w:spacing w:before="240" w:line="360" w:lineRule="auto"/>
        <w:ind w:firstLine="708"/>
        <w:rPr>
          <w:sz w:val="22"/>
        </w:rPr>
      </w:pPr>
      <w:r>
        <w:rPr>
          <w:sz w:val="22"/>
        </w:rPr>
        <w:t xml:space="preserve">La </w:t>
      </w:r>
      <w:r w:rsidRPr="00377B8F">
        <w:rPr>
          <w:b/>
          <w:sz w:val="22"/>
        </w:rPr>
        <w:fldChar w:fldCharType="begin"/>
      </w:r>
      <w:r w:rsidRPr="00377B8F">
        <w:rPr>
          <w:b/>
          <w:sz w:val="22"/>
        </w:rPr>
        <w:instrText xml:space="preserve"> REF _Ref535497157 \h  \* MERGEFORMAT </w:instrText>
      </w:r>
      <w:r w:rsidRPr="00377B8F">
        <w:rPr>
          <w:b/>
          <w:sz w:val="22"/>
        </w:rPr>
      </w:r>
      <w:r w:rsidRPr="00377B8F">
        <w:rPr>
          <w:b/>
          <w:sz w:val="22"/>
        </w:rPr>
        <w:fldChar w:fldCharType="separate"/>
      </w:r>
      <w:r w:rsidR="00C20694" w:rsidRPr="00C20694">
        <w:rPr>
          <w:rFonts w:eastAsia="Calibri"/>
          <w:b/>
          <w:iCs/>
          <w:noProof/>
          <w:sz w:val="22"/>
          <w:lang w:eastAsia="en-US"/>
        </w:rPr>
        <w:t>Figure 5.2</w:t>
      </w:r>
      <w:r w:rsidR="00C20694" w:rsidRPr="00C20694">
        <w:rPr>
          <w:rFonts w:eastAsia="Calibri"/>
          <w:b/>
          <w:iCs/>
          <w:noProof/>
          <w:sz w:val="22"/>
          <w:lang w:eastAsia="en-US"/>
        </w:rPr>
        <w:noBreakHyphen/>
        <w:t>4</w:t>
      </w:r>
      <w:r w:rsidRPr="00377B8F">
        <w:rPr>
          <w:b/>
          <w:sz w:val="22"/>
        </w:rPr>
        <w:fldChar w:fldCharType="end"/>
      </w:r>
      <w:r>
        <w:rPr>
          <w:b/>
          <w:sz w:val="22"/>
        </w:rPr>
        <w:t xml:space="preserve"> </w:t>
      </w:r>
      <w:r>
        <w:rPr>
          <w:sz w:val="22"/>
        </w:rPr>
        <w:t xml:space="preserve">compare la déformation de la fibre neutre du rotor soumis à un chargement thermique d’amplitude unitaire </w:t>
      </w:r>
      <w:r w:rsidR="00704766" w:rsidRPr="00FC14C6">
        <w:rPr>
          <w:sz w:val="22"/>
        </w:rPr>
        <w:t>(</w:t>
      </w:r>
      <w:r w:rsidR="00704766">
        <w:rPr>
          <w:sz w:val="22"/>
        </w:rPr>
        <w:t>cf</w:t>
      </w:r>
      <w:r>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5</w:t>
      </w:r>
      <w:r w:rsidRPr="00315D68">
        <w:rPr>
          <w:b/>
          <w:sz w:val="22"/>
        </w:rPr>
        <w:fldChar w:fldCharType="end"/>
      </w:r>
      <w:r>
        <w:rPr>
          <w:sz w:val="22"/>
        </w:rPr>
        <w:t xml:space="preserve">). Il apparait clairement que, dans ce cas, la rigidité des paliers a très peu d’influence sur l’amplitude de la déformation du rotor. Il est donc possible de calculer le coefficient d’influence </w:t>
      </w:r>
      <m:oMath>
        <m:r>
          <m:rPr>
            <m:sty m:val="bi"/>
          </m:rPr>
          <w:rPr>
            <w:rFonts w:ascii="Cambria Math" w:hAnsi="Cambria Math"/>
            <w:sz w:val="22"/>
          </w:rPr>
          <m:t>C</m:t>
        </m:r>
      </m:oMath>
      <w:r>
        <w:rPr>
          <w:b/>
          <w:sz w:val="22"/>
        </w:rPr>
        <w:t xml:space="preserve"> </w:t>
      </w:r>
      <w:r>
        <w:rPr>
          <w:sz w:val="22"/>
        </w:rPr>
        <w:t xml:space="preserve">en encastrant le rotor au niveau des paliers. Par conséquent, le coefficient </w:t>
      </w:r>
      <m:oMath>
        <m:r>
          <m:rPr>
            <m:sty m:val="bi"/>
          </m:rPr>
          <w:rPr>
            <w:rFonts w:ascii="Cambria Math" w:hAnsi="Cambria Math"/>
            <w:sz w:val="22"/>
          </w:rPr>
          <m:t>C</m:t>
        </m:r>
      </m:oMath>
      <w:r>
        <w:rPr>
          <w:b/>
          <w:sz w:val="22"/>
        </w:rPr>
        <w:t xml:space="preserve"> </w:t>
      </w:r>
      <w:r>
        <w:rPr>
          <w:sz w:val="22"/>
        </w:rPr>
        <w:t xml:space="preserve">dépend uniquement de la géométrie et des matériaux constituant le rotor et est, en particulier, indépendant de la vitesse de rotation ou du niveau vibratoire.  </w:t>
      </w:r>
    </w:p>
    <w:p w14:paraId="022AAFCC" w14:textId="770FE88A" w:rsidR="00377B8F" w:rsidRPr="008342C0" w:rsidRDefault="0005325A" w:rsidP="004E297D">
      <w:pPr>
        <w:pStyle w:val="Default"/>
        <w:spacing w:before="240" w:line="360" w:lineRule="auto"/>
        <w:jc w:val="center"/>
        <w:rPr>
          <w:sz w:val="22"/>
        </w:rPr>
      </w:pPr>
      <w:r>
        <w:rPr>
          <w:noProof/>
          <w:sz w:val="22"/>
        </w:rPr>
        <w:drawing>
          <wp:inline distT="0" distB="0" distL="0" distR="0" wp14:anchorId="36D21698" wp14:editId="76A358C0">
            <wp:extent cx="4500000" cy="23995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00000" cy="2399542"/>
                    </a:xfrm>
                    <a:prstGeom prst="rect">
                      <a:avLst/>
                    </a:prstGeom>
                    <a:noFill/>
                  </pic:spPr>
                </pic:pic>
              </a:graphicData>
            </a:graphic>
          </wp:inline>
        </w:drawing>
      </w:r>
    </w:p>
    <w:p w14:paraId="47CDD0C2" w14:textId="07289AC6" w:rsidR="00377B8F" w:rsidRDefault="00377B8F" w:rsidP="00377B8F">
      <w:pPr>
        <w:pStyle w:val="Lgende"/>
        <w:jc w:val="center"/>
        <w:rPr>
          <w:rFonts w:ascii="Calibri" w:hAnsi="Calibri" w:cs="Calibri"/>
          <w:i w:val="0"/>
          <w:iCs w:val="0"/>
          <w:color w:val="000000"/>
          <w:sz w:val="22"/>
          <w:szCs w:val="24"/>
        </w:rPr>
      </w:pPr>
      <w:bookmarkStart w:id="2778" w:name="_Ref535497157"/>
      <w:bookmarkStart w:id="2779" w:name="_Toc536112255"/>
      <w:bookmarkStart w:id="2780" w:name="_Toc536800559"/>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C20694">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C20694">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2778"/>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2779"/>
      <w:bookmarkEnd w:id="2780"/>
    </w:p>
    <w:p w14:paraId="341B3F51" w14:textId="77777777" w:rsidR="00471174" w:rsidRPr="00471174" w:rsidRDefault="00471174" w:rsidP="00471174">
      <w:pPr>
        <w:rPr>
          <w:lang w:eastAsia="zh-CN"/>
        </w:rPr>
      </w:pPr>
    </w:p>
    <w:p w14:paraId="4D4FA2E1" w14:textId="77777777" w:rsidR="002F7843" w:rsidRDefault="002F7843" w:rsidP="002F7843">
      <w:pPr>
        <w:pStyle w:val="Default"/>
        <w:keepNext/>
        <w:jc w:val="center"/>
      </w:pPr>
      <w:r w:rsidRPr="00AD1D83">
        <w:rPr>
          <w:noProof/>
        </w:rPr>
        <w:drawing>
          <wp:inline distT="0" distB="0" distL="0" distR="0" wp14:anchorId="3FD96844" wp14:editId="5375F826">
            <wp:extent cx="4500000" cy="2399662"/>
            <wp:effectExtent l="0" t="0" r="0" b="127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11"/>
                    <a:stretch>
                      <a:fillRect/>
                    </a:stretch>
                  </pic:blipFill>
                  <pic:spPr>
                    <a:xfrm>
                      <a:off x="0" y="0"/>
                      <a:ext cx="4500000" cy="2399662"/>
                    </a:xfrm>
                    <a:prstGeom prst="rect">
                      <a:avLst/>
                    </a:prstGeom>
                  </pic:spPr>
                </pic:pic>
              </a:graphicData>
            </a:graphic>
          </wp:inline>
        </w:drawing>
      </w:r>
    </w:p>
    <w:p w14:paraId="032865E3" w14:textId="77777777" w:rsidR="002F7843" w:rsidRDefault="002F7843" w:rsidP="002F7843">
      <w:pPr>
        <w:pStyle w:val="Default"/>
        <w:jc w:val="center"/>
        <w:rPr>
          <w:sz w:val="22"/>
        </w:rPr>
      </w:pPr>
      <w:bookmarkStart w:id="2781" w:name="_Ref531095594"/>
      <w:bookmarkStart w:id="2782" w:name="_Toc536112256"/>
      <w:bookmarkStart w:id="2783" w:name="_Toc536800560"/>
      <w:r w:rsidRPr="00FC14C6">
        <w:rPr>
          <w:sz w:val="22"/>
        </w:rPr>
        <w:t xml:space="preserve">Figure </w:t>
      </w:r>
      <w:r>
        <w:rPr>
          <w:sz w:val="22"/>
        </w:rPr>
        <w:fldChar w:fldCharType="begin"/>
      </w:r>
      <w:r>
        <w:rPr>
          <w:sz w:val="22"/>
        </w:rPr>
        <w:instrText xml:space="preserve"> STYLEREF 2 \s </w:instrText>
      </w:r>
      <w:r>
        <w:rPr>
          <w:sz w:val="22"/>
        </w:rPr>
        <w:fldChar w:fldCharType="separate"/>
      </w:r>
      <w:r w:rsidR="00C20694">
        <w:rPr>
          <w:noProof/>
          <w:sz w:val="22"/>
        </w:rPr>
        <w:t>5.2</w:t>
      </w:r>
      <w:r>
        <w:rPr>
          <w:sz w:val="22"/>
        </w:rPr>
        <w:fldChar w:fldCharType="end"/>
      </w:r>
      <w:r>
        <w:rPr>
          <w:sz w:val="22"/>
        </w:rPr>
        <w:noBreakHyphen/>
      </w:r>
      <w:r>
        <w:rPr>
          <w:sz w:val="22"/>
        </w:rPr>
        <w:fldChar w:fldCharType="begin"/>
      </w:r>
      <w:r>
        <w:rPr>
          <w:sz w:val="22"/>
        </w:rPr>
        <w:instrText xml:space="preserve"> SEQ Figure \* ARABIC \s 2 </w:instrText>
      </w:r>
      <w:r>
        <w:rPr>
          <w:sz w:val="22"/>
        </w:rPr>
        <w:fldChar w:fldCharType="separate"/>
      </w:r>
      <w:r w:rsidR="00C20694">
        <w:rPr>
          <w:noProof/>
          <w:sz w:val="22"/>
        </w:rPr>
        <w:t>5</w:t>
      </w:r>
      <w:r>
        <w:rPr>
          <w:sz w:val="22"/>
        </w:rPr>
        <w:fldChar w:fldCharType="end"/>
      </w:r>
      <w:bookmarkEnd w:id="2781"/>
      <w:r w:rsidRPr="00FC14C6">
        <w:rPr>
          <w:sz w:val="22"/>
        </w:rPr>
        <w:t> : champ de température imposé au modèle thermomécanique</w:t>
      </w:r>
      <w:bookmarkEnd w:id="2782"/>
      <w:bookmarkEnd w:id="2783"/>
    </w:p>
    <w:p w14:paraId="5E2F80D2" w14:textId="5BE391BF" w:rsidR="00D671B5" w:rsidRDefault="00D671B5" w:rsidP="00471174">
      <w:pPr>
        <w:pStyle w:val="Default"/>
        <w:spacing w:before="240" w:after="240" w:line="360" w:lineRule="auto"/>
        <w:ind w:firstLine="709"/>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w:r w:rsidR="00982239">
        <w:rPr>
          <w:sz w:val="22"/>
        </w:rPr>
        <w:t>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41372737" w14:textId="7BE84E81" w:rsidR="007879E8" w:rsidRDefault="007879E8" w:rsidP="007879E8">
      <w:pPr>
        <w:pStyle w:val="Default"/>
        <w:spacing w:line="360" w:lineRule="auto"/>
        <w:ind w:firstLine="708"/>
        <w:jc w:val="both"/>
        <w:rPr>
          <w:sz w:val="22"/>
        </w:rPr>
      </w:pPr>
      <w:r w:rsidRPr="00FC14C6">
        <w:rPr>
          <w:sz w:val="22"/>
        </w:rPr>
        <w:lastRenderedPageBreak/>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C20694">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w:t>
      </w:r>
      <w:r>
        <w:rPr>
          <w:sz w:val="22"/>
        </w:rPr>
        <w:t xml:space="preserve"> un</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w:t>
      </w:r>
      <w:r>
        <w:rPr>
          <w:sz w:val="22"/>
        </w:rPr>
        <w:t xml:space="preserve">de </w:t>
      </w:r>
      <w:r w:rsidRPr="002A17DE">
        <w:rPr>
          <w:sz w:val="22"/>
        </w:rPr>
        <w:t>180 degré</w:t>
      </w:r>
      <w:r>
        <w:rPr>
          <w:sz w:val="22"/>
        </w:rPr>
        <w:t>s</w:t>
      </w:r>
      <w:r w:rsidRPr="002A17DE">
        <w:rPr>
          <w:sz w:val="22"/>
        </w:rPr>
        <w:t xml:space="preserve"> car le disque est positionné en porte à faux.</w:t>
      </w:r>
      <w:r w:rsidRPr="00FC14C6">
        <w:rPr>
          <w:sz w:val="22"/>
        </w:rPr>
        <w:t xml:space="preserve"> </w:t>
      </w:r>
      <w:r>
        <w:rPr>
          <w:sz w:val="22"/>
        </w:rPr>
        <w:t xml:space="preserve"> </w:t>
      </w:r>
    </w:p>
    <w:p w14:paraId="42222766" w14:textId="06196F3C" w:rsidR="0037172D" w:rsidRPr="00FC14C6" w:rsidRDefault="00D671B5" w:rsidP="007879E8">
      <w:pPr>
        <w:pStyle w:val="Default"/>
        <w:spacing w:before="120" w:after="240" w:line="360" w:lineRule="auto"/>
        <w:ind w:firstLine="709"/>
        <w:jc w:val="both"/>
        <w:rPr>
          <w:sz w:val="22"/>
        </w:rPr>
      </w:pPr>
      <w:r w:rsidRPr="00FC14C6">
        <w:rPr>
          <w:sz w:val="22"/>
        </w:rPr>
        <w:t>L’approche analytique améliorée calcule le déplacement de la fibre neutre du rotor par un modèle thermomécanique</w:t>
      </w:r>
      <w:r w:rsidR="002F7843">
        <w:rPr>
          <w:sz w:val="22"/>
        </w:rPr>
        <w:t xml:space="preserve"> 3D</w:t>
      </w:r>
      <w:r w:rsidRPr="00FC14C6">
        <w:rPr>
          <w:sz w:val="22"/>
        </w:rPr>
        <w:t xml:space="preserv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002F7843">
        <w:rPr>
          <w:sz w:val="22"/>
        </w:rPr>
        <w:t xml:space="preserve"> la </w:t>
      </w:r>
      <w:r w:rsidR="002F7843" w:rsidRPr="00377B8F">
        <w:rPr>
          <w:b/>
          <w:sz w:val="22"/>
        </w:rPr>
        <w:fldChar w:fldCharType="begin"/>
      </w:r>
      <w:r w:rsidR="002F7843" w:rsidRPr="00377B8F">
        <w:rPr>
          <w:b/>
          <w:sz w:val="22"/>
        </w:rPr>
        <w:instrText xml:space="preserve"> REF _Ref535497157 \h  \* MERGEFORMAT </w:instrText>
      </w:r>
      <w:r w:rsidR="002F7843" w:rsidRPr="00377B8F">
        <w:rPr>
          <w:b/>
          <w:sz w:val="22"/>
        </w:rPr>
      </w:r>
      <w:r w:rsidR="002F7843" w:rsidRPr="00377B8F">
        <w:rPr>
          <w:b/>
          <w:sz w:val="22"/>
        </w:rPr>
        <w:fldChar w:fldCharType="separate"/>
      </w:r>
      <w:r w:rsidR="00C20694" w:rsidRPr="00C20694">
        <w:rPr>
          <w:rFonts w:eastAsia="Calibri"/>
          <w:b/>
          <w:iCs/>
          <w:noProof/>
          <w:sz w:val="22"/>
          <w:lang w:eastAsia="en-US"/>
        </w:rPr>
        <w:t>Figure 5.2</w:t>
      </w:r>
      <w:r w:rsidR="00C20694" w:rsidRPr="00C20694">
        <w:rPr>
          <w:rFonts w:eastAsia="Calibri"/>
          <w:b/>
          <w:iCs/>
          <w:noProof/>
          <w:sz w:val="22"/>
          <w:lang w:eastAsia="en-US"/>
        </w:rPr>
        <w:noBreakHyphen/>
        <w:t>4</w:t>
      </w:r>
      <w:r w:rsidR="002F7843" w:rsidRPr="00377B8F">
        <w:rPr>
          <w:b/>
          <w:sz w:val="22"/>
        </w:rPr>
        <w:fldChar w:fldCharType="end"/>
      </w:r>
      <w:r w:rsidR="002F7843">
        <w:rPr>
          <w:b/>
          <w:sz w:val="22"/>
        </w:rPr>
        <w:t xml:space="preserve"> </w:t>
      </w:r>
      <w:r>
        <w:rPr>
          <w:sz w:val="22"/>
        </w:rPr>
        <w:t xml:space="preserve">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0C8F4BCE" w14:textId="22247063" w:rsidR="00B0655E" w:rsidRDefault="00B0655E" w:rsidP="00A84F42">
      <w:pPr>
        <w:pStyle w:val="Titre4"/>
        <w:spacing w:before="240" w:after="240"/>
        <w:ind w:left="709" w:hanging="862"/>
      </w:pPr>
      <w:r>
        <w:t>Résultats des analyses</w:t>
      </w:r>
    </w:p>
    <w:p w14:paraId="70630636" w14:textId="05ED28AB"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E1436E">
        <w:rPr>
          <w:sz w:val="22"/>
        </w:rPr>
        <w:t>grâce à</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C20694">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6</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drawing>
          <wp:inline distT="0" distB="0" distL="0" distR="0" wp14:anchorId="26AAE855" wp14:editId="5C102206">
            <wp:extent cx="4680000" cy="2500924"/>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2"/>
                    <a:stretch>
                      <a:fillRect/>
                    </a:stretch>
                  </pic:blipFill>
                  <pic:spPr>
                    <a:xfrm>
                      <a:off x="0" y="0"/>
                      <a:ext cx="4680000" cy="2500924"/>
                    </a:xfrm>
                    <a:prstGeom prst="rect">
                      <a:avLst/>
                    </a:prstGeom>
                  </pic:spPr>
                </pic:pic>
              </a:graphicData>
            </a:graphic>
          </wp:inline>
        </w:drawing>
      </w:r>
    </w:p>
    <w:p w14:paraId="33EE7735" w14:textId="2A4D2D73" w:rsidR="00B0655E" w:rsidRPr="00FC14C6" w:rsidRDefault="00B0655E" w:rsidP="00B0655E">
      <w:pPr>
        <w:pStyle w:val="Lgende"/>
        <w:jc w:val="center"/>
        <w:rPr>
          <w:rFonts w:ascii="Calibri" w:hAnsi="Calibri" w:cs="Calibri"/>
          <w:i w:val="0"/>
          <w:iCs w:val="0"/>
          <w:color w:val="000000"/>
          <w:sz w:val="22"/>
          <w:szCs w:val="24"/>
        </w:rPr>
      </w:pPr>
      <w:bookmarkStart w:id="2784" w:name="_Ref531096885"/>
      <w:bookmarkStart w:id="2785" w:name="_Toc536112258"/>
      <w:bookmarkStart w:id="2786" w:name="_Toc536800561"/>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784"/>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2785"/>
      <w:bookmarkEnd w:id="2786"/>
    </w:p>
    <w:p w14:paraId="46F1C6C6" w14:textId="03C6BD99" w:rsidR="00AE4728" w:rsidRPr="00FC14C6" w:rsidRDefault="00AE4728" w:rsidP="0037172D">
      <w:pPr>
        <w:pStyle w:val="Default"/>
        <w:spacing w:before="240" w:after="240" w:line="360" w:lineRule="auto"/>
        <w:ind w:firstLine="709"/>
        <w:jc w:val="both"/>
        <w:rPr>
          <w:sz w:val="22"/>
        </w:rPr>
      </w:pPr>
      <w:bookmarkStart w:id="2787"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6</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 xml:space="preserve">de Lorenz et Murphy sont 2 à </w:t>
      </w:r>
      <w:r w:rsidR="0082536D">
        <w:rPr>
          <w:sz w:val="22"/>
        </w:rPr>
        <w:t>5</w:t>
      </w:r>
      <w:r>
        <w:rPr>
          <w:sz w:val="22"/>
        </w:rPr>
        <w:t xml:space="preserve"> fois inférieures à celles obtenues à l’aide du modèle développé dans le cadre de la thèse.</w:t>
      </w:r>
    </w:p>
    <w:p w14:paraId="2180DECD" w14:textId="7906C86B" w:rsidR="00B0655E" w:rsidRDefault="00B0655E" w:rsidP="00281AE4">
      <w:pPr>
        <w:pStyle w:val="Titre3"/>
        <w:ind w:left="709"/>
      </w:pPr>
      <w:bookmarkStart w:id="2788" w:name="_Ref535593984"/>
      <w:bookmarkStart w:id="2789" w:name="_Toc536800440"/>
      <w:r>
        <w:lastRenderedPageBreak/>
        <w:t xml:space="preserve">Configuration du rotor </w:t>
      </w:r>
      <w:bookmarkEnd w:id="2787"/>
      <w:r w:rsidR="008A6682">
        <w:t>long 700mm</w:t>
      </w:r>
      <w:bookmarkEnd w:id="2788"/>
      <w:bookmarkEnd w:id="2789"/>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015665A6" w14:textId="77777777" w:rsidR="00FD730B" w:rsidRPr="005A5EA6" w:rsidRDefault="00FD730B" w:rsidP="00FD730B">
      <w:pPr>
        <w:pStyle w:val="Default"/>
        <w:spacing w:before="240" w:after="240" w:line="360" w:lineRule="auto"/>
        <w:ind w:firstLine="709"/>
        <w:jc w:val="both"/>
        <w:rPr>
          <w:sz w:val="22"/>
        </w:rPr>
      </w:pPr>
      <w:r>
        <w:rPr>
          <w:sz w:val="22"/>
        </w:rPr>
        <w:t xml:space="preserve">Contrairement à </w:t>
      </w:r>
      <w:r w:rsidRPr="00A56003">
        <w:rPr>
          <w:sz w:val="22"/>
        </w:rPr>
        <w:t>l’analyse de</w:t>
      </w:r>
      <w:r>
        <w:rPr>
          <w:sz w:val="22"/>
        </w:rPr>
        <w:t xml:space="preserve"> la stabilité de</w:t>
      </w:r>
      <w:r w:rsidRPr="00A56003">
        <w:rPr>
          <w:sz w:val="22"/>
        </w:rPr>
        <w:t xml:space="preserve"> l’effet Morton </w:t>
      </w:r>
      <w:r>
        <w:rPr>
          <w:sz w:val="22"/>
        </w:rPr>
        <w:t xml:space="preserve">pour </w:t>
      </w:r>
      <w:r w:rsidRPr="00A56003">
        <w:rPr>
          <w:sz w:val="22"/>
        </w:rPr>
        <w:t xml:space="preserve"> le rotor 430mm, le calcul de la réponse au balourd pour le rotor 700mm est réalisé en fonction </w:t>
      </w:r>
      <w:r>
        <w:rPr>
          <w:sz w:val="22"/>
        </w:rPr>
        <w:t xml:space="preserve">de l’amplitude du balourd </w:t>
      </w:r>
      <w:r w:rsidRPr="00A56003">
        <w:rPr>
          <w:sz w:val="22"/>
        </w:rPr>
        <w:t xml:space="preserve"> à la vitesse</w:t>
      </w:r>
      <w:r>
        <w:rPr>
          <w:sz w:val="22"/>
        </w:rPr>
        <w:t xml:space="preserve"> de rotation</w:t>
      </w:r>
      <w:r w:rsidRPr="00A56003">
        <w:rPr>
          <w:sz w:val="22"/>
        </w:rPr>
        <w:t xml:space="preserve"> fixe</w:t>
      </w:r>
      <w:r>
        <w:rPr>
          <w:sz w:val="22"/>
        </w:rPr>
        <w:t xml:space="preserve"> de</w:t>
      </w:r>
      <w:r w:rsidRPr="00A56003">
        <w:rPr>
          <w:sz w:val="22"/>
        </w:rPr>
        <w:t xml:space="preserve"> 7500 tr/min. </w:t>
      </w:r>
      <w:r>
        <w:rPr>
          <w:sz w:val="22"/>
        </w:rPr>
        <w:t xml:space="preserve">Les intérêts de réaliser cette analyse en fonction du balourd sont : d’une part, de figer la vitesse du fonctionnement proche de la vitesse critique vers 8000 tr/min afin de maximiser </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Pr>
          <w:sz w:val="22"/>
        </w:rPr>
        <w:t xml:space="preserve"> ; d’autre part, de tracer un diagramme de la stabilité en fonction du balourd qui permet de connaitre le balourd total susceptible de 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6A864A6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w:t>
      </w:r>
      <w:r w:rsidR="00FD730B">
        <w:rPr>
          <w:sz w:val="22"/>
        </w:rPr>
        <w:t>s</w:t>
      </w:r>
      <w:r w:rsidRPr="00A56003">
        <w:rPr>
          <w:sz w:val="22"/>
        </w:rPr>
        <w:t xml:space="preserve">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7</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8</w:t>
      </w:r>
      <w:r w:rsidRPr="00F7690E">
        <w:rPr>
          <w:b/>
          <w:sz w:val="22"/>
        </w:rPr>
        <w:fldChar w:fldCharType="end"/>
      </w:r>
      <w:r w:rsidRPr="00F7690E">
        <w:rPr>
          <w:sz w:val="22"/>
        </w:rPr>
        <w:t>.</w:t>
      </w:r>
      <w:r>
        <w:rPr>
          <w:sz w:val="22"/>
        </w:rPr>
        <w:t xml:space="preserve"> </w:t>
      </w:r>
      <w:r w:rsidR="004A40F2">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D4BEE" w14:paraId="736804D6" w14:textId="77777777" w:rsidTr="004C0EAF">
        <w:tc>
          <w:tcPr>
            <w:tcW w:w="9062" w:type="dxa"/>
          </w:tcPr>
          <w:p w14:paraId="0FA2CB90" w14:textId="77777777" w:rsidR="00AD4BEE" w:rsidRPr="00256A18" w:rsidRDefault="00AD4BEE" w:rsidP="004C0EAF">
            <w:pPr>
              <w:pStyle w:val="Default"/>
              <w:jc w:val="center"/>
            </w:pPr>
            <w:r>
              <w:rPr>
                <w:noProof/>
              </w:rPr>
              <w:lastRenderedPageBreak/>
              <w:drawing>
                <wp:inline distT="0" distB="0" distL="0" distR="0" wp14:anchorId="119A5959" wp14:editId="696265B3">
                  <wp:extent cx="4500000" cy="257264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00000" cy="2572642"/>
                          </a:xfrm>
                          <a:prstGeom prst="rect">
                            <a:avLst/>
                          </a:prstGeom>
                        </pic:spPr>
                      </pic:pic>
                    </a:graphicData>
                  </a:graphic>
                </wp:inline>
              </w:drawing>
            </w:r>
            <w:r>
              <w:rPr>
                <w:sz w:val="22"/>
              </w:rPr>
              <w:br/>
            </w:r>
            <w:r>
              <w:t>(a)</w:t>
            </w:r>
            <w:r w:rsidRPr="00A56003">
              <w:rPr>
                <w:sz w:val="22"/>
              </w:rPr>
              <w:t xml:space="preserve"> amplitude</w:t>
            </w:r>
          </w:p>
        </w:tc>
      </w:tr>
      <w:tr w:rsidR="00AD4BEE" w14:paraId="0F144252" w14:textId="77777777" w:rsidTr="004C0EAF">
        <w:tc>
          <w:tcPr>
            <w:tcW w:w="9062" w:type="dxa"/>
          </w:tcPr>
          <w:p w14:paraId="788E886A" w14:textId="77777777" w:rsidR="00AD4BEE" w:rsidRPr="00086068" w:rsidRDefault="00AD4BEE" w:rsidP="004C0EAF">
            <w:pPr>
              <w:pStyle w:val="Default"/>
              <w:keepNext/>
              <w:jc w:val="center"/>
            </w:pPr>
            <w:r>
              <w:rPr>
                <w:noProof/>
              </w:rPr>
              <w:drawing>
                <wp:inline distT="0" distB="0" distL="0" distR="0" wp14:anchorId="7EE470F8" wp14:editId="1CCEDE58">
                  <wp:extent cx="4500000" cy="257636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0000" cy="2576362"/>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AD4BEE" w14:paraId="34EA1FE4" w14:textId="77777777" w:rsidTr="004C0EAF">
        <w:tc>
          <w:tcPr>
            <w:tcW w:w="9062" w:type="dxa"/>
          </w:tcPr>
          <w:p w14:paraId="1741085A" w14:textId="77777777" w:rsidR="00AD4BEE" w:rsidRPr="00086068" w:rsidRDefault="00AD4BEE" w:rsidP="004C0EAF">
            <w:pPr>
              <w:pStyle w:val="Lgende"/>
              <w:spacing w:after="0"/>
              <w:jc w:val="center"/>
              <w:rPr>
                <w:rFonts w:ascii="Calibri" w:hAnsi="Calibri" w:cs="Calibri"/>
                <w:i w:val="0"/>
                <w:iCs w:val="0"/>
                <w:color w:val="000000"/>
                <w:sz w:val="22"/>
                <w:szCs w:val="24"/>
              </w:rPr>
            </w:pPr>
            <w:bookmarkStart w:id="2790" w:name="_Ref531189711"/>
            <w:bookmarkStart w:id="2791" w:name="_Toc536112259"/>
            <w:bookmarkStart w:id="2792" w:name="_Toc536800562"/>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2790"/>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2791"/>
            <w:bookmarkEnd w:id="2792"/>
          </w:p>
        </w:tc>
      </w:tr>
    </w:tbl>
    <w:p w14:paraId="14D63457" w14:textId="77777777" w:rsidR="00AD4BEE" w:rsidRDefault="00AD4BEE" w:rsidP="00AD4BEE"/>
    <w:p w14:paraId="41A3D03A" w14:textId="5E4F6A0A" w:rsidR="00AD4BEE" w:rsidRDefault="00AD4BEE" w:rsidP="00AD4BEE">
      <w:pPr>
        <w:pStyle w:val="Default"/>
        <w:spacing w:before="240" w:after="240" w:line="360" w:lineRule="auto"/>
        <w:ind w:firstLine="709"/>
        <w:jc w:val="both"/>
        <w:rPr>
          <w:sz w:val="22"/>
        </w:rPr>
      </w:pPr>
      <w:r>
        <w:rPr>
          <w:sz w:val="22"/>
        </w:rPr>
        <w:t xml:space="preserve">Contrairement aux résultats du cas du rotor court, les deux approches conduisent à des résultats sensiblement proches, ce qui permet d’obtenir   un coefficient d’influence </w:t>
      </w:r>
      <m:oMath>
        <m:r>
          <m:rPr>
            <m:sty m:val="bi"/>
          </m:rPr>
          <w:rPr>
            <w:rFonts w:ascii="Cambria Math" w:hAnsi="Cambria Math"/>
            <w:sz w:val="22"/>
          </w:rPr>
          <m:t>A</m:t>
        </m:r>
      </m:oMath>
      <w:r>
        <w:rPr>
          <w:sz w:val="22"/>
        </w:rPr>
        <w:t xml:space="preserve"> d’environ</w:t>
      </w:r>
      <m:oMath>
        <m:r>
          <w:rPr>
            <w:rFonts w:ascii="Cambria Math" w:hAnsi="Cambria Math"/>
            <w:sz w:val="22"/>
          </w:rPr>
          <m:t>0.3 µm/gmm</m:t>
        </m:r>
      </m:oMath>
      <w:r>
        <w:rPr>
          <w:sz w:val="22"/>
        </w:rPr>
        <w:t xml:space="preserve">. Il faut souligner que dans l’approche linéaire, les phases des vibrations obtenues sont indépendantes du balourd imposé, alors que celles-ci varient légèrement dans l’approche non linéaire. L’écart augmente avec l’amplitude du balourd pour atteindre environ 10 degrés. </w:t>
      </w:r>
    </w:p>
    <w:p w14:paraId="2CA72F68" w14:textId="77777777" w:rsidR="00C51FFB" w:rsidRDefault="00C51FFB" w:rsidP="000242D9"/>
    <w:p w14:paraId="5213D22E" w14:textId="77777777" w:rsidR="000545A6" w:rsidRPr="00E95E48" w:rsidRDefault="000545A6"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59F66894" w:rsidR="000242D9" w:rsidRPr="00086068" w:rsidRDefault="000242D9" w:rsidP="008D2A74">
            <w:pPr>
              <w:pStyle w:val="Default"/>
              <w:spacing w:line="360" w:lineRule="auto"/>
              <w:jc w:val="center"/>
              <w:rPr>
                <w:sz w:val="22"/>
              </w:rPr>
            </w:pPr>
            <w:bookmarkStart w:id="2793" w:name="_Ref534232364"/>
            <w:bookmarkStart w:id="2794" w:name="_Toc536112260"/>
            <w:bookmarkStart w:id="2795" w:name="_Toc536800563"/>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8</w:t>
            </w:r>
            <w:r w:rsidR="0019727E">
              <w:rPr>
                <w:sz w:val="22"/>
              </w:rPr>
              <w:fldChar w:fldCharType="end"/>
            </w:r>
            <w:bookmarkEnd w:id="2793"/>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2794"/>
            <w:bookmarkEnd w:id="2795"/>
          </w:p>
        </w:tc>
      </w:tr>
    </w:tbl>
    <w:p w14:paraId="7EC6E775" w14:textId="77777777" w:rsidR="007E1561" w:rsidRDefault="007E1561" w:rsidP="00AD2DC8"/>
    <w:p w14:paraId="69E1AE76" w14:textId="77777777" w:rsidR="00B0655E" w:rsidRPr="006B56DD"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1203FA46" w14:textId="77777777" w:rsidR="006B56DD" w:rsidRDefault="006B56DD" w:rsidP="006B56DD">
      <w:pPr>
        <w:pStyle w:val="Default"/>
        <w:spacing w:before="240" w:after="240" w:line="360" w:lineRule="auto"/>
        <w:ind w:firstLine="708"/>
        <w:jc w:val="both"/>
        <w:rPr>
          <w:sz w:val="22"/>
          <w:szCs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décrite précédemment.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Ces valeurs sont présentées dans  </w:t>
      </w:r>
      <w:r w:rsidRPr="00A357ED">
        <w:rPr>
          <w:b/>
          <w:iCs/>
          <w:sz w:val="22"/>
        </w:rPr>
        <w:t>Tableau</w:t>
      </w:r>
      <w:r w:rsidRPr="00A357ED">
        <w:rPr>
          <w:b/>
          <w:iCs/>
          <w:noProof/>
          <w:sz w:val="22"/>
        </w:rPr>
        <w:t xml:space="preserve"> 5.2</w:t>
      </w:r>
      <w:r w:rsidRPr="00A357ED">
        <w:rPr>
          <w:b/>
          <w:iCs/>
          <w:noProof/>
          <w:sz w:val="22"/>
        </w:rPr>
        <w:noBreakHyphen/>
        <w:t>2</w:t>
      </w:r>
      <w:r w:rsidRPr="00A357ED">
        <w:rPr>
          <w:iCs/>
          <w:noProof/>
          <w:sz w:val="22"/>
        </w:rPr>
        <w:t>.</w:t>
      </w:r>
      <w:r>
        <w:rPr>
          <w:iCs/>
          <w:noProof/>
          <w:sz w:val="22"/>
        </w:rPr>
        <w:t xml:space="preserve"> La </w:t>
      </w:r>
      <w:r w:rsidRPr="00DC3387">
        <w:rPr>
          <w:b/>
          <w:sz w:val="22"/>
        </w:rPr>
        <w:fldChar w:fldCharType="begin"/>
      </w:r>
      <w:r w:rsidRPr="00DC3387">
        <w:rPr>
          <w:b/>
          <w:sz w:val="22"/>
        </w:rPr>
        <w:instrText xml:space="preserve"> REF _Ref534295302 \h </w:instrText>
      </w:r>
      <w:r>
        <w:rPr>
          <w:b/>
          <w:sz w:val="22"/>
        </w:rPr>
        <w:instrText xml:space="preserve"> \* MERGEFORMAT </w:instrText>
      </w:r>
      <w:r w:rsidRPr="00DC3387">
        <w:rPr>
          <w:b/>
          <w:sz w:val="22"/>
        </w:rPr>
      </w:r>
      <w:r w:rsidRPr="00DC3387">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9</w:t>
      </w:r>
      <w:r w:rsidRPr="00DC3387">
        <w:rPr>
          <w:b/>
          <w:sz w:val="22"/>
        </w:rPr>
        <w:fldChar w:fldCharType="end"/>
      </w:r>
      <w:r>
        <w:t xml:space="preserve"> </w:t>
      </w:r>
      <w:r w:rsidRPr="00FE1C6B">
        <w:rPr>
          <w:sz w:val="22"/>
          <w:szCs w:val="22"/>
        </w:rPr>
        <w:t>présente</w:t>
      </w:r>
      <w:r>
        <w:rPr>
          <w:sz w:val="22"/>
          <w:szCs w:val="22"/>
        </w:rPr>
        <w:t xml:space="preserve"> l’amplitude et la phase du coefficient d’influence</w:t>
      </w:r>
      <m:oMath>
        <m:r>
          <w:rPr>
            <w:rFonts w:ascii="Cambria Math" w:hAnsi="Cambria Math"/>
            <w:sz w:val="22"/>
            <w:szCs w:val="22"/>
          </w:rPr>
          <m:t xml:space="preserve"> </m:t>
        </m:r>
        <m:r>
          <m:rPr>
            <m:sty m:val="bi"/>
          </m:rPr>
          <w:rPr>
            <w:rFonts w:ascii="Cambria Math" w:hAnsi="Cambria Math"/>
            <w:sz w:val="22"/>
          </w:rPr>
          <m:t>B</m:t>
        </m:r>
      </m:oMath>
      <w:r>
        <w:rPr>
          <w:sz w:val="22"/>
          <w:szCs w:val="22"/>
        </w:rPr>
        <w:t xml:space="preserve">. </w:t>
      </w:r>
    </w:p>
    <w:p w14:paraId="49431219" w14:textId="77777777" w:rsidR="009339CB" w:rsidRDefault="009339CB" w:rsidP="009339CB">
      <w:pPr>
        <w:pStyle w:val="Default"/>
        <w:spacing w:before="240" w:after="240" w:line="360" w:lineRule="auto"/>
        <w:jc w:val="both"/>
        <w:rPr>
          <w:sz w:val="22"/>
          <w:szCs w:val="22"/>
        </w:rPr>
      </w:pPr>
    </w:p>
    <w:p w14:paraId="583740C8" w14:textId="77777777" w:rsidR="009339CB" w:rsidRDefault="009339CB" w:rsidP="009339CB">
      <w:pPr>
        <w:pStyle w:val="Default"/>
        <w:spacing w:before="240" w:after="240" w:line="360" w:lineRule="auto"/>
        <w:jc w:val="both"/>
        <w:rPr>
          <w:sz w:val="22"/>
          <w:szCs w:val="22"/>
        </w:rPr>
      </w:pPr>
    </w:p>
    <w:p w14:paraId="5296FFEB" w14:textId="6F349B3C" w:rsidR="00B0655E" w:rsidRDefault="00B0655E" w:rsidP="002C7907">
      <w:pPr>
        <w:pStyle w:val="Lgende"/>
        <w:spacing w:before="240" w:after="120"/>
        <w:jc w:val="center"/>
        <w:rPr>
          <w:rFonts w:ascii="Calibri" w:hAnsi="Calibri" w:cs="Calibri"/>
          <w:bCs/>
          <w:i w:val="0"/>
          <w:color w:val="000000"/>
          <w:sz w:val="22"/>
          <w:szCs w:val="24"/>
        </w:rPr>
      </w:pPr>
      <w:bookmarkStart w:id="2796" w:name="_Ref531186850"/>
      <w:bookmarkStart w:id="2797" w:name="_Ref534380440"/>
      <w:bookmarkStart w:id="2798" w:name="_Toc536112278"/>
      <w:bookmarkStart w:id="2799" w:name="_Toc536800611"/>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2796"/>
      <w:bookmarkEnd w:id="2797"/>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2798"/>
      <w:bookmarkEnd w:id="2799"/>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585D60E" w:rsidR="00B0655E" w:rsidRPr="00086068" w:rsidRDefault="00B0655E" w:rsidP="008D2A74">
            <w:pPr>
              <w:pStyle w:val="Default"/>
              <w:spacing w:line="360" w:lineRule="auto"/>
              <w:jc w:val="center"/>
              <w:rPr>
                <w:sz w:val="22"/>
              </w:rPr>
            </w:pPr>
            <w:bookmarkStart w:id="2800" w:name="_Ref534295302"/>
            <w:bookmarkStart w:id="2801" w:name="_Toc536112261"/>
            <w:bookmarkStart w:id="2802" w:name="_Toc536800564"/>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9</w:t>
            </w:r>
            <w:r w:rsidR="0019727E">
              <w:rPr>
                <w:sz w:val="22"/>
              </w:rPr>
              <w:fldChar w:fldCharType="end"/>
            </w:r>
            <w:bookmarkEnd w:id="2800"/>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2801"/>
            <w:bookmarkEnd w:id="2802"/>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507C79B2" w14:textId="1D8F3E9F" w:rsidR="000545A6" w:rsidRPr="00A56003" w:rsidRDefault="000545A6" w:rsidP="000545A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de Lorenz et Murphy, la déformation </w:t>
      </w:r>
      <w:r w:rsidRPr="00A56003">
        <w:rPr>
          <w:sz w:val="22"/>
        </w:rPr>
        <w:t xml:space="preserve">de la fibre neutre du rotor </w:t>
      </w:r>
      <w:r>
        <w:rPr>
          <w:sz w:val="22"/>
        </w:rPr>
        <w:t xml:space="preserve">au droit du </w:t>
      </w:r>
      <w:r w:rsidRPr="00A56003">
        <w:rPr>
          <w:sz w:val="22"/>
        </w:rPr>
        <w:t>disque</w:t>
      </w:r>
      <w:r>
        <w:rPr>
          <w:sz w:val="22"/>
        </w:rPr>
        <w:t xml:space="preserve"> en porte à faux</w:t>
      </w:r>
      <w:r w:rsidRPr="00A56003">
        <w:rPr>
          <w:sz w:val="22"/>
        </w:rPr>
        <w:t xml:space="preserve"> de 10.4</w:t>
      </w:r>
      <w:r>
        <w:rPr>
          <w:sz w:val="22"/>
        </w:rPr>
        <w:t>kg est calculée.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4B638CAD"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C20694" w:rsidRPr="00C20694">
        <w:rPr>
          <w:b/>
          <w:sz w:val="22"/>
        </w:rPr>
        <w:t>Figure 5.2</w:t>
      </w:r>
      <w:r w:rsidR="00C20694" w:rsidRPr="00C20694">
        <w:rPr>
          <w:b/>
          <w:sz w:val="22"/>
        </w:rPr>
        <w:noBreakHyphen/>
        <w:t>10</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05635" cy="2802818"/>
                    </a:xfrm>
                    <a:prstGeom prst="rect">
                      <a:avLst/>
                    </a:prstGeom>
                  </pic:spPr>
                </pic:pic>
              </a:graphicData>
            </a:graphic>
          </wp:inline>
        </w:drawing>
      </w:r>
    </w:p>
    <w:p w14:paraId="1754A0C5" w14:textId="5FD9A701" w:rsidR="00B0655E" w:rsidRDefault="00B0655E" w:rsidP="00B0655E">
      <w:pPr>
        <w:pStyle w:val="Lgende"/>
        <w:jc w:val="center"/>
        <w:rPr>
          <w:rFonts w:ascii="Calibri" w:hAnsi="Calibri" w:cs="Calibri"/>
          <w:i w:val="0"/>
          <w:color w:val="000000"/>
          <w:sz w:val="22"/>
          <w:szCs w:val="24"/>
        </w:rPr>
      </w:pPr>
      <w:bookmarkStart w:id="2803" w:name="_Ref531186145"/>
      <w:bookmarkStart w:id="2804" w:name="_Toc536112262"/>
      <w:bookmarkStart w:id="2805" w:name="_Toc536800565"/>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2803"/>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2804"/>
      <w:bookmarkEnd w:id="2805"/>
    </w:p>
    <w:p w14:paraId="592BC73D" w14:textId="481D80DB" w:rsidR="00DB069B" w:rsidRDefault="00DB069B" w:rsidP="00A95AF3">
      <w:pPr>
        <w:pStyle w:val="Titre4"/>
        <w:spacing w:before="240" w:after="240"/>
        <w:ind w:left="709" w:hanging="862"/>
      </w:pPr>
      <w:r>
        <w:t xml:space="preserve">Résultat de l’analyse </w:t>
      </w:r>
    </w:p>
    <w:p w14:paraId="79757582" w14:textId="1F34C5B5"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C20694" w:rsidRPr="00C20694">
        <w:rPr>
          <w:b/>
          <w:iCs/>
        </w:rPr>
        <w:t xml:space="preserve">Figure </w:t>
      </w:r>
      <w:r w:rsidR="00C20694" w:rsidRPr="00C20694">
        <w:rPr>
          <w:b/>
          <w:iCs/>
          <w:noProof/>
        </w:rPr>
        <w:t>5.2</w:t>
      </w:r>
      <w:r w:rsidR="00C20694" w:rsidRPr="00C20694">
        <w:rPr>
          <w:b/>
          <w:iCs/>
          <w:noProof/>
        </w:rPr>
        <w:noBreakHyphen/>
        <w:t>11</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w:t>
      </w:r>
      <w:r>
        <w:rPr>
          <w:lang w:eastAsia="zh-CN"/>
        </w:rPr>
        <w:lastRenderedPageBreak/>
        <w:t xml:space="preserve">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et </w:t>
      </w:r>
      <w:r w:rsidR="000545A6">
        <w:rPr>
          <w:lang w:eastAsia="zh-CN"/>
        </w:rPr>
        <w:t xml:space="preserve">la </w:t>
      </w:r>
      <w:r>
        <w:rPr>
          <w:lang w:eastAsia="zh-CN"/>
        </w:rPr>
        <w:t>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4C5A1E56" w:rsidR="0037172D" w:rsidRDefault="0037172D" w:rsidP="00B9707F">
      <w:pPr>
        <w:spacing w:line="360" w:lineRule="auto"/>
        <w:ind w:firstLine="708"/>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C20694" w:rsidRPr="00C20694">
        <w:rPr>
          <w:rFonts w:cs="Calibri"/>
          <w:b/>
          <w:color w:val="000000"/>
          <w:szCs w:val="24"/>
        </w:rPr>
        <w:t>Tableau</w:t>
      </w:r>
      <w:r w:rsidR="00C20694" w:rsidRPr="00C20694">
        <w:rPr>
          <w:rFonts w:cs="Calibri"/>
          <w:b/>
          <w:iCs/>
          <w:noProof/>
          <w:color w:val="000000"/>
          <w:szCs w:val="24"/>
        </w:rPr>
        <w:t xml:space="preserve"> </w:t>
      </w:r>
      <w:r w:rsidR="00C20694">
        <w:rPr>
          <w:rFonts w:cs="Calibri"/>
          <w:i/>
          <w:iCs/>
          <w:noProof/>
          <w:color w:val="000000"/>
          <w:szCs w:val="24"/>
        </w:rPr>
        <w:t>5.2</w:t>
      </w:r>
      <w:r w:rsidR="00C20694" w:rsidRPr="00C20694">
        <w:rPr>
          <w:rFonts w:cs="Calibri"/>
          <w:i/>
          <w:iCs/>
          <w:noProof/>
          <w:color w:val="000000"/>
          <w:szCs w:val="24"/>
        </w:rPr>
        <w:noBreakHyphen/>
      </w:r>
      <w:r w:rsidR="00C20694">
        <w:rPr>
          <w:rFonts w:cs="Calibri"/>
          <w:i/>
          <w:iCs/>
          <w:noProof/>
          <w:color w:val="000000"/>
          <w:szCs w:val="24"/>
        </w:rPr>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C20694" w:rsidRPr="00C20694">
        <w:rPr>
          <w:rFonts w:cs="Calibri"/>
          <w:b/>
          <w:iCs/>
          <w:color w:val="000000"/>
          <w:szCs w:val="24"/>
        </w:rPr>
        <w:t>Tableau 5.2</w:t>
      </w:r>
      <w:r w:rsidR="00C20694" w:rsidRPr="00C20694">
        <w:rPr>
          <w:rFonts w:cs="Calibri"/>
          <w:b/>
          <w:iCs/>
          <w:color w:val="000000"/>
          <w:szCs w:val="24"/>
        </w:rPr>
        <w:noBreakHyphen/>
        <w:t>3</w:t>
      </w:r>
      <w:r w:rsidRPr="009521A5">
        <w:rPr>
          <w:b/>
        </w:rPr>
        <w:fldChar w:fldCharType="end"/>
      </w:r>
      <w:r w:rsidRPr="009521A5">
        <w:t>.</w:t>
      </w:r>
      <w:r>
        <w:t xml:space="preserve">  </w:t>
      </w:r>
    </w:p>
    <w:p w14:paraId="64E3BAD1" w14:textId="77777777" w:rsidR="009339CB" w:rsidRDefault="009339CB" w:rsidP="00B9707F">
      <w:pPr>
        <w:spacing w:line="360" w:lineRule="auto"/>
        <w:ind w:firstLine="708"/>
      </w:pPr>
    </w:p>
    <w:p w14:paraId="7664A771" w14:textId="77777777" w:rsidR="004D6813" w:rsidRPr="00E44D67" w:rsidRDefault="004D6813" w:rsidP="004D6813">
      <w:pPr>
        <w:pStyle w:val="Default"/>
        <w:keepNext/>
        <w:spacing w:line="360" w:lineRule="auto"/>
        <w:jc w:val="center"/>
        <w:rPr>
          <w:sz w:val="22"/>
        </w:rPr>
      </w:pPr>
      <w:r>
        <w:rPr>
          <w:noProof/>
          <w:sz w:val="22"/>
        </w:rPr>
        <w:drawing>
          <wp:inline distT="0" distB="0" distL="0" distR="0" wp14:anchorId="41BFF86F" wp14:editId="26CD7A6B">
            <wp:extent cx="4803057" cy="274406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14372" cy="2750525"/>
                    </a:xfrm>
                    <a:prstGeom prst="rect">
                      <a:avLst/>
                    </a:prstGeom>
                    <a:noFill/>
                  </pic:spPr>
                </pic:pic>
              </a:graphicData>
            </a:graphic>
          </wp:inline>
        </w:drawing>
      </w:r>
    </w:p>
    <w:p w14:paraId="0E788CD8" w14:textId="66F82E61" w:rsidR="004D6813" w:rsidRDefault="004D6813" w:rsidP="006201A6">
      <w:pPr>
        <w:pStyle w:val="Lgende"/>
        <w:spacing w:after="240"/>
        <w:jc w:val="center"/>
        <w:rPr>
          <w:rFonts w:ascii="Calibri" w:hAnsi="Calibri" w:cs="Calibri"/>
          <w:i w:val="0"/>
          <w:iCs w:val="0"/>
          <w:color w:val="000000"/>
          <w:sz w:val="22"/>
          <w:szCs w:val="24"/>
        </w:rPr>
      </w:pPr>
      <w:bookmarkStart w:id="2806" w:name="_Ref531184866"/>
      <w:bookmarkStart w:id="2807" w:name="_Toc536112263"/>
      <w:bookmarkStart w:id="2808" w:name="_Toc536800566"/>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806"/>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2807"/>
      <w:bookmarkEnd w:id="2808"/>
    </w:p>
    <w:p w14:paraId="7888DDB6" w14:textId="77777777" w:rsidR="007805D4" w:rsidRPr="007805D4" w:rsidRDefault="007805D4" w:rsidP="007805D4">
      <w:pPr>
        <w:rPr>
          <w:lang w:eastAsia="zh-CN"/>
        </w:rPr>
      </w:pPr>
    </w:p>
    <w:p w14:paraId="6EF454EF" w14:textId="68EA815C"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2809" w:name="_Ref534382904"/>
      <w:bookmarkStart w:id="2810" w:name="_Toc536112279"/>
      <w:bookmarkStart w:id="2811" w:name="_Toc536800612"/>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809"/>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2810"/>
      <w:bookmarkEnd w:id="2811"/>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EA7176" w14:textId="77777777" w:rsidR="006201A6" w:rsidRDefault="003220BE" w:rsidP="00807796">
      <w:pPr>
        <w:spacing w:before="240" w:after="240" w:line="360" w:lineRule="auto"/>
        <w:ind w:firstLine="709"/>
      </w:pPr>
      <w:r>
        <w:lastRenderedPageBreak/>
        <w:t xml:space="preserve">Selon ce tableau, </w:t>
      </w:r>
      <w:r w:rsidR="00A1269B">
        <w:t>un</w:t>
      </w:r>
      <w:r>
        <w:t xml:space="preserve"> balourd thermique de 104.26 g.mm pourrait être engendré quand le rotor fonctionne avec le balourd mécanique de 140 g.mm imposé. </w:t>
      </w:r>
      <w:r w:rsidR="00821E64">
        <w:t>La somme vec</w:t>
      </w:r>
      <w:r w:rsidR="00A1269B">
        <w:t>torielle de ces balourds donne un</w:t>
      </w:r>
      <w:r w:rsidR="00821E64">
        <w:t xml:space="preserv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7E0449E1" w14:textId="77777777" w:rsidR="009339CB" w:rsidRDefault="009339CB" w:rsidP="00807796">
      <w:pPr>
        <w:spacing w:before="240" w:after="240" w:line="360" w:lineRule="auto"/>
        <w:ind w:firstLine="709"/>
      </w:pPr>
    </w:p>
    <w:p w14:paraId="2AE18F12" w14:textId="38632A87" w:rsidR="007C4A41" w:rsidRDefault="007C4A41" w:rsidP="007C4A41">
      <w:pPr>
        <w:pStyle w:val="Titre2"/>
        <w:ind w:left="709"/>
        <w:rPr>
          <w:lang w:eastAsia="zh-CN"/>
        </w:rPr>
      </w:pPr>
      <w:bookmarkStart w:id="2812" w:name="_Toc536800441"/>
      <w:bookmarkStart w:id="2813" w:name="_Toc534984877"/>
      <w:r>
        <w:rPr>
          <w:lang w:eastAsia="zh-CN"/>
        </w:rPr>
        <w:t>Tech</w:t>
      </w:r>
      <w:r w:rsidR="0052000A">
        <w:rPr>
          <w:lang w:eastAsia="zh-CN"/>
        </w:rPr>
        <w:t>niques à mettre en oeuvre pour é</w:t>
      </w:r>
      <w:r>
        <w:rPr>
          <w:lang w:eastAsia="zh-CN"/>
        </w:rPr>
        <w:t>viter l’instabilite de l’effet Morton</w:t>
      </w:r>
      <w:bookmarkEnd w:id="2812"/>
      <w:r>
        <w:rPr>
          <w:lang w:eastAsia="zh-CN"/>
        </w:rPr>
        <w:t xml:space="preserve"> </w:t>
      </w:r>
      <w:bookmarkEnd w:id="2813"/>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369483B5" w:rsidR="000E4C36" w:rsidRDefault="000E4C36" w:rsidP="00C53D08">
      <w:pPr>
        <w:pStyle w:val="Titre3"/>
        <w:ind w:left="709"/>
        <w:rPr>
          <w:lang w:eastAsia="zh-CN"/>
        </w:rPr>
      </w:pPr>
      <w:bookmarkStart w:id="2814" w:name="_Toc536800442"/>
      <w:r>
        <w:rPr>
          <w:lang w:eastAsia="zh-CN"/>
        </w:rPr>
        <w:t xml:space="preserve">Comparaison quantitative des coefficients d’influence </w:t>
      </w:r>
      <m:oMath>
        <m:r>
          <m:rPr>
            <m:sty m:val="bi"/>
          </m:rPr>
          <w:rPr>
            <w:rFonts w:ascii="Cambria Math" w:hAnsi="Cambria Math"/>
            <w:lang w:eastAsia="zh-CN"/>
          </w:rPr>
          <m:t xml:space="preserve">A,B </m:t>
        </m:r>
      </m:oMath>
      <w:r w:rsidR="006C4F00" w:rsidRPr="006C4F00">
        <w:rPr>
          <w:lang w:eastAsia="zh-CN"/>
        </w:rPr>
        <w:t>et</w:t>
      </w:r>
      <m:oMath>
        <m:r>
          <m:rPr>
            <m:sty m:val="bi"/>
          </m:rPr>
          <w:rPr>
            <w:rFonts w:ascii="Cambria Math" w:hAnsi="Cambria Math"/>
            <w:lang w:eastAsia="zh-CN"/>
          </w:rPr>
          <m:t xml:space="preserve"> C</m:t>
        </m:r>
      </m:oMath>
      <w:bookmarkEnd w:id="2814"/>
    </w:p>
    <w:p w14:paraId="232DE2E0" w14:textId="77777777" w:rsidR="000E4C36" w:rsidRDefault="000E4C36" w:rsidP="000E4C36">
      <w:pPr>
        <w:rPr>
          <w:lang w:eastAsia="zh-CN"/>
        </w:rPr>
      </w:pPr>
    </w:p>
    <w:p w14:paraId="5677F60F" w14:textId="687C958A"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w:t>
      </w:r>
      <w:r w:rsidR="006C4F00">
        <w:rPr>
          <w:szCs w:val="22"/>
          <w:lang w:eastAsia="zh-CN"/>
        </w:rPr>
        <w:t xml:space="preserve">compte de l’ampleur de </w:t>
      </w:r>
      <w:r>
        <w:rPr>
          <w:szCs w:val="22"/>
          <w:lang w:eastAsia="zh-CN"/>
        </w:rPr>
        <w:t>leur contribution dans le déclenchement de l’instabilité. Pour ce faire, plusieurs cas publiés dans</w:t>
      </w:r>
      <w:r w:rsidR="006C4F00">
        <w:rPr>
          <w:szCs w:val="22"/>
          <w:lang w:eastAsia="zh-CN"/>
        </w:rPr>
        <w:t xml:space="preserve"> la littérature ont été analysé</w:t>
      </w:r>
      <w:r>
        <w:rPr>
          <w:szCs w:val="22"/>
          <w:lang w:eastAsia="zh-CN"/>
        </w:rPr>
        <w:t>s :</w:t>
      </w:r>
    </w:p>
    <w:p w14:paraId="2A55B9F5" w14:textId="409FB4B7"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rsidRPr="00866AE8">
        <w:rPr>
          <w:b/>
        </w:rPr>
        <w:fldChar w:fldCharType="begin"/>
      </w:r>
      <w:r w:rsidR="00E45A5C" w:rsidRPr="00866AE8">
        <w:rPr>
          <w:b/>
        </w:rPr>
        <w:instrText xml:space="preserve"> REF _Ref536721498 \h </w:instrText>
      </w:r>
      <w:r w:rsidR="00866AE8" w:rsidRPr="00866AE8">
        <w:rPr>
          <w:b/>
        </w:rPr>
        <w:instrText xml:space="preserve"> \* MERGEFORMAT </w:instrText>
      </w:r>
      <w:r w:rsidR="00E45A5C" w:rsidRPr="00866AE8">
        <w:rPr>
          <w:b/>
        </w:rPr>
      </w:r>
      <w:r w:rsidR="00E45A5C" w:rsidRPr="00866AE8">
        <w:rPr>
          <w:b/>
        </w:rPr>
        <w:fldChar w:fldCharType="separate"/>
      </w:r>
      <w:r w:rsidR="00C20694" w:rsidRPr="00C20694">
        <w:rPr>
          <w:b/>
          <w:iCs/>
        </w:rPr>
        <w:t xml:space="preserve">Figure </w:t>
      </w:r>
      <w:r w:rsidR="00C20694" w:rsidRPr="00C20694">
        <w:rPr>
          <w:b/>
          <w:iCs/>
          <w:noProof/>
        </w:rPr>
        <w:t>5.3</w:t>
      </w:r>
      <w:r w:rsidR="00C20694" w:rsidRPr="00C20694">
        <w:rPr>
          <w:b/>
          <w:iCs/>
          <w:noProof/>
        </w:rPr>
        <w:noBreakHyphen/>
        <w:t>1</w:t>
      </w:r>
      <w:r w:rsidR="00E45A5C" w:rsidRPr="00866AE8">
        <w:rPr>
          <w:b/>
        </w:rPr>
        <w:fldChar w:fldCharType="end"/>
      </w:r>
      <w:r w:rsidR="00885876" w:rsidRPr="00866AE8">
        <w:t>)</w:t>
      </w:r>
      <w:r>
        <w:t xml:space="preserve"> </w:t>
      </w:r>
      <w:r w:rsidR="005C484F">
        <w:t xml:space="preserve">étudié par Kirk et al.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C20694">
        <w:rPr>
          <w:b/>
        </w:rPr>
        <w:t>[56]</w:t>
      </w:r>
      <w:r w:rsidR="005C484F" w:rsidRPr="00034511">
        <w:rPr>
          <w:b/>
        </w:rPr>
        <w:fldChar w:fldCharType="end"/>
      </w:r>
      <w:r w:rsidR="005C484F" w:rsidRPr="00423AFC">
        <w:t xml:space="preserve"> par</w:t>
      </w:r>
      <w:r w:rsidR="005C484F">
        <w:t xml:space="preserve"> Faulkner et al.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C20694">
        <w:rPr>
          <w:b/>
        </w:rPr>
        <w:t>[25]</w:t>
      </w:r>
      <w:r w:rsidR="005C484F" w:rsidRPr="00DE14CA">
        <w:rPr>
          <w:b/>
        </w:rPr>
        <w:fldChar w:fldCharType="end"/>
      </w:r>
      <w:r w:rsidR="005C484F">
        <w:t>: Le rotor exhibe une instabilité d’origine thermique</w:t>
      </w:r>
      <w:r w:rsidR="005C484F" w:rsidRPr="00F43860">
        <w:t xml:space="preserve"> </w:t>
      </w:r>
      <w:r w:rsidR="005C484F">
        <w:t xml:space="preserve">à une vitesse de rotation proche de  </w:t>
      </w:r>
      <w:r w:rsidR="005C484F" w:rsidRPr="00F43860">
        <w:t>9900 tr/min</w:t>
      </w:r>
      <w:r w:rsidR="005C484F">
        <w:t xml:space="preserve">. Ce rotor est guidé par deux paliers </w:t>
      </w:r>
      <w:r w:rsidR="005C484F" w:rsidRPr="00523BDA">
        <w:t xml:space="preserve">à </w:t>
      </w:r>
      <w:r w:rsidR="005C484F">
        <w:t>trois</w:t>
      </w:r>
      <w:r w:rsidR="005C484F" w:rsidRPr="00523BDA">
        <w:t xml:space="preserve"> </w:t>
      </w:r>
      <w:r w:rsidR="005C484F">
        <w:t>lobes</w:t>
      </w:r>
      <w:r w:rsidR="005C484F" w:rsidRPr="00523BDA">
        <w:t xml:space="preserve"> </w:t>
      </w:r>
      <w:r w:rsidR="005C484F">
        <w:t>qui comprennent</w:t>
      </w:r>
      <w:r w:rsidR="005C484F" w:rsidRPr="00523BDA">
        <w:t xml:space="preserve"> 3 </w:t>
      </w:r>
      <w:r w:rsidR="005C484F">
        <w:t>rainures</w:t>
      </w:r>
      <w:r w:rsidR="005C484F" w:rsidRPr="00523BDA">
        <w:t xml:space="preserve"> </w:t>
      </w:r>
      <w:r w:rsidR="005C484F">
        <w:t>axiales sur toute la longueur du palier. Il possède</w:t>
      </w:r>
      <w:r w:rsidR="005C484F" w:rsidRPr="000834AD">
        <w:t xml:space="preserve"> une </w:t>
      </w:r>
      <w:r w:rsidR="005C484F">
        <w:t>turbine centrifuge</w:t>
      </w:r>
      <w:r w:rsidR="005C484F" w:rsidRPr="000834AD">
        <w:t xml:space="preserve"> à une extrémité et un disque de turbine à flux radial à l'autre extrémité</w:t>
      </w:r>
      <w:r w:rsidR="005C484F">
        <w:t xml:space="preserve">. Il a été conclu dans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C20694">
        <w:rPr>
          <w:b/>
        </w:rPr>
        <w:t>[25]</w:t>
      </w:r>
      <w:r w:rsidR="005C484F" w:rsidRPr="00DE14CA">
        <w:rPr>
          <w:b/>
        </w:rPr>
        <w:fldChar w:fldCharType="end"/>
      </w:r>
      <w:r w:rsidR="005C484F">
        <w:t xml:space="preserve">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C20694">
        <w:rPr>
          <w:b/>
        </w:rPr>
        <w:t>[56]</w:t>
      </w:r>
      <w:r w:rsidR="005C484F" w:rsidRPr="00034511">
        <w:rPr>
          <w:b/>
        </w:rPr>
        <w:fldChar w:fldCharType="end"/>
      </w:r>
      <w:r w:rsidR="005C484F">
        <w:t xml:space="preserve"> que le disque de turbine</w:t>
      </w:r>
      <w:r w:rsidR="005C484F" w:rsidRPr="003400A6">
        <w:t xml:space="preserve"> </w:t>
      </w:r>
      <w:r w:rsidR="005C484F" w:rsidRPr="000834AD">
        <w:t>à flux radial</w:t>
      </w:r>
      <w:r w:rsidR="005C484F">
        <w:t>, dont la masse est  61.7 kg, était le principal contributeur à l’effet Morton instable.  En effectuant une analyse de stabilité par l’approche de Lorenz et de Murphy réalisée, les modules des coefficients</w:t>
      </w:r>
      <m:oMath>
        <m:r>
          <m:rPr>
            <m:sty m:val="bi"/>
          </m:rPr>
          <w:rPr>
            <w:rFonts w:ascii="Cambria Math" w:hAnsi="Cambria Math"/>
          </w:rPr>
          <m:t>A</m:t>
        </m:r>
      </m:oMath>
      <w:r w:rsidR="005C484F">
        <w:rPr>
          <w:b/>
        </w:rPr>
        <w:t>,</w:t>
      </w:r>
      <w:r w:rsidR="005C484F">
        <w:t xml:space="preserve"> </w:t>
      </w:r>
      <m:oMath>
        <m:r>
          <m:rPr>
            <m:sty m:val="bi"/>
          </m:rPr>
          <w:rPr>
            <w:rFonts w:ascii="Cambria Math" w:hAnsi="Cambria Math"/>
          </w:rPr>
          <m:t>B</m:t>
        </m:r>
      </m:oMath>
      <w:r w:rsidR="005C484F" w:rsidRPr="00330727">
        <w:t xml:space="preserve"> </w:t>
      </w:r>
      <w:r w:rsidR="005C484F">
        <w:t xml:space="preserve">et </w:t>
      </w:r>
      <m:oMath>
        <m:r>
          <m:rPr>
            <m:sty m:val="bi"/>
          </m:rPr>
          <w:rPr>
            <w:rFonts w:ascii="Cambria Math" w:hAnsi="Cambria Math"/>
          </w:rPr>
          <m:t>C</m:t>
        </m:r>
      </m:oMath>
      <w:r w:rsidR="005C484F">
        <w:t xml:space="preserve"> à la vitesse 10000 tr/min valent </w:t>
      </w:r>
      <w:r w:rsidR="006A6CE8">
        <w:t>respectivement</w:t>
      </w:r>
      <m:oMath>
        <m:r>
          <w:rPr>
            <w:rFonts w:ascii="Cambria Math" w:hAnsi="Cambria Math"/>
          </w:rPr>
          <m:t xml:space="preserve"> 0.023 µm/(g∙mm)  </m:t>
        </m:r>
      </m:oMath>
      <w:r w:rsidR="005C484F">
        <w:t>,</w:t>
      </w:r>
      <m:oMath>
        <m:r>
          <w:rPr>
            <w:rFonts w:ascii="Cambria Math" w:hAnsi="Cambria Math"/>
          </w:rPr>
          <m:t xml:space="preserve"> 0.249 (g∙mm)/°C</m:t>
        </m:r>
      </m:oMath>
      <w:r w:rsidR="006A6CE8">
        <w:t xml:space="preserve"> </w:t>
      </w:r>
      <w:r w:rsidR="005C484F">
        <w:t xml:space="preserve">et </w:t>
      </w:r>
      <m:oMath>
        <m:r>
          <w:rPr>
            <w:rFonts w:ascii="Cambria Math" w:hAnsi="Cambria Math"/>
          </w:rPr>
          <m:t>188.7 µm/°C</m:t>
        </m:r>
      </m:oMath>
    </w:p>
    <w:p w14:paraId="69FCB728" w14:textId="77777777" w:rsidR="00C80962" w:rsidRDefault="00091452" w:rsidP="00C80962">
      <w:pPr>
        <w:keepNext/>
        <w:spacing w:line="360" w:lineRule="auto"/>
        <w:jc w:val="center"/>
      </w:pPr>
      <w:r>
        <w:rPr>
          <w:noProof/>
          <w:lang w:eastAsia="zh-CN"/>
        </w:rPr>
        <w:lastRenderedPageBreak/>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73462" cy="1552144"/>
                    </a:xfrm>
                    <a:prstGeom prst="rect">
                      <a:avLst/>
                    </a:prstGeom>
                  </pic:spPr>
                </pic:pic>
              </a:graphicData>
            </a:graphic>
          </wp:inline>
        </w:drawing>
      </w:r>
    </w:p>
    <w:p w14:paraId="42FE4FD7" w14:textId="499A836E"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2815" w:name="_Ref536721498"/>
      <w:bookmarkStart w:id="2816" w:name="_Toc536112264"/>
      <w:bookmarkStart w:id="2817" w:name="_Toc536800567"/>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815"/>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C20694">
        <w:rPr>
          <w:b/>
          <w:i w:val="0"/>
          <w:sz w:val="22"/>
        </w:rPr>
        <w:t>[56]</w:t>
      </w:r>
      <w:bookmarkEnd w:id="2816"/>
      <w:bookmarkEnd w:id="2817"/>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70B6E9F6" w14:textId="343A7E99" w:rsidR="001436E0" w:rsidRDefault="00F163B5" w:rsidP="001436E0">
      <w:pPr>
        <w:pStyle w:val="Paragraphedeliste"/>
        <w:numPr>
          <w:ilvl w:val="0"/>
          <w:numId w:val="31"/>
        </w:numPr>
        <w:spacing w:line="360" w:lineRule="auto"/>
        <w:ind w:left="567"/>
        <w:jc w:val="both"/>
        <w:rPr>
          <w:szCs w:val="22"/>
          <w:lang w:eastAsia="zh-CN"/>
        </w:rPr>
      </w:pPr>
      <w:r w:rsidRPr="001436E0">
        <w:rPr>
          <w:szCs w:val="22"/>
          <w:lang w:eastAsia="zh-CN"/>
        </w:rPr>
        <w:t>le rotor</w:t>
      </w:r>
      <w:r w:rsidR="001436E0">
        <w:rPr>
          <w:szCs w:val="22"/>
          <w:lang w:eastAsia="zh-CN"/>
        </w:rPr>
        <w:t xml:space="preserve"> symétrique présentant deux disques en porte à faux décrit par Keogh et Morton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C20694">
        <w:rPr>
          <w:b/>
          <w:szCs w:val="22"/>
          <w:lang w:eastAsia="zh-CN"/>
        </w:rPr>
        <w:t>[21]</w:t>
      </w:r>
      <w:r w:rsidR="001436E0" w:rsidRPr="009861B9">
        <w:rPr>
          <w:b/>
          <w:szCs w:val="22"/>
          <w:lang w:eastAsia="zh-CN"/>
        </w:rPr>
        <w:fldChar w:fldCharType="end"/>
      </w:r>
      <w:r w:rsidR="001436E0">
        <w:rPr>
          <w:b/>
          <w:szCs w:val="22"/>
          <w:lang w:eastAsia="zh-CN"/>
        </w:rPr>
        <w:t> </w:t>
      </w:r>
      <w:r w:rsidR="001436E0">
        <w:rPr>
          <w:szCs w:val="22"/>
        </w:rPr>
        <w:t xml:space="preserve">: La </w:t>
      </w:r>
      <w:r w:rsidR="001436E0" w:rsidRPr="00B254C1">
        <w:rPr>
          <w:b/>
          <w:szCs w:val="22"/>
        </w:rPr>
        <w:fldChar w:fldCharType="begin"/>
      </w:r>
      <w:r w:rsidR="001436E0" w:rsidRPr="00B254C1">
        <w:rPr>
          <w:b/>
          <w:szCs w:val="22"/>
        </w:rPr>
        <w:instrText xml:space="preserve"> REF _Ref536452193 \h  \* MERGEFORMAT </w:instrText>
      </w:r>
      <w:r w:rsidR="001436E0" w:rsidRPr="00B254C1">
        <w:rPr>
          <w:b/>
          <w:szCs w:val="22"/>
        </w:rPr>
      </w:r>
      <w:r w:rsidR="001436E0" w:rsidRPr="00B254C1">
        <w:rPr>
          <w:b/>
          <w:szCs w:val="22"/>
        </w:rPr>
        <w:fldChar w:fldCharType="separate"/>
      </w:r>
      <w:r w:rsidR="00C20694" w:rsidRPr="00C20694">
        <w:rPr>
          <w:b/>
          <w:iCs/>
          <w:szCs w:val="22"/>
        </w:rPr>
        <w:t>Figure 5.3</w:t>
      </w:r>
      <w:r w:rsidR="00C20694" w:rsidRPr="00C20694">
        <w:rPr>
          <w:b/>
          <w:iCs/>
          <w:szCs w:val="22"/>
        </w:rPr>
        <w:noBreakHyphen/>
        <w:t>2</w:t>
      </w:r>
      <w:r w:rsidR="001436E0" w:rsidRPr="00B254C1">
        <w:rPr>
          <w:b/>
          <w:szCs w:val="22"/>
        </w:rPr>
        <w:fldChar w:fldCharType="end"/>
      </w:r>
      <w:r w:rsidR="001436E0" w:rsidRPr="00B254C1">
        <w:rPr>
          <w:szCs w:val="22"/>
        </w:rPr>
        <w:t xml:space="preserve"> i</w:t>
      </w:r>
      <w:r w:rsidR="001436E0">
        <w:rPr>
          <w:szCs w:val="22"/>
        </w:rPr>
        <w:t xml:space="preserve">llustre ce rotor supporté par deux paliers circulaires identiques. La masse des disques montés en porte à faux est de 20kg et la distance entre le disque et le palier est de 200 mm . Selon les études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[21]</w:t>
      </w:r>
      <w:r w:rsidR="001436E0" w:rsidRPr="00BA2DF0">
        <w:rPr>
          <w:b/>
          <w:szCs w:val="22"/>
        </w:rPr>
        <w:fldChar w:fldCharType="end"/>
      </w:r>
      <w:r w:rsidR="001436E0">
        <w:rPr>
          <w:b/>
          <w:szCs w:val="22"/>
        </w:rPr>
        <w:t xml:space="preserve"> </w:t>
      </w:r>
      <w:r w:rsidR="001436E0" w:rsidRPr="00BA2DF0">
        <w:rPr>
          <w:szCs w:val="22"/>
        </w:rPr>
        <w:t>et</w:t>
      </w:r>
      <w:r w:rsidR="001436E0">
        <w:rPr>
          <w:b/>
          <w:szCs w:val="22"/>
        </w:rPr>
        <w:t xml:space="preserve"> </w:t>
      </w:r>
      <w:r w:rsidR="001436E0" w:rsidRPr="00BA2DF0">
        <w:rPr>
          <w:b/>
          <w:szCs w:val="22"/>
        </w:rPr>
        <w:fldChar w:fldCharType="begin"/>
      </w:r>
      <w:r w:rsidR="001436E0" w:rsidRPr="00BA2DF0">
        <w:rPr>
          <w:b/>
          <w:szCs w:val="22"/>
        </w:rPr>
        <w:instrText xml:space="preserve"> REF _Ref536202736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[25]</w:t>
      </w:r>
      <w:r w:rsidR="001436E0" w:rsidRPr="00BA2DF0">
        <w:rPr>
          <w:b/>
          <w:szCs w:val="22"/>
        </w:rPr>
        <w:fldChar w:fldCharType="end"/>
      </w:r>
      <w:r w:rsidR="001436E0" w:rsidRPr="00BA2DF0">
        <w:rPr>
          <w:szCs w:val="22"/>
        </w:rPr>
        <w:t>, ce</w:t>
      </w:r>
      <w:r w:rsidR="001436E0">
        <w:rPr>
          <w:szCs w:val="22"/>
        </w:rPr>
        <w:t xml:space="preserve"> rotor exhibe autour de 10000 tr/min. Basé sur la configuration présentée du rotor décrit dans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C20694">
        <w:rPr>
          <w:b/>
          <w:szCs w:val="22"/>
          <w:lang w:eastAsia="zh-CN"/>
        </w:rPr>
        <w:t>[21]</w:t>
      </w:r>
      <w:r w:rsidR="001436E0" w:rsidRPr="009861B9">
        <w:rPr>
          <w:b/>
          <w:szCs w:val="22"/>
          <w:lang w:eastAsia="zh-CN"/>
        </w:rPr>
        <w:fldChar w:fldCharType="end"/>
      </w:r>
      <w:r w:rsidR="001436E0">
        <w:rPr>
          <w:b/>
          <w:szCs w:val="22"/>
          <w:lang w:eastAsia="zh-CN"/>
        </w:rPr>
        <w:t xml:space="preserve"> </w:t>
      </w:r>
      <w:r w:rsidR="001436E0" w:rsidRPr="00142615">
        <w:rPr>
          <w:szCs w:val="22"/>
          <w:lang w:eastAsia="zh-CN"/>
        </w:rPr>
        <w:t xml:space="preserve">et </w:t>
      </w:r>
      <w:r w:rsidR="001436E0">
        <w:rPr>
          <w:szCs w:val="22"/>
          <w:lang w:eastAsia="zh-CN"/>
        </w:rPr>
        <w:t xml:space="preserve">les résultats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[21]</w:t>
      </w:r>
      <w:r w:rsidR="001436E0" w:rsidRPr="00BA2DF0">
        <w:rPr>
          <w:b/>
          <w:szCs w:val="22"/>
        </w:rPr>
        <w:fldChar w:fldCharType="end"/>
      </w:r>
      <w:r w:rsidR="001436E0" w:rsidRPr="00105E39">
        <w:rPr>
          <w:szCs w:val="22"/>
          <w:lang w:eastAsia="zh-CN"/>
        </w:rPr>
        <w:t>,</w:t>
      </w:r>
      <w:r w:rsidR="001436E0">
        <w:rPr>
          <w:b/>
          <w:szCs w:val="22"/>
          <w:lang w:eastAsia="zh-CN"/>
        </w:rPr>
        <w:t xml:space="preserve"> </w:t>
      </w:r>
      <w:r w:rsidR="001436E0" w:rsidRPr="00105E39">
        <w:rPr>
          <w:szCs w:val="22"/>
          <w:lang w:eastAsia="zh-CN"/>
        </w:rPr>
        <w:t xml:space="preserve">le </w:t>
      </w:r>
      <w:r w:rsidR="001436E0">
        <w:rPr>
          <w:szCs w:val="22"/>
          <w:lang w:eastAsia="zh-CN"/>
        </w:rPr>
        <w:t xml:space="preserve">module du </w:t>
      </w:r>
      <w:r w:rsidR="001436E0" w:rsidRPr="00105E39">
        <w:rPr>
          <w:szCs w:val="22"/>
          <w:lang w:eastAsia="zh-CN"/>
        </w:rPr>
        <w:t>co</w:t>
      </w:r>
      <w:r w:rsidR="001436E0">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436E0">
        <w:rPr>
          <w:szCs w:val="22"/>
          <w:lang w:eastAsia="zh-CN"/>
        </w:rPr>
        <w:t xml:space="preserve"> approximé par </w:t>
      </w:r>
      <w:r w:rsidR="001436E0">
        <w:t>la formule analytique (</w:t>
      </w:r>
      <w:r w:rsidR="001436E0" w:rsidRPr="005650E7">
        <w:rPr>
          <w:b/>
        </w:rPr>
        <w:fldChar w:fldCharType="begin"/>
      </w:r>
      <w:r w:rsidR="001436E0" w:rsidRPr="005650E7">
        <w:rPr>
          <w:b/>
        </w:rPr>
        <w:instrText xml:space="preserve"> REF _Ref518572565 \r \h </w:instrText>
      </w:r>
      <w:r w:rsidR="001436E0">
        <w:rPr>
          <w:b/>
        </w:rPr>
        <w:instrText xml:space="preserve"> \* MERGEFORMAT </w:instrText>
      </w:r>
      <w:r w:rsidR="001436E0" w:rsidRPr="005650E7">
        <w:rPr>
          <w:b/>
        </w:rPr>
      </w:r>
      <w:r w:rsidR="001436E0" w:rsidRPr="005650E7">
        <w:rPr>
          <w:b/>
        </w:rPr>
        <w:fldChar w:fldCharType="separate"/>
      </w:r>
      <w:r w:rsidR="00C20694">
        <w:rPr>
          <w:b/>
        </w:rPr>
        <w:t>Eq.5-13</w:t>
      </w:r>
      <w:r w:rsidR="001436E0" w:rsidRPr="005650E7">
        <w:rPr>
          <w:b/>
        </w:rPr>
        <w:fldChar w:fldCharType="end"/>
      </w:r>
      <w:r w:rsidR="001436E0" w:rsidRPr="005650E7">
        <w:t>)</w:t>
      </w:r>
      <w:r w:rsidR="001436E0">
        <w:t xml:space="preserve"> </w:t>
      </w:r>
      <w:r w:rsidR="001436E0">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436E0">
        <w:t xml:space="preserve">. Les coefficients </w:t>
      </w:r>
      <m:oMath>
        <m:r>
          <m:rPr>
            <m:sty m:val="bi"/>
          </m:rPr>
          <w:rPr>
            <w:rFonts w:ascii="Cambria Math" w:hAnsi="Cambria Math"/>
          </w:rPr>
          <m:t>A</m:t>
        </m:r>
      </m:oMath>
      <w:r w:rsidR="001436E0">
        <w:t xml:space="preserve"> et </w:t>
      </w:r>
      <m:oMath>
        <m:r>
          <m:rPr>
            <m:sty m:val="bi"/>
          </m:rPr>
          <w:rPr>
            <w:rFonts w:ascii="Cambria Math" w:hAnsi="Cambria Math"/>
          </w:rPr>
          <m:t>B</m:t>
        </m:r>
      </m:oMath>
      <w:r w:rsidR="001436E0">
        <w:rPr>
          <w:b/>
        </w:rPr>
        <w:t xml:space="preserve"> </w:t>
      </w:r>
      <w:r w:rsidR="001436E0">
        <w:rPr>
          <w:szCs w:val="22"/>
          <w:lang w:eastAsia="zh-CN"/>
        </w:rPr>
        <w:t xml:space="preserve">donnent respectivement </w:t>
      </w:r>
      <m:oMath>
        <m:r>
          <w:rPr>
            <w:rFonts w:ascii="Cambria Math" w:hAnsi="Cambria Math"/>
          </w:rPr>
          <m:t>0.201 µm/(g∙mm)</m:t>
        </m:r>
      </m:oMath>
      <w:r w:rsidR="001436E0">
        <w:t xml:space="preserve"> et</w:t>
      </w:r>
      <m:oMath>
        <m:r>
          <w:rPr>
            <w:rFonts w:ascii="Cambria Math" w:hAnsi="Cambria Math"/>
          </w:rPr>
          <m:t xml:space="preserve"> 0.135 (g∙mm)/°C</m:t>
        </m:r>
      </m:oMath>
      <w:r w:rsidR="001436E0">
        <w:t xml:space="preserve"> à la vitesse 10505 tr/min.</w:t>
      </w:r>
    </w:p>
    <w:p w14:paraId="697B5D4A" w14:textId="08F9C2E8" w:rsidR="0019727E" w:rsidRDefault="0019727E" w:rsidP="004C0EAF">
      <w:pPr>
        <w:pStyle w:val="Paragraphedeliste"/>
        <w:keepNext/>
        <w:numPr>
          <w:ilvl w:val="0"/>
          <w:numId w:val="31"/>
        </w:numPr>
        <w:spacing w:line="360" w:lineRule="auto"/>
        <w:ind w:left="567"/>
        <w:jc w:val="center"/>
      </w:pPr>
      <w:r w:rsidRPr="0019727E">
        <w:rPr>
          <w:noProof/>
          <w:szCs w:val="22"/>
          <w:lang w:eastAsia="zh-CN"/>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2"/>
                    <a:srcRect t="17572"/>
                    <a:stretch/>
                  </pic:blipFill>
                  <pic:spPr>
                    <a:xfrm>
                      <a:off x="0" y="0"/>
                      <a:ext cx="4186800" cy="1530000"/>
                    </a:xfrm>
                    <a:prstGeom prst="rect">
                      <a:avLst/>
                    </a:prstGeom>
                  </pic:spPr>
                </pic:pic>
              </a:graphicData>
            </a:graphic>
          </wp:inline>
        </w:drawing>
      </w:r>
    </w:p>
    <w:p w14:paraId="52D84317" w14:textId="71C20F48"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2818" w:name="_Ref536452193"/>
      <w:bookmarkStart w:id="2819" w:name="_Toc536800568"/>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2818"/>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C20694">
        <w:rPr>
          <w:rFonts w:ascii="Calibri" w:eastAsia="Times New Roman" w:hAnsi="Calibri" w:cs="Times New Roman"/>
          <w:b/>
          <w:i w:val="0"/>
          <w:iCs w:val="0"/>
          <w:color w:val="auto"/>
          <w:sz w:val="22"/>
          <w:szCs w:val="22"/>
        </w:rPr>
        <w:t>[21]</w:t>
      </w:r>
      <w:bookmarkEnd w:id="2819"/>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3DC4AD39"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w:t>
      </w:r>
      <w:r w:rsidR="00BE0141">
        <w:rPr>
          <w:szCs w:val="22"/>
          <w:lang w:eastAsia="zh-CN"/>
        </w:rPr>
        <w:t xml:space="preserve">turbodétendeur décrit par Schmied </w:t>
      </w:r>
      <w:r w:rsidR="00BE0141" w:rsidRPr="009861B9">
        <w:rPr>
          <w:b/>
          <w:szCs w:val="22"/>
          <w:lang w:eastAsia="zh-CN"/>
        </w:rPr>
        <w:fldChar w:fldCharType="begin"/>
      </w:r>
      <w:r w:rsidR="00BE0141" w:rsidRPr="009861B9">
        <w:rPr>
          <w:b/>
          <w:szCs w:val="22"/>
          <w:lang w:eastAsia="zh-CN"/>
        </w:rPr>
        <w:instrText xml:space="preserve"> REF _Ref533090559 \r \h </w:instrText>
      </w:r>
      <w:r w:rsidR="00BE0141">
        <w:rPr>
          <w:b/>
          <w:szCs w:val="22"/>
          <w:lang w:eastAsia="zh-CN"/>
        </w:rPr>
        <w:instrText xml:space="preserve"> \* MERGEFORMAT </w:instrText>
      </w:r>
      <w:r w:rsidR="00BE0141" w:rsidRPr="009861B9">
        <w:rPr>
          <w:b/>
          <w:szCs w:val="22"/>
          <w:lang w:eastAsia="zh-CN"/>
        </w:rPr>
      </w:r>
      <w:r w:rsidR="00BE0141" w:rsidRPr="009861B9">
        <w:rPr>
          <w:b/>
          <w:szCs w:val="22"/>
          <w:lang w:eastAsia="zh-CN"/>
        </w:rPr>
        <w:fldChar w:fldCharType="separate"/>
      </w:r>
      <w:r w:rsidR="00C20694">
        <w:rPr>
          <w:b/>
          <w:szCs w:val="22"/>
          <w:lang w:eastAsia="zh-CN"/>
        </w:rPr>
        <w:t>[16]</w:t>
      </w:r>
      <w:r w:rsidR="00BE0141" w:rsidRPr="009861B9">
        <w:rPr>
          <w:b/>
          <w:szCs w:val="22"/>
          <w:lang w:eastAsia="zh-CN"/>
        </w:rPr>
        <w:fldChar w:fldCharType="end"/>
      </w:r>
      <w:r w:rsidR="00BE0141">
        <w:rPr>
          <w:b/>
          <w:szCs w:val="22"/>
          <w:lang w:eastAsia="zh-CN"/>
        </w:rPr>
        <w:t xml:space="preserve"> </w:t>
      </w:r>
      <w:r w:rsidR="00BE0141" w:rsidRPr="00BE0141">
        <w:rPr>
          <w:szCs w:val="22"/>
          <w:lang w:eastAsia="zh-CN"/>
        </w:rPr>
        <w:t>(cf</w:t>
      </w:r>
      <w:r w:rsidR="00BE0141">
        <w:rPr>
          <w:szCs w:val="22"/>
          <w:lang w:eastAsia="zh-CN"/>
        </w:rPr>
        <w:t>.</w:t>
      </w:r>
      <w:r w:rsidR="00BE0141" w:rsidRPr="00BE0141">
        <w:rPr>
          <w:szCs w:val="22"/>
          <w:lang w:eastAsia="zh-CN"/>
        </w:rPr>
        <w:t xml:space="preserve"> </w:t>
      </w:r>
      <w:r w:rsidR="00BE0141" w:rsidRPr="00BE0141">
        <w:rPr>
          <w:b/>
          <w:szCs w:val="22"/>
          <w:lang w:eastAsia="zh-CN"/>
        </w:rPr>
        <w:fldChar w:fldCharType="begin"/>
      </w:r>
      <w:r w:rsidR="00BE0141" w:rsidRPr="00BE0141">
        <w:rPr>
          <w:b/>
          <w:szCs w:val="22"/>
          <w:lang w:eastAsia="zh-CN"/>
        </w:rPr>
        <w:instrText xml:space="preserve"> REF _Ref536798917 \h  \* MERGEFORMAT </w:instrText>
      </w:r>
      <w:r w:rsidR="00BE0141" w:rsidRPr="00BE0141">
        <w:rPr>
          <w:b/>
          <w:szCs w:val="22"/>
          <w:lang w:eastAsia="zh-CN"/>
        </w:rPr>
      </w:r>
      <w:r w:rsidR="00BE0141" w:rsidRPr="00BE0141">
        <w:rPr>
          <w:b/>
          <w:szCs w:val="22"/>
          <w:lang w:eastAsia="zh-CN"/>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3</w:t>
      </w:r>
      <w:r w:rsidR="00BE0141" w:rsidRPr="00BE0141">
        <w:rPr>
          <w:b/>
          <w:szCs w:val="22"/>
          <w:lang w:eastAsia="zh-CN"/>
        </w:rPr>
        <w:fldChar w:fldCharType="end"/>
      </w:r>
      <w:r w:rsidR="00BE0141" w:rsidRPr="00BE0141">
        <w:rPr>
          <w:szCs w:val="22"/>
          <w:lang w:eastAsia="zh-CN"/>
        </w:rPr>
        <w:t>)</w:t>
      </w:r>
      <w:r w:rsidR="00BE0141">
        <w:rPr>
          <w:szCs w:val="22"/>
          <w:lang w:eastAsia="zh-CN"/>
        </w:rPr>
        <w:t xml:space="preserve">. Ce cas a été présenté au chapitre 1 à la </w:t>
      </w:r>
      <w:r w:rsidR="00BE0141" w:rsidRPr="00371499">
        <w:rPr>
          <w:b/>
          <w:szCs w:val="22"/>
          <w:lang w:eastAsia="zh-CN"/>
        </w:rPr>
        <w:t>section</w:t>
      </w:r>
      <w:r w:rsidR="00BE0141">
        <w:rPr>
          <w:szCs w:val="22"/>
          <w:lang w:eastAsia="zh-CN"/>
        </w:rPr>
        <w:t xml:space="preserve"> </w:t>
      </w:r>
      <w:r w:rsidR="00BE0141" w:rsidRPr="00371499">
        <w:rPr>
          <w:b/>
          <w:szCs w:val="22"/>
          <w:lang w:eastAsia="zh-CN"/>
        </w:rPr>
        <w:fldChar w:fldCharType="begin"/>
      </w:r>
      <w:r w:rsidR="00BE0141" w:rsidRPr="00371499">
        <w:rPr>
          <w:b/>
          <w:szCs w:val="22"/>
          <w:lang w:eastAsia="zh-CN"/>
        </w:rPr>
        <w:instrText xml:space="preserve"> REF _Ref536449148 \r \h </w:instrText>
      </w:r>
      <w:r w:rsidR="00BE0141">
        <w:rPr>
          <w:b/>
          <w:szCs w:val="22"/>
          <w:lang w:eastAsia="zh-CN"/>
        </w:rPr>
        <w:instrText xml:space="preserve"> \* MERGEFORMAT </w:instrText>
      </w:r>
      <w:r w:rsidR="00BE0141" w:rsidRPr="00371499">
        <w:rPr>
          <w:b/>
          <w:szCs w:val="22"/>
          <w:lang w:eastAsia="zh-CN"/>
        </w:rPr>
      </w:r>
      <w:r w:rsidR="00BE0141" w:rsidRPr="00371499">
        <w:rPr>
          <w:b/>
          <w:szCs w:val="22"/>
          <w:lang w:eastAsia="zh-CN"/>
        </w:rPr>
        <w:fldChar w:fldCharType="separate"/>
      </w:r>
      <w:r w:rsidR="00C20694">
        <w:rPr>
          <w:b/>
          <w:szCs w:val="22"/>
          <w:lang w:eastAsia="zh-CN"/>
        </w:rPr>
        <w:t>1.2</w:t>
      </w:r>
      <w:r w:rsidR="00BE0141" w:rsidRPr="00371499">
        <w:rPr>
          <w:b/>
          <w:szCs w:val="22"/>
          <w:lang w:eastAsia="zh-CN"/>
        </w:rPr>
        <w:fldChar w:fldCharType="end"/>
      </w:r>
      <w:r w:rsidR="00BE0141" w:rsidRPr="00371499">
        <w:rPr>
          <w:szCs w:val="22"/>
          <w:lang w:eastAsia="zh-CN"/>
        </w:rPr>
        <w:t>.</w:t>
      </w:r>
      <w:r w:rsidR="00BE0141">
        <w:rPr>
          <w:szCs w:val="22"/>
          <w:lang w:eastAsia="zh-CN"/>
        </w:rPr>
        <w:t xml:space="preserve"> Pour rappel, ce rotor est guidé par deux paliers à patins oscillants, le disque du côté compresseur est plus lourd par rapport à celui du côté du détendeur et pèse 120kg. Selon l’étude effectuée par Lorenz et Murphy </w:t>
      </w:r>
      <w:r w:rsidR="00BE0141" w:rsidRPr="00F14057">
        <w:rPr>
          <w:b/>
          <w:szCs w:val="22"/>
          <w:lang w:eastAsia="zh-CN"/>
        </w:rPr>
        <w:fldChar w:fldCharType="begin"/>
      </w:r>
      <w:r w:rsidR="00BE0141" w:rsidRPr="00F14057">
        <w:rPr>
          <w:b/>
          <w:szCs w:val="22"/>
          <w:lang w:eastAsia="zh-CN"/>
        </w:rPr>
        <w:instrText xml:space="preserve"> REF _Ref533090865 \r \h  \* MERGEFORMAT </w:instrText>
      </w:r>
      <w:r w:rsidR="00BE0141" w:rsidRPr="00F14057">
        <w:rPr>
          <w:b/>
          <w:szCs w:val="22"/>
          <w:lang w:eastAsia="zh-CN"/>
        </w:rPr>
      </w:r>
      <w:r w:rsidR="00BE0141" w:rsidRPr="00F14057">
        <w:rPr>
          <w:b/>
          <w:szCs w:val="22"/>
          <w:lang w:eastAsia="zh-CN"/>
        </w:rPr>
        <w:fldChar w:fldCharType="separate"/>
      </w:r>
      <w:r w:rsidR="00C20694">
        <w:rPr>
          <w:b/>
          <w:szCs w:val="22"/>
          <w:lang w:eastAsia="zh-CN"/>
        </w:rPr>
        <w:t>[17]</w:t>
      </w:r>
      <w:r w:rsidR="00BE0141" w:rsidRPr="00F14057">
        <w:rPr>
          <w:b/>
          <w:szCs w:val="22"/>
          <w:lang w:eastAsia="zh-CN"/>
        </w:rPr>
        <w:fldChar w:fldCharType="end"/>
      </w:r>
      <w:r w:rsidR="00BE0141">
        <w:rPr>
          <w:szCs w:val="22"/>
          <w:lang w:eastAsia="zh-CN"/>
        </w:rPr>
        <w:t xml:space="preserve">, le coefficient </w:t>
      </w:r>
      <m:oMath>
        <m:r>
          <m:rPr>
            <m:sty m:val="bi"/>
          </m:rPr>
          <w:rPr>
            <w:rFonts w:ascii="Cambria Math" w:hAnsi="Cambria Math"/>
            <w:szCs w:val="22"/>
            <w:lang w:eastAsia="zh-CN"/>
          </w:rPr>
          <m:t>C</m:t>
        </m:r>
      </m:oMath>
      <w:r w:rsidR="00BE0141">
        <w:rPr>
          <w:szCs w:val="22"/>
          <w:lang w:eastAsia="zh-CN"/>
        </w:rPr>
        <w:t xml:space="preserve"> vaut environ  </w:t>
      </w:r>
      <m:oMath>
        <m:r>
          <w:rPr>
            <w:rFonts w:ascii="Cambria Math" w:hAnsi="Cambria Math"/>
            <w:szCs w:val="22"/>
            <w:lang w:eastAsia="zh-CN"/>
          </w:rPr>
          <m:t>67.9 g∙mm/°C</m:t>
        </m:r>
      </m:oMath>
      <w:r w:rsidR="00BE0141">
        <w:rPr>
          <w:szCs w:val="22"/>
          <w:lang w:eastAsia="zh-CN"/>
        </w:rPr>
        <w:t xml:space="preserve"> et les coefficients </w:t>
      </w:r>
      <m:oMath>
        <m:r>
          <m:rPr>
            <m:sty m:val="bi"/>
          </m:rPr>
          <w:rPr>
            <w:rFonts w:ascii="Cambria Math" w:hAnsi="Cambria Math"/>
            <w:szCs w:val="22"/>
            <w:lang w:eastAsia="zh-CN"/>
          </w:rPr>
          <m:t>A</m:t>
        </m:r>
      </m:oMath>
      <w:r w:rsidR="00BE0141" w:rsidRPr="00F14057">
        <w:rPr>
          <w:szCs w:val="22"/>
          <w:lang w:eastAsia="zh-CN"/>
        </w:rPr>
        <w:t xml:space="preserve"> et </w:t>
      </w:r>
      <m:oMath>
        <m:r>
          <m:rPr>
            <m:sty m:val="bi"/>
          </m:rPr>
          <w:rPr>
            <w:rFonts w:ascii="Cambria Math" w:hAnsi="Cambria Math"/>
            <w:szCs w:val="22"/>
            <w:lang w:eastAsia="zh-CN"/>
          </w:rPr>
          <m:t>B</m:t>
        </m:r>
      </m:oMath>
      <w:r w:rsidR="00BE0141" w:rsidRPr="00F14057">
        <w:rPr>
          <w:szCs w:val="22"/>
          <w:lang w:eastAsia="zh-CN"/>
        </w:rPr>
        <w:t xml:space="preserve"> </w:t>
      </w:r>
      <w:r w:rsidR="00BE0141">
        <w:rPr>
          <w:szCs w:val="22"/>
          <w:lang w:eastAsia="zh-CN"/>
        </w:rPr>
        <w:t xml:space="preserve">sont valent respectivement </w:t>
      </w:r>
      <m:oMath>
        <m:r>
          <w:rPr>
            <w:rFonts w:ascii="Cambria Math" w:hAnsi="Cambria Math"/>
            <w:szCs w:val="22"/>
            <w:lang w:eastAsia="zh-CN"/>
          </w:rPr>
          <m:t>0.05 µm/(g∙mm)</m:t>
        </m:r>
      </m:oMath>
      <w:r w:rsidR="00BE0141">
        <w:rPr>
          <w:szCs w:val="22"/>
          <w:lang w:eastAsia="zh-CN"/>
        </w:rPr>
        <w:t xml:space="preserve"> et </w:t>
      </w:r>
      <m:oMath>
        <m:r>
          <w:rPr>
            <w:rFonts w:ascii="Cambria Math" w:hAnsi="Cambria Math"/>
          </w:rPr>
          <m:t xml:space="preserve"> 0.13 (g∙mm)/°C</m:t>
        </m:r>
      </m:oMath>
      <w:r w:rsidR="00BE0141">
        <w:t xml:space="preserve"> à la vitesse 18600 tr/min (vitesse à laquelle l’instabilité est apparue).   </w:t>
      </w:r>
      <w:r w:rsidR="00725CB3">
        <w:t xml:space="preserv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lang w:eastAsia="zh-CN"/>
        </w:rPr>
        <w:lastRenderedPageBreak/>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3"/>
                    <a:stretch>
                      <a:fillRect/>
                    </a:stretch>
                  </pic:blipFill>
                  <pic:spPr>
                    <a:xfrm>
                      <a:off x="0" y="0"/>
                      <a:ext cx="3506843" cy="1479354"/>
                    </a:xfrm>
                    <a:prstGeom prst="rect">
                      <a:avLst/>
                    </a:prstGeom>
                  </pic:spPr>
                </pic:pic>
              </a:graphicData>
            </a:graphic>
          </wp:inline>
        </w:drawing>
      </w:r>
    </w:p>
    <w:p w14:paraId="6FA70534" w14:textId="5B2589D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2820" w:name="_Ref536798917"/>
      <w:bookmarkStart w:id="2821" w:name="_Toc536800569"/>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bookmarkEnd w:id="2820"/>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C20694">
        <w:rPr>
          <w:rFonts w:ascii="Calibri" w:eastAsia="Times New Roman" w:hAnsi="Calibri" w:cs="Times New Roman"/>
          <w:b/>
          <w:i w:val="0"/>
          <w:iCs w:val="0"/>
          <w:color w:val="auto"/>
          <w:sz w:val="22"/>
          <w:szCs w:val="22"/>
        </w:rPr>
        <w:t>[16]</w:t>
      </w:r>
      <w:bookmarkEnd w:id="2821"/>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1E39092C"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C20694">
        <w:rPr>
          <w:b/>
          <w:szCs w:val="22"/>
        </w:rPr>
        <w:t>[18]</w:t>
      </w:r>
      <w:r w:rsidR="00D038FD" w:rsidRPr="00D038FD">
        <w:rPr>
          <w:b/>
          <w:szCs w:val="22"/>
        </w:rPr>
        <w:fldChar w:fldCharType="end"/>
      </w:r>
      <w:r w:rsidR="00F163B5">
        <w:rPr>
          <w:szCs w:val="22"/>
        </w:rPr>
        <w:t>. Dans cette configuration</w:t>
      </w:r>
      <w:r w:rsidR="000622A2">
        <w:rPr>
          <w:szCs w:val="22"/>
        </w:rPr>
        <w:t>, le</w:t>
      </w:r>
      <w:r w:rsidR="00F163B5">
        <w:rPr>
          <w:szCs w:val="22"/>
        </w:rPr>
        <w:t xml:space="preserve"> rotor est entrainé par un moteur électrique jusqu’à une vitesse de 13200 tr/min. </w:t>
      </w:r>
      <w:r w:rsidR="00064FDD">
        <w:rPr>
          <w:szCs w:val="22"/>
        </w:rPr>
        <w:t>Il</w:t>
      </w:r>
      <w:r w:rsidR="00F163B5">
        <w:rPr>
          <w:szCs w:val="22"/>
        </w:rPr>
        <w:t xml:space="preserve">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4</w:t>
      </w:r>
      <w:r w:rsidR="009916F6" w:rsidRPr="009916F6">
        <w:rPr>
          <w:b/>
          <w:szCs w:val="22"/>
        </w:rPr>
        <w:fldChar w:fldCharType="end"/>
      </w:r>
      <w:r w:rsidR="00F163B5">
        <w:rPr>
          <w:szCs w:val="22"/>
        </w:rPr>
        <w:t>).  Trois configurations notée W1, W2, W3 ont été testées par les auteurs et correspondant à trois masses du disque</w:t>
      </w:r>
      <w:r w:rsidR="00852CD2">
        <w:rPr>
          <w:szCs w:val="22"/>
        </w:rPr>
        <w:t xml:space="preserve"> en porte à faux</w:t>
      </w:r>
      <w:r w:rsidR="00F163B5">
        <w:rPr>
          <w:szCs w:val="22"/>
        </w:rPr>
        <w:t>.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C20694">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1F295A52" w:rsidR="00F163B5" w:rsidRDefault="0021279D" w:rsidP="00DE2C15">
      <w:pPr>
        <w:pStyle w:val="Lgende"/>
        <w:jc w:val="center"/>
        <w:rPr>
          <w:rFonts w:ascii="Calibri" w:eastAsia="Times New Roman" w:hAnsi="Calibri" w:cs="Times New Roman"/>
          <w:i w:val="0"/>
          <w:iCs w:val="0"/>
          <w:color w:val="auto"/>
          <w:sz w:val="22"/>
          <w:szCs w:val="22"/>
          <w:lang w:eastAsia="fr-FR"/>
        </w:rPr>
      </w:pPr>
      <w:bookmarkStart w:id="2822" w:name="_Ref535589702"/>
      <w:bookmarkStart w:id="2823" w:name="_Toc536112265"/>
      <w:bookmarkStart w:id="2824" w:name="_Toc536800570"/>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2822"/>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C20694">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w:t>
      </w:r>
      <w:r w:rsidR="0015211E">
        <w:rPr>
          <w:rFonts w:ascii="Calibri" w:eastAsia="Times New Roman" w:hAnsi="Calibri" w:cs="Times New Roman"/>
          <w:i w:val="0"/>
          <w:iCs w:val="0"/>
          <w:color w:val="auto"/>
          <w:sz w:val="22"/>
          <w:szCs w:val="22"/>
          <w:lang w:eastAsia="fr-FR"/>
        </w:rPr>
        <w:t>4</w:t>
      </w:r>
      <w:r w:rsidR="00DE2C15">
        <w:rPr>
          <w:rFonts w:ascii="Calibri" w:eastAsia="Times New Roman" w:hAnsi="Calibri" w:cs="Times New Roman"/>
          <w:i w:val="0"/>
          <w:iCs w:val="0"/>
          <w:color w:val="auto"/>
          <w:sz w:val="22"/>
          <w:szCs w:val="22"/>
          <w:lang w:eastAsia="fr-FR"/>
        </w:rPr>
        <w:t>)</w:t>
      </w:r>
      <w:r w:rsidR="0015211E">
        <w:rPr>
          <w:rFonts w:ascii="Calibri" w:eastAsia="Times New Roman" w:hAnsi="Calibri" w:cs="Times New Roman"/>
          <w:i w:val="0"/>
          <w:iCs w:val="0"/>
          <w:color w:val="auto"/>
          <w:sz w:val="22"/>
          <w:szCs w:val="22"/>
          <w:lang w:eastAsia="fr-FR"/>
        </w:rPr>
        <w:t xml:space="preserve">-(7) système de mesure </w:t>
      </w:r>
      <w:r w:rsidR="00DE2C15">
        <w:rPr>
          <w:rFonts w:ascii="Calibri" w:eastAsia="Times New Roman" w:hAnsi="Calibri" w:cs="Times New Roman"/>
          <w:i w:val="0"/>
          <w:iCs w:val="0"/>
          <w:color w:val="auto"/>
          <w:sz w:val="22"/>
          <w:szCs w:val="22"/>
          <w:lang w:eastAsia="fr-FR"/>
        </w:rPr>
        <w:t>(8) disque</w:t>
      </w:r>
      <w:bookmarkEnd w:id="2823"/>
      <w:bookmarkEnd w:id="2824"/>
    </w:p>
    <w:p w14:paraId="1430624E" w14:textId="77777777" w:rsidR="009339CB" w:rsidRDefault="009339CB" w:rsidP="009339CB"/>
    <w:p w14:paraId="1F3805FB" w14:textId="77777777" w:rsidR="009339CB" w:rsidRPr="009339CB" w:rsidRDefault="009339CB" w:rsidP="009339CB"/>
    <w:p w14:paraId="396F8741" w14:textId="14035EA3"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0403E3" w:rsidRPr="000403E3">
        <w:rPr>
          <w:szCs w:val="22"/>
          <w:lang w:eastAsia="zh-CN"/>
        </w:rPr>
        <w:t xml:space="preserve">. </w:t>
      </w:r>
      <w:r w:rsidR="000403E3">
        <w:rPr>
          <w:szCs w:val="22"/>
          <w:lang w:eastAsia="zh-CN"/>
        </w:rPr>
        <w:t xml:space="preserve">Les valeurs de ces coefficients ont été recalculées lorsqu’elles n’étaient pas rendues disponibles dans la littérature.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C20694" w:rsidRPr="00C20694">
        <w:rPr>
          <w:b/>
          <w:szCs w:val="22"/>
          <w:lang w:eastAsia="zh-CN"/>
        </w:rPr>
        <w:t>Figure 5.3</w:t>
      </w:r>
      <w:r w:rsidR="00C20694" w:rsidRPr="00C20694">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59DBBF2B" w:rsidR="00F163B5" w:rsidRPr="00FD785F" w:rsidRDefault="00F163B5" w:rsidP="00FD785F">
      <w:pPr>
        <w:pStyle w:val="Paragraphedeliste"/>
        <w:numPr>
          <w:ilvl w:val="0"/>
          <w:numId w:val="32"/>
        </w:numPr>
        <w:spacing w:line="360" w:lineRule="auto"/>
        <w:ind w:left="709"/>
        <w:jc w:val="both"/>
        <w:rPr>
          <w:szCs w:val="22"/>
          <w:lang w:eastAsia="zh-CN"/>
        </w:rPr>
      </w:pPr>
      <w:r w:rsidRPr="00291B9B">
        <w:rPr>
          <w:szCs w:val="22"/>
          <w:lang w:eastAsia="zh-CN"/>
        </w:rPr>
        <w:lastRenderedPageBreak/>
        <w:t xml:space="preserve">Pour tous les cas analysés, les </w:t>
      </w:r>
      <w:r w:rsidR="00E11918">
        <w:rPr>
          <w:szCs w:val="22"/>
          <w:lang w:eastAsia="zh-CN"/>
        </w:rPr>
        <w:t xml:space="preserve">modules des </w:t>
      </w:r>
      <w:r w:rsidR="00E11918" w:rsidRPr="00291B9B">
        <w:rPr>
          <w:szCs w:val="22"/>
          <w:lang w:eastAsia="zh-CN"/>
        </w:rPr>
        <w:t xml:space="preserve">coefficients d’influence </w:t>
      </w:r>
      <m:oMath>
        <m:r>
          <m:rPr>
            <m:sty m:val="bi"/>
          </m:rPr>
          <w:rPr>
            <w:rFonts w:ascii="Cambria Math" w:hAnsi="Cambria Math"/>
            <w:szCs w:val="22"/>
            <w:lang w:eastAsia="zh-CN"/>
          </w:rPr>
          <m:t>A</m:t>
        </m:r>
      </m:oMath>
      <w:r w:rsidR="00E11918" w:rsidRPr="00A903D3">
        <w:rPr>
          <w:szCs w:val="22"/>
          <w:lang w:eastAsia="zh-CN"/>
        </w:rPr>
        <w:t xml:space="preserve"> et </w:t>
      </w:r>
      <m:oMath>
        <m:r>
          <m:rPr>
            <m:sty m:val="bi"/>
          </m:rPr>
          <w:rPr>
            <w:rFonts w:ascii="Cambria Math" w:hAnsi="Cambria Math"/>
            <w:szCs w:val="22"/>
            <w:lang w:eastAsia="zh-CN"/>
          </w:rPr>
          <m:t>B</m:t>
        </m:r>
      </m:oMath>
      <w:r w:rsidR="00E11918" w:rsidRPr="00291B9B">
        <w:rPr>
          <w:szCs w:val="22"/>
          <w:lang w:eastAsia="zh-CN"/>
        </w:rPr>
        <w:t xml:space="preserve"> son</w:t>
      </w:r>
      <w:r w:rsidR="00E11918">
        <w:rPr>
          <w:szCs w:val="22"/>
          <w:lang w:eastAsia="zh-CN"/>
        </w:rPr>
        <w:t>t</w:t>
      </w:r>
      <w:r w:rsidR="00E11918" w:rsidRPr="00291B9B">
        <w:rPr>
          <w:szCs w:val="22"/>
          <w:lang w:eastAsia="zh-CN"/>
        </w:rPr>
        <w:t xml:space="preserve"> inférieure</w:t>
      </w:r>
      <w:r w:rsidR="00E11918">
        <w:rPr>
          <w:szCs w:val="22"/>
          <w:lang w:eastAsia="zh-CN"/>
        </w:rPr>
        <w:t>s</w:t>
      </w:r>
      <w:r w:rsidR="00E11918" w:rsidRPr="00291B9B">
        <w:rPr>
          <w:szCs w:val="22"/>
          <w:lang w:eastAsia="zh-CN"/>
        </w:rPr>
        <w:t xml:space="preserve"> à 0.5</w:t>
      </w:r>
      <w:r w:rsidR="00E11918">
        <w:rPr>
          <w:szCs w:val="22"/>
          <w:lang w:eastAsia="zh-CN"/>
        </w:rPr>
        <w:t xml:space="preserve"> </w:t>
      </w:r>
      <m:oMath>
        <m:r>
          <w:rPr>
            <w:rFonts w:ascii="Cambria Math" w:hAnsi="Cambria Math"/>
            <w:szCs w:val="22"/>
            <w:lang w:eastAsia="zh-CN"/>
          </w:rPr>
          <m:t>μm/ g∙mm</m:t>
        </m:r>
      </m:oMath>
      <w:r w:rsidR="00E11918">
        <w:rPr>
          <w:szCs w:val="22"/>
          <w:lang w:eastAsia="zh-CN"/>
        </w:rPr>
        <w:t xml:space="preserve"> et </w:t>
      </w:r>
      <w:r w:rsidR="001F1087">
        <w:rPr>
          <w:szCs w:val="22"/>
          <w:lang w:eastAsia="zh-CN"/>
        </w:rPr>
        <w:t>0.5</w:t>
      </w:r>
      <m:oMath>
        <m:r>
          <w:rPr>
            <w:rFonts w:ascii="Cambria Math" w:hAnsi="Cambria Math"/>
            <w:szCs w:val="22"/>
            <w:lang w:eastAsia="zh-CN"/>
          </w:rPr>
          <m:t xml:space="preserve"> μm/°C</m:t>
        </m:r>
      </m:oMath>
      <w:r w:rsidR="00E11918" w:rsidRPr="00291B9B">
        <w:rPr>
          <w:szCs w:val="22"/>
          <w:lang w:eastAsia="zh-CN"/>
        </w:rPr>
        <w:t>,</w:t>
      </w:r>
    </w:p>
    <w:p w14:paraId="42F2B827" w14:textId="07134438" w:rsidR="00F163B5" w:rsidRPr="00E11918" w:rsidRDefault="00F163B5" w:rsidP="00E11918">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w:t>
      </w:r>
      <w:r w:rsidR="00E11918">
        <w:rPr>
          <w:szCs w:val="22"/>
          <w:lang w:eastAsia="zh-CN"/>
        </w:rPr>
        <w:t xml:space="preserve">dont l’amplitude est un ordre de grandeur supérieur à celui des coefficients </w:t>
      </w:r>
      <m:oMath>
        <m:r>
          <m:rPr>
            <m:sty m:val="bi"/>
          </m:rPr>
          <w:rPr>
            <w:rFonts w:ascii="Cambria Math" w:hAnsi="Cambria Math"/>
            <w:szCs w:val="22"/>
            <w:lang w:eastAsia="zh-CN"/>
          </w:rPr>
          <m:t>A</m:t>
        </m:r>
      </m:oMath>
      <w:r w:rsidR="00E11918">
        <w:rPr>
          <w:szCs w:val="22"/>
          <w:lang w:eastAsia="zh-CN"/>
        </w:rPr>
        <w:t xml:space="preserve"> </w:t>
      </w:r>
      <w:r w:rsidR="00FD785F">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B</m:t>
        </m:r>
      </m:oMath>
      <w:r w:rsidR="00E11918">
        <w:rPr>
          <w:b/>
          <w:szCs w:val="22"/>
          <w:lang w:eastAsia="zh-CN"/>
        </w:rPr>
        <w:t>.</w:t>
      </w:r>
    </w:p>
    <w:p w14:paraId="1221FF11" w14:textId="5D39074C" w:rsidR="002F6E98" w:rsidRDefault="002F6E98" w:rsidP="002F6E98">
      <w:pPr>
        <w:spacing w:line="360" w:lineRule="auto"/>
        <w:ind w:firstLine="708"/>
        <w:rPr>
          <w:szCs w:val="22"/>
          <w:lang w:eastAsia="zh-CN"/>
        </w:rPr>
      </w:pPr>
      <w:r w:rsidRPr="002F6E98">
        <w:rPr>
          <w:szCs w:val="22"/>
          <w:lang w:eastAsia="zh-CN"/>
        </w:rPr>
        <w:t>Il apparait donc clairement que l’instabilité de l’effet Morton est essentiellement due à l’amplitude du coefficient</w:t>
      </w:r>
      <m:oMath>
        <m:r>
          <w:rPr>
            <w:rFonts w:ascii="Cambria Math" w:hAnsi="Cambria Math"/>
            <w:szCs w:val="22"/>
            <w:lang w:eastAsia="zh-CN"/>
          </w:rPr>
          <m:t xml:space="preserve"> </m:t>
        </m:r>
        <m:r>
          <m:rPr>
            <m:sty m:val="bi"/>
          </m:rPr>
          <w:rPr>
            <w:rFonts w:ascii="Cambria Math" w:hAnsi="Cambria Math"/>
            <w:szCs w:val="22"/>
            <w:lang w:eastAsia="zh-CN"/>
          </w:rPr>
          <m:t>C</m:t>
        </m:r>
      </m:oMath>
      <w:r w:rsidRPr="002F6E98">
        <w:rPr>
          <w:szCs w:val="22"/>
          <w:lang w:eastAsia="zh-CN"/>
        </w:rPr>
        <w:t>, c’est-à-dire à la quantité de balourd généré par la déformation thermique du rotor.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importantes.  Ainsi, les paramètres influents directement sur l’amplitude du</w:t>
      </w:r>
      <w:r w:rsidR="002444BE">
        <w:rPr>
          <w:szCs w:val="22"/>
          <w:lang w:eastAsia="zh-CN"/>
        </w:rPr>
        <w:t xml:space="preserve"> </w:t>
      </w:r>
      <w:r w:rsidRPr="002F6E98">
        <w:rPr>
          <w:szCs w:val="22"/>
          <w:lang w:eastAsia="zh-CN"/>
        </w:rPr>
        <w:t xml:space="preserve">coefficient d’influence </w:t>
      </w:r>
      <m:oMath>
        <m:r>
          <m:rPr>
            <m:sty m:val="bi"/>
          </m:rPr>
          <w:rPr>
            <w:rFonts w:ascii="Cambria Math" w:hAnsi="Cambria Math"/>
            <w:szCs w:val="22"/>
            <w:lang w:eastAsia="zh-CN"/>
          </w:rPr>
          <m:t xml:space="preserve">C </m:t>
        </m:r>
      </m:oMath>
      <w:r w:rsidRPr="002F6E98">
        <w:rPr>
          <w:szCs w:val="22"/>
          <w:lang w:eastAsia="zh-CN"/>
        </w:rPr>
        <w:t>sont les leviers les plus pertinents pour diminuer le risque de l’apparition d’un effet Morton instable. Dans la pratique, il n’est pas toujours simple ou possible de le faire. C’est la raison pour laquelle l’ensemble des possibilités concernant les trois coefficients seront passées en revue dans ce qui suit.</w:t>
      </w:r>
    </w:p>
    <w:p w14:paraId="5E87D016" w14:textId="77777777" w:rsidR="009339CB" w:rsidRDefault="009339CB" w:rsidP="002F6E98">
      <w:pPr>
        <w:spacing w:line="360" w:lineRule="auto"/>
        <w:ind w:firstLine="708"/>
        <w:rPr>
          <w:szCs w:val="22"/>
          <w:lang w:eastAsia="zh-CN"/>
        </w:rPr>
      </w:pPr>
    </w:p>
    <w:p w14:paraId="1B46BC34" w14:textId="77777777" w:rsidR="009339CB" w:rsidRDefault="009339CB" w:rsidP="002F6E98">
      <w:pPr>
        <w:spacing w:line="360" w:lineRule="auto"/>
        <w:ind w:firstLine="708"/>
        <w:rPr>
          <w:szCs w:val="22"/>
          <w:lang w:eastAsia="zh-CN"/>
        </w:rPr>
      </w:pPr>
    </w:p>
    <w:p w14:paraId="03AED310" w14:textId="77777777" w:rsidR="009339CB" w:rsidRPr="002F6E98" w:rsidRDefault="009339CB" w:rsidP="002F6E98">
      <w:pPr>
        <w:spacing w:line="360" w:lineRule="auto"/>
        <w:ind w:firstLine="708"/>
        <w:rPr>
          <w:szCs w:val="22"/>
          <w:lang w:eastAsia="zh-CN"/>
        </w:rPr>
      </w:pPr>
    </w:p>
    <w:p w14:paraId="5E94D8F0" w14:textId="7E7AFADF" w:rsidR="00D66780" w:rsidRDefault="00796504" w:rsidP="00D66780">
      <w:pPr>
        <w:spacing w:line="360" w:lineRule="auto"/>
        <w:jc w:val="center"/>
        <w:rPr>
          <w:szCs w:val="22"/>
        </w:rPr>
      </w:pPr>
      <w:r>
        <w:rPr>
          <w:noProof/>
          <w:lang w:eastAsia="zh-CN"/>
        </w:rPr>
        <w:drawing>
          <wp:inline distT="0" distB="0" distL="0" distR="0" wp14:anchorId="4EF74322" wp14:editId="497478B1">
            <wp:extent cx="3265200" cy="18720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65200" cy="1872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lang w:eastAsia="zh-CN"/>
        </w:rPr>
        <w:drawing>
          <wp:inline distT="0" distB="0" distL="0" distR="0" wp14:anchorId="6F875ABB" wp14:editId="09CE4688">
            <wp:extent cx="3283200" cy="1879200"/>
            <wp:effectExtent l="0" t="0" r="0" b="698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7"/>
                    <a:stretch>
                      <a:fillRect/>
                    </a:stretch>
                  </pic:blipFill>
                  <pic:spPr>
                    <a:xfrm>
                      <a:off x="0" y="0"/>
                      <a:ext cx="3283200" cy="18792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lang w:eastAsia="zh-CN"/>
        </w:rPr>
        <w:lastRenderedPageBreak/>
        <w:drawing>
          <wp:inline distT="0" distB="0" distL="0" distR="0" wp14:anchorId="64ED7FD2" wp14:editId="5B348B3B">
            <wp:extent cx="3265200" cy="1864800"/>
            <wp:effectExtent l="0" t="0" r="0" b="254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8"/>
                    <a:stretch>
                      <a:fillRect/>
                    </a:stretch>
                  </pic:blipFill>
                  <pic:spPr>
                    <a:xfrm>
                      <a:off x="0" y="0"/>
                      <a:ext cx="3265200" cy="1864800"/>
                    </a:xfrm>
                    <a:prstGeom prst="rect">
                      <a:avLst/>
                    </a:prstGeom>
                  </pic:spPr>
                </pic:pic>
              </a:graphicData>
            </a:graphic>
          </wp:inline>
        </w:drawing>
      </w:r>
    </w:p>
    <w:p w14:paraId="564D509E" w14:textId="28E4F725"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2825" w:name="_Ref532235910"/>
      <w:bookmarkStart w:id="2826" w:name="_Toc536112266"/>
      <w:bookmarkStart w:id="2827" w:name="_Toc536800571"/>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2825"/>
      <w:r w:rsidRPr="002344CF">
        <w:rPr>
          <w:rFonts w:ascii="Calibri" w:eastAsia="Times New Roman" w:hAnsi="Calibri" w:cs="Times New Roman"/>
          <w:i w:val="0"/>
          <w:iCs w:val="0"/>
          <w:color w:val="auto"/>
          <w:sz w:val="22"/>
          <w:szCs w:val="22"/>
        </w:rPr>
        <w:t> : Comparaison des coefficients d’influence de l’effet Morton entre les cas d’études</w:t>
      </w:r>
      <w:bookmarkEnd w:id="2826"/>
      <w:bookmarkEnd w:id="2827"/>
    </w:p>
    <w:p w14:paraId="6F1A930A" w14:textId="7729A2BD" w:rsidR="00D66780" w:rsidRDefault="00D6221E" w:rsidP="00D66780">
      <w:pPr>
        <w:keepNext/>
        <w:jc w:val="center"/>
      </w:pPr>
      <w:r w:rsidRPr="00D6221E">
        <w:rPr>
          <w:noProof/>
          <w:lang w:eastAsia="zh-CN"/>
        </w:rPr>
        <w:drawing>
          <wp:inline distT="0" distB="0" distL="0" distR="0" wp14:anchorId="13551A6F" wp14:editId="5A550CB7">
            <wp:extent cx="4328806" cy="2472856"/>
            <wp:effectExtent l="0" t="0" r="0" b="381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29"/>
                    <a:stretch>
                      <a:fillRect/>
                    </a:stretch>
                  </pic:blipFill>
                  <pic:spPr>
                    <a:xfrm>
                      <a:off x="0" y="0"/>
                      <a:ext cx="4337113" cy="2477601"/>
                    </a:xfrm>
                    <a:prstGeom prst="rect">
                      <a:avLst/>
                    </a:prstGeom>
                  </pic:spPr>
                </pic:pic>
              </a:graphicData>
            </a:graphic>
          </wp:inline>
        </w:drawing>
      </w:r>
    </w:p>
    <w:p w14:paraId="6987D812" w14:textId="041A731A" w:rsidR="00D66780" w:rsidRDefault="00D66780" w:rsidP="00D66780">
      <w:pPr>
        <w:pStyle w:val="Lgende"/>
        <w:jc w:val="center"/>
        <w:rPr>
          <w:rFonts w:ascii="Calibri" w:eastAsia="Times New Roman" w:hAnsi="Calibri" w:cs="Times New Roman"/>
          <w:i w:val="0"/>
          <w:iCs w:val="0"/>
          <w:color w:val="auto"/>
          <w:sz w:val="22"/>
          <w:szCs w:val="22"/>
        </w:rPr>
      </w:pPr>
      <w:bookmarkStart w:id="2828" w:name="_Ref532235878"/>
      <w:bookmarkStart w:id="2829" w:name="_Toc536112267"/>
      <w:bookmarkStart w:id="2830" w:name="_Toc536800572"/>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2828"/>
      <w:r w:rsidRPr="00872B75">
        <w:rPr>
          <w:rFonts w:ascii="Calibri" w:eastAsia="Times New Roman" w:hAnsi="Calibri" w:cs="Times New Roman"/>
          <w:i w:val="0"/>
          <w:iCs w:val="0"/>
          <w:color w:val="auto"/>
          <w:sz w:val="22"/>
          <w:szCs w:val="22"/>
        </w:rPr>
        <w:t> : Résultat de l’analyse de l’effet Morton des cas</w:t>
      </w:r>
      <w:bookmarkEnd w:id="2829"/>
      <w:bookmarkEnd w:id="2830"/>
      <w:r w:rsidRPr="00872B75">
        <w:rPr>
          <w:rFonts w:ascii="Calibri" w:eastAsia="Times New Roman" w:hAnsi="Calibri" w:cs="Times New Roman"/>
          <w:i w:val="0"/>
          <w:iCs w:val="0"/>
          <w:color w:val="auto"/>
          <w:sz w:val="22"/>
          <w:szCs w:val="22"/>
        </w:rPr>
        <w:t xml:space="preserve"> </w:t>
      </w:r>
    </w:p>
    <w:p w14:paraId="0F82D200" w14:textId="77777777" w:rsidR="009339CB" w:rsidRPr="009339CB" w:rsidRDefault="009339CB" w:rsidP="009339CB">
      <w:pPr>
        <w:rPr>
          <w:lang w:eastAsia="zh-CN"/>
        </w:rPr>
      </w:pPr>
    </w:p>
    <w:p w14:paraId="16EEACBD" w14:textId="0BD59E0D" w:rsidR="00872B75" w:rsidRDefault="00872B75" w:rsidP="00AE7BAC">
      <w:pPr>
        <w:pStyle w:val="Titre3"/>
        <w:spacing w:before="240" w:after="240"/>
        <w:ind w:left="709"/>
        <w:rPr>
          <w:lang w:eastAsia="zh-CN"/>
        </w:rPr>
      </w:pPr>
      <w:bookmarkStart w:id="2831" w:name="_Toc534984879"/>
      <w:bookmarkStart w:id="2832" w:name="_Toc536800443"/>
      <w:r>
        <w:rPr>
          <w:lang w:eastAsia="zh-CN"/>
        </w:rPr>
        <w:t xml:space="preserve">Parametres influents sur </w:t>
      </w:r>
      <w:r w:rsidR="006427B9">
        <w:rPr>
          <w:lang w:eastAsia="zh-CN"/>
        </w:rPr>
        <w:t xml:space="preserve">le </w:t>
      </w:r>
      <w:r>
        <w:rPr>
          <w:lang w:eastAsia="zh-CN"/>
        </w:rPr>
        <w:t xml:space="preserve">coefficient </w:t>
      </w:r>
      <m:oMath>
        <m:r>
          <m:rPr>
            <m:sty m:val="bi"/>
          </m:rPr>
          <w:rPr>
            <w:rFonts w:ascii="Cambria Math" w:hAnsi="Cambria Math"/>
            <w:lang w:eastAsia="zh-CN"/>
          </w:rPr>
          <m:t>C</m:t>
        </m:r>
      </m:oMath>
      <w:bookmarkEnd w:id="2831"/>
      <w:bookmarkEnd w:id="2832"/>
    </w:p>
    <w:p w14:paraId="7ACBAAE5" w14:textId="57E1AD64"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C20694">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lastRenderedPageBreak/>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677CDD9C" w:rsidR="00166FF5" w:rsidRDefault="00166FF5" w:rsidP="00E0308D">
      <w:pPr>
        <w:pStyle w:val="Paragraphedeliste"/>
        <w:numPr>
          <w:ilvl w:val="0"/>
          <w:numId w:val="19"/>
        </w:numPr>
        <w:spacing w:line="360" w:lineRule="auto"/>
        <w:jc w:val="both"/>
        <w:rPr>
          <w:lang w:eastAsia="zh-CN"/>
        </w:rPr>
      </w:pPr>
      <w:r>
        <w:rPr>
          <w:lang w:eastAsia="zh-CN"/>
        </w:rPr>
        <w:t xml:space="preserve">Augmentation du diamètre de l’arbre, ce qui contribue à rigidifier l’arbre et diminuer le défaut de fibre </w:t>
      </w:r>
      <w:r w:rsidR="006427B9">
        <w:rPr>
          <w:lang w:eastAsia="zh-CN"/>
        </w:rPr>
        <w:t>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E4585A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la réduction de</w:t>
      </w:r>
      <w:r w:rsidR="006427B9">
        <w:rPr>
          <w:lang w:eastAsia="zh-CN"/>
        </w:rPr>
        <w:t xml:space="preserve"> la masse en porte à faux est la</w:t>
      </w:r>
      <w:r>
        <w:rPr>
          <w:lang w:eastAsia="zh-CN"/>
        </w:rPr>
        <w:t xml:space="preserv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20694">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20694">
        <w:rPr>
          <w:b/>
          <w:lang w:eastAsia="zh-CN"/>
        </w:rPr>
        <w:t>[56]</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2833" w:name="_Toc536800444"/>
      <w:r>
        <w:rPr>
          <w:lang w:eastAsia="zh-CN"/>
        </w:rPr>
        <w:t xml:space="preserve">Parametres influents sur le coefficient </w:t>
      </w:r>
      <m:oMath>
        <m:r>
          <m:rPr>
            <m:sty m:val="bi"/>
          </m:rPr>
          <w:rPr>
            <w:rFonts w:ascii="Cambria Math" w:hAnsi="Cambria Math"/>
            <w:lang w:eastAsia="zh-CN"/>
          </w:rPr>
          <m:t>B</m:t>
        </m:r>
      </m:oMath>
      <w:bookmarkEnd w:id="2833"/>
    </w:p>
    <w:p w14:paraId="5862ACD9" w14:textId="56665E2E"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w:t>
      </w:r>
      <w:r w:rsidR="006427B9">
        <w:rPr>
          <w:lang w:eastAsia="zh-CN"/>
        </w:rPr>
        <w:t xml:space="preserve">au droit du </w:t>
      </w:r>
      <w:r>
        <w:rPr>
          <w:lang w:eastAsia="zh-CN"/>
        </w:rPr>
        <w:t xml:space="preserve">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C20694">
        <w:rPr>
          <w:b/>
          <w:lang w:eastAsia="zh-CN"/>
        </w:rPr>
        <w:t>[57]</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Réduire la viscosité du lubrifiant</w:t>
      </w:r>
      <w:r w:rsidR="00051D62">
        <w:rPr>
          <w:lang w:eastAsia="zh-CN"/>
        </w:rPr>
        <w:t xml:space="preserve"> </w:t>
      </w:r>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Réduire la longueur du palier</w:t>
      </w:r>
      <w:r w:rsidR="00051D62">
        <w:rPr>
          <w:lang w:eastAsia="zh-CN"/>
        </w:rPr>
        <w:t xml:space="preserve"> </w:t>
      </w:r>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7BC143CC"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C20694">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w:t>
      </w:r>
      <w:r w:rsidR="000A130E">
        <w:rPr>
          <w:lang w:eastAsia="zh-CN"/>
        </w:rPr>
        <w:lastRenderedPageBreak/>
        <w:t xml:space="preserve">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8337CE6"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C20694">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C20694">
        <w:rPr>
          <w:b/>
          <w:szCs w:val="22"/>
        </w:rPr>
        <w:t>[58]</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184E34F3"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w:t>
      </w:r>
      <w:r w:rsidR="006427B9">
        <w:rPr>
          <w:lang w:eastAsia="zh-CN"/>
        </w:rPr>
        <w:t xml:space="preserve">qui peuvent être </w:t>
      </w:r>
      <w:r>
        <w:rPr>
          <w:lang w:eastAsia="zh-CN"/>
        </w:rPr>
        <w:t>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2834" w:name="_Toc536800445"/>
      <w:r>
        <w:rPr>
          <w:lang w:eastAsia="zh-CN"/>
        </w:rPr>
        <w:t xml:space="preserve">Parametres influents sur le coefficient </w:t>
      </w:r>
      <m:oMath>
        <m:r>
          <m:rPr>
            <m:sty m:val="bi"/>
          </m:rPr>
          <w:rPr>
            <w:rFonts w:ascii="Cambria Math" w:hAnsi="Cambria Math"/>
            <w:lang w:eastAsia="zh-CN"/>
          </w:rPr>
          <m:t>A</m:t>
        </m:r>
      </m:oMath>
      <w:bookmarkEnd w:id="2834"/>
    </w:p>
    <w:p w14:paraId="3B2D6CF3" w14:textId="4BCE74E2"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C20694">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6427B9">
        <w:trPr>
          <w:trHeight w:val="635"/>
          <w:tblHeader/>
          <w:jc w:val="center"/>
        </w:trPr>
        <w:tc>
          <w:tcPr>
            <w:tcW w:w="7440"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632"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CEC9CE5" w14:textId="28E76854" w:rsidR="006427B9" w:rsidRDefault="006427B9" w:rsidP="006427B9">
      <w:pPr>
        <w:spacing w:before="12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 facteur d’amortissent, </w:t>
      </w:r>
      <m:oMath>
        <m:r>
          <w:rPr>
            <w:rFonts w:ascii="Cambria Math" w:hAnsi="Cambria Math"/>
            <w:lang w:eastAsia="zh-CN"/>
          </w:rPr>
          <m:t>ω</m:t>
        </m:r>
      </m:oMath>
      <w:r>
        <w:rPr>
          <w:lang w:eastAsia="zh-CN"/>
        </w:rPr>
        <w:t xml:space="preserve"> la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et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la valeur propre.  Par conséquent, l’amplitude du coefficient d’influence </w:t>
      </w:r>
      <m:oMath>
        <m:r>
          <m:rPr>
            <m:sty m:val="bi"/>
          </m:rPr>
          <w:rPr>
            <w:rFonts w:ascii="Cambria Math" w:hAnsi="Cambria Math"/>
            <w:lang w:eastAsia="zh-CN"/>
          </w:rPr>
          <m:t>A</m:t>
        </m:r>
      </m:oMath>
      <w:r>
        <w:rPr>
          <w:lang w:eastAsia="zh-CN"/>
        </w:rPr>
        <w:t xml:space="preserve"> est intiment lié à l’amplitude du terme dénominateur</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dépend essentiellement  du taux d’amortissement du mode en question. </w:t>
      </w:r>
    </w:p>
    <w:p w14:paraId="6C4BC319" w14:textId="77777777" w:rsidR="006427B9" w:rsidRDefault="006427B9" w:rsidP="006427B9">
      <w:pPr>
        <w:spacing w:line="360" w:lineRule="auto"/>
        <w:ind w:firstLine="708"/>
        <w:rPr>
          <w:szCs w:val="22"/>
        </w:rPr>
      </w:pPr>
      <w:r>
        <w:rPr>
          <w:szCs w:val="22"/>
        </w:rPr>
        <w:t xml:space="preserve">Plusieurs cas présents dans la littérature traitant de l’effet Morton instable ont montré que les vitesses du déclenchement de l’effet Morton sont proches des vitesses critiques du rotor. Une comparaison de cette vitesse du déclenchement et des vitesses critiques a été réalisée par </w:t>
      </w:r>
      <w:r w:rsidRPr="007217D2">
        <w:rPr>
          <w:b/>
          <w:szCs w:val="22"/>
        </w:rPr>
        <w:fldChar w:fldCharType="begin"/>
      </w:r>
      <w:r w:rsidRPr="007217D2">
        <w:rPr>
          <w:b/>
          <w:szCs w:val="22"/>
        </w:rPr>
        <w:instrText xml:space="preserve"> REF _Ref533090191 \r \h </w:instrText>
      </w:r>
      <w:r>
        <w:rPr>
          <w:b/>
          <w:szCs w:val="22"/>
        </w:rPr>
        <w:instrText xml:space="preserve"> \* MERGEFORMAT </w:instrText>
      </w:r>
      <w:r w:rsidRPr="007217D2">
        <w:rPr>
          <w:b/>
          <w:szCs w:val="22"/>
        </w:rPr>
      </w:r>
      <w:r w:rsidRPr="007217D2">
        <w:rPr>
          <w:b/>
          <w:szCs w:val="22"/>
        </w:rPr>
        <w:fldChar w:fldCharType="separate"/>
      </w:r>
      <w:r w:rsidR="00C20694">
        <w:rPr>
          <w:b/>
          <w:szCs w:val="22"/>
        </w:rPr>
        <w:t>[6]</w:t>
      </w:r>
      <w:r w:rsidRPr="007217D2">
        <w:rPr>
          <w:b/>
          <w:szCs w:val="22"/>
        </w:rPr>
        <w:fldChar w:fldCharType="end"/>
      </w:r>
      <w:r>
        <w:rPr>
          <w:szCs w:val="22"/>
        </w:rPr>
        <w:t xml:space="preserve"> et ses résultats sont résumés dans le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C20694" w:rsidRPr="00C20694">
        <w:rPr>
          <w:b/>
          <w:szCs w:val="22"/>
        </w:rPr>
        <w:t>Tableau 5.3</w:t>
      </w:r>
      <w:r w:rsidR="00C20694" w:rsidRPr="00C20694">
        <w:rPr>
          <w:b/>
          <w:szCs w:val="22"/>
        </w:rPr>
        <w:noBreakHyphen/>
        <w:t>1</w:t>
      </w:r>
      <w:r w:rsidRPr="00EB11CD">
        <w:rPr>
          <w:b/>
          <w:szCs w:val="22"/>
        </w:rPr>
        <w:fldChar w:fldCharType="end"/>
      </w:r>
      <w:r>
        <w:rPr>
          <w:szCs w:val="22"/>
        </w:rPr>
        <w:t xml:space="preserve">. </w:t>
      </w:r>
    </w:p>
    <w:p w14:paraId="32A2C25E" w14:textId="77777777" w:rsidR="006427B9" w:rsidRDefault="006427B9" w:rsidP="006427B9">
      <w:pPr>
        <w:spacing w:line="360" w:lineRule="auto"/>
        <w:ind w:firstLine="708"/>
        <w:rPr>
          <w:b/>
          <w:szCs w:val="22"/>
        </w:rPr>
      </w:pPr>
    </w:p>
    <w:p w14:paraId="318881FB" w14:textId="77777777" w:rsidR="006427B9" w:rsidRPr="003C64E1" w:rsidRDefault="006427B9" w:rsidP="006427B9">
      <w:pPr>
        <w:pStyle w:val="Lgende"/>
        <w:keepNext/>
        <w:spacing w:before="240" w:after="120"/>
        <w:jc w:val="center"/>
        <w:rPr>
          <w:rFonts w:ascii="Calibri" w:eastAsia="Times New Roman" w:hAnsi="Calibri" w:cs="Times New Roman"/>
          <w:i w:val="0"/>
          <w:iCs w:val="0"/>
          <w:color w:val="auto"/>
          <w:sz w:val="22"/>
          <w:szCs w:val="22"/>
          <w:lang w:eastAsia="fr-FR"/>
        </w:rPr>
      </w:pPr>
      <w:bookmarkStart w:id="2835" w:name="_Ref532298509"/>
      <w:bookmarkStart w:id="2836" w:name="_Toc536112280"/>
      <w:bookmarkStart w:id="2837" w:name="_Toc536627097"/>
      <w:bookmarkStart w:id="2838" w:name="_Toc536800613"/>
      <w:r w:rsidRPr="003C64E1">
        <w:rPr>
          <w:rFonts w:ascii="Calibri" w:eastAsia="Times New Roman" w:hAnsi="Calibri" w:cs="Times New Roman"/>
          <w:i w:val="0"/>
          <w:iCs w:val="0"/>
          <w:color w:val="auto"/>
          <w:sz w:val="22"/>
          <w:szCs w:val="22"/>
          <w:lang w:eastAsia="fr-FR"/>
        </w:rPr>
        <w:lastRenderedPageBreak/>
        <w:t xml:space="preserve">Tableau </w:t>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STYLEREF 2 \s </w:instrText>
      </w:r>
      <w:r>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5.3</w:t>
      </w:r>
      <w:r>
        <w:rPr>
          <w:rFonts w:ascii="Calibri" w:eastAsia="Times New Roman" w:hAnsi="Calibri" w:cs="Times New Roman"/>
          <w:i w:val="0"/>
          <w:iCs w:val="0"/>
          <w:color w:val="auto"/>
          <w:sz w:val="22"/>
          <w:szCs w:val="22"/>
          <w:lang w:eastAsia="fr-FR"/>
        </w:rPr>
        <w:fldChar w:fldCharType="end"/>
      </w:r>
      <w:r>
        <w:rPr>
          <w:rFonts w:ascii="Calibri" w:eastAsia="Times New Roman" w:hAnsi="Calibri" w:cs="Times New Roman"/>
          <w:i w:val="0"/>
          <w:iCs w:val="0"/>
          <w:color w:val="auto"/>
          <w:sz w:val="22"/>
          <w:szCs w:val="22"/>
          <w:lang w:eastAsia="fr-FR"/>
        </w:rPr>
        <w:noBreakHyphen/>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SEQ Tableau \* ARABIC \s 2 </w:instrText>
      </w:r>
      <w:r>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1</w:t>
      </w:r>
      <w:r>
        <w:rPr>
          <w:rFonts w:ascii="Calibri" w:eastAsia="Times New Roman" w:hAnsi="Calibri" w:cs="Times New Roman"/>
          <w:i w:val="0"/>
          <w:iCs w:val="0"/>
          <w:color w:val="auto"/>
          <w:sz w:val="22"/>
          <w:szCs w:val="22"/>
          <w:lang w:eastAsia="fr-FR"/>
        </w:rPr>
        <w:fldChar w:fldCharType="end"/>
      </w:r>
      <w:bookmarkEnd w:id="2835"/>
      <w:r w:rsidRPr="003C64E1">
        <w:rPr>
          <w:rFonts w:ascii="Calibri" w:eastAsia="Times New Roman" w:hAnsi="Calibri" w:cs="Times New Roman"/>
          <w:i w:val="0"/>
          <w:iCs w:val="0"/>
          <w:color w:val="auto"/>
          <w:sz w:val="22"/>
          <w:szCs w:val="22"/>
          <w:lang w:eastAsia="fr-FR"/>
        </w:rPr>
        <w:t> : comparaison des vitesses du déclenchement</w:t>
      </w:r>
      <w:r>
        <w:rPr>
          <w:rFonts w:ascii="Calibri" w:eastAsia="Times New Roman" w:hAnsi="Calibri" w:cs="Times New Roman"/>
          <w:i w:val="0"/>
          <w:iCs w:val="0"/>
          <w:color w:val="auto"/>
          <w:sz w:val="22"/>
          <w:szCs w:val="22"/>
          <w:lang w:eastAsia="fr-FR"/>
        </w:rPr>
        <w:t xml:space="preserve"> de l’instabilité</w:t>
      </w:r>
      <w:r w:rsidRPr="003C64E1">
        <w:rPr>
          <w:rFonts w:ascii="Calibri" w:eastAsia="Times New Roman" w:hAnsi="Calibri" w:cs="Times New Roman"/>
          <w:i w:val="0"/>
          <w:iCs w:val="0"/>
          <w:color w:val="auto"/>
          <w:sz w:val="22"/>
          <w:szCs w:val="22"/>
          <w:lang w:eastAsia="fr-FR"/>
        </w:rPr>
        <w:t xml:space="preserve"> et </w:t>
      </w:r>
      <w:r>
        <w:rPr>
          <w:rFonts w:ascii="Calibri" w:eastAsia="Times New Roman" w:hAnsi="Calibri" w:cs="Times New Roman"/>
          <w:i w:val="0"/>
          <w:iCs w:val="0"/>
          <w:color w:val="auto"/>
          <w:sz w:val="22"/>
          <w:szCs w:val="22"/>
          <w:lang w:eastAsia="fr-FR"/>
        </w:rPr>
        <w:t>d</w:t>
      </w:r>
      <w:r w:rsidRPr="003C64E1">
        <w:rPr>
          <w:rFonts w:ascii="Calibri" w:eastAsia="Times New Roman" w:hAnsi="Calibri" w:cs="Times New Roman"/>
          <w:i w:val="0"/>
          <w:iCs w:val="0"/>
          <w:color w:val="auto"/>
          <w:sz w:val="22"/>
          <w:szCs w:val="22"/>
          <w:lang w:eastAsia="fr-FR"/>
        </w:rPr>
        <w:t>es vitesses critiques</w:t>
      </w:r>
      <w:bookmarkEnd w:id="2836"/>
      <w:bookmarkEnd w:id="2837"/>
      <w:bookmarkEnd w:id="2838"/>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6427B9" w:rsidRPr="002C7907" w14:paraId="46AA624C" w14:textId="77777777" w:rsidTr="004C0EAF">
        <w:trPr>
          <w:trHeight w:val="20"/>
          <w:jc w:val="center"/>
        </w:trPr>
        <w:tc>
          <w:tcPr>
            <w:tcW w:w="2397" w:type="dxa"/>
            <w:vAlign w:val="center"/>
            <w:hideMark/>
          </w:tcPr>
          <w:p w14:paraId="5CEF433D" w14:textId="77777777" w:rsidR="006427B9" w:rsidRPr="002C7907" w:rsidRDefault="006427B9" w:rsidP="004C0EAF">
            <w:pPr>
              <w:jc w:val="center"/>
              <w:rPr>
                <w:sz w:val="24"/>
                <w:szCs w:val="22"/>
              </w:rPr>
            </w:pPr>
            <w:r w:rsidRPr="002C7907">
              <w:rPr>
                <w:bCs/>
                <w:sz w:val="24"/>
                <w:szCs w:val="22"/>
              </w:rPr>
              <w:t>Cas d’étude</w:t>
            </w:r>
          </w:p>
        </w:tc>
        <w:tc>
          <w:tcPr>
            <w:tcW w:w="2848" w:type="dxa"/>
            <w:vAlign w:val="center"/>
            <w:hideMark/>
          </w:tcPr>
          <w:p w14:paraId="61F358D2" w14:textId="77777777" w:rsidR="006427B9" w:rsidRPr="002C7907" w:rsidRDefault="006427B9" w:rsidP="004C0EAF">
            <w:pPr>
              <w:jc w:val="center"/>
              <w:rPr>
                <w:sz w:val="24"/>
                <w:szCs w:val="22"/>
              </w:rPr>
            </w:pPr>
            <w:r w:rsidRPr="002C7907">
              <w:rPr>
                <w:bCs/>
                <w:sz w:val="24"/>
                <w:szCs w:val="22"/>
              </w:rPr>
              <w:t>Vitesse du déclenchement de l’effet Morton instable (tr/min)</w:t>
            </w:r>
          </w:p>
        </w:tc>
        <w:tc>
          <w:tcPr>
            <w:tcW w:w="2835" w:type="dxa"/>
            <w:vAlign w:val="center"/>
            <w:hideMark/>
          </w:tcPr>
          <w:p w14:paraId="4FA34C13" w14:textId="77777777" w:rsidR="006427B9" w:rsidRPr="002C7907" w:rsidRDefault="006427B9" w:rsidP="004C0EAF">
            <w:pPr>
              <w:jc w:val="center"/>
              <w:rPr>
                <w:sz w:val="24"/>
                <w:szCs w:val="22"/>
              </w:rPr>
            </w:pPr>
            <w:r w:rsidRPr="002C7907">
              <w:rPr>
                <w:bCs/>
                <w:sz w:val="24"/>
                <w:szCs w:val="22"/>
              </w:rPr>
              <w:t>Vitesses critiques (tr/min)</w:t>
            </w:r>
          </w:p>
        </w:tc>
      </w:tr>
      <w:tr w:rsidR="006427B9" w:rsidRPr="002C7907" w14:paraId="1FC89D33" w14:textId="77777777" w:rsidTr="004C0EAF">
        <w:trPr>
          <w:trHeight w:val="20"/>
          <w:jc w:val="center"/>
        </w:trPr>
        <w:tc>
          <w:tcPr>
            <w:tcW w:w="2397" w:type="dxa"/>
            <w:vAlign w:val="center"/>
            <w:hideMark/>
          </w:tcPr>
          <w:p w14:paraId="1189DEF2" w14:textId="77777777" w:rsidR="006427B9" w:rsidRPr="002C7907" w:rsidRDefault="006427B9" w:rsidP="004C0EAF">
            <w:pPr>
              <w:jc w:val="left"/>
              <w:rPr>
                <w:sz w:val="24"/>
                <w:szCs w:val="22"/>
              </w:rPr>
            </w:pPr>
            <w:r w:rsidRPr="002C7907">
              <w:rPr>
                <w:sz w:val="24"/>
                <w:szCs w:val="22"/>
              </w:rPr>
              <w:t xml:space="preserve">1994, de Jongh </w:t>
            </w:r>
            <w:r w:rsidRPr="00814582">
              <w:rPr>
                <w:b/>
                <w:sz w:val="24"/>
                <w:szCs w:val="22"/>
              </w:rPr>
              <w:fldChar w:fldCharType="begin"/>
            </w:r>
            <w:r w:rsidRPr="00814582">
              <w:rPr>
                <w:b/>
                <w:sz w:val="24"/>
                <w:szCs w:val="22"/>
              </w:rPr>
              <w:instrText xml:space="preserve"> REF _Ref536202949 \r \h  \* MERGEFORMAT </w:instrText>
            </w:r>
            <w:r w:rsidRPr="00814582">
              <w:rPr>
                <w:b/>
                <w:sz w:val="24"/>
                <w:szCs w:val="22"/>
              </w:rPr>
            </w:r>
            <w:r w:rsidRPr="00814582">
              <w:rPr>
                <w:b/>
                <w:sz w:val="24"/>
                <w:szCs w:val="22"/>
              </w:rPr>
              <w:fldChar w:fldCharType="separate"/>
            </w:r>
            <w:r w:rsidR="00C20694">
              <w:rPr>
                <w:b/>
                <w:sz w:val="24"/>
                <w:szCs w:val="22"/>
              </w:rPr>
              <w:t>[15]</w:t>
            </w:r>
            <w:r w:rsidRPr="00814582">
              <w:rPr>
                <w:b/>
                <w:sz w:val="24"/>
                <w:szCs w:val="22"/>
              </w:rPr>
              <w:fldChar w:fldCharType="end"/>
            </w:r>
          </w:p>
        </w:tc>
        <w:tc>
          <w:tcPr>
            <w:tcW w:w="2848" w:type="dxa"/>
            <w:vAlign w:val="center"/>
            <w:hideMark/>
          </w:tcPr>
          <w:p w14:paraId="713A9B84" w14:textId="77777777" w:rsidR="006427B9" w:rsidRPr="002C7907" w:rsidRDefault="006427B9" w:rsidP="004C0EAF">
            <w:pPr>
              <w:jc w:val="center"/>
              <w:rPr>
                <w:sz w:val="24"/>
                <w:szCs w:val="22"/>
              </w:rPr>
            </w:pPr>
            <w:r w:rsidRPr="002C7907">
              <w:rPr>
                <w:sz w:val="24"/>
                <w:szCs w:val="22"/>
              </w:rPr>
              <w:t>10500</w:t>
            </w:r>
          </w:p>
        </w:tc>
        <w:tc>
          <w:tcPr>
            <w:tcW w:w="2835" w:type="dxa"/>
            <w:vAlign w:val="center"/>
            <w:hideMark/>
          </w:tcPr>
          <w:p w14:paraId="706CFA3B" w14:textId="77777777" w:rsidR="006427B9" w:rsidRPr="002C7907" w:rsidRDefault="006427B9" w:rsidP="004C0EAF">
            <w:pPr>
              <w:jc w:val="center"/>
              <w:rPr>
                <w:sz w:val="24"/>
                <w:szCs w:val="22"/>
              </w:rPr>
            </w:pPr>
            <w:r w:rsidRPr="002C7907">
              <w:rPr>
                <w:sz w:val="24"/>
                <w:szCs w:val="22"/>
              </w:rPr>
              <w:t>14000</w:t>
            </w:r>
          </w:p>
        </w:tc>
      </w:tr>
      <w:tr w:rsidR="006427B9" w:rsidRPr="002C7907" w14:paraId="54480AB8" w14:textId="77777777" w:rsidTr="004C0EAF">
        <w:trPr>
          <w:trHeight w:val="20"/>
          <w:jc w:val="center"/>
        </w:trPr>
        <w:tc>
          <w:tcPr>
            <w:tcW w:w="2397" w:type="dxa"/>
            <w:vAlign w:val="center"/>
            <w:hideMark/>
          </w:tcPr>
          <w:p w14:paraId="6E43796D" w14:textId="77777777" w:rsidR="006427B9" w:rsidRPr="002C7907" w:rsidRDefault="006427B9" w:rsidP="004C0EAF">
            <w:pPr>
              <w:jc w:val="left"/>
              <w:rPr>
                <w:sz w:val="24"/>
                <w:szCs w:val="22"/>
              </w:rPr>
            </w:pPr>
            <w:r w:rsidRPr="002C7907">
              <w:rPr>
                <w:sz w:val="24"/>
                <w:szCs w:val="22"/>
              </w:rPr>
              <w:t xml:space="preserve">1997, Faulkner </w:t>
            </w:r>
            <w:r w:rsidRPr="00814582">
              <w:rPr>
                <w:b/>
                <w:sz w:val="24"/>
                <w:szCs w:val="22"/>
              </w:rPr>
              <w:fldChar w:fldCharType="begin"/>
            </w:r>
            <w:r w:rsidRPr="00814582">
              <w:rPr>
                <w:b/>
                <w:sz w:val="24"/>
                <w:szCs w:val="22"/>
              </w:rPr>
              <w:instrText xml:space="preserve"> REF _Ref531885219 \r \h  \* MERGEFORMAT </w:instrText>
            </w:r>
            <w:r w:rsidRPr="00814582">
              <w:rPr>
                <w:b/>
                <w:sz w:val="24"/>
                <w:szCs w:val="22"/>
              </w:rPr>
            </w:r>
            <w:r w:rsidRPr="00814582">
              <w:rPr>
                <w:b/>
                <w:sz w:val="24"/>
                <w:szCs w:val="22"/>
              </w:rPr>
              <w:fldChar w:fldCharType="separate"/>
            </w:r>
            <w:r w:rsidR="00C20694">
              <w:rPr>
                <w:b/>
                <w:sz w:val="24"/>
                <w:szCs w:val="22"/>
              </w:rPr>
              <w:t>[56]</w:t>
            </w:r>
            <w:r w:rsidRPr="00814582">
              <w:rPr>
                <w:b/>
                <w:sz w:val="24"/>
                <w:szCs w:val="22"/>
              </w:rPr>
              <w:fldChar w:fldCharType="end"/>
            </w:r>
          </w:p>
        </w:tc>
        <w:tc>
          <w:tcPr>
            <w:tcW w:w="2848" w:type="dxa"/>
            <w:vAlign w:val="center"/>
            <w:hideMark/>
          </w:tcPr>
          <w:p w14:paraId="2D964AE0" w14:textId="77777777" w:rsidR="006427B9" w:rsidRPr="002C7907" w:rsidRDefault="006427B9" w:rsidP="004C0EAF">
            <w:pPr>
              <w:jc w:val="center"/>
              <w:rPr>
                <w:sz w:val="24"/>
                <w:szCs w:val="22"/>
              </w:rPr>
            </w:pPr>
            <w:r w:rsidRPr="002C7907">
              <w:rPr>
                <w:sz w:val="24"/>
                <w:szCs w:val="22"/>
              </w:rPr>
              <w:t>9800</w:t>
            </w:r>
          </w:p>
        </w:tc>
        <w:tc>
          <w:tcPr>
            <w:tcW w:w="2835" w:type="dxa"/>
            <w:vAlign w:val="center"/>
            <w:hideMark/>
          </w:tcPr>
          <w:p w14:paraId="79C34C03" w14:textId="77777777" w:rsidR="006427B9" w:rsidRPr="002C7907" w:rsidRDefault="006427B9" w:rsidP="004C0EAF">
            <w:pPr>
              <w:jc w:val="center"/>
              <w:rPr>
                <w:sz w:val="24"/>
                <w:szCs w:val="22"/>
              </w:rPr>
            </w:pPr>
            <w:r w:rsidRPr="002C7907">
              <w:rPr>
                <w:sz w:val="24"/>
                <w:szCs w:val="22"/>
              </w:rPr>
              <w:t>&gt; 12500</w:t>
            </w:r>
          </w:p>
        </w:tc>
      </w:tr>
      <w:tr w:rsidR="006427B9" w:rsidRPr="002C7907" w14:paraId="767B0690" w14:textId="77777777" w:rsidTr="004C0EAF">
        <w:trPr>
          <w:trHeight w:val="20"/>
          <w:jc w:val="center"/>
        </w:trPr>
        <w:tc>
          <w:tcPr>
            <w:tcW w:w="2397" w:type="dxa"/>
            <w:vAlign w:val="center"/>
            <w:hideMark/>
          </w:tcPr>
          <w:p w14:paraId="6AD029F4" w14:textId="77777777" w:rsidR="006427B9" w:rsidRPr="002C7907" w:rsidRDefault="006427B9" w:rsidP="004C0EAF">
            <w:pPr>
              <w:jc w:val="left"/>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 MERGEFORMAT </w:instrText>
            </w:r>
            <w:r w:rsidRPr="002C7907">
              <w:rPr>
                <w:b/>
                <w:sz w:val="24"/>
                <w:szCs w:val="22"/>
              </w:rPr>
            </w:r>
            <w:r w:rsidRPr="002C7907">
              <w:rPr>
                <w:b/>
                <w:sz w:val="24"/>
                <w:szCs w:val="22"/>
              </w:rPr>
              <w:fldChar w:fldCharType="separate"/>
            </w:r>
            <w:r w:rsidR="00C20694">
              <w:rPr>
                <w:b/>
                <w:sz w:val="24"/>
                <w:szCs w:val="22"/>
              </w:rPr>
              <w:t>[59]</w:t>
            </w:r>
            <w:r w:rsidRPr="002C7907">
              <w:rPr>
                <w:b/>
                <w:sz w:val="24"/>
                <w:szCs w:val="22"/>
              </w:rPr>
              <w:fldChar w:fldCharType="end"/>
            </w:r>
          </w:p>
        </w:tc>
        <w:tc>
          <w:tcPr>
            <w:tcW w:w="2848" w:type="dxa"/>
            <w:vAlign w:val="center"/>
            <w:hideMark/>
          </w:tcPr>
          <w:p w14:paraId="4EE6722C" w14:textId="77777777" w:rsidR="006427B9" w:rsidRPr="002C7907" w:rsidRDefault="006427B9" w:rsidP="004C0EAF">
            <w:pPr>
              <w:jc w:val="center"/>
              <w:rPr>
                <w:sz w:val="24"/>
                <w:szCs w:val="22"/>
              </w:rPr>
            </w:pPr>
            <w:r w:rsidRPr="002C7907">
              <w:rPr>
                <w:sz w:val="24"/>
                <w:szCs w:val="22"/>
              </w:rPr>
              <w:t>8500</w:t>
            </w:r>
          </w:p>
        </w:tc>
        <w:tc>
          <w:tcPr>
            <w:tcW w:w="2835" w:type="dxa"/>
            <w:vAlign w:val="center"/>
            <w:hideMark/>
          </w:tcPr>
          <w:p w14:paraId="79B6D7A0" w14:textId="77777777" w:rsidR="006427B9" w:rsidRPr="002C7907" w:rsidRDefault="006427B9" w:rsidP="004C0EAF">
            <w:pPr>
              <w:jc w:val="center"/>
              <w:rPr>
                <w:sz w:val="24"/>
                <w:szCs w:val="22"/>
              </w:rPr>
            </w:pPr>
            <w:r w:rsidRPr="002C7907">
              <w:rPr>
                <w:sz w:val="24"/>
                <w:szCs w:val="22"/>
              </w:rPr>
              <w:t>9100</w:t>
            </w:r>
          </w:p>
        </w:tc>
      </w:tr>
      <w:tr w:rsidR="006427B9" w:rsidRPr="002C7907" w14:paraId="6FFED307" w14:textId="77777777" w:rsidTr="004C0EAF">
        <w:trPr>
          <w:trHeight w:val="20"/>
          <w:jc w:val="center"/>
        </w:trPr>
        <w:tc>
          <w:tcPr>
            <w:tcW w:w="2397" w:type="dxa"/>
            <w:vAlign w:val="center"/>
            <w:hideMark/>
          </w:tcPr>
          <w:p w14:paraId="68B7C2D0" w14:textId="77777777" w:rsidR="006427B9" w:rsidRPr="002C7907" w:rsidRDefault="006427B9" w:rsidP="004C0EAF">
            <w:pPr>
              <w:jc w:val="left"/>
              <w:rPr>
                <w:sz w:val="24"/>
                <w:szCs w:val="22"/>
              </w:rPr>
            </w:pPr>
            <w:r>
              <w:rPr>
                <w:sz w:val="24"/>
                <w:szCs w:val="22"/>
              </w:rPr>
              <w:t>1998, D</w:t>
            </w:r>
            <w:r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C20694" w:rsidRPr="00C20694">
              <w:rPr>
                <w:b/>
                <w:sz w:val="24"/>
                <w:szCs w:val="22"/>
              </w:rPr>
              <w:t>[22</w:t>
            </w:r>
            <w:r w:rsidR="00C20694">
              <w:rPr>
                <w:sz w:val="24"/>
                <w:szCs w:val="22"/>
              </w:rPr>
              <w:t>]</w:t>
            </w:r>
            <w:r>
              <w:rPr>
                <w:b/>
                <w:sz w:val="24"/>
                <w:szCs w:val="22"/>
              </w:rPr>
              <w:fldChar w:fldCharType="end"/>
            </w:r>
          </w:p>
        </w:tc>
        <w:tc>
          <w:tcPr>
            <w:tcW w:w="2848" w:type="dxa"/>
            <w:vAlign w:val="center"/>
            <w:hideMark/>
          </w:tcPr>
          <w:p w14:paraId="6CB9932E" w14:textId="77777777" w:rsidR="006427B9" w:rsidRPr="002C7907" w:rsidRDefault="006427B9" w:rsidP="004C0EAF">
            <w:pPr>
              <w:jc w:val="center"/>
              <w:rPr>
                <w:sz w:val="24"/>
                <w:szCs w:val="22"/>
              </w:rPr>
            </w:pPr>
            <w:r w:rsidRPr="002C7907">
              <w:rPr>
                <w:sz w:val="24"/>
                <w:szCs w:val="22"/>
              </w:rPr>
              <w:t>7200</w:t>
            </w:r>
          </w:p>
        </w:tc>
        <w:tc>
          <w:tcPr>
            <w:tcW w:w="2835" w:type="dxa"/>
            <w:vAlign w:val="center"/>
            <w:hideMark/>
          </w:tcPr>
          <w:p w14:paraId="265041F3" w14:textId="77777777" w:rsidR="006427B9" w:rsidRPr="002C7907" w:rsidRDefault="006427B9" w:rsidP="004C0EAF">
            <w:pPr>
              <w:jc w:val="center"/>
              <w:rPr>
                <w:sz w:val="24"/>
                <w:szCs w:val="22"/>
              </w:rPr>
            </w:pPr>
            <w:r w:rsidRPr="002C7907">
              <w:rPr>
                <w:sz w:val="24"/>
                <w:szCs w:val="22"/>
              </w:rPr>
              <w:t>8000</w:t>
            </w:r>
          </w:p>
        </w:tc>
      </w:tr>
      <w:tr w:rsidR="006427B9" w:rsidRPr="002C7907" w14:paraId="1D2BD49B" w14:textId="77777777" w:rsidTr="004C0EAF">
        <w:trPr>
          <w:trHeight w:val="20"/>
          <w:jc w:val="center"/>
        </w:trPr>
        <w:tc>
          <w:tcPr>
            <w:tcW w:w="2397" w:type="dxa"/>
            <w:vAlign w:val="center"/>
            <w:hideMark/>
          </w:tcPr>
          <w:p w14:paraId="1DF2A5E3" w14:textId="77777777" w:rsidR="006427B9" w:rsidRPr="002C7907" w:rsidRDefault="006427B9" w:rsidP="004C0EAF">
            <w:pPr>
              <w:jc w:val="left"/>
              <w:rPr>
                <w:sz w:val="24"/>
                <w:szCs w:val="22"/>
              </w:rPr>
            </w:pPr>
            <w:r w:rsidRPr="002C7907">
              <w:rPr>
                <w:sz w:val="24"/>
                <w:szCs w:val="22"/>
              </w:rPr>
              <w:t xml:space="preserve">1999, Berot </w:t>
            </w:r>
            <w:r w:rsidRPr="00814582">
              <w:rPr>
                <w:b/>
                <w:sz w:val="24"/>
                <w:szCs w:val="22"/>
              </w:rPr>
              <w:fldChar w:fldCharType="begin"/>
            </w:r>
            <w:r w:rsidRPr="00814582">
              <w:rPr>
                <w:b/>
                <w:sz w:val="24"/>
                <w:szCs w:val="22"/>
              </w:rPr>
              <w:instrText xml:space="preserve"> REF _Ref536203475 \r \h  \* MERGEFORMAT </w:instrText>
            </w:r>
            <w:r w:rsidRPr="00814582">
              <w:rPr>
                <w:b/>
                <w:sz w:val="24"/>
                <w:szCs w:val="22"/>
              </w:rPr>
            </w:r>
            <w:r w:rsidRPr="00814582">
              <w:rPr>
                <w:b/>
                <w:sz w:val="24"/>
                <w:szCs w:val="22"/>
              </w:rPr>
              <w:fldChar w:fldCharType="separate"/>
            </w:r>
            <w:r w:rsidR="00C20694">
              <w:rPr>
                <w:b/>
                <w:sz w:val="24"/>
                <w:szCs w:val="22"/>
              </w:rPr>
              <w:t>[60]</w:t>
            </w:r>
            <w:r w:rsidRPr="00814582">
              <w:rPr>
                <w:b/>
                <w:sz w:val="24"/>
                <w:szCs w:val="22"/>
              </w:rPr>
              <w:fldChar w:fldCharType="end"/>
            </w:r>
          </w:p>
        </w:tc>
        <w:tc>
          <w:tcPr>
            <w:tcW w:w="2848" w:type="dxa"/>
            <w:vAlign w:val="center"/>
            <w:hideMark/>
          </w:tcPr>
          <w:p w14:paraId="00D2B023" w14:textId="77777777" w:rsidR="006427B9" w:rsidRPr="002C7907" w:rsidRDefault="006427B9" w:rsidP="004C0EAF">
            <w:pPr>
              <w:jc w:val="center"/>
              <w:rPr>
                <w:sz w:val="24"/>
                <w:szCs w:val="22"/>
              </w:rPr>
            </w:pPr>
            <w:r w:rsidRPr="002C7907">
              <w:rPr>
                <w:sz w:val="24"/>
                <w:szCs w:val="22"/>
              </w:rPr>
              <w:t>6510</w:t>
            </w:r>
          </w:p>
        </w:tc>
        <w:tc>
          <w:tcPr>
            <w:tcW w:w="2835" w:type="dxa"/>
            <w:vAlign w:val="center"/>
            <w:hideMark/>
          </w:tcPr>
          <w:p w14:paraId="2DBBEACF" w14:textId="77777777" w:rsidR="006427B9" w:rsidRPr="002C7907" w:rsidRDefault="006427B9" w:rsidP="004C0EAF">
            <w:pPr>
              <w:jc w:val="center"/>
              <w:rPr>
                <w:sz w:val="24"/>
                <w:szCs w:val="22"/>
              </w:rPr>
            </w:pPr>
            <w:r w:rsidRPr="002C7907">
              <w:rPr>
                <w:sz w:val="24"/>
                <w:szCs w:val="22"/>
              </w:rPr>
              <w:t>2500,5200</w:t>
            </w:r>
          </w:p>
        </w:tc>
      </w:tr>
      <w:tr w:rsidR="006427B9" w:rsidRPr="002C7907" w14:paraId="1CE9EDAC" w14:textId="77777777" w:rsidTr="004C0EAF">
        <w:trPr>
          <w:trHeight w:val="20"/>
          <w:jc w:val="center"/>
        </w:trPr>
        <w:tc>
          <w:tcPr>
            <w:tcW w:w="2397" w:type="dxa"/>
            <w:vAlign w:val="center"/>
            <w:hideMark/>
          </w:tcPr>
          <w:p w14:paraId="3587EF46" w14:textId="77777777" w:rsidR="006427B9" w:rsidRPr="002C7907" w:rsidRDefault="006427B9" w:rsidP="004C0EAF">
            <w:pPr>
              <w:jc w:val="left"/>
              <w:rPr>
                <w:sz w:val="24"/>
                <w:szCs w:val="22"/>
              </w:rPr>
            </w:pPr>
            <w:r w:rsidRPr="002C7907">
              <w:rPr>
                <w:sz w:val="24"/>
                <w:szCs w:val="22"/>
              </w:rPr>
              <w:t xml:space="preserve">2008, Schmied </w:t>
            </w:r>
            <w:r w:rsidRPr="00814582">
              <w:rPr>
                <w:b/>
                <w:sz w:val="24"/>
                <w:szCs w:val="22"/>
              </w:rPr>
              <w:fldChar w:fldCharType="begin"/>
            </w:r>
            <w:r w:rsidRPr="00814582">
              <w:rPr>
                <w:b/>
                <w:sz w:val="24"/>
                <w:szCs w:val="22"/>
              </w:rPr>
              <w:instrText xml:space="preserve"> REF _Ref533090559 \r \h  \* MERGEFORMAT </w:instrText>
            </w:r>
            <w:r w:rsidRPr="00814582">
              <w:rPr>
                <w:b/>
                <w:sz w:val="24"/>
                <w:szCs w:val="22"/>
              </w:rPr>
            </w:r>
            <w:r w:rsidRPr="00814582">
              <w:rPr>
                <w:b/>
                <w:sz w:val="24"/>
                <w:szCs w:val="22"/>
              </w:rPr>
              <w:fldChar w:fldCharType="separate"/>
            </w:r>
            <w:r w:rsidR="00C20694">
              <w:rPr>
                <w:b/>
                <w:sz w:val="24"/>
                <w:szCs w:val="22"/>
              </w:rPr>
              <w:t>[16]</w:t>
            </w:r>
            <w:r w:rsidRPr="00814582">
              <w:rPr>
                <w:b/>
                <w:sz w:val="24"/>
                <w:szCs w:val="22"/>
              </w:rPr>
              <w:fldChar w:fldCharType="end"/>
            </w:r>
          </w:p>
        </w:tc>
        <w:tc>
          <w:tcPr>
            <w:tcW w:w="2848" w:type="dxa"/>
            <w:vAlign w:val="center"/>
            <w:hideMark/>
          </w:tcPr>
          <w:p w14:paraId="3AF33206" w14:textId="77777777" w:rsidR="006427B9" w:rsidRPr="002C7907" w:rsidRDefault="006427B9" w:rsidP="004C0EAF">
            <w:pPr>
              <w:jc w:val="center"/>
              <w:rPr>
                <w:sz w:val="24"/>
                <w:szCs w:val="22"/>
              </w:rPr>
            </w:pPr>
            <w:r w:rsidRPr="002C7907">
              <w:rPr>
                <w:sz w:val="24"/>
                <w:szCs w:val="22"/>
              </w:rPr>
              <w:t>18600</w:t>
            </w:r>
          </w:p>
        </w:tc>
        <w:tc>
          <w:tcPr>
            <w:tcW w:w="2835" w:type="dxa"/>
            <w:vAlign w:val="center"/>
            <w:hideMark/>
          </w:tcPr>
          <w:p w14:paraId="1ED2ED65" w14:textId="77777777" w:rsidR="006427B9" w:rsidRPr="002C7907" w:rsidRDefault="006427B9" w:rsidP="004C0EAF">
            <w:pPr>
              <w:jc w:val="center"/>
              <w:rPr>
                <w:sz w:val="24"/>
                <w:szCs w:val="22"/>
              </w:rPr>
            </w:pPr>
            <w:r w:rsidRPr="002C7907">
              <w:rPr>
                <w:sz w:val="24"/>
                <w:szCs w:val="22"/>
              </w:rPr>
              <w:t>28894</w:t>
            </w:r>
          </w:p>
        </w:tc>
      </w:tr>
      <w:tr w:rsidR="006427B9" w:rsidRPr="002C7907" w14:paraId="58DA0A6C" w14:textId="77777777" w:rsidTr="004C0EAF">
        <w:trPr>
          <w:trHeight w:val="112"/>
          <w:jc w:val="center"/>
        </w:trPr>
        <w:tc>
          <w:tcPr>
            <w:tcW w:w="2397" w:type="dxa"/>
            <w:vAlign w:val="center"/>
            <w:hideMark/>
          </w:tcPr>
          <w:p w14:paraId="554F98E1" w14:textId="77777777" w:rsidR="006427B9" w:rsidRPr="002C7907" w:rsidRDefault="006427B9" w:rsidP="004C0EAF">
            <w:pPr>
              <w:jc w:val="left"/>
              <w:rPr>
                <w:sz w:val="24"/>
                <w:szCs w:val="22"/>
              </w:rPr>
            </w:pPr>
            <w:r w:rsidRPr="002C7907">
              <w:rPr>
                <w:sz w:val="24"/>
                <w:szCs w:val="22"/>
              </w:rPr>
              <w:t xml:space="preserve">2011, Lorenz </w:t>
            </w:r>
            <w:r w:rsidRPr="00814582">
              <w:rPr>
                <w:b/>
                <w:sz w:val="24"/>
                <w:szCs w:val="22"/>
              </w:rPr>
              <w:fldChar w:fldCharType="begin"/>
            </w:r>
            <w:r w:rsidRPr="00814582">
              <w:rPr>
                <w:b/>
                <w:sz w:val="24"/>
                <w:szCs w:val="22"/>
              </w:rPr>
              <w:instrText xml:space="preserve"> REF _Ref533090865 \r \h  \* MERGEFORMAT </w:instrText>
            </w:r>
            <w:r w:rsidRPr="00814582">
              <w:rPr>
                <w:b/>
                <w:sz w:val="24"/>
                <w:szCs w:val="22"/>
              </w:rPr>
            </w:r>
            <w:r w:rsidRPr="00814582">
              <w:rPr>
                <w:b/>
                <w:sz w:val="24"/>
                <w:szCs w:val="22"/>
              </w:rPr>
              <w:fldChar w:fldCharType="separate"/>
            </w:r>
            <w:r w:rsidR="00C20694">
              <w:rPr>
                <w:b/>
                <w:sz w:val="24"/>
                <w:szCs w:val="22"/>
              </w:rPr>
              <w:t>[17]</w:t>
            </w:r>
            <w:r w:rsidRPr="00814582">
              <w:rPr>
                <w:b/>
                <w:sz w:val="24"/>
                <w:szCs w:val="22"/>
              </w:rPr>
              <w:fldChar w:fldCharType="end"/>
            </w:r>
          </w:p>
        </w:tc>
        <w:tc>
          <w:tcPr>
            <w:tcW w:w="2848" w:type="dxa"/>
            <w:vAlign w:val="center"/>
            <w:hideMark/>
          </w:tcPr>
          <w:p w14:paraId="69A8CED2" w14:textId="77777777" w:rsidR="006427B9" w:rsidRPr="002C7907" w:rsidRDefault="006427B9" w:rsidP="004C0EAF">
            <w:pPr>
              <w:jc w:val="center"/>
              <w:rPr>
                <w:sz w:val="24"/>
                <w:szCs w:val="22"/>
              </w:rPr>
            </w:pPr>
            <w:r w:rsidRPr="002C7907">
              <w:rPr>
                <w:sz w:val="24"/>
                <w:szCs w:val="22"/>
              </w:rPr>
              <w:t>4200</w:t>
            </w:r>
          </w:p>
        </w:tc>
        <w:tc>
          <w:tcPr>
            <w:tcW w:w="2835" w:type="dxa"/>
            <w:vAlign w:val="center"/>
            <w:hideMark/>
          </w:tcPr>
          <w:p w14:paraId="0C133B63" w14:textId="77777777" w:rsidR="006427B9" w:rsidRPr="002C7907" w:rsidRDefault="006427B9" w:rsidP="004C0EAF">
            <w:pPr>
              <w:jc w:val="center"/>
              <w:rPr>
                <w:sz w:val="24"/>
                <w:szCs w:val="22"/>
              </w:rPr>
            </w:pPr>
            <w:r w:rsidRPr="002C7907">
              <w:rPr>
                <w:sz w:val="24"/>
                <w:szCs w:val="22"/>
              </w:rPr>
              <w:t>4000, 5756</w:t>
            </w:r>
          </w:p>
        </w:tc>
      </w:tr>
    </w:tbl>
    <w:p w14:paraId="0587E7CA" w14:textId="77777777" w:rsidR="00F53CDE" w:rsidRDefault="00F53CDE" w:rsidP="006427B9">
      <w:pPr>
        <w:spacing w:before="240" w:after="240" w:line="360" w:lineRule="auto"/>
        <w:ind w:firstLine="709"/>
        <w:rPr>
          <w:szCs w:val="22"/>
        </w:rPr>
      </w:pPr>
    </w:p>
    <w:p w14:paraId="314BA8A3" w14:textId="28BEF6F5" w:rsidR="006427B9" w:rsidRDefault="006427B9" w:rsidP="009339CB">
      <w:pPr>
        <w:spacing w:before="240" w:after="240" w:line="360" w:lineRule="auto"/>
        <w:ind w:firstLine="709"/>
        <w:rPr>
          <w:szCs w:val="22"/>
        </w:rPr>
      </w:pPr>
      <w:r>
        <w:rPr>
          <w:szCs w:val="22"/>
        </w:rPr>
        <w:t xml:space="preserve">Toutefois, un fonctionnement loin des vitesses critiques n’est pas toujours suffisant pour éviter l’apparition de l’instabilité due à l’effet Morton. Par exemple, dans le cas du rotor de  </w:t>
      </w:r>
      <w:r w:rsidRPr="001B5D42">
        <w:rPr>
          <w:rFonts w:asciiTheme="minorHAnsi" w:hAnsiTheme="minorHAnsi"/>
        </w:rPr>
        <w:t>Schmied</w:t>
      </w:r>
      <w:r>
        <w:rPr>
          <w:b/>
          <w:sz w:val="20"/>
          <w:szCs w:val="22"/>
        </w:rPr>
        <w:t xml:space="preserve"> </w:t>
      </w:r>
      <w:r>
        <w:rPr>
          <w:b/>
          <w:sz w:val="20"/>
          <w:szCs w:val="22"/>
        </w:rPr>
        <w:fldChar w:fldCharType="begin"/>
      </w:r>
      <w:r>
        <w:rPr>
          <w:b/>
          <w:sz w:val="20"/>
          <w:szCs w:val="22"/>
        </w:rPr>
        <w:instrText xml:space="preserve"> REF _Ref533090559 \r \h </w:instrText>
      </w:r>
      <w:r>
        <w:rPr>
          <w:b/>
          <w:sz w:val="20"/>
          <w:szCs w:val="22"/>
        </w:rPr>
      </w:r>
      <w:r>
        <w:rPr>
          <w:b/>
          <w:sz w:val="20"/>
          <w:szCs w:val="22"/>
        </w:rPr>
        <w:fldChar w:fldCharType="separate"/>
      </w:r>
      <w:r w:rsidR="00C20694">
        <w:rPr>
          <w:b/>
          <w:sz w:val="20"/>
          <w:szCs w:val="22"/>
        </w:rPr>
        <w:t>[16]</w:t>
      </w:r>
      <w:r>
        <w:rPr>
          <w:b/>
          <w:sz w:val="20"/>
          <w:szCs w:val="22"/>
        </w:rPr>
        <w:fldChar w:fldCharType="end"/>
      </w:r>
      <w:r>
        <w:rPr>
          <w:szCs w:val="22"/>
        </w:rPr>
        <w:t>, l’instabilité apparait malgré l’écart entre la vitesse de rotation (18600 tr/min) et la vitesse critique du rotor (28894</w:t>
      </w:r>
      <w:r w:rsidRPr="002D69F0">
        <w:rPr>
          <w:szCs w:val="22"/>
        </w:rPr>
        <w:t xml:space="preserve"> </w:t>
      </w:r>
      <w:r>
        <w:rPr>
          <w:szCs w:val="22"/>
        </w:rPr>
        <w:t>tr/min) et le faible niveau vibratoire. Dans ce cas, la dissipation de l’énergie par le cisaillement visqueux est importante et l’instabilité est pilotée en grande partie par le coefficient</w:t>
      </w:r>
      <m:oMath>
        <m:r>
          <w:rPr>
            <w:rFonts w:ascii="Cambria Math" w:hAnsi="Cambria Math"/>
            <w:szCs w:val="22"/>
          </w:rPr>
          <m:t xml:space="preserve"> </m:t>
        </m:r>
        <m:r>
          <m:rPr>
            <m:sty m:val="bi"/>
          </m:rPr>
          <w:rPr>
            <w:rFonts w:ascii="Cambria Math" w:hAnsi="Cambria Math"/>
            <w:szCs w:val="22"/>
          </w:rPr>
          <m:t>B</m:t>
        </m:r>
      </m:oMath>
      <w:r>
        <w:rPr>
          <w:szCs w:val="22"/>
        </w:rPr>
        <w:t>. Pour corriger cette instabilité, Schmied et al. ont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coefficients </w:t>
      </w:r>
      <m:oMath>
        <m:r>
          <m:rPr>
            <m:sty m:val="bi"/>
          </m:rPr>
          <w:rPr>
            <w:rFonts w:ascii="Cambria Math" w:hAnsi="Cambria Math"/>
            <w:szCs w:val="22"/>
          </w:rPr>
          <m:t xml:space="preserve">B </m:t>
        </m:r>
      </m:oMath>
      <w:r w:rsidRPr="002D69F0">
        <w:rPr>
          <w:szCs w:val="22"/>
        </w:rPr>
        <w:t>et</w:t>
      </w:r>
      <m:oMath>
        <m:r>
          <m:rPr>
            <m:sty m:val="bi"/>
          </m:rPr>
          <w:rPr>
            <w:rFonts w:ascii="Cambria Math" w:hAnsi="Cambria Math"/>
            <w:szCs w:val="22"/>
          </w:rPr>
          <m:t xml:space="preserve"> C</m:t>
        </m:r>
      </m:oMath>
      <w:r>
        <w:rPr>
          <w:szCs w:val="22"/>
        </w:rPr>
        <w:t>.</w:t>
      </w:r>
    </w:p>
    <w:p w14:paraId="4114EE3E" w14:textId="77777777" w:rsidR="009339CB" w:rsidRDefault="009339CB" w:rsidP="009339CB">
      <w:pPr>
        <w:spacing w:before="240" w:after="240" w:line="360" w:lineRule="auto"/>
        <w:rPr>
          <w:szCs w:val="22"/>
        </w:rPr>
      </w:pPr>
    </w:p>
    <w:p w14:paraId="0A8970B1" w14:textId="77777777" w:rsidR="000E4C36" w:rsidRPr="00A548E9" w:rsidRDefault="000E4C36" w:rsidP="004206C4">
      <w:pPr>
        <w:pStyle w:val="Titre2"/>
        <w:spacing w:after="240"/>
        <w:ind w:left="708" w:hanging="578"/>
      </w:pPr>
      <w:bookmarkStart w:id="2839" w:name="_Toc536800446"/>
      <w:r>
        <w:t>Conclusion</w:t>
      </w:r>
      <w:bookmarkEnd w:id="2839"/>
    </w:p>
    <w:p w14:paraId="7A3F580B" w14:textId="77777777" w:rsidR="00F53CDE" w:rsidRDefault="00F53CDE" w:rsidP="00F53CDE">
      <w:pPr>
        <w:spacing w:before="120" w:line="360" w:lineRule="auto"/>
        <w:ind w:firstLine="709"/>
        <w:rPr>
          <w:sz w:val="23"/>
          <w:szCs w:val="23"/>
        </w:rPr>
      </w:pPr>
      <w:r>
        <w:rPr>
          <w:sz w:val="23"/>
          <w:szCs w:val="23"/>
        </w:rPr>
        <w:t xml:space="preserve">Ce chapitre a présenté la méthode d’analyse de la stabilité de l’effet Morton avec deux approches différentes et a illustré son application aux deux configurations du </w:t>
      </w:r>
      <w:r>
        <w:rPr>
          <w:noProof/>
          <w:lang w:eastAsia="zh-CN"/>
        </w:rPr>
        <w:t>banc de l’effet Morton</w:t>
      </w:r>
      <w:r>
        <w:rPr>
          <w:sz w:val="23"/>
          <w:szCs w:val="23"/>
        </w:rPr>
        <w:t xml:space="preserve">. Les résultats des analyses sur le rotor court de 430mm permettent de décrypter le comportement stable du banc qui est présenté dans le chapitre précédant. Puis, les analyses sur le rotor long de 700mm permettent de mettre en évidence l’instabilité due à  l’effet Morton lorsque l’amplitude du balourd total dépasse 220 g.mm. </w:t>
      </w:r>
    </w:p>
    <w:p w14:paraId="6B21AA1C" w14:textId="77777777" w:rsidR="00F53CDE" w:rsidRPr="00236503" w:rsidRDefault="00F53CDE" w:rsidP="00F53CDE">
      <w:pPr>
        <w:spacing w:before="120" w:line="360" w:lineRule="auto"/>
        <w:ind w:firstLine="709"/>
        <w:rPr>
          <w:szCs w:val="22"/>
        </w:rPr>
      </w:pPr>
      <w:r>
        <w:rPr>
          <w:sz w:val="23"/>
          <w:szCs w:val="23"/>
        </w:rPr>
        <w:t xml:space="preserve">En outre, les techniques pour éviter l’instabilité due à l’effet Morton sont présentées en s’appuyant sur l’analyse des coefficients d’influence responsables de la stabilité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w:t>
      </w:r>
      <w:r>
        <w:rPr>
          <w:szCs w:val="22"/>
        </w:rPr>
        <w:lastRenderedPageBreak/>
        <w:t>paramètres qui influent directement sur l’amplitude de ce coefficient comme leviers permettant de réduire le risque d’instabilité. Cependant, les contraintes de conception, d’exploitation et financière ne permettent pas toujours d’agir librement sur le coefficient 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2840" w:name="_Toc536800447"/>
      <w:r w:rsidRPr="005B6FDA">
        <w:lastRenderedPageBreak/>
        <w:t>Conclusion</w:t>
      </w:r>
      <w:r w:rsidR="005C2433" w:rsidRPr="005B6FDA">
        <w:t xml:space="preserve"> générale</w:t>
      </w:r>
      <w:bookmarkEnd w:id="2840"/>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1AA85BED"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Fischer-Burmeister-Newton-Schur</w:t>
      </w:r>
      <w:r w:rsidR="00AE5259">
        <w:rPr>
          <w:szCs w:val="22"/>
        </w:rPr>
        <w:t xml:space="preserve"> </w:t>
      </w:r>
      <w:r w:rsidR="00AE5259" w:rsidRPr="00AE5259">
        <w:rPr>
          <w:b/>
          <w:szCs w:val="22"/>
        </w:rPr>
        <w:fldChar w:fldCharType="begin"/>
      </w:r>
      <w:r w:rsidR="00AE5259" w:rsidRPr="00AE5259">
        <w:rPr>
          <w:b/>
          <w:szCs w:val="22"/>
        </w:rPr>
        <w:instrText xml:space="preserve"> REF _Ref536784853 \r \h </w:instrText>
      </w:r>
      <w:r w:rsidR="00AE5259">
        <w:rPr>
          <w:b/>
          <w:szCs w:val="22"/>
        </w:rPr>
        <w:instrText xml:space="preserve"> \* MERGEFORMAT </w:instrText>
      </w:r>
      <w:r w:rsidR="00AE5259" w:rsidRPr="00AE5259">
        <w:rPr>
          <w:b/>
          <w:szCs w:val="22"/>
        </w:rPr>
      </w:r>
      <w:r w:rsidR="00AE5259" w:rsidRPr="00AE5259">
        <w:rPr>
          <w:b/>
          <w:szCs w:val="22"/>
        </w:rPr>
        <w:fldChar w:fldCharType="separate"/>
      </w:r>
      <w:r w:rsidR="00C20694">
        <w:rPr>
          <w:b/>
          <w:szCs w:val="22"/>
        </w:rPr>
        <w:t>[35]</w:t>
      </w:r>
      <w:r w:rsidR="00AE5259" w:rsidRPr="00AE525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A42EA0"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C20694">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36B6EF69"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C20694">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2841" w:name="_Annexe_A_:"/>
      <w:bookmarkStart w:id="2842" w:name="_Ref535938142"/>
      <w:bookmarkStart w:id="2843" w:name="_Toc536800448"/>
      <w:bookmarkEnd w:id="2841"/>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2842"/>
      <w:bookmarkEnd w:id="2843"/>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565C49B8" w:rsidR="007B25CC" w:rsidRPr="005320DE" w:rsidRDefault="005320DE" w:rsidP="005320DE">
      <w:pPr>
        <w:pStyle w:val="Lgende"/>
        <w:jc w:val="center"/>
        <w:rPr>
          <w:rFonts w:eastAsia="Times New Roman" w:cs="Times New Roman"/>
          <w:i w:val="0"/>
          <w:iCs w:val="0"/>
          <w:color w:val="auto"/>
          <w:sz w:val="22"/>
          <w:szCs w:val="20"/>
          <w:lang w:eastAsia="fr-FR"/>
        </w:rPr>
      </w:pPr>
      <w:bookmarkStart w:id="2844" w:name="_Ref536127479"/>
      <w:bookmarkStart w:id="2845" w:name="_Toc536800573"/>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2844"/>
      <w:r w:rsidR="007B25CC" w:rsidRPr="005320DE">
        <w:rPr>
          <w:rFonts w:eastAsia="Times New Roman" w:cs="Times New Roman"/>
          <w:i w:val="0"/>
          <w:iCs w:val="0"/>
          <w:color w:val="auto"/>
          <w:sz w:val="22"/>
          <w:szCs w:val="20"/>
          <w:lang w:eastAsia="fr-FR"/>
        </w:rPr>
        <w:t>: Le patin incliné 1D</w:t>
      </w:r>
      <w:bookmarkEnd w:id="2845"/>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66EC4C1"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C20694" w:rsidRPr="00C20694">
        <w:rPr>
          <w:b/>
          <w:iCs/>
        </w:rPr>
        <w:t>Figure A</w:t>
      </w:r>
      <w:r w:rsidR="00C20694" w:rsidRPr="00C20694">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C20694">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C20694" w:rsidRPr="00C20694">
        <w:rPr>
          <w:b/>
          <w:iCs/>
        </w:rPr>
        <w:t>Tableau A</w:t>
      </w:r>
      <w:r w:rsidR="00C20694" w:rsidRPr="00C20694">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034DFE5"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2846" w:name="_Ref536128481"/>
      <w:bookmarkStart w:id="2847" w:name="_Toc536800614"/>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846"/>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2847"/>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2848" w:name="_Toc536800449"/>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2848"/>
    </w:p>
    <w:p w14:paraId="19E14244" w14:textId="6A3945DF"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C20694" w:rsidRPr="00C20694">
        <w:rPr>
          <w:b/>
          <w:iCs/>
        </w:rPr>
        <w:t>Figure A.1</w:t>
      </w:r>
      <w:r w:rsidR="00C20694" w:rsidRPr="00C20694">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C20694">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C20694">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4605524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2849" w:name="_Ref536129341"/>
      <w:bookmarkStart w:id="2850" w:name="_Toc536800574"/>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849"/>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2850"/>
    </w:p>
    <w:p w14:paraId="4DB9B1F6" w14:textId="04161132"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C20694">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66514F"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66514F"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41EC1DF5"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C20694" w:rsidRPr="00C20694">
        <w:rPr>
          <w:b/>
          <w:iCs/>
        </w:rPr>
        <w:t xml:space="preserve">Figure </w:t>
      </w:r>
      <w:r w:rsidR="00C20694" w:rsidRPr="00C20694">
        <w:rPr>
          <w:b/>
          <w:iCs/>
          <w:noProof/>
        </w:rPr>
        <w:t>A.1</w:t>
      </w:r>
      <w:r w:rsidR="00C20694" w:rsidRPr="00C20694">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C20694" w:rsidRPr="00C20694">
        <w:rPr>
          <w:b/>
          <w:iCs/>
        </w:rPr>
        <w:t xml:space="preserve">Figure </w:t>
      </w:r>
      <w:r w:rsidR="00C20694" w:rsidRPr="00C20694">
        <w:rPr>
          <w:b/>
          <w:iCs/>
          <w:noProof/>
        </w:rPr>
        <w:t>A.1</w:t>
      </w:r>
      <w:r w:rsidR="00C20694" w:rsidRPr="00C20694">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C20694">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2851" w:name="_Ref536008842"/>
            <w:r w:rsidRPr="005600FC">
              <w:rPr>
                <w:rFonts w:ascii="Times New Roman" w:eastAsia="Times New Roman" w:hAnsi="Times New Roman"/>
                <w:b/>
                <w:iCs w:val="0"/>
                <w:color w:val="auto"/>
                <w:sz w:val="22"/>
                <w:szCs w:val="22"/>
                <w:lang w:eastAsia="fr-FR"/>
              </w:rPr>
              <w:t xml:space="preserve"> </w:t>
            </w:r>
            <w:bookmarkEnd w:id="2851"/>
          </w:p>
        </w:tc>
      </w:tr>
    </w:tbl>
    <w:p w14:paraId="77CC97C1" w14:textId="4B398F3F" w:rsidR="00E50D48" w:rsidRDefault="00011BBC" w:rsidP="00360184">
      <w:pPr>
        <w:spacing w:before="120" w:line="360" w:lineRule="auto"/>
      </w:pPr>
      <w:r w:rsidRPr="00011BBC">
        <w:t xml:space="preserve">où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54C1241A"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C20694" w:rsidRPr="00C20694">
        <w:rPr>
          <w:b/>
        </w:rPr>
        <w:t xml:space="preserve">Figure </w:t>
      </w:r>
      <w:r w:rsidR="00C20694" w:rsidRPr="00C20694">
        <w:rPr>
          <w:b/>
          <w:noProof/>
        </w:rPr>
        <w:t>A.1</w:t>
      </w:r>
      <w:r w:rsidR="00C20694" w:rsidRPr="00C20694">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C20694" w:rsidRPr="00C20694">
        <w:rPr>
          <w:b/>
        </w:rPr>
        <w:t xml:space="preserve">Figure </w:t>
      </w:r>
      <w:r w:rsidR="00C20694" w:rsidRPr="00C20694">
        <w:rPr>
          <w:b/>
          <w:noProof/>
        </w:rPr>
        <w:t>A.1</w:t>
      </w:r>
      <w:r w:rsidR="00C20694" w:rsidRPr="00C20694">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C20694">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2"/>
                          <a:stretch>
                            <a:fillRect/>
                          </a:stretch>
                        </pic:blipFill>
                        <pic:spPr>
                          <a:xfrm>
                            <a:off x="0" y="0"/>
                            <a:ext cx="5130401" cy="2334134"/>
                          </a:xfrm>
                          <a:prstGeom prst="rect">
                            <a:avLst/>
                          </a:prstGeom>
                        </pic:spPr>
                      </pic:pic>
                    </a:graphicData>
                  </a:graphic>
                </wp:inline>
              </w:drawing>
            </w:r>
          </w:p>
        </w:tc>
      </w:tr>
    </w:tbl>
    <w:p w14:paraId="78233F30" w14:textId="0C37B0C2" w:rsidR="00884AF9" w:rsidRPr="00476664" w:rsidRDefault="00DB2555" w:rsidP="00476664">
      <w:pPr>
        <w:spacing w:after="240"/>
        <w:jc w:val="center"/>
      </w:pPr>
      <w:bookmarkStart w:id="2852" w:name="_Ref536129823"/>
      <w:bookmarkStart w:id="2853" w:name="_Toc53680057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2852"/>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2853"/>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zh-CN"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3"/>
                          <a:stretch>
                            <a:fillRect/>
                          </a:stretch>
                        </pic:blipFill>
                        <pic:spPr>
                          <a:xfrm>
                            <a:off x="0" y="0"/>
                            <a:ext cx="5034451" cy="2520000"/>
                          </a:xfrm>
                          <a:prstGeom prst="rect">
                            <a:avLst/>
                          </a:prstGeom>
                        </pic:spPr>
                      </pic:pic>
                    </a:graphicData>
                  </a:graphic>
                </wp:inline>
              </w:drawing>
            </w:r>
          </w:p>
        </w:tc>
      </w:tr>
    </w:tbl>
    <w:p w14:paraId="4A35B6B8" w14:textId="2AE62B00" w:rsidR="00597CA8" w:rsidRPr="00476664" w:rsidRDefault="00DB2555" w:rsidP="00597CA8">
      <w:pPr>
        <w:spacing w:after="240"/>
        <w:jc w:val="center"/>
      </w:pPr>
      <w:bookmarkStart w:id="2854" w:name="_Ref536129824"/>
      <w:bookmarkStart w:id="2855" w:name="_Toc53680057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3</w:t>
      </w:r>
      <w:r w:rsidR="0019727E">
        <w:rPr>
          <w:iCs/>
        </w:rPr>
        <w:fldChar w:fldCharType="end"/>
      </w:r>
      <w:bookmarkEnd w:id="2854"/>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2855"/>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5"/>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6A9782AC" w:rsidR="008D6358" w:rsidRPr="00597CA8" w:rsidRDefault="00DB2555" w:rsidP="00597CA8">
      <w:pPr>
        <w:pStyle w:val="MDPI51figurecaption"/>
        <w:ind w:left="0"/>
        <w:jc w:val="center"/>
        <w:rPr>
          <w:rFonts w:ascii="Calibri" w:hAnsi="Calibri"/>
          <w:color w:val="auto"/>
          <w:sz w:val="22"/>
          <w:lang w:val="fr-FR" w:eastAsia="fr-FR" w:bidi="ar-SA"/>
        </w:rPr>
      </w:pPr>
      <w:bookmarkStart w:id="2856" w:name="_Ref536129825"/>
      <w:bookmarkStart w:id="2857" w:name="_Toc536800577"/>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2856"/>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2857"/>
    </w:p>
    <w:p w14:paraId="377A807A" w14:textId="701C29A8" w:rsidR="00704E8C" w:rsidRDefault="00704E8C" w:rsidP="00E0308D">
      <w:pPr>
        <w:pStyle w:val="Titre2"/>
        <w:numPr>
          <w:ilvl w:val="1"/>
          <w:numId w:val="33"/>
        </w:numPr>
        <w:ind w:left="709"/>
        <w:rPr>
          <w:caps w:val="0"/>
        </w:rPr>
      </w:pPr>
      <w:bookmarkStart w:id="2858" w:name="_Toc536800450"/>
      <w:r w:rsidRPr="00704E8C">
        <w:rPr>
          <w:caps w:val="0"/>
        </w:rPr>
        <w:t>Discrétisation quand la température e</w:t>
      </w:r>
      <w:r>
        <w:rPr>
          <w:caps w:val="0"/>
        </w:rPr>
        <w:t xml:space="preserve">st approximée par des polynômes </w:t>
      </w:r>
      <w:r w:rsidRPr="00704E8C">
        <w:rPr>
          <w:caps w:val="0"/>
        </w:rPr>
        <w:t>de Legendre</w:t>
      </w:r>
      <w:bookmarkEnd w:id="2858"/>
    </w:p>
    <w:p w14:paraId="22E3DF65" w14:textId="77777777" w:rsidR="00583173" w:rsidRDefault="00583173" w:rsidP="00583173"/>
    <w:p w14:paraId="0F5336D7" w14:textId="1A9C75FC"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C20694">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C20694">
        <w:rPr>
          <w:b/>
        </w:rPr>
        <w:t>2.3.5.2</w:t>
      </w:r>
      <w:r w:rsidR="005224C7" w:rsidRPr="005224C7">
        <w:rPr>
          <w:b/>
        </w:rPr>
        <w:fldChar w:fldCharType="end"/>
      </w:r>
      <w:r w:rsidR="005224C7" w:rsidRPr="005224C7">
        <w:t>.</w:t>
      </w:r>
    </w:p>
    <w:p w14:paraId="5B885BE3" w14:textId="3DDA467F"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C20694" w:rsidRPr="00C20694">
        <w:rPr>
          <w:b/>
          <w:iCs/>
        </w:rPr>
        <w:t xml:space="preserve">Figure </w:t>
      </w:r>
      <w:r w:rsidR="00C20694" w:rsidRPr="00C20694">
        <w:rPr>
          <w:b/>
          <w:iCs/>
          <w:noProof/>
        </w:rPr>
        <w:t>A.2</w:t>
      </w:r>
      <w:r w:rsidR="00C20694" w:rsidRPr="00C20694">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C20694" w:rsidRPr="00C20694">
        <w:rPr>
          <w:b/>
          <w:iCs/>
        </w:rPr>
        <w:t xml:space="preserve">Figure </w:t>
      </w:r>
      <w:r w:rsidR="00C20694" w:rsidRPr="00C20694">
        <w:rPr>
          <w:b/>
          <w:iCs/>
          <w:noProof/>
        </w:rPr>
        <w:t>A.2</w:t>
      </w:r>
      <w:r w:rsidR="00C20694" w:rsidRPr="00C20694">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zh-CN"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36"/>
                          <a:stretch>
                            <a:fillRect/>
                          </a:stretch>
                        </pic:blipFill>
                        <pic:spPr>
                          <a:xfrm>
                            <a:off x="0" y="0"/>
                            <a:ext cx="5034450" cy="2520000"/>
                          </a:xfrm>
                          <a:prstGeom prst="rect">
                            <a:avLst/>
                          </a:prstGeom>
                        </pic:spPr>
                      </pic:pic>
                    </a:graphicData>
                  </a:graphic>
                </wp:inline>
              </w:drawing>
            </w:r>
          </w:p>
        </w:tc>
      </w:tr>
    </w:tbl>
    <w:p w14:paraId="2AC9D5AD" w14:textId="32BD64A2" w:rsidR="002654EB" w:rsidRPr="0054713D" w:rsidRDefault="00CB4979" w:rsidP="00504E0E">
      <w:pPr>
        <w:spacing w:after="240"/>
        <w:jc w:val="center"/>
      </w:pPr>
      <w:bookmarkStart w:id="2859" w:name="_Ref536130758"/>
      <w:bookmarkStart w:id="2860" w:name="_Toc53680057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w:t>
      </w:r>
      <w:r w:rsidR="0019727E">
        <w:rPr>
          <w:iCs/>
        </w:rPr>
        <w:fldChar w:fldCharType="end"/>
      </w:r>
      <w:bookmarkEnd w:id="2859"/>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2860"/>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7"/>
                          <a:stretch>
                            <a:fillRect/>
                          </a:stretch>
                        </pic:blipFill>
                        <pic:spPr>
                          <a:xfrm>
                            <a:off x="0" y="0"/>
                            <a:ext cx="5034451" cy="2520000"/>
                          </a:xfrm>
                          <a:prstGeom prst="rect">
                            <a:avLst/>
                          </a:prstGeom>
                        </pic:spPr>
                      </pic:pic>
                    </a:graphicData>
                  </a:graphic>
                </wp:inline>
              </w:drawing>
            </w:r>
          </w:p>
        </w:tc>
      </w:tr>
    </w:tbl>
    <w:p w14:paraId="2BBC01A6" w14:textId="301C0837" w:rsidR="002654EB" w:rsidRPr="00504E0E" w:rsidRDefault="00CB4979" w:rsidP="00504E0E">
      <w:pPr>
        <w:spacing w:after="240"/>
        <w:jc w:val="center"/>
      </w:pPr>
      <w:bookmarkStart w:id="2861" w:name="_Ref536130759"/>
      <w:bookmarkStart w:id="2862" w:name="_Ref524006384"/>
      <w:bookmarkStart w:id="2863" w:name="_Toc53680057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2861"/>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2862"/>
      <w:bookmarkEnd w:id="2863"/>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r w:rsidRPr="00397C0D">
        <w:t xml:space="preserve">où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700A0F7B"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C20694" w:rsidRPr="00C20694">
        <w:rPr>
          <w:b/>
        </w:rPr>
        <w:t xml:space="preserve">Figure </w:t>
      </w:r>
      <w:r w:rsidR="00C20694" w:rsidRPr="00C20694">
        <w:rPr>
          <w:b/>
          <w:noProof/>
        </w:rPr>
        <w:t>A.2</w:t>
      </w:r>
      <w:r w:rsidR="00C20694" w:rsidRPr="00C20694">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839D54E"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C20694" w:rsidRPr="00C20694">
        <w:rPr>
          <w:b/>
        </w:rPr>
        <w:t xml:space="preserve">Figure </w:t>
      </w:r>
      <w:r w:rsidR="00C20694" w:rsidRPr="00C20694">
        <w:rPr>
          <w:b/>
          <w:noProof/>
        </w:rPr>
        <w:t>A.2</w:t>
      </w:r>
      <w:r w:rsidR="00C20694" w:rsidRPr="00C20694">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113F753"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C20694" w:rsidRPr="00C20694">
        <w:rPr>
          <w:b/>
        </w:rPr>
        <w:t>Figure A.4</w:t>
      </w:r>
      <w:r w:rsidR="00C20694" w:rsidRPr="00C20694">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C20694" w:rsidRPr="00C20694">
        <w:rPr>
          <w:b/>
        </w:rPr>
        <w:t>Figure A.4</w:t>
      </w:r>
      <w:r w:rsidR="00C20694" w:rsidRPr="00C20694">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C20694">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C20694">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38"/>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9"/>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2740C411" w:rsidR="009564B9" w:rsidRPr="002B578E" w:rsidRDefault="00CB4979" w:rsidP="002B578E">
      <w:pPr>
        <w:pStyle w:val="MDPI51figurecaption"/>
        <w:ind w:left="0"/>
        <w:jc w:val="center"/>
        <w:rPr>
          <w:rFonts w:ascii="Calibri" w:hAnsi="Calibri"/>
          <w:color w:val="auto"/>
          <w:sz w:val="22"/>
          <w:lang w:val="fr-FR" w:eastAsia="fr-FR" w:bidi="ar-SA"/>
        </w:rPr>
      </w:pPr>
      <w:bookmarkStart w:id="2864" w:name="_Ref536130760"/>
      <w:bookmarkStart w:id="2865" w:name="_Ref524006726"/>
      <w:bookmarkStart w:id="2866" w:name="_Toc536800580"/>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864"/>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2865"/>
      <w:bookmarkEnd w:id="2866"/>
    </w:p>
    <w:p w14:paraId="11FDD87F" w14:textId="62A3C2F2" w:rsidR="009564B9" w:rsidRPr="00642BE2" w:rsidRDefault="00431295" w:rsidP="00E0308D">
      <w:pPr>
        <w:pStyle w:val="Titre2"/>
        <w:numPr>
          <w:ilvl w:val="1"/>
          <w:numId w:val="33"/>
        </w:numPr>
        <w:spacing w:after="240"/>
        <w:ind w:left="709" w:hanging="709"/>
        <w:rPr>
          <w:caps w:val="0"/>
        </w:rPr>
      </w:pPr>
      <w:bookmarkStart w:id="2867" w:name="_Toc536800451"/>
      <w:r w:rsidRPr="00431295">
        <w:rPr>
          <w:caps w:val="0"/>
        </w:rPr>
        <w:t xml:space="preserve">Comparaison </w:t>
      </w:r>
      <w:r>
        <w:rPr>
          <w:caps w:val="0"/>
        </w:rPr>
        <w:t>supplémentaires</w:t>
      </w:r>
      <w:r w:rsidRPr="00431295">
        <w:rPr>
          <w:caps w:val="0"/>
        </w:rPr>
        <w:t xml:space="preserve"> des résultats numériques</w:t>
      </w:r>
      <w:bookmarkEnd w:id="2867"/>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5B6072E3"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0"/>
                          <a:stretch>
                            <a:fillRect/>
                          </a:stretch>
                        </pic:blipFill>
                        <pic:spPr>
                          <a:xfrm>
                            <a:off x="0" y="0"/>
                            <a:ext cx="5034451" cy="2520000"/>
                          </a:xfrm>
                          <a:prstGeom prst="rect">
                            <a:avLst/>
                          </a:prstGeom>
                        </pic:spPr>
                      </pic:pic>
                    </a:graphicData>
                  </a:graphic>
                </wp:inline>
              </w:drawing>
            </w:r>
          </w:p>
        </w:tc>
      </w:tr>
    </w:tbl>
    <w:p w14:paraId="19985951" w14:textId="1677BA9F" w:rsidR="000E0221" w:rsidRPr="000E0221" w:rsidRDefault="00CB4979" w:rsidP="003341E1">
      <w:pPr>
        <w:spacing w:after="240"/>
        <w:jc w:val="center"/>
      </w:pPr>
      <w:bookmarkStart w:id="2868" w:name="_Ref536130802"/>
      <w:bookmarkStart w:id="2869" w:name="_Toc53680058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w:t>
      </w:r>
      <w:r w:rsidR="0019727E">
        <w:rPr>
          <w:iCs/>
        </w:rPr>
        <w:fldChar w:fldCharType="end"/>
      </w:r>
      <w:bookmarkEnd w:id="2868"/>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2869"/>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41"/>
                          <a:stretch>
                            <a:fillRect/>
                          </a:stretch>
                        </pic:blipFill>
                        <pic:spPr>
                          <a:xfrm>
                            <a:off x="0" y="0"/>
                            <a:ext cx="5037779" cy="2520000"/>
                          </a:xfrm>
                          <a:prstGeom prst="rect">
                            <a:avLst/>
                          </a:prstGeom>
                        </pic:spPr>
                      </pic:pic>
                    </a:graphicData>
                  </a:graphic>
                </wp:inline>
              </w:drawing>
            </w:r>
          </w:p>
        </w:tc>
      </w:tr>
    </w:tbl>
    <w:p w14:paraId="1E0F4939" w14:textId="07761173" w:rsidR="003341E1" w:rsidRPr="000E0221" w:rsidRDefault="00CB4979" w:rsidP="003341E1">
      <w:pPr>
        <w:spacing w:after="240"/>
        <w:jc w:val="center"/>
      </w:pPr>
      <w:bookmarkStart w:id="2870" w:name="_Ref536130851"/>
      <w:bookmarkStart w:id="2871" w:name="_Toc53680058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2870"/>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2871"/>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zh-CN"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2"/>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045B5C78" w:rsidR="00BE2B11" w:rsidRPr="00204FF6" w:rsidRDefault="00CB4979" w:rsidP="00204FF6">
      <w:pPr>
        <w:pStyle w:val="MDPI51figurecaption"/>
        <w:ind w:left="0"/>
        <w:jc w:val="center"/>
        <w:rPr>
          <w:rFonts w:ascii="Calibri" w:hAnsi="Calibri"/>
          <w:color w:val="auto"/>
          <w:sz w:val="22"/>
          <w:lang w:val="fr-FR" w:eastAsia="fr-FR" w:bidi="ar-SA"/>
        </w:rPr>
      </w:pPr>
      <w:bookmarkStart w:id="2872" w:name="_Ref536130807"/>
      <w:bookmarkStart w:id="2873" w:name="_Toc536800583"/>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872"/>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2873"/>
    </w:p>
    <w:p w14:paraId="4DEF08C2" w14:textId="55BA0C27"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C20694" w:rsidRPr="00C20694">
        <w:rPr>
          <w:b/>
        </w:rPr>
        <w:t xml:space="preserve">Figure </w:t>
      </w:r>
      <w:r w:rsidR="00C20694" w:rsidRPr="00C20694">
        <w:rPr>
          <w:b/>
          <w:noProof/>
        </w:rPr>
        <w:t>A.3</w:t>
      </w:r>
      <w:r w:rsidR="00C20694" w:rsidRPr="00C20694">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06A4194E"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C20694" w:rsidRPr="00C20694">
        <w:rPr>
          <w:b/>
        </w:rPr>
        <w:t>Figure A.4</w:t>
      </w:r>
      <w:r w:rsidR="00C20694" w:rsidRPr="00C20694">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C20694" w:rsidRPr="00C20694">
        <w:rPr>
          <w:b/>
        </w:rPr>
        <w:t>Figure A.4</w:t>
      </w:r>
      <w:r w:rsidR="00C20694" w:rsidRPr="00C20694">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C20694">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C20694">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4"/>
                          <a:stretch>
                            <a:fillRect/>
                          </a:stretch>
                        </pic:blipFill>
                        <pic:spPr>
                          <a:xfrm>
                            <a:off x="0" y="0"/>
                            <a:ext cx="5034451" cy="2520000"/>
                          </a:xfrm>
                          <a:prstGeom prst="rect">
                            <a:avLst/>
                          </a:prstGeom>
                        </pic:spPr>
                      </pic:pic>
                    </a:graphicData>
                  </a:graphic>
                </wp:inline>
              </w:drawing>
            </w:r>
          </w:p>
        </w:tc>
      </w:tr>
    </w:tbl>
    <w:p w14:paraId="335D2FCF" w14:textId="5C9C0CF4" w:rsidR="00DE6A39" w:rsidRPr="00DE6A39" w:rsidRDefault="00CB4979" w:rsidP="00DE6A39">
      <w:pPr>
        <w:spacing w:after="240"/>
        <w:jc w:val="center"/>
      </w:pPr>
      <w:bookmarkStart w:id="2874" w:name="_Ref536130944"/>
      <w:bookmarkStart w:id="2875" w:name="_Toc536800584"/>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4</w:t>
      </w:r>
      <w:r w:rsidR="009F566C">
        <w:rPr>
          <w:noProof/>
        </w:rPr>
        <w:fldChar w:fldCharType="end"/>
      </w:r>
      <w:bookmarkEnd w:id="2874"/>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875"/>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zh-CN"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45"/>
                          <a:stretch>
                            <a:fillRect/>
                          </a:stretch>
                        </pic:blipFill>
                        <pic:spPr>
                          <a:xfrm>
                            <a:off x="0" y="0"/>
                            <a:ext cx="5034451" cy="2520000"/>
                          </a:xfrm>
                          <a:prstGeom prst="rect">
                            <a:avLst/>
                          </a:prstGeom>
                        </pic:spPr>
                      </pic:pic>
                    </a:graphicData>
                  </a:graphic>
                </wp:inline>
              </w:drawing>
            </w:r>
          </w:p>
        </w:tc>
      </w:tr>
    </w:tbl>
    <w:p w14:paraId="6C6B00EE" w14:textId="557471EB" w:rsidR="00DE6A39" w:rsidRPr="000E0221" w:rsidRDefault="00CB4979" w:rsidP="00DE6A39">
      <w:pPr>
        <w:spacing w:after="240"/>
        <w:jc w:val="center"/>
      </w:pPr>
      <w:bookmarkStart w:id="2876" w:name="_Ref536130958"/>
      <w:bookmarkStart w:id="2877" w:name="_Toc53680058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5</w:t>
      </w:r>
      <w:r w:rsidR="0019727E">
        <w:rPr>
          <w:iCs/>
        </w:rPr>
        <w:fldChar w:fldCharType="end"/>
      </w:r>
      <w:bookmarkEnd w:id="2876"/>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877"/>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6"/>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7"/>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E823D31" w:rsidR="003D420D" w:rsidRPr="00F15DE2" w:rsidRDefault="00CB4979" w:rsidP="00F15DE2">
      <w:pPr>
        <w:pStyle w:val="MDPI51figurecaption"/>
        <w:ind w:left="0"/>
        <w:jc w:val="center"/>
        <w:rPr>
          <w:rFonts w:ascii="Calibri" w:hAnsi="Calibri"/>
          <w:color w:val="auto"/>
          <w:sz w:val="22"/>
          <w:lang w:val="fr-FR" w:eastAsia="fr-FR" w:bidi="ar-SA"/>
        </w:rPr>
      </w:pPr>
      <w:bookmarkStart w:id="2878" w:name="_Ref536130965"/>
      <w:bookmarkStart w:id="2879" w:name="_Toc536800586"/>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2878"/>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2879"/>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446564D"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zh-CN"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8"/>
                          <a:stretch>
                            <a:fillRect/>
                          </a:stretch>
                        </pic:blipFill>
                        <pic:spPr>
                          <a:xfrm>
                            <a:off x="0" y="0"/>
                            <a:ext cx="5032234" cy="2520000"/>
                          </a:xfrm>
                          <a:prstGeom prst="rect">
                            <a:avLst/>
                          </a:prstGeom>
                        </pic:spPr>
                      </pic:pic>
                    </a:graphicData>
                  </a:graphic>
                </wp:inline>
              </w:drawing>
            </w:r>
          </w:p>
        </w:tc>
      </w:tr>
    </w:tbl>
    <w:p w14:paraId="524286A0" w14:textId="2A3D36CD" w:rsidR="00EE0949" w:rsidRPr="00EE0949" w:rsidRDefault="00CB4979" w:rsidP="00EE0949">
      <w:pPr>
        <w:spacing w:after="240"/>
        <w:jc w:val="center"/>
      </w:pPr>
      <w:bookmarkStart w:id="2880" w:name="_Ref536131451"/>
      <w:bookmarkStart w:id="2881" w:name="_Toc536800587"/>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7</w:t>
      </w:r>
      <w:r w:rsidR="0019727E">
        <w:rPr>
          <w:iCs/>
        </w:rPr>
        <w:fldChar w:fldCharType="end"/>
      </w:r>
      <w:bookmarkEnd w:id="2880"/>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2881"/>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9"/>
                          <a:stretch>
                            <a:fillRect/>
                          </a:stretch>
                        </pic:blipFill>
                        <pic:spPr>
                          <a:xfrm>
                            <a:off x="0" y="0"/>
                            <a:ext cx="5032234" cy="2520000"/>
                          </a:xfrm>
                          <a:prstGeom prst="rect">
                            <a:avLst/>
                          </a:prstGeom>
                        </pic:spPr>
                      </pic:pic>
                    </a:graphicData>
                  </a:graphic>
                </wp:inline>
              </w:drawing>
            </w:r>
          </w:p>
        </w:tc>
      </w:tr>
    </w:tbl>
    <w:p w14:paraId="4D25DFD0" w14:textId="1E80A905" w:rsidR="00EF11D5" w:rsidRPr="00EE0949" w:rsidRDefault="00CB4979" w:rsidP="00EF11D5">
      <w:pPr>
        <w:spacing w:after="240"/>
        <w:jc w:val="center"/>
      </w:pPr>
      <w:bookmarkStart w:id="2882" w:name="_Ref536131452"/>
      <w:bookmarkStart w:id="2883" w:name="_Toc53680058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8</w:t>
      </w:r>
      <w:r w:rsidR="0019727E">
        <w:rPr>
          <w:iCs/>
        </w:rPr>
        <w:fldChar w:fldCharType="end"/>
      </w:r>
      <w:bookmarkEnd w:id="2882"/>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2883"/>
    </w:p>
    <w:p w14:paraId="0E50FBCB" w14:textId="639A9298"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r w:rsidR="00A60C7D">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18A21E6"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C20694" w:rsidRPr="00C20694">
        <w:rPr>
          <w:b/>
        </w:rPr>
        <w:t>Figure A.4</w:t>
      </w:r>
      <w:r w:rsidR="00C20694" w:rsidRPr="00C20694">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C20694" w:rsidRPr="00C20694">
        <w:rPr>
          <w:b/>
        </w:rPr>
        <w:t>Figure A.4</w:t>
      </w:r>
      <w:r w:rsidR="00C20694" w:rsidRPr="00C20694">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C20694">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C20694">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0BEC3CA8" w:rsidR="00DC6D7F" w:rsidRPr="00EE0949" w:rsidRDefault="00CB4979" w:rsidP="00DC6D7F">
      <w:pPr>
        <w:spacing w:after="240"/>
        <w:jc w:val="center"/>
      </w:pPr>
      <w:bookmarkStart w:id="2884" w:name="_Ref536131453"/>
      <w:bookmarkStart w:id="2885" w:name="_Toc53680058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9</w:t>
      </w:r>
      <w:r w:rsidR="0019727E">
        <w:rPr>
          <w:iCs/>
        </w:rPr>
        <w:fldChar w:fldCharType="end"/>
      </w:r>
      <w:bookmarkEnd w:id="2884"/>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885"/>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19221419" w:rsidR="00DC6D7F" w:rsidRPr="00EE0949" w:rsidRDefault="00CB4979" w:rsidP="00DC6D7F">
      <w:pPr>
        <w:spacing w:after="240"/>
        <w:jc w:val="center"/>
      </w:pPr>
      <w:bookmarkStart w:id="2886" w:name="_Ref536131454"/>
      <w:bookmarkStart w:id="2887" w:name="_Toc53680059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10</w:t>
      </w:r>
      <w:r w:rsidR="0019727E">
        <w:rPr>
          <w:iCs/>
        </w:rPr>
        <w:fldChar w:fldCharType="end"/>
      </w:r>
      <w:bookmarkEnd w:id="2886"/>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887"/>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888" w:name="_Ref536106071"/>
      <w:bookmarkStart w:id="2889" w:name="_Toc536800452"/>
      <w:r>
        <w:rPr>
          <w:caps w:val="0"/>
        </w:rPr>
        <w:lastRenderedPageBreak/>
        <w:t>Figures des champs de température des cas de calcul</w:t>
      </w:r>
      <w:bookmarkEnd w:id="2888"/>
      <w:bookmarkEnd w:id="2889"/>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1B7276C3" w:rsidR="005656F1" w:rsidRPr="008D6A91" w:rsidRDefault="00CB4979" w:rsidP="00CB4979">
            <w:pPr>
              <w:pStyle w:val="Lgende"/>
              <w:spacing w:after="0"/>
              <w:jc w:val="center"/>
              <w:rPr>
                <w:i w:val="0"/>
                <w:sz w:val="20"/>
              </w:rPr>
            </w:pPr>
            <w:bookmarkStart w:id="2890" w:name="_Ref536130761"/>
            <w:bookmarkStart w:id="2891" w:name="_Toc536800591"/>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1</w:t>
            </w:r>
            <w:r w:rsidR="0019727E">
              <w:rPr>
                <w:i w:val="0"/>
                <w:sz w:val="20"/>
              </w:rPr>
              <w:fldChar w:fldCharType="end"/>
            </w:r>
            <w:bookmarkEnd w:id="2890"/>
            <w:r w:rsidR="005656F1" w:rsidRPr="008D6A91">
              <w:rPr>
                <w:i w:val="0"/>
                <w:sz w:val="20"/>
              </w:rPr>
              <w:t>: LPCM, N</w:t>
            </w:r>
            <w:r w:rsidR="005656F1">
              <w:rPr>
                <w:i w:val="0"/>
                <w:sz w:val="20"/>
              </w:rPr>
              <w:t>=12</w:t>
            </w:r>
            <w:bookmarkEnd w:id="2891"/>
          </w:p>
        </w:tc>
        <w:tc>
          <w:tcPr>
            <w:tcW w:w="4394" w:type="dxa"/>
            <w:tcBorders>
              <w:bottom w:val="single" w:sz="8" w:space="0" w:color="auto"/>
              <w:right w:val="single" w:sz="8" w:space="0" w:color="auto"/>
            </w:tcBorders>
            <w:vAlign w:val="center"/>
          </w:tcPr>
          <w:p w14:paraId="54BCDBE9" w14:textId="2B426EF1" w:rsidR="005656F1" w:rsidRPr="008D6A91" w:rsidRDefault="00CB4979" w:rsidP="00CB4979">
            <w:pPr>
              <w:pStyle w:val="Lgende"/>
              <w:spacing w:after="0"/>
              <w:jc w:val="center"/>
              <w:rPr>
                <w:i w:val="0"/>
                <w:sz w:val="20"/>
              </w:rPr>
            </w:pPr>
            <w:bookmarkStart w:id="2892" w:name="_Ref536130762"/>
            <w:bookmarkStart w:id="2893" w:name="_Toc536800592"/>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2</w:t>
            </w:r>
            <w:r w:rsidR="0019727E">
              <w:rPr>
                <w:i w:val="0"/>
                <w:sz w:val="20"/>
              </w:rPr>
              <w:fldChar w:fldCharType="end"/>
            </w:r>
            <w:bookmarkEnd w:id="2892"/>
            <w:r w:rsidR="005656F1" w:rsidRPr="008D6A91">
              <w:rPr>
                <w:i w:val="0"/>
                <w:sz w:val="20"/>
              </w:rPr>
              <w:t>: NDM, N</w:t>
            </w:r>
            <w:r w:rsidR="005656F1" w:rsidRPr="00CB4979">
              <w:rPr>
                <w:i w:val="0"/>
                <w:sz w:val="20"/>
              </w:rPr>
              <w:t>y</w:t>
            </w:r>
            <w:r w:rsidR="005656F1" w:rsidRPr="008D6A91">
              <w:rPr>
                <w:i w:val="0"/>
                <w:sz w:val="20"/>
              </w:rPr>
              <w:t>=80</w:t>
            </w:r>
            <w:bookmarkEnd w:id="2893"/>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0AB467F1" w:rsidR="005656F1" w:rsidRPr="008D6A91" w:rsidRDefault="00CB4979" w:rsidP="00CB4979">
            <w:pPr>
              <w:pStyle w:val="Lgende"/>
              <w:spacing w:after="0"/>
              <w:jc w:val="center"/>
              <w:rPr>
                <w:i w:val="0"/>
                <w:sz w:val="20"/>
              </w:rPr>
            </w:pPr>
            <w:bookmarkStart w:id="2894" w:name="_Ref536131133"/>
            <w:bookmarkStart w:id="2895" w:name="_Toc536800593"/>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3</w:t>
            </w:r>
            <w:r w:rsidR="0019727E">
              <w:rPr>
                <w:i w:val="0"/>
                <w:sz w:val="20"/>
              </w:rPr>
              <w:fldChar w:fldCharType="end"/>
            </w:r>
            <w:bookmarkEnd w:id="2894"/>
            <w:r w:rsidR="005656F1" w:rsidRPr="008D6A91">
              <w:rPr>
                <w:i w:val="0"/>
                <w:sz w:val="20"/>
              </w:rPr>
              <w:t>: LPCM, N</w:t>
            </w:r>
            <w:r w:rsidR="005656F1">
              <w:rPr>
                <w:i w:val="0"/>
                <w:sz w:val="20"/>
              </w:rPr>
              <w:t>=16</w:t>
            </w:r>
            <w:bookmarkEnd w:id="2895"/>
          </w:p>
        </w:tc>
        <w:tc>
          <w:tcPr>
            <w:tcW w:w="4394" w:type="dxa"/>
            <w:tcBorders>
              <w:bottom w:val="single" w:sz="8" w:space="0" w:color="auto"/>
              <w:right w:val="single" w:sz="8" w:space="0" w:color="auto"/>
            </w:tcBorders>
            <w:vAlign w:val="center"/>
          </w:tcPr>
          <w:p w14:paraId="4208D047" w14:textId="0B5FA27E" w:rsidR="005656F1" w:rsidRPr="008D6A91" w:rsidRDefault="00CB4979" w:rsidP="00CB4979">
            <w:pPr>
              <w:pStyle w:val="Lgende"/>
              <w:spacing w:after="0"/>
              <w:jc w:val="center"/>
              <w:rPr>
                <w:i w:val="0"/>
                <w:sz w:val="20"/>
              </w:rPr>
            </w:pPr>
            <w:bookmarkStart w:id="2896" w:name="_Toc536800594"/>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2896"/>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322A7140" w:rsidR="005656F1" w:rsidRPr="008D6A91" w:rsidRDefault="00CB4979" w:rsidP="00CB4979">
            <w:pPr>
              <w:pStyle w:val="Lgende"/>
              <w:spacing w:after="0"/>
              <w:jc w:val="center"/>
              <w:rPr>
                <w:i w:val="0"/>
                <w:sz w:val="20"/>
              </w:rPr>
            </w:pPr>
            <w:bookmarkStart w:id="2897" w:name="_Toc53680059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5</w:t>
            </w:r>
            <w:r w:rsidR="0019727E">
              <w:rPr>
                <w:i w:val="0"/>
                <w:sz w:val="20"/>
              </w:rPr>
              <w:fldChar w:fldCharType="end"/>
            </w:r>
            <w:r w:rsidR="005656F1" w:rsidRPr="008D6A91">
              <w:rPr>
                <w:i w:val="0"/>
                <w:sz w:val="20"/>
              </w:rPr>
              <w:t>: LPCM, N=1</w:t>
            </w:r>
            <w:r w:rsidR="005656F1">
              <w:rPr>
                <w:i w:val="0"/>
                <w:sz w:val="20"/>
              </w:rPr>
              <w:t>6</w:t>
            </w:r>
            <w:bookmarkEnd w:id="2897"/>
          </w:p>
        </w:tc>
        <w:tc>
          <w:tcPr>
            <w:tcW w:w="4394" w:type="dxa"/>
            <w:tcBorders>
              <w:bottom w:val="single" w:sz="8" w:space="0" w:color="auto"/>
              <w:right w:val="single" w:sz="8" w:space="0" w:color="auto"/>
            </w:tcBorders>
            <w:vAlign w:val="center"/>
          </w:tcPr>
          <w:p w14:paraId="35F3ABC8" w14:textId="7FB983A6" w:rsidR="005656F1" w:rsidRPr="008D6A91" w:rsidRDefault="00CB4979" w:rsidP="00CB4979">
            <w:pPr>
              <w:pStyle w:val="Lgende"/>
              <w:spacing w:after="0"/>
              <w:jc w:val="center"/>
              <w:rPr>
                <w:i w:val="0"/>
                <w:sz w:val="20"/>
              </w:rPr>
            </w:pPr>
            <w:bookmarkStart w:id="2898" w:name="_Ref536131144"/>
            <w:bookmarkStart w:id="2899" w:name="_Toc53680059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6</w:t>
            </w:r>
            <w:r w:rsidR="0019727E">
              <w:rPr>
                <w:i w:val="0"/>
                <w:sz w:val="20"/>
              </w:rPr>
              <w:fldChar w:fldCharType="end"/>
            </w:r>
            <w:bookmarkEnd w:id="2898"/>
            <w:r w:rsidR="005656F1" w:rsidRPr="008D6A91">
              <w:rPr>
                <w:i w:val="0"/>
                <w:sz w:val="20"/>
              </w:rPr>
              <w:t>: NDM, N</w:t>
            </w:r>
            <w:r w:rsidR="005656F1" w:rsidRPr="00CB4979">
              <w:rPr>
                <w:i w:val="0"/>
                <w:sz w:val="20"/>
              </w:rPr>
              <w:t>y</w:t>
            </w:r>
            <w:r w:rsidR="005656F1" w:rsidRPr="008D6A91">
              <w:rPr>
                <w:i w:val="0"/>
                <w:sz w:val="20"/>
              </w:rPr>
              <w:t>=160</w:t>
            </w:r>
            <w:bookmarkEnd w:id="2899"/>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6E26454B" w:rsidR="005656F1" w:rsidRPr="005403DE" w:rsidRDefault="009A2575" w:rsidP="00CB4979">
            <w:pPr>
              <w:pStyle w:val="Lgende"/>
              <w:spacing w:after="0"/>
              <w:jc w:val="center"/>
              <w:rPr>
                <w:i w:val="0"/>
                <w:sz w:val="20"/>
              </w:rPr>
            </w:pPr>
            <w:bookmarkStart w:id="2900" w:name="_Ref536131455"/>
            <w:bookmarkStart w:id="2901" w:name="_Toc536800597"/>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7</w:t>
            </w:r>
            <w:r w:rsidR="0019727E">
              <w:rPr>
                <w:i w:val="0"/>
                <w:sz w:val="20"/>
              </w:rPr>
              <w:fldChar w:fldCharType="end"/>
            </w:r>
            <w:bookmarkEnd w:id="2900"/>
            <w:r w:rsidR="005656F1" w:rsidRPr="005403DE">
              <w:rPr>
                <w:i w:val="0"/>
                <w:sz w:val="20"/>
              </w:rPr>
              <w:t>: LPCM, N</w:t>
            </w:r>
            <w:r w:rsidR="005656F1">
              <w:rPr>
                <w:i w:val="0"/>
                <w:sz w:val="20"/>
              </w:rPr>
              <w:t>=16</w:t>
            </w:r>
            <w:bookmarkEnd w:id="2901"/>
          </w:p>
        </w:tc>
        <w:tc>
          <w:tcPr>
            <w:tcW w:w="4394" w:type="dxa"/>
            <w:tcBorders>
              <w:bottom w:val="single" w:sz="8" w:space="0" w:color="auto"/>
              <w:right w:val="single" w:sz="8" w:space="0" w:color="auto"/>
            </w:tcBorders>
            <w:vAlign w:val="center"/>
          </w:tcPr>
          <w:p w14:paraId="7F099819" w14:textId="330688E8" w:rsidR="005656F1" w:rsidRPr="005403DE" w:rsidRDefault="009A2575" w:rsidP="00CB4979">
            <w:pPr>
              <w:pStyle w:val="Lgende"/>
              <w:spacing w:after="0"/>
              <w:jc w:val="center"/>
              <w:rPr>
                <w:i w:val="0"/>
                <w:sz w:val="20"/>
              </w:rPr>
            </w:pPr>
            <w:bookmarkStart w:id="2902" w:name="_Toc536800598"/>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2902"/>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1BA8187D" w:rsidR="005656F1" w:rsidRPr="005403DE" w:rsidRDefault="009A2575" w:rsidP="00CB4979">
            <w:pPr>
              <w:pStyle w:val="Lgende"/>
              <w:spacing w:after="0"/>
              <w:jc w:val="center"/>
              <w:rPr>
                <w:i w:val="0"/>
                <w:sz w:val="20"/>
              </w:rPr>
            </w:pPr>
            <w:bookmarkStart w:id="2903" w:name="_Toc536800599"/>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9</w:t>
            </w:r>
            <w:r w:rsidR="0019727E">
              <w:rPr>
                <w:i w:val="0"/>
                <w:sz w:val="20"/>
              </w:rPr>
              <w:fldChar w:fldCharType="end"/>
            </w:r>
            <w:r w:rsidR="005656F1" w:rsidRPr="005403DE">
              <w:rPr>
                <w:i w:val="0"/>
                <w:sz w:val="20"/>
              </w:rPr>
              <w:t>: LPCM, N=1</w:t>
            </w:r>
            <w:r w:rsidR="005656F1">
              <w:rPr>
                <w:i w:val="0"/>
                <w:sz w:val="20"/>
              </w:rPr>
              <w:t>6</w:t>
            </w:r>
            <w:bookmarkEnd w:id="2903"/>
          </w:p>
        </w:tc>
        <w:tc>
          <w:tcPr>
            <w:tcW w:w="4394" w:type="dxa"/>
            <w:tcBorders>
              <w:bottom w:val="single" w:sz="8" w:space="0" w:color="auto"/>
              <w:right w:val="single" w:sz="8" w:space="0" w:color="auto"/>
            </w:tcBorders>
            <w:vAlign w:val="center"/>
          </w:tcPr>
          <w:p w14:paraId="6851EC03" w14:textId="34899966" w:rsidR="005656F1" w:rsidRPr="005403DE" w:rsidRDefault="009A2575" w:rsidP="00CB4979">
            <w:pPr>
              <w:pStyle w:val="Lgende"/>
              <w:spacing w:after="0"/>
              <w:jc w:val="center"/>
              <w:rPr>
                <w:i w:val="0"/>
                <w:sz w:val="20"/>
              </w:rPr>
            </w:pPr>
            <w:bookmarkStart w:id="2904" w:name="_Ref536131456"/>
            <w:bookmarkStart w:id="2905" w:name="_Toc536800600"/>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10</w:t>
            </w:r>
            <w:r w:rsidR="0019727E">
              <w:rPr>
                <w:i w:val="0"/>
                <w:sz w:val="20"/>
              </w:rPr>
              <w:fldChar w:fldCharType="end"/>
            </w:r>
            <w:bookmarkEnd w:id="2904"/>
            <w:r w:rsidR="005656F1" w:rsidRPr="005403DE">
              <w:rPr>
                <w:i w:val="0"/>
                <w:sz w:val="20"/>
              </w:rPr>
              <w:t>: NDM, N</w:t>
            </w:r>
            <w:r w:rsidR="005656F1" w:rsidRPr="005403DE">
              <w:rPr>
                <w:i w:val="0"/>
                <w:sz w:val="20"/>
                <w:vertAlign w:val="subscript"/>
              </w:rPr>
              <w:t>y</w:t>
            </w:r>
            <w:r w:rsidR="005656F1" w:rsidRPr="005403DE">
              <w:rPr>
                <w:i w:val="0"/>
                <w:sz w:val="20"/>
              </w:rPr>
              <w:t>=160</w:t>
            </w:r>
            <w:bookmarkEnd w:id="2905"/>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906" w:name="_Ref536104119"/>
      <w:bookmarkStart w:id="2907" w:name="_Toc536800453"/>
      <w:r w:rsidRPr="002D11AE">
        <w:rPr>
          <w:caps w:val="0"/>
        </w:rPr>
        <w:lastRenderedPageBreak/>
        <w:t>Valeurs de référence</w:t>
      </w:r>
      <w:r>
        <w:rPr>
          <w:caps w:val="0"/>
        </w:rPr>
        <w:t xml:space="preserve"> à l’issu des cas numériques</w:t>
      </w:r>
      <w:bookmarkEnd w:id="2906"/>
      <w:bookmarkEnd w:id="2907"/>
    </w:p>
    <w:p w14:paraId="456510C5" w14:textId="77777777" w:rsidR="00886DA9" w:rsidRDefault="00886DA9" w:rsidP="00886DA9"/>
    <w:p w14:paraId="251EFA5D" w14:textId="4CBD85DB" w:rsidR="00B63BB3" w:rsidRDefault="00B63BB3" w:rsidP="00B63BB3">
      <w:pPr>
        <w:pStyle w:val="Lgende"/>
        <w:keepNext/>
        <w:jc w:val="center"/>
      </w:pPr>
      <w:bookmarkStart w:id="2908" w:name="_Ref536130757"/>
      <w:bookmarkStart w:id="2909" w:name="_Toc536800615"/>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908"/>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909"/>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66514F"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4F19773E"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910" w:name="_Ref536130763"/>
      <w:bookmarkStart w:id="2911" w:name="_Toc536800616"/>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2910"/>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911"/>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66514F"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912" w:name="_Annexe_B_:"/>
      <w:bookmarkStart w:id="2913" w:name="_Toc536800454"/>
      <w:bookmarkEnd w:id="2912"/>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913"/>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914" w:name="_Toc535932562"/>
      <w:bookmarkStart w:id="2915" w:name="_Toc535932654"/>
      <w:bookmarkStart w:id="2916" w:name="_Toc535933485"/>
      <w:bookmarkStart w:id="2917" w:name="_Toc535934377"/>
      <w:bookmarkStart w:id="2918" w:name="_Toc535935128"/>
      <w:bookmarkStart w:id="2919" w:name="_Toc535935903"/>
      <w:bookmarkStart w:id="2920" w:name="_Toc535938441"/>
      <w:bookmarkStart w:id="2921" w:name="_Toc535938790"/>
      <w:bookmarkStart w:id="2922" w:name="_Toc535942619"/>
      <w:bookmarkStart w:id="2923" w:name="_Toc535942841"/>
      <w:bookmarkStart w:id="2924" w:name="_Toc535942937"/>
      <w:bookmarkStart w:id="2925" w:name="_Toc535943033"/>
      <w:bookmarkStart w:id="2926" w:name="_Toc535943129"/>
      <w:bookmarkStart w:id="2927" w:name="_Toc535947878"/>
      <w:bookmarkStart w:id="2928" w:name="_Toc536006932"/>
      <w:bookmarkStart w:id="2929" w:name="_Toc536110564"/>
      <w:bookmarkStart w:id="2930" w:name="_Toc536110940"/>
      <w:bookmarkStart w:id="2931" w:name="_Toc536112159"/>
      <w:bookmarkStart w:id="2932" w:name="_Toc536112479"/>
      <w:bookmarkStart w:id="2933" w:name="_Toc536113364"/>
      <w:bookmarkStart w:id="2934" w:name="_Toc536113576"/>
      <w:bookmarkStart w:id="2935" w:name="_Toc536113788"/>
      <w:bookmarkStart w:id="2936" w:name="_Toc536115087"/>
      <w:bookmarkStart w:id="2937" w:name="_Toc536115357"/>
      <w:bookmarkStart w:id="2938" w:name="_Toc536117547"/>
      <w:bookmarkStart w:id="2939" w:name="_Toc536117762"/>
      <w:bookmarkStart w:id="2940" w:name="_Toc536118783"/>
      <w:bookmarkStart w:id="2941" w:name="_Toc536120075"/>
      <w:bookmarkStart w:id="2942" w:name="_Toc536120291"/>
      <w:bookmarkStart w:id="2943" w:name="_Toc536127353"/>
      <w:bookmarkStart w:id="2944" w:name="_Toc536127570"/>
      <w:bookmarkStart w:id="2945" w:name="_Toc536128354"/>
      <w:bookmarkStart w:id="2946" w:name="_Toc536129477"/>
      <w:bookmarkStart w:id="2947" w:name="_Toc536129695"/>
      <w:bookmarkStart w:id="2948" w:name="_Toc536129916"/>
      <w:bookmarkStart w:id="2949" w:name="_Toc536130139"/>
      <w:bookmarkStart w:id="2950" w:name="_Toc536130365"/>
      <w:bookmarkStart w:id="2951" w:name="_Toc536130601"/>
      <w:bookmarkStart w:id="2952" w:name="_Toc536131295"/>
      <w:bookmarkStart w:id="2953" w:name="_Toc536131556"/>
      <w:bookmarkStart w:id="2954" w:name="_Toc536199969"/>
      <w:bookmarkStart w:id="2955" w:name="_Toc536200216"/>
      <w:bookmarkStart w:id="2956" w:name="_Toc536200711"/>
      <w:bookmarkStart w:id="2957" w:name="_Toc536200959"/>
      <w:bookmarkStart w:id="2958" w:name="_Toc536201206"/>
      <w:bookmarkStart w:id="2959" w:name="_Toc536201453"/>
      <w:bookmarkStart w:id="2960" w:name="_Toc536202368"/>
      <w:bookmarkStart w:id="2961" w:name="_Toc536203739"/>
      <w:bookmarkStart w:id="2962" w:name="_Toc536203985"/>
      <w:bookmarkStart w:id="2963" w:name="_Toc536204231"/>
      <w:bookmarkStart w:id="2964" w:name="_Toc536539379"/>
      <w:bookmarkStart w:id="2965" w:name="_Toc536539632"/>
      <w:bookmarkStart w:id="2966" w:name="_Toc536543408"/>
      <w:bookmarkStart w:id="2967" w:name="_Toc536543662"/>
      <w:bookmarkStart w:id="2968" w:name="_Toc536544553"/>
      <w:bookmarkStart w:id="2969" w:name="_Toc536545493"/>
      <w:bookmarkStart w:id="2970" w:name="_Toc536546644"/>
      <w:bookmarkStart w:id="2971" w:name="_Toc536626940"/>
      <w:bookmarkStart w:id="2972" w:name="_Toc536726019"/>
      <w:bookmarkStart w:id="2973" w:name="_Toc536741115"/>
      <w:bookmarkStart w:id="2974" w:name="_Toc536741372"/>
      <w:bookmarkStart w:id="2975" w:name="_Toc536741628"/>
      <w:bookmarkStart w:id="2976" w:name="_Toc536784687"/>
      <w:bookmarkStart w:id="2977" w:name="_Toc536797582"/>
      <w:bookmarkStart w:id="2978" w:name="_Toc536797845"/>
      <w:bookmarkStart w:id="2979" w:name="_Toc536798242"/>
      <w:bookmarkStart w:id="2980" w:name="_Toc536798497"/>
      <w:bookmarkStart w:id="2981" w:name="_Toc536798752"/>
      <w:bookmarkStart w:id="2982" w:name="_Toc536800455"/>
      <w:bookmarkStart w:id="2983" w:name="_Ref535834176"/>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984" w:name="_Toc535938442"/>
      <w:bookmarkStart w:id="2985" w:name="_Toc535938791"/>
      <w:bookmarkStart w:id="2986" w:name="_Toc535942620"/>
      <w:bookmarkStart w:id="2987" w:name="_Toc535942842"/>
      <w:bookmarkStart w:id="2988" w:name="_Toc535942938"/>
      <w:bookmarkStart w:id="2989" w:name="_Toc535943034"/>
      <w:bookmarkStart w:id="2990" w:name="_Toc535943130"/>
      <w:bookmarkStart w:id="2991" w:name="_Toc535947879"/>
      <w:bookmarkStart w:id="2992" w:name="_Toc536006933"/>
      <w:bookmarkStart w:id="2993" w:name="_Toc536110565"/>
      <w:bookmarkStart w:id="2994" w:name="_Toc536110941"/>
      <w:bookmarkStart w:id="2995" w:name="_Toc536112160"/>
      <w:bookmarkStart w:id="2996" w:name="_Toc536112480"/>
      <w:bookmarkStart w:id="2997" w:name="_Toc536113365"/>
      <w:bookmarkStart w:id="2998" w:name="_Toc536113577"/>
      <w:bookmarkStart w:id="2999" w:name="_Toc536113789"/>
      <w:bookmarkStart w:id="3000" w:name="_Toc536115088"/>
      <w:bookmarkStart w:id="3001" w:name="_Toc536115358"/>
      <w:bookmarkStart w:id="3002" w:name="_Toc536117548"/>
      <w:bookmarkStart w:id="3003" w:name="_Toc536117763"/>
      <w:bookmarkStart w:id="3004" w:name="_Toc536118784"/>
      <w:bookmarkStart w:id="3005" w:name="_Toc536120076"/>
      <w:bookmarkStart w:id="3006" w:name="_Toc536120292"/>
      <w:bookmarkStart w:id="3007" w:name="_Toc536127354"/>
      <w:bookmarkStart w:id="3008" w:name="_Toc536127571"/>
      <w:bookmarkStart w:id="3009" w:name="_Toc536128355"/>
      <w:bookmarkStart w:id="3010" w:name="_Toc536129478"/>
      <w:bookmarkStart w:id="3011" w:name="_Toc536129696"/>
      <w:bookmarkStart w:id="3012" w:name="_Toc536129917"/>
      <w:bookmarkStart w:id="3013" w:name="_Toc536130140"/>
      <w:bookmarkStart w:id="3014" w:name="_Toc536130366"/>
      <w:bookmarkStart w:id="3015" w:name="_Toc536130602"/>
      <w:bookmarkStart w:id="3016" w:name="_Toc536131296"/>
      <w:bookmarkStart w:id="3017" w:name="_Toc536131557"/>
      <w:bookmarkStart w:id="3018" w:name="_Toc536199970"/>
      <w:bookmarkStart w:id="3019" w:name="_Toc536200217"/>
      <w:bookmarkStart w:id="3020" w:name="_Toc536200712"/>
      <w:bookmarkStart w:id="3021" w:name="_Toc536200960"/>
      <w:bookmarkStart w:id="3022" w:name="_Toc536201207"/>
      <w:bookmarkStart w:id="3023" w:name="_Toc536201454"/>
      <w:bookmarkStart w:id="3024" w:name="_Toc536202369"/>
      <w:bookmarkStart w:id="3025" w:name="_Toc536203740"/>
      <w:bookmarkStart w:id="3026" w:name="_Toc536203986"/>
      <w:bookmarkStart w:id="3027" w:name="_Toc536204232"/>
      <w:bookmarkStart w:id="3028" w:name="_Toc536539380"/>
      <w:bookmarkStart w:id="3029" w:name="_Toc536539633"/>
      <w:bookmarkStart w:id="3030" w:name="_Toc536543409"/>
      <w:bookmarkStart w:id="3031" w:name="_Toc536543663"/>
      <w:bookmarkStart w:id="3032" w:name="_Toc536544554"/>
      <w:bookmarkStart w:id="3033" w:name="_Toc536545494"/>
      <w:bookmarkStart w:id="3034" w:name="_Toc536546645"/>
      <w:bookmarkStart w:id="3035" w:name="_Toc536626941"/>
      <w:bookmarkStart w:id="3036" w:name="_Toc536726020"/>
      <w:bookmarkStart w:id="3037" w:name="_Toc536741116"/>
      <w:bookmarkStart w:id="3038" w:name="_Toc536741373"/>
      <w:bookmarkStart w:id="3039" w:name="_Toc536741629"/>
      <w:bookmarkStart w:id="3040" w:name="_Toc536784688"/>
      <w:bookmarkStart w:id="3041" w:name="_Toc536797583"/>
      <w:bookmarkStart w:id="3042" w:name="_Toc536797846"/>
      <w:bookmarkStart w:id="3043" w:name="_Toc536798243"/>
      <w:bookmarkStart w:id="3044" w:name="_Toc536798498"/>
      <w:bookmarkStart w:id="3045" w:name="_Toc536798753"/>
      <w:bookmarkStart w:id="3046" w:name="_Toc536800456"/>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p>
    <w:p w14:paraId="057E0C28" w14:textId="436E9568" w:rsidR="00B429DC" w:rsidRDefault="00B429DC" w:rsidP="00E0308D">
      <w:pPr>
        <w:pStyle w:val="Titre2"/>
        <w:numPr>
          <w:ilvl w:val="1"/>
          <w:numId w:val="28"/>
        </w:numPr>
        <w:tabs>
          <w:tab w:val="clear" w:pos="0"/>
          <w:tab w:val="num" w:pos="-709"/>
        </w:tabs>
        <w:ind w:left="709"/>
      </w:pPr>
      <w:bookmarkStart w:id="3047" w:name="_Toc536800457"/>
      <w:r>
        <w:t>Formulation variationnelle du problème conduction thermique</w:t>
      </w:r>
      <w:bookmarkEnd w:id="2983"/>
      <w:bookmarkEnd w:id="3047"/>
    </w:p>
    <w:p w14:paraId="4FA50E88" w14:textId="5B528519"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C20694">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66514F"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66514F"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66514F"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66514F"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66514F"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3048" w:name="_Ref528621363"/>
            <w:r w:rsidRPr="005600FC">
              <w:rPr>
                <w:rFonts w:ascii="Times New Roman" w:eastAsia="Times New Roman" w:hAnsi="Times New Roman"/>
                <w:b/>
                <w:iCs w:val="0"/>
                <w:color w:val="auto"/>
                <w:sz w:val="22"/>
                <w:szCs w:val="22"/>
                <w:lang w:eastAsia="fr-FR"/>
              </w:rPr>
              <w:t xml:space="preserve"> </w:t>
            </w:r>
            <w:bookmarkEnd w:id="3048"/>
          </w:p>
        </w:tc>
      </w:tr>
    </w:tbl>
    <w:p w14:paraId="534FFF4F" w14:textId="77777777" w:rsidR="00B429DC" w:rsidRPr="00E4270F" w:rsidRDefault="00B429DC" w:rsidP="00E0308D">
      <w:pPr>
        <w:pStyle w:val="Titre2"/>
        <w:numPr>
          <w:ilvl w:val="1"/>
          <w:numId w:val="28"/>
        </w:numPr>
        <w:ind w:left="709"/>
      </w:pPr>
      <w:bookmarkStart w:id="3049" w:name="_Toc536800458"/>
      <w:r>
        <w:t xml:space="preserve">Approximation </w:t>
      </w:r>
      <w:r w:rsidRPr="00E4270F">
        <w:t>nodale élémentaire</w:t>
      </w:r>
      <w:r>
        <w:t xml:space="preserve"> et assemblage final</w:t>
      </w:r>
      <w:bookmarkEnd w:id="3049"/>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42F386B3"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C20694">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66514F"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66514F"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66514F"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66514F"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66514F"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66514F"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2CBC833D" w:rsidR="00B429DC" w:rsidRPr="005600FC" w:rsidRDefault="0066514F"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=ϕ(</m:t>
                </m:r>
                <m:r>
                  <w:rPr>
                    <w:rFonts w:ascii="Cambria Math" w:hAnsi="Cambria Math"/>
                  </w:rPr>
                  <m:t>t</m:t>
                </m:r>
                <m:r>
                  <m:rPr>
                    <m:sty m:val="bi"/>
                  </m:rPr>
                  <w:rPr>
                    <w:rFonts w:ascii="Cambria Math" w:hAnsi="Cambria Math"/>
                  </w:rPr>
                  <m:t xml:space="preserve">)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3050" w:name="_Annexe_C_:"/>
      <w:bookmarkStart w:id="3051" w:name="_Ref535938690"/>
      <w:bookmarkStart w:id="3052" w:name="_Toc536800459"/>
      <w:bookmarkEnd w:id="3050"/>
      <w:r>
        <w:lastRenderedPageBreak/>
        <w:t>Ann</w:t>
      </w:r>
      <w:r w:rsidR="003C3B41">
        <w:t>exe C</w:t>
      </w:r>
      <w:r w:rsidR="005B17DF">
        <w:t xml:space="preserve"> : </w:t>
      </w:r>
      <w:r w:rsidR="00A64F15">
        <w:br/>
        <w:t>Détermination du point haut</w:t>
      </w:r>
      <w:bookmarkEnd w:id="3051"/>
      <w:bookmarkEnd w:id="3052"/>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053" w:name="_Toc536113793"/>
      <w:bookmarkStart w:id="3054" w:name="_Toc536115092"/>
      <w:bookmarkStart w:id="3055" w:name="_Toc536115362"/>
      <w:bookmarkStart w:id="3056" w:name="_Toc536117552"/>
      <w:bookmarkStart w:id="3057" w:name="_Toc536117767"/>
      <w:bookmarkStart w:id="3058" w:name="_Toc536118788"/>
      <w:bookmarkStart w:id="3059" w:name="_Toc536120080"/>
      <w:bookmarkStart w:id="3060" w:name="_Toc536120296"/>
      <w:bookmarkStart w:id="3061" w:name="_Toc536127358"/>
      <w:bookmarkStart w:id="3062" w:name="_Toc536127575"/>
      <w:bookmarkStart w:id="3063" w:name="_Toc536128359"/>
      <w:bookmarkStart w:id="3064" w:name="_Toc536129482"/>
      <w:bookmarkStart w:id="3065" w:name="_Toc536129700"/>
      <w:bookmarkStart w:id="3066" w:name="_Toc536129921"/>
      <w:bookmarkStart w:id="3067" w:name="_Toc536130144"/>
      <w:bookmarkStart w:id="3068" w:name="_Toc536130370"/>
      <w:bookmarkStart w:id="3069" w:name="_Toc536130606"/>
      <w:bookmarkStart w:id="3070" w:name="_Toc536131300"/>
      <w:bookmarkStart w:id="3071" w:name="_Toc536131561"/>
      <w:bookmarkStart w:id="3072" w:name="_Toc536199974"/>
      <w:bookmarkStart w:id="3073" w:name="_Toc536200221"/>
      <w:bookmarkStart w:id="3074" w:name="_Toc536200716"/>
      <w:bookmarkStart w:id="3075" w:name="_Toc536200964"/>
      <w:bookmarkStart w:id="3076" w:name="_Toc536201211"/>
      <w:bookmarkStart w:id="3077" w:name="_Toc536201458"/>
      <w:bookmarkStart w:id="3078" w:name="_Toc536202373"/>
      <w:bookmarkStart w:id="3079" w:name="_Toc536203744"/>
      <w:bookmarkStart w:id="3080" w:name="_Toc536203990"/>
      <w:bookmarkStart w:id="3081" w:name="_Toc536204236"/>
      <w:bookmarkStart w:id="3082" w:name="_Toc536539384"/>
      <w:bookmarkStart w:id="3083" w:name="_Toc536539637"/>
      <w:bookmarkStart w:id="3084" w:name="_Toc536543413"/>
      <w:bookmarkStart w:id="3085" w:name="_Toc536543667"/>
      <w:bookmarkStart w:id="3086" w:name="_Toc536544558"/>
      <w:bookmarkStart w:id="3087" w:name="_Toc536545498"/>
      <w:bookmarkStart w:id="3088" w:name="_Toc536546649"/>
      <w:bookmarkStart w:id="3089" w:name="_Toc536626945"/>
      <w:bookmarkStart w:id="3090" w:name="_Toc536726024"/>
      <w:bookmarkStart w:id="3091" w:name="_Toc536741120"/>
      <w:bookmarkStart w:id="3092" w:name="_Toc536741377"/>
      <w:bookmarkStart w:id="3093" w:name="_Toc536741633"/>
      <w:bookmarkStart w:id="3094" w:name="_Toc536784692"/>
      <w:bookmarkStart w:id="3095" w:name="_Toc536797587"/>
      <w:bookmarkStart w:id="3096" w:name="_Toc536797850"/>
      <w:bookmarkStart w:id="3097" w:name="_Toc536798247"/>
      <w:bookmarkStart w:id="3098" w:name="_Toc536798502"/>
      <w:bookmarkStart w:id="3099" w:name="_Toc536798757"/>
      <w:bookmarkStart w:id="3100" w:name="_Toc536800460"/>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101" w:name="_Toc536113794"/>
      <w:bookmarkStart w:id="3102" w:name="_Toc536115093"/>
      <w:bookmarkStart w:id="3103" w:name="_Toc536115363"/>
      <w:bookmarkStart w:id="3104" w:name="_Toc536117553"/>
      <w:bookmarkStart w:id="3105" w:name="_Toc536117768"/>
      <w:bookmarkStart w:id="3106" w:name="_Toc536118789"/>
      <w:bookmarkStart w:id="3107" w:name="_Toc536120081"/>
      <w:bookmarkStart w:id="3108" w:name="_Toc536120297"/>
      <w:bookmarkStart w:id="3109" w:name="_Toc536127359"/>
      <w:bookmarkStart w:id="3110" w:name="_Toc536127576"/>
      <w:bookmarkStart w:id="3111" w:name="_Toc536128360"/>
      <w:bookmarkStart w:id="3112" w:name="_Toc536129483"/>
      <w:bookmarkStart w:id="3113" w:name="_Toc536129701"/>
      <w:bookmarkStart w:id="3114" w:name="_Toc536129922"/>
      <w:bookmarkStart w:id="3115" w:name="_Toc536130145"/>
      <w:bookmarkStart w:id="3116" w:name="_Toc536130371"/>
      <w:bookmarkStart w:id="3117" w:name="_Toc536130607"/>
      <w:bookmarkStart w:id="3118" w:name="_Toc536131301"/>
      <w:bookmarkStart w:id="3119" w:name="_Toc536131562"/>
      <w:bookmarkStart w:id="3120" w:name="_Toc536199975"/>
      <w:bookmarkStart w:id="3121" w:name="_Toc536200222"/>
      <w:bookmarkStart w:id="3122" w:name="_Toc536200717"/>
      <w:bookmarkStart w:id="3123" w:name="_Toc536200965"/>
      <w:bookmarkStart w:id="3124" w:name="_Toc536201212"/>
      <w:bookmarkStart w:id="3125" w:name="_Toc536201459"/>
      <w:bookmarkStart w:id="3126" w:name="_Toc536202374"/>
      <w:bookmarkStart w:id="3127" w:name="_Toc536203745"/>
      <w:bookmarkStart w:id="3128" w:name="_Toc536203991"/>
      <w:bookmarkStart w:id="3129" w:name="_Toc536204237"/>
      <w:bookmarkStart w:id="3130" w:name="_Toc536539385"/>
      <w:bookmarkStart w:id="3131" w:name="_Toc536539638"/>
      <w:bookmarkStart w:id="3132" w:name="_Toc536543414"/>
      <w:bookmarkStart w:id="3133" w:name="_Toc536543668"/>
      <w:bookmarkStart w:id="3134" w:name="_Toc536544559"/>
      <w:bookmarkStart w:id="3135" w:name="_Toc536545499"/>
      <w:bookmarkStart w:id="3136" w:name="_Toc536546650"/>
      <w:bookmarkStart w:id="3137" w:name="_Toc536626946"/>
      <w:bookmarkStart w:id="3138" w:name="_Toc536726025"/>
      <w:bookmarkStart w:id="3139" w:name="_Toc536741121"/>
      <w:bookmarkStart w:id="3140" w:name="_Toc536741378"/>
      <w:bookmarkStart w:id="3141" w:name="_Toc536741634"/>
      <w:bookmarkStart w:id="3142" w:name="_Toc536784693"/>
      <w:bookmarkStart w:id="3143" w:name="_Toc536797588"/>
      <w:bookmarkStart w:id="3144" w:name="_Toc536797851"/>
      <w:bookmarkStart w:id="3145" w:name="_Toc536798248"/>
      <w:bookmarkStart w:id="3146" w:name="_Toc536798503"/>
      <w:bookmarkStart w:id="3147" w:name="_Toc536798758"/>
      <w:bookmarkStart w:id="3148" w:name="_Toc536800461"/>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149" w:name="_Toc536113795"/>
      <w:bookmarkStart w:id="3150" w:name="_Toc536115094"/>
      <w:bookmarkStart w:id="3151" w:name="_Toc536115364"/>
      <w:bookmarkStart w:id="3152" w:name="_Toc536117554"/>
      <w:bookmarkStart w:id="3153" w:name="_Toc536117769"/>
      <w:bookmarkStart w:id="3154" w:name="_Toc536118790"/>
      <w:bookmarkStart w:id="3155" w:name="_Toc536120082"/>
      <w:bookmarkStart w:id="3156" w:name="_Toc536120298"/>
      <w:bookmarkStart w:id="3157" w:name="_Toc536127360"/>
      <w:bookmarkStart w:id="3158" w:name="_Toc536127577"/>
      <w:bookmarkStart w:id="3159" w:name="_Toc536128361"/>
      <w:bookmarkStart w:id="3160" w:name="_Toc536129484"/>
      <w:bookmarkStart w:id="3161" w:name="_Toc536129702"/>
      <w:bookmarkStart w:id="3162" w:name="_Toc536129923"/>
      <w:bookmarkStart w:id="3163" w:name="_Toc536130146"/>
      <w:bookmarkStart w:id="3164" w:name="_Toc536130372"/>
      <w:bookmarkStart w:id="3165" w:name="_Toc536130608"/>
      <w:bookmarkStart w:id="3166" w:name="_Toc536131302"/>
      <w:bookmarkStart w:id="3167" w:name="_Toc536131563"/>
      <w:bookmarkStart w:id="3168" w:name="_Toc536199976"/>
      <w:bookmarkStart w:id="3169" w:name="_Toc536200223"/>
      <w:bookmarkStart w:id="3170" w:name="_Toc536200718"/>
      <w:bookmarkStart w:id="3171" w:name="_Toc536200966"/>
      <w:bookmarkStart w:id="3172" w:name="_Toc536201213"/>
      <w:bookmarkStart w:id="3173" w:name="_Toc536201460"/>
      <w:bookmarkStart w:id="3174" w:name="_Toc536202375"/>
      <w:bookmarkStart w:id="3175" w:name="_Toc536203746"/>
      <w:bookmarkStart w:id="3176" w:name="_Toc536203992"/>
      <w:bookmarkStart w:id="3177" w:name="_Toc536204238"/>
      <w:bookmarkStart w:id="3178" w:name="_Toc536539386"/>
      <w:bookmarkStart w:id="3179" w:name="_Toc536539639"/>
      <w:bookmarkStart w:id="3180" w:name="_Toc536543415"/>
      <w:bookmarkStart w:id="3181" w:name="_Toc536543669"/>
      <w:bookmarkStart w:id="3182" w:name="_Toc536544560"/>
      <w:bookmarkStart w:id="3183" w:name="_Toc536545500"/>
      <w:bookmarkStart w:id="3184" w:name="_Toc536546651"/>
      <w:bookmarkStart w:id="3185" w:name="_Toc536626947"/>
      <w:bookmarkStart w:id="3186" w:name="_Toc536726026"/>
      <w:bookmarkStart w:id="3187" w:name="_Toc536741122"/>
      <w:bookmarkStart w:id="3188" w:name="_Toc536741379"/>
      <w:bookmarkStart w:id="3189" w:name="_Toc536741635"/>
      <w:bookmarkStart w:id="3190" w:name="_Toc536784694"/>
      <w:bookmarkStart w:id="3191" w:name="_Toc536797589"/>
      <w:bookmarkStart w:id="3192" w:name="_Toc536797852"/>
      <w:bookmarkStart w:id="3193" w:name="_Toc536798249"/>
      <w:bookmarkStart w:id="3194" w:name="_Toc536798504"/>
      <w:bookmarkStart w:id="3195" w:name="_Toc536798759"/>
      <w:bookmarkStart w:id="3196" w:name="_Toc536800462"/>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p>
    <w:p w14:paraId="5EF6F5C7" w14:textId="3C384A25" w:rsidR="00E0308D" w:rsidRDefault="00D50E82" w:rsidP="00D50E82">
      <w:pPr>
        <w:pStyle w:val="Titre2"/>
        <w:numPr>
          <w:ilvl w:val="1"/>
          <w:numId w:val="39"/>
        </w:numPr>
        <w:tabs>
          <w:tab w:val="clear" w:pos="0"/>
          <w:tab w:val="num" w:pos="-709"/>
        </w:tabs>
        <w:ind w:left="709"/>
      </w:pPr>
      <w:bookmarkStart w:id="3197" w:name="_Toc536800463"/>
      <w:r>
        <w:t>Définition du point haut</w:t>
      </w:r>
      <w:bookmarkEnd w:id="3197"/>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198" w:name="_Toc536112164"/>
      <w:bookmarkStart w:id="3199" w:name="_Toc536112484"/>
      <w:bookmarkStart w:id="3200" w:name="_Toc536113369"/>
      <w:bookmarkStart w:id="3201" w:name="_Toc536113581"/>
      <w:bookmarkStart w:id="3202" w:name="_Toc536113797"/>
      <w:bookmarkStart w:id="3203" w:name="_Toc536115096"/>
      <w:bookmarkStart w:id="3204" w:name="_Toc536115366"/>
      <w:bookmarkStart w:id="3205" w:name="_Toc536117556"/>
      <w:bookmarkStart w:id="3206" w:name="_Toc536117771"/>
      <w:bookmarkStart w:id="3207" w:name="_Toc536118792"/>
      <w:bookmarkStart w:id="3208" w:name="_Toc536120084"/>
      <w:bookmarkStart w:id="3209" w:name="_Toc536120300"/>
      <w:bookmarkStart w:id="3210" w:name="_Toc536127362"/>
      <w:bookmarkStart w:id="3211" w:name="_Toc536127579"/>
      <w:bookmarkStart w:id="3212" w:name="_Toc536128363"/>
      <w:bookmarkStart w:id="3213" w:name="_Toc536129486"/>
      <w:bookmarkStart w:id="3214" w:name="_Toc536129704"/>
      <w:bookmarkStart w:id="3215" w:name="_Toc536129925"/>
      <w:bookmarkStart w:id="3216" w:name="_Toc536130148"/>
      <w:bookmarkStart w:id="3217" w:name="_Toc536130374"/>
      <w:bookmarkStart w:id="3218" w:name="_Toc536130610"/>
      <w:bookmarkStart w:id="3219" w:name="_Toc536131304"/>
      <w:bookmarkStart w:id="3220" w:name="_Toc536131565"/>
      <w:bookmarkStart w:id="3221" w:name="_Toc536199978"/>
      <w:bookmarkStart w:id="3222" w:name="_Toc536200225"/>
      <w:bookmarkStart w:id="3223" w:name="_Toc536200720"/>
      <w:bookmarkStart w:id="3224" w:name="_Toc536200968"/>
      <w:bookmarkStart w:id="3225" w:name="_Toc536201215"/>
      <w:bookmarkStart w:id="3226" w:name="_Toc536201462"/>
      <w:bookmarkStart w:id="3227" w:name="_Toc536202377"/>
      <w:bookmarkStart w:id="3228" w:name="_Toc536203748"/>
      <w:bookmarkStart w:id="3229" w:name="_Toc536203994"/>
      <w:bookmarkStart w:id="3230" w:name="_Toc536204240"/>
      <w:bookmarkStart w:id="3231" w:name="_Toc536539388"/>
      <w:bookmarkStart w:id="3232" w:name="_Toc536539641"/>
      <w:bookmarkStart w:id="3233" w:name="_Toc536543417"/>
      <w:bookmarkStart w:id="3234" w:name="_Toc536543671"/>
      <w:bookmarkStart w:id="3235" w:name="_Toc536544562"/>
      <w:bookmarkStart w:id="3236" w:name="_Toc536545502"/>
      <w:bookmarkStart w:id="3237" w:name="_Toc536546653"/>
      <w:bookmarkStart w:id="3238" w:name="_Toc536626949"/>
      <w:bookmarkStart w:id="3239" w:name="_Toc536726028"/>
      <w:bookmarkStart w:id="3240" w:name="_Toc536741124"/>
      <w:bookmarkStart w:id="3241" w:name="_Toc536741381"/>
      <w:bookmarkStart w:id="3242" w:name="_Toc536741637"/>
      <w:bookmarkStart w:id="3243" w:name="_Toc536784696"/>
      <w:bookmarkStart w:id="3244" w:name="_Toc536797591"/>
      <w:bookmarkStart w:id="3245" w:name="_Toc536797854"/>
      <w:bookmarkStart w:id="3246" w:name="_Toc536798251"/>
      <w:bookmarkStart w:id="3247" w:name="_Toc536798506"/>
      <w:bookmarkStart w:id="3248" w:name="_Toc536798761"/>
      <w:bookmarkStart w:id="3249" w:name="_Toc536800464"/>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250" w:name="_Toc536112165"/>
      <w:bookmarkStart w:id="3251" w:name="_Toc536112485"/>
      <w:bookmarkStart w:id="3252" w:name="_Toc536113370"/>
      <w:bookmarkStart w:id="3253" w:name="_Toc536113582"/>
      <w:bookmarkStart w:id="3254" w:name="_Toc536113798"/>
      <w:bookmarkStart w:id="3255" w:name="_Toc536115097"/>
      <w:bookmarkStart w:id="3256" w:name="_Toc536115367"/>
      <w:bookmarkStart w:id="3257" w:name="_Toc536117557"/>
      <w:bookmarkStart w:id="3258" w:name="_Toc536117772"/>
      <w:bookmarkStart w:id="3259" w:name="_Toc536118793"/>
      <w:bookmarkStart w:id="3260" w:name="_Toc536120085"/>
      <w:bookmarkStart w:id="3261" w:name="_Toc536120301"/>
      <w:bookmarkStart w:id="3262" w:name="_Toc536127363"/>
      <w:bookmarkStart w:id="3263" w:name="_Toc536127580"/>
      <w:bookmarkStart w:id="3264" w:name="_Toc536128364"/>
      <w:bookmarkStart w:id="3265" w:name="_Toc536129487"/>
      <w:bookmarkStart w:id="3266" w:name="_Toc536129705"/>
      <w:bookmarkStart w:id="3267" w:name="_Toc536129926"/>
      <w:bookmarkStart w:id="3268" w:name="_Toc536130149"/>
      <w:bookmarkStart w:id="3269" w:name="_Toc536130375"/>
      <w:bookmarkStart w:id="3270" w:name="_Toc536130611"/>
      <w:bookmarkStart w:id="3271" w:name="_Toc536131305"/>
      <w:bookmarkStart w:id="3272" w:name="_Toc536131566"/>
      <w:bookmarkStart w:id="3273" w:name="_Toc536199979"/>
      <w:bookmarkStart w:id="3274" w:name="_Toc536200226"/>
      <w:bookmarkStart w:id="3275" w:name="_Toc536200721"/>
      <w:bookmarkStart w:id="3276" w:name="_Toc536200969"/>
      <w:bookmarkStart w:id="3277" w:name="_Toc536201216"/>
      <w:bookmarkStart w:id="3278" w:name="_Toc536201463"/>
      <w:bookmarkStart w:id="3279" w:name="_Toc536202378"/>
      <w:bookmarkStart w:id="3280" w:name="_Toc536203749"/>
      <w:bookmarkStart w:id="3281" w:name="_Toc536203995"/>
      <w:bookmarkStart w:id="3282" w:name="_Toc536204241"/>
      <w:bookmarkStart w:id="3283" w:name="_Toc536539389"/>
      <w:bookmarkStart w:id="3284" w:name="_Toc536539642"/>
      <w:bookmarkStart w:id="3285" w:name="_Toc536543418"/>
      <w:bookmarkStart w:id="3286" w:name="_Toc536543672"/>
      <w:bookmarkStart w:id="3287" w:name="_Toc536544563"/>
      <w:bookmarkStart w:id="3288" w:name="_Toc536545503"/>
      <w:bookmarkStart w:id="3289" w:name="_Toc536546654"/>
      <w:bookmarkStart w:id="3290" w:name="_Toc536626950"/>
      <w:bookmarkStart w:id="3291" w:name="_Toc536726029"/>
      <w:bookmarkStart w:id="3292" w:name="_Toc536741125"/>
      <w:bookmarkStart w:id="3293" w:name="_Toc536741382"/>
      <w:bookmarkStart w:id="3294" w:name="_Toc536741638"/>
      <w:bookmarkStart w:id="3295" w:name="_Toc536784697"/>
      <w:bookmarkStart w:id="3296" w:name="_Toc536797592"/>
      <w:bookmarkStart w:id="3297" w:name="_Toc536797855"/>
      <w:bookmarkStart w:id="3298" w:name="_Toc536798252"/>
      <w:bookmarkStart w:id="3299" w:name="_Toc536798507"/>
      <w:bookmarkStart w:id="3300" w:name="_Toc536798762"/>
      <w:bookmarkStart w:id="3301" w:name="_Toc536800465"/>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302" w:name="_Toc536112166"/>
      <w:bookmarkStart w:id="3303" w:name="_Toc536112486"/>
      <w:bookmarkStart w:id="3304" w:name="_Toc536113371"/>
      <w:bookmarkStart w:id="3305" w:name="_Toc536113583"/>
      <w:bookmarkStart w:id="3306" w:name="_Toc536113799"/>
      <w:bookmarkStart w:id="3307" w:name="_Toc536115098"/>
      <w:bookmarkStart w:id="3308" w:name="_Toc536115368"/>
      <w:bookmarkStart w:id="3309" w:name="_Toc536117558"/>
      <w:bookmarkStart w:id="3310" w:name="_Toc536117773"/>
      <w:bookmarkStart w:id="3311" w:name="_Toc536118794"/>
      <w:bookmarkStart w:id="3312" w:name="_Toc536120086"/>
      <w:bookmarkStart w:id="3313" w:name="_Toc536120302"/>
      <w:bookmarkStart w:id="3314" w:name="_Toc536127364"/>
      <w:bookmarkStart w:id="3315" w:name="_Toc536127581"/>
      <w:bookmarkStart w:id="3316" w:name="_Toc536128365"/>
      <w:bookmarkStart w:id="3317" w:name="_Toc536129488"/>
      <w:bookmarkStart w:id="3318" w:name="_Toc536129706"/>
      <w:bookmarkStart w:id="3319" w:name="_Toc536129927"/>
      <w:bookmarkStart w:id="3320" w:name="_Toc536130150"/>
      <w:bookmarkStart w:id="3321" w:name="_Toc536130376"/>
      <w:bookmarkStart w:id="3322" w:name="_Toc536130612"/>
      <w:bookmarkStart w:id="3323" w:name="_Toc536131306"/>
      <w:bookmarkStart w:id="3324" w:name="_Toc536131567"/>
      <w:bookmarkStart w:id="3325" w:name="_Toc536199980"/>
      <w:bookmarkStart w:id="3326" w:name="_Toc536200227"/>
      <w:bookmarkStart w:id="3327" w:name="_Toc536200722"/>
      <w:bookmarkStart w:id="3328" w:name="_Toc536200970"/>
      <w:bookmarkStart w:id="3329" w:name="_Toc536201217"/>
      <w:bookmarkStart w:id="3330" w:name="_Toc536201464"/>
      <w:bookmarkStart w:id="3331" w:name="_Toc536202379"/>
      <w:bookmarkStart w:id="3332" w:name="_Toc536203750"/>
      <w:bookmarkStart w:id="3333" w:name="_Toc536203996"/>
      <w:bookmarkStart w:id="3334" w:name="_Toc536204242"/>
      <w:bookmarkStart w:id="3335" w:name="_Toc536539390"/>
      <w:bookmarkStart w:id="3336" w:name="_Toc536539643"/>
      <w:bookmarkStart w:id="3337" w:name="_Toc536543419"/>
      <w:bookmarkStart w:id="3338" w:name="_Toc536543673"/>
      <w:bookmarkStart w:id="3339" w:name="_Toc536544564"/>
      <w:bookmarkStart w:id="3340" w:name="_Toc536545504"/>
      <w:bookmarkStart w:id="3341" w:name="_Toc536546655"/>
      <w:bookmarkStart w:id="3342" w:name="_Toc536626951"/>
      <w:bookmarkStart w:id="3343" w:name="_Toc536726030"/>
      <w:bookmarkStart w:id="3344" w:name="_Toc536741126"/>
      <w:bookmarkStart w:id="3345" w:name="_Toc536741383"/>
      <w:bookmarkStart w:id="3346" w:name="_Toc536741639"/>
      <w:bookmarkStart w:id="3347" w:name="_Toc536784698"/>
      <w:bookmarkStart w:id="3348" w:name="_Toc536797593"/>
      <w:bookmarkStart w:id="3349" w:name="_Toc536797856"/>
      <w:bookmarkStart w:id="3350" w:name="_Toc536798253"/>
      <w:bookmarkStart w:id="3351" w:name="_Toc536798508"/>
      <w:bookmarkStart w:id="3352" w:name="_Toc536798763"/>
      <w:bookmarkStart w:id="3353" w:name="_Toc536800466"/>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70784B68"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C20694" w:rsidRPr="00BA205C">
        <w:t xml:space="preserve">Figure </w:t>
      </w:r>
      <w:r w:rsidR="00C20694" w:rsidRPr="00C20694">
        <w:t>C</w:t>
      </w:r>
      <w:r w:rsidR="00C20694">
        <w:rPr>
          <w:i/>
          <w:noProof/>
        </w:rPr>
        <w:t>.2</w:t>
      </w:r>
      <w:r w:rsidR="00C20694" w:rsidRPr="00C20694">
        <w:rPr>
          <w:i/>
          <w:noProof/>
        </w:rPr>
        <w:noBreakHyphen/>
      </w:r>
      <w:r w:rsidR="00C20694">
        <w:rPr>
          <w:i/>
          <w:noProof/>
        </w:rPr>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3354" w:name="_Toc536800467"/>
      <w:r>
        <w:t>Relations géométriques</w:t>
      </w:r>
      <w:bookmarkEnd w:id="3354"/>
    </w:p>
    <w:p w14:paraId="7ECE7090" w14:textId="77777777" w:rsidR="00A64F15" w:rsidRDefault="00A64F15" w:rsidP="00801FBA">
      <w:pPr>
        <w:spacing w:before="120" w:after="120" w:line="360" w:lineRule="auto"/>
        <w:rPr>
          <w:b/>
        </w:rPr>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p w14:paraId="5730D4FA" w14:textId="77777777" w:rsidR="00A96E4C" w:rsidRDefault="00A96E4C" w:rsidP="00801FBA">
      <w:pPr>
        <w:spacing w:before="120" w:after="120" w:line="360" w:lineRule="auto"/>
      </w:pP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B630B1D" w14:textId="77777777" w:rsidTr="00A96E4C">
        <w:trPr>
          <w:trHeight w:val="635"/>
          <w:tblHeader/>
        </w:trPr>
        <w:tc>
          <w:tcPr>
            <w:tcW w:w="7655" w:type="dxa"/>
            <w:vAlign w:val="center"/>
          </w:tcPr>
          <w:p w14:paraId="50C13E72" w14:textId="65E3F88C" w:rsidR="00A64F15" w:rsidRPr="00E37D96" w:rsidRDefault="0066514F"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417" w:type="dxa"/>
            <w:vAlign w:val="center"/>
          </w:tcPr>
          <w:p w14:paraId="20857841"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A2631A5" w14:textId="77777777" w:rsidTr="00A96E4C">
        <w:trPr>
          <w:trHeight w:val="635"/>
          <w:tblHeader/>
        </w:trPr>
        <w:tc>
          <w:tcPr>
            <w:tcW w:w="7655" w:type="dxa"/>
            <w:vAlign w:val="center"/>
          </w:tcPr>
          <w:p w14:paraId="4937D686" w14:textId="77777777" w:rsidR="00A64F15" w:rsidRPr="00E37D96" w:rsidRDefault="0066514F"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417" w:type="dxa"/>
            <w:vAlign w:val="center"/>
          </w:tcPr>
          <w:p w14:paraId="7E2DB282"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64B49B3" w14:textId="415A2933"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C20694">
        <w:t>Eq.C.3</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6649E121" w14:textId="77777777" w:rsidTr="00A96E4C">
        <w:trPr>
          <w:trHeight w:val="635"/>
          <w:tblHeader/>
        </w:trPr>
        <w:tc>
          <w:tcPr>
            <w:tcW w:w="7655" w:type="dxa"/>
            <w:vAlign w:val="center"/>
          </w:tcPr>
          <w:p w14:paraId="71575228" w14:textId="1944F36E" w:rsidR="00A64F15" w:rsidRPr="00E4042F" w:rsidRDefault="0066514F"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417" w:type="dxa"/>
            <w:vAlign w:val="center"/>
          </w:tcPr>
          <w:p w14:paraId="3DF7CB95"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bookmarkStart w:id="3355" w:name="_Ref525656363"/>
            <w:r w:rsidRPr="00E37D96">
              <w:rPr>
                <w:rFonts w:eastAsiaTheme="minorHAnsi"/>
              </w:rPr>
              <w:t xml:space="preserve"> </w:t>
            </w:r>
            <w:bookmarkEnd w:id="3355"/>
          </w:p>
        </w:tc>
      </w:tr>
    </w:tbl>
    <w:p w14:paraId="1D79314F" w14:textId="25941909" w:rsidR="00E2745F" w:rsidRDefault="00E2745F" w:rsidP="00E2745F">
      <w:pPr>
        <w:spacing w:after="240" w:line="360" w:lineRule="auto"/>
      </w:pPr>
      <w:r>
        <w:t xml:space="preserve">avec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lang w:eastAsia="zh-CN"/>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2"/>
                    <a:stretch>
                      <a:fillRect/>
                    </a:stretch>
                  </pic:blipFill>
                  <pic:spPr>
                    <a:xfrm>
                      <a:off x="0" y="0"/>
                      <a:ext cx="4114308" cy="3618160"/>
                    </a:xfrm>
                    <a:prstGeom prst="rect">
                      <a:avLst/>
                    </a:prstGeom>
                  </pic:spPr>
                </pic:pic>
              </a:graphicData>
            </a:graphic>
          </wp:inline>
        </w:drawing>
      </w:r>
    </w:p>
    <w:p w14:paraId="6D4C724D" w14:textId="5418CB9E" w:rsidR="00B421CC" w:rsidRPr="00B421CC" w:rsidRDefault="00A64F15" w:rsidP="00B421CC">
      <w:pPr>
        <w:pStyle w:val="Lgende"/>
        <w:spacing w:line="360" w:lineRule="auto"/>
        <w:jc w:val="center"/>
        <w:rPr>
          <w:i w:val="0"/>
          <w:sz w:val="22"/>
        </w:rPr>
        <w:sectPr w:rsidR="00B421CC" w:rsidRPr="00B421CC" w:rsidSect="006B26C5">
          <w:footerReference w:type="even" r:id="rId163"/>
          <w:footerReference w:type="default" r:id="rId164"/>
          <w:footerReference w:type="first" r:id="rId165"/>
          <w:type w:val="continuous"/>
          <w:pgSz w:w="11906" w:h="16838"/>
          <w:pgMar w:top="1417" w:right="1417" w:bottom="1417" w:left="1417" w:header="708" w:footer="708" w:gutter="0"/>
          <w:cols w:space="708"/>
          <w:titlePg/>
          <w:docGrid w:linePitch="360"/>
        </w:sectPr>
      </w:pPr>
      <w:bookmarkStart w:id="3356" w:name="_Ref525659754"/>
      <w:bookmarkStart w:id="3357" w:name="_Toc536112268"/>
      <w:bookmarkStart w:id="3358" w:name="_Toc536800601"/>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3356"/>
      <w:r w:rsidR="001B7C74">
        <w:rPr>
          <w:i w:val="0"/>
          <w:sz w:val="22"/>
        </w:rPr>
        <w:t> : R</w:t>
      </w:r>
      <w:r>
        <w:rPr>
          <w:i w:val="0"/>
          <w:sz w:val="22"/>
        </w:rPr>
        <w:t>elation géométrique pour déterminer le point haut à la surface du rotor</w:t>
      </w:r>
      <w:bookmarkEnd w:id="3357"/>
      <w:bookmarkEnd w:id="3358"/>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3359" w:name="_Annexe_D_:"/>
      <w:bookmarkStart w:id="3360" w:name="_Toc536800468"/>
      <w:bookmarkEnd w:id="3359"/>
      <w:r>
        <w:lastRenderedPageBreak/>
        <w:t xml:space="preserve">Annexe D : </w:t>
      </w:r>
      <w:r>
        <w:br/>
        <w:t>Valeurs des coefficients d’influence de l’effet Morton</w:t>
      </w:r>
      <w:bookmarkEnd w:id="3360"/>
    </w:p>
    <w:p w14:paraId="353A6254" w14:textId="25BC3C04" w:rsidR="00B055A9" w:rsidRPr="00D13F67" w:rsidRDefault="00B055A9" w:rsidP="0030526A">
      <w:pPr>
        <w:pStyle w:val="Lgende"/>
        <w:keepNext/>
        <w:spacing w:before="240" w:after="120"/>
        <w:jc w:val="center"/>
        <w:rPr>
          <w:i w:val="0"/>
          <w:noProof/>
          <w:sz w:val="28"/>
        </w:rPr>
      </w:pPr>
      <w:bookmarkStart w:id="3361" w:name="_Toc536800617"/>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3361"/>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66514F"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533FEF8C" w:rsidR="001162F6" w:rsidRDefault="001162F6" w:rsidP="001162F6">
      <w:pPr>
        <w:pStyle w:val="Lgende"/>
        <w:keepNext/>
        <w:spacing w:before="240" w:after="120"/>
        <w:jc w:val="center"/>
        <w:rPr>
          <w:i w:val="0"/>
          <w:noProof/>
          <w:sz w:val="28"/>
        </w:rPr>
      </w:pPr>
      <w:bookmarkStart w:id="3362" w:name="_Toc536800618"/>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3362"/>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66514F"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39FAFC29" w:rsidR="00187AFA" w:rsidRDefault="00187AFA" w:rsidP="00187AFA">
      <w:pPr>
        <w:pStyle w:val="Lgende"/>
        <w:keepNext/>
        <w:spacing w:before="240" w:after="120"/>
        <w:jc w:val="center"/>
        <w:rPr>
          <w:i w:val="0"/>
          <w:noProof/>
          <w:sz w:val="28"/>
        </w:rPr>
      </w:pPr>
      <w:bookmarkStart w:id="3363" w:name="_Toc536800619"/>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3363"/>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66514F"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3364" w:name="_Toc536800469"/>
      <w:r>
        <w:lastRenderedPageBreak/>
        <w:t>Liste des figures</w:t>
      </w:r>
      <w:bookmarkEnd w:id="3364"/>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6BC13E9E"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800474" w:history="1">
        <w:r w:rsidR="0074254F" w:rsidRPr="00E24E21">
          <w:rPr>
            <w:rStyle w:val="Lienhypertexte"/>
            <w:noProof/>
          </w:rPr>
          <w:t>Figure 1 : Photographie d’une ligne d’arbre de GTA 1300 MW exploité par le groupe EDF</w:t>
        </w:r>
        <w:r w:rsidR="0074254F">
          <w:rPr>
            <w:noProof/>
            <w:webHidden/>
          </w:rPr>
          <w:tab/>
        </w:r>
        <w:r w:rsidR="0074254F">
          <w:rPr>
            <w:noProof/>
            <w:webHidden/>
          </w:rPr>
          <w:fldChar w:fldCharType="begin"/>
        </w:r>
        <w:r w:rsidR="0074254F">
          <w:rPr>
            <w:noProof/>
            <w:webHidden/>
          </w:rPr>
          <w:instrText xml:space="preserve"> PAGEREF _Toc536800474 \h </w:instrText>
        </w:r>
        <w:r w:rsidR="0074254F">
          <w:rPr>
            <w:noProof/>
            <w:webHidden/>
          </w:rPr>
        </w:r>
        <w:r w:rsidR="0074254F">
          <w:rPr>
            <w:noProof/>
            <w:webHidden/>
          </w:rPr>
          <w:fldChar w:fldCharType="separate"/>
        </w:r>
        <w:r w:rsidR="00C20694">
          <w:rPr>
            <w:noProof/>
            <w:webHidden/>
          </w:rPr>
          <w:t>13</w:t>
        </w:r>
        <w:r w:rsidR="0074254F">
          <w:rPr>
            <w:noProof/>
            <w:webHidden/>
          </w:rPr>
          <w:fldChar w:fldCharType="end"/>
        </w:r>
      </w:hyperlink>
    </w:p>
    <w:p w14:paraId="6F8C2AAF"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75" w:history="1">
        <w:r w:rsidR="0074254F" w:rsidRPr="00E24E21">
          <w:rPr>
            <w:rStyle w:val="Lienhypertexte"/>
            <w:noProof/>
          </w:rPr>
          <w:t>Figure 2 : Explication des vibrations synchrones</w:t>
        </w:r>
        <w:r w:rsidR="0074254F">
          <w:rPr>
            <w:noProof/>
            <w:webHidden/>
          </w:rPr>
          <w:tab/>
        </w:r>
        <w:r w:rsidR="0074254F">
          <w:rPr>
            <w:noProof/>
            <w:webHidden/>
          </w:rPr>
          <w:fldChar w:fldCharType="begin"/>
        </w:r>
        <w:r w:rsidR="0074254F">
          <w:rPr>
            <w:noProof/>
            <w:webHidden/>
          </w:rPr>
          <w:instrText xml:space="preserve"> PAGEREF _Toc536800475 \h </w:instrText>
        </w:r>
        <w:r w:rsidR="0074254F">
          <w:rPr>
            <w:noProof/>
            <w:webHidden/>
          </w:rPr>
        </w:r>
        <w:r w:rsidR="0074254F">
          <w:rPr>
            <w:noProof/>
            <w:webHidden/>
          </w:rPr>
          <w:fldChar w:fldCharType="separate"/>
        </w:r>
        <w:r w:rsidR="00C20694">
          <w:rPr>
            <w:noProof/>
            <w:webHidden/>
          </w:rPr>
          <w:t>14</w:t>
        </w:r>
        <w:r w:rsidR="0074254F">
          <w:rPr>
            <w:noProof/>
            <w:webHidden/>
          </w:rPr>
          <w:fldChar w:fldCharType="end"/>
        </w:r>
      </w:hyperlink>
    </w:p>
    <w:p w14:paraId="6F4E5C01"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76" w:history="1">
        <w:r w:rsidR="0074254F" w:rsidRPr="00E24E21">
          <w:rPr>
            <w:rStyle w:val="Lienhypertexte"/>
            <w:noProof/>
          </w:rPr>
          <w:t xml:space="preserve">Figure 3 : Publications technique sur l’instabilité du type l’effet Morton (De Jongh. </w:t>
        </w:r>
        <w:r w:rsidR="0074254F" w:rsidRPr="00E24E21">
          <w:rPr>
            <w:rStyle w:val="Lienhypertexte"/>
            <w:b/>
            <w:noProof/>
          </w:rPr>
          <w:t>[5]</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_Toc536800476 \h </w:instrText>
        </w:r>
        <w:r w:rsidR="0074254F">
          <w:rPr>
            <w:noProof/>
            <w:webHidden/>
          </w:rPr>
        </w:r>
        <w:r w:rsidR="0074254F">
          <w:rPr>
            <w:noProof/>
            <w:webHidden/>
          </w:rPr>
          <w:fldChar w:fldCharType="separate"/>
        </w:r>
        <w:r w:rsidR="00C20694">
          <w:rPr>
            <w:noProof/>
            <w:webHidden/>
          </w:rPr>
          <w:t>15</w:t>
        </w:r>
        <w:r w:rsidR="0074254F">
          <w:rPr>
            <w:noProof/>
            <w:webHidden/>
          </w:rPr>
          <w:fldChar w:fldCharType="end"/>
        </w:r>
      </w:hyperlink>
    </w:p>
    <w:p w14:paraId="2C2C89E0"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77" w:history="1">
        <w:r w:rsidR="0074254F" w:rsidRPr="00E24E21">
          <w:rPr>
            <w:rStyle w:val="Lienhypertexte"/>
            <w:noProof/>
          </w:rPr>
          <w:t>Figure 1.1</w:t>
        </w:r>
        <w:r w:rsidR="0074254F" w:rsidRPr="00E24E21">
          <w:rPr>
            <w:rStyle w:val="Lienhypertexte"/>
            <w:noProof/>
          </w:rPr>
          <w:noBreakHyphen/>
          <w:t>1 : Contact rotor-stator lors des vibrations syncrhones</w:t>
        </w:r>
        <w:r w:rsidR="0074254F">
          <w:rPr>
            <w:noProof/>
            <w:webHidden/>
          </w:rPr>
          <w:tab/>
        </w:r>
        <w:r w:rsidR="0074254F">
          <w:rPr>
            <w:noProof/>
            <w:webHidden/>
          </w:rPr>
          <w:fldChar w:fldCharType="begin"/>
        </w:r>
        <w:r w:rsidR="0074254F">
          <w:rPr>
            <w:noProof/>
            <w:webHidden/>
          </w:rPr>
          <w:instrText xml:space="preserve"> PAGEREF _Toc536800477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43B2256D"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78" w:history="1">
        <w:r w:rsidR="0074254F" w:rsidRPr="00E24E21">
          <w:rPr>
            <w:rStyle w:val="Lienhypertexte"/>
            <w:noProof/>
          </w:rPr>
          <w:t>Figure 1.1</w:t>
        </w:r>
        <w:r w:rsidR="0074254F" w:rsidRPr="00E24E21">
          <w:rPr>
            <w:rStyle w:val="Lienhypertexte"/>
            <w:noProof/>
          </w:rPr>
          <w:noBreakHyphen/>
          <w:t>2 : Illustration de l’effet Newkirk</w:t>
        </w:r>
        <w:r w:rsidR="0074254F">
          <w:rPr>
            <w:noProof/>
            <w:webHidden/>
          </w:rPr>
          <w:tab/>
        </w:r>
        <w:r w:rsidR="0074254F">
          <w:rPr>
            <w:noProof/>
            <w:webHidden/>
          </w:rPr>
          <w:fldChar w:fldCharType="begin"/>
        </w:r>
        <w:r w:rsidR="0074254F">
          <w:rPr>
            <w:noProof/>
            <w:webHidden/>
          </w:rPr>
          <w:instrText xml:space="preserve"> PAGEREF _Toc536800478 \h </w:instrText>
        </w:r>
        <w:r w:rsidR="0074254F">
          <w:rPr>
            <w:noProof/>
            <w:webHidden/>
          </w:rPr>
        </w:r>
        <w:r w:rsidR="0074254F">
          <w:rPr>
            <w:noProof/>
            <w:webHidden/>
          </w:rPr>
          <w:fldChar w:fldCharType="separate"/>
        </w:r>
        <w:r w:rsidR="00C20694">
          <w:rPr>
            <w:noProof/>
            <w:webHidden/>
          </w:rPr>
          <w:t>18</w:t>
        </w:r>
        <w:r w:rsidR="0074254F">
          <w:rPr>
            <w:noProof/>
            <w:webHidden/>
          </w:rPr>
          <w:fldChar w:fldCharType="end"/>
        </w:r>
      </w:hyperlink>
    </w:p>
    <w:p w14:paraId="24529247"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79" w:history="1">
        <w:r w:rsidR="0074254F" w:rsidRPr="00E24E21">
          <w:rPr>
            <w:rStyle w:val="Lienhypertexte"/>
            <w:noProof/>
          </w:rPr>
          <w:t>Figure 1.1</w:t>
        </w:r>
        <w:r w:rsidR="0074254F" w:rsidRPr="00E24E21">
          <w:rPr>
            <w:rStyle w:val="Lienhypertexte"/>
            <w:noProof/>
          </w:rPr>
          <w:noBreakHyphen/>
          <w:t xml:space="preserve">3 : Explication des vibrations spirales générées par l’effet Newkirk </w:t>
        </w:r>
        <w:r w:rsidR="0074254F" w:rsidRPr="00E24E21">
          <w:rPr>
            <w:rStyle w:val="Lienhypertexte"/>
            <w:b/>
            <w:iCs/>
            <w:noProof/>
          </w:rPr>
          <w:t>[10]</w:t>
        </w:r>
        <w:r w:rsidR="0074254F">
          <w:rPr>
            <w:noProof/>
            <w:webHidden/>
          </w:rPr>
          <w:tab/>
        </w:r>
        <w:r w:rsidR="0074254F">
          <w:rPr>
            <w:noProof/>
            <w:webHidden/>
          </w:rPr>
          <w:fldChar w:fldCharType="begin"/>
        </w:r>
        <w:r w:rsidR="0074254F">
          <w:rPr>
            <w:noProof/>
            <w:webHidden/>
          </w:rPr>
          <w:instrText xml:space="preserve"> PAGEREF _Toc536800479 \h </w:instrText>
        </w:r>
        <w:r w:rsidR="0074254F">
          <w:rPr>
            <w:noProof/>
            <w:webHidden/>
          </w:rPr>
        </w:r>
        <w:r w:rsidR="0074254F">
          <w:rPr>
            <w:noProof/>
            <w:webHidden/>
          </w:rPr>
          <w:fldChar w:fldCharType="separate"/>
        </w:r>
        <w:r w:rsidR="00C20694">
          <w:rPr>
            <w:noProof/>
            <w:webHidden/>
          </w:rPr>
          <w:t>19</w:t>
        </w:r>
        <w:r w:rsidR="0074254F">
          <w:rPr>
            <w:noProof/>
            <w:webHidden/>
          </w:rPr>
          <w:fldChar w:fldCharType="end"/>
        </w:r>
      </w:hyperlink>
    </w:p>
    <w:p w14:paraId="0EC272CE"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80" w:history="1">
        <w:r w:rsidR="0074254F" w:rsidRPr="00E24E21">
          <w:rPr>
            <w:rStyle w:val="Lienhypertexte"/>
            <w:noProof/>
          </w:rPr>
          <w:t>Figure 1.1</w:t>
        </w:r>
        <w:r w:rsidR="0074254F" w:rsidRPr="00E24E21">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74254F" w:rsidRPr="00E24E21">
          <w:rPr>
            <w:rStyle w:val="Lienhypertexte"/>
            <w:noProof/>
          </w:rPr>
          <w:t xml:space="preserve"> au rotor (De Jongh </w:t>
        </w:r>
        <w:r w:rsidR="0074254F" w:rsidRPr="00E24E21">
          <w:rPr>
            <w:rStyle w:val="Lienhypertexte"/>
            <w:b/>
            <w:noProof/>
          </w:rPr>
          <w:t>[4]</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_Toc536800480 \h </w:instrText>
        </w:r>
        <w:r w:rsidR="0074254F">
          <w:rPr>
            <w:noProof/>
            <w:webHidden/>
          </w:rPr>
        </w:r>
        <w:r w:rsidR="0074254F">
          <w:rPr>
            <w:noProof/>
            <w:webHidden/>
          </w:rPr>
          <w:fldChar w:fldCharType="separate"/>
        </w:r>
        <w:r w:rsidR="00C20694">
          <w:rPr>
            <w:noProof/>
            <w:webHidden/>
          </w:rPr>
          <w:t>21</w:t>
        </w:r>
        <w:r w:rsidR="0074254F">
          <w:rPr>
            <w:noProof/>
            <w:webHidden/>
          </w:rPr>
          <w:fldChar w:fldCharType="end"/>
        </w:r>
      </w:hyperlink>
    </w:p>
    <w:p w14:paraId="54BB077A"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81" w:history="1">
        <w:r w:rsidR="0074254F" w:rsidRPr="00E24E21">
          <w:rPr>
            <w:rStyle w:val="Lienhypertexte"/>
            <w:noProof/>
          </w:rPr>
          <w:t>Figure 1.1</w:t>
        </w:r>
        <w:r w:rsidR="0074254F" w:rsidRPr="00E24E21">
          <w:rPr>
            <w:rStyle w:val="Lienhypertexte"/>
            <w:noProof/>
          </w:rPr>
          <w:noBreakHyphen/>
          <w:t>5 : Rotor déformé thermiquement</w:t>
        </w:r>
        <w:r w:rsidR="0074254F">
          <w:rPr>
            <w:noProof/>
            <w:webHidden/>
          </w:rPr>
          <w:tab/>
        </w:r>
        <w:r w:rsidR="0074254F">
          <w:rPr>
            <w:noProof/>
            <w:webHidden/>
          </w:rPr>
          <w:fldChar w:fldCharType="begin"/>
        </w:r>
        <w:r w:rsidR="0074254F">
          <w:rPr>
            <w:noProof/>
            <w:webHidden/>
          </w:rPr>
          <w:instrText xml:space="preserve"> PAGEREF _Toc536800481 \h </w:instrText>
        </w:r>
        <w:r w:rsidR="0074254F">
          <w:rPr>
            <w:noProof/>
            <w:webHidden/>
          </w:rPr>
        </w:r>
        <w:r w:rsidR="0074254F">
          <w:rPr>
            <w:noProof/>
            <w:webHidden/>
          </w:rPr>
          <w:fldChar w:fldCharType="separate"/>
        </w:r>
        <w:r w:rsidR="00C20694">
          <w:rPr>
            <w:noProof/>
            <w:webHidden/>
          </w:rPr>
          <w:t>21</w:t>
        </w:r>
        <w:r w:rsidR="0074254F">
          <w:rPr>
            <w:noProof/>
            <w:webHidden/>
          </w:rPr>
          <w:fldChar w:fldCharType="end"/>
        </w:r>
      </w:hyperlink>
    </w:p>
    <w:p w14:paraId="261AA777"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82" w:history="1">
        <w:r w:rsidR="0074254F" w:rsidRPr="00E24E21">
          <w:rPr>
            <w:rStyle w:val="Lienhypertexte"/>
            <w:noProof/>
          </w:rPr>
          <w:t>Figure 1.1</w:t>
        </w:r>
        <w:r w:rsidR="0074254F" w:rsidRPr="00E24E21">
          <w:rPr>
            <w:rStyle w:val="Lienhypertexte"/>
            <w:noProof/>
          </w:rPr>
          <w:noBreakHyphen/>
          <w:t>6 : Diagramme de la rétroaction de l’effet Morton</w:t>
        </w:r>
        <w:r w:rsidR="0074254F">
          <w:rPr>
            <w:noProof/>
            <w:webHidden/>
          </w:rPr>
          <w:tab/>
        </w:r>
        <w:r w:rsidR="0074254F">
          <w:rPr>
            <w:noProof/>
            <w:webHidden/>
          </w:rPr>
          <w:fldChar w:fldCharType="begin"/>
        </w:r>
        <w:r w:rsidR="0074254F">
          <w:rPr>
            <w:noProof/>
            <w:webHidden/>
          </w:rPr>
          <w:instrText xml:space="preserve"> PAGEREF _Toc536800482 \h </w:instrText>
        </w:r>
        <w:r w:rsidR="0074254F">
          <w:rPr>
            <w:noProof/>
            <w:webHidden/>
          </w:rPr>
        </w:r>
        <w:r w:rsidR="0074254F">
          <w:rPr>
            <w:noProof/>
            <w:webHidden/>
          </w:rPr>
          <w:fldChar w:fldCharType="separate"/>
        </w:r>
        <w:r w:rsidR="00C20694">
          <w:rPr>
            <w:noProof/>
            <w:webHidden/>
          </w:rPr>
          <w:t>22</w:t>
        </w:r>
        <w:r w:rsidR="0074254F">
          <w:rPr>
            <w:noProof/>
            <w:webHidden/>
          </w:rPr>
          <w:fldChar w:fldCharType="end"/>
        </w:r>
      </w:hyperlink>
    </w:p>
    <w:p w14:paraId="67975965"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83" w:history="1">
        <w:r w:rsidR="0074254F" w:rsidRPr="00E24E21">
          <w:rPr>
            <w:rStyle w:val="Lienhypertexte"/>
            <w:noProof/>
          </w:rPr>
          <w:t>Figure 1.2</w:t>
        </w:r>
        <w:r w:rsidR="0074254F" w:rsidRPr="00E24E21">
          <w:rPr>
            <w:rStyle w:val="Lienhypertexte"/>
            <w:noProof/>
          </w:rPr>
          <w:noBreakHyphen/>
          <w:t xml:space="preserve">1 : Vibration spirale constatée sur le côté compresseur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_Toc536800483 \h </w:instrText>
        </w:r>
        <w:r w:rsidR="0074254F">
          <w:rPr>
            <w:noProof/>
            <w:webHidden/>
          </w:rPr>
        </w:r>
        <w:r w:rsidR="0074254F">
          <w:rPr>
            <w:noProof/>
            <w:webHidden/>
          </w:rPr>
          <w:fldChar w:fldCharType="separate"/>
        </w:r>
        <w:r w:rsidR="00C20694">
          <w:rPr>
            <w:noProof/>
            <w:webHidden/>
          </w:rPr>
          <w:t>23</w:t>
        </w:r>
        <w:r w:rsidR="0074254F">
          <w:rPr>
            <w:noProof/>
            <w:webHidden/>
          </w:rPr>
          <w:fldChar w:fldCharType="end"/>
        </w:r>
      </w:hyperlink>
    </w:p>
    <w:p w14:paraId="344D5760"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84" w:history="1">
        <w:r w:rsidR="0074254F" w:rsidRPr="00E24E21">
          <w:rPr>
            <w:rStyle w:val="Lienhypertexte"/>
            <w:noProof/>
          </w:rPr>
          <w:t>Figure 1.2</w:t>
        </w:r>
        <w:r w:rsidR="0074254F" w:rsidRPr="00E24E21">
          <w:rPr>
            <w:rStyle w:val="Lienhypertexte"/>
            <w:noProof/>
          </w:rPr>
          <w:noBreakHyphen/>
          <w:t xml:space="preserve">2 : Phénomène d’hystérésis sur le turbo-détenteur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_Toc536800484 \h </w:instrText>
        </w:r>
        <w:r w:rsidR="0074254F">
          <w:rPr>
            <w:noProof/>
            <w:webHidden/>
          </w:rPr>
        </w:r>
        <w:r w:rsidR="0074254F">
          <w:rPr>
            <w:noProof/>
            <w:webHidden/>
          </w:rPr>
          <w:fldChar w:fldCharType="separate"/>
        </w:r>
        <w:r w:rsidR="00C20694">
          <w:rPr>
            <w:noProof/>
            <w:webHidden/>
          </w:rPr>
          <w:t>24</w:t>
        </w:r>
        <w:r w:rsidR="0074254F">
          <w:rPr>
            <w:noProof/>
            <w:webHidden/>
          </w:rPr>
          <w:fldChar w:fldCharType="end"/>
        </w:r>
      </w:hyperlink>
    </w:p>
    <w:p w14:paraId="161DD5FE"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85" w:history="1">
        <w:r w:rsidR="0074254F" w:rsidRPr="00E24E21">
          <w:rPr>
            <w:rStyle w:val="Lienhypertexte"/>
            <w:noProof/>
          </w:rPr>
          <w:t>Figure 1.2</w:t>
        </w:r>
        <w:r w:rsidR="0074254F" w:rsidRPr="00E24E21">
          <w:rPr>
            <w:rStyle w:val="Lienhypertexte"/>
            <w:noProof/>
          </w:rPr>
          <w:noBreakHyphen/>
          <w:t xml:space="preserve">3 : Vibrations synchrones mesurées au cours du temps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_Toc536800485 \h </w:instrText>
        </w:r>
        <w:r w:rsidR="0074254F">
          <w:rPr>
            <w:noProof/>
            <w:webHidden/>
          </w:rPr>
        </w:r>
        <w:r w:rsidR="0074254F">
          <w:rPr>
            <w:noProof/>
            <w:webHidden/>
          </w:rPr>
          <w:fldChar w:fldCharType="separate"/>
        </w:r>
        <w:r w:rsidR="00C20694">
          <w:rPr>
            <w:noProof/>
            <w:webHidden/>
          </w:rPr>
          <w:t>24</w:t>
        </w:r>
        <w:r w:rsidR="0074254F">
          <w:rPr>
            <w:noProof/>
            <w:webHidden/>
          </w:rPr>
          <w:fldChar w:fldCharType="end"/>
        </w:r>
      </w:hyperlink>
    </w:p>
    <w:p w14:paraId="11A73C21"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86" w:history="1">
        <w:r w:rsidR="0074254F" w:rsidRPr="00E24E21">
          <w:rPr>
            <w:rStyle w:val="Lienhypertexte"/>
            <w:noProof/>
          </w:rPr>
          <w:t>Figure 1.2</w:t>
        </w:r>
        <w:r w:rsidR="0074254F" w:rsidRPr="00E24E21">
          <w:rPr>
            <w:rStyle w:val="Lienhypertexte"/>
            <w:noProof/>
          </w:rPr>
          <w:noBreakHyphen/>
          <w:t xml:space="preserve">4 : Diagrammes polaires des vibrations synchrones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_Toc536800486 \h </w:instrText>
        </w:r>
        <w:r w:rsidR="0074254F">
          <w:rPr>
            <w:noProof/>
            <w:webHidden/>
          </w:rPr>
        </w:r>
        <w:r w:rsidR="0074254F">
          <w:rPr>
            <w:noProof/>
            <w:webHidden/>
          </w:rPr>
          <w:fldChar w:fldCharType="separate"/>
        </w:r>
        <w:r w:rsidR="00C20694">
          <w:rPr>
            <w:noProof/>
            <w:webHidden/>
          </w:rPr>
          <w:t>25</w:t>
        </w:r>
        <w:r w:rsidR="0074254F">
          <w:rPr>
            <w:noProof/>
            <w:webHidden/>
          </w:rPr>
          <w:fldChar w:fldCharType="end"/>
        </w:r>
      </w:hyperlink>
    </w:p>
    <w:p w14:paraId="57BA8312"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87" w:history="1">
        <w:r w:rsidR="0074254F" w:rsidRPr="00E24E21">
          <w:rPr>
            <w:rStyle w:val="Lienhypertexte"/>
            <w:noProof/>
          </w:rPr>
          <w:t>Figure 1.3</w:t>
        </w:r>
        <w:r w:rsidR="0074254F" w:rsidRPr="00E24E21">
          <w:rPr>
            <w:rStyle w:val="Lienhypertexte"/>
            <w:noProof/>
          </w:rPr>
          <w:noBreakHyphen/>
          <w:t xml:space="preserve">1 : Deux interprétations du mécanisme de rétroaction de l’effet Morton (De Jongh </w:t>
        </w:r>
        <w:r w:rsidR="0074254F" w:rsidRPr="00E24E21">
          <w:rPr>
            <w:rStyle w:val="Lienhypertexte"/>
            <w:b/>
            <w:noProof/>
          </w:rPr>
          <w:t>[22]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_Toc536800487 \h </w:instrText>
        </w:r>
        <w:r w:rsidR="0074254F">
          <w:rPr>
            <w:noProof/>
            <w:webHidden/>
          </w:rPr>
        </w:r>
        <w:r w:rsidR="0074254F">
          <w:rPr>
            <w:noProof/>
            <w:webHidden/>
          </w:rPr>
          <w:fldChar w:fldCharType="separate"/>
        </w:r>
        <w:r w:rsidR="00C20694">
          <w:rPr>
            <w:noProof/>
            <w:webHidden/>
          </w:rPr>
          <w:t>27</w:t>
        </w:r>
        <w:r w:rsidR="0074254F">
          <w:rPr>
            <w:noProof/>
            <w:webHidden/>
          </w:rPr>
          <w:fldChar w:fldCharType="end"/>
        </w:r>
      </w:hyperlink>
    </w:p>
    <w:p w14:paraId="29433583"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88" w:history="1">
        <w:r w:rsidR="0074254F" w:rsidRPr="00E24E21">
          <w:rPr>
            <w:rStyle w:val="Lienhypertexte"/>
            <w:noProof/>
          </w:rPr>
          <w:t>Figure 1.3</w:t>
        </w:r>
        <w:r w:rsidR="0074254F" w:rsidRPr="00E24E21">
          <w:rPr>
            <w:rStyle w:val="Lienhypertexte"/>
            <w:noProof/>
          </w:rPr>
          <w:noBreakHyphen/>
          <w:t>2 : Diagramme du schéma alternant les deux échelles de temps</w:t>
        </w:r>
        <w:r w:rsidR="0074254F">
          <w:rPr>
            <w:noProof/>
            <w:webHidden/>
          </w:rPr>
          <w:tab/>
        </w:r>
        <w:r w:rsidR="0074254F">
          <w:rPr>
            <w:noProof/>
            <w:webHidden/>
          </w:rPr>
          <w:fldChar w:fldCharType="begin"/>
        </w:r>
        <w:r w:rsidR="0074254F">
          <w:rPr>
            <w:noProof/>
            <w:webHidden/>
          </w:rPr>
          <w:instrText xml:space="preserve"> PAGEREF _Toc536800488 \h </w:instrText>
        </w:r>
        <w:r w:rsidR="0074254F">
          <w:rPr>
            <w:noProof/>
            <w:webHidden/>
          </w:rPr>
        </w:r>
        <w:r w:rsidR="0074254F">
          <w:rPr>
            <w:noProof/>
            <w:webHidden/>
          </w:rPr>
          <w:fldChar w:fldCharType="separate"/>
        </w:r>
        <w:r w:rsidR="00C20694">
          <w:rPr>
            <w:noProof/>
            <w:webHidden/>
          </w:rPr>
          <w:t>30</w:t>
        </w:r>
        <w:r w:rsidR="0074254F">
          <w:rPr>
            <w:noProof/>
            <w:webHidden/>
          </w:rPr>
          <w:fldChar w:fldCharType="end"/>
        </w:r>
      </w:hyperlink>
    </w:p>
    <w:p w14:paraId="1268B29E"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89" w:history="1">
        <w:r w:rsidR="0074254F" w:rsidRPr="00E24E21">
          <w:rPr>
            <w:rStyle w:val="Lienhypertexte"/>
            <w:noProof/>
          </w:rPr>
          <w:t>Figure 1.4</w:t>
        </w:r>
        <w:r w:rsidR="0074254F" w:rsidRPr="00E24E21">
          <w:rPr>
            <w:rStyle w:val="Lienhypertexte"/>
            <w:noProof/>
          </w:rPr>
          <w:noBreakHyphen/>
          <w:t>1 : Stratégie de la modélisation numérique de l’effet Morton</w:t>
        </w:r>
        <w:r w:rsidR="0074254F">
          <w:rPr>
            <w:noProof/>
            <w:webHidden/>
          </w:rPr>
          <w:tab/>
        </w:r>
        <w:r w:rsidR="0074254F">
          <w:rPr>
            <w:noProof/>
            <w:webHidden/>
          </w:rPr>
          <w:fldChar w:fldCharType="begin"/>
        </w:r>
        <w:r w:rsidR="0074254F">
          <w:rPr>
            <w:noProof/>
            <w:webHidden/>
          </w:rPr>
          <w:instrText xml:space="preserve"> PAGEREF _Toc536800489 \h </w:instrText>
        </w:r>
        <w:r w:rsidR="0074254F">
          <w:rPr>
            <w:noProof/>
            <w:webHidden/>
          </w:rPr>
        </w:r>
        <w:r w:rsidR="0074254F">
          <w:rPr>
            <w:noProof/>
            <w:webHidden/>
          </w:rPr>
          <w:fldChar w:fldCharType="separate"/>
        </w:r>
        <w:r w:rsidR="00C20694">
          <w:rPr>
            <w:noProof/>
            <w:webHidden/>
          </w:rPr>
          <w:t>31</w:t>
        </w:r>
        <w:r w:rsidR="0074254F">
          <w:rPr>
            <w:noProof/>
            <w:webHidden/>
          </w:rPr>
          <w:fldChar w:fldCharType="end"/>
        </w:r>
      </w:hyperlink>
    </w:p>
    <w:p w14:paraId="55990A93"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90" w:history="1">
        <w:r w:rsidR="0074254F" w:rsidRPr="00E24E21">
          <w:rPr>
            <w:rStyle w:val="Lienhypertexte"/>
            <w:noProof/>
          </w:rPr>
          <w:t>Figure 2.1</w:t>
        </w:r>
        <w:r w:rsidR="0074254F" w:rsidRPr="00E24E21">
          <w:rPr>
            <w:rStyle w:val="Lienhypertexte"/>
            <w:noProof/>
          </w:rPr>
          <w:noBreakHyphen/>
          <w:t xml:space="preserve">1 : Forces hydrodynamiques et de la distribution de pression dans un palier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_Toc536800490 \h </w:instrText>
        </w:r>
        <w:r w:rsidR="0074254F">
          <w:rPr>
            <w:noProof/>
            <w:webHidden/>
          </w:rPr>
        </w:r>
        <w:r w:rsidR="0074254F">
          <w:rPr>
            <w:noProof/>
            <w:webHidden/>
          </w:rPr>
          <w:fldChar w:fldCharType="separate"/>
        </w:r>
        <w:r w:rsidR="00C20694">
          <w:rPr>
            <w:noProof/>
            <w:webHidden/>
          </w:rPr>
          <w:t>35</w:t>
        </w:r>
        <w:r w:rsidR="0074254F">
          <w:rPr>
            <w:noProof/>
            <w:webHidden/>
          </w:rPr>
          <w:fldChar w:fldCharType="end"/>
        </w:r>
      </w:hyperlink>
    </w:p>
    <w:p w14:paraId="6B378590"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91" w:history="1">
        <w:r w:rsidR="0074254F" w:rsidRPr="00E24E21">
          <w:rPr>
            <w:rStyle w:val="Lienhypertexte"/>
            <w:noProof/>
          </w:rPr>
          <w:t>Figure 2.2</w:t>
        </w:r>
        <w:r w:rsidR="0074254F" w:rsidRPr="00E24E21">
          <w:rPr>
            <w:rStyle w:val="Lienhypertexte"/>
            <w:noProof/>
          </w:rPr>
          <w:noBreakHyphen/>
          <w:t>1 : Mouvement du rotor au plan médian du palier</w:t>
        </w:r>
        <w:r w:rsidR="0074254F">
          <w:rPr>
            <w:noProof/>
            <w:webHidden/>
          </w:rPr>
          <w:tab/>
        </w:r>
        <w:r w:rsidR="0074254F">
          <w:rPr>
            <w:noProof/>
            <w:webHidden/>
          </w:rPr>
          <w:fldChar w:fldCharType="begin"/>
        </w:r>
        <w:r w:rsidR="0074254F">
          <w:rPr>
            <w:noProof/>
            <w:webHidden/>
          </w:rPr>
          <w:instrText xml:space="preserve"> PAGEREF _Toc536800491 \h </w:instrText>
        </w:r>
        <w:r w:rsidR="0074254F">
          <w:rPr>
            <w:noProof/>
            <w:webHidden/>
          </w:rPr>
        </w:r>
        <w:r w:rsidR="0074254F">
          <w:rPr>
            <w:noProof/>
            <w:webHidden/>
          </w:rPr>
          <w:fldChar w:fldCharType="separate"/>
        </w:r>
        <w:r w:rsidR="00C20694">
          <w:rPr>
            <w:noProof/>
            <w:webHidden/>
          </w:rPr>
          <w:t>37</w:t>
        </w:r>
        <w:r w:rsidR="0074254F">
          <w:rPr>
            <w:noProof/>
            <w:webHidden/>
          </w:rPr>
          <w:fldChar w:fldCharType="end"/>
        </w:r>
      </w:hyperlink>
    </w:p>
    <w:p w14:paraId="4C0BCF30"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92" w:history="1">
        <w:r w:rsidR="0074254F" w:rsidRPr="00E24E21">
          <w:rPr>
            <w:rStyle w:val="Lienhypertexte"/>
            <w:noProof/>
          </w:rPr>
          <w:t>Figure 2.2</w:t>
        </w:r>
        <w:r w:rsidR="0074254F" w:rsidRPr="00E24E21">
          <w:rPr>
            <w:rStyle w:val="Lienhypertexte"/>
            <w:noProof/>
          </w:rPr>
          <w:noBreakHyphen/>
          <w:t xml:space="preserve">2 : le mouvement 3D du rotor  (tangage </w:t>
        </w:r>
        <m:oMath>
          <m:r>
            <w:rPr>
              <w:rStyle w:val="Lienhypertexte"/>
              <w:rFonts w:ascii="Cambria Math" w:hAnsi="Cambria Math"/>
              <w:noProof/>
            </w:rPr>
            <m:t>θy</m:t>
          </m:r>
        </m:oMath>
        <w:r w:rsidR="0074254F" w:rsidRPr="00E24E21">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_Toc536800492 \h </w:instrText>
        </w:r>
        <w:r w:rsidR="0074254F">
          <w:rPr>
            <w:noProof/>
            <w:webHidden/>
          </w:rPr>
        </w:r>
        <w:r w:rsidR="0074254F">
          <w:rPr>
            <w:noProof/>
            <w:webHidden/>
          </w:rPr>
          <w:fldChar w:fldCharType="separate"/>
        </w:r>
        <w:r w:rsidR="00C20694">
          <w:rPr>
            <w:noProof/>
            <w:webHidden/>
          </w:rPr>
          <w:t>37</w:t>
        </w:r>
        <w:r w:rsidR="0074254F">
          <w:rPr>
            <w:noProof/>
            <w:webHidden/>
          </w:rPr>
          <w:fldChar w:fldCharType="end"/>
        </w:r>
      </w:hyperlink>
    </w:p>
    <w:p w14:paraId="7C18313C"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93" w:history="1">
        <w:r w:rsidR="0074254F" w:rsidRPr="00E24E21">
          <w:rPr>
            <w:rStyle w:val="Lienhypertexte"/>
            <w:noProof/>
          </w:rPr>
          <w:t>Figure 2.3</w:t>
        </w:r>
        <w:r w:rsidR="0074254F" w:rsidRPr="00E24E21">
          <w:rPr>
            <w:rStyle w:val="Lienhypertexte"/>
            <w:noProof/>
          </w:rPr>
          <w:noBreakHyphen/>
          <w:t xml:space="preserve">1 : domaine d’étude entre deux parois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_Toc536800493 \h </w:instrText>
        </w:r>
        <w:r w:rsidR="0074254F">
          <w:rPr>
            <w:noProof/>
            <w:webHidden/>
          </w:rPr>
        </w:r>
        <w:r w:rsidR="0074254F">
          <w:rPr>
            <w:noProof/>
            <w:webHidden/>
          </w:rPr>
          <w:fldChar w:fldCharType="separate"/>
        </w:r>
        <w:r w:rsidR="00C20694">
          <w:rPr>
            <w:noProof/>
            <w:webHidden/>
          </w:rPr>
          <w:t>39</w:t>
        </w:r>
        <w:r w:rsidR="0074254F">
          <w:rPr>
            <w:noProof/>
            <w:webHidden/>
          </w:rPr>
          <w:fldChar w:fldCharType="end"/>
        </w:r>
      </w:hyperlink>
    </w:p>
    <w:p w14:paraId="4725D1F8"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94" w:history="1">
        <w:r w:rsidR="0074254F" w:rsidRPr="00E24E21">
          <w:rPr>
            <w:rStyle w:val="Lienhypertexte"/>
            <w:noProof/>
          </w:rPr>
          <w:t>Figure 2.3</w:t>
        </w:r>
        <w:r w:rsidR="0074254F" w:rsidRPr="00E24E21">
          <w:rPr>
            <w:rStyle w:val="Lienhypertexte"/>
            <w:noProof/>
          </w:rPr>
          <w:noBreakHyphen/>
          <w:t>2 : Schéma de la zone convergente et divergente dans un palier hydrodynamique</w:t>
        </w:r>
        <w:r w:rsidR="0074254F">
          <w:rPr>
            <w:noProof/>
            <w:webHidden/>
          </w:rPr>
          <w:tab/>
        </w:r>
        <w:r w:rsidR="0074254F">
          <w:rPr>
            <w:noProof/>
            <w:webHidden/>
          </w:rPr>
          <w:fldChar w:fldCharType="begin"/>
        </w:r>
        <w:r w:rsidR="0074254F">
          <w:rPr>
            <w:noProof/>
            <w:webHidden/>
          </w:rPr>
          <w:instrText xml:space="preserve"> PAGEREF _Toc536800494 \h </w:instrText>
        </w:r>
        <w:r w:rsidR="0074254F">
          <w:rPr>
            <w:noProof/>
            <w:webHidden/>
          </w:rPr>
        </w:r>
        <w:r w:rsidR="0074254F">
          <w:rPr>
            <w:noProof/>
            <w:webHidden/>
          </w:rPr>
          <w:fldChar w:fldCharType="separate"/>
        </w:r>
        <w:r w:rsidR="00C20694">
          <w:rPr>
            <w:noProof/>
            <w:webHidden/>
          </w:rPr>
          <w:t>41</w:t>
        </w:r>
        <w:r w:rsidR="0074254F">
          <w:rPr>
            <w:noProof/>
            <w:webHidden/>
          </w:rPr>
          <w:fldChar w:fldCharType="end"/>
        </w:r>
      </w:hyperlink>
    </w:p>
    <w:p w14:paraId="10F4E4A6"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95" w:history="1">
        <w:r w:rsidR="0074254F" w:rsidRPr="00E24E21">
          <w:rPr>
            <w:rStyle w:val="Lienhypertexte"/>
            <w:noProof/>
          </w:rPr>
          <w:t>Figure 2.3</w:t>
        </w:r>
        <w:r w:rsidR="0074254F" w:rsidRPr="00E24E21">
          <w:rPr>
            <w:rStyle w:val="Lienhypertexte"/>
            <w:noProof/>
          </w:rPr>
          <w:noBreakHyphen/>
          <w:t>3 : le maillge 2D utilisé pour l’équation de Reynolds</w:t>
        </w:r>
        <w:r w:rsidR="0074254F">
          <w:rPr>
            <w:noProof/>
            <w:webHidden/>
          </w:rPr>
          <w:tab/>
        </w:r>
        <w:r w:rsidR="0074254F">
          <w:rPr>
            <w:noProof/>
            <w:webHidden/>
          </w:rPr>
          <w:fldChar w:fldCharType="begin"/>
        </w:r>
        <w:r w:rsidR="0074254F">
          <w:rPr>
            <w:noProof/>
            <w:webHidden/>
          </w:rPr>
          <w:instrText xml:space="preserve"> PAGEREF _Toc536800495 \h </w:instrText>
        </w:r>
        <w:r w:rsidR="0074254F">
          <w:rPr>
            <w:noProof/>
            <w:webHidden/>
          </w:rPr>
        </w:r>
        <w:r w:rsidR="0074254F">
          <w:rPr>
            <w:noProof/>
            <w:webHidden/>
          </w:rPr>
          <w:fldChar w:fldCharType="separate"/>
        </w:r>
        <w:r w:rsidR="00C20694">
          <w:rPr>
            <w:noProof/>
            <w:webHidden/>
          </w:rPr>
          <w:t>48</w:t>
        </w:r>
        <w:r w:rsidR="0074254F">
          <w:rPr>
            <w:noProof/>
            <w:webHidden/>
          </w:rPr>
          <w:fldChar w:fldCharType="end"/>
        </w:r>
      </w:hyperlink>
    </w:p>
    <w:p w14:paraId="1DF467B5"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96" w:history="1">
        <w:r w:rsidR="0074254F" w:rsidRPr="00E24E21">
          <w:rPr>
            <w:rStyle w:val="Lienhypertexte"/>
            <w:noProof/>
          </w:rPr>
          <w:t>Figure 2.3</w:t>
        </w:r>
        <w:r w:rsidR="0074254F" w:rsidRPr="00E24E21">
          <w:rPr>
            <w:rStyle w:val="Lienhypertexte"/>
            <w:noProof/>
          </w:rPr>
          <w:noBreakHyphen/>
          <w:t>4 : Le volume de contrôle 3D utilisé pour l’équation  de l’énergie</w:t>
        </w:r>
        <w:r w:rsidR="0074254F">
          <w:rPr>
            <w:noProof/>
            <w:webHidden/>
          </w:rPr>
          <w:tab/>
        </w:r>
        <w:r w:rsidR="0074254F">
          <w:rPr>
            <w:noProof/>
            <w:webHidden/>
          </w:rPr>
          <w:fldChar w:fldCharType="begin"/>
        </w:r>
        <w:r w:rsidR="0074254F">
          <w:rPr>
            <w:noProof/>
            <w:webHidden/>
          </w:rPr>
          <w:instrText xml:space="preserve"> PAGEREF _Toc536800496 \h </w:instrText>
        </w:r>
        <w:r w:rsidR="0074254F">
          <w:rPr>
            <w:noProof/>
            <w:webHidden/>
          </w:rPr>
        </w:r>
        <w:r w:rsidR="0074254F">
          <w:rPr>
            <w:noProof/>
            <w:webHidden/>
          </w:rPr>
          <w:fldChar w:fldCharType="separate"/>
        </w:r>
        <w:r w:rsidR="00C20694">
          <w:rPr>
            <w:noProof/>
            <w:webHidden/>
          </w:rPr>
          <w:t>51</w:t>
        </w:r>
        <w:r w:rsidR="0074254F">
          <w:rPr>
            <w:noProof/>
            <w:webHidden/>
          </w:rPr>
          <w:fldChar w:fldCharType="end"/>
        </w:r>
      </w:hyperlink>
    </w:p>
    <w:p w14:paraId="443B5575"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97" w:history="1">
        <w:r w:rsidR="0074254F" w:rsidRPr="00E24E21">
          <w:rPr>
            <w:rStyle w:val="Lienhypertexte"/>
            <w:noProof/>
          </w:rPr>
          <w:t>Figure 2.3</w:t>
        </w:r>
        <w:r w:rsidR="0074254F" w:rsidRPr="00E24E21">
          <w:rPr>
            <w:rStyle w:val="Lienhypertexte"/>
            <w:noProof/>
          </w:rPr>
          <w:noBreakHyphen/>
          <w:t>5 : Discrétsation hybride d’une section 2D</w:t>
        </w:r>
        <w:r w:rsidR="0074254F">
          <w:rPr>
            <w:noProof/>
            <w:webHidden/>
          </w:rPr>
          <w:tab/>
        </w:r>
        <w:r w:rsidR="0074254F">
          <w:rPr>
            <w:noProof/>
            <w:webHidden/>
          </w:rPr>
          <w:fldChar w:fldCharType="begin"/>
        </w:r>
        <w:r w:rsidR="0074254F">
          <w:rPr>
            <w:noProof/>
            <w:webHidden/>
          </w:rPr>
          <w:instrText xml:space="preserve"> PAGEREF _Toc536800497 \h </w:instrText>
        </w:r>
        <w:r w:rsidR="0074254F">
          <w:rPr>
            <w:noProof/>
            <w:webHidden/>
          </w:rPr>
        </w:r>
        <w:r w:rsidR="0074254F">
          <w:rPr>
            <w:noProof/>
            <w:webHidden/>
          </w:rPr>
          <w:fldChar w:fldCharType="separate"/>
        </w:r>
        <w:r w:rsidR="00C20694">
          <w:rPr>
            <w:noProof/>
            <w:webHidden/>
          </w:rPr>
          <w:t>53</w:t>
        </w:r>
        <w:r w:rsidR="0074254F">
          <w:rPr>
            <w:noProof/>
            <w:webHidden/>
          </w:rPr>
          <w:fldChar w:fldCharType="end"/>
        </w:r>
      </w:hyperlink>
    </w:p>
    <w:p w14:paraId="334A4704"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98" w:history="1">
        <w:r w:rsidR="0074254F" w:rsidRPr="00E24E21">
          <w:rPr>
            <w:rStyle w:val="Lienhypertexte"/>
            <w:noProof/>
          </w:rPr>
          <w:t>Figure 2.3</w:t>
        </w:r>
        <w:r w:rsidR="0074254F" w:rsidRPr="00E24E21">
          <w:rPr>
            <w:rStyle w:val="Lienhypertexte"/>
            <w:noProof/>
          </w:rPr>
          <w:noBreakHyphen/>
          <w:t>6 : algorithme du calcul THD</w:t>
        </w:r>
        <w:r w:rsidR="0074254F">
          <w:rPr>
            <w:noProof/>
            <w:webHidden/>
          </w:rPr>
          <w:tab/>
        </w:r>
        <w:r w:rsidR="0074254F">
          <w:rPr>
            <w:noProof/>
            <w:webHidden/>
          </w:rPr>
          <w:fldChar w:fldCharType="begin"/>
        </w:r>
        <w:r w:rsidR="0074254F">
          <w:rPr>
            <w:noProof/>
            <w:webHidden/>
          </w:rPr>
          <w:instrText xml:space="preserve"> PAGEREF _Toc536800498 \h </w:instrText>
        </w:r>
        <w:r w:rsidR="0074254F">
          <w:rPr>
            <w:noProof/>
            <w:webHidden/>
          </w:rPr>
        </w:r>
        <w:r w:rsidR="0074254F">
          <w:rPr>
            <w:noProof/>
            <w:webHidden/>
          </w:rPr>
          <w:fldChar w:fldCharType="separate"/>
        </w:r>
        <w:r w:rsidR="00C20694">
          <w:rPr>
            <w:noProof/>
            <w:webHidden/>
          </w:rPr>
          <w:t>55</w:t>
        </w:r>
        <w:r w:rsidR="0074254F">
          <w:rPr>
            <w:noProof/>
            <w:webHidden/>
          </w:rPr>
          <w:fldChar w:fldCharType="end"/>
        </w:r>
      </w:hyperlink>
    </w:p>
    <w:p w14:paraId="4393324E"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499" w:history="1">
        <w:r w:rsidR="0074254F" w:rsidRPr="00E24E21">
          <w:rPr>
            <w:rStyle w:val="Lienhypertexte"/>
            <w:noProof/>
          </w:rPr>
          <w:t>Figure 2.4</w:t>
        </w:r>
        <w:r w:rsidR="0074254F" w:rsidRPr="00E24E21">
          <w:rPr>
            <w:rStyle w:val="Lienhypertexte"/>
            <w:noProof/>
          </w:rPr>
          <w:noBreakHyphen/>
          <w:t>1 : Le patin incliné 1D</w:t>
        </w:r>
        <w:r w:rsidR="0074254F">
          <w:rPr>
            <w:noProof/>
            <w:webHidden/>
          </w:rPr>
          <w:tab/>
        </w:r>
        <w:r w:rsidR="0074254F">
          <w:rPr>
            <w:noProof/>
            <w:webHidden/>
          </w:rPr>
          <w:fldChar w:fldCharType="begin"/>
        </w:r>
        <w:r w:rsidR="0074254F">
          <w:rPr>
            <w:noProof/>
            <w:webHidden/>
          </w:rPr>
          <w:instrText xml:space="preserve"> PAGEREF _Toc536800499 \h </w:instrText>
        </w:r>
        <w:r w:rsidR="0074254F">
          <w:rPr>
            <w:noProof/>
            <w:webHidden/>
          </w:rPr>
        </w:r>
        <w:r w:rsidR="0074254F">
          <w:rPr>
            <w:noProof/>
            <w:webHidden/>
          </w:rPr>
          <w:fldChar w:fldCharType="separate"/>
        </w:r>
        <w:r w:rsidR="00C20694">
          <w:rPr>
            <w:noProof/>
            <w:webHidden/>
          </w:rPr>
          <w:t>56</w:t>
        </w:r>
        <w:r w:rsidR="0074254F">
          <w:rPr>
            <w:noProof/>
            <w:webHidden/>
          </w:rPr>
          <w:fldChar w:fldCharType="end"/>
        </w:r>
      </w:hyperlink>
    </w:p>
    <w:p w14:paraId="00FDA99D"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00" w:history="1">
        <w:r w:rsidR="0074254F" w:rsidRPr="00E24E21">
          <w:rPr>
            <w:rStyle w:val="Lienhypertexte"/>
            <w:noProof/>
          </w:rPr>
          <w:t>Figure 2.4</w:t>
        </w:r>
        <w:r w:rsidR="0074254F" w:rsidRPr="00E24E21">
          <w:rPr>
            <w:rStyle w:val="Lienhypertexte"/>
            <w:noProof/>
          </w:rPr>
          <w:noBreakHyphen/>
          <w:t>2 : Résultats du champ de pression du patin incliné 1D</w:t>
        </w:r>
        <w:r w:rsidR="0074254F">
          <w:rPr>
            <w:noProof/>
            <w:webHidden/>
          </w:rPr>
          <w:tab/>
        </w:r>
        <w:r w:rsidR="0074254F">
          <w:rPr>
            <w:noProof/>
            <w:webHidden/>
          </w:rPr>
          <w:fldChar w:fldCharType="begin"/>
        </w:r>
        <w:r w:rsidR="0074254F">
          <w:rPr>
            <w:noProof/>
            <w:webHidden/>
          </w:rPr>
          <w:instrText xml:space="preserve"> PAGEREF _Toc536800500 \h </w:instrText>
        </w:r>
        <w:r w:rsidR="0074254F">
          <w:rPr>
            <w:noProof/>
            <w:webHidden/>
          </w:rPr>
        </w:r>
        <w:r w:rsidR="0074254F">
          <w:rPr>
            <w:noProof/>
            <w:webHidden/>
          </w:rPr>
          <w:fldChar w:fldCharType="separate"/>
        </w:r>
        <w:r w:rsidR="00C20694">
          <w:rPr>
            <w:noProof/>
            <w:webHidden/>
          </w:rPr>
          <w:t>56</w:t>
        </w:r>
        <w:r w:rsidR="0074254F">
          <w:rPr>
            <w:noProof/>
            <w:webHidden/>
          </w:rPr>
          <w:fldChar w:fldCharType="end"/>
        </w:r>
      </w:hyperlink>
    </w:p>
    <w:p w14:paraId="1E60A642"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01" w:history="1">
        <w:r w:rsidR="0074254F" w:rsidRPr="00E24E21">
          <w:rPr>
            <w:rStyle w:val="Lienhypertexte"/>
            <w:noProof/>
          </w:rPr>
          <w:t>Figure 2.4</w:t>
        </w:r>
        <w:r w:rsidR="0074254F" w:rsidRPr="00E24E21">
          <w:rPr>
            <w:rStyle w:val="Lienhypertexte"/>
            <w:noProof/>
          </w:rPr>
          <w:noBreakHyphen/>
          <w:t>3 : Résultats du champ de température à la sortie du patin incliné 1D</w:t>
        </w:r>
        <w:r w:rsidR="0074254F">
          <w:rPr>
            <w:noProof/>
            <w:webHidden/>
          </w:rPr>
          <w:tab/>
        </w:r>
        <w:r w:rsidR="0074254F">
          <w:rPr>
            <w:noProof/>
            <w:webHidden/>
          </w:rPr>
          <w:fldChar w:fldCharType="begin"/>
        </w:r>
        <w:r w:rsidR="0074254F">
          <w:rPr>
            <w:noProof/>
            <w:webHidden/>
          </w:rPr>
          <w:instrText xml:space="preserve"> PAGEREF _Toc536800501 \h </w:instrText>
        </w:r>
        <w:r w:rsidR="0074254F">
          <w:rPr>
            <w:noProof/>
            <w:webHidden/>
          </w:rPr>
        </w:r>
        <w:r w:rsidR="0074254F">
          <w:rPr>
            <w:noProof/>
            <w:webHidden/>
          </w:rPr>
          <w:fldChar w:fldCharType="separate"/>
        </w:r>
        <w:r w:rsidR="00C20694">
          <w:rPr>
            <w:noProof/>
            <w:webHidden/>
          </w:rPr>
          <w:t>57</w:t>
        </w:r>
        <w:r w:rsidR="0074254F">
          <w:rPr>
            <w:noProof/>
            <w:webHidden/>
          </w:rPr>
          <w:fldChar w:fldCharType="end"/>
        </w:r>
      </w:hyperlink>
    </w:p>
    <w:p w14:paraId="7CD6EA9F"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02" w:history="1">
        <w:r w:rsidR="0074254F" w:rsidRPr="00E24E21">
          <w:rPr>
            <w:rStyle w:val="Lienhypertexte"/>
            <w:noProof/>
          </w:rPr>
          <w:t>Figure 2.4</w:t>
        </w:r>
        <w:r w:rsidR="0074254F" w:rsidRPr="00E24E21">
          <w:rPr>
            <w:rStyle w:val="Lienhypertexte"/>
            <w:noProof/>
          </w:rPr>
          <w:noBreakHyphen/>
          <w:t xml:space="preserve">4 : Ecart relatif </w:t>
        </w:r>
        <m:oMath>
          <m:r>
            <w:rPr>
              <w:rStyle w:val="Lienhypertexte"/>
              <w:rFonts w:ascii="Cambria Math" w:hAnsi="Cambria Math"/>
              <w:noProof/>
            </w:rPr>
            <m:t>εK</m:t>
          </m:r>
        </m:oMath>
        <w:r w:rsidR="0074254F" w:rsidRPr="00E24E21">
          <w:rPr>
            <w:rStyle w:val="Lienhypertexte"/>
            <w:noProof/>
          </w:rPr>
          <w:t xml:space="preserve"> de la NDM pour les maillages successifs</w:t>
        </w:r>
        <w:r w:rsidR="0074254F">
          <w:rPr>
            <w:noProof/>
            <w:webHidden/>
          </w:rPr>
          <w:tab/>
        </w:r>
        <w:r w:rsidR="0074254F">
          <w:rPr>
            <w:noProof/>
            <w:webHidden/>
          </w:rPr>
          <w:fldChar w:fldCharType="begin"/>
        </w:r>
        <w:r w:rsidR="0074254F">
          <w:rPr>
            <w:noProof/>
            <w:webHidden/>
          </w:rPr>
          <w:instrText xml:space="preserve"> PAGEREF _Toc536800502 \h </w:instrText>
        </w:r>
        <w:r w:rsidR="0074254F">
          <w:rPr>
            <w:noProof/>
            <w:webHidden/>
          </w:rPr>
        </w:r>
        <w:r w:rsidR="0074254F">
          <w:rPr>
            <w:noProof/>
            <w:webHidden/>
          </w:rPr>
          <w:fldChar w:fldCharType="separate"/>
        </w:r>
        <w:r w:rsidR="00C20694">
          <w:rPr>
            <w:noProof/>
            <w:webHidden/>
          </w:rPr>
          <w:t>58</w:t>
        </w:r>
        <w:r w:rsidR="0074254F">
          <w:rPr>
            <w:noProof/>
            <w:webHidden/>
          </w:rPr>
          <w:fldChar w:fldCharType="end"/>
        </w:r>
      </w:hyperlink>
    </w:p>
    <w:p w14:paraId="5BF3C764"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03" w:history="1">
        <w:r w:rsidR="0074254F" w:rsidRPr="00E24E21">
          <w:rPr>
            <w:rStyle w:val="Lienhypertexte"/>
            <w:noProof/>
          </w:rPr>
          <w:t>Figure 2.4</w:t>
        </w:r>
        <w:r w:rsidR="0074254F" w:rsidRPr="00E24E21">
          <w:rPr>
            <w:rStyle w:val="Lienhypertexte"/>
            <w:noProof/>
          </w:rPr>
          <w:noBreakHyphen/>
          <w:t>5 : Temps de calcul de la NDM pour différents nombres de cellules</w:t>
        </w:r>
        <w:r w:rsidR="0074254F">
          <w:rPr>
            <w:noProof/>
            <w:webHidden/>
          </w:rPr>
          <w:tab/>
        </w:r>
        <w:r w:rsidR="0074254F">
          <w:rPr>
            <w:noProof/>
            <w:webHidden/>
          </w:rPr>
          <w:fldChar w:fldCharType="begin"/>
        </w:r>
        <w:r w:rsidR="0074254F">
          <w:rPr>
            <w:noProof/>
            <w:webHidden/>
          </w:rPr>
          <w:instrText xml:space="preserve"> PAGEREF _Toc536800503 \h </w:instrText>
        </w:r>
        <w:r w:rsidR="0074254F">
          <w:rPr>
            <w:noProof/>
            <w:webHidden/>
          </w:rPr>
        </w:r>
        <w:r w:rsidR="0074254F">
          <w:rPr>
            <w:noProof/>
            <w:webHidden/>
          </w:rPr>
          <w:fldChar w:fldCharType="separate"/>
        </w:r>
        <w:r w:rsidR="00C20694">
          <w:rPr>
            <w:noProof/>
            <w:webHidden/>
          </w:rPr>
          <w:t>58</w:t>
        </w:r>
        <w:r w:rsidR="0074254F">
          <w:rPr>
            <w:noProof/>
            <w:webHidden/>
          </w:rPr>
          <w:fldChar w:fldCharType="end"/>
        </w:r>
      </w:hyperlink>
    </w:p>
    <w:p w14:paraId="32351FAB"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04" w:history="1">
        <w:r w:rsidR="0074254F" w:rsidRPr="00E24E21">
          <w:rPr>
            <w:rStyle w:val="Lienhypertexte"/>
            <w:noProof/>
          </w:rPr>
          <w:t>Figure 2.4</w:t>
        </w:r>
        <w:r w:rsidR="0074254F" w:rsidRPr="00E24E21">
          <w:rPr>
            <w:rStyle w:val="Lienhypertexte"/>
            <w:noProof/>
          </w:rPr>
          <w:noBreakHyphen/>
          <w:t xml:space="preserve">6 : Ecart relatif </w:t>
        </w:r>
        <m:oMath>
          <m:r>
            <w:rPr>
              <w:rStyle w:val="Lienhypertexte"/>
              <w:rFonts w:ascii="Cambria Math" w:hAnsi="Cambria Math"/>
              <w:noProof/>
            </w:rPr>
            <m:t>εN</m:t>
          </m:r>
        </m:oMath>
        <w:r w:rsidR="0074254F" w:rsidRPr="00E24E21">
          <w:rPr>
            <w:rStyle w:val="Lienhypertexte"/>
            <w:noProof/>
          </w:rPr>
          <w:t xml:space="preserve"> entre la LPCM et la NDM de référence (Ny = 120)</w:t>
        </w:r>
        <w:r w:rsidR="0074254F">
          <w:rPr>
            <w:noProof/>
            <w:webHidden/>
          </w:rPr>
          <w:tab/>
        </w:r>
        <w:r w:rsidR="0074254F">
          <w:rPr>
            <w:noProof/>
            <w:webHidden/>
          </w:rPr>
          <w:fldChar w:fldCharType="begin"/>
        </w:r>
        <w:r w:rsidR="0074254F">
          <w:rPr>
            <w:noProof/>
            <w:webHidden/>
          </w:rPr>
          <w:instrText xml:space="preserve"> PAGEREF _Toc536800504 \h </w:instrText>
        </w:r>
        <w:r w:rsidR="0074254F">
          <w:rPr>
            <w:noProof/>
            <w:webHidden/>
          </w:rPr>
        </w:r>
        <w:r w:rsidR="0074254F">
          <w:rPr>
            <w:noProof/>
            <w:webHidden/>
          </w:rPr>
          <w:fldChar w:fldCharType="separate"/>
        </w:r>
        <w:r w:rsidR="00C20694">
          <w:rPr>
            <w:noProof/>
            <w:webHidden/>
          </w:rPr>
          <w:t>59</w:t>
        </w:r>
        <w:r w:rsidR="0074254F">
          <w:rPr>
            <w:noProof/>
            <w:webHidden/>
          </w:rPr>
          <w:fldChar w:fldCharType="end"/>
        </w:r>
      </w:hyperlink>
    </w:p>
    <w:p w14:paraId="3B0CC2E1"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05" w:history="1">
        <w:r w:rsidR="0074254F" w:rsidRPr="00E24E21">
          <w:rPr>
            <w:rStyle w:val="Lienhypertexte"/>
            <w:noProof/>
          </w:rPr>
          <w:t>Figure 2.4</w:t>
        </w:r>
        <w:r w:rsidR="0074254F" w:rsidRPr="00E24E21">
          <w:rPr>
            <w:rStyle w:val="Lienhypertexte"/>
            <w:noProof/>
          </w:rPr>
          <w:noBreakHyphen/>
          <w:t>7 : Temps de calcul de la LPCM par rapport à la NDM de référence Ny = 120</w:t>
        </w:r>
        <w:r w:rsidR="0074254F">
          <w:rPr>
            <w:noProof/>
            <w:webHidden/>
          </w:rPr>
          <w:tab/>
        </w:r>
        <w:r w:rsidR="0074254F">
          <w:rPr>
            <w:noProof/>
            <w:webHidden/>
          </w:rPr>
          <w:fldChar w:fldCharType="begin"/>
        </w:r>
        <w:r w:rsidR="0074254F">
          <w:rPr>
            <w:noProof/>
            <w:webHidden/>
          </w:rPr>
          <w:instrText xml:space="preserve"> PAGEREF _Toc536800505 \h </w:instrText>
        </w:r>
        <w:r w:rsidR="0074254F">
          <w:rPr>
            <w:noProof/>
            <w:webHidden/>
          </w:rPr>
        </w:r>
        <w:r w:rsidR="0074254F">
          <w:rPr>
            <w:noProof/>
            <w:webHidden/>
          </w:rPr>
          <w:fldChar w:fldCharType="separate"/>
        </w:r>
        <w:r w:rsidR="00C20694">
          <w:rPr>
            <w:noProof/>
            <w:webHidden/>
          </w:rPr>
          <w:t>59</w:t>
        </w:r>
        <w:r w:rsidR="0074254F">
          <w:rPr>
            <w:noProof/>
            <w:webHidden/>
          </w:rPr>
          <w:fldChar w:fldCharType="end"/>
        </w:r>
      </w:hyperlink>
    </w:p>
    <w:p w14:paraId="739D10D2"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06" w:history="1">
        <w:r w:rsidR="0074254F" w:rsidRPr="00E24E21">
          <w:rPr>
            <w:rStyle w:val="Lienhypertexte"/>
            <w:noProof/>
          </w:rPr>
          <w:t>Figure 2.5</w:t>
        </w:r>
        <w:r w:rsidR="0074254F" w:rsidRPr="00E24E21">
          <w:rPr>
            <w:rStyle w:val="Lienhypertexte"/>
            <w:noProof/>
          </w:rPr>
          <w:noBreakHyphen/>
          <w:t>1 la géométrie du palier</w:t>
        </w:r>
        <w:r w:rsidR="0074254F">
          <w:rPr>
            <w:noProof/>
            <w:webHidden/>
          </w:rPr>
          <w:tab/>
        </w:r>
        <w:r w:rsidR="0074254F">
          <w:rPr>
            <w:noProof/>
            <w:webHidden/>
          </w:rPr>
          <w:fldChar w:fldCharType="begin"/>
        </w:r>
        <w:r w:rsidR="0074254F">
          <w:rPr>
            <w:noProof/>
            <w:webHidden/>
          </w:rPr>
          <w:instrText xml:space="preserve"> PAGEREF _Toc536800506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6B9B3562"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07" w:history="1">
        <w:r w:rsidR="0074254F" w:rsidRPr="00E24E21">
          <w:rPr>
            <w:rStyle w:val="Lienhypertexte"/>
            <w:noProof/>
          </w:rPr>
          <w:t>Figure 2.5</w:t>
        </w:r>
        <w:r w:rsidR="0074254F" w:rsidRPr="00E24E21">
          <w:rPr>
            <w:rStyle w:val="Lienhypertexte"/>
            <w:noProof/>
          </w:rPr>
          <w:noBreakHyphen/>
          <w:t>2 : Champs de pression et de température des deux lobes à 500tr/min avec la charge 10kN</w:t>
        </w:r>
        <w:r w:rsidR="0074254F">
          <w:rPr>
            <w:noProof/>
            <w:webHidden/>
          </w:rPr>
          <w:tab/>
        </w:r>
        <w:r w:rsidR="0074254F">
          <w:rPr>
            <w:noProof/>
            <w:webHidden/>
          </w:rPr>
          <w:fldChar w:fldCharType="begin"/>
        </w:r>
        <w:r w:rsidR="0074254F">
          <w:rPr>
            <w:noProof/>
            <w:webHidden/>
          </w:rPr>
          <w:instrText xml:space="preserve"> PAGEREF _Toc536800507 \h </w:instrText>
        </w:r>
        <w:r w:rsidR="0074254F">
          <w:rPr>
            <w:noProof/>
            <w:webHidden/>
          </w:rPr>
        </w:r>
        <w:r w:rsidR="0074254F">
          <w:rPr>
            <w:noProof/>
            <w:webHidden/>
          </w:rPr>
          <w:fldChar w:fldCharType="separate"/>
        </w:r>
        <w:r w:rsidR="00C20694">
          <w:rPr>
            <w:noProof/>
            <w:webHidden/>
          </w:rPr>
          <w:t>62</w:t>
        </w:r>
        <w:r w:rsidR="0074254F">
          <w:rPr>
            <w:noProof/>
            <w:webHidden/>
          </w:rPr>
          <w:fldChar w:fldCharType="end"/>
        </w:r>
      </w:hyperlink>
    </w:p>
    <w:p w14:paraId="3C5BDC6D"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08" w:history="1">
        <w:r w:rsidR="0074254F" w:rsidRPr="00E24E21">
          <w:rPr>
            <w:rStyle w:val="Lienhypertexte"/>
            <w:noProof/>
          </w:rPr>
          <w:t>Figure 2.5</w:t>
        </w:r>
        <w:r w:rsidR="0074254F" w:rsidRPr="00E24E21">
          <w:rPr>
            <w:rStyle w:val="Lienhypertexte"/>
            <w:noProof/>
          </w:rPr>
          <w:noBreakHyphen/>
          <w:t>3 : Champs de pression et de température des deux lobes à 2000tr/min avec la charge 8kN</w:t>
        </w:r>
        <w:r w:rsidR="0074254F">
          <w:rPr>
            <w:noProof/>
            <w:webHidden/>
          </w:rPr>
          <w:tab/>
        </w:r>
        <w:r w:rsidR="0074254F">
          <w:rPr>
            <w:noProof/>
            <w:webHidden/>
          </w:rPr>
          <w:fldChar w:fldCharType="begin"/>
        </w:r>
        <w:r w:rsidR="0074254F">
          <w:rPr>
            <w:noProof/>
            <w:webHidden/>
          </w:rPr>
          <w:instrText xml:space="preserve"> PAGEREF _Toc536800508 \h </w:instrText>
        </w:r>
        <w:r w:rsidR="0074254F">
          <w:rPr>
            <w:noProof/>
            <w:webHidden/>
          </w:rPr>
        </w:r>
        <w:r w:rsidR="0074254F">
          <w:rPr>
            <w:noProof/>
            <w:webHidden/>
          </w:rPr>
          <w:fldChar w:fldCharType="separate"/>
        </w:r>
        <w:r w:rsidR="00C20694">
          <w:rPr>
            <w:noProof/>
            <w:webHidden/>
          </w:rPr>
          <w:t>62</w:t>
        </w:r>
        <w:r w:rsidR="0074254F">
          <w:rPr>
            <w:noProof/>
            <w:webHidden/>
          </w:rPr>
          <w:fldChar w:fldCharType="end"/>
        </w:r>
      </w:hyperlink>
    </w:p>
    <w:p w14:paraId="2B2403C3"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09" w:history="1">
        <w:r w:rsidR="0074254F" w:rsidRPr="00E24E21">
          <w:rPr>
            <w:rStyle w:val="Lienhypertexte"/>
            <w:noProof/>
          </w:rPr>
          <w:t>Figure 2.5</w:t>
        </w:r>
        <w:r w:rsidR="0074254F" w:rsidRPr="00E24E21">
          <w:rPr>
            <w:rStyle w:val="Lienhypertexte"/>
            <w:noProof/>
          </w:rPr>
          <w:noBreakHyphen/>
          <w:t>4 : Champs de pression et de température des deux lobes à 3500tr/min avec la charge 6kN</w:t>
        </w:r>
        <w:r w:rsidR="0074254F">
          <w:rPr>
            <w:noProof/>
            <w:webHidden/>
          </w:rPr>
          <w:tab/>
        </w:r>
        <w:r w:rsidR="0074254F">
          <w:rPr>
            <w:noProof/>
            <w:webHidden/>
          </w:rPr>
          <w:fldChar w:fldCharType="begin"/>
        </w:r>
        <w:r w:rsidR="0074254F">
          <w:rPr>
            <w:noProof/>
            <w:webHidden/>
          </w:rPr>
          <w:instrText xml:space="preserve"> PAGEREF _Toc536800509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1FB1123B"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10" w:history="1">
        <w:r w:rsidR="0074254F" w:rsidRPr="00E24E21">
          <w:rPr>
            <w:rStyle w:val="Lienhypertexte"/>
            <w:noProof/>
          </w:rPr>
          <w:t>Figure 3.1</w:t>
        </w:r>
        <w:r w:rsidR="0074254F" w:rsidRPr="00E24E21">
          <w:rPr>
            <w:rStyle w:val="Lienhypertexte"/>
            <w:noProof/>
          </w:rPr>
          <w:noBreakHyphen/>
          <w:t xml:space="preserve">1 : déformation thermique de rotor </w:t>
        </w:r>
        <w:r w:rsidR="0074254F" w:rsidRPr="00E24E21">
          <w:rPr>
            <w:rStyle w:val="Lienhypertexte"/>
            <w:b/>
            <w:noProof/>
          </w:rPr>
          <w:t>[28]</w:t>
        </w:r>
        <w:r w:rsidR="0074254F">
          <w:rPr>
            <w:noProof/>
            <w:webHidden/>
          </w:rPr>
          <w:tab/>
        </w:r>
        <w:r w:rsidR="0074254F">
          <w:rPr>
            <w:noProof/>
            <w:webHidden/>
          </w:rPr>
          <w:fldChar w:fldCharType="begin"/>
        </w:r>
        <w:r w:rsidR="0074254F">
          <w:rPr>
            <w:noProof/>
            <w:webHidden/>
          </w:rPr>
          <w:instrText xml:space="preserve"> PAGEREF _Toc536800510 \h </w:instrText>
        </w:r>
        <w:r w:rsidR="0074254F">
          <w:rPr>
            <w:noProof/>
            <w:webHidden/>
          </w:rPr>
        </w:r>
        <w:r w:rsidR="0074254F">
          <w:rPr>
            <w:noProof/>
            <w:webHidden/>
          </w:rPr>
          <w:fldChar w:fldCharType="separate"/>
        </w:r>
        <w:r w:rsidR="00C20694">
          <w:rPr>
            <w:noProof/>
            <w:webHidden/>
          </w:rPr>
          <w:t>65</w:t>
        </w:r>
        <w:r w:rsidR="0074254F">
          <w:rPr>
            <w:noProof/>
            <w:webHidden/>
          </w:rPr>
          <w:fldChar w:fldCharType="end"/>
        </w:r>
      </w:hyperlink>
    </w:p>
    <w:p w14:paraId="6715125C"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11" w:history="1">
        <w:r w:rsidR="0074254F" w:rsidRPr="00E24E21">
          <w:rPr>
            <w:rStyle w:val="Lienhypertexte"/>
            <w:noProof/>
          </w:rPr>
          <w:t>Figure 3.1</w:t>
        </w:r>
        <w:r w:rsidR="0074254F" w:rsidRPr="00E24E21">
          <w:rPr>
            <w:rStyle w:val="Lienhypertexte"/>
            <w:noProof/>
          </w:rPr>
          <w:noBreakHyphen/>
          <w:t>2 : Conditions aux limites en thermique au cas du banc de l’effet Morton</w:t>
        </w:r>
        <w:r w:rsidR="0074254F">
          <w:rPr>
            <w:noProof/>
            <w:webHidden/>
          </w:rPr>
          <w:tab/>
        </w:r>
        <w:r w:rsidR="0074254F">
          <w:rPr>
            <w:noProof/>
            <w:webHidden/>
          </w:rPr>
          <w:fldChar w:fldCharType="begin"/>
        </w:r>
        <w:r w:rsidR="0074254F">
          <w:rPr>
            <w:noProof/>
            <w:webHidden/>
          </w:rPr>
          <w:instrText xml:space="preserve"> PAGEREF _Toc536800511 \h </w:instrText>
        </w:r>
        <w:r w:rsidR="0074254F">
          <w:rPr>
            <w:noProof/>
            <w:webHidden/>
          </w:rPr>
        </w:r>
        <w:r w:rsidR="0074254F">
          <w:rPr>
            <w:noProof/>
            <w:webHidden/>
          </w:rPr>
          <w:fldChar w:fldCharType="separate"/>
        </w:r>
        <w:r w:rsidR="00C20694">
          <w:rPr>
            <w:noProof/>
            <w:webHidden/>
          </w:rPr>
          <w:t>67</w:t>
        </w:r>
        <w:r w:rsidR="0074254F">
          <w:rPr>
            <w:noProof/>
            <w:webHidden/>
          </w:rPr>
          <w:fldChar w:fldCharType="end"/>
        </w:r>
      </w:hyperlink>
    </w:p>
    <w:p w14:paraId="2E6E44B7"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12" w:history="1">
        <w:r w:rsidR="0074254F" w:rsidRPr="00E24E21">
          <w:rPr>
            <w:rStyle w:val="Lienhypertexte"/>
            <w:noProof/>
          </w:rPr>
          <w:t>Figure 3.1</w:t>
        </w:r>
        <w:r w:rsidR="0074254F" w:rsidRPr="00E24E21">
          <w:rPr>
            <w:rStyle w:val="Lienhypertexte"/>
            <w:noProof/>
          </w:rPr>
          <w:noBreakHyphen/>
          <w:t>3 : Illustration de la liaison RBE3 au niveau du supportage</w:t>
        </w:r>
        <w:r w:rsidR="0074254F">
          <w:rPr>
            <w:noProof/>
            <w:webHidden/>
          </w:rPr>
          <w:tab/>
        </w:r>
        <w:r w:rsidR="0074254F">
          <w:rPr>
            <w:noProof/>
            <w:webHidden/>
          </w:rPr>
          <w:fldChar w:fldCharType="begin"/>
        </w:r>
        <w:r w:rsidR="0074254F">
          <w:rPr>
            <w:noProof/>
            <w:webHidden/>
          </w:rPr>
          <w:instrText xml:space="preserve"> PAGEREF _Toc536800512 \h </w:instrText>
        </w:r>
        <w:r w:rsidR="0074254F">
          <w:rPr>
            <w:noProof/>
            <w:webHidden/>
          </w:rPr>
        </w:r>
        <w:r w:rsidR="0074254F">
          <w:rPr>
            <w:noProof/>
            <w:webHidden/>
          </w:rPr>
          <w:fldChar w:fldCharType="separate"/>
        </w:r>
        <w:r w:rsidR="00C20694">
          <w:rPr>
            <w:noProof/>
            <w:webHidden/>
          </w:rPr>
          <w:t>70</w:t>
        </w:r>
        <w:r w:rsidR="0074254F">
          <w:rPr>
            <w:noProof/>
            <w:webHidden/>
          </w:rPr>
          <w:fldChar w:fldCharType="end"/>
        </w:r>
      </w:hyperlink>
    </w:p>
    <w:p w14:paraId="574EEC88"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13" w:history="1">
        <w:r w:rsidR="0074254F" w:rsidRPr="00E24E21">
          <w:rPr>
            <w:rStyle w:val="Lienhypertexte"/>
            <w:noProof/>
          </w:rPr>
          <w:t>Figure 3.1</w:t>
        </w:r>
        <w:r w:rsidR="0074254F" w:rsidRPr="00E24E21">
          <w:rPr>
            <w:rStyle w:val="Lienhypertexte"/>
            <w:noProof/>
          </w:rPr>
          <w:noBreakHyphen/>
          <w:t>4 : Condition aux limites mécaniques du modèle thermomécanique</w:t>
        </w:r>
        <w:r w:rsidR="0074254F">
          <w:rPr>
            <w:noProof/>
            <w:webHidden/>
          </w:rPr>
          <w:tab/>
        </w:r>
        <w:r w:rsidR="0074254F">
          <w:rPr>
            <w:noProof/>
            <w:webHidden/>
          </w:rPr>
          <w:fldChar w:fldCharType="begin"/>
        </w:r>
        <w:r w:rsidR="0074254F">
          <w:rPr>
            <w:noProof/>
            <w:webHidden/>
          </w:rPr>
          <w:instrText xml:space="preserve"> PAGEREF _Toc536800513 \h </w:instrText>
        </w:r>
        <w:r w:rsidR="0074254F">
          <w:rPr>
            <w:noProof/>
            <w:webHidden/>
          </w:rPr>
        </w:r>
        <w:r w:rsidR="0074254F">
          <w:rPr>
            <w:noProof/>
            <w:webHidden/>
          </w:rPr>
          <w:fldChar w:fldCharType="separate"/>
        </w:r>
        <w:r w:rsidR="00C20694">
          <w:rPr>
            <w:noProof/>
            <w:webHidden/>
          </w:rPr>
          <w:t>71</w:t>
        </w:r>
        <w:r w:rsidR="0074254F">
          <w:rPr>
            <w:noProof/>
            <w:webHidden/>
          </w:rPr>
          <w:fldChar w:fldCharType="end"/>
        </w:r>
      </w:hyperlink>
    </w:p>
    <w:p w14:paraId="09D50543"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14" w:history="1">
        <w:r w:rsidR="0074254F" w:rsidRPr="00E24E21">
          <w:rPr>
            <w:rStyle w:val="Lienhypertexte"/>
            <w:noProof/>
          </w:rPr>
          <w:t>Figure 3.1</w:t>
        </w:r>
        <w:r w:rsidR="0074254F" w:rsidRPr="00E24E21">
          <w:rPr>
            <w:rStyle w:val="Lienhypertexte"/>
            <w:noProof/>
          </w:rPr>
          <w:noBreakHyphen/>
          <w:t>5 : Déformation thermique du rotor dans le cas de l’effet Morton</w:t>
        </w:r>
        <w:r w:rsidR="0074254F">
          <w:rPr>
            <w:noProof/>
            <w:webHidden/>
          </w:rPr>
          <w:tab/>
        </w:r>
        <w:r w:rsidR="0074254F">
          <w:rPr>
            <w:noProof/>
            <w:webHidden/>
          </w:rPr>
          <w:fldChar w:fldCharType="begin"/>
        </w:r>
        <w:r w:rsidR="0074254F">
          <w:rPr>
            <w:noProof/>
            <w:webHidden/>
          </w:rPr>
          <w:instrText xml:space="preserve"> PAGEREF _Toc536800514 \h </w:instrText>
        </w:r>
        <w:r w:rsidR="0074254F">
          <w:rPr>
            <w:noProof/>
            <w:webHidden/>
          </w:rPr>
        </w:r>
        <w:r w:rsidR="0074254F">
          <w:rPr>
            <w:noProof/>
            <w:webHidden/>
          </w:rPr>
          <w:fldChar w:fldCharType="separate"/>
        </w:r>
        <w:r w:rsidR="00C20694">
          <w:rPr>
            <w:noProof/>
            <w:webHidden/>
          </w:rPr>
          <w:t>71</w:t>
        </w:r>
        <w:r w:rsidR="0074254F">
          <w:rPr>
            <w:noProof/>
            <w:webHidden/>
          </w:rPr>
          <w:fldChar w:fldCharType="end"/>
        </w:r>
      </w:hyperlink>
    </w:p>
    <w:p w14:paraId="4C378560"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15" w:history="1">
        <w:r w:rsidR="0074254F" w:rsidRPr="00E24E21">
          <w:rPr>
            <w:rStyle w:val="Lienhypertexte"/>
            <w:noProof/>
          </w:rPr>
          <w:t>Figure 3.2</w:t>
        </w:r>
        <w:r w:rsidR="0074254F" w:rsidRPr="00E24E21">
          <w:rPr>
            <w:rStyle w:val="Lienhypertexte"/>
            <w:noProof/>
          </w:rPr>
          <w:noBreakHyphen/>
          <w:t>1 : schéma du rotor rigide avec un disque guidé par deux paliers</w:t>
        </w:r>
        <w:r w:rsidR="0074254F">
          <w:rPr>
            <w:noProof/>
            <w:webHidden/>
          </w:rPr>
          <w:tab/>
        </w:r>
        <w:r w:rsidR="0074254F">
          <w:rPr>
            <w:noProof/>
            <w:webHidden/>
          </w:rPr>
          <w:fldChar w:fldCharType="begin"/>
        </w:r>
        <w:r w:rsidR="0074254F">
          <w:rPr>
            <w:noProof/>
            <w:webHidden/>
          </w:rPr>
          <w:instrText xml:space="preserve"> PAGEREF _Toc536800515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090489E5"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16" w:history="1">
        <w:r w:rsidR="0074254F" w:rsidRPr="00E24E21">
          <w:rPr>
            <w:rStyle w:val="Lienhypertexte"/>
            <w:noProof/>
          </w:rPr>
          <w:t>Figure 3.2</w:t>
        </w:r>
        <w:r w:rsidR="0074254F" w:rsidRPr="00E24E21">
          <w:rPr>
            <w:rStyle w:val="Lienhypertexte"/>
            <w:noProof/>
          </w:rPr>
          <w:noBreakHyphen/>
          <w:t>2 : Algorithme utilisé pour l’analyse transitoire non linéaire</w:t>
        </w:r>
        <w:r w:rsidR="0074254F">
          <w:rPr>
            <w:noProof/>
            <w:webHidden/>
          </w:rPr>
          <w:tab/>
        </w:r>
        <w:r w:rsidR="0074254F">
          <w:rPr>
            <w:noProof/>
            <w:webHidden/>
          </w:rPr>
          <w:fldChar w:fldCharType="begin"/>
        </w:r>
        <w:r w:rsidR="0074254F">
          <w:rPr>
            <w:noProof/>
            <w:webHidden/>
          </w:rPr>
          <w:instrText xml:space="preserve"> PAGEREF _Toc536800516 \h </w:instrText>
        </w:r>
        <w:r w:rsidR="0074254F">
          <w:rPr>
            <w:noProof/>
            <w:webHidden/>
          </w:rPr>
        </w:r>
        <w:r w:rsidR="0074254F">
          <w:rPr>
            <w:noProof/>
            <w:webHidden/>
          </w:rPr>
          <w:fldChar w:fldCharType="separate"/>
        </w:r>
        <w:r w:rsidR="00C20694">
          <w:rPr>
            <w:noProof/>
            <w:webHidden/>
          </w:rPr>
          <w:t>77</w:t>
        </w:r>
        <w:r w:rsidR="0074254F">
          <w:rPr>
            <w:noProof/>
            <w:webHidden/>
          </w:rPr>
          <w:fldChar w:fldCharType="end"/>
        </w:r>
      </w:hyperlink>
    </w:p>
    <w:p w14:paraId="0E2ADDC0"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17" w:history="1">
        <w:r w:rsidR="0074254F" w:rsidRPr="00E24E21">
          <w:rPr>
            <w:rStyle w:val="Lienhypertexte"/>
            <w:noProof/>
          </w:rPr>
          <w:t>Figure 3.2</w:t>
        </w:r>
        <w:r w:rsidR="0074254F" w:rsidRPr="00E24E21">
          <w:rPr>
            <w:rStyle w:val="Lienhypertexte"/>
            <w:noProof/>
          </w:rPr>
          <w:noBreakHyphen/>
          <w:t>3 : Diagramme de l’algorithme de « shooting »</w:t>
        </w:r>
        <w:r w:rsidR="0074254F">
          <w:rPr>
            <w:noProof/>
            <w:webHidden/>
          </w:rPr>
          <w:tab/>
        </w:r>
        <w:r w:rsidR="0074254F">
          <w:rPr>
            <w:noProof/>
            <w:webHidden/>
          </w:rPr>
          <w:fldChar w:fldCharType="begin"/>
        </w:r>
        <w:r w:rsidR="0074254F">
          <w:rPr>
            <w:noProof/>
            <w:webHidden/>
          </w:rPr>
          <w:instrText xml:space="preserve"> PAGEREF _Toc536800517 \h </w:instrText>
        </w:r>
        <w:r w:rsidR="0074254F">
          <w:rPr>
            <w:noProof/>
            <w:webHidden/>
          </w:rPr>
        </w:r>
        <w:r w:rsidR="0074254F">
          <w:rPr>
            <w:noProof/>
            <w:webHidden/>
          </w:rPr>
          <w:fldChar w:fldCharType="separate"/>
        </w:r>
        <w:r w:rsidR="00C20694">
          <w:rPr>
            <w:noProof/>
            <w:webHidden/>
          </w:rPr>
          <w:t>80</w:t>
        </w:r>
        <w:r w:rsidR="0074254F">
          <w:rPr>
            <w:noProof/>
            <w:webHidden/>
          </w:rPr>
          <w:fldChar w:fldCharType="end"/>
        </w:r>
      </w:hyperlink>
    </w:p>
    <w:p w14:paraId="1D89D423"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18" w:history="1">
        <w:r w:rsidR="0074254F" w:rsidRPr="00E24E21">
          <w:rPr>
            <w:rStyle w:val="Lienhypertexte"/>
            <w:noProof/>
          </w:rPr>
          <w:t>Figure 3.2</w:t>
        </w:r>
        <w:r w:rsidR="0074254F" w:rsidRPr="00E24E21">
          <w:rPr>
            <w:rStyle w:val="Lienhypertexte"/>
            <w:noProof/>
          </w:rPr>
          <w:noBreakHyphen/>
          <w:t>4 : Exemple d’application de la méthode Shooting convergée en 3 itérations</w:t>
        </w:r>
        <w:r w:rsidR="0074254F">
          <w:rPr>
            <w:noProof/>
            <w:webHidden/>
          </w:rPr>
          <w:tab/>
        </w:r>
        <w:r w:rsidR="0074254F">
          <w:rPr>
            <w:noProof/>
            <w:webHidden/>
          </w:rPr>
          <w:fldChar w:fldCharType="begin"/>
        </w:r>
        <w:r w:rsidR="0074254F">
          <w:rPr>
            <w:noProof/>
            <w:webHidden/>
          </w:rPr>
          <w:instrText xml:space="preserve"> PAGEREF _Toc536800518 \h </w:instrText>
        </w:r>
        <w:r w:rsidR="0074254F">
          <w:rPr>
            <w:noProof/>
            <w:webHidden/>
          </w:rPr>
        </w:r>
        <w:r w:rsidR="0074254F">
          <w:rPr>
            <w:noProof/>
            <w:webHidden/>
          </w:rPr>
          <w:fldChar w:fldCharType="separate"/>
        </w:r>
        <w:r w:rsidR="00C20694">
          <w:rPr>
            <w:noProof/>
            <w:webHidden/>
          </w:rPr>
          <w:t>81</w:t>
        </w:r>
        <w:r w:rsidR="0074254F">
          <w:rPr>
            <w:noProof/>
            <w:webHidden/>
          </w:rPr>
          <w:fldChar w:fldCharType="end"/>
        </w:r>
      </w:hyperlink>
    </w:p>
    <w:p w14:paraId="4B9BFDD5"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19" w:history="1">
        <w:r w:rsidR="0074254F" w:rsidRPr="00E24E21">
          <w:rPr>
            <w:rStyle w:val="Lienhypertexte"/>
            <w:noProof/>
          </w:rPr>
          <w:t>Figure 3.2</w:t>
        </w:r>
        <w:r w:rsidR="0074254F" w:rsidRPr="00E24E21">
          <w:rPr>
            <w:rStyle w:val="Lienhypertexte"/>
            <w:noProof/>
          </w:rPr>
          <w:noBreakHyphen/>
          <w:t>5 : Diagramme de l’algorithme classique pour trouver la solution périodique</w:t>
        </w:r>
        <w:r w:rsidR="0074254F">
          <w:rPr>
            <w:noProof/>
            <w:webHidden/>
          </w:rPr>
          <w:tab/>
        </w:r>
        <w:r w:rsidR="0074254F">
          <w:rPr>
            <w:noProof/>
            <w:webHidden/>
          </w:rPr>
          <w:fldChar w:fldCharType="begin"/>
        </w:r>
        <w:r w:rsidR="0074254F">
          <w:rPr>
            <w:noProof/>
            <w:webHidden/>
          </w:rPr>
          <w:instrText xml:space="preserve"> PAGEREF _Toc536800519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3A65BA48"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20" w:history="1">
        <w:r w:rsidR="0074254F" w:rsidRPr="00E24E21">
          <w:rPr>
            <w:rStyle w:val="Lienhypertexte"/>
            <w:noProof/>
          </w:rPr>
          <w:t>Figure 3.3</w:t>
        </w:r>
        <w:r w:rsidR="0074254F" w:rsidRPr="00E24E21">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utilisés dans le système rotor-palier</w:t>
        </w:r>
        <w:r w:rsidR="0074254F">
          <w:rPr>
            <w:noProof/>
            <w:webHidden/>
          </w:rPr>
          <w:tab/>
        </w:r>
        <w:r w:rsidR="0074254F">
          <w:rPr>
            <w:noProof/>
            <w:webHidden/>
          </w:rPr>
          <w:fldChar w:fldCharType="begin"/>
        </w:r>
        <w:r w:rsidR="0074254F">
          <w:rPr>
            <w:noProof/>
            <w:webHidden/>
          </w:rPr>
          <w:instrText xml:space="preserve"> PAGEREF _Toc536800520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6BA83731"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21" w:history="1">
        <w:r w:rsidR="0074254F" w:rsidRPr="00E24E21">
          <w:rPr>
            <w:rStyle w:val="Lienhypertexte"/>
            <w:noProof/>
          </w:rPr>
          <w:t>Figure 3.3</w:t>
        </w:r>
        <w:r w:rsidR="0074254F" w:rsidRPr="00E24E21">
          <w:rPr>
            <w:rStyle w:val="Lienhypertexte"/>
            <w:noProof/>
          </w:rPr>
          <w:noBreakHyphen/>
          <w:t>2 : La flexion thermique au niveau du disque en porte à faux</w:t>
        </w:r>
        <w:r w:rsidR="0074254F">
          <w:rPr>
            <w:noProof/>
            <w:webHidden/>
          </w:rPr>
          <w:tab/>
        </w:r>
        <w:r w:rsidR="0074254F">
          <w:rPr>
            <w:noProof/>
            <w:webHidden/>
          </w:rPr>
          <w:fldChar w:fldCharType="begin"/>
        </w:r>
        <w:r w:rsidR="0074254F">
          <w:rPr>
            <w:noProof/>
            <w:webHidden/>
          </w:rPr>
          <w:instrText xml:space="preserve"> PAGEREF _Toc536800521 \h </w:instrText>
        </w:r>
        <w:r w:rsidR="0074254F">
          <w:rPr>
            <w:noProof/>
            <w:webHidden/>
          </w:rPr>
        </w:r>
        <w:r w:rsidR="0074254F">
          <w:rPr>
            <w:noProof/>
            <w:webHidden/>
          </w:rPr>
          <w:fldChar w:fldCharType="separate"/>
        </w:r>
        <w:r w:rsidR="00C20694">
          <w:rPr>
            <w:noProof/>
            <w:webHidden/>
          </w:rPr>
          <w:t>83</w:t>
        </w:r>
        <w:r w:rsidR="0074254F">
          <w:rPr>
            <w:noProof/>
            <w:webHidden/>
          </w:rPr>
          <w:fldChar w:fldCharType="end"/>
        </w:r>
      </w:hyperlink>
    </w:p>
    <w:p w14:paraId="2F5A473E"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22" w:history="1">
        <w:r w:rsidR="0074254F" w:rsidRPr="00E24E21">
          <w:rPr>
            <w:rStyle w:val="Lienhypertexte"/>
            <w:noProof/>
          </w:rPr>
          <w:t>Figure 3.3</w:t>
        </w:r>
        <w:r w:rsidR="0074254F" w:rsidRPr="00E24E21">
          <w:rPr>
            <w:rStyle w:val="Lienhypertexte"/>
            <w:noProof/>
          </w:rPr>
          <w:noBreakHyphen/>
          <w:t>3 : défaut de la fibre neutre</w:t>
        </w:r>
        <w:r w:rsidR="0074254F">
          <w:rPr>
            <w:noProof/>
            <w:webHidden/>
          </w:rPr>
          <w:tab/>
        </w:r>
        <w:r w:rsidR="0074254F">
          <w:rPr>
            <w:noProof/>
            <w:webHidden/>
          </w:rPr>
          <w:fldChar w:fldCharType="begin"/>
        </w:r>
        <w:r w:rsidR="0074254F">
          <w:rPr>
            <w:noProof/>
            <w:webHidden/>
          </w:rPr>
          <w:instrText xml:space="preserve"> PAGEREF _Toc536800522 \h </w:instrText>
        </w:r>
        <w:r w:rsidR="0074254F">
          <w:rPr>
            <w:noProof/>
            <w:webHidden/>
          </w:rPr>
        </w:r>
        <w:r w:rsidR="0074254F">
          <w:rPr>
            <w:noProof/>
            <w:webHidden/>
          </w:rPr>
          <w:fldChar w:fldCharType="separate"/>
        </w:r>
        <w:r w:rsidR="00C20694">
          <w:rPr>
            <w:noProof/>
            <w:webHidden/>
          </w:rPr>
          <w:t>84</w:t>
        </w:r>
        <w:r w:rsidR="0074254F">
          <w:rPr>
            <w:noProof/>
            <w:webHidden/>
          </w:rPr>
          <w:fldChar w:fldCharType="end"/>
        </w:r>
      </w:hyperlink>
    </w:p>
    <w:p w14:paraId="356BD37D"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23" w:history="1">
        <w:r w:rsidR="0074254F" w:rsidRPr="00E24E21">
          <w:rPr>
            <w:rStyle w:val="Lienhypertexte"/>
            <w:noProof/>
          </w:rPr>
          <w:t>Figure 4.1</w:t>
        </w:r>
        <w:r w:rsidR="0074254F" w:rsidRPr="00E24E21">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74254F" w:rsidRPr="00E24E21">
          <w:rPr>
            <w:rStyle w:val="Lienhypertexte"/>
            <w:noProof/>
          </w:rPr>
          <w:t xml:space="preserve"> et </w:t>
        </w:r>
        <m:oMath>
          <m:r>
            <w:rPr>
              <w:rStyle w:val="Lienhypertexte"/>
              <w:rFonts w:ascii="Cambria Math" w:hAnsi="Cambria Math"/>
              <w:noProof/>
            </w:rPr>
            <m:t>ti</m:t>
          </m:r>
        </m:oMath>
        <w:r w:rsidR="0074254F">
          <w:rPr>
            <w:noProof/>
            <w:webHidden/>
          </w:rPr>
          <w:tab/>
        </w:r>
        <w:r w:rsidR="0074254F">
          <w:rPr>
            <w:noProof/>
            <w:webHidden/>
          </w:rPr>
          <w:fldChar w:fldCharType="begin"/>
        </w:r>
        <w:r w:rsidR="0074254F">
          <w:rPr>
            <w:noProof/>
            <w:webHidden/>
          </w:rPr>
          <w:instrText xml:space="preserve"> PAGEREF _Toc536800523 \h </w:instrText>
        </w:r>
        <w:r w:rsidR="0074254F">
          <w:rPr>
            <w:noProof/>
            <w:webHidden/>
          </w:rPr>
        </w:r>
        <w:r w:rsidR="0074254F">
          <w:rPr>
            <w:noProof/>
            <w:webHidden/>
          </w:rPr>
          <w:fldChar w:fldCharType="separate"/>
        </w:r>
        <w:r w:rsidR="00C20694">
          <w:rPr>
            <w:noProof/>
            <w:webHidden/>
          </w:rPr>
          <w:t>88</w:t>
        </w:r>
        <w:r w:rsidR="0074254F">
          <w:rPr>
            <w:noProof/>
            <w:webHidden/>
          </w:rPr>
          <w:fldChar w:fldCharType="end"/>
        </w:r>
      </w:hyperlink>
    </w:p>
    <w:p w14:paraId="049D4492"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24" w:history="1">
        <w:r w:rsidR="0074254F" w:rsidRPr="00E24E21">
          <w:rPr>
            <w:rStyle w:val="Lienhypertexte"/>
            <w:noProof/>
          </w:rPr>
          <w:t>Figure 4.1</w:t>
        </w:r>
        <w:r w:rsidR="0074254F" w:rsidRPr="00E24E21">
          <w:rPr>
            <w:rStyle w:val="Lienhypertexte"/>
            <w:noProof/>
          </w:rPr>
          <w:noBreakHyphen/>
          <w:t>2 : schéma de la simulation en régime transitoire de l’effet Morton</w:t>
        </w:r>
        <w:r w:rsidR="0074254F">
          <w:rPr>
            <w:noProof/>
            <w:webHidden/>
          </w:rPr>
          <w:tab/>
        </w:r>
        <w:r w:rsidR="0074254F">
          <w:rPr>
            <w:noProof/>
            <w:webHidden/>
          </w:rPr>
          <w:fldChar w:fldCharType="begin"/>
        </w:r>
        <w:r w:rsidR="0074254F">
          <w:rPr>
            <w:noProof/>
            <w:webHidden/>
          </w:rPr>
          <w:instrText xml:space="preserve"> PAGEREF _Toc536800524 \h </w:instrText>
        </w:r>
        <w:r w:rsidR="0074254F">
          <w:rPr>
            <w:noProof/>
            <w:webHidden/>
          </w:rPr>
        </w:r>
        <w:r w:rsidR="0074254F">
          <w:rPr>
            <w:noProof/>
            <w:webHidden/>
          </w:rPr>
          <w:fldChar w:fldCharType="separate"/>
        </w:r>
        <w:r w:rsidR="00C20694">
          <w:rPr>
            <w:noProof/>
            <w:webHidden/>
          </w:rPr>
          <w:t>89</w:t>
        </w:r>
        <w:r w:rsidR="0074254F">
          <w:rPr>
            <w:noProof/>
            <w:webHidden/>
          </w:rPr>
          <w:fldChar w:fldCharType="end"/>
        </w:r>
      </w:hyperlink>
    </w:p>
    <w:p w14:paraId="205C4692"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25" w:history="1">
        <w:r w:rsidR="0074254F" w:rsidRPr="00E24E21">
          <w:rPr>
            <w:rStyle w:val="Lienhypertexte"/>
            <w:noProof/>
          </w:rPr>
          <w:t>Figure 4.1</w:t>
        </w:r>
        <w:r w:rsidR="0074254F" w:rsidRPr="00E24E21">
          <w:rPr>
            <w:rStyle w:val="Lienhypertexte"/>
            <w:noProof/>
          </w:rPr>
          <w:noBreakHyphen/>
          <w:t>3 : Algorithme numérique transitoire de l’effet Morton</w:t>
        </w:r>
        <w:r w:rsidR="0074254F">
          <w:rPr>
            <w:noProof/>
            <w:webHidden/>
          </w:rPr>
          <w:tab/>
        </w:r>
        <w:r w:rsidR="0074254F">
          <w:rPr>
            <w:noProof/>
            <w:webHidden/>
          </w:rPr>
          <w:fldChar w:fldCharType="begin"/>
        </w:r>
        <w:r w:rsidR="0074254F">
          <w:rPr>
            <w:noProof/>
            <w:webHidden/>
          </w:rPr>
          <w:instrText xml:space="preserve"> PAGEREF _Toc536800525 \h </w:instrText>
        </w:r>
        <w:r w:rsidR="0074254F">
          <w:rPr>
            <w:noProof/>
            <w:webHidden/>
          </w:rPr>
        </w:r>
        <w:r w:rsidR="0074254F">
          <w:rPr>
            <w:noProof/>
            <w:webHidden/>
          </w:rPr>
          <w:fldChar w:fldCharType="separate"/>
        </w:r>
        <w:r w:rsidR="00C20694">
          <w:rPr>
            <w:noProof/>
            <w:webHidden/>
          </w:rPr>
          <w:t>90</w:t>
        </w:r>
        <w:r w:rsidR="0074254F">
          <w:rPr>
            <w:noProof/>
            <w:webHidden/>
          </w:rPr>
          <w:fldChar w:fldCharType="end"/>
        </w:r>
      </w:hyperlink>
    </w:p>
    <w:p w14:paraId="0F0C04FE"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26" w:history="1">
        <w:r w:rsidR="0074254F" w:rsidRPr="00E24E21">
          <w:rPr>
            <w:rStyle w:val="Lienhypertexte"/>
            <w:noProof/>
          </w:rPr>
          <w:t>Figure 4.2</w:t>
        </w:r>
        <w:r w:rsidR="0074254F" w:rsidRPr="00E24E21">
          <w:rPr>
            <w:rStyle w:val="Lienhypertexte"/>
            <w:noProof/>
          </w:rPr>
          <w:noBreakHyphen/>
          <w:t>1 : Palier testé</w:t>
        </w:r>
        <w:r w:rsidR="0074254F">
          <w:rPr>
            <w:noProof/>
            <w:webHidden/>
          </w:rPr>
          <w:tab/>
        </w:r>
        <w:r w:rsidR="0074254F">
          <w:rPr>
            <w:noProof/>
            <w:webHidden/>
          </w:rPr>
          <w:fldChar w:fldCharType="begin"/>
        </w:r>
        <w:r w:rsidR="0074254F">
          <w:rPr>
            <w:noProof/>
            <w:webHidden/>
          </w:rPr>
          <w:instrText xml:space="preserve"> PAGEREF _Toc536800526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5B282F5B"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27" w:history="1">
        <w:r w:rsidR="0074254F" w:rsidRPr="00E24E21">
          <w:rPr>
            <w:rStyle w:val="Lienhypertexte"/>
            <w:noProof/>
          </w:rPr>
          <w:t>Figure 4.2</w:t>
        </w:r>
        <w:r w:rsidR="0074254F" w:rsidRPr="00E24E21">
          <w:rPr>
            <w:rStyle w:val="Lienhypertexte"/>
            <w:noProof/>
          </w:rPr>
          <w:noBreakHyphen/>
          <w:t>2 : La configuration du rotor « court » 430mm</w:t>
        </w:r>
        <w:r w:rsidR="0074254F">
          <w:rPr>
            <w:noProof/>
            <w:webHidden/>
          </w:rPr>
          <w:tab/>
        </w:r>
        <w:r w:rsidR="0074254F">
          <w:rPr>
            <w:noProof/>
            <w:webHidden/>
          </w:rPr>
          <w:fldChar w:fldCharType="begin"/>
        </w:r>
        <w:r w:rsidR="0074254F">
          <w:rPr>
            <w:noProof/>
            <w:webHidden/>
          </w:rPr>
          <w:instrText xml:space="preserve"> PAGEREF _Toc536800527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2FADA0E8"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28" w:history="1">
        <w:r w:rsidR="0074254F" w:rsidRPr="00E24E21">
          <w:rPr>
            <w:rStyle w:val="Lienhypertexte"/>
            <w:rFonts w:cs="Calibri"/>
            <w:noProof/>
          </w:rPr>
          <w:t>Figure 4.2</w:t>
        </w:r>
        <w:r w:rsidR="0074254F" w:rsidRPr="00E24E21">
          <w:rPr>
            <w:rStyle w:val="Lienhypertexte"/>
            <w:rFonts w:cs="Calibri"/>
            <w:noProof/>
          </w:rPr>
          <w:noBreakHyphen/>
          <w:t>3 : Coefficients de raideur du palier pour une charge statique de 24.5N</w:t>
        </w:r>
        <w:r w:rsidR="0074254F">
          <w:rPr>
            <w:noProof/>
            <w:webHidden/>
          </w:rPr>
          <w:tab/>
        </w:r>
        <w:r w:rsidR="0074254F">
          <w:rPr>
            <w:noProof/>
            <w:webHidden/>
          </w:rPr>
          <w:fldChar w:fldCharType="begin"/>
        </w:r>
        <w:r w:rsidR="0074254F">
          <w:rPr>
            <w:noProof/>
            <w:webHidden/>
          </w:rPr>
          <w:instrText xml:space="preserve"> PAGEREF _Toc536800528 \h </w:instrText>
        </w:r>
        <w:r w:rsidR="0074254F">
          <w:rPr>
            <w:noProof/>
            <w:webHidden/>
          </w:rPr>
        </w:r>
        <w:r w:rsidR="0074254F">
          <w:rPr>
            <w:noProof/>
            <w:webHidden/>
          </w:rPr>
          <w:fldChar w:fldCharType="separate"/>
        </w:r>
        <w:r w:rsidR="00C20694">
          <w:rPr>
            <w:noProof/>
            <w:webHidden/>
          </w:rPr>
          <w:t>93</w:t>
        </w:r>
        <w:r w:rsidR="0074254F">
          <w:rPr>
            <w:noProof/>
            <w:webHidden/>
          </w:rPr>
          <w:fldChar w:fldCharType="end"/>
        </w:r>
      </w:hyperlink>
    </w:p>
    <w:p w14:paraId="3302BEDF"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29" w:history="1">
        <w:r w:rsidR="0074254F" w:rsidRPr="00E24E21">
          <w:rPr>
            <w:rStyle w:val="Lienhypertexte"/>
            <w:rFonts w:cs="Calibri"/>
            <w:noProof/>
          </w:rPr>
          <w:t>Figure 4.2</w:t>
        </w:r>
        <w:r w:rsidR="0074254F" w:rsidRPr="00E24E21">
          <w:rPr>
            <w:rStyle w:val="Lienhypertexte"/>
            <w:rFonts w:cs="Calibri"/>
            <w:noProof/>
          </w:rPr>
          <w:noBreakHyphen/>
          <w:t>4 : Coefficient d’amortissement du palier pour une charge statique de 24.5N</w:t>
        </w:r>
        <w:r w:rsidR="0074254F">
          <w:rPr>
            <w:noProof/>
            <w:webHidden/>
          </w:rPr>
          <w:tab/>
        </w:r>
        <w:r w:rsidR="0074254F">
          <w:rPr>
            <w:noProof/>
            <w:webHidden/>
          </w:rPr>
          <w:fldChar w:fldCharType="begin"/>
        </w:r>
        <w:r w:rsidR="0074254F">
          <w:rPr>
            <w:noProof/>
            <w:webHidden/>
          </w:rPr>
          <w:instrText xml:space="preserve"> PAGEREF _Toc536800529 \h </w:instrText>
        </w:r>
        <w:r w:rsidR="0074254F">
          <w:rPr>
            <w:noProof/>
            <w:webHidden/>
          </w:rPr>
        </w:r>
        <w:r w:rsidR="0074254F">
          <w:rPr>
            <w:noProof/>
            <w:webHidden/>
          </w:rPr>
          <w:fldChar w:fldCharType="separate"/>
        </w:r>
        <w:r w:rsidR="00C20694">
          <w:rPr>
            <w:noProof/>
            <w:webHidden/>
          </w:rPr>
          <w:t>94</w:t>
        </w:r>
        <w:r w:rsidR="0074254F">
          <w:rPr>
            <w:noProof/>
            <w:webHidden/>
          </w:rPr>
          <w:fldChar w:fldCharType="end"/>
        </w:r>
      </w:hyperlink>
    </w:p>
    <w:p w14:paraId="0B613BA5"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30" w:history="1">
        <w:r w:rsidR="0074254F" w:rsidRPr="00E24E21">
          <w:rPr>
            <w:rStyle w:val="Lienhypertexte"/>
            <w:rFonts w:cs="Calibri"/>
            <w:noProof/>
          </w:rPr>
          <w:t>Figure 4.2</w:t>
        </w:r>
        <w:r w:rsidR="0074254F" w:rsidRPr="00E24E21">
          <w:rPr>
            <w:rStyle w:val="Lienhypertexte"/>
            <w:rFonts w:cs="Calibri"/>
            <w:noProof/>
          </w:rPr>
          <w:noBreakHyphen/>
          <w:t>5 : Excentricités du rotor dans le palier pour une charge statique de 24.5N</w:t>
        </w:r>
        <w:r w:rsidR="0074254F">
          <w:rPr>
            <w:noProof/>
            <w:webHidden/>
          </w:rPr>
          <w:tab/>
        </w:r>
        <w:r w:rsidR="0074254F">
          <w:rPr>
            <w:noProof/>
            <w:webHidden/>
          </w:rPr>
          <w:fldChar w:fldCharType="begin"/>
        </w:r>
        <w:r w:rsidR="0074254F">
          <w:rPr>
            <w:noProof/>
            <w:webHidden/>
          </w:rPr>
          <w:instrText xml:space="preserve"> PAGEREF _Toc536800530 \h </w:instrText>
        </w:r>
        <w:r w:rsidR="0074254F">
          <w:rPr>
            <w:noProof/>
            <w:webHidden/>
          </w:rPr>
        </w:r>
        <w:r w:rsidR="0074254F">
          <w:rPr>
            <w:noProof/>
            <w:webHidden/>
          </w:rPr>
          <w:fldChar w:fldCharType="separate"/>
        </w:r>
        <w:r w:rsidR="00C20694">
          <w:rPr>
            <w:noProof/>
            <w:webHidden/>
          </w:rPr>
          <w:t>94</w:t>
        </w:r>
        <w:r w:rsidR="0074254F">
          <w:rPr>
            <w:noProof/>
            <w:webHidden/>
          </w:rPr>
          <w:fldChar w:fldCharType="end"/>
        </w:r>
      </w:hyperlink>
    </w:p>
    <w:p w14:paraId="2C39D91F"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31" w:history="1">
        <w:r w:rsidR="0074254F" w:rsidRPr="00E24E21">
          <w:rPr>
            <w:rStyle w:val="Lienhypertexte"/>
            <w:rFonts w:cs="Calibri"/>
            <w:noProof/>
          </w:rPr>
          <w:t>Figure 4.2</w:t>
        </w:r>
        <w:r w:rsidR="0074254F" w:rsidRPr="00E24E21">
          <w:rPr>
            <w:rStyle w:val="Lienhypertexte"/>
            <w:rFonts w:cs="Calibri"/>
            <w:noProof/>
          </w:rPr>
          <w:noBreakHyphen/>
          <w:t>6 : (a) Diagramme de Campbell et (b) diagramme de stabilité du rotor de 430 mm</w:t>
        </w:r>
        <w:r w:rsidR="0074254F">
          <w:rPr>
            <w:noProof/>
            <w:webHidden/>
          </w:rPr>
          <w:tab/>
        </w:r>
        <w:r w:rsidR="0074254F">
          <w:rPr>
            <w:noProof/>
            <w:webHidden/>
          </w:rPr>
          <w:fldChar w:fldCharType="begin"/>
        </w:r>
        <w:r w:rsidR="0074254F">
          <w:rPr>
            <w:noProof/>
            <w:webHidden/>
          </w:rPr>
          <w:instrText xml:space="preserve"> PAGEREF _Toc536800531 \h </w:instrText>
        </w:r>
        <w:r w:rsidR="0074254F">
          <w:rPr>
            <w:noProof/>
            <w:webHidden/>
          </w:rPr>
        </w:r>
        <w:r w:rsidR="0074254F">
          <w:rPr>
            <w:noProof/>
            <w:webHidden/>
          </w:rPr>
          <w:fldChar w:fldCharType="separate"/>
        </w:r>
        <w:r w:rsidR="00C20694">
          <w:rPr>
            <w:noProof/>
            <w:webHidden/>
          </w:rPr>
          <w:t>95</w:t>
        </w:r>
        <w:r w:rsidR="0074254F">
          <w:rPr>
            <w:noProof/>
            <w:webHidden/>
          </w:rPr>
          <w:fldChar w:fldCharType="end"/>
        </w:r>
      </w:hyperlink>
    </w:p>
    <w:p w14:paraId="424B4C3C"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32" w:history="1">
        <w:r w:rsidR="0074254F" w:rsidRPr="00E24E21">
          <w:rPr>
            <w:rStyle w:val="Lienhypertexte"/>
            <w:rFonts w:cs="Calibri"/>
            <w:noProof/>
          </w:rPr>
          <w:t>Figure 4.2</w:t>
        </w:r>
        <w:r w:rsidR="0074254F" w:rsidRPr="00E24E21">
          <w:rPr>
            <w:rStyle w:val="Lienhypertexte"/>
            <w:rFonts w:cs="Calibri"/>
            <w:noProof/>
          </w:rPr>
          <w:noBreakHyphen/>
          <w:t>7 : La configuration du rotor « long » de 700mm</w:t>
        </w:r>
        <w:r w:rsidR="0074254F">
          <w:rPr>
            <w:noProof/>
            <w:webHidden/>
          </w:rPr>
          <w:tab/>
        </w:r>
        <w:r w:rsidR="0074254F">
          <w:rPr>
            <w:noProof/>
            <w:webHidden/>
          </w:rPr>
          <w:fldChar w:fldCharType="begin"/>
        </w:r>
        <w:r w:rsidR="0074254F">
          <w:rPr>
            <w:noProof/>
            <w:webHidden/>
          </w:rPr>
          <w:instrText xml:space="preserve"> PAGEREF _Toc536800532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5DB868B2"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33" w:history="1">
        <w:r w:rsidR="0074254F" w:rsidRPr="00E24E21">
          <w:rPr>
            <w:rStyle w:val="Lienhypertexte"/>
            <w:rFonts w:cs="Calibri"/>
            <w:noProof/>
          </w:rPr>
          <w:t>Figure 4.2</w:t>
        </w:r>
        <w:r w:rsidR="0074254F" w:rsidRPr="00E24E21">
          <w:rPr>
            <w:rStyle w:val="Lienhypertexte"/>
            <w:rFonts w:cs="Calibri"/>
            <w:noProof/>
          </w:rPr>
          <w:noBreakHyphen/>
          <w:t>8 : Coefficients de raideur du palier utilisé pour une charge statique de 175N</w:t>
        </w:r>
        <w:r w:rsidR="0074254F">
          <w:rPr>
            <w:noProof/>
            <w:webHidden/>
          </w:rPr>
          <w:tab/>
        </w:r>
        <w:r w:rsidR="0074254F">
          <w:rPr>
            <w:noProof/>
            <w:webHidden/>
          </w:rPr>
          <w:fldChar w:fldCharType="begin"/>
        </w:r>
        <w:r w:rsidR="0074254F">
          <w:rPr>
            <w:noProof/>
            <w:webHidden/>
          </w:rPr>
          <w:instrText xml:space="preserve"> PAGEREF _Toc536800533 \h </w:instrText>
        </w:r>
        <w:r w:rsidR="0074254F">
          <w:rPr>
            <w:noProof/>
            <w:webHidden/>
          </w:rPr>
        </w:r>
        <w:r w:rsidR="0074254F">
          <w:rPr>
            <w:noProof/>
            <w:webHidden/>
          </w:rPr>
          <w:fldChar w:fldCharType="separate"/>
        </w:r>
        <w:r w:rsidR="00C20694">
          <w:rPr>
            <w:noProof/>
            <w:webHidden/>
          </w:rPr>
          <w:t>97</w:t>
        </w:r>
        <w:r w:rsidR="0074254F">
          <w:rPr>
            <w:noProof/>
            <w:webHidden/>
          </w:rPr>
          <w:fldChar w:fldCharType="end"/>
        </w:r>
      </w:hyperlink>
    </w:p>
    <w:p w14:paraId="069558C6"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34" w:history="1">
        <w:r w:rsidR="0074254F" w:rsidRPr="00E24E21">
          <w:rPr>
            <w:rStyle w:val="Lienhypertexte"/>
            <w:rFonts w:cs="Calibri"/>
            <w:noProof/>
          </w:rPr>
          <w:t>Figure 4.2</w:t>
        </w:r>
        <w:r w:rsidR="0074254F" w:rsidRPr="00E24E21">
          <w:rPr>
            <w:rStyle w:val="Lienhypertexte"/>
            <w:rFonts w:cs="Calibri"/>
            <w:noProof/>
          </w:rPr>
          <w:noBreakHyphen/>
          <w:t>9 : Coefficient d’amortissement du palier pour une charge statique de 175N</w:t>
        </w:r>
        <w:r w:rsidR="0074254F">
          <w:rPr>
            <w:noProof/>
            <w:webHidden/>
          </w:rPr>
          <w:tab/>
        </w:r>
        <w:r w:rsidR="0074254F">
          <w:rPr>
            <w:noProof/>
            <w:webHidden/>
          </w:rPr>
          <w:fldChar w:fldCharType="begin"/>
        </w:r>
        <w:r w:rsidR="0074254F">
          <w:rPr>
            <w:noProof/>
            <w:webHidden/>
          </w:rPr>
          <w:instrText xml:space="preserve"> PAGEREF _Toc536800534 \h </w:instrText>
        </w:r>
        <w:r w:rsidR="0074254F">
          <w:rPr>
            <w:noProof/>
            <w:webHidden/>
          </w:rPr>
        </w:r>
        <w:r w:rsidR="0074254F">
          <w:rPr>
            <w:noProof/>
            <w:webHidden/>
          </w:rPr>
          <w:fldChar w:fldCharType="separate"/>
        </w:r>
        <w:r w:rsidR="00C20694">
          <w:rPr>
            <w:noProof/>
            <w:webHidden/>
          </w:rPr>
          <w:t>97</w:t>
        </w:r>
        <w:r w:rsidR="0074254F">
          <w:rPr>
            <w:noProof/>
            <w:webHidden/>
          </w:rPr>
          <w:fldChar w:fldCharType="end"/>
        </w:r>
      </w:hyperlink>
    </w:p>
    <w:p w14:paraId="2A7B4AD2"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35" w:history="1">
        <w:r w:rsidR="0074254F" w:rsidRPr="00E24E21">
          <w:rPr>
            <w:rStyle w:val="Lienhypertexte"/>
            <w:rFonts w:cs="Calibri"/>
            <w:noProof/>
          </w:rPr>
          <w:t>Figure 4.2</w:t>
        </w:r>
        <w:r w:rsidR="0074254F" w:rsidRPr="00E24E21">
          <w:rPr>
            <w:rStyle w:val="Lienhypertexte"/>
            <w:rFonts w:cs="Calibri"/>
            <w:noProof/>
          </w:rPr>
          <w:noBreakHyphen/>
          <w:t>10 : Excentricités du rotor dans le palier pour une charge statique de 175 N</w:t>
        </w:r>
        <w:r w:rsidR="0074254F">
          <w:rPr>
            <w:noProof/>
            <w:webHidden/>
          </w:rPr>
          <w:tab/>
        </w:r>
        <w:r w:rsidR="0074254F">
          <w:rPr>
            <w:noProof/>
            <w:webHidden/>
          </w:rPr>
          <w:fldChar w:fldCharType="begin"/>
        </w:r>
        <w:r w:rsidR="0074254F">
          <w:rPr>
            <w:noProof/>
            <w:webHidden/>
          </w:rPr>
          <w:instrText xml:space="preserve"> PAGEREF _Toc536800535 \h </w:instrText>
        </w:r>
        <w:r w:rsidR="0074254F">
          <w:rPr>
            <w:noProof/>
            <w:webHidden/>
          </w:rPr>
        </w:r>
        <w:r w:rsidR="0074254F">
          <w:rPr>
            <w:noProof/>
            <w:webHidden/>
          </w:rPr>
          <w:fldChar w:fldCharType="separate"/>
        </w:r>
        <w:r w:rsidR="00C20694">
          <w:rPr>
            <w:noProof/>
            <w:webHidden/>
          </w:rPr>
          <w:t>98</w:t>
        </w:r>
        <w:r w:rsidR="0074254F">
          <w:rPr>
            <w:noProof/>
            <w:webHidden/>
          </w:rPr>
          <w:fldChar w:fldCharType="end"/>
        </w:r>
      </w:hyperlink>
    </w:p>
    <w:p w14:paraId="56F2182E"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36" w:history="1">
        <w:r w:rsidR="0074254F" w:rsidRPr="00E24E21">
          <w:rPr>
            <w:rStyle w:val="Lienhypertexte"/>
            <w:rFonts w:cs="Calibri"/>
            <w:noProof/>
          </w:rPr>
          <w:t>Figure 4.2</w:t>
        </w:r>
        <w:r w:rsidR="0074254F" w:rsidRPr="00E24E21">
          <w:rPr>
            <w:rStyle w:val="Lienhypertexte"/>
            <w:rFonts w:cs="Calibri"/>
            <w:noProof/>
          </w:rPr>
          <w:noBreakHyphen/>
          <w:t>11 : (a) Diagramme de Campbell et (b) diagramme de stabilité du rotor de 700 mm</w:t>
        </w:r>
        <w:r w:rsidR="0074254F">
          <w:rPr>
            <w:noProof/>
            <w:webHidden/>
          </w:rPr>
          <w:tab/>
        </w:r>
        <w:r w:rsidR="0074254F">
          <w:rPr>
            <w:noProof/>
            <w:webHidden/>
          </w:rPr>
          <w:fldChar w:fldCharType="begin"/>
        </w:r>
        <w:r w:rsidR="0074254F">
          <w:rPr>
            <w:noProof/>
            <w:webHidden/>
          </w:rPr>
          <w:instrText xml:space="preserve"> PAGEREF _Toc536800536 \h </w:instrText>
        </w:r>
        <w:r w:rsidR="0074254F">
          <w:rPr>
            <w:noProof/>
            <w:webHidden/>
          </w:rPr>
        </w:r>
        <w:r w:rsidR="0074254F">
          <w:rPr>
            <w:noProof/>
            <w:webHidden/>
          </w:rPr>
          <w:fldChar w:fldCharType="separate"/>
        </w:r>
        <w:r w:rsidR="00C20694">
          <w:rPr>
            <w:noProof/>
            <w:webHidden/>
          </w:rPr>
          <w:t>98</w:t>
        </w:r>
        <w:r w:rsidR="0074254F">
          <w:rPr>
            <w:noProof/>
            <w:webHidden/>
          </w:rPr>
          <w:fldChar w:fldCharType="end"/>
        </w:r>
      </w:hyperlink>
    </w:p>
    <w:p w14:paraId="209677E7"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37" w:history="1">
        <w:r w:rsidR="0074254F" w:rsidRPr="00E24E21">
          <w:rPr>
            <w:rStyle w:val="Lienhypertexte"/>
            <w:rFonts w:cs="Calibri"/>
            <w:noProof/>
          </w:rPr>
          <w:t>Figure 4.3</w:t>
        </w:r>
        <w:r w:rsidR="0074254F" w:rsidRPr="00E24E21">
          <w:rPr>
            <w:rStyle w:val="Lienhypertexte"/>
            <w:rFonts w:cs="Calibri"/>
            <w:noProof/>
          </w:rPr>
          <w:noBreakHyphen/>
          <w:t>1 : Modèles thermiques utilisée lors de la simulation de l’effet Morton</w:t>
        </w:r>
        <w:r w:rsidR="0074254F">
          <w:rPr>
            <w:noProof/>
            <w:webHidden/>
          </w:rPr>
          <w:tab/>
        </w:r>
        <w:r w:rsidR="0074254F">
          <w:rPr>
            <w:noProof/>
            <w:webHidden/>
          </w:rPr>
          <w:fldChar w:fldCharType="begin"/>
        </w:r>
        <w:r w:rsidR="0074254F">
          <w:rPr>
            <w:noProof/>
            <w:webHidden/>
          </w:rPr>
          <w:instrText xml:space="preserve"> PAGEREF _Toc536800537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47828E91"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38" w:history="1">
        <w:r w:rsidR="0074254F" w:rsidRPr="00E24E21">
          <w:rPr>
            <w:rStyle w:val="Lienhypertexte"/>
            <w:noProof/>
          </w:rPr>
          <w:t>Figure 4.3</w:t>
        </w:r>
        <w:r w:rsidR="0074254F" w:rsidRPr="00E24E21">
          <w:rPr>
            <w:rStyle w:val="Lienhypertexte"/>
            <w:noProof/>
          </w:rPr>
          <w:noBreakHyphen/>
          <w:t>2 : Comparaisons entre les amplitudes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_Toc536800538 \h </w:instrText>
        </w:r>
        <w:r w:rsidR="0074254F">
          <w:rPr>
            <w:noProof/>
            <w:webHidden/>
          </w:rPr>
        </w:r>
        <w:r w:rsidR="0074254F">
          <w:rPr>
            <w:noProof/>
            <w:webHidden/>
          </w:rPr>
          <w:fldChar w:fldCharType="separate"/>
        </w:r>
        <w:r w:rsidR="00C20694">
          <w:rPr>
            <w:noProof/>
            <w:webHidden/>
          </w:rPr>
          <w:t>100</w:t>
        </w:r>
        <w:r w:rsidR="0074254F">
          <w:rPr>
            <w:noProof/>
            <w:webHidden/>
          </w:rPr>
          <w:fldChar w:fldCharType="end"/>
        </w:r>
      </w:hyperlink>
    </w:p>
    <w:p w14:paraId="76A42C9C"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39" w:history="1">
        <w:r w:rsidR="0074254F" w:rsidRPr="00E24E21">
          <w:rPr>
            <w:rStyle w:val="Lienhypertexte"/>
            <w:noProof/>
          </w:rPr>
          <w:t>Figure 4.3</w:t>
        </w:r>
        <w:r w:rsidR="0074254F" w:rsidRPr="00E24E21">
          <w:rPr>
            <w:rStyle w:val="Lienhypertexte"/>
            <w:noProof/>
          </w:rPr>
          <w:noBreakHyphen/>
          <w:t>3 : Comparaisons entre les phases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_Toc536800539 \h </w:instrText>
        </w:r>
        <w:r w:rsidR="0074254F">
          <w:rPr>
            <w:noProof/>
            <w:webHidden/>
          </w:rPr>
        </w:r>
        <w:r w:rsidR="0074254F">
          <w:rPr>
            <w:noProof/>
            <w:webHidden/>
          </w:rPr>
          <w:fldChar w:fldCharType="separate"/>
        </w:r>
        <w:r w:rsidR="00C20694">
          <w:rPr>
            <w:noProof/>
            <w:webHidden/>
          </w:rPr>
          <w:t>101</w:t>
        </w:r>
        <w:r w:rsidR="0074254F">
          <w:rPr>
            <w:noProof/>
            <w:webHidden/>
          </w:rPr>
          <w:fldChar w:fldCharType="end"/>
        </w:r>
      </w:hyperlink>
    </w:p>
    <w:p w14:paraId="13505802"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40" w:history="1">
        <w:r w:rsidR="0074254F" w:rsidRPr="00E24E21">
          <w:rPr>
            <w:rStyle w:val="Lienhypertexte"/>
            <w:noProof/>
          </w:rPr>
          <w:t>Figure 4.3</w:t>
        </w:r>
        <w:r w:rsidR="0074254F" w:rsidRPr="00E24E21">
          <w:rPr>
            <w:rStyle w:val="Lienhypertexte"/>
            <w:noProof/>
          </w:rPr>
          <w:noBreakHyphen/>
          <w:t>4 : Evolution des amplitudes (a) et des phases (b) avec la température pour un balourd constant</w:t>
        </w:r>
        <w:r w:rsidR="0074254F">
          <w:rPr>
            <w:noProof/>
            <w:webHidden/>
          </w:rPr>
          <w:tab/>
        </w:r>
        <w:r w:rsidR="0074254F">
          <w:rPr>
            <w:noProof/>
            <w:webHidden/>
          </w:rPr>
          <w:fldChar w:fldCharType="begin"/>
        </w:r>
        <w:r w:rsidR="0074254F">
          <w:rPr>
            <w:noProof/>
            <w:webHidden/>
          </w:rPr>
          <w:instrText xml:space="preserve"> PAGEREF _Toc536800540 \h </w:instrText>
        </w:r>
        <w:r w:rsidR="0074254F">
          <w:rPr>
            <w:noProof/>
            <w:webHidden/>
          </w:rPr>
        </w:r>
        <w:r w:rsidR="0074254F">
          <w:rPr>
            <w:noProof/>
            <w:webHidden/>
          </w:rPr>
          <w:fldChar w:fldCharType="separate"/>
        </w:r>
        <w:r w:rsidR="00C20694">
          <w:rPr>
            <w:noProof/>
            <w:webHidden/>
          </w:rPr>
          <w:t>102</w:t>
        </w:r>
        <w:r w:rsidR="0074254F">
          <w:rPr>
            <w:noProof/>
            <w:webHidden/>
          </w:rPr>
          <w:fldChar w:fldCharType="end"/>
        </w:r>
      </w:hyperlink>
    </w:p>
    <w:p w14:paraId="0C4CF79B"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41" w:history="1">
        <w:r w:rsidR="0074254F" w:rsidRPr="00E24E21">
          <w:rPr>
            <w:rStyle w:val="Lienhypertexte"/>
            <w:noProof/>
          </w:rPr>
          <w:t>Figure 4.3</w:t>
        </w:r>
        <w:r w:rsidR="0074254F" w:rsidRPr="00E24E21">
          <w:rPr>
            <w:rStyle w:val="Lienhypertexte"/>
            <w:noProof/>
          </w:rPr>
          <w:noBreakHyphen/>
          <w:t>5 : Evolution temporelle la température moyenne à la surface du rotor calculée pour un rotor préchauffé.</w:t>
        </w:r>
        <w:r w:rsidR="0074254F">
          <w:rPr>
            <w:noProof/>
            <w:webHidden/>
          </w:rPr>
          <w:tab/>
        </w:r>
        <w:r w:rsidR="0074254F">
          <w:rPr>
            <w:noProof/>
            <w:webHidden/>
          </w:rPr>
          <w:fldChar w:fldCharType="begin"/>
        </w:r>
        <w:r w:rsidR="0074254F">
          <w:rPr>
            <w:noProof/>
            <w:webHidden/>
          </w:rPr>
          <w:instrText xml:space="preserve"> PAGEREF _Toc536800541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7FC3B598"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42" w:history="1">
        <w:r w:rsidR="0074254F" w:rsidRPr="00E24E21">
          <w:rPr>
            <w:rStyle w:val="Lienhypertexte"/>
            <w:noProof/>
          </w:rPr>
          <w:t>Figure 4.3</w:t>
        </w:r>
        <w:r w:rsidR="0074254F" w:rsidRPr="00E24E21">
          <w:rPr>
            <w:rStyle w:val="Lienhypertexte"/>
            <w:noProof/>
          </w:rPr>
          <w:noBreakHyphen/>
          <w:t>6 : Variation dans le temps des phases des vibrations synchrones calculées pour un rotor préchauffé.</w:t>
        </w:r>
        <w:r w:rsidR="0074254F">
          <w:rPr>
            <w:noProof/>
            <w:webHidden/>
          </w:rPr>
          <w:tab/>
        </w:r>
        <w:r w:rsidR="0074254F">
          <w:rPr>
            <w:noProof/>
            <w:webHidden/>
          </w:rPr>
          <w:fldChar w:fldCharType="begin"/>
        </w:r>
        <w:r w:rsidR="0074254F">
          <w:rPr>
            <w:noProof/>
            <w:webHidden/>
          </w:rPr>
          <w:instrText xml:space="preserve"> PAGEREF _Toc536800542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121A8294"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43" w:history="1">
        <w:r w:rsidR="0074254F" w:rsidRPr="00E24E21">
          <w:rPr>
            <w:rStyle w:val="Lienhypertexte"/>
            <w:noProof/>
          </w:rPr>
          <w:t>Figure 4.3</w:t>
        </w:r>
        <w:r w:rsidR="0074254F" w:rsidRPr="00E24E21">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74254F">
          <w:rPr>
            <w:noProof/>
            <w:webHidden/>
          </w:rPr>
          <w:tab/>
        </w:r>
        <w:r w:rsidR="0074254F">
          <w:rPr>
            <w:noProof/>
            <w:webHidden/>
          </w:rPr>
          <w:fldChar w:fldCharType="begin"/>
        </w:r>
        <w:r w:rsidR="0074254F">
          <w:rPr>
            <w:noProof/>
            <w:webHidden/>
          </w:rPr>
          <w:instrText xml:space="preserve"> PAGEREF _Toc536800543 \h </w:instrText>
        </w:r>
        <w:r w:rsidR="0074254F">
          <w:rPr>
            <w:noProof/>
            <w:webHidden/>
          </w:rPr>
        </w:r>
        <w:r w:rsidR="0074254F">
          <w:rPr>
            <w:noProof/>
            <w:webHidden/>
          </w:rPr>
          <w:fldChar w:fldCharType="separate"/>
        </w:r>
        <w:r w:rsidR="00C20694">
          <w:rPr>
            <w:noProof/>
            <w:webHidden/>
          </w:rPr>
          <w:t>104</w:t>
        </w:r>
        <w:r w:rsidR="0074254F">
          <w:rPr>
            <w:noProof/>
            <w:webHidden/>
          </w:rPr>
          <w:fldChar w:fldCharType="end"/>
        </w:r>
      </w:hyperlink>
    </w:p>
    <w:p w14:paraId="1E103312"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44" w:history="1">
        <w:r w:rsidR="0074254F" w:rsidRPr="00E24E21">
          <w:rPr>
            <w:rStyle w:val="Lienhypertexte"/>
            <w:noProof/>
          </w:rPr>
          <w:t>Figure 4.3</w:t>
        </w:r>
        <w:r w:rsidR="0074254F" w:rsidRPr="00E24E21">
          <w:rPr>
            <w:rStyle w:val="Lienhypertexte"/>
            <w:noProof/>
          </w:rPr>
          <w:noBreakHyphen/>
          <w:t>8 : Comparaison des températures moyennes à la surface du rotor calculées et mesurées</w:t>
        </w:r>
        <w:r w:rsidR="0074254F">
          <w:rPr>
            <w:noProof/>
            <w:webHidden/>
          </w:rPr>
          <w:tab/>
        </w:r>
        <w:r w:rsidR="0074254F">
          <w:rPr>
            <w:noProof/>
            <w:webHidden/>
          </w:rPr>
          <w:fldChar w:fldCharType="begin"/>
        </w:r>
        <w:r w:rsidR="0074254F">
          <w:rPr>
            <w:noProof/>
            <w:webHidden/>
          </w:rPr>
          <w:instrText xml:space="preserve"> PAGEREF _Toc536800544 \h </w:instrText>
        </w:r>
        <w:r w:rsidR="0074254F">
          <w:rPr>
            <w:noProof/>
            <w:webHidden/>
          </w:rPr>
        </w:r>
        <w:r w:rsidR="0074254F">
          <w:rPr>
            <w:noProof/>
            <w:webHidden/>
          </w:rPr>
          <w:fldChar w:fldCharType="separate"/>
        </w:r>
        <w:r w:rsidR="00C20694">
          <w:rPr>
            <w:noProof/>
            <w:webHidden/>
          </w:rPr>
          <w:t>104</w:t>
        </w:r>
        <w:r w:rsidR="0074254F">
          <w:rPr>
            <w:noProof/>
            <w:webHidden/>
          </w:rPr>
          <w:fldChar w:fldCharType="end"/>
        </w:r>
      </w:hyperlink>
    </w:p>
    <w:p w14:paraId="6E840211"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45" w:history="1">
        <w:r w:rsidR="0074254F" w:rsidRPr="00E24E21">
          <w:rPr>
            <w:rStyle w:val="Lienhypertexte"/>
            <w:noProof/>
          </w:rPr>
          <w:t>Figure 4.3</w:t>
        </w:r>
        <w:r w:rsidR="0074254F" w:rsidRPr="00E24E21">
          <w:rPr>
            <w:rStyle w:val="Lienhypertexte"/>
            <w:noProof/>
          </w:rPr>
          <w:noBreakHyphen/>
          <w:t>9 : Comparaison des variations des températures calculées et mesurées</w:t>
        </w:r>
        <w:r w:rsidR="0074254F">
          <w:rPr>
            <w:noProof/>
            <w:webHidden/>
          </w:rPr>
          <w:tab/>
        </w:r>
        <w:r w:rsidR="0074254F">
          <w:rPr>
            <w:noProof/>
            <w:webHidden/>
          </w:rPr>
          <w:fldChar w:fldCharType="begin"/>
        </w:r>
        <w:r w:rsidR="0074254F">
          <w:rPr>
            <w:noProof/>
            <w:webHidden/>
          </w:rPr>
          <w:instrText xml:space="preserve"> PAGEREF _Toc536800545 \h </w:instrText>
        </w:r>
        <w:r w:rsidR="0074254F">
          <w:rPr>
            <w:noProof/>
            <w:webHidden/>
          </w:rPr>
        </w:r>
        <w:r w:rsidR="0074254F">
          <w:rPr>
            <w:noProof/>
            <w:webHidden/>
          </w:rPr>
          <w:fldChar w:fldCharType="separate"/>
        </w:r>
        <w:r w:rsidR="00C20694">
          <w:rPr>
            <w:noProof/>
            <w:webHidden/>
          </w:rPr>
          <w:t>105</w:t>
        </w:r>
        <w:r w:rsidR="0074254F">
          <w:rPr>
            <w:noProof/>
            <w:webHidden/>
          </w:rPr>
          <w:fldChar w:fldCharType="end"/>
        </w:r>
      </w:hyperlink>
    </w:p>
    <w:p w14:paraId="59503FC8"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46" w:history="1">
        <w:r w:rsidR="0074254F" w:rsidRPr="00E24E21">
          <w:rPr>
            <w:rStyle w:val="Lienhypertexte"/>
            <w:noProof/>
          </w:rPr>
          <w:t>Figure 4.3</w:t>
        </w:r>
        <w:r w:rsidR="0074254F" w:rsidRPr="00E24E21">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74254F" w:rsidRPr="00E24E21">
          <w:rPr>
            <w:rStyle w:val="Lienhypertexte"/>
            <w:noProof/>
          </w:rPr>
          <w:t xml:space="preserve"> calculée et mesurée</w:t>
        </w:r>
        <w:r w:rsidR="0074254F">
          <w:rPr>
            <w:noProof/>
            <w:webHidden/>
          </w:rPr>
          <w:tab/>
        </w:r>
        <w:r w:rsidR="0074254F">
          <w:rPr>
            <w:noProof/>
            <w:webHidden/>
          </w:rPr>
          <w:fldChar w:fldCharType="begin"/>
        </w:r>
        <w:r w:rsidR="0074254F">
          <w:rPr>
            <w:noProof/>
            <w:webHidden/>
          </w:rPr>
          <w:instrText xml:space="preserve"> PAGEREF _Toc536800546 \h </w:instrText>
        </w:r>
        <w:r w:rsidR="0074254F">
          <w:rPr>
            <w:noProof/>
            <w:webHidden/>
          </w:rPr>
        </w:r>
        <w:r w:rsidR="0074254F">
          <w:rPr>
            <w:noProof/>
            <w:webHidden/>
          </w:rPr>
          <w:fldChar w:fldCharType="separate"/>
        </w:r>
        <w:r w:rsidR="00C20694">
          <w:rPr>
            <w:noProof/>
            <w:webHidden/>
          </w:rPr>
          <w:t>105</w:t>
        </w:r>
        <w:r w:rsidR="0074254F">
          <w:rPr>
            <w:noProof/>
            <w:webHidden/>
          </w:rPr>
          <w:fldChar w:fldCharType="end"/>
        </w:r>
      </w:hyperlink>
    </w:p>
    <w:p w14:paraId="76ABD45D"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47" w:history="1">
        <w:r w:rsidR="0074254F" w:rsidRPr="00E24E21">
          <w:rPr>
            <w:rStyle w:val="Lienhypertexte"/>
            <w:noProof/>
          </w:rPr>
          <w:t>Figure 4.3</w:t>
        </w:r>
        <w:r w:rsidR="0074254F" w:rsidRPr="00E24E21">
          <w:rPr>
            <w:rStyle w:val="Lienhypertexte"/>
            <w:noProof/>
          </w:rPr>
          <w:noBreakHyphen/>
          <w:t>11 : Comparaisons entre le déphasage du point chaud et du point haut calculé et mesuré</w:t>
        </w:r>
        <w:r w:rsidR="0074254F">
          <w:rPr>
            <w:noProof/>
            <w:webHidden/>
          </w:rPr>
          <w:tab/>
        </w:r>
        <w:r w:rsidR="0074254F">
          <w:rPr>
            <w:noProof/>
            <w:webHidden/>
          </w:rPr>
          <w:fldChar w:fldCharType="begin"/>
        </w:r>
        <w:r w:rsidR="0074254F">
          <w:rPr>
            <w:noProof/>
            <w:webHidden/>
          </w:rPr>
          <w:instrText xml:space="preserve"> PAGEREF _Toc536800547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38FEE587"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48" w:history="1">
        <w:r w:rsidR="0074254F" w:rsidRPr="00E24E21">
          <w:rPr>
            <w:rStyle w:val="Lienhypertexte"/>
            <w:noProof/>
          </w:rPr>
          <w:t>Figure 4.3</w:t>
        </w:r>
        <w:r w:rsidR="0074254F" w:rsidRPr="00E24E21">
          <w:rPr>
            <w:rStyle w:val="Lienhypertexte"/>
            <w:noProof/>
          </w:rPr>
          <w:noBreakHyphen/>
          <w:t>12 : Diagramme polaire des vibrations synchrones pour le rotor court de 430mm</w:t>
        </w:r>
        <w:r w:rsidR="0074254F">
          <w:rPr>
            <w:noProof/>
            <w:webHidden/>
          </w:rPr>
          <w:tab/>
        </w:r>
        <w:r w:rsidR="0074254F">
          <w:rPr>
            <w:noProof/>
            <w:webHidden/>
          </w:rPr>
          <w:fldChar w:fldCharType="begin"/>
        </w:r>
        <w:r w:rsidR="0074254F">
          <w:rPr>
            <w:noProof/>
            <w:webHidden/>
          </w:rPr>
          <w:instrText xml:space="preserve"> PAGEREF _Toc536800548 \h </w:instrText>
        </w:r>
        <w:r w:rsidR="0074254F">
          <w:rPr>
            <w:noProof/>
            <w:webHidden/>
          </w:rPr>
        </w:r>
        <w:r w:rsidR="0074254F">
          <w:rPr>
            <w:noProof/>
            <w:webHidden/>
          </w:rPr>
          <w:fldChar w:fldCharType="separate"/>
        </w:r>
        <w:r w:rsidR="00C20694">
          <w:rPr>
            <w:noProof/>
            <w:webHidden/>
          </w:rPr>
          <w:t>107</w:t>
        </w:r>
        <w:r w:rsidR="0074254F">
          <w:rPr>
            <w:noProof/>
            <w:webHidden/>
          </w:rPr>
          <w:fldChar w:fldCharType="end"/>
        </w:r>
      </w:hyperlink>
    </w:p>
    <w:p w14:paraId="25B83BB2"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49" w:history="1">
        <w:r w:rsidR="0074254F" w:rsidRPr="00E24E21">
          <w:rPr>
            <w:rStyle w:val="Lienhypertexte"/>
            <w:rFonts w:cs="Calibri"/>
            <w:noProof/>
          </w:rPr>
          <w:t>Figure 4.4</w:t>
        </w:r>
        <w:r w:rsidR="0074254F" w:rsidRPr="00E24E21">
          <w:rPr>
            <w:rStyle w:val="Lienhypertexte"/>
            <w:rFonts w:cs="Calibri"/>
            <w:noProof/>
          </w:rPr>
          <w:noBreakHyphen/>
          <w:t>1 : Amplitude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_Toc536800549 \h </w:instrText>
        </w:r>
        <w:r w:rsidR="0074254F">
          <w:rPr>
            <w:noProof/>
            <w:webHidden/>
          </w:rPr>
        </w:r>
        <w:r w:rsidR="0074254F">
          <w:rPr>
            <w:noProof/>
            <w:webHidden/>
          </w:rPr>
          <w:fldChar w:fldCharType="separate"/>
        </w:r>
        <w:r w:rsidR="00C20694">
          <w:rPr>
            <w:noProof/>
            <w:webHidden/>
          </w:rPr>
          <w:t>108</w:t>
        </w:r>
        <w:r w:rsidR="0074254F">
          <w:rPr>
            <w:noProof/>
            <w:webHidden/>
          </w:rPr>
          <w:fldChar w:fldCharType="end"/>
        </w:r>
      </w:hyperlink>
    </w:p>
    <w:p w14:paraId="27D6D25D"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50" w:history="1">
        <w:r w:rsidR="0074254F" w:rsidRPr="00E24E21">
          <w:rPr>
            <w:rStyle w:val="Lienhypertexte"/>
            <w:rFonts w:cs="Calibri"/>
            <w:noProof/>
          </w:rPr>
          <w:t>Figure 4.4</w:t>
        </w:r>
        <w:r w:rsidR="0074254F" w:rsidRPr="00E24E21">
          <w:rPr>
            <w:rStyle w:val="Lienhypertexte"/>
            <w:rFonts w:cs="Calibri"/>
            <w:noProof/>
          </w:rPr>
          <w:noBreakHyphen/>
          <w:t>2 : Phases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_Toc536800550 \h </w:instrText>
        </w:r>
        <w:r w:rsidR="0074254F">
          <w:rPr>
            <w:noProof/>
            <w:webHidden/>
          </w:rPr>
        </w:r>
        <w:r w:rsidR="0074254F">
          <w:rPr>
            <w:noProof/>
            <w:webHidden/>
          </w:rPr>
          <w:fldChar w:fldCharType="separate"/>
        </w:r>
        <w:r w:rsidR="00C20694">
          <w:rPr>
            <w:noProof/>
            <w:webHidden/>
          </w:rPr>
          <w:t>109</w:t>
        </w:r>
        <w:r w:rsidR="0074254F">
          <w:rPr>
            <w:noProof/>
            <w:webHidden/>
          </w:rPr>
          <w:fldChar w:fldCharType="end"/>
        </w:r>
      </w:hyperlink>
    </w:p>
    <w:p w14:paraId="77510430"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51" w:history="1">
        <w:r w:rsidR="0074254F" w:rsidRPr="00E24E21">
          <w:rPr>
            <w:rStyle w:val="Lienhypertexte"/>
            <w:noProof/>
          </w:rPr>
          <w:t>Figure 4.4</w:t>
        </w:r>
        <w:r w:rsidR="0074254F" w:rsidRPr="00E24E21">
          <w:rPr>
            <w:rStyle w:val="Lienhypertexte"/>
            <w:noProof/>
          </w:rPr>
          <w:noBreakHyphen/>
          <w:t>3 : Diagramme polaire des vibrations synchrones pour le rotor long de 700mm</w:t>
        </w:r>
        <w:r w:rsidR="0074254F">
          <w:rPr>
            <w:noProof/>
            <w:webHidden/>
          </w:rPr>
          <w:tab/>
        </w:r>
        <w:r w:rsidR="0074254F">
          <w:rPr>
            <w:noProof/>
            <w:webHidden/>
          </w:rPr>
          <w:fldChar w:fldCharType="begin"/>
        </w:r>
        <w:r w:rsidR="0074254F">
          <w:rPr>
            <w:noProof/>
            <w:webHidden/>
          </w:rPr>
          <w:instrText xml:space="preserve"> PAGEREF _Toc536800551 \h </w:instrText>
        </w:r>
        <w:r w:rsidR="0074254F">
          <w:rPr>
            <w:noProof/>
            <w:webHidden/>
          </w:rPr>
        </w:r>
        <w:r w:rsidR="0074254F">
          <w:rPr>
            <w:noProof/>
            <w:webHidden/>
          </w:rPr>
          <w:fldChar w:fldCharType="separate"/>
        </w:r>
        <w:r w:rsidR="00C20694">
          <w:rPr>
            <w:noProof/>
            <w:webHidden/>
          </w:rPr>
          <w:t>109</w:t>
        </w:r>
        <w:r w:rsidR="0074254F">
          <w:rPr>
            <w:noProof/>
            <w:webHidden/>
          </w:rPr>
          <w:fldChar w:fldCharType="end"/>
        </w:r>
      </w:hyperlink>
    </w:p>
    <w:p w14:paraId="7A1A8D6F"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52" w:history="1">
        <w:r w:rsidR="0074254F" w:rsidRPr="00E24E21">
          <w:rPr>
            <w:rStyle w:val="Lienhypertexte"/>
            <w:rFonts w:cs="Calibri"/>
            <w:noProof/>
          </w:rPr>
          <w:t>Figure 4.4</w:t>
        </w:r>
        <w:r w:rsidR="0074254F" w:rsidRPr="00E24E21">
          <w:rPr>
            <w:rStyle w:val="Lienhypertexte"/>
            <w:rFonts w:cs="Calibri"/>
            <w:noProof/>
          </w:rPr>
          <w:noBreakHyphen/>
          <w:t>4 : Température moyenne à la surface du rotor dans le palier</w:t>
        </w:r>
        <w:r w:rsidR="0074254F">
          <w:rPr>
            <w:noProof/>
            <w:webHidden/>
          </w:rPr>
          <w:tab/>
        </w:r>
        <w:r w:rsidR="0074254F">
          <w:rPr>
            <w:noProof/>
            <w:webHidden/>
          </w:rPr>
          <w:fldChar w:fldCharType="begin"/>
        </w:r>
        <w:r w:rsidR="0074254F">
          <w:rPr>
            <w:noProof/>
            <w:webHidden/>
          </w:rPr>
          <w:instrText xml:space="preserve"> PAGEREF _Toc536800552 \h </w:instrText>
        </w:r>
        <w:r w:rsidR="0074254F">
          <w:rPr>
            <w:noProof/>
            <w:webHidden/>
          </w:rPr>
        </w:r>
        <w:r w:rsidR="0074254F">
          <w:rPr>
            <w:noProof/>
            <w:webHidden/>
          </w:rPr>
          <w:fldChar w:fldCharType="separate"/>
        </w:r>
        <w:r w:rsidR="00C20694">
          <w:rPr>
            <w:noProof/>
            <w:webHidden/>
          </w:rPr>
          <w:t>110</w:t>
        </w:r>
        <w:r w:rsidR="0074254F">
          <w:rPr>
            <w:noProof/>
            <w:webHidden/>
          </w:rPr>
          <w:fldChar w:fldCharType="end"/>
        </w:r>
      </w:hyperlink>
    </w:p>
    <w:p w14:paraId="67B0E005"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53" w:history="1">
        <w:r w:rsidR="0074254F" w:rsidRPr="00E24E21">
          <w:rPr>
            <w:rStyle w:val="Lienhypertexte"/>
            <w:rFonts w:cs="Calibri"/>
            <w:noProof/>
          </w:rPr>
          <w:t>Figure 4.4</w:t>
        </w:r>
        <w:r w:rsidR="0074254F" w:rsidRPr="00E24E21">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74254F" w:rsidRPr="00E24E21">
          <w:rPr>
            <w:rStyle w:val="Lienhypertexte"/>
            <w:rFonts w:cs="Calibri"/>
            <w:noProof/>
          </w:rPr>
          <w:t xml:space="preserve"> au rotor au mi plan du palier</w:t>
        </w:r>
        <w:r w:rsidR="0074254F">
          <w:rPr>
            <w:noProof/>
            <w:webHidden/>
          </w:rPr>
          <w:tab/>
        </w:r>
        <w:r w:rsidR="0074254F">
          <w:rPr>
            <w:noProof/>
            <w:webHidden/>
          </w:rPr>
          <w:fldChar w:fldCharType="begin"/>
        </w:r>
        <w:r w:rsidR="0074254F">
          <w:rPr>
            <w:noProof/>
            <w:webHidden/>
          </w:rPr>
          <w:instrText xml:space="preserve"> PAGEREF _Toc536800553 \h </w:instrText>
        </w:r>
        <w:r w:rsidR="0074254F">
          <w:rPr>
            <w:noProof/>
            <w:webHidden/>
          </w:rPr>
        </w:r>
        <w:r w:rsidR="0074254F">
          <w:rPr>
            <w:noProof/>
            <w:webHidden/>
          </w:rPr>
          <w:fldChar w:fldCharType="separate"/>
        </w:r>
        <w:r w:rsidR="00C20694">
          <w:rPr>
            <w:noProof/>
            <w:webHidden/>
          </w:rPr>
          <w:t>110</w:t>
        </w:r>
        <w:r w:rsidR="0074254F">
          <w:rPr>
            <w:noProof/>
            <w:webHidden/>
          </w:rPr>
          <w:fldChar w:fldCharType="end"/>
        </w:r>
      </w:hyperlink>
    </w:p>
    <w:p w14:paraId="078F1409"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54" w:history="1">
        <w:r w:rsidR="0074254F" w:rsidRPr="00E24E21">
          <w:rPr>
            <w:rStyle w:val="Lienhypertexte"/>
            <w:rFonts w:cs="Calibri"/>
            <w:noProof/>
          </w:rPr>
          <w:t>Figure 4.4</w:t>
        </w:r>
        <w:r w:rsidR="0074254F" w:rsidRPr="00E24E21">
          <w:rPr>
            <w:rStyle w:val="Lienhypertexte"/>
            <w:rFonts w:cs="Calibri"/>
            <w:noProof/>
          </w:rPr>
          <w:noBreakHyphen/>
          <w:t>6 : Phase du point chaud dans la direction circonférentielle du rotor</w:t>
        </w:r>
        <w:r w:rsidR="0074254F">
          <w:rPr>
            <w:noProof/>
            <w:webHidden/>
          </w:rPr>
          <w:tab/>
        </w:r>
        <w:r w:rsidR="0074254F">
          <w:rPr>
            <w:noProof/>
            <w:webHidden/>
          </w:rPr>
          <w:fldChar w:fldCharType="begin"/>
        </w:r>
        <w:r w:rsidR="0074254F">
          <w:rPr>
            <w:noProof/>
            <w:webHidden/>
          </w:rPr>
          <w:instrText xml:space="preserve"> PAGEREF _Toc536800554 \h </w:instrText>
        </w:r>
        <w:r w:rsidR="0074254F">
          <w:rPr>
            <w:noProof/>
            <w:webHidden/>
          </w:rPr>
        </w:r>
        <w:r w:rsidR="0074254F">
          <w:rPr>
            <w:noProof/>
            <w:webHidden/>
          </w:rPr>
          <w:fldChar w:fldCharType="separate"/>
        </w:r>
        <w:r w:rsidR="00C20694">
          <w:rPr>
            <w:noProof/>
            <w:webHidden/>
          </w:rPr>
          <w:t>111</w:t>
        </w:r>
        <w:r w:rsidR="0074254F">
          <w:rPr>
            <w:noProof/>
            <w:webHidden/>
          </w:rPr>
          <w:fldChar w:fldCharType="end"/>
        </w:r>
      </w:hyperlink>
    </w:p>
    <w:p w14:paraId="1700462F"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55" w:history="1">
        <w:r w:rsidR="0074254F" w:rsidRPr="00E24E21">
          <w:rPr>
            <w:rStyle w:val="Lienhypertexte"/>
            <w:rFonts w:cs="Calibri"/>
            <w:noProof/>
          </w:rPr>
          <w:t>Figure 4.4</w:t>
        </w:r>
        <w:r w:rsidR="0074254F" w:rsidRPr="00E24E21">
          <w:rPr>
            <w:rStyle w:val="Lienhypertexte"/>
            <w:rFonts w:cs="Calibri"/>
            <w:noProof/>
          </w:rPr>
          <w:noBreakHyphen/>
          <w:t>7 : Déphasage du point chaud par rapport au point haut</w:t>
        </w:r>
        <w:r w:rsidR="0074254F">
          <w:rPr>
            <w:noProof/>
            <w:webHidden/>
          </w:rPr>
          <w:tab/>
        </w:r>
        <w:r w:rsidR="0074254F">
          <w:rPr>
            <w:noProof/>
            <w:webHidden/>
          </w:rPr>
          <w:fldChar w:fldCharType="begin"/>
        </w:r>
        <w:r w:rsidR="0074254F">
          <w:rPr>
            <w:noProof/>
            <w:webHidden/>
          </w:rPr>
          <w:instrText xml:space="preserve"> PAGEREF _Toc536800555 \h </w:instrText>
        </w:r>
        <w:r w:rsidR="0074254F">
          <w:rPr>
            <w:noProof/>
            <w:webHidden/>
          </w:rPr>
        </w:r>
        <w:r w:rsidR="0074254F">
          <w:rPr>
            <w:noProof/>
            <w:webHidden/>
          </w:rPr>
          <w:fldChar w:fldCharType="separate"/>
        </w:r>
        <w:r w:rsidR="00C20694">
          <w:rPr>
            <w:noProof/>
            <w:webHidden/>
          </w:rPr>
          <w:t>111</w:t>
        </w:r>
        <w:r w:rsidR="0074254F">
          <w:rPr>
            <w:noProof/>
            <w:webHidden/>
          </w:rPr>
          <w:fldChar w:fldCharType="end"/>
        </w:r>
      </w:hyperlink>
    </w:p>
    <w:p w14:paraId="0091334C"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56" w:history="1">
        <w:r w:rsidR="0074254F" w:rsidRPr="00E24E21">
          <w:rPr>
            <w:rStyle w:val="Lienhypertexte"/>
            <w:rFonts w:cs="Calibri"/>
            <w:noProof/>
          </w:rPr>
          <w:t>Figure 5.2</w:t>
        </w:r>
        <w:r w:rsidR="0074254F" w:rsidRPr="00E24E21">
          <w:rPr>
            <w:rStyle w:val="Lienhypertexte"/>
            <w:rFonts w:cs="Calibri"/>
            <w:noProof/>
          </w:rPr>
          <w:noBreakHyphen/>
          <w:t>1 : Résultats des calculs de la réponse au balourd (Um=102.6gmm à 180 deg) du rotor 430mm</w:t>
        </w:r>
        <w:r w:rsidR="0074254F">
          <w:rPr>
            <w:noProof/>
            <w:webHidden/>
          </w:rPr>
          <w:tab/>
        </w:r>
        <w:r w:rsidR="0074254F">
          <w:rPr>
            <w:noProof/>
            <w:webHidden/>
          </w:rPr>
          <w:fldChar w:fldCharType="begin"/>
        </w:r>
        <w:r w:rsidR="0074254F">
          <w:rPr>
            <w:noProof/>
            <w:webHidden/>
          </w:rPr>
          <w:instrText xml:space="preserve"> PAGEREF _Toc536800556 \h </w:instrText>
        </w:r>
        <w:r w:rsidR="0074254F">
          <w:rPr>
            <w:noProof/>
            <w:webHidden/>
          </w:rPr>
        </w:r>
        <w:r w:rsidR="0074254F">
          <w:rPr>
            <w:noProof/>
            <w:webHidden/>
          </w:rPr>
          <w:fldChar w:fldCharType="separate"/>
        </w:r>
        <w:r w:rsidR="00C20694">
          <w:rPr>
            <w:noProof/>
            <w:webHidden/>
          </w:rPr>
          <w:t>121</w:t>
        </w:r>
        <w:r w:rsidR="0074254F">
          <w:rPr>
            <w:noProof/>
            <w:webHidden/>
          </w:rPr>
          <w:fldChar w:fldCharType="end"/>
        </w:r>
      </w:hyperlink>
    </w:p>
    <w:p w14:paraId="5D69A341"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57" w:history="1">
        <w:r w:rsidR="0074254F" w:rsidRPr="00E24E21">
          <w:rPr>
            <w:rStyle w:val="Lienhypertexte"/>
            <w:noProof/>
          </w:rPr>
          <w:t>Figure 5.2</w:t>
        </w:r>
        <w:r w:rsidR="0074254F" w:rsidRPr="00E24E21">
          <w:rPr>
            <w:rStyle w:val="Lienhypertexte"/>
            <w:noProof/>
          </w:rPr>
          <w:noBreakHyphen/>
          <w:t xml:space="preserve">2 : Résultat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_Toc536800557 \h </w:instrText>
        </w:r>
        <w:r w:rsidR="0074254F">
          <w:rPr>
            <w:noProof/>
            <w:webHidden/>
          </w:rPr>
        </w:r>
        <w:r w:rsidR="0074254F">
          <w:rPr>
            <w:noProof/>
            <w:webHidden/>
          </w:rPr>
          <w:fldChar w:fldCharType="separate"/>
        </w:r>
        <w:r w:rsidR="00C20694">
          <w:rPr>
            <w:noProof/>
            <w:webHidden/>
          </w:rPr>
          <w:t>122</w:t>
        </w:r>
        <w:r w:rsidR="0074254F">
          <w:rPr>
            <w:noProof/>
            <w:webHidden/>
          </w:rPr>
          <w:fldChar w:fldCharType="end"/>
        </w:r>
      </w:hyperlink>
    </w:p>
    <w:p w14:paraId="38A8DABE"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58" w:history="1">
        <w:r w:rsidR="0074254F" w:rsidRPr="00E24E21">
          <w:rPr>
            <w:rStyle w:val="Lienhypertexte"/>
            <w:noProof/>
          </w:rPr>
          <w:t>Figure 5.2</w:t>
        </w:r>
        <w:r w:rsidR="0074254F" w:rsidRPr="00E24E21">
          <w:rPr>
            <w:rStyle w:val="Lienhypertexte"/>
            <w:noProof/>
          </w:rPr>
          <w:noBreakHyphen/>
          <w:t xml:space="preserve">3 : Résultat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_Toc536800558 \h </w:instrText>
        </w:r>
        <w:r w:rsidR="0074254F">
          <w:rPr>
            <w:noProof/>
            <w:webHidden/>
          </w:rPr>
        </w:r>
        <w:r w:rsidR="0074254F">
          <w:rPr>
            <w:noProof/>
            <w:webHidden/>
          </w:rPr>
          <w:fldChar w:fldCharType="separate"/>
        </w:r>
        <w:r w:rsidR="00C20694">
          <w:rPr>
            <w:noProof/>
            <w:webHidden/>
          </w:rPr>
          <w:t>123</w:t>
        </w:r>
        <w:r w:rsidR="0074254F">
          <w:rPr>
            <w:noProof/>
            <w:webHidden/>
          </w:rPr>
          <w:fldChar w:fldCharType="end"/>
        </w:r>
      </w:hyperlink>
    </w:p>
    <w:p w14:paraId="40DC8011"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59" w:history="1">
        <w:r w:rsidR="0074254F" w:rsidRPr="00E24E21">
          <w:rPr>
            <w:rStyle w:val="Lienhypertexte"/>
            <w:rFonts w:eastAsia="Calibri" w:cs="Calibri"/>
            <w:noProof/>
            <w:lang w:eastAsia="en-US"/>
          </w:rPr>
          <w:t>Figure 5.2</w:t>
        </w:r>
        <w:r w:rsidR="0074254F" w:rsidRPr="00E24E21">
          <w:rPr>
            <w:rStyle w:val="Lienhypertexte"/>
            <w:rFonts w:eastAsia="Calibri" w:cs="Calibri"/>
            <w:noProof/>
            <w:lang w:eastAsia="en-US"/>
          </w:rPr>
          <w:noBreakHyphen/>
          <w:t>4 : La flexion thermique</w:t>
        </w:r>
        <w:r w:rsidR="0074254F" w:rsidRPr="00E24E21">
          <w:rPr>
            <w:rStyle w:val="Lienhypertexte"/>
            <w:rFonts w:cs="Calibri"/>
            <w:noProof/>
          </w:rPr>
          <w:t xml:space="preserve"> du rotor 430mm supporté par les paliers aux vitesses de rotation différentes sous un chargement thermique unitaire.</w:t>
        </w:r>
        <w:r w:rsidR="0074254F">
          <w:rPr>
            <w:noProof/>
            <w:webHidden/>
          </w:rPr>
          <w:tab/>
        </w:r>
        <w:r w:rsidR="0074254F">
          <w:rPr>
            <w:noProof/>
            <w:webHidden/>
          </w:rPr>
          <w:fldChar w:fldCharType="begin"/>
        </w:r>
        <w:r w:rsidR="0074254F">
          <w:rPr>
            <w:noProof/>
            <w:webHidden/>
          </w:rPr>
          <w:instrText xml:space="preserve"> PAGEREF _Toc536800559 \h </w:instrText>
        </w:r>
        <w:r w:rsidR="0074254F">
          <w:rPr>
            <w:noProof/>
            <w:webHidden/>
          </w:rPr>
        </w:r>
        <w:r w:rsidR="0074254F">
          <w:rPr>
            <w:noProof/>
            <w:webHidden/>
          </w:rPr>
          <w:fldChar w:fldCharType="separate"/>
        </w:r>
        <w:r w:rsidR="00C20694">
          <w:rPr>
            <w:noProof/>
            <w:webHidden/>
          </w:rPr>
          <w:t>124</w:t>
        </w:r>
        <w:r w:rsidR="0074254F">
          <w:rPr>
            <w:noProof/>
            <w:webHidden/>
          </w:rPr>
          <w:fldChar w:fldCharType="end"/>
        </w:r>
      </w:hyperlink>
    </w:p>
    <w:p w14:paraId="6629EC3B"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60" w:history="1">
        <w:r w:rsidR="0074254F" w:rsidRPr="00E24E21">
          <w:rPr>
            <w:rStyle w:val="Lienhypertexte"/>
            <w:noProof/>
          </w:rPr>
          <w:t>Figure 5.2</w:t>
        </w:r>
        <w:r w:rsidR="0074254F" w:rsidRPr="00E24E21">
          <w:rPr>
            <w:rStyle w:val="Lienhypertexte"/>
            <w:noProof/>
          </w:rPr>
          <w:noBreakHyphen/>
          <w:t>5 : champ de température imposé au modèle thermomécanique</w:t>
        </w:r>
        <w:r w:rsidR="0074254F">
          <w:rPr>
            <w:noProof/>
            <w:webHidden/>
          </w:rPr>
          <w:tab/>
        </w:r>
        <w:r w:rsidR="0074254F">
          <w:rPr>
            <w:noProof/>
            <w:webHidden/>
          </w:rPr>
          <w:fldChar w:fldCharType="begin"/>
        </w:r>
        <w:r w:rsidR="0074254F">
          <w:rPr>
            <w:noProof/>
            <w:webHidden/>
          </w:rPr>
          <w:instrText xml:space="preserve"> PAGEREF _Toc536800560 \h </w:instrText>
        </w:r>
        <w:r w:rsidR="0074254F">
          <w:rPr>
            <w:noProof/>
            <w:webHidden/>
          </w:rPr>
        </w:r>
        <w:r w:rsidR="0074254F">
          <w:rPr>
            <w:noProof/>
            <w:webHidden/>
          </w:rPr>
          <w:fldChar w:fldCharType="separate"/>
        </w:r>
        <w:r w:rsidR="00C20694">
          <w:rPr>
            <w:noProof/>
            <w:webHidden/>
          </w:rPr>
          <w:t>124</w:t>
        </w:r>
        <w:r w:rsidR="0074254F">
          <w:rPr>
            <w:noProof/>
            <w:webHidden/>
          </w:rPr>
          <w:fldChar w:fldCharType="end"/>
        </w:r>
      </w:hyperlink>
    </w:p>
    <w:p w14:paraId="71588E63"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61" w:history="1">
        <w:r w:rsidR="0074254F" w:rsidRPr="00E24E21">
          <w:rPr>
            <w:rStyle w:val="Lienhypertexte"/>
            <w:rFonts w:cs="Calibri"/>
            <w:noProof/>
          </w:rPr>
          <w:t>Figure 5.2</w:t>
        </w:r>
        <w:r w:rsidR="0074254F" w:rsidRPr="00E24E21">
          <w:rPr>
            <w:rStyle w:val="Lienhypertexte"/>
            <w:rFonts w:cs="Calibri"/>
            <w:noProof/>
          </w:rPr>
          <w:noBreakHyphen/>
          <w:t>6 : Résultat des analyses de la stabilité de l’effet Morton du rotor court 430mm</w:t>
        </w:r>
        <w:r w:rsidR="0074254F">
          <w:rPr>
            <w:noProof/>
            <w:webHidden/>
          </w:rPr>
          <w:tab/>
        </w:r>
        <w:r w:rsidR="0074254F">
          <w:rPr>
            <w:noProof/>
            <w:webHidden/>
          </w:rPr>
          <w:fldChar w:fldCharType="begin"/>
        </w:r>
        <w:r w:rsidR="0074254F">
          <w:rPr>
            <w:noProof/>
            <w:webHidden/>
          </w:rPr>
          <w:instrText xml:space="preserve"> PAGEREF _Toc536800561 \h </w:instrText>
        </w:r>
        <w:r w:rsidR="0074254F">
          <w:rPr>
            <w:noProof/>
            <w:webHidden/>
          </w:rPr>
        </w:r>
        <w:r w:rsidR="0074254F">
          <w:rPr>
            <w:noProof/>
            <w:webHidden/>
          </w:rPr>
          <w:fldChar w:fldCharType="separate"/>
        </w:r>
        <w:r w:rsidR="00C20694">
          <w:rPr>
            <w:noProof/>
            <w:webHidden/>
          </w:rPr>
          <w:t>125</w:t>
        </w:r>
        <w:r w:rsidR="0074254F">
          <w:rPr>
            <w:noProof/>
            <w:webHidden/>
          </w:rPr>
          <w:fldChar w:fldCharType="end"/>
        </w:r>
      </w:hyperlink>
    </w:p>
    <w:p w14:paraId="6D5B6EF0"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62" w:history="1">
        <w:r w:rsidR="0074254F" w:rsidRPr="00E24E21">
          <w:rPr>
            <w:rStyle w:val="Lienhypertexte"/>
            <w:rFonts w:cs="Calibri"/>
            <w:noProof/>
          </w:rPr>
          <w:t>Figure 5.2</w:t>
        </w:r>
        <w:r w:rsidR="0074254F" w:rsidRPr="00E24E21">
          <w:rPr>
            <w:rStyle w:val="Lienhypertexte"/>
            <w:rFonts w:cs="Calibri"/>
            <w:noProof/>
          </w:rPr>
          <w:noBreakHyphen/>
          <w:t>7 : Résultats du calcul de la réponse au balourd (Um différent à 180 deg) du rotor 700mm</w:t>
        </w:r>
        <w:r w:rsidR="0074254F">
          <w:rPr>
            <w:noProof/>
            <w:webHidden/>
          </w:rPr>
          <w:tab/>
        </w:r>
        <w:r w:rsidR="0074254F">
          <w:rPr>
            <w:noProof/>
            <w:webHidden/>
          </w:rPr>
          <w:fldChar w:fldCharType="begin"/>
        </w:r>
        <w:r w:rsidR="0074254F">
          <w:rPr>
            <w:noProof/>
            <w:webHidden/>
          </w:rPr>
          <w:instrText xml:space="preserve"> PAGEREF _Toc536800562 \h </w:instrText>
        </w:r>
        <w:r w:rsidR="0074254F">
          <w:rPr>
            <w:noProof/>
            <w:webHidden/>
          </w:rPr>
        </w:r>
        <w:r w:rsidR="0074254F">
          <w:rPr>
            <w:noProof/>
            <w:webHidden/>
          </w:rPr>
          <w:fldChar w:fldCharType="separate"/>
        </w:r>
        <w:r w:rsidR="00C20694">
          <w:rPr>
            <w:noProof/>
            <w:webHidden/>
          </w:rPr>
          <w:t>127</w:t>
        </w:r>
        <w:r w:rsidR="0074254F">
          <w:rPr>
            <w:noProof/>
            <w:webHidden/>
          </w:rPr>
          <w:fldChar w:fldCharType="end"/>
        </w:r>
      </w:hyperlink>
    </w:p>
    <w:p w14:paraId="67BBDA81"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63" w:history="1">
        <w:r w:rsidR="0074254F" w:rsidRPr="00E24E21">
          <w:rPr>
            <w:rStyle w:val="Lienhypertexte"/>
            <w:noProof/>
          </w:rPr>
          <w:t>Figure 5.2</w:t>
        </w:r>
        <w:r w:rsidR="0074254F" w:rsidRPr="00E24E21">
          <w:rPr>
            <w:rStyle w:val="Lienhypertexte"/>
            <w:noProof/>
          </w:rPr>
          <w:noBreakHyphen/>
          <w:t xml:space="preserve">8 : Résultats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700mm: (a) module et (b) phase</w:t>
        </w:r>
        <w:r w:rsidR="0074254F">
          <w:rPr>
            <w:noProof/>
            <w:webHidden/>
          </w:rPr>
          <w:tab/>
        </w:r>
        <w:r w:rsidR="0074254F">
          <w:rPr>
            <w:noProof/>
            <w:webHidden/>
          </w:rPr>
          <w:fldChar w:fldCharType="begin"/>
        </w:r>
        <w:r w:rsidR="0074254F">
          <w:rPr>
            <w:noProof/>
            <w:webHidden/>
          </w:rPr>
          <w:instrText xml:space="preserve"> PAGEREF _Toc536800563 \h </w:instrText>
        </w:r>
        <w:r w:rsidR="0074254F">
          <w:rPr>
            <w:noProof/>
            <w:webHidden/>
          </w:rPr>
        </w:r>
        <w:r w:rsidR="0074254F">
          <w:rPr>
            <w:noProof/>
            <w:webHidden/>
          </w:rPr>
          <w:fldChar w:fldCharType="separate"/>
        </w:r>
        <w:r w:rsidR="00C20694">
          <w:rPr>
            <w:noProof/>
            <w:webHidden/>
          </w:rPr>
          <w:t>128</w:t>
        </w:r>
        <w:r w:rsidR="0074254F">
          <w:rPr>
            <w:noProof/>
            <w:webHidden/>
          </w:rPr>
          <w:fldChar w:fldCharType="end"/>
        </w:r>
      </w:hyperlink>
    </w:p>
    <w:p w14:paraId="2CBA87AB"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64" w:history="1">
        <w:r w:rsidR="0074254F" w:rsidRPr="00E24E21">
          <w:rPr>
            <w:rStyle w:val="Lienhypertexte"/>
            <w:noProof/>
          </w:rPr>
          <w:t>Figure 5.2</w:t>
        </w:r>
        <w:r w:rsidR="0074254F" w:rsidRPr="00E24E21">
          <w:rPr>
            <w:rStyle w:val="Lienhypertexte"/>
            <w:noProof/>
          </w:rPr>
          <w:noBreakHyphen/>
          <w:t xml:space="preserve">9 : Résultats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700mm</w:t>
        </w:r>
        <w:r w:rsidR="0074254F">
          <w:rPr>
            <w:noProof/>
            <w:webHidden/>
          </w:rPr>
          <w:tab/>
        </w:r>
        <w:r w:rsidR="0074254F">
          <w:rPr>
            <w:noProof/>
            <w:webHidden/>
          </w:rPr>
          <w:fldChar w:fldCharType="begin"/>
        </w:r>
        <w:r w:rsidR="0074254F">
          <w:rPr>
            <w:noProof/>
            <w:webHidden/>
          </w:rPr>
          <w:instrText xml:space="preserve"> PAGEREF _Toc536800564 \h </w:instrText>
        </w:r>
        <w:r w:rsidR="0074254F">
          <w:rPr>
            <w:noProof/>
            <w:webHidden/>
          </w:rPr>
        </w:r>
        <w:r w:rsidR="0074254F">
          <w:rPr>
            <w:noProof/>
            <w:webHidden/>
          </w:rPr>
          <w:fldChar w:fldCharType="separate"/>
        </w:r>
        <w:r w:rsidR="00C20694">
          <w:rPr>
            <w:noProof/>
            <w:webHidden/>
          </w:rPr>
          <w:t>129</w:t>
        </w:r>
        <w:r w:rsidR="0074254F">
          <w:rPr>
            <w:noProof/>
            <w:webHidden/>
          </w:rPr>
          <w:fldChar w:fldCharType="end"/>
        </w:r>
      </w:hyperlink>
    </w:p>
    <w:p w14:paraId="0AF367D1"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65" w:history="1">
        <w:r w:rsidR="0074254F" w:rsidRPr="00E24E21">
          <w:rPr>
            <w:rStyle w:val="Lienhypertexte"/>
            <w:rFonts w:cs="Calibri"/>
            <w:noProof/>
          </w:rPr>
          <w:t>Figure 5.2</w:t>
        </w:r>
        <w:r w:rsidR="0074254F" w:rsidRPr="00E24E21">
          <w:rPr>
            <w:rStyle w:val="Lienhypertexte"/>
            <w:rFonts w:cs="Calibri"/>
            <w:noProof/>
          </w:rPr>
          <w:noBreakHyphen/>
          <w:t xml:space="preserve">10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74254F">
          <w:rPr>
            <w:noProof/>
            <w:webHidden/>
          </w:rPr>
          <w:tab/>
        </w:r>
        <w:r w:rsidR="0074254F">
          <w:rPr>
            <w:noProof/>
            <w:webHidden/>
          </w:rPr>
          <w:fldChar w:fldCharType="begin"/>
        </w:r>
        <w:r w:rsidR="0074254F">
          <w:rPr>
            <w:noProof/>
            <w:webHidden/>
          </w:rPr>
          <w:instrText xml:space="preserve"> PAGEREF _Toc536800565 \h </w:instrText>
        </w:r>
        <w:r w:rsidR="0074254F">
          <w:rPr>
            <w:noProof/>
            <w:webHidden/>
          </w:rPr>
        </w:r>
        <w:r w:rsidR="0074254F">
          <w:rPr>
            <w:noProof/>
            <w:webHidden/>
          </w:rPr>
          <w:fldChar w:fldCharType="separate"/>
        </w:r>
        <w:r w:rsidR="00C20694">
          <w:rPr>
            <w:noProof/>
            <w:webHidden/>
          </w:rPr>
          <w:t>130</w:t>
        </w:r>
        <w:r w:rsidR="0074254F">
          <w:rPr>
            <w:noProof/>
            <w:webHidden/>
          </w:rPr>
          <w:fldChar w:fldCharType="end"/>
        </w:r>
      </w:hyperlink>
    </w:p>
    <w:p w14:paraId="36E27559"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66" w:history="1">
        <w:r w:rsidR="0074254F" w:rsidRPr="00E24E21">
          <w:rPr>
            <w:rStyle w:val="Lienhypertexte"/>
            <w:rFonts w:cs="Calibri"/>
            <w:noProof/>
          </w:rPr>
          <w:t>Figure 5.2</w:t>
        </w:r>
        <w:r w:rsidR="0074254F" w:rsidRPr="00E24E21">
          <w:rPr>
            <w:rStyle w:val="Lienhypertexte"/>
            <w:rFonts w:cs="Calibri"/>
            <w:noProof/>
          </w:rPr>
          <w:noBreakHyphen/>
          <w:t>11 : Diagramme de stabilité de l’effet Morton du rotor flexible</w:t>
        </w:r>
        <w:r w:rsidR="0074254F">
          <w:rPr>
            <w:noProof/>
            <w:webHidden/>
          </w:rPr>
          <w:tab/>
        </w:r>
        <w:r w:rsidR="0074254F">
          <w:rPr>
            <w:noProof/>
            <w:webHidden/>
          </w:rPr>
          <w:fldChar w:fldCharType="begin"/>
        </w:r>
        <w:r w:rsidR="0074254F">
          <w:rPr>
            <w:noProof/>
            <w:webHidden/>
          </w:rPr>
          <w:instrText xml:space="preserve"> PAGEREF _Toc536800566 \h </w:instrText>
        </w:r>
        <w:r w:rsidR="0074254F">
          <w:rPr>
            <w:noProof/>
            <w:webHidden/>
          </w:rPr>
        </w:r>
        <w:r w:rsidR="0074254F">
          <w:rPr>
            <w:noProof/>
            <w:webHidden/>
          </w:rPr>
          <w:fldChar w:fldCharType="separate"/>
        </w:r>
        <w:r w:rsidR="00C20694">
          <w:rPr>
            <w:noProof/>
            <w:webHidden/>
          </w:rPr>
          <w:t>131</w:t>
        </w:r>
        <w:r w:rsidR="0074254F">
          <w:rPr>
            <w:noProof/>
            <w:webHidden/>
          </w:rPr>
          <w:fldChar w:fldCharType="end"/>
        </w:r>
      </w:hyperlink>
    </w:p>
    <w:p w14:paraId="28BCA88E"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67" w:history="1">
        <w:r w:rsidR="0074254F" w:rsidRPr="00E24E21">
          <w:rPr>
            <w:rStyle w:val="Lienhypertexte"/>
            <w:noProof/>
          </w:rPr>
          <w:t>Figure 5.3</w:t>
        </w:r>
        <w:r w:rsidR="0074254F" w:rsidRPr="00E24E21">
          <w:rPr>
            <w:rStyle w:val="Lienhypertexte"/>
            <w:noProof/>
          </w:rPr>
          <w:noBreakHyphen/>
          <w:t xml:space="preserve">1 : Configuration du rotor présenté par Faulkner et al. </w:t>
        </w:r>
        <w:r w:rsidR="0074254F" w:rsidRPr="00E24E21">
          <w:rPr>
            <w:rStyle w:val="Lienhypertexte"/>
            <w:b/>
            <w:noProof/>
          </w:rPr>
          <w:t>[56]</w:t>
        </w:r>
        <w:r w:rsidR="0074254F">
          <w:rPr>
            <w:noProof/>
            <w:webHidden/>
          </w:rPr>
          <w:tab/>
        </w:r>
        <w:r w:rsidR="0074254F">
          <w:rPr>
            <w:noProof/>
            <w:webHidden/>
          </w:rPr>
          <w:fldChar w:fldCharType="begin"/>
        </w:r>
        <w:r w:rsidR="0074254F">
          <w:rPr>
            <w:noProof/>
            <w:webHidden/>
          </w:rPr>
          <w:instrText xml:space="preserve"> PAGEREF _Toc536800567 \h </w:instrText>
        </w:r>
        <w:r w:rsidR="0074254F">
          <w:rPr>
            <w:noProof/>
            <w:webHidden/>
          </w:rPr>
        </w:r>
        <w:r w:rsidR="0074254F">
          <w:rPr>
            <w:noProof/>
            <w:webHidden/>
          </w:rPr>
          <w:fldChar w:fldCharType="separate"/>
        </w:r>
        <w:r w:rsidR="00C20694">
          <w:rPr>
            <w:noProof/>
            <w:webHidden/>
          </w:rPr>
          <w:t>133</w:t>
        </w:r>
        <w:r w:rsidR="0074254F">
          <w:rPr>
            <w:noProof/>
            <w:webHidden/>
          </w:rPr>
          <w:fldChar w:fldCharType="end"/>
        </w:r>
      </w:hyperlink>
    </w:p>
    <w:p w14:paraId="689B2587"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68" w:history="1">
        <w:r w:rsidR="0074254F" w:rsidRPr="00E24E21">
          <w:rPr>
            <w:rStyle w:val="Lienhypertexte"/>
            <w:noProof/>
          </w:rPr>
          <w:t>Figure 5.3</w:t>
        </w:r>
        <w:r w:rsidR="0074254F" w:rsidRPr="00E24E21">
          <w:rPr>
            <w:rStyle w:val="Lienhypertexte"/>
            <w:noProof/>
          </w:rPr>
          <w:noBreakHyphen/>
          <w:t xml:space="preserve">2 : Configuration du rotor symétrique décrit par Keogh et Morton </w:t>
        </w:r>
        <w:r w:rsidR="0074254F" w:rsidRPr="00E24E21">
          <w:rPr>
            <w:rStyle w:val="Lienhypertexte"/>
            <w:b/>
            <w:noProof/>
          </w:rPr>
          <w:t>[21]</w:t>
        </w:r>
        <w:r w:rsidR="0074254F">
          <w:rPr>
            <w:noProof/>
            <w:webHidden/>
          </w:rPr>
          <w:tab/>
        </w:r>
        <w:r w:rsidR="0074254F">
          <w:rPr>
            <w:noProof/>
            <w:webHidden/>
          </w:rPr>
          <w:fldChar w:fldCharType="begin"/>
        </w:r>
        <w:r w:rsidR="0074254F">
          <w:rPr>
            <w:noProof/>
            <w:webHidden/>
          </w:rPr>
          <w:instrText xml:space="preserve"> PAGEREF _Toc536800568 \h </w:instrText>
        </w:r>
        <w:r w:rsidR="0074254F">
          <w:rPr>
            <w:noProof/>
            <w:webHidden/>
          </w:rPr>
        </w:r>
        <w:r w:rsidR="0074254F">
          <w:rPr>
            <w:noProof/>
            <w:webHidden/>
          </w:rPr>
          <w:fldChar w:fldCharType="separate"/>
        </w:r>
        <w:r w:rsidR="00C20694">
          <w:rPr>
            <w:noProof/>
            <w:webHidden/>
          </w:rPr>
          <w:t>133</w:t>
        </w:r>
        <w:r w:rsidR="0074254F">
          <w:rPr>
            <w:noProof/>
            <w:webHidden/>
          </w:rPr>
          <w:fldChar w:fldCharType="end"/>
        </w:r>
      </w:hyperlink>
    </w:p>
    <w:p w14:paraId="22FB92FF"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69" w:history="1">
        <w:r w:rsidR="0074254F" w:rsidRPr="00E24E21">
          <w:rPr>
            <w:rStyle w:val="Lienhypertexte"/>
            <w:noProof/>
          </w:rPr>
          <w:t>Figure 5.3</w:t>
        </w:r>
        <w:r w:rsidR="0074254F" w:rsidRPr="00E24E21">
          <w:rPr>
            <w:rStyle w:val="Lienhypertexte"/>
            <w:noProof/>
          </w:rPr>
          <w:noBreakHyphen/>
          <w:t xml:space="preserve">3 : Configuration du rotor présenté par Schmied et al. </w:t>
        </w:r>
        <w:r w:rsidR="0074254F" w:rsidRPr="00E24E21">
          <w:rPr>
            <w:rStyle w:val="Lienhypertexte"/>
            <w:b/>
            <w:noProof/>
          </w:rPr>
          <w:t>[16]</w:t>
        </w:r>
        <w:r w:rsidR="0074254F">
          <w:rPr>
            <w:noProof/>
            <w:webHidden/>
          </w:rPr>
          <w:tab/>
        </w:r>
        <w:r w:rsidR="0074254F">
          <w:rPr>
            <w:noProof/>
            <w:webHidden/>
          </w:rPr>
          <w:fldChar w:fldCharType="begin"/>
        </w:r>
        <w:r w:rsidR="0074254F">
          <w:rPr>
            <w:noProof/>
            <w:webHidden/>
          </w:rPr>
          <w:instrText xml:space="preserve"> PAGEREF _Toc536800569 \h </w:instrText>
        </w:r>
        <w:r w:rsidR="0074254F">
          <w:rPr>
            <w:noProof/>
            <w:webHidden/>
          </w:rPr>
        </w:r>
        <w:r w:rsidR="0074254F">
          <w:rPr>
            <w:noProof/>
            <w:webHidden/>
          </w:rPr>
          <w:fldChar w:fldCharType="separate"/>
        </w:r>
        <w:r w:rsidR="00C20694">
          <w:rPr>
            <w:noProof/>
            <w:webHidden/>
          </w:rPr>
          <w:t>134</w:t>
        </w:r>
        <w:r w:rsidR="0074254F">
          <w:rPr>
            <w:noProof/>
            <w:webHidden/>
          </w:rPr>
          <w:fldChar w:fldCharType="end"/>
        </w:r>
      </w:hyperlink>
    </w:p>
    <w:p w14:paraId="28430A25"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70" w:history="1">
        <w:r w:rsidR="0074254F" w:rsidRPr="00E24E21">
          <w:rPr>
            <w:rStyle w:val="Lienhypertexte"/>
            <w:noProof/>
          </w:rPr>
          <w:t>Figure 5.3</w:t>
        </w:r>
        <w:r w:rsidR="0074254F" w:rsidRPr="00E24E21">
          <w:rPr>
            <w:rStyle w:val="Lienhypertexte"/>
            <w:noProof/>
          </w:rPr>
          <w:noBreakHyphen/>
          <w:t xml:space="preserve">4 : Rotor testé par Panara </w:t>
        </w:r>
        <w:r w:rsidR="0074254F" w:rsidRPr="00E24E21">
          <w:rPr>
            <w:rStyle w:val="Lienhypertexte"/>
            <w:b/>
            <w:noProof/>
          </w:rPr>
          <w:t>[18]</w:t>
        </w:r>
        <w:r w:rsidR="0074254F" w:rsidRPr="00E24E21">
          <w:rPr>
            <w:rStyle w:val="Lienhypertexte"/>
            <w:noProof/>
          </w:rPr>
          <w:t>: (1) moteur électrique, (2) rotor, (3) paliers à patins oscillants, (4)-(7) système de mesure (8) disque</w:t>
        </w:r>
        <w:r w:rsidR="0074254F">
          <w:rPr>
            <w:noProof/>
            <w:webHidden/>
          </w:rPr>
          <w:tab/>
        </w:r>
        <w:r w:rsidR="0074254F">
          <w:rPr>
            <w:noProof/>
            <w:webHidden/>
          </w:rPr>
          <w:fldChar w:fldCharType="begin"/>
        </w:r>
        <w:r w:rsidR="0074254F">
          <w:rPr>
            <w:noProof/>
            <w:webHidden/>
          </w:rPr>
          <w:instrText xml:space="preserve"> PAGEREF _Toc536800570 \h </w:instrText>
        </w:r>
        <w:r w:rsidR="0074254F">
          <w:rPr>
            <w:noProof/>
            <w:webHidden/>
          </w:rPr>
        </w:r>
        <w:r w:rsidR="0074254F">
          <w:rPr>
            <w:noProof/>
            <w:webHidden/>
          </w:rPr>
          <w:fldChar w:fldCharType="separate"/>
        </w:r>
        <w:r w:rsidR="00C20694">
          <w:rPr>
            <w:noProof/>
            <w:webHidden/>
          </w:rPr>
          <w:t>134</w:t>
        </w:r>
        <w:r w:rsidR="0074254F">
          <w:rPr>
            <w:noProof/>
            <w:webHidden/>
          </w:rPr>
          <w:fldChar w:fldCharType="end"/>
        </w:r>
      </w:hyperlink>
    </w:p>
    <w:p w14:paraId="2EE8E830"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71" w:history="1">
        <w:r w:rsidR="0074254F" w:rsidRPr="00E24E21">
          <w:rPr>
            <w:rStyle w:val="Lienhypertexte"/>
            <w:noProof/>
          </w:rPr>
          <w:t>Figure 5.3</w:t>
        </w:r>
        <w:r w:rsidR="0074254F" w:rsidRPr="00E24E21">
          <w:rPr>
            <w:rStyle w:val="Lienhypertexte"/>
            <w:noProof/>
          </w:rPr>
          <w:noBreakHyphen/>
          <w:t>5 : Comparaison des coefficients d’influence de l’effet Morton entre les cas d’études</w:t>
        </w:r>
        <w:r w:rsidR="0074254F">
          <w:rPr>
            <w:noProof/>
            <w:webHidden/>
          </w:rPr>
          <w:tab/>
        </w:r>
        <w:r w:rsidR="0074254F">
          <w:rPr>
            <w:noProof/>
            <w:webHidden/>
          </w:rPr>
          <w:fldChar w:fldCharType="begin"/>
        </w:r>
        <w:r w:rsidR="0074254F">
          <w:rPr>
            <w:noProof/>
            <w:webHidden/>
          </w:rPr>
          <w:instrText xml:space="preserve"> PAGEREF _Toc536800571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38203C80"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72" w:history="1">
        <w:r w:rsidR="0074254F" w:rsidRPr="00E24E21">
          <w:rPr>
            <w:rStyle w:val="Lienhypertexte"/>
            <w:noProof/>
          </w:rPr>
          <w:t>Figure 5.3</w:t>
        </w:r>
        <w:r w:rsidR="0074254F" w:rsidRPr="00E24E21">
          <w:rPr>
            <w:rStyle w:val="Lienhypertexte"/>
            <w:noProof/>
          </w:rPr>
          <w:noBreakHyphen/>
          <w:t>6 : Résultat de l’analyse de l’effet Morton des cas</w:t>
        </w:r>
        <w:r w:rsidR="0074254F">
          <w:rPr>
            <w:noProof/>
            <w:webHidden/>
          </w:rPr>
          <w:tab/>
        </w:r>
        <w:r w:rsidR="0074254F">
          <w:rPr>
            <w:noProof/>
            <w:webHidden/>
          </w:rPr>
          <w:fldChar w:fldCharType="begin"/>
        </w:r>
        <w:r w:rsidR="0074254F">
          <w:rPr>
            <w:noProof/>
            <w:webHidden/>
          </w:rPr>
          <w:instrText xml:space="preserve"> PAGEREF _Toc536800572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47BDC3C8"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73" w:history="1">
        <w:r w:rsidR="0074254F" w:rsidRPr="00E24E21">
          <w:rPr>
            <w:rStyle w:val="Lienhypertexte"/>
            <w:noProof/>
          </w:rPr>
          <w:t>Figure A</w:t>
        </w:r>
        <w:r w:rsidR="0074254F" w:rsidRPr="00E24E21">
          <w:rPr>
            <w:rStyle w:val="Lienhypertexte"/>
            <w:noProof/>
          </w:rPr>
          <w:noBreakHyphen/>
          <w:t>1: Le patin incliné 1D</w:t>
        </w:r>
        <w:r w:rsidR="0074254F">
          <w:rPr>
            <w:noProof/>
            <w:webHidden/>
          </w:rPr>
          <w:tab/>
        </w:r>
        <w:r w:rsidR="0074254F">
          <w:rPr>
            <w:noProof/>
            <w:webHidden/>
          </w:rPr>
          <w:fldChar w:fldCharType="begin"/>
        </w:r>
        <w:r w:rsidR="0074254F">
          <w:rPr>
            <w:noProof/>
            <w:webHidden/>
          </w:rPr>
          <w:instrText xml:space="preserve"> PAGEREF _Toc536800573 \h </w:instrText>
        </w:r>
        <w:r w:rsidR="0074254F">
          <w:rPr>
            <w:noProof/>
            <w:webHidden/>
          </w:rPr>
        </w:r>
        <w:r w:rsidR="0074254F">
          <w:rPr>
            <w:noProof/>
            <w:webHidden/>
          </w:rPr>
          <w:fldChar w:fldCharType="separate"/>
        </w:r>
        <w:r w:rsidR="00C20694">
          <w:rPr>
            <w:noProof/>
            <w:webHidden/>
          </w:rPr>
          <w:t>143</w:t>
        </w:r>
        <w:r w:rsidR="0074254F">
          <w:rPr>
            <w:noProof/>
            <w:webHidden/>
          </w:rPr>
          <w:fldChar w:fldCharType="end"/>
        </w:r>
      </w:hyperlink>
    </w:p>
    <w:p w14:paraId="560C9BDB"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74" w:history="1">
        <w:r w:rsidR="0074254F" w:rsidRPr="00E24E21">
          <w:rPr>
            <w:rStyle w:val="Lienhypertexte"/>
            <w:noProof/>
          </w:rPr>
          <w:t>Figure A.1</w:t>
        </w:r>
        <w:r w:rsidR="0074254F" w:rsidRPr="00E24E21">
          <w:rPr>
            <w:rStyle w:val="Lienhypertexte"/>
            <w:noProof/>
          </w:rPr>
          <w:noBreakHyphen/>
          <w:t>1 : maillage 2D utilisé pour discrétiser l’équation de l’énergie du patin incliné</w:t>
        </w:r>
        <w:r w:rsidR="0074254F">
          <w:rPr>
            <w:noProof/>
            <w:webHidden/>
          </w:rPr>
          <w:tab/>
        </w:r>
        <w:r w:rsidR="0074254F">
          <w:rPr>
            <w:noProof/>
            <w:webHidden/>
          </w:rPr>
          <w:fldChar w:fldCharType="begin"/>
        </w:r>
        <w:r w:rsidR="0074254F">
          <w:rPr>
            <w:noProof/>
            <w:webHidden/>
          </w:rPr>
          <w:instrText xml:space="preserve"> PAGEREF _Toc536800574 \h </w:instrText>
        </w:r>
        <w:r w:rsidR="0074254F">
          <w:rPr>
            <w:noProof/>
            <w:webHidden/>
          </w:rPr>
        </w:r>
        <w:r w:rsidR="0074254F">
          <w:rPr>
            <w:noProof/>
            <w:webHidden/>
          </w:rPr>
          <w:fldChar w:fldCharType="separate"/>
        </w:r>
        <w:r w:rsidR="00C20694">
          <w:rPr>
            <w:noProof/>
            <w:webHidden/>
          </w:rPr>
          <w:t>144</w:t>
        </w:r>
        <w:r w:rsidR="0074254F">
          <w:rPr>
            <w:noProof/>
            <w:webHidden/>
          </w:rPr>
          <w:fldChar w:fldCharType="end"/>
        </w:r>
      </w:hyperlink>
    </w:p>
    <w:p w14:paraId="3CC41659"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75" w:history="1">
        <w:r w:rsidR="0074254F" w:rsidRPr="00E24E21">
          <w:rPr>
            <w:rStyle w:val="Lienhypertexte"/>
            <w:iCs/>
            <w:noProof/>
          </w:rPr>
          <w:t>Figure A.1</w:t>
        </w:r>
        <w:r w:rsidR="0074254F" w:rsidRPr="00E24E21">
          <w:rPr>
            <w:rStyle w:val="Lienhypertexte"/>
            <w:iCs/>
            <w:noProof/>
          </w:rPr>
          <w:noBreakHyphen/>
          <w:t>2 </w:t>
        </w:r>
        <w:r w:rsidR="0074254F" w:rsidRPr="00E24E21">
          <w:rPr>
            <w:rStyle w:val="Lienhypertexte"/>
            <w:noProof/>
          </w:rPr>
          <w:t>: Gradient de température adimensionnel à la paroi inférieure,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_Toc536800575 \h </w:instrText>
        </w:r>
        <w:r w:rsidR="0074254F">
          <w:rPr>
            <w:noProof/>
            <w:webHidden/>
          </w:rPr>
        </w:r>
        <w:r w:rsidR="0074254F">
          <w:rPr>
            <w:noProof/>
            <w:webHidden/>
          </w:rPr>
          <w:fldChar w:fldCharType="separate"/>
        </w:r>
        <w:r w:rsidR="00C20694">
          <w:rPr>
            <w:noProof/>
            <w:webHidden/>
          </w:rPr>
          <w:t>145</w:t>
        </w:r>
        <w:r w:rsidR="0074254F">
          <w:rPr>
            <w:noProof/>
            <w:webHidden/>
          </w:rPr>
          <w:fldChar w:fldCharType="end"/>
        </w:r>
      </w:hyperlink>
    </w:p>
    <w:p w14:paraId="499A1C7D"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76" w:history="1">
        <w:r w:rsidR="0074254F" w:rsidRPr="00E24E21">
          <w:rPr>
            <w:rStyle w:val="Lienhypertexte"/>
            <w:iCs/>
            <w:noProof/>
          </w:rPr>
          <w:t>Figure A.1</w:t>
        </w:r>
        <w:r w:rsidR="0074254F" w:rsidRPr="00E24E21">
          <w:rPr>
            <w:rStyle w:val="Lienhypertexte"/>
            <w:iCs/>
            <w:noProof/>
          </w:rPr>
          <w:noBreakHyphen/>
          <w:t>3</w:t>
        </w:r>
        <w:r w:rsidR="0074254F" w:rsidRPr="00E24E21">
          <w:rPr>
            <w:rStyle w:val="Lienhypertexte"/>
            <w:noProof/>
          </w:rPr>
          <w:t> : Gradient de température adimensionnel à la paroi supérieure,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_Toc536800576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3843BE2E"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77" w:history="1">
        <w:r w:rsidR="0074254F" w:rsidRPr="00E24E21">
          <w:rPr>
            <w:rStyle w:val="Lienhypertexte"/>
            <w:noProof/>
          </w:rPr>
          <w:t>Figure A.1</w:t>
        </w:r>
        <w:r w:rsidR="0074254F" w:rsidRPr="00E24E21">
          <w:rPr>
            <w:rStyle w:val="Lienhypertexte"/>
            <w:noProof/>
          </w:rPr>
          <w:noBreakHyphen/>
          <w:t>4 : (a) Ecarts relatifs et (b) temps de calcul de la solution de NDM pour Ny différent (h1/h2=2, Nx=80).</w:t>
        </w:r>
        <w:r w:rsidR="0074254F">
          <w:rPr>
            <w:noProof/>
            <w:webHidden/>
          </w:rPr>
          <w:tab/>
        </w:r>
        <w:r w:rsidR="0074254F">
          <w:rPr>
            <w:noProof/>
            <w:webHidden/>
          </w:rPr>
          <w:fldChar w:fldCharType="begin"/>
        </w:r>
        <w:r w:rsidR="0074254F">
          <w:rPr>
            <w:noProof/>
            <w:webHidden/>
          </w:rPr>
          <w:instrText xml:space="preserve"> PAGEREF _Toc536800577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19E3AB3A"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78" w:history="1">
        <w:r w:rsidR="0074254F" w:rsidRPr="00E24E21">
          <w:rPr>
            <w:rStyle w:val="Lienhypertexte"/>
            <w:iCs/>
            <w:noProof/>
          </w:rPr>
          <w:t>Figure A.2</w:t>
        </w:r>
        <w:r w:rsidR="0074254F" w:rsidRPr="00E24E21">
          <w:rPr>
            <w:rStyle w:val="Lienhypertexte"/>
            <w:iCs/>
            <w:noProof/>
          </w:rPr>
          <w:noBreakHyphen/>
          <w:t>1</w:t>
        </w:r>
        <w:r w:rsidR="0074254F" w:rsidRPr="00E24E21">
          <w:rPr>
            <w:rStyle w:val="Lienhypertexte"/>
            <w:noProof/>
          </w:rPr>
          <w:t>: Gradient de température adimensionnel à la paroi inférieure, obtenu avec la LPCM et les températures imposées aux parois (h1/h2=2, Nx = 80).</w:t>
        </w:r>
        <w:r w:rsidR="0074254F">
          <w:rPr>
            <w:noProof/>
            <w:webHidden/>
          </w:rPr>
          <w:tab/>
        </w:r>
        <w:r w:rsidR="0074254F">
          <w:rPr>
            <w:noProof/>
            <w:webHidden/>
          </w:rPr>
          <w:fldChar w:fldCharType="begin"/>
        </w:r>
        <w:r w:rsidR="0074254F">
          <w:rPr>
            <w:noProof/>
            <w:webHidden/>
          </w:rPr>
          <w:instrText xml:space="preserve"> PAGEREF _Toc536800578 \h </w:instrText>
        </w:r>
        <w:r w:rsidR="0074254F">
          <w:rPr>
            <w:noProof/>
            <w:webHidden/>
          </w:rPr>
        </w:r>
        <w:r w:rsidR="0074254F">
          <w:rPr>
            <w:noProof/>
            <w:webHidden/>
          </w:rPr>
          <w:fldChar w:fldCharType="separate"/>
        </w:r>
        <w:r w:rsidR="00C20694">
          <w:rPr>
            <w:noProof/>
            <w:webHidden/>
          </w:rPr>
          <w:t>147</w:t>
        </w:r>
        <w:r w:rsidR="0074254F">
          <w:rPr>
            <w:noProof/>
            <w:webHidden/>
          </w:rPr>
          <w:fldChar w:fldCharType="end"/>
        </w:r>
      </w:hyperlink>
    </w:p>
    <w:p w14:paraId="4E2C929B"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79" w:history="1">
        <w:r w:rsidR="0074254F" w:rsidRPr="00E24E21">
          <w:rPr>
            <w:rStyle w:val="Lienhypertexte"/>
            <w:iCs/>
            <w:noProof/>
          </w:rPr>
          <w:t>Figure A.2</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2, Nx = 80).</w:t>
        </w:r>
        <w:r w:rsidR="0074254F">
          <w:rPr>
            <w:noProof/>
            <w:webHidden/>
          </w:rPr>
          <w:tab/>
        </w:r>
        <w:r w:rsidR="0074254F">
          <w:rPr>
            <w:noProof/>
            <w:webHidden/>
          </w:rPr>
          <w:fldChar w:fldCharType="begin"/>
        </w:r>
        <w:r w:rsidR="0074254F">
          <w:rPr>
            <w:noProof/>
            <w:webHidden/>
          </w:rPr>
          <w:instrText xml:space="preserve"> PAGEREF _Toc536800579 \h </w:instrText>
        </w:r>
        <w:r w:rsidR="0074254F">
          <w:rPr>
            <w:noProof/>
            <w:webHidden/>
          </w:rPr>
        </w:r>
        <w:r w:rsidR="0074254F">
          <w:rPr>
            <w:noProof/>
            <w:webHidden/>
          </w:rPr>
          <w:fldChar w:fldCharType="separate"/>
        </w:r>
        <w:r w:rsidR="00C20694">
          <w:rPr>
            <w:noProof/>
            <w:webHidden/>
          </w:rPr>
          <w:t>147</w:t>
        </w:r>
        <w:r w:rsidR="0074254F">
          <w:rPr>
            <w:noProof/>
            <w:webHidden/>
          </w:rPr>
          <w:fldChar w:fldCharType="end"/>
        </w:r>
      </w:hyperlink>
    </w:p>
    <w:p w14:paraId="1F01298A"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80" w:history="1">
        <w:r w:rsidR="0074254F" w:rsidRPr="00E24E21">
          <w:rPr>
            <w:rStyle w:val="Lienhypertexte"/>
            <w:noProof/>
          </w:rPr>
          <w:t>Figure A.2</w:t>
        </w:r>
        <w:r w:rsidR="0074254F" w:rsidRPr="00E24E21">
          <w:rPr>
            <w:rStyle w:val="Lienhypertexte"/>
            <w:noProof/>
          </w:rPr>
          <w:noBreakHyphen/>
          <w:t>3 : (a) Ecarts relatifs et (b) temps de calcul de la solution LPCM pour N différent    (h1/h2 = 2, Nx = 80).</w:t>
        </w:r>
        <w:r w:rsidR="0074254F">
          <w:rPr>
            <w:noProof/>
            <w:webHidden/>
          </w:rPr>
          <w:tab/>
        </w:r>
        <w:r w:rsidR="0074254F">
          <w:rPr>
            <w:noProof/>
            <w:webHidden/>
          </w:rPr>
          <w:fldChar w:fldCharType="begin"/>
        </w:r>
        <w:r w:rsidR="0074254F">
          <w:rPr>
            <w:noProof/>
            <w:webHidden/>
          </w:rPr>
          <w:instrText xml:space="preserve"> PAGEREF _Toc536800580 \h </w:instrText>
        </w:r>
        <w:r w:rsidR="0074254F">
          <w:rPr>
            <w:noProof/>
            <w:webHidden/>
          </w:rPr>
        </w:r>
        <w:r w:rsidR="0074254F">
          <w:rPr>
            <w:noProof/>
            <w:webHidden/>
          </w:rPr>
          <w:fldChar w:fldCharType="separate"/>
        </w:r>
        <w:r w:rsidR="00C20694">
          <w:rPr>
            <w:noProof/>
            <w:webHidden/>
          </w:rPr>
          <w:t>148</w:t>
        </w:r>
        <w:r w:rsidR="0074254F">
          <w:rPr>
            <w:noProof/>
            <w:webHidden/>
          </w:rPr>
          <w:fldChar w:fldCharType="end"/>
        </w:r>
      </w:hyperlink>
    </w:p>
    <w:p w14:paraId="0AA355D3"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81" w:history="1">
        <w:r w:rsidR="0074254F" w:rsidRPr="00E24E21">
          <w:rPr>
            <w:rStyle w:val="Lienhypertexte"/>
            <w:iCs/>
            <w:noProof/>
          </w:rPr>
          <w:t>Figure A.3</w:t>
        </w:r>
        <w:r w:rsidR="0074254F" w:rsidRPr="00E24E21">
          <w:rPr>
            <w:rStyle w:val="Lienhypertexte"/>
            <w:iCs/>
            <w:noProof/>
          </w:rPr>
          <w:noBreakHyphen/>
          <w:t xml:space="preserve">1 </w:t>
        </w:r>
        <w:r w:rsidR="0074254F" w:rsidRPr="00E24E21">
          <w:rPr>
            <w:rStyle w:val="Lienhypertexte"/>
            <w:noProof/>
          </w:rPr>
          <w:t>: Gradient de température adimensionnel à la paroi inférieure,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_Toc536800581 \h </w:instrText>
        </w:r>
        <w:r w:rsidR="0074254F">
          <w:rPr>
            <w:noProof/>
            <w:webHidden/>
          </w:rPr>
        </w:r>
        <w:r w:rsidR="0074254F">
          <w:rPr>
            <w:noProof/>
            <w:webHidden/>
          </w:rPr>
          <w:fldChar w:fldCharType="separate"/>
        </w:r>
        <w:r w:rsidR="00C20694">
          <w:rPr>
            <w:noProof/>
            <w:webHidden/>
          </w:rPr>
          <w:t>149</w:t>
        </w:r>
        <w:r w:rsidR="0074254F">
          <w:rPr>
            <w:noProof/>
            <w:webHidden/>
          </w:rPr>
          <w:fldChar w:fldCharType="end"/>
        </w:r>
      </w:hyperlink>
    </w:p>
    <w:p w14:paraId="37202617"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82" w:history="1">
        <w:r w:rsidR="0074254F" w:rsidRPr="00E24E21">
          <w:rPr>
            <w:rStyle w:val="Lienhypertexte"/>
            <w:iCs/>
            <w:noProof/>
          </w:rPr>
          <w:t>Figure A.3</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_Toc536800582 \h </w:instrText>
        </w:r>
        <w:r w:rsidR="0074254F">
          <w:rPr>
            <w:noProof/>
            <w:webHidden/>
          </w:rPr>
        </w:r>
        <w:r w:rsidR="0074254F">
          <w:rPr>
            <w:noProof/>
            <w:webHidden/>
          </w:rPr>
          <w:fldChar w:fldCharType="separate"/>
        </w:r>
        <w:r w:rsidR="00C20694">
          <w:rPr>
            <w:noProof/>
            <w:webHidden/>
          </w:rPr>
          <w:t>149</w:t>
        </w:r>
        <w:r w:rsidR="0074254F">
          <w:rPr>
            <w:noProof/>
            <w:webHidden/>
          </w:rPr>
          <w:fldChar w:fldCharType="end"/>
        </w:r>
      </w:hyperlink>
    </w:p>
    <w:p w14:paraId="67622129"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83" w:history="1">
        <w:r w:rsidR="0074254F" w:rsidRPr="00E24E21">
          <w:rPr>
            <w:rStyle w:val="Lienhypertexte"/>
            <w:noProof/>
          </w:rPr>
          <w:t>Figure A.3</w:t>
        </w:r>
        <w:r w:rsidR="0074254F" w:rsidRPr="00E24E21">
          <w:rPr>
            <w:rStyle w:val="Lienhypertexte"/>
            <w:noProof/>
          </w:rPr>
          <w:noBreakHyphen/>
          <w:t>3 : (a) Ecarts relatifs et (b) temps de calcul de la solution LPCM pour N différent    (h1/h2 = 4, Nx = 80).</w:t>
        </w:r>
        <w:r w:rsidR="0074254F">
          <w:rPr>
            <w:noProof/>
            <w:webHidden/>
          </w:rPr>
          <w:tab/>
        </w:r>
        <w:r w:rsidR="0074254F">
          <w:rPr>
            <w:noProof/>
            <w:webHidden/>
          </w:rPr>
          <w:fldChar w:fldCharType="begin"/>
        </w:r>
        <w:r w:rsidR="0074254F">
          <w:rPr>
            <w:noProof/>
            <w:webHidden/>
          </w:rPr>
          <w:instrText xml:space="preserve"> PAGEREF _Toc536800583 \h </w:instrText>
        </w:r>
        <w:r w:rsidR="0074254F">
          <w:rPr>
            <w:noProof/>
            <w:webHidden/>
          </w:rPr>
        </w:r>
        <w:r w:rsidR="0074254F">
          <w:rPr>
            <w:noProof/>
            <w:webHidden/>
          </w:rPr>
          <w:fldChar w:fldCharType="separate"/>
        </w:r>
        <w:r w:rsidR="00C20694">
          <w:rPr>
            <w:noProof/>
            <w:webHidden/>
          </w:rPr>
          <w:t>150</w:t>
        </w:r>
        <w:r w:rsidR="0074254F">
          <w:rPr>
            <w:noProof/>
            <w:webHidden/>
          </w:rPr>
          <w:fldChar w:fldCharType="end"/>
        </w:r>
      </w:hyperlink>
    </w:p>
    <w:p w14:paraId="3A9F15CF"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84" w:history="1">
        <w:r w:rsidR="0074254F" w:rsidRPr="00E24E21">
          <w:rPr>
            <w:rStyle w:val="Lienhypertexte"/>
            <w:noProof/>
          </w:rPr>
          <w:t>Figure A.3</w:t>
        </w:r>
        <w:r w:rsidR="0074254F" w:rsidRPr="00E24E21">
          <w:rPr>
            <w:rStyle w:val="Lienhypertexte"/>
            <w:noProof/>
          </w:rPr>
          <w:noBreakHyphen/>
          <w:t>4 : Gradient de température adimensionnel à la paroi inférieure,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_Toc536800584 \h </w:instrText>
        </w:r>
        <w:r w:rsidR="0074254F">
          <w:rPr>
            <w:noProof/>
            <w:webHidden/>
          </w:rPr>
        </w:r>
        <w:r w:rsidR="0074254F">
          <w:rPr>
            <w:noProof/>
            <w:webHidden/>
          </w:rPr>
          <w:fldChar w:fldCharType="separate"/>
        </w:r>
        <w:r w:rsidR="00C20694">
          <w:rPr>
            <w:noProof/>
            <w:webHidden/>
          </w:rPr>
          <w:t>150</w:t>
        </w:r>
        <w:r w:rsidR="0074254F">
          <w:rPr>
            <w:noProof/>
            <w:webHidden/>
          </w:rPr>
          <w:fldChar w:fldCharType="end"/>
        </w:r>
      </w:hyperlink>
    </w:p>
    <w:p w14:paraId="04147FF8"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85" w:history="1">
        <w:r w:rsidR="0074254F" w:rsidRPr="00E24E21">
          <w:rPr>
            <w:rStyle w:val="Lienhypertexte"/>
            <w:iCs/>
            <w:noProof/>
          </w:rPr>
          <w:t>Figure A.3</w:t>
        </w:r>
        <w:r w:rsidR="0074254F" w:rsidRPr="00E24E21">
          <w:rPr>
            <w:rStyle w:val="Lienhypertexte"/>
            <w:iCs/>
            <w:noProof/>
          </w:rPr>
          <w:noBreakHyphen/>
          <w:t>5</w:t>
        </w:r>
        <w:r w:rsidR="0074254F" w:rsidRPr="00E24E21">
          <w:rPr>
            <w:rStyle w:val="Lienhypertexte"/>
            <w:noProof/>
          </w:rPr>
          <w:t>: Gradient de température adimensionnel à la paroi supérieure,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_Toc536800585 \h </w:instrText>
        </w:r>
        <w:r w:rsidR="0074254F">
          <w:rPr>
            <w:noProof/>
            <w:webHidden/>
          </w:rPr>
        </w:r>
        <w:r w:rsidR="0074254F">
          <w:rPr>
            <w:noProof/>
            <w:webHidden/>
          </w:rPr>
          <w:fldChar w:fldCharType="separate"/>
        </w:r>
        <w:r w:rsidR="00C20694">
          <w:rPr>
            <w:noProof/>
            <w:webHidden/>
          </w:rPr>
          <w:t>151</w:t>
        </w:r>
        <w:r w:rsidR="0074254F">
          <w:rPr>
            <w:noProof/>
            <w:webHidden/>
          </w:rPr>
          <w:fldChar w:fldCharType="end"/>
        </w:r>
      </w:hyperlink>
    </w:p>
    <w:p w14:paraId="217DF170"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86" w:history="1">
        <w:r w:rsidR="0074254F" w:rsidRPr="00E24E21">
          <w:rPr>
            <w:rStyle w:val="Lienhypertexte"/>
            <w:noProof/>
          </w:rPr>
          <w:t>Figure A.3</w:t>
        </w:r>
        <w:r w:rsidR="0074254F" w:rsidRPr="00E24E21">
          <w:rPr>
            <w:rStyle w:val="Lienhypertexte"/>
            <w:noProof/>
          </w:rPr>
          <w:noBreakHyphen/>
          <w:t>6: (a) Ecarts relatifs et (b) temps de calcul de la solution LPCM pour N différent    (h1/h2 = 8, Nx = 80).</w:t>
        </w:r>
        <w:r w:rsidR="0074254F">
          <w:rPr>
            <w:noProof/>
            <w:webHidden/>
          </w:rPr>
          <w:tab/>
        </w:r>
        <w:r w:rsidR="0074254F">
          <w:rPr>
            <w:noProof/>
            <w:webHidden/>
          </w:rPr>
          <w:fldChar w:fldCharType="begin"/>
        </w:r>
        <w:r w:rsidR="0074254F">
          <w:rPr>
            <w:noProof/>
            <w:webHidden/>
          </w:rPr>
          <w:instrText xml:space="preserve"> PAGEREF _Toc536800586 \h </w:instrText>
        </w:r>
        <w:r w:rsidR="0074254F">
          <w:rPr>
            <w:noProof/>
            <w:webHidden/>
          </w:rPr>
        </w:r>
        <w:r w:rsidR="0074254F">
          <w:rPr>
            <w:noProof/>
            <w:webHidden/>
          </w:rPr>
          <w:fldChar w:fldCharType="separate"/>
        </w:r>
        <w:r w:rsidR="00C20694">
          <w:rPr>
            <w:noProof/>
            <w:webHidden/>
          </w:rPr>
          <w:t>151</w:t>
        </w:r>
        <w:r w:rsidR="0074254F">
          <w:rPr>
            <w:noProof/>
            <w:webHidden/>
          </w:rPr>
          <w:fldChar w:fldCharType="end"/>
        </w:r>
      </w:hyperlink>
    </w:p>
    <w:p w14:paraId="77A40CD5"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87" w:history="1">
        <w:r w:rsidR="0074254F" w:rsidRPr="00E24E21">
          <w:rPr>
            <w:rStyle w:val="Lienhypertexte"/>
            <w:iCs/>
            <w:noProof/>
          </w:rPr>
          <w:t>Figure A.3</w:t>
        </w:r>
        <w:r w:rsidR="0074254F" w:rsidRPr="00E24E21">
          <w:rPr>
            <w:rStyle w:val="Lienhypertexte"/>
            <w:iCs/>
            <w:noProof/>
          </w:rPr>
          <w:noBreakHyphen/>
          <w:t xml:space="preserve">7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_Toc536800587 \h </w:instrText>
        </w:r>
        <w:r w:rsidR="0074254F">
          <w:rPr>
            <w:noProof/>
            <w:webHidden/>
          </w:rPr>
        </w:r>
        <w:r w:rsidR="0074254F">
          <w:rPr>
            <w:noProof/>
            <w:webHidden/>
          </w:rPr>
          <w:fldChar w:fldCharType="separate"/>
        </w:r>
        <w:r w:rsidR="00C20694">
          <w:rPr>
            <w:noProof/>
            <w:webHidden/>
          </w:rPr>
          <w:t>152</w:t>
        </w:r>
        <w:r w:rsidR="0074254F">
          <w:rPr>
            <w:noProof/>
            <w:webHidden/>
          </w:rPr>
          <w:fldChar w:fldCharType="end"/>
        </w:r>
      </w:hyperlink>
    </w:p>
    <w:p w14:paraId="6B8D3B97"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88" w:history="1">
        <w:r w:rsidR="0074254F" w:rsidRPr="00E24E21">
          <w:rPr>
            <w:rStyle w:val="Lienhypertexte"/>
            <w:iCs/>
            <w:noProof/>
          </w:rPr>
          <w:t>Figure A.3</w:t>
        </w:r>
        <w:r w:rsidR="0074254F" w:rsidRPr="00E24E21">
          <w:rPr>
            <w:rStyle w:val="Lienhypertexte"/>
            <w:iCs/>
            <w:noProof/>
          </w:rPr>
          <w:noBreakHyphen/>
          <w:t xml:space="preserve">8 </w:t>
        </w:r>
        <w:r w:rsidR="0074254F" w:rsidRPr="00E24E21">
          <w:rPr>
            <w:rStyle w:val="Lienhypertexte"/>
            <w:noProof/>
          </w:rPr>
          <w:t>: Température à la paroi inférieure.   (h1/h2 = 4, Nx = 160).</w:t>
        </w:r>
        <w:r w:rsidR="0074254F">
          <w:rPr>
            <w:noProof/>
            <w:webHidden/>
          </w:rPr>
          <w:tab/>
        </w:r>
        <w:r w:rsidR="0074254F">
          <w:rPr>
            <w:noProof/>
            <w:webHidden/>
          </w:rPr>
          <w:fldChar w:fldCharType="begin"/>
        </w:r>
        <w:r w:rsidR="0074254F">
          <w:rPr>
            <w:noProof/>
            <w:webHidden/>
          </w:rPr>
          <w:instrText xml:space="preserve"> PAGEREF _Toc536800588 \h </w:instrText>
        </w:r>
        <w:r w:rsidR="0074254F">
          <w:rPr>
            <w:noProof/>
            <w:webHidden/>
          </w:rPr>
        </w:r>
        <w:r w:rsidR="0074254F">
          <w:rPr>
            <w:noProof/>
            <w:webHidden/>
          </w:rPr>
          <w:fldChar w:fldCharType="separate"/>
        </w:r>
        <w:r w:rsidR="00C20694">
          <w:rPr>
            <w:noProof/>
            <w:webHidden/>
          </w:rPr>
          <w:t>152</w:t>
        </w:r>
        <w:r w:rsidR="0074254F">
          <w:rPr>
            <w:noProof/>
            <w:webHidden/>
          </w:rPr>
          <w:fldChar w:fldCharType="end"/>
        </w:r>
      </w:hyperlink>
    </w:p>
    <w:p w14:paraId="24340592"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89" w:history="1">
        <w:r w:rsidR="0074254F" w:rsidRPr="00E24E21">
          <w:rPr>
            <w:rStyle w:val="Lienhypertexte"/>
            <w:iCs/>
            <w:noProof/>
          </w:rPr>
          <w:t>Figure A.3</w:t>
        </w:r>
        <w:r w:rsidR="0074254F" w:rsidRPr="00E24E21">
          <w:rPr>
            <w:rStyle w:val="Lienhypertexte"/>
            <w:iCs/>
            <w:noProof/>
          </w:rPr>
          <w:noBreakHyphen/>
          <w:t xml:space="preserve">9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_Toc536800589 \h </w:instrText>
        </w:r>
        <w:r w:rsidR="0074254F">
          <w:rPr>
            <w:noProof/>
            <w:webHidden/>
          </w:rPr>
        </w:r>
        <w:r w:rsidR="0074254F">
          <w:rPr>
            <w:noProof/>
            <w:webHidden/>
          </w:rPr>
          <w:fldChar w:fldCharType="separate"/>
        </w:r>
        <w:r w:rsidR="00C20694">
          <w:rPr>
            <w:noProof/>
            <w:webHidden/>
          </w:rPr>
          <w:t>153</w:t>
        </w:r>
        <w:r w:rsidR="0074254F">
          <w:rPr>
            <w:noProof/>
            <w:webHidden/>
          </w:rPr>
          <w:fldChar w:fldCharType="end"/>
        </w:r>
      </w:hyperlink>
    </w:p>
    <w:p w14:paraId="7AC6734C"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90" w:history="1">
        <w:r w:rsidR="0074254F" w:rsidRPr="00E24E21">
          <w:rPr>
            <w:rStyle w:val="Lienhypertexte"/>
            <w:iCs/>
            <w:noProof/>
          </w:rPr>
          <w:t>Figure A.3</w:t>
        </w:r>
        <w:r w:rsidR="0074254F" w:rsidRPr="00E24E21">
          <w:rPr>
            <w:rStyle w:val="Lienhypertexte"/>
            <w:iCs/>
            <w:noProof/>
          </w:rPr>
          <w:noBreakHyphen/>
          <w:t>10</w:t>
        </w:r>
        <w:r w:rsidR="0074254F" w:rsidRPr="00E24E21">
          <w:rPr>
            <w:rStyle w:val="Lienhypertexte"/>
            <w:noProof/>
          </w:rPr>
          <w:t>: Gradient de température adimensionnel à la paroi inférieure.   (h1/h2 = 4, Nx = 160).</w:t>
        </w:r>
        <w:r w:rsidR="0074254F">
          <w:rPr>
            <w:noProof/>
            <w:webHidden/>
          </w:rPr>
          <w:tab/>
        </w:r>
        <w:r w:rsidR="0074254F">
          <w:rPr>
            <w:noProof/>
            <w:webHidden/>
          </w:rPr>
          <w:fldChar w:fldCharType="begin"/>
        </w:r>
        <w:r w:rsidR="0074254F">
          <w:rPr>
            <w:noProof/>
            <w:webHidden/>
          </w:rPr>
          <w:instrText xml:space="preserve"> PAGEREF _Toc536800590 \h </w:instrText>
        </w:r>
        <w:r w:rsidR="0074254F">
          <w:rPr>
            <w:noProof/>
            <w:webHidden/>
          </w:rPr>
        </w:r>
        <w:r w:rsidR="0074254F">
          <w:rPr>
            <w:noProof/>
            <w:webHidden/>
          </w:rPr>
          <w:fldChar w:fldCharType="separate"/>
        </w:r>
        <w:r w:rsidR="00C20694">
          <w:rPr>
            <w:noProof/>
            <w:webHidden/>
          </w:rPr>
          <w:t>153</w:t>
        </w:r>
        <w:r w:rsidR="0074254F">
          <w:rPr>
            <w:noProof/>
            <w:webHidden/>
          </w:rPr>
          <w:fldChar w:fldCharType="end"/>
        </w:r>
      </w:hyperlink>
    </w:p>
    <w:p w14:paraId="2A4232D5"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91" w:history="1">
        <w:r w:rsidR="0074254F" w:rsidRPr="00E24E21">
          <w:rPr>
            <w:rStyle w:val="Lienhypertexte"/>
            <w:noProof/>
          </w:rPr>
          <w:t>Figure A.4</w:t>
        </w:r>
        <w:r w:rsidR="0074254F" w:rsidRPr="00E24E21">
          <w:rPr>
            <w:rStyle w:val="Lienhypertexte"/>
            <w:noProof/>
          </w:rPr>
          <w:noBreakHyphen/>
          <w:t>1: LPCM, N=12</w:t>
        </w:r>
        <w:r w:rsidR="0074254F">
          <w:rPr>
            <w:noProof/>
            <w:webHidden/>
          </w:rPr>
          <w:tab/>
        </w:r>
        <w:r w:rsidR="0074254F">
          <w:rPr>
            <w:noProof/>
            <w:webHidden/>
          </w:rPr>
          <w:fldChar w:fldCharType="begin"/>
        </w:r>
        <w:r w:rsidR="0074254F">
          <w:rPr>
            <w:noProof/>
            <w:webHidden/>
          </w:rPr>
          <w:instrText xml:space="preserve"> PAGEREF _Toc536800591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8A4D18C"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92" w:history="1">
        <w:r w:rsidR="0074254F" w:rsidRPr="00E24E21">
          <w:rPr>
            <w:rStyle w:val="Lienhypertexte"/>
            <w:noProof/>
          </w:rPr>
          <w:t>Figure A.4</w:t>
        </w:r>
        <w:r w:rsidR="0074254F" w:rsidRPr="00E24E21">
          <w:rPr>
            <w:rStyle w:val="Lienhypertexte"/>
            <w:noProof/>
          </w:rPr>
          <w:noBreakHyphen/>
          <w:t>2: NDM, Ny=80</w:t>
        </w:r>
        <w:r w:rsidR="0074254F">
          <w:rPr>
            <w:noProof/>
            <w:webHidden/>
          </w:rPr>
          <w:tab/>
        </w:r>
        <w:r w:rsidR="0074254F">
          <w:rPr>
            <w:noProof/>
            <w:webHidden/>
          </w:rPr>
          <w:fldChar w:fldCharType="begin"/>
        </w:r>
        <w:r w:rsidR="0074254F">
          <w:rPr>
            <w:noProof/>
            <w:webHidden/>
          </w:rPr>
          <w:instrText xml:space="preserve"> PAGEREF _Toc536800592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7607BC3A"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93" w:history="1">
        <w:r w:rsidR="0074254F" w:rsidRPr="00E24E21">
          <w:rPr>
            <w:rStyle w:val="Lienhypertexte"/>
            <w:noProof/>
          </w:rPr>
          <w:t>Figure A.4</w:t>
        </w:r>
        <w:r w:rsidR="0074254F" w:rsidRPr="00E24E21">
          <w:rPr>
            <w:rStyle w:val="Lienhypertexte"/>
            <w:noProof/>
          </w:rPr>
          <w:noBreakHyphen/>
          <w:t>3: LPCM, N=16</w:t>
        </w:r>
        <w:r w:rsidR="0074254F">
          <w:rPr>
            <w:noProof/>
            <w:webHidden/>
          </w:rPr>
          <w:tab/>
        </w:r>
        <w:r w:rsidR="0074254F">
          <w:rPr>
            <w:noProof/>
            <w:webHidden/>
          </w:rPr>
          <w:fldChar w:fldCharType="begin"/>
        </w:r>
        <w:r w:rsidR="0074254F">
          <w:rPr>
            <w:noProof/>
            <w:webHidden/>
          </w:rPr>
          <w:instrText xml:space="preserve"> PAGEREF _Toc536800593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21CCEB24"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94" w:history="1">
        <w:r w:rsidR="0074254F" w:rsidRPr="00E24E21">
          <w:rPr>
            <w:rStyle w:val="Lienhypertexte"/>
            <w:noProof/>
          </w:rPr>
          <w:t>Figure A.4</w:t>
        </w:r>
        <w:r w:rsidR="0074254F" w:rsidRPr="00E24E21">
          <w:rPr>
            <w:rStyle w:val="Lienhypertexte"/>
            <w:noProof/>
          </w:rPr>
          <w:noBreakHyphen/>
          <w:t>4: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_Toc536800594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D659779"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95" w:history="1">
        <w:r w:rsidR="0074254F" w:rsidRPr="00E24E21">
          <w:rPr>
            <w:rStyle w:val="Lienhypertexte"/>
            <w:noProof/>
          </w:rPr>
          <w:t>Figure A.4</w:t>
        </w:r>
        <w:r w:rsidR="0074254F" w:rsidRPr="00E24E21">
          <w:rPr>
            <w:rStyle w:val="Lienhypertexte"/>
            <w:noProof/>
          </w:rPr>
          <w:noBreakHyphen/>
          <w:t>5: LPCM, N=16</w:t>
        </w:r>
        <w:r w:rsidR="0074254F">
          <w:rPr>
            <w:noProof/>
            <w:webHidden/>
          </w:rPr>
          <w:tab/>
        </w:r>
        <w:r w:rsidR="0074254F">
          <w:rPr>
            <w:noProof/>
            <w:webHidden/>
          </w:rPr>
          <w:fldChar w:fldCharType="begin"/>
        </w:r>
        <w:r w:rsidR="0074254F">
          <w:rPr>
            <w:noProof/>
            <w:webHidden/>
          </w:rPr>
          <w:instrText xml:space="preserve"> PAGEREF _Toc536800595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D70DD2A"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96" w:history="1">
        <w:r w:rsidR="0074254F" w:rsidRPr="00E24E21">
          <w:rPr>
            <w:rStyle w:val="Lienhypertexte"/>
            <w:noProof/>
          </w:rPr>
          <w:t>Figure A.4</w:t>
        </w:r>
        <w:r w:rsidR="0074254F" w:rsidRPr="00E24E21">
          <w:rPr>
            <w:rStyle w:val="Lienhypertexte"/>
            <w:noProof/>
          </w:rPr>
          <w:noBreakHyphen/>
          <w:t>6: NDM, Ny=160</w:t>
        </w:r>
        <w:r w:rsidR="0074254F">
          <w:rPr>
            <w:noProof/>
            <w:webHidden/>
          </w:rPr>
          <w:tab/>
        </w:r>
        <w:r w:rsidR="0074254F">
          <w:rPr>
            <w:noProof/>
            <w:webHidden/>
          </w:rPr>
          <w:fldChar w:fldCharType="begin"/>
        </w:r>
        <w:r w:rsidR="0074254F">
          <w:rPr>
            <w:noProof/>
            <w:webHidden/>
          </w:rPr>
          <w:instrText xml:space="preserve"> PAGEREF _Toc536800596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7DE176C9"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97" w:history="1">
        <w:r w:rsidR="0074254F" w:rsidRPr="00E24E21">
          <w:rPr>
            <w:rStyle w:val="Lienhypertexte"/>
            <w:noProof/>
          </w:rPr>
          <w:t>Figure A.4</w:t>
        </w:r>
        <w:r w:rsidR="0074254F" w:rsidRPr="00E24E21">
          <w:rPr>
            <w:rStyle w:val="Lienhypertexte"/>
            <w:noProof/>
          </w:rPr>
          <w:noBreakHyphen/>
          <w:t>7: LPCM, N=16</w:t>
        </w:r>
        <w:r w:rsidR="0074254F">
          <w:rPr>
            <w:noProof/>
            <w:webHidden/>
          </w:rPr>
          <w:tab/>
        </w:r>
        <w:r w:rsidR="0074254F">
          <w:rPr>
            <w:noProof/>
            <w:webHidden/>
          </w:rPr>
          <w:fldChar w:fldCharType="begin"/>
        </w:r>
        <w:r w:rsidR="0074254F">
          <w:rPr>
            <w:noProof/>
            <w:webHidden/>
          </w:rPr>
          <w:instrText xml:space="preserve"> PAGEREF _Toc536800597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4D96F7C0"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98" w:history="1">
        <w:r w:rsidR="0074254F" w:rsidRPr="00E24E21">
          <w:rPr>
            <w:rStyle w:val="Lienhypertexte"/>
            <w:noProof/>
          </w:rPr>
          <w:t>Figure A.4</w:t>
        </w:r>
        <w:r w:rsidR="0074254F" w:rsidRPr="00E24E21">
          <w:rPr>
            <w:rStyle w:val="Lienhypertexte"/>
            <w:noProof/>
          </w:rPr>
          <w:noBreakHyphen/>
          <w:t>8: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_Toc536800598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33AB6EF8"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599" w:history="1">
        <w:r w:rsidR="0074254F" w:rsidRPr="00E24E21">
          <w:rPr>
            <w:rStyle w:val="Lienhypertexte"/>
            <w:noProof/>
          </w:rPr>
          <w:t>Figure A.4</w:t>
        </w:r>
        <w:r w:rsidR="0074254F" w:rsidRPr="00E24E21">
          <w:rPr>
            <w:rStyle w:val="Lienhypertexte"/>
            <w:noProof/>
          </w:rPr>
          <w:noBreakHyphen/>
          <w:t>9: LPCM, N=16</w:t>
        </w:r>
        <w:r w:rsidR="0074254F">
          <w:rPr>
            <w:noProof/>
            <w:webHidden/>
          </w:rPr>
          <w:tab/>
        </w:r>
        <w:r w:rsidR="0074254F">
          <w:rPr>
            <w:noProof/>
            <w:webHidden/>
          </w:rPr>
          <w:fldChar w:fldCharType="begin"/>
        </w:r>
        <w:r w:rsidR="0074254F">
          <w:rPr>
            <w:noProof/>
            <w:webHidden/>
          </w:rPr>
          <w:instrText xml:space="preserve"> PAGEREF _Toc536800599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52CD015A"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600" w:history="1">
        <w:r w:rsidR="0074254F" w:rsidRPr="00E24E21">
          <w:rPr>
            <w:rStyle w:val="Lienhypertexte"/>
            <w:noProof/>
          </w:rPr>
          <w:t>Figure A.4</w:t>
        </w:r>
        <w:r w:rsidR="0074254F" w:rsidRPr="00E24E21">
          <w:rPr>
            <w:rStyle w:val="Lienhypertexte"/>
            <w:noProof/>
          </w:rPr>
          <w:noBreakHyphen/>
          <w:t>10: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_Toc536800600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1DB9AAB2"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601" w:history="1">
        <w:r w:rsidR="0074254F" w:rsidRPr="00E24E21">
          <w:rPr>
            <w:rStyle w:val="Lienhypertexte"/>
            <w:noProof/>
          </w:rPr>
          <w:t>Figure C.2</w:t>
        </w:r>
        <w:r w:rsidR="0074254F" w:rsidRPr="00E24E21">
          <w:rPr>
            <w:rStyle w:val="Lienhypertexte"/>
            <w:noProof/>
          </w:rPr>
          <w:noBreakHyphen/>
          <w:t>1 : Relation géométrique pour déterminer le point haut à la surface du rotor</w:t>
        </w:r>
        <w:r w:rsidR="0074254F">
          <w:rPr>
            <w:noProof/>
            <w:webHidden/>
          </w:rPr>
          <w:tab/>
        </w:r>
        <w:r w:rsidR="0074254F">
          <w:rPr>
            <w:noProof/>
            <w:webHidden/>
          </w:rPr>
          <w:fldChar w:fldCharType="begin"/>
        </w:r>
        <w:r w:rsidR="0074254F">
          <w:rPr>
            <w:noProof/>
            <w:webHidden/>
          </w:rPr>
          <w:instrText xml:space="preserve"> PAGEREF _Toc536800601 \h </w:instrText>
        </w:r>
        <w:r w:rsidR="0074254F">
          <w:rPr>
            <w:noProof/>
            <w:webHidden/>
          </w:rPr>
        </w:r>
        <w:r w:rsidR="0074254F">
          <w:rPr>
            <w:noProof/>
            <w:webHidden/>
          </w:rPr>
          <w:fldChar w:fldCharType="separate"/>
        </w:r>
        <w:r w:rsidR="00C20694">
          <w:rPr>
            <w:noProof/>
            <w:webHidden/>
          </w:rPr>
          <w:t>160</w:t>
        </w:r>
        <w:r w:rsidR="0074254F">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3365" w:name="_Toc536800470"/>
      <w:r>
        <w:lastRenderedPageBreak/>
        <w:t>Liste des tableaux</w:t>
      </w:r>
      <w:bookmarkEnd w:id="3365"/>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264BA8C8"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800602" w:history="1">
        <w:r w:rsidR="0074254F" w:rsidRPr="00CE1BAB">
          <w:rPr>
            <w:rStyle w:val="Lienhypertexte"/>
            <w:noProof/>
          </w:rPr>
          <w:t>Tableau 2.5</w:t>
        </w:r>
        <w:r w:rsidR="0074254F" w:rsidRPr="00CE1BAB">
          <w:rPr>
            <w:rStyle w:val="Lienhypertexte"/>
            <w:noProof/>
          </w:rPr>
          <w:noBreakHyphen/>
          <w:t>1 : Caractéristiques géométriques et du lubrifiant</w:t>
        </w:r>
        <w:r w:rsidR="0074254F">
          <w:rPr>
            <w:noProof/>
            <w:webHidden/>
          </w:rPr>
          <w:tab/>
        </w:r>
        <w:r w:rsidR="0074254F">
          <w:rPr>
            <w:noProof/>
            <w:webHidden/>
          </w:rPr>
          <w:fldChar w:fldCharType="begin"/>
        </w:r>
        <w:r w:rsidR="0074254F">
          <w:rPr>
            <w:noProof/>
            <w:webHidden/>
          </w:rPr>
          <w:instrText xml:space="preserve"> PAGEREF _Toc536800602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3F96D447"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603" w:history="1">
        <w:r w:rsidR="0074254F" w:rsidRPr="00CE1BAB">
          <w:rPr>
            <w:rStyle w:val="Lienhypertexte"/>
            <w:bCs/>
            <w:noProof/>
          </w:rPr>
          <w:t>Tableau 2.5</w:t>
        </w:r>
        <w:r w:rsidR="0074254F" w:rsidRPr="00CE1BAB">
          <w:rPr>
            <w:rStyle w:val="Lienhypertexte"/>
            <w:bCs/>
            <w:noProof/>
          </w:rPr>
          <w:noBreakHyphen/>
          <w:t>2 : Trois configurations de calcul avec les conditions aux limites</w:t>
        </w:r>
        <w:r w:rsidR="0074254F">
          <w:rPr>
            <w:noProof/>
            <w:webHidden/>
          </w:rPr>
          <w:tab/>
        </w:r>
        <w:r w:rsidR="0074254F">
          <w:rPr>
            <w:noProof/>
            <w:webHidden/>
          </w:rPr>
          <w:fldChar w:fldCharType="begin"/>
        </w:r>
        <w:r w:rsidR="0074254F">
          <w:rPr>
            <w:noProof/>
            <w:webHidden/>
          </w:rPr>
          <w:instrText xml:space="preserve"> PAGEREF _Toc536800603 \h </w:instrText>
        </w:r>
        <w:r w:rsidR="0074254F">
          <w:rPr>
            <w:noProof/>
            <w:webHidden/>
          </w:rPr>
        </w:r>
        <w:r w:rsidR="0074254F">
          <w:rPr>
            <w:noProof/>
            <w:webHidden/>
          </w:rPr>
          <w:fldChar w:fldCharType="separate"/>
        </w:r>
        <w:r w:rsidR="00C20694">
          <w:rPr>
            <w:noProof/>
            <w:webHidden/>
          </w:rPr>
          <w:t>61</w:t>
        </w:r>
        <w:r w:rsidR="0074254F">
          <w:rPr>
            <w:noProof/>
            <w:webHidden/>
          </w:rPr>
          <w:fldChar w:fldCharType="end"/>
        </w:r>
      </w:hyperlink>
    </w:p>
    <w:p w14:paraId="185A768C"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604" w:history="1">
        <w:r w:rsidR="0074254F" w:rsidRPr="00CE1BAB">
          <w:rPr>
            <w:rStyle w:val="Lienhypertexte"/>
            <w:noProof/>
          </w:rPr>
          <w:t>Tableau 3.1</w:t>
        </w:r>
        <w:r w:rsidR="0074254F" w:rsidRPr="00CE1BAB">
          <w:rPr>
            <w:rStyle w:val="Lienhypertexte"/>
            <w:noProof/>
          </w:rPr>
          <w:noBreakHyphen/>
          <w:t>1 : Ordres de grandeur du coefficient de convection thermique H</w:t>
        </w:r>
        <w:r w:rsidR="0074254F" w:rsidRPr="00CE1BAB">
          <w:rPr>
            <w:rStyle w:val="Lienhypertexte"/>
            <w:noProof/>
            <w:vertAlign w:val="subscript"/>
          </w:rPr>
          <w:t>c</w:t>
        </w:r>
        <w:r w:rsidR="0074254F" w:rsidRPr="00CE1BAB">
          <w:rPr>
            <w:rStyle w:val="Lienhypertexte"/>
            <w:noProof/>
          </w:rPr>
          <w:t xml:space="preserve"> [W/m</w:t>
        </w:r>
        <w:r w:rsidR="0074254F" w:rsidRPr="00CE1BAB">
          <w:rPr>
            <w:rStyle w:val="Lienhypertexte"/>
            <w:noProof/>
            <w:vertAlign w:val="superscript"/>
          </w:rPr>
          <w:t>2</w:t>
        </w:r>
        <w:r w:rsidR="0074254F" w:rsidRPr="00CE1BAB">
          <w:rPr>
            <w:rStyle w:val="Lienhypertexte"/>
            <w:noProof/>
          </w:rPr>
          <w:t>K]</w:t>
        </w:r>
        <w:r w:rsidR="0074254F">
          <w:rPr>
            <w:noProof/>
            <w:webHidden/>
          </w:rPr>
          <w:tab/>
        </w:r>
        <w:r w:rsidR="0074254F">
          <w:rPr>
            <w:noProof/>
            <w:webHidden/>
          </w:rPr>
          <w:fldChar w:fldCharType="begin"/>
        </w:r>
        <w:r w:rsidR="0074254F">
          <w:rPr>
            <w:noProof/>
            <w:webHidden/>
          </w:rPr>
          <w:instrText xml:space="preserve"> PAGEREF _Toc536800604 \h </w:instrText>
        </w:r>
        <w:r w:rsidR="0074254F">
          <w:rPr>
            <w:noProof/>
            <w:webHidden/>
          </w:rPr>
        </w:r>
        <w:r w:rsidR="0074254F">
          <w:rPr>
            <w:noProof/>
            <w:webHidden/>
          </w:rPr>
          <w:fldChar w:fldCharType="separate"/>
        </w:r>
        <w:r w:rsidR="00C20694">
          <w:rPr>
            <w:noProof/>
            <w:webHidden/>
          </w:rPr>
          <w:t>66</w:t>
        </w:r>
        <w:r w:rsidR="0074254F">
          <w:rPr>
            <w:noProof/>
            <w:webHidden/>
          </w:rPr>
          <w:fldChar w:fldCharType="end"/>
        </w:r>
      </w:hyperlink>
    </w:p>
    <w:p w14:paraId="618288A9"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605" w:history="1">
        <w:r w:rsidR="0074254F" w:rsidRPr="00CE1BAB">
          <w:rPr>
            <w:rStyle w:val="Lienhypertexte"/>
            <w:noProof/>
          </w:rPr>
          <w:t>Tableau 3.1</w:t>
        </w:r>
        <w:r w:rsidR="0074254F" w:rsidRPr="00CE1BAB">
          <w:rPr>
            <w:rStyle w:val="Lienhypertexte"/>
            <w:noProof/>
          </w:rPr>
          <w:noBreakHyphen/>
          <w:t>2 : Ordres de grandeur du coefficient de dilatation thermique</w:t>
        </w:r>
        <w:r w:rsidR="0074254F">
          <w:rPr>
            <w:noProof/>
            <w:webHidden/>
          </w:rPr>
          <w:tab/>
        </w:r>
        <w:r w:rsidR="0074254F">
          <w:rPr>
            <w:noProof/>
            <w:webHidden/>
          </w:rPr>
          <w:fldChar w:fldCharType="begin"/>
        </w:r>
        <w:r w:rsidR="0074254F">
          <w:rPr>
            <w:noProof/>
            <w:webHidden/>
          </w:rPr>
          <w:instrText xml:space="preserve"> PAGEREF _Toc536800605 \h </w:instrText>
        </w:r>
        <w:r w:rsidR="0074254F">
          <w:rPr>
            <w:noProof/>
            <w:webHidden/>
          </w:rPr>
        </w:r>
        <w:r w:rsidR="0074254F">
          <w:rPr>
            <w:noProof/>
            <w:webHidden/>
          </w:rPr>
          <w:fldChar w:fldCharType="separate"/>
        </w:r>
        <w:r w:rsidR="00C20694">
          <w:rPr>
            <w:noProof/>
            <w:webHidden/>
          </w:rPr>
          <w:t>69</w:t>
        </w:r>
        <w:r w:rsidR="0074254F">
          <w:rPr>
            <w:noProof/>
            <w:webHidden/>
          </w:rPr>
          <w:fldChar w:fldCharType="end"/>
        </w:r>
      </w:hyperlink>
    </w:p>
    <w:p w14:paraId="67C1B740"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606" w:history="1">
        <w:r w:rsidR="0074254F" w:rsidRPr="00CE1BAB">
          <w:rPr>
            <w:rStyle w:val="Lienhypertexte"/>
            <w:noProof/>
          </w:rPr>
          <w:t>Tableau 4.2</w:t>
        </w:r>
        <w:r w:rsidR="0074254F" w:rsidRPr="00CE1BAB">
          <w:rPr>
            <w:rStyle w:val="Lienhypertexte"/>
            <w:noProof/>
          </w:rPr>
          <w:noBreakHyphen/>
          <w:t>1 : Propriétés du lubrifiant</w:t>
        </w:r>
        <w:r w:rsidR="0074254F">
          <w:rPr>
            <w:noProof/>
            <w:webHidden/>
          </w:rPr>
          <w:tab/>
        </w:r>
        <w:r w:rsidR="0074254F">
          <w:rPr>
            <w:noProof/>
            <w:webHidden/>
          </w:rPr>
          <w:fldChar w:fldCharType="begin"/>
        </w:r>
        <w:r w:rsidR="0074254F">
          <w:rPr>
            <w:noProof/>
            <w:webHidden/>
          </w:rPr>
          <w:instrText xml:space="preserve"> PAGEREF _Toc536800606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0D9FF5C2"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607" w:history="1">
        <w:r w:rsidR="0074254F" w:rsidRPr="00CE1BAB">
          <w:rPr>
            <w:rStyle w:val="Lienhypertexte"/>
            <w:noProof/>
          </w:rPr>
          <w:t>Tableau 4.2</w:t>
        </w:r>
        <w:r w:rsidR="0074254F" w:rsidRPr="00CE1BAB">
          <w:rPr>
            <w:rStyle w:val="Lienhypertexte"/>
            <w:noProof/>
          </w:rPr>
          <w:noBreakHyphen/>
          <w:t>2 : paramètres physiques du rotor 430mm</w:t>
        </w:r>
        <w:r w:rsidR="0074254F">
          <w:rPr>
            <w:noProof/>
            <w:webHidden/>
          </w:rPr>
          <w:tab/>
        </w:r>
        <w:r w:rsidR="0074254F">
          <w:rPr>
            <w:noProof/>
            <w:webHidden/>
          </w:rPr>
          <w:fldChar w:fldCharType="begin"/>
        </w:r>
        <w:r w:rsidR="0074254F">
          <w:rPr>
            <w:noProof/>
            <w:webHidden/>
          </w:rPr>
          <w:instrText xml:space="preserve"> PAGEREF _Toc536800607 \h </w:instrText>
        </w:r>
        <w:r w:rsidR="0074254F">
          <w:rPr>
            <w:noProof/>
            <w:webHidden/>
          </w:rPr>
        </w:r>
        <w:r w:rsidR="0074254F">
          <w:rPr>
            <w:noProof/>
            <w:webHidden/>
          </w:rPr>
          <w:fldChar w:fldCharType="separate"/>
        </w:r>
        <w:r w:rsidR="00C20694">
          <w:rPr>
            <w:noProof/>
            <w:webHidden/>
          </w:rPr>
          <w:t>93</w:t>
        </w:r>
        <w:r w:rsidR="0074254F">
          <w:rPr>
            <w:noProof/>
            <w:webHidden/>
          </w:rPr>
          <w:fldChar w:fldCharType="end"/>
        </w:r>
      </w:hyperlink>
    </w:p>
    <w:p w14:paraId="4CA3CF58"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608" w:history="1">
        <w:r w:rsidR="0074254F" w:rsidRPr="00CE1BAB">
          <w:rPr>
            <w:rStyle w:val="Lienhypertexte"/>
            <w:rFonts w:cs="Calibri"/>
            <w:noProof/>
          </w:rPr>
          <w:t>Tableau 4.2</w:t>
        </w:r>
        <w:r w:rsidR="0074254F" w:rsidRPr="00CE1BAB">
          <w:rPr>
            <w:rStyle w:val="Lienhypertexte"/>
            <w:rFonts w:cs="Calibri"/>
            <w:noProof/>
          </w:rPr>
          <w:noBreakHyphen/>
          <w:t>3 : paramètres physiques du rotor 700mm</w:t>
        </w:r>
        <w:r w:rsidR="0074254F">
          <w:rPr>
            <w:noProof/>
            <w:webHidden/>
          </w:rPr>
          <w:tab/>
        </w:r>
        <w:r w:rsidR="0074254F">
          <w:rPr>
            <w:noProof/>
            <w:webHidden/>
          </w:rPr>
          <w:fldChar w:fldCharType="begin"/>
        </w:r>
        <w:r w:rsidR="0074254F">
          <w:rPr>
            <w:noProof/>
            <w:webHidden/>
          </w:rPr>
          <w:instrText xml:space="preserve"> PAGEREF _Toc536800608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435641D4"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609" w:history="1">
        <w:r w:rsidR="0074254F" w:rsidRPr="00CE1BAB">
          <w:rPr>
            <w:rStyle w:val="Lienhypertexte"/>
            <w:noProof/>
          </w:rPr>
          <w:t>Tableau 5.1</w:t>
        </w:r>
        <w:r w:rsidR="0074254F" w:rsidRPr="00CE1BAB">
          <w:rPr>
            <w:rStyle w:val="Lienhypertexte"/>
            <w:noProof/>
          </w:rPr>
          <w:noBreakHyphen/>
          <w:t>1 comparaison de l’approche Lorenz et Murphy avec l’approche analytique améliorée.</w:t>
        </w:r>
        <w:r w:rsidR="0074254F">
          <w:rPr>
            <w:noProof/>
            <w:webHidden/>
          </w:rPr>
          <w:tab/>
        </w:r>
        <w:r w:rsidR="0074254F">
          <w:rPr>
            <w:noProof/>
            <w:webHidden/>
          </w:rPr>
          <w:fldChar w:fldCharType="begin"/>
        </w:r>
        <w:r w:rsidR="0074254F">
          <w:rPr>
            <w:noProof/>
            <w:webHidden/>
          </w:rPr>
          <w:instrText xml:space="preserve"> PAGEREF _Toc536800609 \h </w:instrText>
        </w:r>
        <w:r w:rsidR="0074254F">
          <w:rPr>
            <w:noProof/>
            <w:webHidden/>
          </w:rPr>
        </w:r>
        <w:r w:rsidR="0074254F">
          <w:rPr>
            <w:noProof/>
            <w:webHidden/>
          </w:rPr>
          <w:fldChar w:fldCharType="separate"/>
        </w:r>
        <w:r w:rsidR="00C20694">
          <w:rPr>
            <w:noProof/>
            <w:webHidden/>
          </w:rPr>
          <w:t>119</w:t>
        </w:r>
        <w:r w:rsidR="0074254F">
          <w:rPr>
            <w:noProof/>
            <w:webHidden/>
          </w:rPr>
          <w:fldChar w:fldCharType="end"/>
        </w:r>
      </w:hyperlink>
    </w:p>
    <w:p w14:paraId="5F283A34"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610" w:history="1">
        <w:r w:rsidR="0074254F" w:rsidRPr="00CE1BAB">
          <w:rPr>
            <w:rStyle w:val="Lienhypertexte"/>
            <w:noProof/>
          </w:rPr>
          <w:t>Tableau 5.2</w:t>
        </w:r>
        <w:r w:rsidR="0074254F" w:rsidRPr="00CE1BAB">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74254F">
          <w:rPr>
            <w:noProof/>
            <w:webHidden/>
          </w:rPr>
          <w:tab/>
        </w:r>
        <w:r w:rsidR="0074254F">
          <w:rPr>
            <w:noProof/>
            <w:webHidden/>
          </w:rPr>
          <w:fldChar w:fldCharType="begin"/>
        </w:r>
        <w:r w:rsidR="0074254F">
          <w:rPr>
            <w:noProof/>
            <w:webHidden/>
          </w:rPr>
          <w:instrText xml:space="preserve"> PAGEREF _Toc536800610 \h </w:instrText>
        </w:r>
        <w:r w:rsidR="0074254F">
          <w:rPr>
            <w:noProof/>
            <w:webHidden/>
          </w:rPr>
        </w:r>
        <w:r w:rsidR="0074254F">
          <w:rPr>
            <w:noProof/>
            <w:webHidden/>
          </w:rPr>
          <w:fldChar w:fldCharType="separate"/>
        </w:r>
        <w:r w:rsidR="00C20694">
          <w:rPr>
            <w:noProof/>
            <w:webHidden/>
          </w:rPr>
          <w:t>123</w:t>
        </w:r>
        <w:r w:rsidR="0074254F">
          <w:rPr>
            <w:noProof/>
            <w:webHidden/>
          </w:rPr>
          <w:fldChar w:fldCharType="end"/>
        </w:r>
      </w:hyperlink>
    </w:p>
    <w:p w14:paraId="254DD514"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611" w:history="1">
        <w:r w:rsidR="0074254F" w:rsidRPr="00CE1BAB">
          <w:rPr>
            <w:rStyle w:val="Lienhypertexte"/>
            <w:rFonts w:cs="Calibri"/>
            <w:noProof/>
          </w:rPr>
          <w:t>Tableau 5.2</w:t>
        </w:r>
        <w:r w:rsidR="0074254F" w:rsidRPr="00CE1BAB">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74254F" w:rsidRPr="00CE1BAB">
          <w:rPr>
            <w:rStyle w:val="Lienhypertexte"/>
            <w:rFonts w:cs="Calibri"/>
            <w:b/>
            <w:bCs/>
            <w:noProof/>
          </w:rPr>
          <w:t xml:space="preserve"> </w:t>
        </w:r>
        <w:r w:rsidR="0074254F" w:rsidRPr="00CE1BAB">
          <w:rPr>
            <w:rStyle w:val="Lienhypertexte"/>
            <w:rFonts w:cs="Calibri"/>
            <w:bCs/>
            <w:noProof/>
          </w:rPr>
          <w:t>du rotor 700mm</w:t>
        </w:r>
        <w:r w:rsidR="0074254F">
          <w:rPr>
            <w:noProof/>
            <w:webHidden/>
          </w:rPr>
          <w:tab/>
        </w:r>
        <w:r w:rsidR="0074254F">
          <w:rPr>
            <w:noProof/>
            <w:webHidden/>
          </w:rPr>
          <w:fldChar w:fldCharType="begin"/>
        </w:r>
        <w:r w:rsidR="0074254F">
          <w:rPr>
            <w:noProof/>
            <w:webHidden/>
          </w:rPr>
          <w:instrText xml:space="preserve"> PAGEREF _Toc536800611 \h </w:instrText>
        </w:r>
        <w:r w:rsidR="0074254F">
          <w:rPr>
            <w:noProof/>
            <w:webHidden/>
          </w:rPr>
        </w:r>
        <w:r w:rsidR="0074254F">
          <w:rPr>
            <w:noProof/>
            <w:webHidden/>
          </w:rPr>
          <w:fldChar w:fldCharType="separate"/>
        </w:r>
        <w:r w:rsidR="00C20694">
          <w:rPr>
            <w:noProof/>
            <w:webHidden/>
          </w:rPr>
          <w:t>129</w:t>
        </w:r>
        <w:r w:rsidR="0074254F">
          <w:rPr>
            <w:noProof/>
            <w:webHidden/>
          </w:rPr>
          <w:fldChar w:fldCharType="end"/>
        </w:r>
      </w:hyperlink>
    </w:p>
    <w:p w14:paraId="35F4213B"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612" w:history="1">
        <w:r w:rsidR="0074254F" w:rsidRPr="00CE1BAB">
          <w:rPr>
            <w:rStyle w:val="Lienhypertexte"/>
            <w:rFonts w:cs="Calibri"/>
            <w:noProof/>
          </w:rPr>
          <w:t>Tableau 5.2</w:t>
        </w:r>
        <w:r w:rsidR="0074254F" w:rsidRPr="00CE1BAB">
          <w:rPr>
            <w:rStyle w:val="Lienhypertexte"/>
            <w:rFonts w:cs="Calibri"/>
            <w:noProof/>
          </w:rPr>
          <w:noBreakHyphen/>
          <w:t>3 : les balourds thermiques estimés et les balourds totaux correspondants</w:t>
        </w:r>
        <w:r w:rsidR="0074254F">
          <w:rPr>
            <w:noProof/>
            <w:webHidden/>
          </w:rPr>
          <w:tab/>
        </w:r>
        <w:r w:rsidR="0074254F">
          <w:rPr>
            <w:noProof/>
            <w:webHidden/>
          </w:rPr>
          <w:fldChar w:fldCharType="begin"/>
        </w:r>
        <w:r w:rsidR="0074254F">
          <w:rPr>
            <w:noProof/>
            <w:webHidden/>
          </w:rPr>
          <w:instrText xml:space="preserve"> PAGEREF _Toc536800612 \h </w:instrText>
        </w:r>
        <w:r w:rsidR="0074254F">
          <w:rPr>
            <w:noProof/>
            <w:webHidden/>
          </w:rPr>
        </w:r>
        <w:r w:rsidR="0074254F">
          <w:rPr>
            <w:noProof/>
            <w:webHidden/>
          </w:rPr>
          <w:fldChar w:fldCharType="separate"/>
        </w:r>
        <w:r w:rsidR="00C20694">
          <w:rPr>
            <w:noProof/>
            <w:webHidden/>
          </w:rPr>
          <w:t>131</w:t>
        </w:r>
        <w:r w:rsidR="0074254F">
          <w:rPr>
            <w:noProof/>
            <w:webHidden/>
          </w:rPr>
          <w:fldChar w:fldCharType="end"/>
        </w:r>
      </w:hyperlink>
    </w:p>
    <w:p w14:paraId="71AB9A6A"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613" w:history="1">
        <w:r w:rsidR="0074254F" w:rsidRPr="00CE1BAB">
          <w:rPr>
            <w:rStyle w:val="Lienhypertexte"/>
            <w:noProof/>
          </w:rPr>
          <w:t>Tableau 5.3</w:t>
        </w:r>
        <w:r w:rsidR="0074254F" w:rsidRPr="00CE1BAB">
          <w:rPr>
            <w:rStyle w:val="Lienhypertexte"/>
            <w:noProof/>
          </w:rPr>
          <w:noBreakHyphen/>
          <w:t>1 : comparaison des vitesses du déclenchement de l’instabilité et des vitesses critiques</w:t>
        </w:r>
        <w:r w:rsidR="0074254F">
          <w:rPr>
            <w:noProof/>
            <w:webHidden/>
          </w:rPr>
          <w:tab/>
        </w:r>
        <w:r w:rsidR="0074254F">
          <w:rPr>
            <w:noProof/>
            <w:webHidden/>
          </w:rPr>
          <w:fldChar w:fldCharType="begin"/>
        </w:r>
        <w:r w:rsidR="0074254F">
          <w:rPr>
            <w:noProof/>
            <w:webHidden/>
          </w:rPr>
          <w:instrText xml:space="preserve"> PAGEREF _Toc536800613 \h </w:instrText>
        </w:r>
        <w:r w:rsidR="0074254F">
          <w:rPr>
            <w:noProof/>
            <w:webHidden/>
          </w:rPr>
        </w:r>
        <w:r w:rsidR="0074254F">
          <w:rPr>
            <w:noProof/>
            <w:webHidden/>
          </w:rPr>
          <w:fldChar w:fldCharType="separate"/>
        </w:r>
        <w:r w:rsidR="00C20694">
          <w:rPr>
            <w:noProof/>
            <w:webHidden/>
          </w:rPr>
          <w:t>139</w:t>
        </w:r>
        <w:r w:rsidR="0074254F">
          <w:rPr>
            <w:noProof/>
            <w:webHidden/>
          </w:rPr>
          <w:fldChar w:fldCharType="end"/>
        </w:r>
      </w:hyperlink>
    </w:p>
    <w:p w14:paraId="5F4FC75F"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614" w:history="1">
        <w:r w:rsidR="0074254F" w:rsidRPr="00CE1BAB">
          <w:rPr>
            <w:rStyle w:val="Lienhypertexte"/>
            <w:noProof/>
          </w:rPr>
          <w:t>Tableau A</w:t>
        </w:r>
        <w:r w:rsidR="0074254F" w:rsidRPr="00CE1BAB">
          <w:rPr>
            <w:rStyle w:val="Lienhypertexte"/>
            <w:noProof/>
          </w:rPr>
          <w:noBreakHyphen/>
          <w:t>1: Données utilisées pour le patin incliné 1D</w:t>
        </w:r>
        <w:r w:rsidR="0074254F">
          <w:rPr>
            <w:noProof/>
            <w:webHidden/>
          </w:rPr>
          <w:tab/>
        </w:r>
        <w:r w:rsidR="0074254F">
          <w:rPr>
            <w:noProof/>
            <w:webHidden/>
          </w:rPr>
          <w:fldChar w:fldCharType="begin"/>
        </w:r>
        <w:r w:rsidR="0074254F">
          <w:rPr>
            <w:noProof/>
            <w:webHidden/>
          </w:rPr>
          <w:instrText xml:space="preserve"> PAGEREF _Toc536800614 \h </w:instrText>
        </w:r>
        <w:r w:rsidR="0074254F">
          <w:rPr>
            <w:noProof/>
            <w:webHidden/>
          </w:rPr>
        </w:r>
        <w:r w:rsidR="0074254F">
          <w:rPr>
            <w:noProof/>
            <w:webHidden/>
          </w:rPr>
          <w:fldChar w:fldCharType="separate"/>
        </w:r>
        <w:r w:rsidR="00C20694">
          <w:rPr>
            <w:noProof/>
            <w:webHidden/>
          </w:rPr>
          <w:t>143</w:t>
        </w:r>
        <w:r w:rsidR="0074254F">
          <w:rPr>
            <w:noProof/>
            <w:webHidden/>
          </w:rPr>
          <w:fldChar w:fldCharType="end"/>
        </w:r>
      </w:hyperlink>
    </w:p>
    <w:p w14:paraId="12A072E3"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615" w:history="1">
        <w:r w:rsidR="0074254F" w:rsidRPr="00CE1BAB">
          <w:rPr>
            <w:rStyle w:val="Lienhypertexte"/>
            <w:noProof/>
          </w:rPr>
          <w:t>Tableau A.5</w:t>
        </w:r>
        <w:r w:rsidR="0074254F" w:rsidRPr="00CE1BAB">
          <w:rPr>
            <w:rStyle w:val="Lienhypertexte"/>
            <w:noProof/>
          </w:rPr>
          <w:noBreakHyphen/>
          <w:t>1 : Résultat de tous les cas obtenus par le meilleur maillage NDM</w:t>
        </w:r>
        <w:r w:rsidR="0074254F">
          <w:rPr>
            <w:noProof/>
            <w:webHidden/>
          </w:rPr>
          <w:tab/>
        </w:r>
        <w:r w:rsidR="0074254F">
          <w:rPr>
            <w:noProof/>
            <w:webHidden/>
          </w:rPr>
          <w:fldChar w:fldCharType="begin"/>
        </w:r>
        <w:r w:rsidR="0074254F">
          <w:rPr>
            <w:noProof/>
            <w:webHidden/>
          </w:rPr>
          <w:instrText xml:space="preserve"> PAGEREF _Toc536800615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30642D1B"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616" w:history="1">
        <w:r w:rsidR="0074254F" w:rsidRPr="00CE1BAB">
          <w:rPr>
            <w:rStyle w:val="Lienhypertexte"/>
            <w:noProof/>
          </w:rPr>
          <w:t>Tableau A.5</w:t>
        </w:r>
        <w:r w:rsidR="0074254F" w:rsidRPr="00CE1BAB">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74254F" w:rsidRPr="00CE1BAB">
          <w:rPr>
            <w:rStyle w:val="Lienhypertexte"/>
            <w:noProof/>
          </w:rPr>
          <w:t xml:space="preserve"> décrivant les variations de température pour le cas 1, N = 12</w:t>
        </w:r>
        <w:r w:rsidR="0074254F">
          <w:rPr>
            <w:noProof/>
            <w:webHidden/>
          </w:rPr>
          <w:tab/>
        </w:r>
        <w:r w:rsidR="0074254F">
          <w:rPr>
            <w:noProof/>
            <w:webHidden/>
          </w:rPr>
          <w:fldChar w:fldCharType="begin"/>
        </w:r>
        <w:r w:rsidR="0074254F">
          <w:rPr>
            <w:noProof/>
            <w:webHidden/>
          </w:rPr>
          <w:instrText xml:space="preserve"> PAGEREF _Toc536800616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0E2338F5"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617" w:history="1">
        <w:r w:rsidR="0074254F" w:rsidRPr="00CE1BAB">
          <w:rPr>
            <w:rStyle w:val="Lienhypertexte"/>
            <w:noProof/>
          </w:rPr>
          <w:t>Tableau D</w:t>
        </w:r>
        <w:r w:rsidR="0074254F" w:rsidRPr="00CE1BAB">
          <w:rPr>
            <w:rStyle w:val="Lienhypertexte"/>
            <w:noProof/>
          </w:rPr>
          <w:noBreakHyphen/>
          <w:t>1 : Valeurs précise des coefficients d’influence de l’effet Morton calculées pour le rotor court de 430mm</w:t>
        </w:r>
        <w:r w:rsidR="0074254F">
          <w:rPr>
            <w:noProof/>
            <w:webHidden/>
          </w:rPr>
          <w:tab/>
        </w:r>
        <w:r w:rsidR="0074254F">
          <w:rPr>
            <w:noProof/>
            <w:webHidden/>
          </w:rPr>
          <w:fldChar w:fldCharType="begin"/>
        </w:r>
        <w:r w:rsidR="0074254F">
          <w:rPr>
            <w:noProof/>
            <w:webHidden/>
          </w:rPr>
          <w:instrText xml:space="preserve"> PAGEREF _Toc536800617 \h </w:instrText>
        </w:r>
        <w:r w:rsidR="0074254F">
          <w:rPr>
            <w:noProof/>
            <w:webHidden/>
          </w:rPr>
        </w:r>
        <w:r w:rsidR="0074254F">
          <w:rPr>
            <w:noProof/>
            <w:webHidden/>
          </w:rPr>
          <w:fldChar w:fldCharType="separate"/>
        </w:r>
        <w:r w:rsidR="00C20694">
          <w:rPr>
            <w:noProof/>
            <w:webHidden/>
          </w:rPr>
          <w:t>161</w:t>
        </w:r>
        <w:r w:rsidR="0074254F">
          <w:rPr>
            <w:noProof/>
            <w:webHidden/>
          </w:rPr>
          <w:fldChar w:fldCharType="end"/>
        </w:r>
      </w:hyperlink>
    </w:p>
    <w:p w14:paraId="784CC1CD"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618" w:history="1">
        <w:r w:rsidR="0074254F" w:rsidRPr="00CE1BAB">
          <w:rPr>
            <w:rStyle w:val="Lienhypertexte"/>
            <w:noProof/>
          </w:rPr>
          <w:t>Tableau D</w:t>
        </w:r>
        <w:r w:rsidR="0074254F" w:rsidRPr="00CE1BAB">
          <w:rPr>
            <w:rStyle w:val="Lienhypertexte"/>
            <w:noProof/>
          </w:rPr>
          <w:noBreakHyphen/>
          <w:t>2 : Valeurs précise des coefficients d’influence de l’effet Morton calculées pour le rotor long de 700mm</w:t>
        </w:r>
        <w:r w:rsidR="0074254F">
          <w:rPr>
            <w:noProof/>
            <w:webHidden/>
          </w:rPr>
          <w:tab/>
        </w:r>
        <w:r w:rsidR="0074254F">
          <w:rPr>
            <w:noProof/>
            <w:webHidden/>
          </w:rPr>
          <w:fldChar w:fldCharType="begin"/>
        </w:r>
        <w:r w:rsidR="0074254F">
          <w:rPr>
            <w:noProof/>
            <w:webHidden/>
          </w:rPr>
          <w:instrText xml:space="preserve"> PAGEREF _Toc536800618 \h </w:instrText>
        </w:r>
        <w:r w:rsidR="0074254F">
          <w:rPr>
            <w:noProof/>
            <w:webHidden/>
          </w:rPr>
        </w:r>
        <w:r w:rsidR="0074254F">
          <w:rPr>
            <w:noProof/>
            <w:webHidden/>
          </w:rPr>
          <w:fldChar w:fldCharType="separate"/>
        </w:r>
        <w:r w:rsidR="00C20694">
          <w:rPr>
            <w:noProof/>
            <w:webHidden/>
          </w:rPr>
          <w:t>162</w:t>
        </w:r>
        <w:r w:rsidR="0074254F">
          <w:rPr>
            <w:noProof/>
            <w:webHidden/>
          </w:rPr>
          <w:fldChar w:fldCharType="end"/>
        </w:r>
      </w:hyperlink>
    </w:p>
    <w:p w14:paraId="33B3DB85" w14:textId="77777777" w:rsidR="0074254F" w:rsidRDefault="0066514F">
      <w:pPr>
        <w:pStyle w:val="Tabledesillustrations"/>
        <w:tabs>
          <w:tab w:val="right" w:leader="dot" w:pos="9060"/>
        </w:tabs>
        <w:rPr>
          <w:rFonts w:asciiTheme="minorHAnsi" w:eastAsiaTheme="minorEastAsia" w:hAnsiTheme="minorHAnsi" w:cstheme="minorBidi"/>
          <w:noProof/>
          <w:szCs w:val="22"/>
          <w:lang w:eastAsia="zh-CN"/>
        </w:rPr>
      </w:pPr>
      <w:hyperlink w:anchor="_Toc536800619" w:history="1">
        <w:r w:rsidR="0074254F" w:rsidRPr="00CE1BAB">
          <w:rPr>
            <w:rStyle w:val="Lienhypertexte"/>
            <w:noProof/>
          </w:rPr>
          <w:t>Tableau D</w:t>
        </w:r>
        <w:r w:rsidR="0074254F" w:rsidRPr="00CE1BAB">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74254F">
          <w:rPr>
            <w:noProof/>
            <w:webHidden/>
          </w:rPr>
          <w:tab/>
        </w:r>
        <w:r w:rsidR="0074254F">
          <w:rPr>
            <w:noProof/>
            <w:webHidden/>
          </w:rPr>
          <w:fldChar w:fldCharType="begin"/>
        </w:r>
        <w:r w:rsidR="0074254F">
          <w:rPr>
            <w:noProof/>
            <w:webHidden/>
          </w:rPr>
          <w:instrText xml:space="preserve"> PAGEREF _Toc536800619 \h </w:instrText>
        </w:r>
        <w:r w:rsidR="0074254F">
          <w:rPr>
            <w:noProof/>
            <w:webHidden/>
          </w:rPr>
        </w:r>
        <w:r w:rsidR="0074254F">
          <w:rPr>
            <w:noProof/>
            <w:webHidden/>
          </w:rPr>
          <w:fldChar w:fldCharType="separate"/>
        </w:r>
        <w:r w:rsidR="00C20694">
          <w:rPr>
            <w:noProof/>
            <w:webHidden/>
          </w:rPr>
          <w:t>163</w:t>
        </w:r>
        <w:r w:rsidR="0074254F">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3366" w:name="_Toc536800471"/>
      <w:r>
        <w:lastRenderedPageBreak/>
        <w:t>Références</w:t>
      </w:r>
      <w:bookmarkEnd w:id="3366"/>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3367" w:name="_Ref526346265"/>
      <w:bookmarkStart w:id="3368" w:name="_Ref534794244"/>
      <w:bookmarkStart w:id="3369" w:name="_Ref533094789"/>
      <w:bookmarkStart w:id="3370"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3367"/>
    </w:p>
    <w:p w14:paraId="20BD8504" w14:textId="597D1526" w:rsidR="0054208F" w:rsidRDefault="004E03AF" w:rsidP="00E0308D">
      <w:pPr>
        <w:pStyle w:val="Paragraphedeliste"/>
        <w:numPr>
          <w:ilvl w:val="0"/>
          <w:numId w:val="30"/>
        </w:numPr>
        <w:spacing w:line="360" w:lineRule="auto"/>
        <w:jc w:val="both"/>
        <w:rPr>
          <w:lang w:val="en-US"/>
        </w:rPr>
      </w:pPr>
      <w:bookmarkStart w:id="3371"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3368"/>
      <w:bookmarkEnd w:id="3371"/>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3372"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3372"/>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3373"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3373"/>
    </w:p>
    <w:p w14:paraId="22F6FDEE" w14:textId="77777777" w:rsidR="00851955" w:rsidRDefault="00851955" w:rsidP="00E0308D">
      <w:pPr>
        <w:pStyle w:val="Paragraphedeliste"/>
        <w:numPr>
          <w:ilvl w:val="0"/>
          <w:numId w:val="30"/>
        </w:numPr>
        <w:spacing w:line="360" w:lineRule="auto"/>
        <w:jc w:val="both"/>
        <w:rPr>
          <w:lang w:val="en-US"/>
        </w:rPr>
      </w:pPr>
      <w:bookmarkStart w:id="3374" w:name="_Ref534794429"/>
      <w:bookmarkEnd w:id="3369"/>
      <w:r>
        <w:rPr>
          <w:lang w:val="en-US"/>
        </w:rPr>
        <w:t>D</w:t>
      </w:r>
      <w:r w:rsidRPr="004638BF">
        <w:rPr>
          <w:lang w:val="en-US"/>
        </w:rPr>
        <w:t>e Jongh, Frits. (2018). The Synchronous Rotor Instability Phenomenon - Morton Effect - (update 2018).</w:t>
      </w:r>
      <w:bookmarkEnd w:id="3374"/>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375"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3375"/>
    </w:p>
    <w:p w14:paraId="60D06719" w14:textId="347A2917" w:rsidR="00851955" w:rsidRDefault="00BB4BF1" w:rsidP="00E0308D">
      <w:pPr>
        <w:pStyle w:val="Paragraphedeliste"/>
        <w:numPr>
          <w:ilvl w:val="0"/>
          <w:numId w:val="30"/>
        </w:numPr>
        <w:spacing w:line="360" w:lineRule="auto"/>
        <w:jc w:val="both"/>
        <w:rPr>
          <w:lang w:val="en-US"/>
        </w:rPr>
      </w:pPr>
      <w:bookmarkStart w:id="3376"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3376"/>
    </w:p>
    <w:p w14:paraId="3FCE7534" w14:textId="435D680D" w:rsidR="002B0F67" w:rsidRDefault="006400B9" w:rsidP="002B0F67">
      <w:pPr>
        <w:pStyle w:val="Paragraphedeliste"/>
        <w:numPr>
          <w:ilvl w:val="0"/>
          <w:numId w:val="30"/>
        </w:numPr>
        <w:spacing w:line="360" w:lineRule="auto"/>
        <w:jc w:val="both"/>
      </w:pPr>
      <w:bookmarkStart w:id="3377"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3377"/>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378" w:name="_Ref533092212"/>
      <w:bookmarkEnd w:id="3370"/>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3378"/>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379" w:name="_Ref534796769"/>
      <w:r w:rsidRPr="001B73DC">
        <w:rPr>
          <w:rFonts w:asciiTheme="minorHAnsi" w:hAnsiTheme="minorHAnsi"/>
          <w:lang w:val="en-US"/>
        </w:rPr>
        <w:t>Muszynska, A. (2005). Rotordynamics. Boca Raton: CRC Press.</w:t>
      </w:r>
      <w:bookmarkEnd w:id="3379"/>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380"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3380"/>
    </w:p>
    <w:p w14:paraId="63EA66CD" w14:textId="35E86DD1"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381"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66"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3381"/>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3382"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3382"/>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383" w:name="_Ref533093642"/>
      <w:r>
        <w:rPr>
          <w:rFonts w:asciiTheme="minorHAnsi" w:hAnsiTheme="minorHAnsi"/>
          <w:lang w:val="en-US"/>
        </w:rPr>
        <w:lastRenderedPageBreak/>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3383"/>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384" w:name="_Ref534632381"/>
      <w:r>
        <w:rPr>
          <w:rFonts w:asciiTheme="minorHAnsi" w:hAnsiTheme="minorHAnsi"/>
          <w:lang w:val="en-US"/>
        </w:rPr>
        <w:t xml:space="preserve"> </w:t>
      </w:r>
      <w:bookmarkStart w:id="3385"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3384"/>
      <w:bookmarkEnd w:id="3385"/>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386"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3386"/>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3387"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3387"/>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3388" w:name="_Ref533096146"/>
      <w:r>
        <w:rPr>
          <w:rFonts w:asciiTheme="minorHAnsi" w:hAnsiTheme="minorHAnsi"/>
          <w:lang w:val="en-US"/>
        </w:rPr>
        <w:t xml:space="preserve"> </w:t>
      </w:r>
      <w:bookmarkStart w:id="3389"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3388"/>
      <w:bookmarkEnd w:id="3389"/>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3390"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3390"/>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391"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3391"/>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392"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3392"/>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393" w:name="_Ref533096550"/>
      <w:r>
        <w:rPr>
          <w:rFonts w:asciiTheme="minorHAnsi" w:hAnsiTheme="minorHAnsi"/>
          <w:lang w:val="en-US"/>
        </w:rPr>
        <w:t xml:space="preserve"> </w:t>
      </w:r>
      <w:bookmarkStart w:id="3394"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r>
        <w:rPr>
          <w:rFonts w:asciiTheme="minorHAnsi" w:hAnsiTheme="minorHAnsi"/>
          <w:lang w:val="en-US"/>
        </w:rPr>
        <w:t>,</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3393"/>
      <w:bookmarkEnd w:id="3394"/>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395"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3395"/>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396" w:name="_Ref533096918"/>
      <w:r>
        <w:rPr>
          <w:rFonts w:asciiTheme="minorHAnsi" w:hAnsiTheme="minorHAnsi"/>
          <w:lang w:val="en-US"/>
        </w:rPr>
        <w:t xml:space="preserve"> </w:t>
      </w:r>
      <w:bookmarkStart w:id="3397"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3396"/>
      <w:bookmarkEnd w:id="3397"/>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398"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3398"/>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399"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755900" w:rsidRPr="00A22718">
        <w:rPr>
          <w:rFonts w:asciiTheme="minorHAnsi" w:hAnsiTheme="minorHAnsi"/>
          <w:lang w:val="en-US"/>
        </w:rPr>
        <w:t>P.S., “ Orbit Inducced Journal Temperature Variation in Hydrodynamic Bearings,” ASME Journal of Tribology , 121, pp.77-84, 1999</w:t>
      </w:r>
      <w:bookmarkEnd w:id="3399"/>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400"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3400"/>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401" w:name="_Ref534635218"/>
      <w:r>
        <w:rPr>
          <w:rFonts w:asciiTheme="minorHAnsi" w:hAnsiTheme="minorHAnsi"/>
          <w:lang w:val="en-US"/>
        </w:rPr>
        <w:t xml:space="preserve"> </w:t>
      </w:r>
      <w:bookmarkStart w:id="3402"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A. and J. Suh, "Rotordynamic Morton Effect Simulation With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3401"/>
      <w:bookmarkEnd w:id="3402"/>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403"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et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3403"/>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404" w:name="_Ref533115138"/>
      <w:bookmarkStart w:id="3405"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3404"/>
      <w:bookmarkEnd w:id="3405"/>
    </w:p>
    <w:p w14:paraId="5DF0CFC4" w14:textId="49D75779" w:rsidR="006A4449" w:rsidRPr="005F2035" w:rsidRDefault="006A4449" w:rsidP="006A4449">
      <w:pPr>
        <w:pStyle w:val="Paragraphedeliste"/>
        <w:numPr>
          <w:ilvl w:val="0"/>
          <w:numId w:val="30"/>
        </w:numPr>
        <w:spacing w:line="360" w:lineRule="auto"/>
        <w:jc w:val="both"/>
      </w:pPr>
      <w:bookmarkStart w:id="3406"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thermoélastohydrodynamique (TEHD) [En ligne]. </w:t>
      </w:r>
      <w:r w:rsidRPr="005F2035">
        <w:rPr>
          <w:rFonts w:asciiTheme="minorHAnsi" w:hAnsiTheme="minorHAnsi"/>
          <w:lang w:val="en-US"/>
        </w:rPr>
        <w:t>Thèse Génie mécanique. Poitiers : Université de Poitiers, 2016. Disponible sur Internet</w:t>
      </w:r>
      <w:bookmarkEnd w:id="3406"/>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3407" w:name="_Ref528660528"/>
      <w:bookmarkStart w:id="3408" w:name="_Ref534808738"/>
      <w:r>
        <w:rPr>
          <w:lang w:val="en-US"/>
        </w:rPr>
        <w:t xml:space="preserve"> </w:t>
      </w:r>
      <w:r w:rsidR="00610D7E" w:rsidRPr="005F2035">
        <w:rPr>
          <w:lang w:val="en-US"/>
        </w:rPr>
        <w:t xml:space="preserve">Zhang, S.; Hassini, M.-A.; Arghir, M. Accuracy and Grid Convergence of the Numerical Solution of the Energy Equation in Fluid Film Lubrication: Application to the 1D Slider. </w:t>
      </w:r>
      <w:r w:rsidR="00610D7E" w:rsidRPr="0045623E">
        <w:rPr>
          <w:lang w:val="en-US"/>
        </w:rPr>
        <w:t>Lubricants 2018, 6, 95.</w:t>
      </w:r>
      <w:bookmarkEnd w:id="3407"/>
      <w:bookmarkEnd w:id="3408"/>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3409"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3409"/>
    </w:p>
    <w:p w14:paraId="7F03D491" w14:textId="38DB6578" w:rsidR="00AE0E1B" w:rsidRDefault="00AE0E1B" w:rsidP="00AE0E1B">
      <w:pPr>
        <w:pStyle w:val="Paragraphedeliste"/>
        <w:numPr>
          <w:ilvl w:val="0"/>
          <w:numId w:val="30"/>
        </w:numPr>
        <w:spacing w:line="360" w:lineRule="auto"/>
        <w:jc w:val="both"/>
        <w:rPr>
          <w:lang w:val="en-US"/>
        </w:rPr>
      </w:pPr>
      <w:bookmarkStart w:id="3410" w:name="_Ref526263911"/>
      <w:r>
        <w:rPr>
          <w:lang w:val="en-US"/>
        </w:rPr>
        <w:t xml:space="preserve"> </w:t>
      </w:r>
      <w:bookmarkStart w:id="3411" w:name="_Ref536784853"/>
      <w:r w:rsidR="00B31A41">
        <w:rPr>
          <w:lang w:val="en-US"/>
        </w:rPr>
        <w:t xml:space="preserve">Woloszynski,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3410"/>
      <w:bookmarkEnd w:id="3411"/>
    </w:p>
    <w:p w14:paraId="08B4D7ED" w14:textId="009028A4" w:rsidR="00670DF5" w:rsidRDefault="003273AF" w:rsidP="00670DF5">
      <w:pPr>
        <w:pStyle w:val="Paragraphedeliste"/>
        <w:numPr>
          <w:ilvl w:val="0"/>
          <w:numId w:val="30"/>
        </w:numPr>
        <w:spacing w:line="360" w:lineRule="auto"/>
        <w:jc w:val="both"/>
      </w:pPr>
      <w:bookmarkStart w:id="3412" w:name="_Ref525750678"/>
      <w:bookmarkStart w:id="3413"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3412"/>
      <w:bookmarkEnd w:id="3413"/>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3414" w:name="_Ref526330394"/>
      <w:r>
        <w:t xml:space="preserve"> </w:t>
      </w:r>
      <w:r w:rsidR="00AE0E1B" w:rsidRPr="00CD63D5">
        <w:t>Bonneau, D. ; Fatu, A. ; Souchet, D. “Paliers hydrodynamiques1 and 2, équations, modèles numériques isothermes et lubrification mixte”, Lavoisier, Paris, 2011, ISBN 978-2-7462-32990</w:t>
      </w:r>
      <w:bookmarkEnd w:id="3414"/>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3415"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3415"/>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3416"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3416"/>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3417"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3417"/>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3418" w:name="_Ref526269762"/>
      <w:r>
        <w:rPr>
          <w:lang w:val="en-US"/>
        </w:rPr>
        <w:lastRenderedPageBreak/>
        <w:t xml:space="preserve"> </w:t>
      </w:r>
      <w:r w:rsidR="00AE0E1B" w:rsidRPr="00E8692E">
        <w:rPr>
          <w:lang w:val="en-US"/>
        </w:rPr>
        <w:t>Moraru</w:t>
      </w:r>
      <w:r>
        <w:rPr>
          <w:lang w:val="en-US"/>
        </w:rPr>
        <w:t xml:space="preserve">, </w:t>
      </w:r>
      <w:r w:rsidR="00AE0E1B" w:rsidRPr="00E8692E">
        <w:rPr>
          <w:lang w:val="en-US"/>
        </w:rPr>
        <w:t>LE.</w:t>
      </w:r>
      <w:r w:rsidR="009E0CB2">
        <w:rPr>
          <w:lang w:val="en-US"/>
        </w:rPr>
        <w:t>,</w:t>
      </w:r>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3418"/>
    </w:p>
    <w:p w14:paraId="3C9EC656" w14:textId="2ED4FC1E" w:rsidR="00AE0E1B" w:rsidRDefault="00082A93" w:rsidP="00AE0E1B">
      <w:pPr>
        <w:pStyle w:val="Paragraphedeliste"/>
        <w:numPr>
          <w:ilvl w:val="0"/>
          <w:numId w:val="30"/>
        </w:numPr>
        <w:spacing w:line="360" w:lineRule="auto"/>
        <w:jc w:val="both"/>
        <w:rPr>
          <w:lang w:val="en-US"/>
        </w:rPr>
      </w:pPr>
      <w:bookmarkStart w:id="3419"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“Thermogas- and thermohydrodynamic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3419"/>
    </w:p>
    <w:p w14:paraId="5EB8D043" w14:textId="2F7615C1" w:rsidR="0071775C" w:rsidRDefault="00082A93" w:rsidP="0071775C">
      <w:pPr>
        <w:pStyle w:val="Paragraphedeliste"/>
        <w:numPr>
          <w:ilvl w:val="0"/>
          <w:numId w:val="30"/>
        </w:numPr>
        <w:spacing w:line="360" w:lineRule="auto"/>
        <w:rPr>
          <w:lang w:val="en-US"/>
        </w:rPr>
      </w:pPr>
      <w:bookmarkStart w:id="3420"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3420"/>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The Finite Element Method Volume 1 :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3421"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3421"/>
    </w:p>
    <w:p w14:paraId="18A0E002" w14:textId="153A8DB3" w:rsidR="00710DF8" w:rsidRDefault="00710DF8" w:rsidP="00710DF8">
      <w:pPr>
        <w:pStyle w:val="Paragraphedeliste"/>
        <w:numPr>
          <w:ilvl w:val="0"/>
          <w:numId w:val="30"/>
        </w:numPr>
        <w:spacing w:line="360" w:lineRule="auto"/>
        <w:jc w:val="both"/>
        <w:rPr>
          <w:lang w:val="en-US"/>
        </w:rPr>
      </w:pPr>
      <w:bookmarkStart w:id="3422" w:name="_Ref528171614"/>
      <w:r>
        <w:rPr>
          <w:lang w:val="en-US"/>
        </w:rPr>
        <w:t xml:space="preserve"> </w:t>
      </w:r>
      <w:bookmarkStart w:id="3423"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3422"/>
      <w:bookmarkEnd w:id="3423"/>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3424" w:name="_Ref535834134"/>
      <w:r>
        <w:t xml:space="preserve">Code Aster : </w:t>
      </w:r>
      <w:hyperlink r:id="rId167" w:history="1">
        <w:r w:rsidR="00AA6353" w:rsidRPr="001A225B">
          <w:rPr>
            <w:rStyle w:val="Lienhypertexte"/>
          </w:rPr>
          <w:t>https://www.code-aster.org/</w:t>
        </w:r>
      </w:hyperlink>
      <w:r w:rsidR="00AA6353">
        <w:t xml:space="preserve"> </w:t>
      </w:r>
      <w:r>
        <w:rPr>
          <w:b/>
          <w:bCs/>
        </w:rPr>
        <w:t>.</w:t>
      </w:r>
      <w:r>
        <w:t xml:space="preserve"> (en ligne)</w:t>
      </w:r>
      <w:bookmarkEnd w:id="3424"/>
      <w:r>
        <w:t xml:space="preserve"> </w:t>
      </w:r>
    </w:p>
    <w:p w14:paraId="0AA299A1" w14:textId="1AEC690B" w:rsidR="00CA41D6" w:rsidRDefault="00CA41D6" w:rsidP="00CA41D6">
      <w:pPr>
        <w:pStyle w:val="Paragraphedeliste"/>
        <w:numPr>
          <w:ilvl w:val="0"/>
          <w:numId w:val="30"/>
        </w:numPr>
        <w:spacing w:line="360" w:lineRule="auto"/>
        <w:jc w:val="both"/>
      </w:pPr>
      <w:bookmarkStart w:id="3425" w:name="_Ref528232242"/>
      <w:r>
        <w:t xml:space="preserve"> </w:t>
      </w:r>
      <w:r w:rsidRPr="00034058">
        <w:t>CodeAster</w:t>
      </w:r>
      <w:r>
        <w:t xml:space="preserve">© Référence </w:t>
      </w:r>
      <w:r w:rsidRPr="00034058">
        <w:t>R5.02.01</w:t>
      </w:r>
      <w:r>
        <w:t xml:space="preserve">, </w:t>
      </w:r>
      <w:r w:rsidRPr="00034058">
        <w:t>“Algorithme de thermique linéaire transitoire”</w:t>
      </w:r>
      <w:bookmarkEnd w:id="3425"/>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3426"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3426"/>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3427" w:name="_Ref528255279"/>
      <w:r w:rsidR="00902415">
        <w:t>CodeAster© Référence R</w:t>
      </w:r>
      <w:r w:rsidR="00902415" w:rsidRPr="00866FE3">
        <w:t>3.03.08</w:t>
      </w:r>
      <w:r w:rsidR="00902415">
        <w:t>, "</w:t>
      </w:r>
      <w:r w:rsidR="00902415" w:rsidRPr="00866FE3">
        <w:t>Relations cinématiques linéaires de type RBE3</w:t>
      </w:r>
      <w:r w:rsidR="00902415">
        <w:t>"</w:t>
      </w:r>
      <w:bookmarkEnd w:id="3427"/>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3428" w:name="_Ref536202174"/>
      <w:r w:rsidRPr="009C2470">
        <w:rPr>
          <w:rFonts w:asciiTheme="minorHAnsi" w:hAnsiTheme="minorHAnsi"/>
        </w:rPr>
        <w:t>ARGHIR, M</w:t>
      </w:r>
      <w:r>
        <w:rPr>
          <w:rFonts w:asciiTheme="minorHAnsi" w:hAnsiTheme="minorHAnsi"/>
        </w:rPr>
        <w:t xml:space="preserve"> et al.,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3428"/>
    </w:p>
    <w:p w14:paraId="7FEDAB21" w14:textId="64C8E20E" w:rsidR="00EA38FB" w:rsidRDefault="009246F4" w:rsidP="00EA38FB">
      <w:pPr>
        <w:pStyle w:val="Paragraphedeliste"/>
        <w:numPr>
          <w:ilvl w:val="0"/>
          <w:numId w:val="30"/>
        </w:numPr>
        <w:spacing w:line="360" w:lineRule="auto"/>
        <w:jc w:val="both"/>
        <w:rPr>
          <w:lang w:val="en-US"/>
        </w:rPr>
      </w:pPr>
      <w:bookmarkStart w:id="3429" w:name="_Ref526357534"/>
      <w:r w:rsidRPr="0074254F">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3429"/>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3430" w:name="_Ref536743833"/>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3430"/>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3431"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3431"/>
    </w:p>
    <w:p w14:paraId="29EB4C45" w14:textId="57A95720" w:rsidR="008C2975" w:rsidRDefault="008C2975" w:rsidP="008C2975">
      <w:pPr>
        <w:pStyle w:val="Paragraphedeliste"/>
        <w:numPr>
          <w:ilvl w:val="0"/>
          <w:numId w:val="30"/>
        </w:numPr>
        <w:spacing w:line="360" w:lineRule="auto"/>
        <w:jc w:val="both"/>
      </w:pPr>
      <w:bookmarkStart w:id="3432"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3432"/>
      <w:r w:rsidR="00DC2BBA">
        <w:t>, 2014.</w:t>
      </w:r>
    </w:p>
    <w:p w14:paraId="1CC4E0D4" w14:textId="48799DE0" w:rsidR="001F35A2" w:rsidRDefault="001F35A2" w:rsidP="001F35A2">
      <w:pPr>
        <w:pStyle w:val="Paragraphedeliste"/>
        <w:numPr>
          <w:ilvl w:val="0"/>
          <w:numId w:val="30"/>
        </w:numPr>
        <w:spacing w:line="360" w:lineRule="auto"/>
        <w:jc w:val="both"/>
        <w:rPr>
          <w:lang w:val="en-US"/>
        </w:rPr>
      </w:pPr>
      <w:r w:rsidRPr="00A77D63">
        <w:rPr>
          <w:rFonts w:asciiTheme="minorHAnsi" w:hAnsiTheme="minorHAnsi"/>
        </w:rPr>
        <w:t xml:space="preserve"> </w:t>
      </w:r>
      <w:bookmarkStart w:id="3433"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3433"/>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3434" w:name="_Ref536608425"/>
      <w:r>
        <w:rPr>
          <w:lang w:val="en-US"/>
        </w:rPr>
        <w:t>Dara W. Childs, “</w:t>
      </w:r>
      <w:r w:rsidRPr="00E17D7D">
        <w:rPr>
          <w:lang w:val="en-US"/>
        </w:rPr>
        <w:t>Turbomachinery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3434"/>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435" w:name="_Ref535591785"/>
      <w:r>
        <w:rPr>
          <w:lang w:val="en-US"/>
        </w:rPr>
        <w:lastRenderedPageBreak/>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3435"/>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3436"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3436"/>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437" w:name="_Ref536203475"/>
      <w:r w:rsidR="00821DD8">
        <w:rPr>
          <w:rFonts w:asciiTheme="minorHAnsi" w:hAnsiTheme="minorHAnsi"/>
          <w:lang w:val="en-US"/>
        </w:rPr>
        <w:t>Berot, F.; Dourlens,</w:t>
      </w:r>
      <w:r w:rsidR="00CC03EA">
        <w:rPr>
          <w:rFonts w:asciiTheme="minorHAnsi" w:hAnsiTheme="minorHAnsi"/>
          <w:lang w:val="en-US"/>
        </w:rPr>
        <w:t xml:space="preserve">H.,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r w:rsidR="00DD2821" w:rsidRPr="00814582">
        <w:rPr>
          <w:rFonts w:asciiTheme="minorHAnsi" w:hAnsiTheme="minorHAnsi"/>
          <w:lang w:val="en-US"/>
        </w:rPr>
        <w:t>General</w:t>
      </w:r>
      <w:r w:rsidRPr="00814582">
        <w:rPr>
          <w:rFonts w:asciiTheme="minorHAnsi" w:hAnsiTheme="minorHAnsi"/>
          <w:lang w:val="en-US"/>
        </w:rPr>
        <w:t xml:space="preserve"> :V004T03A022. doi:10.1115/99-GT-202</w:t>
      </w:r>
      <w:bookmarkEnd w:id="3437"/>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vol.136(3),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3438"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3438"/>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33EEF822" w14:textId="5CA72C61" w:rsidR="00CC78E2" w:rsidRDefault="00CC78E2">
      <w:pPr>
        <w:overflowPunct/>
        <w:autoSpaceDE/>
        <w:autoSpaceDN/>
        <w:adjustRightInd/>
        <w:spacing w:after="160" w:line="259" w:lineRule="auto"/>
        <w:jc w:val="left"/>
        <w:textAlignment w:val="auto"/>
        <w:rPr>
          <w:lang w:val="en-US"/>
        </w:rPr>
      </w:pPr>
      <w:r>
        <w:rPr>
          <w:lang w:val="en-US"/>
        </w:rPr>
        <w:br w:type="page"/>
      </w:r>
    </w:p>
    <w:p w14:paraId="02B77C59" w14:textId="77777777" w:rsidR="00CC78E2" w:rsidRPr="00A22761" w:rsidRDefault="00CC78E2" w:rsidP="00CC78E2">
      <w:pPr>
        <w:pStyle w:val="Titre1"/>
        <w:numPr>
          <w:ilvl w:val="0"/>
          <w:numId w:val="0"/>
        </w:numPr>
        <w:ind w:left="567" w:hanging="567"/>
      </w:pPr>
      <w:bookmarkStart w:id="3439" w:name="_Toc536800472"/>
      <w:r w:rsidRPr="0065054C">
        <w:lastRenderedPageBreak/>
        <w:t>Résumé</w:t>
      </w:r>
      <w:bookmarkEnd w:id="3439"/>
    </w:p>
    <w:p w14:paraId="542A14AF"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 (turbines à vapeurs, turbocompresseurs et autres turbomachines),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 vibratoire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si les conditions sont favorables, le comportement dynamique du rotor devient instable et l’instabilité de la vibration synchrone, autrement dit l’effet Morton, pourrait se produire. </w:t>
      </w:r>
    </w:p>
    <w:p w14:paraId="6D6859D0"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mieux comprendre et analyser les conditions du déclenchement de ce scénario destructif,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multiphysique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Pprime.</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3440" w:name="_Toc536800473"/>
      <w:r w:rsidRPr="00214956">
        <w:rPr>
          <w:rFonts w:eastAsiaTheme="majorEastAsia"/>
          <w:lang w:val="en-US"/>
        </w:rPr>
        <w:t>Abstract</w:t>
      </w:r>
      <w:bookmarkEnd w:id="3440"/>
      <w:r w:rsidRPr="00214956">
        <w:rPr>
          <w:rFonts w:eastAsiaTheme="majorEastAsia"/>
          <w:lang w:val="en-US"/>
        </w:rPr>
        <w:t> </w:t>
      </w:r>
    </w:p>
    <w:p w14:paraId="1E29ADA1"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In the field of rotating machines (steam turbines, turbochargers and other turbomachines),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thermomechanical model of the rotor and the model of rotor dynamics. This multi-physics coupling is not simple because of the different time scales of the thermomechanical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Pprime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031" w:author="KUCZKOWIAK Antoine" w:date="2019-03-12T10:43:00Z" w:initials="KA">
    <w:p w14:paraId="0027AFEC" w14:textId="1AFF16B3" w:rsidR="0066514F" w:rsidRDefault="0066514F">
      <w:pPr>
        <w:pStyle w:val="Commentaire"/>
      </w:pPr>
      <w:r>
        <w:rPr>
          <w:rStyle w:val="Marquedecommentaire"/>
        </w:rPr>
        <w:annotationRef/>
      </w:r>
      <w:r>
        <w:t>Tu peux détailler ce que veut dire RBE (Rigid Body Element)</w:t>
      </w:r>
    </w:p>
  </w:comment>
  <w:comment w:id="2032" w:author="KUCZKOWIAK Antoine" w:date="2019-03-12T10:42:00Z" w:initials="KA">
    <w:p w14:paraId="622FF68A" w14:textId="782DEA35" w:rsidR="0066514F" w:rsidRDefault="0066514F">
      <w:pPr>
        <w:pStyle w:val="Commentaire"/>
      </w:pPr>
      <w:r>
        <w:rPr>
          <w:rStyle w:val="Marquedecommentaire"/>
        </w:rPr>
        <w:annotationRef/>
      </w:r>
      <w:r>
        <w:t>Plus de copyright ici </w:t>
      </w:r>
      <w:r>
        <w:sym w:font="Wingdings" w:char="F04A"/>
      </w:r>
      <w:r>
        <w:t> ? Il faut homogénéiser, et nommer aster plutôt Code_Aster</w:t>
      </w:r>
    </w:p>
  </w:comment>
  <w:comment w:id="2054" w:author="KUCZKOWIAK Antoine" w:date="2019-03-12T11:51:00Z" w:initials="KA">
    <w:p w14:paraId="346B8D1D" w14:textId="77777777" w:rsidR="0066514F" w:rsidRDefault="0066514F">
      <w:pPr>
        <w:pStyle w:val="Commentaire"/>
      </w:pPr>
      <w:r>
        <w:rPr>
          <w:rStyle w:val="Marquedecommentaire"/>
        </w:rPr>
        <w:annotationRef/>
      </w:r>
      <w:r>
        <w:t>Je propose plutôt.</w:t>
      </w:r>
    </w:p>
    <w:p w14:paraId="2B0C0817" w14:textId="77777777" w:rsidR="0066514F" w:rsidRDefault="0066514F">
      <w:pPr>
        <w:pStyle w:val="Commentaire"/>
      </w:pPr>
    </w:p>
    <w:p w14:paraId="3044CF16" w14:textId="7CFF093E" w:rsidR="0066514F" w:rsidRDefault="0066514F">
      <w:pPr>
        <w:pStyle w:val="Commentaire"/>
      </w:pPr>
      <w:r>
        <w:t>Le rotor est considéré comme flexible lorsque sa vitesse est supérieure à au moins une de ses vitesses critiques. Dans ce cas, il est alors nécessaire de considérer un modèle discret constitué de n degrés de libertés. Cette discrétisation spatiale est réalisée à l’aide de la méthode des éléments-finis, largement décrite dans les ouvrages</w:t>
      </w:r>
    </w:p>
  </w:comment>
  <w:comment w:id="2056" w:author="KUCZKOWIAK Antoine" w:date="2019-03-12T11:55:00Z" w:initials="KA">
    <w:p w14:paraId="06510DD1" w14:textId="2DDEFB41" w:rsidR="0066514F" w:rsidRDefault="0066514F">
      <w:pPr>
        <w:pStyle w:val="Commentaire"/>
      </w:pPr>
      <w:r>
        <w:rPr>
          <w:rStyle w:val="Marquedecommentaire"/>
        </w:rPr>
        <w:annotationRef/>
      </w:r>
      <w:r>
        <w:t>T’es sûr de ça ? Il n’y a pas de nœuds aux paliers ? Si c’est dans Code_Aster, les CLs (ddls de lagrange) sont inclus dans les matrices, ce qui conduit à des tailles de matrices plus importantes.</w:t>
      </w:r>
    </w:p>
  </w:comment>
  <w:comment w:id="2058" w:author="KUCZKOWIAK Antoine" w:date="2019-03-12T11:59:00Z" w:initials="KA">
    <w:p w14:paraId="1DE6762F" w14:textId="162BB9A6" w:rsidR="0066514F" w:rsidRDefault="0066514F">
      <w:pPr>
        <w:pStyle w:val="Commentaire"/>
      </w:pPr>
      <w:r>
        <w:rPr>
          <w:rStyle w:val="Marquedecommentaire"/>
        </w:rPr>
        <w:annotationRef/>
      </w:r>
      <w:r>
        <w:t>Tu peux mettre le lien peut être.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27AFEC" w15:done="0"/>
  <w15:commentEx w15:paraId="622FF68A" w15:done="0"/>
  <w15:commentEx w15:paraId="3044CF16" w15:done="0"/>
  <w15:commentEx w15:paraId="06510DD1" w15:done="0"/>
  <w15:commentEx w15:paraId="1DE6762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0B7B9C" w14:textId="77777777" w:rsidR="0066514F" w:rsidRDefault="0066514F" w:rsidP="00263793">
      <w:r>
        <w:separator/>
      </w:r>
    </w:p>
  </w:endnote>
  <w:endnote w:type="continuationSeparator" w:id="0">
    <w:p w14:paraId="150F5972" w14:textId="77777777" w:rsidR="0066514F" w:rsidRDefault="0066514F"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5157"/>
      <w:docPartObj>
        <w:docPartGallery w:val="Page Numbers (Bottom of Page)"/>
        <w:docPartUnique/>
      </w:docPartObj>
    </w:sdtPr>
    <w:sdtContent>
      <w:p w14:paraId="6E0720FC" w14:textId="0AB93A9A" w:rsidR="0066514F" w:rsidRDefault="0066514F">
        <w:pPr>
          <w:pStyle w:val="Pieddepage"/>
        </w:pPr>
        <w:r>
          <w:fldChar w:fldCharType="begin"/>
        </w:r>
        <w:r>
          <w:instrText>PAGE   \* MERGEFORMAT</w:instrText>
        </w:r>
        <w:r>
          <w:fldChar w:fldCharType="separate"/>
        </w:r>
        <w:r w:rsidR="005D5560">
          <w:rPr>
            <w:noProof/>
          </w:rPr>
          <w:t>90</w:t>
        </w:r>
        <w:r>
          <w:fldChar w:fldCharType="end"/>
        </w:r>
      </w:p>
    </w:sdtContent>
  </w:sdt>
  <w:p w14:paraId="745B396C" w14:textId="77777777" w:rsidR="0066514F" w:rsidRDefault="0066514F">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88221"/>
      <w:docPartObj>
        <w:docPartGallery w:val="Page Numbers (Bottom of Page)"/>
        <w:docPartUnique/>
      </w:docPartObj>
    </w:sdtPr>
    <w:sdtContent>
      <w:p w14:paraId="439ADBD1" w14:textId="565B3D2F" w:rsidR="0066514F" w:rsidRDefault="0066514F">
        <w:pPr>
          <w:pStyle w:val="Pieddepage"/>
          <w:jc w:val="right"/>
        </w:pPr>
        <w:r>
          <w:fldChar w:fldCharType="begin"/>
        </w:r>
        <w:r>
          <w:instrText>PAGE   \* MERGEFORMAT</w:instrText>
        </w:r>
        <w:r>
          <w:fldChar w:fldCharType="separate"/>
        </w:r>
        <w:r w:rsidR="001014EE">
          <w:rPr>
            <w:noProof/>
          </w:rPr>
          <w:t>99</w:t>
        </w:r>
        <w:r>
          <w:fldChar w:fldCharType="end"/>
        </w:r>
      </w:p>
    </w:sdtContent>
  </w:sdt>
  <w:p w14:paraId="6F7FB6C7" w14:textId="77777777" w:rsidR="0066514F" w:rsidRDefault="0066514F">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69FC2" w14:textId="1AC20BBF" w:rsidR="0066514F" w:rsidRDefault="0066514F">
    <w:pPr>
      <w:pStyle w:val="Pieddepage"/>
      <w:jc w:val="right"/>
    </w:pPr>
  </w:p>
  <w:p w14:paraId="7600F2DC" w14:textId="77777777" w:rsidR="0066514F" w:rsidRDefault="0066514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DDBD31" w14:textId="77777777" w:rsidR="0066514F" w:rsidRDefault="0066514F" w:rsidP="00263793">
      <w:r>
        <w:separator/>
      </w:r>
    </w:p>
  </w:footnote>
  <w:footnote w:type="continuationSeparator" w:id="0">
    <w:p w14:paraId="15A531C0" w14:textId="77777777" w:rsidR="0066514F" w:rsidRDefault="0066514F" w:rsidP="00263793">
      <w:r>
        <w:continuationSeparator/>
      </w:r>
    </w:p>
  </w:footnote>
  <w:footnote w:id="1">
    <w:p w14:paraId="4E1F30BE" w14:textId="2BD13CF5" w:rsidR="0066514F" w:rsidRDefault="0066514F">
      <w:pPr>
        <w:pStyle w:val="Notedebasdepage"/>
      </w:pPr>
      <w:r>
        <w:rPr>
          <w:rStyle w:val="Appelnotedebasdep"/>
        </w:rPr>
        <w:footnoteRef/>
      </w:r>
      <w:r>
        <w:t xml:space="preserve"> La conception du banc et les réalisations des essais</w:t>
      </w:r>
      <w:ins w:id="261" w:author="HASSINI Mohamed-amine" w:date="2019-03-11T14:21:00Z">
        <w:r>
          <w:t xml:space="preserve"> font partie </w:t>
        </w:r>
      </w:ins>
      <w:del w:id="262" w:author="HASSINI Mohamed-amine" w:date="2019-03-11T14:21:00Z">
        <w:r w:rsidDel="001458F9">
          <w:delText xml:space="preserve"> sont l</w:delText>
        </w:r>
      </w:del>
      <w:ins w:id="263" w:author="HASSINI Mohamed-amine" w:date="2019-03-11T14:21:00Z">
        <w:r>
          <w:t>d</w:t>
        </w:r>
      </w:ins>
      <w:r>
        <w:t xml:space="preserve">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66514F" w:rsidRDefault="0066514F"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09C1854F" w14:textId="5EF9BCD6" w:rsidR="0066514F" w:rsidRDefault="0066514F">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6E3BD1F6" w14:textId="2BFCE57C" w:rsidR="0066514F" w:rsidRPr="00AC3448" w:rsidRDefault="0066514F" w:rsidP="00AC3448">
      <w:pPr>
        <w:pStyle w:val="Notedebasdepage"/>
      </w:pPr>
      <w:r>
        <w:rPr>
          <w:rStyle w:val="Appelnotedebasdep"/>
        </w:rPr>
        <w:footnoteRef/>
      </w:r>
      <w:r>
        <w:t xml:space="preserve"> </w:t>
      </w:r>
      <w:r w:rsidRPr="00AC3448">
        <w:t>Elrod</w:t>
      </w:r>
      <w:r>
        <w:t xml:space="preserve">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Pr>
          <w:b/>
        </w:rPr>
        <w:t>[40]</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Pr>
          <w:b/>
        </w:rPr>
        <w:t>[42]</w:t>
      </w:r>
      <w:r w:rsidRPr="007D0E3C">
        <w:rPr>
          <w:b/>
        </w:rPr>
        <w:fldChar w:fldCharType="end"/>
      </w:r>
      <w:r>
        <w:t xml:space="preserve"> </w:t>
      </w:r>
      <w:r w:rsidRPr="00AC3448">
        <w:t>ont calculé ces coefficients en utilisant soit la méthode de Galerkin, soit par collocation aux points de Lobatto. Ils ont trouvé que la méthode de colocation aux points de Lobatto est plus précise.</w:t>
      </w:r>
    </w:p>
  </w:footnote>
  <w:footnote w:id="5">
    <w:p w14:paraId="500EC087" w14:textId="14FCAC71" w:rsidR="0066514F" w:rsidRDefault="0066514F">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5C87A4D1" w14:textId="09C6E011" w:rsidR="0066514F" w:rsidRDefault="0066514F">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pourraient conduire à d</w:t>
      </w:r>
      <w:r w:rsidRPr="00AF59DA">
        <w:t>es élévations de température dues aux déformations ne sont pas considérés.</w:t>
      </w:r>
    </w:p>
  </w:footnote>
  <w:footnote w:id="7">
    <w:p w14:paraId="305EA22A" w14:textId="6CECAB73" w:rsidR="0066514F" w:rsidRDefault="0066514F" w:rsidP="008F23B1">
      <w:pPr>
        <w:spacing w:line="360" w:lineRule="auto"/>
      </w:pPr>
      <w:r>
        <w:rPr>
          <w:rStyle w:val="Appelnotedebasdep"/>
        </w:rPr>
        <w:footnoteRef/>
      </w:r>
      <w:r>
        <w:t xml:space="preserve"> Les vitesses au niveau des paliers s’écrivent d’une manière similaire en décrivant l’équation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8">
    <w:p w14:paraId="4027867B" w14:textId="77777777" w:rsidR="0066514F" w:rsidRDefault="0066514F"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7F202B00" w14:textId="4F5C80A1" w:rsidR="0066514F" w:rsidRDefault="0066514F"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797A8FEF" w14:textId="01D8E561" w:rsidR="0066514F" w:rsidRDefault="0066514F" w:rsidP="00425FC2">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 en Annexe 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9082475"/>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9"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73D3C3B"/>
    <w:multiLevelType w:val="multilevel"/>
    <w:tmpl w:val="3F9E1E4E"/>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4"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9"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4"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6" w15:restartNumberingAfterBreak="0">
    <w:nsid w:val="768F1355"/>
    <w:multiLevelType w:val="multilevel"/>
    <w:tmpl w:val="8D12562E"/>
    <w:lvl w:ilvl="0">
      <w:start w:val="1"/>
      <w:numFmt w:val="decimal"/>
      <w:lvlText w:val="Eq.C.%1"/>
      <w:lvlJc w:val="left"/>
      <w:pPr>
        <w:ind w:left="1080" w:hanging="360"/>
      </w:pPr>
      <w:rPr>
        <w:rFonts w:ascii="Times New Roman" w:hAnsi="Times New Roman" w:cs="Times New Roman" w:hint="default"/>
        <w:b/>
        <w:i/>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7"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7D741A91"/>
    <w:multiLevelType w:val="hybridMultilevel"/>
    <w:tmpl w:val="EF8A08E6"/>
    <w:lvl w:ilvl="0" w:tplc="61F8C180">
      <w:numFmt w:val="bullet"/>
      <w:lvlText w:val="-"/>
      <w:lvlJc w:val="left"/>
      <w:pPr>
        <w:ind w:left="1069" w:hanging="360"/>
      </w:pPr>
      <w:rPr>
        <w:rFonts w:ascii="Calibri" w:eastAsia="Times New Roman" w:hAnsi="Calibri" w:cs="Times New Roman"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9"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9"/>
  </w:num>
  <w:num w:numId="3">
    <w:abstractNumId w:val="12"/>
  </w:num>
  <w:num w:numId="4">
    <w:abstractNumId w:val="26"/>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3"/>
  </w:num>
  <w:num w:numId="9">
    <w:abstractNumId w:val="32"/>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trike w:val="0"/>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7"/>
  </w:num>
  <w:num w:numId="17">
    <w:abstractNumId w:val="31"/>
  </w:num>
  <w:num w:numId="18">
    <w:abstractNumId w:val="21"/>
  </w:num>
  <w:num w:numId="19">
    <w:abstractNumId w:val="30"/>
  </w:num>
  <w:num w:numId="2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9"/>
  </w:num>
  <w:num w:numId="22">
    <w:abstractNumId w:val="34"/>
  </w:num>
  <w:num w:numId="23">
    <w:abstractNumId w:val="8"/>
  </w:num>
  <w:num w:numId="24">
    <w:abstractNumId w:val="37"/>
  </w:num>
  <w:num w:numId="25">
    <w:abstractNumId w:val="14"/>
  </w:num>
  <w:num w:numId="26">
    <w:abstractNumId w:val="24"/>
  </w:num>
  <w:num w:numId="27">
    <w:abstractNumId w:val="7"/>
  </w:num>
  <w:num w:numId="28">
    <w:abstractNumId w:val="5"/>
  </w:num>
  <w:num w:numId="29">
    <w:abstractNumId w:val="6"/>
  </w:num>
  <w:num w:numId="30">
    <w:abstractNumId w:val="10"/>
  </w:num>
  <w:num w:numId="31">
    <w:abstractNumId w:val="25"/>
  </w:num>
  <w:num w:numId="32">
    <w:abstractNumId w:val="35"/>
  </w:num>
  <w:num w:numId="33">
    <w:abstractNumId w:val="17"/>
  </w:num>
  <w:num w:numId="34">
    <w:abstractNumId w:val="29"/>
  </w:num>
  <w:num w:numId="35">
    <w:abstractNumId w:val="9"/>
  </w:num>
  <w:num w:numId="36">
    <w:abstractNumId w:val="4"/>
  </w:num>
  <w:num w:numId="37">
    <w:abstractNumId w:val="13"/>
  </w:num>
  <w:num w:numId="38">
    <w:abstractNumId w:val="23"/>
  </w:num>
  <w:num w:numId="39">
    <w:abstractNumId w:val="18"/>
  </w:num>
  <w:num w:numId="40">
    <w:abstractNumId w:val="22"/>
  </w:num>
  <w:num w:numId="41">
    <w:abstractNumId w:val="20"/>
  </w:num>
  <w:num w:numId="42">
    <w:abstractNumId w:val="16"/>
  </w:num>
  <w:num w:numId="43">
    <w:abstractNumId w:val="36"/>
  </w:num>
  <w:num w:numId="44">
    <w:abstractNumId w:val="38"/>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NI Mohamed-amine">
    <w15:presenceInfo w15:providerId="AD" w15:userId="S-1-5-21-2415383333-406384120-3540199839-513244"/>
  </w15:person>
  <w15:person w15:author="KUCZKOWIAK Antoine">
    <w15:presenceInfo w15:providerId="AD" w15:userId="S-1-5-21-2415383333-406384120-3540199839-6229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708"/>
  <w:hyphenationZone w:val="425"/>
  <w:evenAndOddHeaders/>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3B2"/>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089"/>
    <w:rsid w:val="00017237"/>
    <w:rsid w:val="0001732A"/>
    <w:rsid w:val="0001739F"/>
    <w:rsid w:val="00017551"/>
    <w:rsid w:val="00017569"/>
    <w:rsid w:val="00017E8A"/>
    <w:rsid w:val="00020721"/>
    <w:rsid w:val="000209EE"/>
    <w:rsid w:val="00020FD8"/>
    <w:rsid w:val="00021A17"/>
    <w:rsid w:val="00021CBE"/>
    <w:rsid w:val="00021E4F"/>
    <w:rsid w:val="0002241C"/>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5F22"/>
    <w:rsid w:val="000363C5"/>
    <w:rsid w:val="000368E2"/>
    <w:rsid w:val="00036915"/>
    <w:rsid w:val="00036D81"/>
    <w:rsid w:val="00037082"/>
    <w:rsid w:val="000370E4"/>
    <w:rsid w:val="00037485"/>
    <w:rsid w:val="000403E3"/>
    <w:rsid w:val="00040697"/>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5A6"/>
    <w:rsid w:val="00054D9A"/>
    <w:rsid w:val="000559DF"/>
    <w:rsid w:val="00055A51"/>
    <w:rsid w:val="00055C12"/>
    <w:rsid w:val="00055FC0"/>
    <w:rsid w:val="00056548"/>
    <w:rsid w:val="00056882"/>
    <w:rsid w:val="00056DC7"/>
    <w:rsid w:val="00056E21"/>
    <w:rsid w:val="00057BF4"/>
    <w:rsid w:val="00057CA6"/>
    <w:rsid w:val="00060379"/>
    <w:rsid w:val="00060628"/>
    <w:rsid w:val="000606C5"/>
    <w:rsid w:val="00060E67"/>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4EFF"/>
    <w:rsid w:val="00064FDD"/>
    <w:rsid w:val="00065378"/>
    <w:rsid w:val="000656DB"/>
    <w:rsid w:val="000659AB"/>
    <w:rsid w:val="00065A30"/>
    <w:rsid w:val="0006610D"/>
    <w:rsid w:val="00066819"/>
    <w:rsid w:val="0006681E"/>
    <w:rsid w:val="00066ED1"/>
    <w:rsid w:val="00067109"/>
    <w:rsid w:val="00067510"/>
    <w:rsid w:val="00067A2B"/>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1D6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490"/>
    <w:rsid w:val="000B6503"/>
    <w:rsid w:val="000B68E5"/>
    <w:rsid w:val="000B6F5D"/>
    <w:rsid w:val="000B71F8"/>
    <w:rsid w:val="000B7271"/>
    <w:rsid w:val="000B734D"/>
    <w:rsid w:val="000B73E3"/>
    <w:rsid w:val="000B7FD1"/>
    <w:rsid w:val="000C09A9"/>
    <w:rsid w:val="000C09CC"/>
    <w:rsid w:val="000C0AE1"/>
    <w:rsid w:val="000C0E5A"/>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23A"/>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6CE"/>
    <w:rsid w:val="000E7C11"/>
    <w:rsid w:val="000E7CA2"/>
    <w:rsid w:val="000F0196"/>
    <w:rsid w:val="000F0E16"/>
    <w:rsid w:val="000F198D"/>
    <w:rsid w:val="000F1A64"/>
    <w:rsid w:val="000F20E6"/>
    <w:rsid w:val="000F24F1"/>
    <w:rsid w:val="000F4CE0"/>
    <w:rsid w:val="000F5306"/>
    <w:rsid w:val="000F5356"/>
    <w:rsid w:val="000F5787"/>
    <w:rsid w:val="000F595F"/>
    <w:rsid w:val="000F5AF5"/>
    <w:rsid w:val="000F64ED"/>
    <w:rsid w:val="000F672C"/>
    <w:rsid w:val="000F674F"/>
    <w:rsid w:val="000F68F9"/>
    <w:rsid w:val="000F6954"/>
    <w:rsid w:val="000F6C8D"/>
    <w:rsid w:val="000F715D"/>
    <w:rsid w:val="000F7199"/>
    <w:rsid w:val="000F7453"/>
    <w:rsid w:val="000F7850"/>
    <w:rsid w:val="000F7EBA"/>
    <w:rsid w:val="001003AE"/>
    <w:rsid w:val="001004DF"/>
    <w:rsid w:val="001005A9"/>
    <w:rsid w:val="00100655"/>
    <w:rsid w:val="00100935"/>
    <w:rsid w:val="001014EE"/>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BBB"/>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394F"/>
    <w:rsid w:val="001341B2"/>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6E0"/>
    <w:rsid w:val="00143E8F"/>
    <w:rsid w:val="001444DE"/>
    <w:rsid w:val="00144626"/>
    <w:rsid w:val="001446CC"/>
    <w:rsid w:val="0014536F"/>
    <w:rsid w:val="001458F9"/>
    <w:rsid w:val="001468A5"/>
    <w:rsid w:val="00146E99"/>
    <w:rsid w:val="00146EC2"/>
    <w:rsid w:val="001475A8"/>
    <w:rsid w:val="001479B1"/>
    <w:rsid w:val="00147B79"/>
    <w:rsid w:val="00147E28"/>
    <w:rsid w:val="00150959"/>
    <w:rsid w:val="0015099E"/>
    <w:rsid w:val="001509A4"/>
    <w:rsid w:val="00150BEE"/>
    <w:rsid w:val="00150EFB"/>
    <w:rsid w:val="0015161B"/>
    <w:rsid w:val="00151B4E"/>
    <w:rsid w:val="0015211E"/>
    <w:rsid w:val="00152564"/>
    <w:rsid w:val="001525C3"/>
    <w:rsid w:val="00152615"/>
    <w:rsid w:val="00152A80"/>
    <w:rsid w:val="00152BC4"/>
    <w:rsid w:val="001530A1"/>
    <w:rsid w:val="0015314D"/>
    <w:rsid w:val="001535F9"/>
    <w:rsid w:val="001540C1"/>
    <w:rsid w:val="0015444F"/>
    <w:rsid w:val="0015482E"/>
    <w:rsid w:val="00155306"/>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1F0E"/>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862"/>
    <w:rsid w:val="00167E15"/>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4B9"/>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48E"/>
    <w:rsid w:val="00183DA8"/>
    <w:rsid w:val="00184E11"/>
    <w:rsid w:val="001856FA"/>
    <w:rsid w:val="001863A9"/>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119"/>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92C"/>
    <w:rsid w:val="001E2B16"/>
    <w:rsid w:val="001E2CA5"/>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0AFC"/>
    <w:rsid w:val="001F1018"/>
    <w:rsid w:val="001F1087"/>
    <w:rsid w:val="001F11E3"/>
    <w:rsid w:val="001F2D49"/>
    <w:rsid w:val="001F2E20"/>
    <w:rsid w:val="001F302A"/>
    <w:rsid w:val="001F3431"/>
    <w:rsid w:val="001F34E3"/>
    <w:rsid w:val="001F35A2"/>
    <w:rsid w:val="001F35E8"/>
    <w:rsid w:val="001F39D5"/>
    <w:rsid w:val="001F4410"/>
    <w:rsid w:val="001F521E"/>
    <w:rsid w:val="001F53C9"/>
    <w:rsid w:val="001F582E"/>
    <w:rsid w:val="001F5865"/>
    <w:rsid w:val="001F5D6B"/>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4AA"/>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0CB"/>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6D63"/>
    <w:rsid w:val="00227064"/>
    <w:rsid w:val="002272E7"/>
    <w:rsid w:val="00227538"/>
    <w:rsid w:val="002277C5"/>
    <w:rsid w:val="00227BC7"/>
    <w:rsid w:val="00230012"/>
    <w:rsid w:val="00230552"/>
    <w:rsid w:val="00230739"/>
    <w:rsid w:val="00230906"/>
    <w:rsid w:val="00230E61"/>
    <w:rsid w:val="0023102A"/>
    <w:rsid w:val="00231C43"/>
    <w:rsid w:val="00231D9F"/>
    <w:rsid w:val="00231E32"/>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4BE"/>
    <w:rsid w:val="0024485A"/>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62"/>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01F3"/>
    <w:rsid w:val="002615EF"/>
    <w:rsid w:val="0026164F"/>
    <w:rsid w:val="00261FE2"/>
    <w:rsid w:val="00262990"/>
    <w:rsid w:val="00262C9C"/>
    <w:rsid w:val="002636C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87AFF"/>
    <w:rsid w:val="00290429"/>
    <w:rsid w:val="00290691"/>
    <w:rsid w:val="00290BB7"/>
    <w:rsid w:val="002910BA"/>
    <w:rsid w:val="00291325"/>
    <w:rsid w:val="002913A0"/>
    <w:rsid w:val="00291757"/>
    <w:rsid w:val="00291A14"/>
    <w:rsid w:val="00291B9B"/>
    <w:rsid w:val="00291F46"/>
    <w:rsid w:val="00291FA6"/>
    <w:rsid w:val="00292175"/>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18"/>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9C8"/>
    <w:rsid w:val="002B5B4E"/>
    <w:rsid w:val="002B6086"/>
    <w:rsid w:val="002B658F"/>
    <w:rsid w:val="002B7210"/>
    <w:rsid w:val="002B7229"/>
    <w:rsid w:val="002B7D39"/>
    <w:rsid w:val="002B7D65"/>
    <w:rsid w:val="002C000C"/>
    <w:rsid w:val="002C04CF"/>
    <w:rsid w:val="002C06AD"/>
    <w:rsid w:val="002C0E27"/>
    <w:rsid w:val="002C0E9A"/>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579"/>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6CD"/>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233"/>
    <w:rsid w:val="002E43B2"/>
    <w:rsid w:val="002E4511"/>
    <w:rsid w:val="002E5306"/>
    <w:rsid w:val="002E5B51"/>
    <w:rsid w:val="002E5D38"/>
    <w:rsid w:val="002E6242"/>
    <w:rsid w:val="002E66BA"/>
    <w:rsid w:val="002E7244"/>
    <w:rsid w:val="002E7996"/>
    <w:rsid w:val="002F056D"/>
    <w:rsid w:val="002F05C2"/>
    <w:rsid w:val="002F0CC7"/>
    <w:rsid w:val="002F0CE0"/>
    <w:rsid w:val="002F0DC6"/>
    <w:rsid w:val="002F0F9A"/>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E98"/>
    <w:rsid w:val="002F6F13"/>
    <w:rsid w:val="002F717F"/>
    <w:rsid w:val="002F745B"/>
    <w:rsid w:val="002F7843"/>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EF8"/>
    <w:rsid w:val="0031116D"/>
    <w:rsid w:val="0031116E"/>
    <w:rsid w:val="00311997"/>
    <w:rsid w:val="00311D39"/>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317"/>
    <w:rsid w:val="003344EF"/>
    <w:rsid w:val="00334E3C"/>
    <w:rsid w:val="00335447"/>
    <w:rsid w:val="00335585"/>
    <w:rsid w:val="00335921"/>
    <w:rsid w:val="003361EC"/>
    <w:rsid w:val="003365A5"/>
    <w:rsid w:val="003365D8"/>
    <w:rsid w:val="0033693E"/>
    <w:rsid w:val="00336FC5"/>
    <w:rsid w:val="003372DC"/>
    <w:rsid w:val="003372DD"/>
    <w:rsid w:val="00337832"/>
    <w:rsid w:val="00337A4E"/>
    <w:rsid w:val="00337D15"/>
    <w:rsid w:val="00337DE5"/>
    <w:rsid w:val="00337F79"/>
    <w:rsid w:val="003400A6"/>
    <w:rsid w:val="003403F2"/>
    <w:rsid w:val="00340628"/>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4AC6"/>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9A9"/>
    <w:rsid w:val="00352CB6"/>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37"/>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3CC"/>
    <w:rsid w:val="003874D8"/>
    <w:rsid w:val="003901E8"/>
    <w:rsid w:val="00391949"/>
    <w:rsid w:val="00391ABE"/>
    <w:rsid w:val="00391EA6"/>
    <w:rsid w:val="00391F3A"/>
    <w:rsid w:val="00391FD6"/>
    <w:rsid w:val="00392248"/>
    <w:rsid w:val="0039232D"/>
    <w:rsid w:val="003924C7"/>
    <w:rsid w:val="00392FD3"/>
    <w:rsid w:val="003930BF"/>
    <w:rsid w:val="003934AE"/>
    <w:rsid w:val="003937CF"/>
    <w:rsid w:val="00393C05"/>
    <w:rsid w:val="003948B9"/>
    <w:rsid w:val="0039575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2DB6"/>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1D15"/>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411"/>
    <w:rsid w:val="0040376F"/>
    <w:rsid w:val="00403E38"/>
    <w:rsid w:val="00404933"/>
    <w:rsid w:val="00404B3D"/>
    <w:rsid w:val="00404F4D"/>
    <w:rsid w:val="00404F9E"/>
    <w:rsid w:val="0040562F"/>
    <w:rsid w:val="00405FE2"/>
    <w:rsid w:val="004068C6"/>
    <w:rsid w:val="00406CF1"/>
    <w:rsid w:val="004072A4"/>
    <w:rsid w:val="004075BB"/>
    <w:rsid w:val="0040774F"/>
    <w:rsid w:val="00407A8B"/>
    <w:rsid w:val="004106D7"/>
    <w:rsid w:val="0041076C"/>
    <w:rsid w:val="00410BD8"/>
    <w:rsid w:val="00410D66"/>
    <w:rsid w:val="004110EC"/>
    <w:rsid w:val="0041117E"/>
    <w:rsid w:val="0041181B"/>
    <w:rsid w:val="00411972"/>
    <w:rsid w:val="00411D13"/>
    <w:rsid w:val="00411D64"/>
    <w:rsid w:val="00411F22"/>
    <w:rsid w:val="00412A4C"/>
    <w:rsid w:val="00412F06"/>
    <w:rsid w:val="0041304A"/>
    <w:rsid w:val="004130B7"/>
    <w:rsid w:val="00413573"/>
    <w:rsid w:val="00413F28"/>
    <w:rsid w:val="004140EF"/>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55EF"/>
    <w:rsid w:val="00425FC2"/>
    <w:rsid w:val="00426D1B"/>
    <w:rsid w:val="00426E6F"/>
    <w:rsid w:val="0042786D"/>
    <w:rsid w:val="00427BC2"/>
    <w:rsid w:val="00427CCE"/>
    <w:rsid w:val="00427E80"/>
    <w:rsid w:val="004310A2"/>
    <w:rsid w:val="00431111"/>
    <w:rsid w:val="00431295"/>
    <w:rsid w:val="004312D8"/>
    <w:rsid w:val="00431D48"/>
    <w:rsid w:val="00431E3A"/>
    <w:rsid w:val="004321BA"/>
    <w:rsid w:val="004323C6"/>
    <w:rsid w:val="00432D30"/>
    <w:rsid w:val="00433E88"/>
    <w:rsid w:val="0043468C"/>
    <w:rsid w:val="0043492F"/>
    <w:rsid w:val="00434992"/>
    <w:rsid w:val="00434F4B"/>
    <w:rsid w:val="00434F51"/>
    <w:rsid w:val="00435152"/>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2FBB"/>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43C"/>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74"/>
    <w:rsid w:val="004711C4"/>
    <w:rsid w:val="00471257"/>
    <w:rsid w:val="00471312"/>
    <w:rsid w:val="00471B86"/>
    <w:rsid w:val="004722D4"/>
    <w:rsid w:val="0047246B"/>
    <w:rsid w:val="0047249A"/>
    <w:rsid w:val="00472B19"/>
    <w:rsid w:val="00472B89"/>
    <w:rsid w:val="00473295"/>
    <w:rsid w:val="0047355D"/>
    <w:rsid w:val="0047356C"/>
    <w:rsid w:val="00473781"/>
    <w:rsid w:val="00473857"/>
    <w:rsid w:val="004740BF"/>
    <w:rsid w:val="00474403"/>
    <w:rsid w:val="004749E1"/>
    <w:rsid w:val="00474D0E"/>
    <w:rsid w:val="00474FF5"/>
    <w:rsid w:val="0047502C"/>
    <w:rsid w:val="00475CD5"/>
    <w:rsid w:val="00475D95"/>
    <w:rsid w:val="00475F2C"/>
    <w:rsid w:val="00476194"/>
    <w:rsid w:val="00476664"/>
    <w:rsid w:val="00476721"/>
    <w:rsid w:val="004767D2"/>
    <w:rsid w:val="00476887"/>
    <w:rsid w:val="004769C2"/>
    <w:rsid w:val="0047715D"/>
    <w:rsid w:val="00477BC7"/>
    <w:rsid w:val="00480248"/>
    <w:rsid w:val="0048084B"/>
    <w:rsid w:val="00480D29"/>
    <w:rsid w:val="00481007"/>
    <w:rsid w:val="00481408"/>
    <w:rsid w:val="0048184B"/>
    <w:rsid w:val="004818E0"/>
    <w:rsid w:val="00482367"/>
    <w:rsid w:val="00482473"/>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1D3F"/>
    <w:rsid w:val="00492077"/>
    <w:rsid w:val="00492673"/>
    <w:rsid w:val="00493454"/>
    <w:rsid w:val="00493751"/>
    <w:rsid w:val="00493B1F"/>
    <w:rsid w:val="00493CF8"/>
    <w:rsid w:val="00494109"/>
    <w:rsid w:val="0049411C"/>
    <w:rsid w:val="0049412C"/>
    <w:rsid w:val="00494492"/>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992"/>
    <w:rsid w:val="004A6A3D"/>
    <w:rsid w:val="004A6E5D"/>
    <w:rsid w:val="004A717B"/>
    <w:rsid w:val="004A7AA9"/>
    <w:rsid w:val="004A7E92"/>
    <w:rsid w:val="004B0AD9"/>
    <w:rsid w:val="004B0B23"/>
    <w:rsid w:val="004B0FFD"/>
    <w:rsid w:val="004B1520"/>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18B"/>
    <w:rsid w:val="004B538D"/>
    <w:rsid w:val="004B5583"/>
    <w:rsid w:val="004B5953"/>
    <w:rsid w:val="004B5A24"/>
    <w:rsid w:val="004B5B12"/>
    <w:rsid w:val="004B5BA7"/>
    <w:rsid w:val="004B6254"/>
    <w:rsid w:val="004B6801"/>
    <w:rsid w:val="004B7021"/>
    <w:rsid w:val="004B78C8"/>
    <w:rsid w:val="004B7C4A"/>
    <w:rsid w:val="004C006F"/>
    <w:rsid w:val="004C04E7"/>
    <w:rsid w:val="004C0607"/>
    <w:rsid w:val="004C0AF7"/>
    <w:rsid w:val="004C0C02"/>
    <w:rsid w:val="004C0EAF"/>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0AD4"/>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297D"/>
    <w:rsid w:val="004E34A3"/>
    <w:rsid w:val="004E3FA5"/>
    <w:rsid w:val="004E4C1D"/>
    <w:rsid w:val="004E5A7C"/>
    <w:rsid w:val="004E5D97"/>
    <w:rsid w:val="004E632C"/>
    <w:rsid w:val="004E6FD9"/>
    <w:rsid w:val="004E7EEC"/>
    <w:rsid w:val="004E7F21"/>
    <w:rsid w:val="004F04EC"/>
    <w:rsid w:val="004F04F9"/>
    <w:rsid w:val="004F0C83"/>
    <w:rsid w:val="004F1AFA"/>
    <w:rsid w:val="004F1B9D"/>
    <w:rsid w:val="004F1DFC"/>
    <w:rsid w:val="004F242F"/>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5F75"/>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54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28C5"/>
    <w:rsid w:val="005430EF"/>
    <w:rsid w:val="00543A31"/>
    <w:rsid w:val="00543E93"/>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78"/>
    <w:rsid w:val="005545AB"/>
    <w:rsid w:val="00555224"/>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77D12"/>
    <w:rsid w:val="00580039"/>
    <w:rsid w:val="00580113"/>
    <w:rsid w:val="00580354"/>
    <w:rsid w:val="005805C6"/>
    <w:rsid w:val="005806C0"/>
    <w:rsid w:val="00580AFE"/>
    <w:rsid w:val="00580E5D"/>
    <w:rsid w:val="00581861"/>
    <w:rsid w:val="00582355"/>
    <w:rsid w:val="0058280E"/>
    <w:rsid w:val="00582B37"/>
    <w:rsid w:val="00583173"/>
    <w:rsid w:val="00583332"/>
    <w:rsid w:val="00583A21"/>
    <w:rsid w:val="00583D5F"/>
    <w:rsid w:val="00584357"/>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05B"/>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19D"/>
    <w:rsid w:val="005B4551"/>
    <w:rsid w:val="005B4965"/>
    <w:rsid w:val="005B4DF5"/>
    <w:rsid w:val="005B56DE"/>
    <w:rsid w:val="005B5E09"/>
    <w:rsid w:val="005B623A"/>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4F"/>
    <w:rsid w:val="005C489E"/>
    <w:rsid w:val="005C4CE0"/>
    <w:rsid w:val="005C4F4F"/>
    <w:rsid w:val="005C54C0"/>
    <w:rsid w:val="005C5C55"/>
    <w:rsid w:val="005C5E5F"/>
    <w:rsid w:val="005C6F87"/>
    <w:rsid w:val="005C7745"/>
    <w:rsid w:val="005C7D7D"/>
    <w:rsid w:val="005C7EF9"/>
    <w:rsid w:val="005D0389"/>
    <w:rsid w:val="005D1491"/>
    <w:rsid w:val="005D158A"/>
    <w:rsid w:val="005D1AEB"/>
    <w:rsid w:val="005D212B"/>
    <w:rsid w:val="005D32D6"/>
    <w:rsid w:val="005D362A"/>
    <w:rsid w:val="005D3683"/>
    <w:rsid w:val="005D3C2C"/>
    <w:rsid w:val="005D4090"/>
    <w:rsid w:val="005D41CC"/>
    <w:rsid w:val="005D4C47"/>
    <w:rsid w:val="005D4F8A"/>
    <w:rsid w:val="005D5560"/>
    <w:rsid w:val="005D5C8F"/>
    <w:rsid w:val="005D5D5B"/>
    <w:rsid w:val="005D5F86"/>
    <w:rsid w:val="005D61F3"/>
    <w:rsid w:val="005D6E20"/>
    <w:rsid w:val="005D6E5E"/>
    <w:rsid w:val="005D7B0D"/>
    <w:rsid w:val="005D7CAF"/>
    <w:rsid w:val="005D7CB0"/>
    <w:rsid w:val="005E0145"/>
    <w:rsid w:val="005E01C3"/>
    <w:rsid w:val="005E02A6"/>
    <w:rsid w:val="005E06DA"/>
    <w:rsid w:val="005E0804"/>
    <w:rsid w:val="005E0809"/>
    <w:rsid w:val="005E0859"/>
    <w:rsid w:val="005E0DDE"/>
    <w:rsid w:val="005E0DFC"/>
    <w:rsid w:val="005E11C6"/>
    <w:rsid w:val="005E12B0"/>
    <w:rsid w:val="005E1551"/>
    <w:rsid w:val="005E1B90"/>
    <w:rsid w:val="005E1BEF"/>
    <w:rsid w:val="005E212D"/>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8EB"/>
    <w:rsid w:val="005F4CD1"/>
    <w:rsid w:val="005F4E93"/>
    <w:rsid w:val="005F508B"/>
    <w:rsid w:val="005F50A4"/>
    <w:rsid w:val="005F55CB"/>
    <w:rsid w:val="005F5E12"/>
    <w:rsid w:val="005F6048"/>
    <w:rsid w:val="005F62AA"/>
    <w:rsid w:val="005F632D"/>
    <w:rsid w:val="005F68AB"/>
    <w:rsid w:val="005F6D09"/>
    <w:rsid w:val="005F72CA"/>
    <w:rsid w:val="005F745C"/>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A31"/>
    <w:rsid w:val="00607BFF"/>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7EA"/>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751"/>
    <w:rsid w:val="00626FF5"/>
    <w:rsid w:val="00627D8C"/>
    <w:rsid w:val="0063071A"/>
    <w:rsid w:val="00630876"/>
    <w:rsid w:val="00631959"/>
    <w:rsid w:val="006327D5"/>
    <w:rsid w:val="0063315D"/>
    <w:rsid w:val="00633438"/>
    <w:rsid w:val="00633737"/>
    <w:rsid w:val="00633AC9"/>
    <w:rsid w:val="0063489E"/>
    <w:rsid w:val="00635050"/>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7B9"/>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589C"/>
    <w:rsid w:val="00645D05"/>
    <w:rsid w:val="0064665E"/>
    <w:rsid w:val="006469A9"/>
    <w:rsid w:val="00646D50"/>
    <w:rsid w:val="00646E8A"/>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93"/>
    <w:rsid w:val="006649E3"/>
    <w:rsid w:val="00664C66"/>
    <w:rsid w:val="00664FC5"/>
    <w:rsid w:val="0066514F"/>
    <w:rsid w:val="006651ED"/>
    <w:rsid w:val="00665B6B"/>
    <w:rsid w:val="00665DA5"/>
    <w:rsid w:val="00665FE7"/>
    <w:rsid w:val="00666457"/>
    <w:rsid w:val="00666581"/>
    <w:rsid w:val="006666B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03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32"/>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6CA4"/>
    <w:rsid w:val="006A6CE8"/>
    <w:rsid w:val="006A6D55"/>
    <w:rsid w:val="006A7472"/>
    <w:rsid w:val="006A7A20"/>
    <w:rsid w:val="006A7F4D"/>
    <w:rsid w:val="006B093B"/>
    <w:rsid w:val="006B0B2A"/>
    <w:rsid w:val="006B0B4F"/>
    <w:rsid w:val="006B0BA0"/>
    <w:rsid w:val="006B1058"/>
    <w:rsid w:val="006B1664"/>
    <w:rsid w:val="006B1AC3"/>
    <w:rsid w:val="006B1F4A"/>
    <w:rsid w:val="006B22C8"/>
    <w:rsid w:val="006B2378"/>
    <w:rsid w:val="006B26C5"/>
    <w:rsid w:val="006B2851"/>
    <w:rsid w:val="006B2A23"/>
    <w:rsid w:val="006B2AA2"/>
    <w:rsid w:val="006B2C0D"/>
    <w:rsid w:val="006B34A3"/>
    <w:rsid w:val="006B4075"/>
    <w:rsid w:val="006B41B6"/>
    <w:rsid w:val="006B44DF"/>
    <w:rsid w:val="006B477F"/>
    <w:rsid w:val="006B47FC"/>
    <w:rsid w:val="006B4AD7"/>
    <w:rsid w:val="006B4B17"/>
    <w:rsid w:val="006B4BDB"/>
    <w:rsid w:val="006B56DD"/>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4F00"/>
    <w:rsid w:val="006C6324"/>
    <w:rsid w:val="006C66E3"/>
    <w:rsid w:val="006C6C3D"/>
    <w:rsid w:val="006C7370"/>
    <w:rsid w:val="006C75C0"/>
    <w:rsid w:val="006C7638"/>
    <w:rsid w:val="006C7804"/>
    <w:rsid w:val="006C7B88"/>
    <w:rsid w:val="006C7D47"/>
    <w:rsid w:val="006D035C"/>
    <w:rsid w:val="006D063A"/>
    <w:rsid w:val="006D06B9"/>
    <w:rsid w:val="006D0A7A"/>
    <w:rsid w:val="006D0B4F"/>
    <w:rsid w:val="006D0E9E"/>
    <w:rsid w:val="006D119C"/>
    <w:rsid w:val="006D1268"/>
    <w:rsid w:val="006D1AC8"/>
    <w:rsid w:val="006D1EA7"/>
    <w:rsid w:val="006D1F63"/>
    <w:rsid w:val="006D22E7"/>
    <w:rsid w:val="006D2B12"/>
    <w:rsid w:val="006D2B30"/>
    <w:rsid w:val="006D338D"/>
    <w:rsid w:val="006D429F"/>
    <w:rsid w:val="006D4B1B"/>
    <w:rsid w:val="006D4FDF"/>
    <w:rsid w:val="006D570D"/>
    <w:rsid w:val="006D5A8F"/>
    <w:rsid w:val="006D6951"/>
    <w:rsid w:val="006D69AF"/>
    <w:rsid w:val="006D6DB2"/>
    <w:rsid w:val="006D6FBC"/>
    <w:rsid w:val="006D718D"/>
    <w:rsid w:val="006D7EFE"/>
    <w:rsid w:val="006E0A5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367"/>
    <w:rsid w:val="006F0BE2"/>
    <w:rsid w:val="006F0FF5"/>
    <w:rsid w:val="006F1701"/>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2B40"/>
    <w:rsid w:val="007030AF"/>
    <w:rsid w:val="0070371F"/>
    <w:rsid w:val="00703F7B"/>
    <w:rsid w:val="00704766"/>
    <w:rsid w:val="007047FE"/>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A8"/>
    <w:rsid w:val="007127CF"/>
    <w:rsid w:val="00712980"/>
    <w:rsid w:val="00712BB6"/>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9BF"/>
    <w:rsid w:val="00722B2A"/>
    <w:rsid w:val="00722BBC"/>
    <w:rsid w:val="00722BDF"/>
    <w:rsid w:val="00722D38"/>
    <w:rsid w:val="00723482"/>
    <w:rsid w:val="007234C3"/>
    <w:rsid w:val="00723A88"/>
    <w:rsid w:val="00723ACD"/>
    <w:rsid w:val="00723E1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54F"/>
    <w:rsid w:val="00742969"/>
    <w:rsid w:val="00742D30"/>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DE0"/>
    <w:rsid w:val="0076600D"/>
    <w:rsid w:val="007667BF"/>
    <w:rsid w:val="00766E9E"/>
    <w:rsid w:val="00770416"/>
    <w:rsid w:val="007705C0"/>
    <w:rsid w:val="00770BC6"/>
    <w:rsid w:val="00770E75"/>
    <w:rsid w:val="007710E4"/>
    <w:rsid w:val="00771248"/>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6FCB"/>
    <w:rsid w:val="00777995"/>
    <w:rsid w:val="00777CA9"/>
    <w:rsid w:val="00777D37"/>
    <w:rsid w:val="00777DB3"/>
    <w:rsid w:val="0078052B"/>
    <w:rsid w:val="007805D4"/>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17D"/>
    <w:rsid w:val="0078569D"/>
    <w:rsid w:val="0078591C"/>
    <w:rsid w:val="00785AFD"/>
    <w:rsid w:val="00786559"/>
    <w:rsid w:val="00786B2A"/>
    <w:rsid w:val="00786CAF"/>
    <w:rsid w:val="007878F2"/>
    <w:rsid w:val="007879E8"/>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9A4"/>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B7FFD"/>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6A"/>
    <w:rsid w:val="007D4599"/>
    <w:rsid w:val="007D504A"/>
    <w:rsid w:val="007D51ED"/>
    <w:rsid w:val="007D564B"/>
    <w:rsid w:val="007D6520"/>
    <w:rsid w:val="007D655A"/>
    <w:rsid w:val="007D6696"/>
    <w:rsid w:val="007D694E"/>
    <w:rsid w:val="007D6DF4"/>
    <w:rsid w:val="007D6FEF"/>
    <w:rsid w:val="007D70AB"/>
    <w:rsid w:val="007D70BB"/>
    <w:rsid w:val="007D7513"/>
    <w:rsid w:val="007D7622"/>
    <w:rsid w:val="007D77F7"/>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00D"/>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26"/>
    <w:rsid w:val="008020F4"/>
    <w:rsid w:val="008025E5"/>
    <w:rsid w:val="008029EB"/>
    <w:rsid w:val="008030F3"/>
    <w:rsid w:val="00803155"/>
    <w:rsid w:val="00803206"/>
    <w:rsid w:val="00803985"/>
    <w:rsid w:val="00803B95"/>
    <w:rsid w:val="008040A0"/>
    <w:rsid w:val="008041AB"/>
    <w:rsid w:val="00804AE6"/>
    <w:rsid w:val="00804F18"/>
    <w:rsid w:val="008057DD"/>
    <w:rsid w:val="00805F7C"/>
    <w:rsid w:val="0080644C"/>
    <w:rsid w:val="0080654B"/>
    <w:rsid w:val="008065E5"/>
    <w:rsid w:val="00806A0C"/>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36D"/>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2C0"/>
    <w:rsid w:val="00834993"/>
    <w:rsid w:val="00834EF1"/>
    <w:rsid w:val="00835367"/>
    <w:rsid w:val="0083539B"/>
    <w:rsid w:val="00836267"/>
    <w:rsid w:val="008364AD"/>
    <w:rsid w:val="00836553"/>
    <w:rsid w:val="008369D7"/>
    <w:rsid w:val="00836AFE"/>
    <w:rsid w:val="008370B9"/>
    <w:rsid w:val="0083749B"/>
    <w:rsid w:val="00837727"/>
    <w:rsid w:val="00837A52"/>
    <w:rsid w:val="00837D8F"/>
    <w:rsid w:val="0084046A"/>
    <w:rsid w:val="0084079A"/>
    <w:rsid w:val="00840CA3"/>
    <w:rsid w:val="00841777"/>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2CD2"/>
    <w:rsid w:val="00853149"/>
    <w:rsid w:val="00853262"/>
    <w:rsid w:val="008535F3"/>
    <w:rsid w:val="00853901"/>
    <w:rsid w:val="00853932"/>
    <w:rsid w:val="00853B2A"/>
    <w:rsid w:val="00853EFA"/>
    <w:rsid w:val="00853FC2"/>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0FDE"/>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C8"/>
    <w:rsid w:val="00865BD1"/>
    <w:rsid w:val="00865DFB"/>
    <w:rsid w:val="0086687C"/>
    <w:rsid w:val="008668F4"/>
    <w:rsid w:val="00866AE8"/>
    <w:rsid w:val="0086708F"/>
    <w:rsid w:val="00867B0B"/>
    <w:rsid w:val="00867B79"/>
    <w:rsid w:val="00867C50"/>
    <w:rsid w:val="00867CDA"/>
    <w:rsid w:val="00870B72"/>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02F"/>
    <w:rsid w:val="008A4230"/>
    <w:rsid w:val="008A461C"/>
    <w:rsid w:val="008A4958"/>
    <w:rsid w:val="008A49D7"/>
    <w:rsid w:val="008A5566"/>
    <w:rsid w:val="008A5A36"/>
    <w:rsid w:val="008A5B6E"/>
    <w:rsid w:val="008A61BC"/>
    <w:rsid w:val="008A640B"/>
    <w:rsid w:val="008A646F"/>
    <w:rsid w:val="008A6682"/>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9C3"/>
    <w:rsid w:val="008B4EAD"/>
    <w:rsid w:val="008B4EEF"/>
    <w:rsid w:val="008B4F0D"/>
    <w:rsid w:val="008B5008"/>
    <w:rsid w:val="008B54A0"/>
    <w:rsid w:val="008B5D36"/>
    <w:rsid w:val="008B5E11"/>
    <w:rsid w:val="008B6688"/>
    <w:rsid w:val="008B67D7"/>
    <w:rsid w:val="008B69B1"/>
    <w:rsid w:val="008B74C7"/>
    <w:rsid w:val="008B75A9"/>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1E4"/>
    <w:rsid w:val="008C537F"/>
    <w:rsid w:val="008C562B"/>
    <w:rsid w:val="008C5F0D"/>
    <w:rsid w:val="008C60D6"/>
    <w:rsid w:val="008C6155"/>
    <w:rsid w:val="008C6ABC"/>
    <w:rsid w:val="008C6D03"/>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83"/>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00B"/>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6DF"/>
    <w:rsid w:val="00922EA7"/>
    <w:rsid w:val="00922F73"/>
    <w:rsid w:val="00923650"/>
    <w:rsid w:val="009237AD"/>
    <w:rsid w:val="00923B27"/>
    <w:rsid w:val="00923CE3"/>
    <w:rsid w:val="00923E32"/>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9CB"/>
    <w:rsid w:val="00933D68"/>
    <w:rsid w:val="00934111"/>
    <w:rsid w:val="0093422C"/>
    <w:rsid w:val="00934836"/>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57EED"/>
    <w:rsid w:val="00960239"/>
    <w:rsid w:val="00960E51"/>
    <w:rsid w:val="00960F8F"/>
    <w:rsid w:val="009610F4"/>
    <w:rsid w:val="0096124C"/>
    <w:rsid w:val="0096161D"/>
    <w:rsid w:val="0096199A"/>
    <w:rsid w:val="009619B9"/>
    <w:rsid w:val="00961B82"/>
    <w:rsid w:val="00962235"/>
    <w:rsid w:val="00962364"/>
    <w:rsid w:val="0096262C"/>
    <w:rsid w:val="00962F11"/>
    <w:rsid w:val="0096336F"/>
    <w:rsid w:val="00964CEE"/>
    <w:rsid w:val="0096505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67AE"/>
    <w:rsid w:val="00987944"/>
    <w:rsid w:val="00987B06"/>
    <w:rsid w:val="00987DB9"/>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4686"/>
    <w:rsid w:val="009960F3"/>
    <w:rsid w:val="009969B9"/>
    <w:rsid w:val="00996BCE"/>
    <w:rsid w:val="00996D5A"/>
    <w:rsid w:val="00996E9F"/>
    <w:rsid w:val="00997418"/>
    <w:rsid w:val="00997727"/>
    <w:rsid w:val="00997904"/>
    <w:rsid w:val="00997B4D"/>
    <w:rsid w:val="00997CA7"/>
    <w:rsid w:val="009A0336"/>
    <w:rsid w:val="009A04FC"/>
    <w:rsid w:val="009A06B1"/>
    <w:rsid w:val="009A0D08"/>
    <w:rsid w:val="009A1399"/>
    <w:rsid w:val="009A18B2"/>
    <w:rsid w:val="009A1906"/>
    <w:rsid w:val="009A1E4A"/>
    <w:rsid w:val="009A222B"/>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64B"/>
    <w:rsid w:val="009B57FF"/>
    <w:rsid w:val="009B596D"/>
    <w:rsid w:val="009B5A28"/>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60BF"/>
    <w:rsid w:val="009D653D"/>
    <w:rsid w:val="009D68E5"/>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C08"/>
    <w:rsid w:val="009E7D91"/>
    <w:rsid w:val="009F060C"/>
    <w:rsid w:val="009F086F"/>
    <w:rsid w:val="009F091C"/>
    <w:rsid w:val="009F0C84"/>
    <w:rsid w:val="009F1588"/>
    <w:rsid w:val="009F1A50"/>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9F7E19"/>
    <w:rsid w:val="00A003BA"/>
    <w:rsid w:val="00A00B26"/>
    <w:rsid w:val="00A00BE9"/>
    <w:rsid w:val="00A01133"/>
    <w:rsid w:val="00A032ED"/>
    <w:rsid w:val="00A03A7D"/>
    <w:rsid w:val="00A03B71"/>
    <w:rsid w:val="00A0477F"/>
    <w:rsid w:val="00A04D57"/>
    <w:rsid w:val="00A05D64"/>
    <w:rsid w:val="00A05E9D"/>
    <w:rsid w:val="00A05EAE"/>
    <w:rsid w:val="00A06131"/>
    <w:rsid w:val="00A06146"/>
    <w:rsid w:val="00A066C4"/>
    <w:rsid w:val="00A06BE2"/>
    <w:rsid w:val="00A0710E"/>
    <w:rsid w:val="00A071AF"/>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823"/>
    <w:rsid w:val="00A11F75"/>
    <w:rsid w:val="00A12202"/>
    <w:rsid w:val="00A1269B"/>
    <w:rsid w:val="00A13344"/>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0DBE"/>
    <w:rsid w:val="00A215E0"/>
    <w:rsid w:val="00A21671"/>
    <w:rsid w:val="00A2169F"/>
    <w:rsid w:val="00A2193A"/>
    <w:rsid w:val="00A21D0C"/>
    <w:rsid w:val="00A21E40"/>
    <w:rsid w:val="00A22761"/>
    <w:rsid w:val="00A22857"/>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28C"/>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57B"/>
    <w:rsid w:val="00A41AEC"/>
    <w:rsid w:val="00A42408"/>
    <w:rsid w:val="00A4253E"/>
    <w:rsid w:val="00A4275E"/>
    <w:rsid w:val="00A4398E"/>
    <w:rsid w:val="00A43C4C"/>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3D6"/>
    <w:rsid w:val="00A5248E"/>
    <w:rsid w:val="00A52681"/>
    <w:rsid w:val="00A526AA"/>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32F"/>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4"/>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C2E"/>
    <w:rsid w:val="00A72C7C"/>
    <w:rsid w:val="00A73935"/>
    <w:rsid w:val="00A743DB"/>
    <w:rsid w:val="00A74652"/>
    <w:rsid w:val="00A74921"/>
    <w:rsid w:val="00A74CFB"/>
    <w:rsid w:val="00A755B0"/>
    <w:rsid w:val="00A75667"/>
    <w:rsid w:val="00A75768"/>
    <w:rsid w:val="00A7586E"/>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15F"/>
    <w:rsid w:val="00A933A7"/>
    <w:rsid w:val="00A93593"/>
    <w:rsid w:val="00A9369B"/>
    <w:rsid w:val="00A93A29"/>
    <w:rsid w:val="00A943AE"/>
    <w:rsid w:val="00A945B1"/>
    <w:rsid w:val="00A949C8"/>
    <w:rsid w:val="00A94B05"/>
    <w:rsid w:val="00A94B11"/>
    <w:rsid w:val="00A94B74"/>
    <w:rsid w:val="00A94BA4"/>
    <w:rsid w:val="00A94F76"/>
    <w:rsid w:val="00A94FF9"/>
    <w:rsid w:val="00A952A8"/>
    <w:rsid w:val="00A95721"/>
    <w:rsid w:val="00A9593E"/>
    <w:rsid w:val="00A95AF3"/>
    <w:rsid w:val="00A95CBF"/>
    <w:rsid w:val="00A95D0D"/>
    <w:rsid w:val="00A95F0A"/>
    <w:rsid w:val="00A95FB3"/>
    <w:rsid w:val="00A9630C"/>
    <w:rsid w:val="00A96E4C"/>
    <w:rsid w:val="00A97346"/>
    <w:rsid w:val="00A973A1"/>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6CD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4BEE"/>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259"/>
    <w:rsid w:val="00AE54DB"/>
    <w:rsid w:val="00AE5805"/>
    <w:rsid w:val="00AE5A7C"/>
    <w:rsid w:val="00AE5ACE"/>
    <w:rsid w:val="00AE5B70"/>
    <w:rsid w:val="00AE5D05"/>
    <w:rsid w:val="00AE5D0F"/>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18"/>
    <w:rsid w:val="00AF12A3"/>
    <w:rsid w:val="00AF15A5"/>
    <w:rsid w:val="00AF1B7D"/>
    <w:rsid w:val="00AF3732"/>
    <w:rsid w:val="00AF3BCC"/>
    <w:rsid w:val="00AF3CA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AA9"/>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55A"/>
    <w:rsid w:val="00B16B4F"/>
    <w:rsid w:val="00B16C1B"/>
    <w:rsid w:val="00B16DE1"/>
    <w:rsid w:val="00B17B20"/>
    <w:rsid w:val="00B17F30"/>
    <w:rsid w:val="00B20501"/>
    <w:rsid w:val="00B20718"/>
    <w:rsid w:val="00B20C1C"/>
    <w:rsid w:val="00B21410"/>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C37"/>
    <w:rsid w:val="00B45F4D"/>
    <w:rsid w:val="00B461DB"/>
    <w:rsid w:val="00B46355"/>
    <w:rsid w:val="00B46ECE"/>
    <w:rsid w:val="00B47868"/>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6945"/>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385"/>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5948"/>
    <w:rsid w:val="00B77683"/>
    <w:rsid w:val="00B776CC"/>
    <w:rsid w:val="00B77D4E"/>
    <w:rsid w:val="00B80512"/>
    <w:rsid w:val="00B8076C"/>
    <w:rsid w:val="00B809A1"/>
    <w:rsid w:val="00B809BE"/>
    <w:rsid w:val="00B81081"/>
    <w:rsid w:val="00B811AE"/>
    <w:rsid w:val="00B811DF"/>
    <w:rsid w:val="00B81C73"/>
    <w:rsid w:val="00B81DAD"/>
    <w:rsid w:val="00B81DEB"/>
    <w:rsid w:val="00B82595"/>
    <w:rsid w:val="00B826B0"/>
    <w:rsid w:val="00B8286A"/>
    <w:rsid w:val="00B82870"/>
    <w:rsid w:val="00B82AE5"/>
    <w:rsid w:val="00B82C6E"/>
    <w:rsid w:val="00B83232"/>
    <w:rsid w:val="00B833FB"/>
    <w:rsid w:val="00B8377D"/>
    <w:rsid w:val="00B83960"/>
    <w:rsid w:val="00B83BE6"/>
    <w:rsid w:val="00B84652"/>
    <w:rsid w:val="00B84990"/>
    <w:rsid w:val="00B85110"/>
    <w:rsid w:val="00B852C3"/>
    <w:rsid w:val="00B85B83"/>
    <w:rsid w:val="00B85F9F"/>
    <w:rsid w:val="00B860A6"/>
    <w:rsid w:val="00B8627B"/>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B42"/>
    <w:rsid w:val="00B94E55"/>
    <w:rsid w:val="00B956AE"/>
    <w:rsid w:val="00B95CCD"/>
    <w:rsid w:val="00B95D89"/>
    <w:rsid w:val="00B9649A"/>
    <w:rsid w:val="00B96A43"/>
    <w:rsid w:val="00B96A7B"/>
    <w:rsid w:val="00B96D28"/>
    <w:rsid w:val="00B9707F"/>
    <w:rsid w:val="00B9708F"/>
    <w:rsid w:val="00B97552"/>
    <w:rsid w:val="00B97675"/>
    <w:rsid w:val="00B97932"/>
    <w:rsid w:val="00B97A61"/>
    <w:rsid w:val="00BA0675"/>
    <w:rsid w:val="00BA072D"/>
    <w:rsid w:val="00BA09AB"/>
    <w:rsid w:val="00BA0D23"/>
    <w:rsid w:val="00BA105A"/>
    <w:rsid w:val="00BA1108"/>
    <w:rsid w:val="00BA16CF"/>
    <w:rsid w:val="00BA1B1A"/>
    <w:rsid w:val="00BA1C3C"/>
    <w:rsid w:val="00BA1D80"/>
    <w:rsid w:val="00BA22E8"/>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2B6F"/>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141"/>
    <w:rsid w:val="00BE02A9"/>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3"/>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1B6"/>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3E2"/>
    <w:rsid w:val="00C12CD8"/>
    <w:rsid w:val="00C13203"/>
    <w:rsid w:val="00C1324A"/>
    <w:rsid w:val="00C141DB"/>
    <w:rsid w:val="00C1477A"/>
    <w:rsid w:val="00C149E8"/>
    <w:rsid w:val="00C150F6"/>
    <w:rsid w:val="00C15280"/>
    <w:rsid w:val="00C15474"/>
    <w:rsid w:val="00C15E15"/>
    <w:rsid w:val="00C163BD"/>
    <w:rsid w:val="00C164D2"/>
    <w:rsid w:val="00C16871"/>
    <w:rsid w:val="00C16A16"/>
    <w:rsid w:val="00C17336"/>
    <w:rsid w:val="00C176EF"/>
    <w:rsid w:val="00C17B7B"/>
    <w:rsid w:val="00C2021F"/>
    <w:rsid w:val="00C20561"/>
    <w:rsid w:val="00C20694"/>
    <w:rsid w:val="00C20A89"/>
    <w:rsid w:val="00C20B28"/>
    <w:rsid w:val="00C20B53"/>
    <w:rsid w:val="00C20D63"/>
    <w:rsid w:val="00C20FB2"/>
    <w:rsid w:val="00C210B6"/>
    <w:rsid w:val="00C21794"/>
    <w:rsid w:val="00C21C43"/>
    <w:rsid w:val="00C21CF6"/>
    <w:rsid w:val="00C2203C"/>
    <w:rsid w:val="00C22043"/>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704"/>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326"/>
    <w:rsid w:val="00C417E6"/>
    <w:rsid w:val="00C41D45"/>
    <w:rsid w:val="00C41F6F"/>
    <w:rsid w:val="00C420C7"/>
    <w:rsid w:val="00C421EE"/>
    <w:rsid w:val="00C425B2"/>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CBA"/>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377B"/>
    <w:rsid w:val="00C63B8E"/>
    <w:rsid w:val="00C64D15"/>
    <w:rsid w:val="00C651F2"/>
    <w:rsid w:val="00C65243"/>
    <w:rsid w:val="00C655F0"/>
    <w:rsid w:val="00C6599F"/>
    <w:rsid w:val="00C65BA3"/>
    <w:rsid w:val="00C661D6"/>
    <w:rsid w:val="00C66822"/>
    <w:rsid w:val="00C66D70"/>
    <w:rsid w:val="00C66F97"/>
    <w:rsid w:val="00C70534"/>
    <w:rsid w:val="00C7054F"/>
    <w:rsid w:val="00C70EA2"/>
    <w:rsid w:val="00C7137A"/>
    <w:rsid w:val="00C720B3"/>
    <w:rsid w:val="00C722A1"/>
    <w:rsid w:val="00C72803"/>
    <w:rsid w:val="00C728A4"/>
    <w:rsid w:val="00C72D41"/>
    <w:rsid w:val="00C72DF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77D08"/>
    <w:rsid w:val="00C77F0B"/>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2784"/>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2D"/>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684"/>
    <w:rsid w:val="00CC688A"/>
    <w:rsid w:val="00CC6FD7"/>
    <w:rsid w:val="00CC750C"/>
    <w:rsid w:val="00CC78B8"/>
    <w:rsid w:val="00CC78E2"/>
    <w:rsid w:val="00CC7CC6"/>
    <w:rsid w:val="00CD0853"/>
    <w:rsid w:val="00CD1219"/>
    <w:rsid w:val="00CD20E3"/>
    <w:rsid w:val="00CD317B"/>
    <w:rsid w:val="00CD3478"/>
    <w:rsid w:val="00CD3485"/>
    <w:rsid w:val="00CD362F"/>
    <w:rsid w:val="00CD3DF9"/>
    <w:rsid w:val="00CD3E45"/>
    <w:rsid w:val="00CD3FB0"/>
    <w:rsid w:val="00CD43EE"/>
    <w:rsid w:val="00CD496E"/>
    <w:rsid w:val="00CD4A45"/>
    <w:rsid w:val="00CD4A65"/>
    <w:rsid w:val="00CD4AAF"/>
    <w:rsid w:val="00CD4FC4"/>
    <w:rsid w:val="00CD4FE4"/>
    <w:rsid w:val="00CD5C40"/>
    <w:rsid w:val="00CD5E41"/>
    <w:rsid w:val="00CD6382"/>
    <w:rsid w:val="00CD63A5"/>
    <w:rsid w:val="00CD6FCD"/>
    <w:rsid w:val="00CD7147"/>
    <w:rsid w:val="00CD72BD"/>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1E64"/>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050"/>
    <w:rsid w:val="00D04B58"/>
    <w:rsid w:val="00D05085"/>
    <w:rsid w:val="00D061B7"/>
    <w:rsid w:val="00D0685B"/>
    <w:rsid w:val="00D06C32"/>
    <w:rsid w:val="00D06DE0"/>
    <w:rsid w:val="00D07291"/>
    <w:rsid w:val="00D07625"/>
    <w:rsid w:val="00D07805"/>
    <w:rsid w:val="00D079C9"/>
    <w:rsid w:val="00D07B59"/>
    <w:rsid w:val="00D10A7D"/>
    <w:rsid w:val="00D10CE1"/>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9AE"/>
    <w:rsid w:val="00D16B5D"/>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55B"/>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4502"/>
    <w:rsid w:val="00D64918"/>
    <w:rsid w:val="00D6553C"/>
    <w:rsid w:val="00D6587C"/>
    <w:rsid w:val="00D65C35"/>
    <w:rsid w:val="00D66585"/>
    <w:rsid w:val="00D666DB"/>
    <w:rsid w:val="00D66780"/>
    <w:rsid w:val="00D66C58"/>
    <w:rsid w:val="00D671B5"/>
    <w:rsid w:val="00D67496"/>
    <w:rsid w:val="00D6757C"/>
    <w:rsid w:val="00D67C2B"/>
    <w:rsid w:val="00D67C6E"/>
    <w:rsid w:val="00D70189"/>
    <w:rsid w:val="00D708FD"/>
    <w:rsid w:val="00D712DC"/>
    <w:rsid w:val="00D71FCC"/>
    <w:rsid w:val="00D72557"/>
    <w:rsid w:val="00D7285E"/>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4E17"/>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22A"/>
    <w:rsid w:val="00D91C2F"/>
    <w:rsid w:val="00D91D49"/>
    <w:rsid w:val="00D92285"/>
    <w:rsid w:val="00D927C8"/>
    <w:rsid w:val="00D929D0"/>
    <w:rsid w:val="00D929FF"/>
    <w:rsid w:val="00D92B11"/>
    <w:rsid w:val="00D92F99"/>
    <w:rsid w:val="00D93706"/>
    <w:rsid w:val="00D93EEB"/>
    <w:rsid w:val="00D942A4"/>
    <w:rsid w:val="00D942CF"/>
    <w:rsid w:val="00D94458"/>
    <w:rsid w:val="00D9446F"/>
    <w:rsid w:val="00D94790"/>
    <w:rsid w:val="00D947BF"/>
    <w:rsid w:val="00D9485E"/>
    <w:rsid w:val="00D949E7"/>
    <w:rsid w:val="00D95024"/>
    <w:rsid w:val="00D952A3"/>
    <w:rsid w:val="00D95509"/>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69F"/>
    <w:rsid w:val="00DA081E"/>
    <w:rsid w:val="00DA0871"/>
    <w:rsid w:val="00DA0AE1"/>
    <w:rsid w:val="00DA1175"/>
    <w:rsid w:val="00DA21F3"/>
    <w:rsid w:val="00DA22E0"/>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40C"/>
    <w:rsid w:val="00DA5A15"/>
    <w:rsid w:val="00DA7597"/>
    <w:rsid w:val="00DA7881"/>
    <w:rsid w:val="00DA7C83"/>
    <w:rsid w:val="00DA7DAA"/>
    <w:rsid w:val="00DB069B"/>
    <w:rsid w:val="00DB0B08"/>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265"/>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59F"/>
    <w:rsid w:val="00DF460B"/>
    <w:rsid w:val="00DF4639"/>
    <w:rsid w:val="00DF4C5E"/>
    <w:rsid w:val="00DF51DF"/>
    <w:rsid w:val="00DF5761"/>
    <w:rsid w:val="00DF613E"/>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500F"/>
    <w:rsid w:val="00E05FA3"/>
    <w:rsid w:val="00E061AF"/>
    <w:rsid w:val="00E0652A"/>
    <w:rsid w:val="00E072FF"/>
    <w:rsid w:val="00E0796B"/>
    <w:rsid w:val="00E07ED6"/>
    <w:rsid w:val="00E10900"/>
    <w:rsid w:val="00E1111E"/>
    <w:rsid w:val="00E11222"/>
    <w:rsid w:val="00E11462"/>
    <w:rsid w:val="00E114FF"/>
    <w:rsid w:val="00E11918"/>
    <w:rsid w:val="00E119B9"/>
    <w:rsid w:val="00E11B63"/>
    <w:rsid w:val="00E12185"/>
    <w:rsid w:val="00E12F0F"/>
    <w:rsid w:val="00E1315B"/>
    <w:rsid w:val="00E132AD"/>
    <w:rsid w:val="00E13440"/>
    <w:rsid w:val="00E13546"/>
    <w:rsid w:val="00E137D1"/>
    <w:rsid w:val="00E13D68"/>
    <w:rsid w:val="00E1436E"/>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310"/>
    <w:rsid w:val="00E32404"/>
    <w:rsid w:val="00E331EC"/>
    <w:rsid w:val="00E3331E"/>
    <w:rsid w:val="00E3421C"/>
    <w:rsid w:val="00E342EC"/>
    <w:rsid w:val="00E34735"/>
    <w:rsid w:val="00E34C22"/>
    <w:rsid w:val="00E34D04"/>
    <w:rsid w:val="00E354B4"/>
    <w:rsid w:val="00E35ACA"/>
    <w:rsid w:val="00E35AD6"/>
    <w:rsid w:val="00E35BD0"/>
    <w:rsid w:val="00E35EE3"/>
    <w:rsid w:val="00E36123"/>
    <w:rsid w:val="00E3629C"/>
    <w:rsid w:val="00E369BD"/>
    <w:rsid w:val="00E36A0E"/>
    <w:rsid w:val="00E36A14"/>
    <w:rsid w:val="00E36F6B"/>
    <w:rsid w:val="00E37095"/>
    <w:rsid w:val="00E37621"/>
    <w:rsid w:val="00E37D81"/>
    <w:rsid w:val="00E37EB1"/>
    <w:rsid w:val="00E37FAE"/>
    <w:rsid w:val="00E407B8"/>
    <w:rsid w:val="00E40C7E"/>
    <w:rsid w:val="00E40E07"/>
    <w:rsid w:val="00E40F8C"/>
    <w:rsid w:val="00E41A14"/>
    <w:rsid w:val="00E41A30"/>
    <w:rsid w:val="00E41BEE"/>
    <w:rsid w:val="00E42AF3"/>
    <w:rsid w:val="00E43909"/>
    <w:rsid w:val="00E439D5"/>
    <w:rsid w:val="00E44054"/>
    <w:rsid w:val="00E447B4"/>
    <w:rsid w:val="00E448D1"/>
    <w:rsid w:val="00E44A9D"/>
    <w:rsid w:val="00E451D5"/>
    <w:rsid w:val="00E451DA"/>
    <w:rsid w:val="00E45A5C"/>
    <w:rsid w:val="00E463D3"/>
    <w:rsid w:val="00E46775"/>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B0D"/>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19E"/>
    <w:rsid w:val="00E72D6A"/>
    <w:rsid w:val="00E730E4"/>
    <w:rsid w:val="00E731B6"/>
    <w:rsid w:val="00E73D21"/>
    <w:rsid w:val="00E742A6"/>
    <w:rsid w:val="00E745A5"/>
    <w:rsid w:val="00E74820"/>
    <w:rsid w:val="00E74ADF"/>
    <w:rsid w:val="00E74BD3"/>
    <w:rsid w:val="00E75151"/>
    <w:rsid w:val="00E7537F"/>
    <w:rsid w:val="00E7616E"/>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866"/>
    <w:rsid w:val="00E878EC"/>
    <w:rsid w:val="00E87B91"/>
    <w:rsid w:val="00E87CEF"/>
    <w:rsid w:val="00E9024A"/>
    <w:rsid w:val="00E902B3"/>
    <w:rsid w:val="00E90487"/>
    <w:rsid w:val="00E90614"/>
    <w:rsid w:val="00E90873"/>
    <w:rsid w:val="00E90B21"/>
    <w:rsid w:val="00E9132B"/>
    <w:rsid w:val="00E91338"/>
    <w:rsid w:val="00E91586"/>
    <w:rsid w:val="00E91710"/>
    <w:rsid w:val="00E9223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56B1"/>
    <w:rsid w:val="00E95867"/>
    <w:rsid w:val="00E958BC"/>
    <w:rsid w:val="00E95F4B"/>
    <w:rsid w:val="00E95FA9"/>
    <w:rsid w:val="00E960D3"/>
    <w:rsid w:val="00E96551"/>
    <w:rsid w:val="00E967A5"/>
    <w:rsid w:val="00E96988"/>
    <w:rsid w:val="00E96B85"/>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0B77"/>
    <w:rsid w:val="00EB0F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4F5"/>
    <w:rsid w:val="00EB36EA"/>
    <w:rsid w:val="00EB3790"/>
    <w:rsid w:val="00EB422E"/>
    <w:rsid w:val="00EB46F0"/>
    <w:rsid w:val="00EB4BB9"/>
    <w:rsid w:val="00EB50B7"/>
    <w:rsid w:val="00EB5159"/>
    <w:rsid w:val="00EB5E82"/>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5FC1"/>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54C7"/>
    <w:rsid w:val="00EE582F"/>
    <w:rsid w:val="00EE5ADC"/>
    <w:rsid w:val="00EE5E79"/>
    <w:rsid w:val="00EE666C"/>
    <w:rsid w:val="00EE6818"/>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9C5"/>
    <w:rsid w:val="00F15DE2"/>
    <w:rsid w:val="00F15EE2"/>
    <w:rsid w:val="00F1604A"/>
    <w:rsid w:val="00F16205"/>
    <w:rsid w:val="00F163B5"/>
    <w:rsid w:val="00F16D48"/>
    <w:rsid w:val="00F17244"/>
    <w:rsid w:val="00F174B1"/>
    <w:rsid w:val="00F177B7"/>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C5E"/>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3CDE"/>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3B8"/>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D0A"/>
    <w:rsid w:val="00F77569"/>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2F22"/>
    <w:rsid w:val="00F93FF3"/>
    <w:rsid w:val="00F94B6B"/>
    <w:rsid w:val="00F95877"/>
    <w:rsid w:val="00F9594C"/>
    <w:rsid w:val="00F95A1D"/>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27BC"/>
    <w:rsid w:val="00FB3102"/>
    <w:rsid w:val="00FB3178"/>
    <w:rsid w:val="00FB3243"/>
    <w:rsid w:val="00FB3A1C"/>
    <w:rsid w:val="00FB3AF8"/>
    <w:rsid w:val="00FB4453"/>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30B"/>
    <w:rsid w:val="00FD7771"/>
    <w:rsid w:val="00FD785F"/>
    <w:rsid w:val="00FE05DA"/>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6B4"/>
    <w:rsid w:val="00FF1903"/>
    <w:rsid w:val="00FF1A6E"/>
    <w:rsid w:val="00FF20EF"/>
    <w:rsid w:val="00FF23E0"/>
    <w:rsid w:val="00FF2F86"/>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6444560">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605189859">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10262790">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microsoft.com/office/2011/relationships/commentsExtended" Target="commentsExtended.xml"/><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footer" Target="foot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hyperlink" Target="https://doi.org/10.1016/0043-1648(74)90193-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comments" Target="comments.xm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footer" Target="footer2.xml"/><Relationship Id="rId16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microsoft.com/office/2007/relationships/hdphoto" Target="media/hdphoto1.wdp"/><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www.code-aster.or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5DD3B-117A-4A50-9072-DECB7B8A0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179</Pages>
  <Words>50981</Words>
  <Characters>280397</Characters>
  <Application>Microsoft Office Word</Application>
  <DocSecurity>0</DocSecurity>
  <Lines>2336</Lines>
  <Paragraphs>661</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330717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17</cp:revision>
  <cp:lastPrinted>2019-03-06T17:01:00Z</cp:lastPrinted>
  <dcterms:created xsi:type="dcterms:W3CDTF">2019-03-12T08:58:00Z</dcterms:created>
  <dcterms:modified xsi:type="dcterms:W3CDTF">2019-03-12T18:45:00Z</dcterms:modified>
</cp:coreProperties>
</file>