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proofErr w:type="spellStart"/>
      <w:r w:rsidRPr="00B51886">
        <w:rPr>
          <w:b/>
          <w:sz w:val="28"/>
        </w:rPr>
        <w:t>Silun</w:t>
      </w:r>
      <w:proofErr w:type="spellEnd"/>
      <w:r w:rsidRPr="00B51886">
        <w:rPr>
          <w:b/>
          <w:sz w:val="28"/>
        </w:rPr>
        <w:t xml:space="preserve">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w:t>
      </w:r>
      <w:proofErr w:type="spellStart"/>
      <w:r w:rsidR="008B257B">
        <w:rPr>
          <w:rFonts w:asciiTheme="minorHAnsi" w:eastAsiaTheme="minorEastAsia" w:hAnsiTheme="minorHAnsi" w:cstheme="minorBidi"/>
          <w:sz w:val="22"/>
          <w:szCs w:val="22"/>
          <w:lang w:eastAsia="en-US" w:bidi="en-US"/>
        </w:rPr>
        <w:t>moyennage</w:t>
      </w:r>
      <w:proofErr w:type="spellEnd"/>
      <w:r w:rsidR="008B257B">
        <w:rPr>
          <w:rFonts w:asciiTheme="minorHAnsi" w:eastAsiaTheme="minorEastAsia" w:hAnsiTheme="minorHAnsi" w:cstheme="minorBidi"/>
          <w:sz w:val="22"/>
          <w:szCs w:val="22"/>
          <w:lang w:eastAsia="en-US" w:bidi="en-US"/>
        </w:rPr>
        <w:t xml:space="preserv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F91BAA">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F91BAA">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F91BAA">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F91BAA">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F91BAA">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F91BAA">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F91BAA">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F91BAA">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F91BAA">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F91BAA">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F91BAA">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F91BAA">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F91BAA">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F91BAA">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F91BAA">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F91BAA">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F91BAA">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F91BAA">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F91BAA"/>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F91BAA"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F91BAA"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F91BAA"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91BA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91BA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91BA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91BAA"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F91BAA"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91BAA"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91BAA"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91BAA"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F91BAA"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F91BAA"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91BAA"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91BAA"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F91BAA"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91BAA"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91BAA"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F91BAA"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91BAA"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91BAA"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91BAA"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91BAA"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91BAA"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91BAA"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91BAA"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91BAA"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91BAA"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F91BAA"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91BAA"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91BAA"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F91BAA"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91BAA"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91BAA"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F91BAA"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F91BAA"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91BAA"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91BAA"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91BAA"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91BAA"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91BAA"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91BAA"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91BAA"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91BAA"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91BAA"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91BAA"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91BAA"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F91BAA"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91BAA"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F91BAA"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91BAA"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91BAA"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F91BAA"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F91BAA"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F91BAA"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F91BAA"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F91BAA"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F91BAA"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F91BAA"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F91BAA"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F91BAA"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F91BAA"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F91BAA"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90469">
        <w:rPr>
          <w:sz w:val="23"/>
          <w:szCs w:val="23"/>
        </w:rPr>
        <w:t xml:space="preserve">trouvés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sont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expérimentaux modélisées.</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 xml:space="preserve">Dans la littérature, l’instabilité de la vibration synchrone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726F2482" w:rsidR="00E82DF1" w:rsidRDefault="00E82DF1" w:rsidP="00830DAA">
      <w:pPr>
        <w:spacing w:line="360" w:lineRule="auto"/>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proofErr w:type="spellEnd"/>
          </w:p>
        </w:tc>
      </w:tr>
    </w:tbl>
    <w:p w14:paraId="0720B14C" w14:textId="77777777" w:rsidR="00C93726" w:rsidRP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18"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18"/>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w:t>
            </w:r>
            <w:proofErr w:type="spellStart"/>
            <w:r w:rsidRPr="00C93726">
              <w:rPr>
                <w:rStyle w:val="shorttext"/>
                <w:rFonts w:ascii="Calibri" w:eastAsia="Times New Roman" w:hAnsi="Calibri" w:cs="Times New Roman"/>
                <w:i w:val="0"/>
                <w:iCs w:val="0"/>
                <w:color w:val="auto"/>
                <w:sz w:val="22"/>
                <w:szCs w:val="20"/>
                <w:lang w:eastAsia="fr-FR"/>
              </w:rPr>
              <w:t>Newkirk</w:t>
            </w:r>
            <w:proofErr w:type="spellEnd"/>
            <w:r w:rsidRPr="00C93726">
              <w:rPr>
                <w:rStyle w:val="shorttext"/>
                <w:rFonts w:ascii="Calibri" w:eastAsia="Times New Roman" w:hAnsi="Calibri" w:cs="Times New Roman"/>
                <w:i w:val="0"/>
                <w:iCs w:val="0"/>
                <w:color w:val="auto"/>
                <w:sz w:val="22"/>
                <w:szCs w:val="20"/>
                <w:lang w:eastAsia="fr-FR"/>
              </w:rPr>
              <w:t xml:space="preserve">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2FE4AC62"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 l’épaisseur du film est minimale et a lieu le contact « faible » entre le rotor et le stator) et le balourd mécanique (le point lourd). Pour une vitesse de rotation en dessous du mode propre flexible,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250BAAE4"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19" w:name="_Toc534984804"/>
      <w:r>
        <w:t>E</w:t>
      </w:r>
      <w:r w:rsidRPr="00814672">
        <w:t xml:space="preserve">ffet </w:t>
      </w:r>
      <w:r w:rsidRPr="00C65243">
        <w:t>Morton</w:t>
      </w:r>
      <w:bookmarkEnd w:id="19"/>
    </w:p>
    <w:p w14:paraId="18C3A725" w14:textId="77777777" w:rsidR="00E82DF1" w:rsidRPr="00C77822" w:rsidRDefault="00E82DF1" w:rsidP="00E82DF1"/>
    <w:p w14:paraId="24EFE6FF" w14:textId="4D19404C"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A5B351B"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w:t>
      </w:r>
      <w:proofErr w:type="spellStart"/>
      <w:r>
        <w:t>Newkirk</w:t>
      </w:r>
      <w:proofErr w:type="spellEnd"/>
      <w:r>
        <w:t xml:space="preserve">,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1"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18E62A0E"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2"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6391D1EF"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rsidR="00D22A57">
        <w:t>Il résulté que</w:t>
      </w:r>
      <w:r>
        <w:t xml:space="preserve"> 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t>,</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3" w:name="_Toc534294728"/>
      <w:bookmarkStart w:id="24" w:name="_Toc534984805"/>
      <w:r>
        <w:lastRenderedPageBreak/>
        <w:t>Etudes</w:t>
      </w:r>
      <w:r w:rsidRPr="00DE7318">
        <w:t xml:space="preserve"> </w:t>
      </w:r>
      <w:r>
        <w:t>expérimentales</w:t>
      </w:r>
      <w:bookmarkEnd w:id="23"/>
      <w:r>
        <w:t xml:space="preserve"> et cas industriels</w:t>
      </w:r>
      <w:bookmarkEnd w:id="24"/>
    </w:p>
    <w:p w14:paraId="16B06570" w14:textId="77777777" w:rsidR="003F5A41" w:rsidRPr="00B047AB" w:rsidRDefault="003F5A41" w:rsidP="003F5A41"/>
    <w:p w14:paraId="08302A79" w14:textId="7BB018F1"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w:t>
      </w:r>
      <w:r>
        <w:lastRenderedPageBreak/>
        <w:t xml:space="preserve">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5"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92548C5"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6"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26"/>
      <w:r>
        <w:rPr>
          <w:rStyle w:val="shorttext"/>
          <w:rFonts w:ascii="Calibri" w:eastAsia="Times New Roman" w:hAnsi="Calibri" w:cs="Times New Roman"/>
          <w:i w:val="0"/>
          <w:iCs w:val="0"/>
          <w:color w:val="auto"/>
          <w:sz w:val="22"/>
          <w:szCs w:val="20"/>
          <w:lang w:eastAsia="fr-FR"/>
        </w:rPr>
        <w:t> : Vibration spirale constaté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0EC9630"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w:t>
      </w:r>
      <w:r>
        <w:rPr>
          <w:szCs w:val="22"/>
        </w:rPr>
        <w:lastRenderedPageBreak/>
        <w:t xml:space="preserve">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27"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2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8"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2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w:t>
      </w:r>
      <w:r>
        <w:rPr>
          <w:szCs w:val="22"/>
        </w:rPr>
        <w:lastRenderedPageBreak/>
        <w:t xml:space="preserve">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47651F46" w:rsidR="003F5A41" w:rsidRDefault="003F5A41" w:rsidP="003F5A41">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proofErr w:type="spellStart"/>
      <w:r w:rsidRPr="00124FD8">
        <w:t>Panara</w:t>
      </w:r>
      <w:proofErr w:type="spellEnd"/>
      <w:r w:rsidRPr="00124FD8">
        <w:t xml:space="preserve">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29" w:name="_Toc534984806"/>
      <w:r>
        <w:t>M</w:t>
      </w:r>
      <w:r w:rsidR="007F0B3C">
        <w:t>odeles theoriques</w:t>
      </w:r>
      <w:bookmarkEnd w:id="2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0" w:name="_Toc534294730"/>
      <w:bookmarkStart w:id="31" w:name="_Toc534984807"/>
      <w:r w:rsidRPr="00675419">
        <w:t xml:space="preserve">Méthodes inspirées </w:t>
      </w:r>
      <w:r>
        <w:t>de</w:t>
      </w:r>
      <w:r w:rsidRPr="00675419">
        <w:t xml:space="preserve"> la </w:t>
      </w:r>
      <w:r w:rsidRPr="004106D7">
        <w:t>théorie</w:t>
      </w:r>
      <w:r w:rsidRPr="00675419">
        <w:t xml:space="preserve"> du </w:t>
      </w:r>
      <w:r>
        <w:t>contrôle</w:t>
      </w:r>
      <w:bookmarkEnd w:id="30"/>
      <w:bookmarkEnd w:id="31"/>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2"/>
      <w:r w:rsidRPr="00101C5D">
        <w:rPr>
          <w:highlight w:val="yellow"/>
        </w:rPr>
        <w:t>L’ellipse est décomposée en trois orbites circulaires : un cercle en position équilibrée et deux cercles de perturbation.</w:t>
      </w:r>
      <w:r w:rsidRPr="00A22718">
        <w:t xml:space="preserve"> </w:t>
      </w:r>
      <w:commentRangeEnd w:id="32"/>
      <w:r w:rsidR="00227BC7">
        <w:rPr>
          <w:rStyle w:val="Marquedecommentaire"/>
        </w:rPr>
        <w:commentReference w:id="32"/>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lastRenderedPageBreak/>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 xml:space="preserve">)&gt;1, l’instabilité sera amplifiée alors que si </w:t>
      </w:r>
      <w:proofErr w:type="spellStart"/>
      <w:r w:rsidRPr="00A22718">
        <w:t>Re</w:t>
      </w:r>
      <w:proofErr w:type="spellEnd"/>
      <w:r w:rsidRPr="00A22718">
        <w:t>(</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F91BAA"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F91BAA"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F91BAA"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3"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2F766620"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4" w:name="_Toc534294731"/>
      <w:bookmarkStart w:id="35" w:name="_Toc534984808"/>
      <w:r>
        <w:t>Méthode basée sur un balourd critique prédéfini</w:t>
      </w:r>
      <w:bookmarkEnd w:id="34"/>
      <w:bookmarkEnd w:id="3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91BAA"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w:t>
      </w:r>
      <w:proofErr w:type="spellStart"/>
      <w:r w:rsidRPr="00A22718">
        <w:t>Balbahadur</w:t>
      </w:r>
      <w:proofErr w:type="spellEnd"/>
      <w:r w:rsidRPr="00A22718">
        <w:t xml:space="preserve">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6" w:name="_Toc534294732"/>
      <w:bookmarkStart w:id="37" w:name="_Toc534984809"/>
      <w:r w:rsidRPr="00E160FB">
        <w:t>Méthode</w:t>
      </w:r>
      <w:r>
        <w:t>s</w:t>
      </w:r>
      <w:r w:rsidRPr="00E160FB">
        <w:t xml:space="preserve"> </w:t>
      </w:r>
      <w:r w:rsidR="00BE480F">
        <w:t xml:space="preserve">basees sur le bilan </w:t>
      </w:r>
      <w:bookmarkEnd w:id="36"/>
      <w:bookmarkEnd w:id="37"/>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E524899"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 xml:space="preserve">donnée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8" w:name="_Toc534294733"/>
      <w:bookmarkStart w:id="39" w:name="_Toc534984810"/>
      <w:r>
        <w:rPr>
          <w:rFonts w:hint="eastAsia"/>
        </w:rPr>
        <w:t>M</w:t>
      </w:r>
      <w:r>
        <w:t>odeles non-linéaires en régime transitoire</w:t>
      </w:r>
      <w:bookmarkEnd w:id="38"/>
      <w:bookmarkEnd w:id="39"/>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1A30128"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0"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1" w:name="_Toc534294734"/>
      <w:bookmarkStart w:id="42" w:name="_Toc534984811"/>
      <w:r>
        <w:t xml:space="preserve">Stratégie de </w:t>
      </w:r>
      <w:r w:rsidR="000948D0">
        <w:t xml:space="preserve">la </w:t>
      </w:r>
      <w:r>
        <w:t>modélisation</w:t>
      </w:r>
      <w:bookmarkEnd w:id="41"/>
      <w:r w:rsidR="00C31B63">
        <w:t> :</w:t>
      </w:r>
      <w:r>
        <w:t xml:space="preserve"> synth</w:t>
      </w:r>
      <w:r w:rsidR="008E3C18">
        <w:t>è</w:t>
      </w:r>
      <w:r>
        <w:t>se</w:t>
      </w:r>
      <w:bookmarkEnd w:id="42"/>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3"/>
      </w:r>
      <w:r w:rsidR="002877E5">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4"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4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w:t>
      </w:r>
      <w:proofErr w:type="spellEnd"/>
      <w:r w:rsidR="0032581C">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5" w:name="_Ref534635639"/>
            <w:r>
              <w:rPr>
                <w:rFonts w:ascii="Times New Roman" w:eastAsia="Times New Roman" w:hAnsi="Times New Roman"/>
                <w:b/>
                <w:iCs w:val="0"/>
                <w:color w:val="auto"/>
                <w:sz w:val="22"/>
                <w:szCs w:val="22"/>
                <w:lang w:eastAsia="fr-FR"/>
              </w:rPr>
              <w:t xml:space="preserve"> </w:t>
            </w:r>
            <w:bookmarkEnd w:id="45"/>
          </w:p>
        </w:tc>
      </w:tr>
    </w:tbl>
    <w:p w14:paraId="277A6337" w14:textId="39E8C20E"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3EBD56C"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w:t>
      </w:r>
      <w:proofErr w:type="spellStart"/>
      <w:r>
        <w:t>Jongh</w:t>
      </w:r>
      <w:proofErr w:type="spellEnd"/>
      <w:r>
        <w:t xml:space="preserve">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4566072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6" w:name="_Toc534294735"/>
      <w:bookmarkStart w:id="47" w:name="_Toc534984812"/>
      <w:r>
        <w:t>Conclusion</w:t>
      </w:r>
      <w:bookmarkEnd w:id="46"/>
      <w:bookmarkEnd w:id="47"/>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w:t>
      </w:r>
      <w:r>
        <w:lastRenderedPageBreak/>
        <w:t xml:space="preserve">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8"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8"/>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9" w:name="_Toc533165043"/>
      <w:bookmarkStart w:id="50" w:name="_Toc533165498"/>
      <w:bookmarkStart w:id="51" w:name="_Toc533165854"/>
      <w:bookmarkStart w:id="52" w:name="_Toc533165905"/>
      <w:bookmarkStart w:id="53" w:name="_Toc533166093"/>
      <w:bookmarkStart w:id="54" w:name="_Toc533166127"/>
      <w:bookmarkStart w:id="55" w:name="_Toc533167316"/>
      <w:bookmarkStart w:id="56" w:name="_Toc533168739"/>
      <w:bookmarkStart w:id="57" w:name="_Toc533168965"/>
      <w:bookmarkStart w:id="58" w:name="_Toc533169249"/>
      <w:bookmarkStart w:id="59" w:name="_Toc533169500"/>
      <w:bookmarkStart w:id="60" w:name="_Toc533170191"/>
      <w:bookmarkStart w:id="61" w:name="_Toc533170329"/>
      <w:bookmarkStart w:id="62" w:name="_Toc533171274"/>
      <w:bookmarkStart w:id="63" w:name="_Toc533172556"/>
      <w:bookmarkStart w:id="64" w:name="_Toc533172735"/>
      <w:bookmarkStart w:id="65" w:name="_Toc533173191"/>
      <w:bookmarkStart w:id="66" w:name="_Toc533173483"/>
      <w:bookmarkStart w:id="67" w:name="_Toc533173685"/>
      <w:bookmarkStart w:id="68" w:name="_Toc533173936"/>
      <w:bookmarkStart w:id="69" w:name="_Toc533173989"/>
      <w:bookmarkStart w:id="70" w:name="_Toc533174155"/>
      <w:bookmarkStart w:id="71" w:name="_Toc533768820"/>
      <w:bookmarkStart w:id="72" w:name="_Toc533769119"/>
      <w:bookmarkStart w:id="73" w:name="_Toc533769291"/>
      <w:bookmarkStart w:id="74" w:name="_Toc533769343"/>
      <w:bookmarkStart w:id="75" w:name="_Toc533769742"/>
      <w:bookmarkStart w:id="76" w:name="_Toc533771803"/>
      <w:bookmarkStart w:id="77" w:name="_Toc533772291"/>
      <w:bookmarkStart w:id="78" w:name="_Toc533774363"/>
      <w:bookmarkStart w:id="79" w:name="_Toc533775555"/>
      <w:bookmarkStart w:id="80" w:name="_Toc533776199"/>
      <w:bookmarkStart w:id="81" w:name="_Toc533776326"/>
      <w:bookmarkStart w:id="82" w:name="_Toc533777551"/>
      <w:bookmarkStart w:id="83" w:name="_Toc534279459"/>
      <w:bookmarkStart w:id="84" w:name="_Toc534279557"/>
      <w:bookmarkStart w:id="85" w:name="_Toc534279635"/>
      <w:bookmarkStart w:id="86" w:name="_Toc534290931"/>
      <w:bookmarkStart w:id="87" w:name="_Toc534293213"/>
      <w:bookmarkStart w:id="88" w:name="_Toc534293497"/>
      <w:bookmarkStart w:id="89" w:name="_Toc534293575"/>
      <w:bookmarkStart w:id="90" w:name="_Toc534387874"/>
      <w:bookmarkStart w:id="91" w:name="_Toc534410845"/>
      <w:bookmarkStart w:id="92" w:name="_Toc534620759"/>
      <w:bookmarkStart w:id="93" w:name="_Toc534621245"/>
      <w:bookmarkStart w:id="94" w:name="_Toc534621350"/>
      <w:bookmarkStart w:id="95" w:name="_Toc534621457"/>
      <w:bookmarkStart w:id="96" w:name="_Toc534625116"/>
      <w:bookmarkStart w:id="97" w:name="_Toc534631416"/>
      <w:bookmarkStart w:id="98" w:name="_Toc534631516"/>
      <w:bookmarkStart w:id="99" w:name="_Toc534631869"/>
      <w:bookmarkStart w:id="100" w:name="_Toc534632102"/>
      <w:bookmarkStart w:id="101" w:name="_Toc534632314"/>
      <w:bookmarkStart w:id="102" w:name="_Toc534632436"/>
      <w:bookmarkStart w:id="103" w:name="_Toc534632535"/>
      <w:bookmarkStart w:id="104" w:name="_Toc534633828"/>
      <w:bookmarkStart w:id="105" w:name="_Toc534634172"/>
      <w:bookmarkStart w:id="106" w:name="_Toc534634576"/>
      <w:bookmarkStart w:id="107" w:name="_Toc534634951"/>
      <w:bookmarkStart w:id="108" w:name="_Toc534635051"/>
      <w:bookmarkStart w:id="109" w:name="_Toc534635151"/>
      <w:bookmarkStart w:id="110" w:name="_Toc534635251"/>
      <w:bookmarkStart w:id="111" w:name="_Toc534635351"/>
      <w:bookmarkStart w:id="112" w:name="_Toc534635472"/>
      <w:bookmarkStart w:id="113" w:name="_Toc534635571"/>
      <w:bookmarkStart w:id="114" w:name="_Toc534636621"/>
      <w:bookmarkStart w:id="115" w:name="_Toc534638249"/>
      <w:bookmarkStart w:id="116" w:name="_Toc534638335"/>
      <w:bookmarkStart w:id="117" w:name="_Toc534638702"/>
      <w:bookmarkStart w:id="118" w:name="_Toc534640557"/>
      <w:bookmarkStart w:id="119" w:name="_Toc534650367"/>
      <w:bookmarkStart w:id="120" w:name="_Toc534707643"/>
      <w:bookmarkStart w:id="121" w:name="_Toc534719948"/>
      <w:bookmarkStart w:id="122" w:name="_Toc534720631"/>
      <w:bookmarkStart w:id="123" w:name="_Toc534721403"/>
      <w:bookmarkStart w:id="124" w:name="_Toc534723181"/>
      <w:bookmarkStart w:id="125" w:name="_Toc534724093"/>
      <w:bookmarkStart w:id="126" w:name="_Toc534724638"/>
      <w:bookmarkStart w:id="127" w:name="_Toc534724942"/>
      <w:bookmarkStart w:id="128" w:name="_Toc534725613"/>
      <w:bookmarkStart w:id="129" w:name="_Toc534729696"/>
      <w:bookmarkStart w:id="130" w:name="_Toc534792245"/>
      <w:bookmarkStart w:id="131" w:name="_Toc534792894"/>
      <w:bookmarkStart w:id="132" w:name="_Toc534793218"/>
      <w:bookmarkStart w:id="133" w:name="_Toc534793976"/>
      <w:bookmarkStart w:id="134" w:name="_Toc534794071"/>
      <w:bookmarkStart w:id="135" w:name="_Toc534794168"/>
      <w:bookmarkStart w:id="136" w:name="_Toc534796800"/>
      <w:bookmarkStart w:id="137" w:name="_Toc534878056"/>
      <w:bookmarkStart w:id="138" w:name="_Toc534878150"/>
      <w:bookmarkStart w:id="139" w:name="_Toc534880488"/>
      <w:bookmarkStart w:id="140" w:name="_Toc534895220"/>
      <w:bookmarkStart w:id="141" w:name="_Toc534895937"/>
      <w:bookmarkStart w:id="142" w:name="_Toc534896491"/>
      <w:bookmarkStart w:id="143" w:name="_Toc534896884"/>
      <w:bookmarkStart w:id="144" w:name="_Toc534983280"/>
      <w:bookmarkStart w:id="145" w:name="_Toc534984814"/>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6" w:name="_Toc533768821"/>
      <w:bookmarkStart w:id="147" w:name="_Toc533769120"/>
      <w:bookmarkStart w:id="148" w:name="_Toc533769292"/>
      <w:bookmarkStart w:id="149" w:name="_Toc533769344"/>
      <w:bookmarkStart w:id="150" w:name="_Toc533769743"/>
      <w:bookmarkStart w:id="151" w:name="_Toc533771804"/>
      <w:bookmarkStart w:id="152" w:name="_Toc533772292"/>
      <w:bookmarkStart w:id="153" w:name="_Toc533774364"/>
      <w:bookmarkStart w:id="154" w:name="_Toc533775556"/>
      <w:bookmarkStart w:id="155" w:name="_Toc533776200"/>
      <w:bookmarkStart w:id="156" w:name="_Toc533776327"/>
      <w:bookmarkStart w:id="157" w:name="_Toc533777552"/>
      <w:bookmarkStart w:id="158" w:name="_Toc534279460"/>
      <w:bookmarkStart w:id="159" w:name="_Toc534279558"/>
      <w:bookmarkStart w:id="160" w:name="_Toc534279636"/>
      <w:bookmarkStart w:id="161" w:name="_Toc534290932"/>
      <w:bookmarkStart w:id="162" w:name="_Toc534293214"/>
      <w:bookmarkStart w:id="163" w:name="_Toc534293498"/>
      <w:bookmarkStart w:id="164" w:name="_Toc534293576"/>
      <w:bookmarkStart w:id="165" w:name="_Toc534387875"/>
      <w:bookmarkStart w:id="166" w:name="_Toc534410846"/>
      <w:bookmarkStart w:id="167" w:name="_Toc534620760"/>
      <w:bookmarkStart w:id="168" w:name="_Toc534621246"/>
      <w:bookmarkStart w:id="169" w:name="_Toc534621351"/>
      <w:bookmarkStart w:id="170" w:name="_Toc534621458"/>
      <w:bookmarkStart w:id="171" w:name="_Toc534625117"/>
      <w:bookmarkStart w:id="172" w:name="_Toc534631417"/>
      <w:bookmarkStart w:id="173" w:name="_Toc534631517"/>
      <w:bookmarkStart w:id="174" w:name="_Toc534631870"/>
      <w:bookmarkStart w:id="175" w:name="_Toc534632103"/>
      <w:bookmarkStart w:id="176" w:name="_Toc534632315"/>
      <w:bookmarkStart w:id="177" w:name="_Toc534632437"/>
      <w:bookmarkStart w:id="178" w:name="_Toc534632536"/>
      <w:bookmarkStart w:id="179" w:name="_Toc534633829"/>
      <w:bookmarkStart w:id="180" w:name="_Toc534634173"/>
      <w:bookmarkStart w:id="181" w:name="_Toc534634577"/>
      <w:bookmarkStart w:id="182" w:name="_Toc534634952"/>
      <w:bookmarkStart w:id="183" w:name="_Toc534635052"/>
      <w:bookmarkStart w:id="184" w:name="_Toc534635152"/>
      <w:bookmarkStart w:id="185" w:name="_Toc534635252"/>
      <w:bookmarkStart w:id="186" w:name="_Toc534635352"/>
      <w:bookmarkStart w:id="187" w:name="_Toc534635473"/>
      <w:bookmarkStart w:id="188" w:name="_Toc534635572"/>
      <w:bookmarkStart w:id="189" w:name="_Toc534636622"/>
      <w:bookmarkStart w:id="190" w:name="_Toc534638250"/>
      <w:bookmarkStart w:id="191" w:name="_Toc534638336"/>
      <w:bookmarkStart w:id="192" w:name="_Toc534638703"/>
      <w:bookmarkStart w:id="193" w:name="_Toc534640558"/>
      <w:bookmarkStart w:id="194" w:name="_Toc534650368"/>
      <w:bookmarkStart w:id="195" w:name="_Toc534707644"/>
      <w:bookmarkStart w:id="196" w:name="_Toc534719949"/>
      <w:bookmarkStart w:id="197" w:name="_Toc534720632"/>
      <w:bookmarkStart w:id="198" w:name="_Toc534721404"/>
      <w:bookmarkStart w:id="199" w:name="_Toc534723182"/>
      <w:bookmarkStart w:id="200" w:name="_Toc534724094"/>
      <w:bookmarkStart w:id="201" w:name="_Toc534724639"/>
      <w:bookmarkStart w:id="202" w:name="_Toc534724943"/>
      <w:bookmarkStart w:id="203" w:name="_Toc534725614"/>
      <w:bookmarkStart w:id="204" w:name="_Toc534729697"/>
      <w:bookmarkStart w:id="205" w:name="_Toc534792246"/>
      <w:bookmarkStart w:id="206" w:name="_Toc534792895"/>
      <w:bookmarkStart w:id="207" w:name="_Toc534793219"/>
      <w:bookmarkStart w:id="208" w:name="_Toc534793977"/>
      <w:bookmarkStart w:id="209" w:name="_Toc534794072"/>
      <w:bookmarkStart w:id="210" w:name="_Toc534794169"/>
      <w:bookmarkStart w:id="211" w:name="_Toc534796801"/>
      <w:bookmarkStart w:id="212" w:name="_Toc534878057"/>
      <w:bookmarkStart w:id="213" w:name="_Toc534878151"/>
      <w:bookmarkStart w:id="214" w:name="_Toc534880489"/>
      <w:bookmarkStart w:id="215" w:name="_Toc534895221"/>
      <w:bookmarkStart w:id="216" w:name="_Toc534895938"/>
      <w:bookmarkStart w:id="217" w:name="_Toc534896492"/>
      <w:bookmarkStart w:id="218" w:name="_Toc534896885"/>
      <w:bookmarkStart w:id="219" w:name="_Toc534983281"/>
      <w:bookmarkStart w:id="220" w:name="_Toc53498481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1" w:name="_Toc534793220"/>
      <w:bookmarkStart w:id="222" w:name="_Toc534793978"/>
      <w:bookmarkStart w:id="223" w:name="_Toc534794073"/>
      <w:bookmarkStart w:id="224" w:name="_Toc534794170"/>
      <w:bookmarkStart w:id="225" w:name="_Toc534796802"/>
      <w:bookmarkStart w:id="226" w:name="_Toc534878058"/>
      <w:bookmarkStart w:id="227" w:name="_Toc534878152"/>
      <w:bookmarkStart w:id="228" w:name="_Toc534880490"/>
      <w:bookmarkStart w:id="229" w:name="_Toc534895222"/>
      <w:bookmarkStart w:id="230" w:name="_Toc534895939"/>
      <w:bookmarkStart w:id="231" w:name="_Toc534896493"/>
      <w:bookmarkStart w:id="232" w:name="_Toc534896886"/>
      <w:bookmarkStart w:id="233" w:name="_Toc534983282"/>
      <w:bookmarkStart w:id="234" w:name="_Toc5349848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1988AFD7" w14:textId="7A99DA0A" w:rsidR="00166F02" w:rsidRDefault="00166F02" w:rsidP="00106910">
      <w:pPr>
        <w:pStyle w:val="Titre2"/>
        <w:ind w:left="709"/>
      </w:pPr>
      <w:bookmarkStart w:id="235" w:name="_Toc534984817"/>
      <w:r>
        <w:t>Introduction</w:t>
      </w:r>
      <w:bookmarkEnd w:id="235"/>
    </w:p>
    <w:p w14:paraId="1087A80B" w14:textId="77777777" w:rsidR="0093422C" w:rsidRPr="0093422C" w:rsidRDefault="0093422C" w:rsidP="0093422C"/>
    <w:p w14:paraId="227CF0F7" w14:textId="16A8247E"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4C7361" w:rsidRPr="004C7361">
        <w:t xml:space="preserve"> </w:t>
      </w:r>
      <w:r w:rsidR="004C7361" w:rsidRPr="005D4068">
        <w:t>l’arbre se soulève</w:t>
      </w:r>
      <w:r w:rsidR="004C7361">
        <w:t xml:space="preserve"> </w:t>
      </w:r>
      <w:r w:rsidRPr="005D4068">
        <w:t>sous l’effet de portance généré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 la température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lastRenderedPageBreak/>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236"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36"/>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 xml:space="preserve">ne approche spectrale appelée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l’équations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w:t>
      </w:r>
      <w:r>
        <w:lastRenderedPageBreak/>
        <w:t xml:space="preserve">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37" w:name="_Toc534984818"/>
      <w:r>
        <w:t>Epaisseur du film mince en présence d’un désalignement</w:t>
      </w:r>
      <w:bookmarkEnd w:id="237"/>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38"/>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238"/>
      <w:r w:rsidR="0072571E">
        <w:rPr>
          <w:rStyle w:val="Marquedecommentaire"/>
        </w:rPr>
        <w:commentReference w:id="238"/>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239"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239"/>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1" w:name="_Ref533168788"/>
            <w:r w:rsidRPr="005600FC">
              <w:rPr>
                <w:rFonts w:ascii="Times New Roman" w:eastAsia="Times New Roman" w:hAnsi="Times New Roman"/>
                <w:b/>
                <w:iCs w:val="0"/>
                <w:color w:val="auto"/>
                <w:sz w:val="22"/>
                <w:szCs w:val="22"/>
                <w:lang w:eastAsia="fr-FR"/>
              </w:rPr>
              <w:t xml:space="preserve"> </w:t>
            </w:r>
            <w:bookmarkEnd w:id="240"/>
            <w:bookmarkEnd w:id="241"/>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BC18163" w:rsidR="0093422C" w:rsidRDefault="0072571E" w:rsidP="00843EFB">
      <w:pPr>
        <w:spacing w:before="120" w:line="360" w:lineRule="auto"/>
      </w:pPr>
      <w:r>
        <w:lastRenderedPageBreak/>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vont </w:t>
      </w:r>
      <w:r>
        <w:t>modifient</w:t>
      </w:r>
      <w:r w:rsidR="0093422C">
        <w:t xml:space="preserve"> l’épaisseur de film et </w:t>
      </w:r>
      <w:r>
        <w:t>les</w:t>
      </w:r>
      <w:r w:rsidR="0093422C">
        <w:t xml:space="preserve"> </w:t>
      </w:r>
      <w:r>
        <w:t>forces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242"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24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505C7D37" w:rsidR="0093422C" w:rsidRDefault="00AC0E7C" w:rsidP="0093422C">
      <w:pPr>
        <w:spacing w:line="360" w:lineRule="auto"/>
      </w:pPr>
      <w:r>
        <w:t>et en régime non-stationnaire</w:t>
      </w:r>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91BAA"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243" w:name="_Toc534984819"/>
      <w:r>
        <w:t>Equations de la lubrification thermohydrodynamique</w:t>
      </w:r>
      <w:bookmarkEnd w:id="243"/>
    </w:p>
    <w:p w14:paraId="7981D554" w14:textId="77777777" w:rsidR="0093422C" w:rsidRDefault="0093422C" w:rsidP="0093422C"/>
    <w:p w14:paraId="04E1E105" w14:textId="6F39F4E6"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w:t>
      </w:r>
      <w:r w:rsidR="0093422C">
        <w:lastRenderedPageBreak/>
        <w:t xml:space="preserve">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4" w:name="_Toc534984820"/>
      <w:r>
        <w:t xml:space="preserve">Equation de Reynolds </w:t>
      </w:r>
      <w:r w:rsidRPr="0078195A">
        <w:t>généralisée</w:t>
      </w:r>
      <w:bookmarkEnd w:id="244"/>
    </w:p>
    <w:p w14:paraId="64138F78" w14:textId="77777777" w:rsidR="0093422C" w:rsidRDefault="0093422C" w:rsidP="0093422C"/>
    <w:p w14:paraId="42D5E3F5" w14:textId="1BD966A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du 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proofErr w:type="spellStart"/>
      <w:r w:rsidR="00735E79">
        <w:rPr>
          <w:szCs w:val="22"/>
        </w:rPr>
        <w:t>a</w:t>
      </w:r>
      <w:proofErr w:type="spellEnd"/>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245"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45"/>
      <w:r w:rsidRPr="0065305A">
        <w:rPr>
          <w:i w:val="0"/>
          <w:sz w:val="22"/>
        </w:rPr>
        <w:t xml:space="preserve"> : domaine d’étude </w:t>
      </w:r>
      <w:r>
        <w:rPr>
          <w:i w:val="0"/>
          <w:sz w:val="22"/>
        </w:rPr>
        <w:t>entre deux parois</w:t>
      </w:r>
    </w:p>
    <w:p w14:paraId="5D73E4C1" w14:textId="37FB2C69"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735E79">
        <w:t xml:space="preserve">y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91BAA"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6" w:name="_Ref525751376"/>
            <w:r w:rsidRPr="005600FC">
              <w:rPr>
                <w:rFonts w:ascii="Times New Roman" w:eastAsia="Times New Roman" w:hAnsi="Times New Roman"/>
                <w:b/>
                <w:iCs w:val="0"/>
                <w:color w:val="auto"/>
                <w:sz w:val="22"/>
                <w:szCs w:val="22"/>
                <w:lang w:eastAsia="fr-FR"/>
              </w:rPr>
              <w:t xml:space="preserve"> </w:t>
            </w:r>
            <w:bookmarkEnd w:id="246"/>
          </w:p>
        </w:tc>
      </w:tr>
    </w:tbl>
    <w:p w14:paraId="5F7D9321" w14:textId="77777777" w:rsidR="00735E79" w:rsidRDefault="00735E79" w:rsidP="00735E79">
      <w:pPr>
        <w:spacing w:before="120" w:line="360" w:lineRule="auto"/>
        <w:ind w:firstLine="708"/>
        <w:rPr>
          <w:szCs w:val="22"/>
        </w:rPr>
      </w:pPr>
    </w:p>
    <w:p w14:paraId="4E495DC7" w14:textId="6B7835CD" w:rsidR="0093422C" w:rsidRDefault="00735E79" w:rsidP="00735E79">
      <w:pPr>
        <w:spacing w:before="120" w:line="360" w:lineRule="auto"/>
        <w:ind w:firstLine="708"/>
        <w:rPr>
          <w:szCs w:val="22"/>
        </w:rPr>
      </w:pPr>
      <w:r>
        <w:rPr>
          <w:szCs w:val="22"/>
        </w:rPr>
        <w:t>La</w:t>
      </w:r>
      <w:ins w:id="247" w:author="ZHANG Silun" w:date="2019-01-07T15:52:00Z">
        <w:r w:rsidR="00836AFE">
          <w:rPr>
            <w:szCs w:val="22"/>
          </w:rPr>
          <w:t xml:space="preserve"> pression </w:t>
        </w:r>
      </w:ins>
      <w:r>
        <w:rPr>
          <w:szCs w:val="22"/>
        </w:rPr>
        <w:t>est</w:t>
      </w:r>
      <w:ins w:id="248" w:author="ZHANG Silun" w:date="2019-01-07T15:52:00Z">
        <w:r w:rsidR="00836AFE">
          <w:rPr>
            <w:szCs w:val="22"/>
          </w:rPr>
          <w:t xml:space="preserve"> </w:t>
        </w:r>
      </w:ins>
      <w:r>
        <w:rPr>
          <w:szCs w:val="22"/>
        </w:rPr>
        <w:t xml:space="preserve">donc </w:t>
      </w:r>
      <w:ins w:id="249" w:author="ZHANG Silun" w:date="2019-01-07T15:52:00Z">
        <w:r w:rsidR="00836AFE">
          <w:rPr>
            <w:szCs w:val="22"/>
          </w:rPr>
          <w:t>constant</w:t>
        </w:r>
      </w:ins>
      <w:r>
        <w:rPr>
          <w:szCs w:val="22"/>
        </w:rPr>
        <w:t>e</w:t>
      </w:r>
      <w:ins w:id="250"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En 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sont: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91BAA"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1" w:name="_Ref525824932"/>
            <w:r w:rsidRPr="005600FC">
              <w:rPr>
                <w:rFonts w:ascii="Times New Roman" w:eastAsia="Times New Roman" w:hAnsi="Times New Roman"/>
                <w:b/>
                <w:iCs w:val="0"/>
                <w:color w:val="auto"/>
                <w:sz w:val="22"/>
                <w:szCs w:val="22"/>
                <w:lang w:eastAsia="fr-FR"/>
              </w:rPr>
              <w:t xml:space="preserve"> </w:t>
            </w:r>
            <w:bookmarkEnd w:id="251"/>
          </w:p>
        </w:tc>
      </w:tr>
    </w:tbl>
    <w:p w14:paraId="4868B1D2" w14:textId="77777777" w:rsidR="00735E79" w:rsidRDefault="00735E79" w:rsidP="00D11E17">
      <w:pPr>
        <w:spacing w:before="120" w:line="360" w:lineRule="auto"/>
        <w:rPr>
          <w:szCs w:val="22"/>
        </w:rPr>
      </w:pPr>
    </w:p>
    <w:p w14:paraId="437A75ED" w14:textId="491D60CD"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91BAA"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2" w:name="_Ref525772474"/>
            <w:r w:rsidRPr="005600FC">
              <w:rPr>
                <w:rFonts w:ascii="Times New Roman" w:eastAsia="Times New Roman" w:hAnsi="Times New Roman"/>
                <w:b/>
                <w:iCs w:val="0"/>
                <w:color w:val="auto"/>
                <w:sz w:val="22"/>
                <w:szCs w:val="22"/>
                <w:lang w:eastAsia="fr-FR"/>
              </w:rPr>
              <w:t xml:space="preserve"> </w:t>
            </w:r>
            <w:bookmarkEnd w:id="252"/>
          </w:p>
        </w:tc>
      </w:tr>
    </w:tbl>
    <w:p w14:paraId="53B56BD1" w14:textId="77777777" w:rsidR="00735E79" w:rsidRDefault="00735E79" w:rsidP="00F23B4C">
      <w:pPr>
        <w:spacing w:before="120" w:line="360" w:lineRule="auto"/>
        <w:ind w:firstLine="709"/>
        <w:rPr>
          <w:szCs w:val="22"/>
        </w:rPr>
      </w:pPr>
    </w:p>
    <w:p w14:paraId="0B918147" w14:textId="1742BBE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91BAA"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5808447"/>
            <w:r w:rsidRPr="005600FC">
              <w:rPr>
                <w:rFonts w:ascii="Times New Roman" w:eastAsia="Times New Roman" w:hAnsi="Times New Roman"/>
                <w:b/>
                <w:iCs w:val="0"/>
                <w:color w:val="auto"/>
                <w:sz w:val="22"/>
                <w:szCs w:val="22"/>
                <w:lang w:eastAsia="fr-FR"/>
              </w:rPr>
              <w:t xml:space="preserve"> </w:t>
            </w:r>
            <w:bookmarkEnd w:id="253"/>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91BAA"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91BAA"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254"/>
      <w:commentRangeStart w:id="255"/>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254"/>
      <w:r w:rsidR="00ED4BE4" w:rsidRPr="00020FD8">
        <w:rPr>
          <w:rStyle w:val="Marquedecommentaire"/>
          <w:highlight w:val="yellow"/>
        </w:rPr>
        <w:commentReference w:id="254"/>
      </w:r>
      <w:commentRangeEnd w:id="255"/>
      <w:r w:rsidR="00ED4BE4" w:rsidRPr="00020FD8">
        <w:rPr>
          <w:rStyle w:val="Marquedecommentaire"/>
          <w:highlight w:val="yellow"/>
        </w:rPr>
        <w:commentReference w:id="255"/>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91BAA"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0780D9"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91BAA"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6" w:name="_Ref528678284"/>
            <w:r w:rsidRPr="005600FC">
              <w:rPr>
                <w:rFonts w:ascii="Times New Roman" w:eastAsia="Times New Roman" w:hAnsi="Times New Roman"/>
                <w:b/>
                <w:iCs w:val="0"/>
                <w:color w:val="auto"/>
                <w:sz w:val="22"/>
                <w:szCs w:val="22"/>
                <w:lang w:eastAsia="fr-FR"/>
              </w:rPr>
              <w:t xml:space="preserve"> </w:t>
            </w:r>
            <w:bookmarkEnd w:id="256"/>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91BAA"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7" w:name="_Ref534719748"/>
            <w:r w:rsidRPr="005600FC">
              <w:rPr>
                <w:rFonts w:ascii="Times New Roman" w:eastAsia="Times New Roman" w:hAnsi="Times New Roman"/>
                <w:b/>
                <w:iCs w:val="0"/>
                <w:color w:val="auto"/>
                <w:sz w:val="22"/>
                <w:szCs w:val="22"/>
                <w:lang w:eastAsia="fr-FR"/>
              </w:rPr>
              <w:t xml:space="preserve"> </w:t>
            </w:r>
            <w:bookmarkEnd w:id="257"/>
          </w:p>
        </w:tc>
      </w:tr>
    </w:tbl>
    <w:p w14:paraId="6992E778" w14:textId="77777777" w:rsidR="0030124D" w:rsidRDefault="0030124D" w:rsidP="005360D9"/>
    <w:p w14:paraId="2F9E974D" w14:textId="51C842D0" w:rsidR="0093422C" w:rsidRDefault="0093422C" w:rsidP="00B74996">
      <w:pPr>
        <w:pStyle w:val="Titre3"/>
        <w:ind w:left="709"/>
      </w:pPr>
      <w:bookmarkStart w:id="258" w:name="_Toc534984821"/>
      <w:r>
        <w:t>Modèles de rupture et reformation du film (cavitation)</w:t>
      </w:r>
      <w:bookmarkEnd w:id="258"/>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lastRenderedPageBreak/>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par.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59"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259"/>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60"/>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91BAA"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1" w:name="_Ref525835347"/>
            <w:r w:rsidRPr="005600FC">
              <w:rPr>
                <w:rFonts w:ascii="Times New Roman" w:eastAsia="Times New Roman" w:hAnsi="Times New Roman"/>
                <w:b/>
                <w:iCs w:val="0"/>
                <w:color w:val="auto"/>
                <w:sz w:val="22"/>
                <w:szCs w:val="22"/>
                <w:lang w:eastAsia="fr-FR"/>
              </w:rPr>
              <w:t xml:space="preserve"> </w:t>
            </w:r>
            <w:bookmarkEnd w:id="261"/>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91BAA"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40140"/>
            <w:r w:rsidRPr="005600FC">
              <w:rPr>
                <w:rFonts w:ascii="Times New Roman" w:eastAsia="Times New Roman" w:hAnsi="Times New Roman"/>
                <w:b/>
                <w:iCs w:val="0"/>
                <w:color w:val="auto"/>
                <w:sz w:val="22"/>
                <w:szCs w:val="22"/>
                <w:lang w:eastAsia="fr-FR"/>
              </w:rPr>
              <w:t xml:space="preserve"> </w:t>
            </w:r>
            <w:bookmarkEnd w:id="262"/>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91BAA"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609391CB"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8317A9">
        <w:rPr>
          <w:szCs w:val="23"/>
        </w:rPr>
        <w:t>donnée par Fischer-</w:t>
      </w:r>
      <w:proofErr w:type="spellStart"/>
      <w:r w:rsidRPr="008317A9">
        <w:rPr>
          <w:szCs w:val="23"/>
        </w:rPr>
        <w:t>Burmeister</w:t>
      </w:r>
      <w:proofErr w:type="spellEnd"/>
      <w:r w:rsidRPr="008317A9">
        <w:rPr>
          <w:szCs w:val="23"/>
        </w:rPr>
        <w:t xml:space="preserve">.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42533"/>
            <w:r w:rsidRPr="005600FC">
              <w:rPr>
                <w:rFonts w:ascii="Times New Roman" w:eastAsia="Times New Roman" w:hAnsi="Times New Roman"/>
                <w:b/>
                <w:iCs w:val="0"/>
                <w:color w:val="auto"/>
                <w:sz w:val="22"/>
                <w:szCs w:val="22"/>
                <w:lang w:eastAsia="fr-FR"/>
              </w:rPr>
              <w:t xml:space="preserve"> </w:t>
            </w:r>
            <w:bookmarkEnd w:id="263"/>
          </w:p>
        </w:tc>
      </w:tr>
    </w:tbl>
    <w:p w14:paraId="2AAB8144" w14:textId="62A0CF93" w:rsidR="0093422C" w:rsidRPr="008317A9" w:rsidRDefault="0093422C" w:rsidP="0083749B">
      <w:pPr>
        <w:spacing w:before="120" w:line="360" w:lineRule="auto"/>
        <w:rPr>
          <w:szCs w:val="23"/>
        </w:rPr>
      </w:pPr>
      <w:r w:rsidRPr="008317A9">
        <w:rPr>
          <w:szCs w:val="23"/>
        </w:rPr>
        <w:t xml:space="preserve">L’équation de Reynolds qui contient </w:t>
      </w:r>
      <w:proofErr w:type="spellStart"/>
      <w:r w:rsidR="004F2651">
        <w:rPr>
          <w:szCs w:val="23"/>
        </w:rPr>
        <w:t>maintenat</w:t>
      </w:r>
      <w:proofErr w:type="spellEnd"/>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6267109"/>
            <w:r w:rsidRPr="005600FC">
              <w:rPr>
                <w:rFonts w:ascii="Times New Roman" w:eastAsia="Times New Roman" w:hAnsi="Times New Roman"/>
                <w:b/>
                <w:iCs w:val="0"/>
                <w:color w:val="auto"/>
                <w:sz w:val="22"/>
                <w:szCs w:val="22"/>
                <w:lang w:eastAsia="fr-FR"/>
              </w:rPr>
              <w:t xml:space="preserve"> </w:t>
            </w:r>
            <w:bookmarkEnd w:id="264"/>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7143"/>
            <w:r w:rsidRPr="005600FC">
              <w:rPr>
                <w:rFonts w:ascii="Times New Roman" w:eastAsia="Times New Roman" w:hAnsi="Times New Roman"/>
                <w:b/>
                <w:iCs w:val="0"/>
                <w:color w:val="auto"/>
                <w:sz w:val="22"/>
                <w:szCs w:val="22"/>
                <w:lang w:eastAsia="fr-FR"/>
              </w:rPr>
              <w:t xml:space="preserve"> </w:t>
            </w:r>
            <w:bookmarkEnd w:id="265"/>
          </w:p>
        </w:tc>
      </w:tr>
    </w:tbl>
    <w:p w14:paraId="38795F14" w14:textId="32394269" w:rsidR="0093422C" w:rsidRDefault="0093422C" w:rsidP="00B74996">
      <w:pPr>
        <w:pStyle w:val="Titre3"/>
        <w:ind w:left="709"/>
      </w:pPr>
      <w:bookmarkStart w:id="266" w:name="_Toc534984822"/>
      <w:r>
        <w:t>Equation de l’énergie</w:t>
      </w:r>
      <w:bookmarkEnd w:id="266"/>
    </w:p>
    <w:p w14:paraId="1E4BFFEA" w14:textId="5D04D14E"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7" w:name="_Ref525825321"/>
            <w:r w:rsidRPr="005600FC">
              <w:rPr>
                <w:rFonts w:ascii="Times New Roman" w:eastAsia="Times New Roman" w:hAnsi="Times New Roman"/>
                <w:b/>
                <w:iCs w:val="0"/>
                <w:color w:val="auto"/>
                <w:sz w:val="22"/>
                <w:szCs w:val="22"/>
                <w:lang w:eastAsia="fr-FR"/>
              </w:rPr>
              <w:t xml:space="preserve"> </w:t>
            </w:r>
            <w:bookmarkEnd w:id="267"/>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91BAA"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268" w:name="_Toc534984823"/>
      <w:bookmarkStart w:id="269" w:name="_Ref528670063"/>
      <w:r>
        <w:t>approximation de la temperature par des polynomes de legendre</w:t>
      </w:r>
      <w:bookmarkEnd w:id="268"/>
    </w:p>
    <w:p w14:paraId="7EDF5BCE" w14:textId="08E05992" w:rsidR="00AE5F7D" w:rsidRDefault="001275DD" w:rsidP="0083429D">
      <w:pPr>
        <w:spacing w:before="120" w:line="360" w:lineRule="auto"/>
        <w:ind w:firstLine="709"/>
      </w:pPr>
      <w:r>
        <w:t xml:space="preserve">L’approximation de la température par des polynômes de Legendre </w:t>
      </w:r>
      <w:r w:rsidR="00AE5F7D">
        <w:t xml:space="preserve">a été premièrement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 xml:space="preserve">sant les méthodes classiques </w:t>
      </w:r>
      <w:r>
        <w:lastRenderedPageBreak/>
        <w:t>(différences,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9DF3A7D"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sur l'épaisseur du film fluide.</w:t>
      </w:r>
      <w:r w:rsidR="00D13390">
        <w:t xml:space="preserve"> L’équation de Reynolds est seulement 1D et l’équation de l’énergie est 2D car les variations axiales sont négligées</w:t>
      </w:r>
      <w:r w:rsidRPr="0082282C">
        <w:t xml:space="preserve">. Les équations aux dérivées partielles sont résolues par des méthodes de différence finie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EEBF6F5" w:rsidR="00AE5F7D" w:rsidRDefault="00AE5F7D" w:rsidP="00AE5F7D">
      <w:pPr>
        <w:spacing w:line="360" w:lineRule="auto"/>
        <w:ind w:firstLine="708"/>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w:t>
      </w:r>
      <w:proofErr w:type="spellStart"/>
      <w:r w:rsidR="008F4E08">
        <w:t>on</w:t>
      </w:r>
      <w:proofErr w:type="spellEnd"/>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91BAA"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654F774A"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t>,</w:t>
      </w:r>
      <w:r w:rsidR="003A3131">
        <w:t xml:space="preserve"> sont obtenus grâce à une relation de </w:t>
      </w:r>
      <w:proofErr w:type="spellStart"/>
      <w:r w:rsidR="003A3131">
        <w:t>récurence</w:t>
      </w:r>
      <w:proofErr w:type="spellEnd"/>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r>
        <w:t>et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91BAA"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0" w:name="_Ref534709750"/>
            <w:r w:rsidRPr="00134F70">
              <w:rPr>
                <w:rFonts w:ascii="Times New Roman" w:eastAsia="Times New Roman" w:hAnsi="Times New Roman"/>
                <w:b/>
                <w:iCs w:val="0"/>
                <w:color w:val="auto"/>
                <w:sz w:val="22"/>
                <w:szCs w:val="22"/>
                <w:lang w:eastAsia="fr-FR"/>
              </w:rPr>
              <w:t xml:space="preserve"> </w:t>
            </w:r>
            <w:bookmarkEnd w:id="270"/>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91BAA"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26242254"/>
            <w:r w:rsidRPr="00134F70">
              <w:rPr>
                <w:rFonts w:ascii="Times New Roman" w:eastAsia="Times New Roman" w:hAnsi="Times New Roman"/>
                <w:b/>
                <w:iCs w:val="0"/>
                <w:color w:val="auto"/>
                <w:sz w:val="22"/>
                <w:szCs w:val="22"/>
                <w:lang w:eastAsia="fr-FR"/>
              </w:rPr>
              <w:t xml:space="preserve"> </w:t>
            </w:r>
            <w:bookmarkEnd w:id="271"/>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w:t>
      </w:r>
      <w:proofErr w:type="spellStart"/>
      <w:r w:rsidR="00AE5F7D">
        <w:t>ature</w:t>
      </w:r>
      <w:proofErr w:type="spellEnd"/>
      <w:r w:rsidR="00AE5F7D">
        <w:t>.</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w:t>
      </w:r>
      <w:proofErr w:type="spellStart"/>
      <w:r>
        <w:t>Dowson</w:t>
      </w:r>
      <w:proofErr w:type="spellEnd"/>
      <w:r>
        <w:t xml:space="preserve">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 xml:space="preserve">de </w:t>
      </w:r>
      <w:proofErr w:type="spellStart"/>
      <w:r>
        <w:t>Dowson</w:t>
      </w:r>
      <w:proofErr w:type="spellEnd"/>
      <w:r>
        <w:t xml:space="preserve">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F91BAA"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F91BAA"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F91BAA"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F91BAA"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2" w:name="_Ref534712804"/>
            <w:r w:rsidRPr="001C390D">
              <w:rPr>
                <w:rFonts w:ascii="Calibri" w:eastAsia="Times New Roman" w:hAnsi="Calibri" w:cs="Times New Roman"/>
                <w:i w:val="0"/>
                <w:iCs w:val="0"/>
                <w:color w:val="auto"/>
                <w:sz w:val="22"/>
                <w:szCs w:val="20"/>
                <w:lang w:eastAsia="fr-FR"/>
              </w:rPr>
              <w:t xml:space="preserve"> </w:t>
            </w:r>
            <w:bookmarkEnd w:id="272"/>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 xml:space="preserve">la fluidité exprimée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proofErr w:type="spellStart"/>
      <w:r w:rsidR="00CA66C0">
        <w:t>lle</w:t>
      </w:r>
      <w:proofErr w:type="spellEnd"/>
      <w:r w:rsidR="00CA66C0">
        <w:t xml:space="preserv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F91BAA"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21791"/>
            <w:r w:rsidRPr="001C390D">
              <w:rPr>
                <w:rFonts w:ascii="Calibri" w:eastAsia="Times New Roman" w:hAnsi="Calibri" w:cs="Times New Roman"/>
                <w:i w:val="0"/>
                <w:iCs w:val="0"/>
                <w:color w:val="auto"/>
                <w:sz w:val="22"/>
                <w:szCs w:val="20"/>
                <w:lang w:eastAsia="fr-FR"/>
              </w:rPr>
              <w:t xml:space="preserve"> </w:t>
            </w:r>
            <w:bookmarkEnd w:id="273"/>
          </w:p>
        </w:tc>
      </w:tr>
    </w:tbl>
    <w:p w14:paraId="0F3F86B3" w14:textId="62EBF279" w:rsidR="00AE5F7D" w:rsidRDefault="00AE5F7D" w:rsidP="00AE5F7D">
      <w:pPr>
        <w:spacing w:line="360" w:lineRule="auto"/>
        <w:rPr>
          <w:b/>
        </w:rPr>
      </w:pPr>
      <w:r>
        <w:t>Les deux autres intégrales sont calculées de la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274"/>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r w:rsidRPr="007174DA">
        <w:rPr>
          <w:b/>
        </w:rPr>
        <w:fldChar w:fldCharType="end"/>
      </w:r>
      <w:commentRangeEnd w:id="274"/>
      <w:r w:rsidR="00D879B2">
        <w:rPr>
          <w:rStyle w:val="Marquedecommentaire"/>
        </w:rPr>
        <w:commentReference w:id="274"/>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F91BAA"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5" w:name="_Ref534722716"/>
            <w:r w:rsidRPr="001C390D">
              <w:rPr>
                <w:rFonts w:ascii="Calibri" w:eastAsia="Times New Roman" w:hAnsi="Calibri" w:cs="Times New Roman"/>
                <w:i w:val="0"/>
                <w:iCs w:val="0"/>
                <w:color w:val="auto"/>
                <w:sz w:val="22"/>
                <w:szCs w:val="20"/>
                <w:lang w:eastAsia="fr-FR"/>
              </w:rPr>
              <w:t xml:space="preserve"> </w:t>
            </w:r>
            <w:bookmarkEnd w:id="275"/>
          </w:p>
        </w:tc>
      </w:tr>
    </w:tbl>
    <w:p w14:paraId="3DC30926" w14:textId="7C2EB708" w:rsidR="00D879B2" w:rsidRDefault="00AE5F7D" w:rsidP="00D879B2">
      <w:pPr>
        <w:spacing w:before="120" w:line="360" w:lineRule="auto"/>
        <w:ind w:firstLine="709"/>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de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auront</w:t>
      </w:r>
      <w:r>
        <w:t xml:space="preserve"> disparu </w:t>
      </w:r>
      <w:r w:rsidR="00D879B2">
        <w:t>suite à</w:t>
      </w:r>
      <w:r>
        <w:t xml:space="preserve"> l’intégration. </w:t>
      </w:r>
    </w:p>
    <w:p w14:paraId="3FE31BA2" w14:textId="1332274C" w:rsidR="00D879B2" w:rsidRDefault="00D879B2" w:rsidP="00D879B2">
      <w:pPr>
        <w:spacing w:before="120" w:line="360" w:lineRule="auto"/>
        <w:ind w:firstLine="709"/>
      </w:pPr>
      <w:r>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F91BAA"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4723903"/>
            <w:r w:rsidRPr="001C390D">
              <w:rPr>
                <w:rFonts w:ascii="Calibri" w:eastAsia="Times New Roman" w:hAnsi="Calibri" w:cs="Times New Roman"/>
                <w:i w:val="0"/>
                <w:iCs w:val="0"/>
                <w:color w:val="auto"/>
                <w:sz w:val="22"/>
                <w:szCs w:val="20"/>
                <w:lang w:eastAsia="fr-FR"/>
              </w:rPr>
              <w:t xml:space="preserve"> </w:t>
            </w:r>
            <w:bookmarkEnd w:id="276"/>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F91BAA"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F91BAA"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F91BAA"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91BAA"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w:t>
      </w:r>
      <w:proofErr w:type="spellStart"/>
      <w:r w:rsidRPr="00A42408">
        <w:rPr>
          <w:highlight w:val="yellow"/>
        </w:rPr>
        <w:t>Eq</w:t>
      </w:r>
      <w:proofErr w:type="spellEnd"/>
      <w:r w:rsidRPr="00A42408">
        <w:rPr>
          <w:highlight w:val="yellow"/>
        </w:rPr>
        <w:t>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28678596"/>
            <w:r w:rsidRPr="001C390D">
              <w:rPr>
                <w:rFonts w:ascii="Calibri" w:eastAsia="Times New Roman" w:hAnsi="Calibri" w:cs="Times New Roman"/>
                <w:i w:val="0"/>
                <w:iCs w:val="0"/>
                <w:color w:val="auto"/>
                <w:sz w:val="22"/>
                <w:szCs w:val="20"/>
                <w:lang w:eastAsia="fr-FR"/>
              </w:rPr>
              <w:t xml:space="preserve"> </w:t>
            </w:r>
            <w:bookmarkEnd w:id="277"/>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278" w:name="_Toc534984824"/>
      <w:r>
        <w:t>Résolution des équations couplées</w:t>
      </w:r>
      <w:bookmarkEnd w:id="269"/>
      <w:bookmarkEnd w:id="278"/>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279" w:name="_Ref528671596"/>
      <w:r>
        <w:t>Discrétisation de l’équation de Reynolds avec cavitation</w:t>
      </w:r>
      <w:bookmarkEnd w:id="279"/>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280"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280"/>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91BAA"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F91BAA"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91BAA"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91BAA"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F91BAA"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91BAA"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91BAA"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1" w:name="_Ref525844214"/>
            <w:r w:rsidRPr="00134F70">
              <w:rPr>
                <w:rFonts w:ascii="Times New Roman" w:eastAsia="Times New Roman" w:hAnsi="Times New Roman"/>
                <w:b/>
                <w:iCs w:val="0"/>
                <w:color w:val="auto"/>
                <w:sz w:val="22"/>
                <w:szCs w:val="22"/>
                <w:lang w:eastAsia="fr-FR"/>
              </w:rPr>
              <w:t xml:space="preserve"> </w:t>
            </w:r>
            <w:bookmarkEnd w:id="281"/>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proofErr w:type="spellStart"/>
      <w:r w:rsidR="0032581C">
        <w:t>aversent</w:t>
      </w:r>
      <w:proofErr w:type="spellEnd"/>
      <w:r w:rsidR="0032581C">
        <w:t xml:space="preserve">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282"/>
      <w:r>
        <w:t>discrétisation</w:t>
      </w:r>
      <w:commentRangeEnd w:id="282"/>
      <w:r w:rsidR="000A387B">
        <w:rPr>
          <w:rStyle w:val="Marquedecommentaire"/>
        </w:rPr>
        <w:commentReference w:id="282"/>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283"/>
      <w:r w:rsidR="000A387B">
        <w:t>est</w:t>
      </w:r>
      <w:commentRangeEnd w:id="283"/>
      <w:r w:rsidR="000A387B">
        <w:rPr>
          <w:rStyle w:val="Marquedecommentaire"/>
        </w:rPr>
        <w:commentReference w:id="283"/>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898126"/>
            <w:r w:rsidRPr="00134F70">
              <w:rPr>
                <w:rFonts w:ascii="Times New Roman" w:eastAsia="Times New Roman" w:hAnsi="Times New Roman"/>
                <w:b/>
                <w:iCs w:val="0"/>
                <w:color w:val="auto"/>
                <w:sz w:val="22"/>
                <w:szCs w:val="22"/>
                <w:lang w:eastAsia="fr-FR"/>
              </w:rPr>
              <w:t xml:space="preserve"> </w:t>
            </w:r>
            <w:bookmarkEnd w:id="284"/>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proofErr w:type="spellStart"/>
      <w:r w:rsidR="000A387B">
        <w:t>ime</w:t>
      </w:r>
      <w:proofErr w:type="spellEnd"/>
      <w:r w:rsidR="000A387B">
        <w:t xml:space="preserve"> le terme de l’écoulement </w:t>
      </w:r>
      <w:proofErr w:type="spellStart"/>
      <w:r w:rsidR="000A387B">
        <w:t>deC</w:t>
      </w:r>
      <w:r>
        <w:t>couette</w:t>
      </w:r>
      <w:proofErr w:type="spellEnd"/>
      <w:r>
        <w:t xml:space="preserv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91BAA"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5" w:name="_Ref534738787"/>
      <w:r>
        <w:lastRenderedPageBreak/>
        <w:t>Discrétisation de l’équation de l’énergie</w:t>
      </w:r>
      <w:bookmarkEnd w:id="285"/>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6268159"/>
            <w:r w:rsidRPr="00134F70">
              <w:rPr>
                <w:rFonts w:ascii="Times New Roman" w:eastAsia="Times New Roman" w:hAnsi="Times New Roman"/>
                <w:b/>
                <w:iCs w:val="0"/>
                <w:color w:val="auto"/>
                <w:sz w:val="22"/>
                <w:szCs w:val="22"/>
                <w:lang w:eastAsia="fr-FR"/>
              </w:rPr>
              <w:t xml:space="preserve"> </w:t>
            </w:r>
            <w:bookmarkEnd w:id="286"/>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91BAA"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287"/>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287"/>
      <w:r>
        <w:rPr>
          <w:rStyle w:val="Marquedecommentaire"/>
          <w:rFonts w:ascii="Calibri" w:hAnsi="Calibri"/>
          <w:snapToGrid/>
          <w:color w:val="auto"/>
          <w:lang w:val="fr-FR" w:eastAsia="fr-FR" w:bidi="ar-SA"/>
        </w:rPr>
        <w:commentReference w:id="287"/>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91BAA"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91BAA"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91BAA"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91BAA"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91BAA"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91BAA"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 </w:t>
      </w:r>
      <w:proofErr w:type="spellStart"/>
      <w:r w:rsidR="00D766F8">
        <w:t>e,w,n,s</w:t>
      </w:r>
      <w:proofErr w:type="spell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2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2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lastRenderedPageBreak/>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91BAA"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F91BAA"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91BAA"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91BAA"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91BAA"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91BAA"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91BAA"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w:t>
      </w:r>
      <w:proofErr w:type="spellStart"/>
      <w:r>
        <w:t>lleure</w:t>
      </w:r>
      <w:proofErr w:type="spellEnd"/>
      <w:r>
        <w:t xml:space="preserv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289"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289"/>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290"/>
      <w:r w:rsidRPr="00AC3448">
        <w:rPr>
          <w:highlight w:val="yellow"/>
        </w:rPr>
        <w:t>significative</w:t>
      </w:r>
      <w:commentRangeEnd w:id="290"/>
      <w:r w:rsidR="00AC3448">
        <w:rPr>
          <w:rStyle w:val="Marquedecommentaire"/>
        </w:rPr>
        <w:commentReference w:id="290"/>
      </w:r>
      <w:r w:rsidR="0093422C" w:rsidRPr="00AC3448">
        <w:rPr>
          <w:highlight w:val="yellow"/>
        </w:rPr>
        <w:t>.</w:t>
      </w:r>
    </w:p>
    <w:p w14:paraId="1D17670F" w14:textId="34ACDCFE" w:rsidR="0093422C" w:rsidRDefault="0093422C" w:rsidP="00B74996">
      <w:pPr>
        <w:pStyle w:val="Titre2"/>
        <w:ind w:left="709"/>
      </w:pPr>
      <w:bookmarkStart w:id="291" w:name="_Toc534984825"/>
      <w:r>
        <w:t>Efforts générés dans paliers hydrodynamiques</w:t>
      </w:r>
      <w:bookmarkEnd w:id="291"/>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F91BAA"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292" w:name="_Toc534984826"/>
      <w:r>
        <w:t>Études de cas d’un palier avec deux lobes</w:t>
      </w:r>
      <w:bookmarkEnd w:id="292"/>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293"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93"/>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294"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294"/>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295"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295"/>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296"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296"/>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297"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297"/>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8" w:name="_Toc534984827"/>
      <w:r w:rsidRPr="00CC16EF">
        <w:t>Conclusion</w:t>
      </w:r>
      <w:bookmarkEnd w:id="298"/>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par des comparaisons avec des données expérimentales issus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99" w:name="_Toc534984828"/>
      <w:r>
        <w:lastRenderedPageBreak/>
        <w:t xml:space="preserve">Chapitre 3 : </w:t>
      </w:r>
      <w:r w:rsidR="00FE05DA">
        <w:br/>
      </w:r>
      <w:r>
        <w:t>Modélisation des rotors</w:t>
      </w:r>
      <w:bookmarkEnd w:id="29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00" w:name="_Toc533768834"/>
      <w:bookmarkStart w:id="301" w:name="_Toc533769133"/>
      <w:bookmarkStart w:id="302" w:name="_Toc533769305"/>
      <w:bookmarkStart w:id="303" w:name="_Toc533769357"/>
      <w:bookmarkStart w:id="304" w:name="_Toc533769756"/>
      <w:bookmarkStart w:id="305" w:name="_Toc533771817"/>
      <w:bookmarkStart w:id="306" w:name="_Toc533772305"/>
      <w:bookmarkStart w:id="307" w:name="_Toc533774377"/>
      <w:bookmarkStart w:id="308" w:name="_Toc533775569"/>
      <w:bookmarkStart w:id="309" w:name="_Toc533776213"/>
      <w:bookmarkStart w:id="310" w:name="_Toc533776340"/>
      <w:bookmarkStart w:id="311" w:name="_Toc533777565"/>
      <w:bookmarkStart w:id="312" w:name="_Toc534279473"/>
      <w:bookmarkStart w:id="313" w:name="_Toc534279571"/>
      <w:bookmarkStart w:id="314" w:name="_Toc534279649"/>
      <w:bookmarkStart w:id="315" w:name="_Toc534290945"/>
      <w:bookmarkStart w:id="316" w:name="_Toc534293227"/>
      <w:bookmarkStart w:id="317" w:name="_Toc534293511"/>
      <w:bookmarkStart w:id="318" w:name="_Toc534293589"/>
      <w:bookmarkStart w:id="319" w:name="_Toc534387888"/>
      <w:bookmarkStart w:id="320" w:name="_Toc534410859"/>
      <w:bookmarkStart w:id="321" w:name="_Toc534620773"/>
      <w:bookmarkStart w:id="322" w:name="_Toc534621259"/>
      <w:bookmarkStart w:id="323" w:name="_Toc534621364"/>
      <w:bookmarkStart w:id="324" w:name="_Toc534621471"/>
      <w:bookmarkStart w:id="325" w:name="_Toc534625130"/>
      <w:bookmarkStart w:id="326" w:name="_Toc534631430"/>
      <w:bookmarkStart w:id="327" w:name="_Toc534631530"/>
      <w:bookmarkStart w:id="328" w:name="_Toc534631883"/>
      <w:bookmarkStart w:id="329" w:name="_Toc534632116"/>
      <w:bookmarkStart w:id="330" w:name="_Toc534632328"/>
      <w:bookmarkStart w:id="331" w:name="_Toc534632450"/>
      <w:bookmarkStart w:id="332" w:name="_Toc534632549"/>
      <w:bookmarkStart w:id="333" w:name="_Toc534633842"/>
      <w:bookmarkStart w:id="334" w:name="_Toc534634186"/>
      <w:bookmarkStart w:id="335" w:name="_Toc534634590"/>
      <w:bookmarkStart w:id="336" w:name="_Toc534634965"/>
      <w:bookmarkStart w:id="337" w:name="_Toc534635065"/>
      <w:bookmarkStart w:id="338" w:name="_Toc534635165"/>
      <w:bookmarkStart w:id="339" w:name="_Toc534635265"/>
      <w:bookmarkStart w:id="340" w:name="_Toc534635365"/>
      <w:bookmarkStart w:id="341" w:name="_Toc534635486"/>
      <w:bookmarkStart w:id="342" w:name="_Toc534635585"/>
      <w:bookmarkStart w:id="343" w:name="_Toc534636635"/>
      <w:bookmarkStart w:id="344" w:name="_Toc534638263"/>
      <w:bookmarkStart w:id="345" w:name="_Toc534638349"/>
      <w:bookmarkStart w:id="346" w:name="_Toc534638716"/>
      <w:bookmarkStart w:id="347" w:name="_Toc534640571"/>
      <w:bookmarkStart w:id="348" w:name="_Toc534650381"/>
      <w:bookmarkStart w:id="349" w:name="_Toc534707657"/>
      <w:bookmarkStart w:id="350" w:name="_Toc534719962"/>
      <w:bookmarkStart w:id="351" w:name="_Toc534720645"/>
      <w:bookmarkStart w:id="352" w:name="_Toc534721417"/>
      <w:bookmarkStart w:id="353" w:name="_Toc534723195"/>
      <w:bookmarkStart w:id="354" w:name="_Toc534724107"/>
      <w:bookmarkStart w:id="355" w:name="_Toc534724652"/>
      <w:bookmarkStart w:id="356" w:name="_Toc534724956"/>
      <w:bookmarkStart w:id="357" w:name="_Toc534725627"/>
      <w:bookmarkStart w:id="358" w:name="_Toc534729710"/>
      <w:bookmarkStart w:id="359" w:name="_Toc534792259"/>
      <w:bookmarkStart w:id="360" w:name="_Toc534792908"/>
      <w:bookmarkStart w:id="361" w:name="_Toc534793233"/>
      <w:bookmarkStart w:id="362" w:name="_Toc534793991"/>
      <w:bookmarkStart w:id="363" w:name="_Toc534794086"/>
      <w:bookmarkStart w:id="364" w:name="_Toc534794183"/>
      <w:bookmarkStart w:id="365" w:name="_Toc534796815"/>
      <w:bookmarkStart w:id="366" w:name="_Toc534878071"/>
      <w:bookmarkStart w:id="367" w:name="_Toc534878165"/>
      <w:bookmarkStart w:id="368" w:name="_Toc534880503"/>
      <w:bookmarkStart w:id="369" w:name="_Toc534895235"/>
      <w:bookmarkStart w:id="370" w:name="_Toc534895952"/>
      <w:bookmarkStart w:id="371" w:name="_Toc534896506"/>
      <w:bookmarkStart w:id="372" w:name="_Toc534896899"/>
      <w:bookmarkStart w:id="373" w:name="_Toc534983295"/>
      <w:bookmarkStart w:id="374" w:name="_Toc53498482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5" w:name="_Toc533768835"/>
      <w:bookmarkStart w:id="376" w:name="_Toc533769134"/>
      <w:bookmarkStart w:id="377" w:name="_Toc533769306"/>
      <w:bookmarkStart w:id="378" w:name="_Toc533769358"/>
      <w:bookmarkStart w:id="379" w:name="_Toc533769757"/>
      <w:bookmarkStart w:id="380" w:name="_Toc533771818"/>
      <w:bookmarkStart w:id="381" w:name="_Toc533772306"/>
      <w:bookmarkStart w:id="382" w:name="_Toc533774378"/>
      <w:bookmarkStart w:id="383" w:name="_Toc533775570"/>
      <w:bookmarkStart w:id="384" w:name="_Toc533776214"/>
      <w:bookmarkStart w:id="385" w:name="_Toc533776341"/>
      <w:bookmarkStart w:id="386" w:name="_Toc533777566"/>
      <w:bookmarkStart w:id="387" w:name="_Toc534279474"/>
      <w:bookmarkStart w:id="388" w:name="_Toc534279572"/>
      <w:bookmarkStart w:id="389" w:name="_Toc534279650"/>
      <w:bookmarkStart w:id="390" w:name="_Toc534290946"/>
      <w:bookmarkStart w:id="391" w:name="_Toc534293228"/>
      <w:bookmarkStart w:id="392" w:name="_Toc534293512"/>
      <w:bookmarkStart w:id="393" w:name="_Toc534293590"/>
      <w:bookmarkStart w:id="394" w:name="_Toc534387889"/>
      <w:bookmarkStart w:id="395" w:name="_Toc534410860"/>
      <w:bookmarkStart w:id="396" w:name="_Toc534620774"/>
      <w:bookmarkStart w:id="397" w:name="_Toc534621260"/>
      <w:bookmarkStart w:id="398" w:name="_Toc534621365"/>
      <w:bookmarkStart w:id="399" w:name="_Toc534621472"/>
      <w:bookmarkStart w:id="400" w:name="_Toc534625131"/>
      <w:bookmarkStart w:id="401" w:name="_Toc534631431"/>
      <w:bookmarkStart w:id="402" w:name="_Toc534631531"/>
      <w:bookmarkStart w:id="403" w:name="_Toc534631884"/>
      <w:bookmarkStart w:id="404" w:name="_Toc534632117"/>
      <w:bookmarkStart w:id="405" w:name="_Toc534632329"/>
      <w:bookmarkStart w:id="406" w:name="_Toc534632451"/>
      <w:bookmarkStart w:id="407" w:name="_Toc534632550"/>
      <w:bookmarkStart w:id="408" w:name="_Toc534633843"/>
      <w:bookmarkStart w:id="409" w:name="_Toc534634187"/>
      <w:bookmarkStart w:id="410" w:name="_Toc534634591"/>
      <w:bookmarkStart w:id="411" w:name="_Toc534634966"/>
      <w:bookmarkStart w:id="412" w:name="_Toc534635066"/>
      <w:bookmarkStart w:id="413" w:name="_Toc534635166"/>
      <w:bookmarkStart w:id="414" w:name="_Toc534635266"/>
      <w:bookmarkStart w:id="415" w:name="_Toc534635366"/>
      <w:bookmarkStart w:id="416" w:name="_Toc534635487"/>
      <w:bookmarkStart w:id="417" w:name="_Toc534635586"/>
      <w:bookmarkStart w:id="418" w:name="_Toc534636636"/>
      <w:bookmarkStart w:id="419" w:name="_Toc534638264"/>
      <w:bookmarkStart w:id="420" w:name="_Toc534638350"/>
      <w:bookmarkStart w:id="421" w:name="_Toc534638717"/>
      <w:bookmarkStart w:id="422" w:name="_Toc534640572"/>
      <w:bookmarkStart w:id="423" w:name="_Toc534650382"/>
      <w:bookmarkStart w:id="424" w:name="_Toc534707658"/>
      <w:bookmarkStart w:id="425" w:name="_Toc534719963"/>
      <w:bookmarkStart w:id="426" w:name="_Toc534720646"/>
      <w:bookmarkStart w:id="427" w:name="_Toc534721418"/>
      <w:bookmarkStart w:id="428" w:name="_Toc534723196"/>
      <w:bookmarkStart w:id="429" w:name="_Toc534724108"/>
      <w:bookmarkStart w:id="430" w:name="_Toc534724653"/>
      <w:bookmarkStart w:id="431" w:name="_Toc534724957"/>
      <w:bookmarkStart w:id="432" w:name="_Toc534725628"/>
      <w:bookmarkStart w:id="433" w:name="_Toc534729711"/>
      <w:bookmarkStart w:id="434" w:name="_Toc534792260"/>
      <w:bookmarkStart w:id="435" w:name="_Toc534792909"/>
      <w:bookmarkStart w:id="436" w:name="_Toc534793234"/>
      <w:bookmarkStart w:id="437" w:name="_Toc534793992"/>
      <w:bookmarkStart w:id="438" w:name="_Toc534794087"/>
      <w:bookmarkStart w:id="439" w:name="_Toc534794184"/>
      <w:bookmarkStart w:id="440" w:name="_Toc534796816"/>
      <w:bookmarkStart w:id="441" w:name="_Toc534878072"/>
      <w:bookmarkStart w:id="442" w:name="_Toc534878166"/>
      <w:bookmarkStart w:id="443" w:name="_Toc534880504"/>
      <w:bookmarkStart w:id="444" w:name="_Toc534895236"/>
      <w:bookmarkStart w:id="445" w:name="_Toc534895953"/>
      <w:bookmarkStart w:id="446" w:name="_Toc534896507"/>
      <w:bookmarkStart w:id="447" w:name="_Toc534896900"/>
      <w:bookmarkStart w:id="448" w:name="_Toc534983296"/>
      <w:bookmarkStart w:id="449" w:name="_Toc5349848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0" w:name="_Toc533768836"/>
      <w:bookmarkStart w:id="451" w:name="_Toc533769135"/>
      <w:bookmarkStart w:id="452" w:name="_Toc533769307"/>
      <w:bookmarkStart w:id="453" w:name="_Toc533769359"/>
      <w:bookmarkStart w:id="454" w:name="_Toc533769758"/>
      <w:bookmarkStart w:id="455" w:name="_Toc533771819"/>
      <w:bookmarkStart w:id="456" w:name="_Toc533772307"/>
      <w:bookmarkStart w:id="457" w:name="_Toc533774379"/>
      <w:bookmarkStart w:id="458" w:name="_Toc533775571"/>
      <w:bookmarkStart w:id="459" w:name="_Toc533776215"/>
      <w:bookmarkStart w:id="460" w:name="_Toc533776342"/>
      <w:bookmarkStart w:id="461" w:name="_Toc533777567"/>
      <w:bookmarkStart w:id="462" w:name="_Toc534279475"/>
      <w:bookmarkStart w:id="463" w:name="_Toc534279573"/>
      <w:bookmarkStart w:id="464" w:name="_Toc534279651"/>
      <w:bookmarkStart w:id="465" w:name="_Toc534290947"/>
      <w:bookmarkStart w:id="466" w:name="_Toc534293229"/>
      <w:bookmarkStart w:id="467" w:name="_Toc534293513"/>
      <w:bookmarkStart w:id="468" w:name="_Toc534293591"/>
      <w:bookmarkStart w:id="469" w:name="_Toc534387890"/>
      <w:bookmarkStart w:id="470" w:name="_Toc534410861"/>
      <w:bookmarkStart w:id="471" w:name="_Toc534620775"/>
      <w:bookmarkStart w:id="472" w:name="_Toc534621261"/>
      <w:bookmarkStart w:id="473" w:name="_Toc534621366"/>
      <w:bookmarkStart w:id="474" w:name="_Toc534621473"/>
      <w:bookmarkStart w:id="475" w:name="_Toc534625132"/>
      <w:bookmarkStart w:id="476" w:name="_Toc534631432"/>
      <w:bookmarkStart w:id="477" w:name="_Toc534631532"/>
      <w:bookmarkStart w:id="478" w:name="_Toc534631885"/>
      <w:bookmarkStart w:id="479" w:name="_Toc534632118"/>
      <w:bookmarkStart w:id="480" w:name="_Toc534632330"/>
      <w:bookmarkStart w:id="481" w:name="_Toc534632452"/>
      <w:bookmarkStart w:id="482" w:name="_Toc534632551"/>
      <w:bookmarkStart w:id="483" w:name="_Toc534633844"/>
      <w:bookmarkStart w:id="484" w:name="_Toc534634188"/>
      <w:bookmarkStart w:id="485" w:name="_Toc534634592"/>
      <w:bookmarkStart w:id="486" w:name="_Toc534634967"/>
      <w:bookmarkStart w:id="487" w:name="_Toc534635067"/>
      <w:bookmarkStart w:id="488" w:name="_Toc534635167"/>
      <w:bookmarkStart w:id="489" w:name="_Toc534635267"/>
      <w:bookmarkStart w:id="490" w:name="_Toc534635367"/>
      <w:bookmarkStart w:id="491" w:name="_Toc534635488"/>
      <w:bookmarkStart w:id="492" w:name="_Toc534635587"/>
      <w:bookmarkStart w:id="493" w:name="_Toc534636637"/>
      <w:bookmarkStart w:id="494" w:name="_Toc534638265"/>
      <w:bookmarkStart w:id="495" w:name="_Toc534638351"/>
      <w:bookmarkStart w:id="496" w:name="_Toc534638718"/>
      <w:bookmarkStart w:id="497" w:name="_Toc534640573"/>
      <w:bookmarkStart w:id="498" w:name="_Toc534650383"/>
      <w:bookmarkStart w:id="499" w:name="_Toc534707659"/>
      <w:bookmarkStart w:id="500" w:name="_Toc534719964"/>
      <w:bookmarkStart w:id="501" w:name="_Toc534720647"/>
      <w:bookmarkStart w:id="502" w:name="_Toc534721419"/>
      <w:bookmarkStart w:id="503" w:name="_Toc534723197"/>
      <w:bookmarkStart w:id="504" w:name="_Toc534724109"/>
      <w:bookmarkStart w:id="505" w:name="_Toc534724654"/>
      <w:bookmarkStart w:id="506" w:name="_Toc534724958"/>
      <w:bookmarkStart w:id="507" w:name="_Toc534725629"/>
      <w:bookmarkStart w:id="508" w:name="_Toc534729712"/>
      <w:bookmarkStart w:id="509" w:name="_Toc534792261"/>
      <w:bookmarkStart w:id="510" w:name="_Toc534792910"/>
      <w:bookmarkStart w:id="511" w:name="_Toc534793235"/>
      <w:bookmarkStart w:id="512" w:name="_Toc534793993"/>
      <w:bookmarkStart w:id="513" w:name="_Toc534794088"/>
      <w:bookmarkStart w:id="514" w:name="_Toc534794185"/>
      <w:bookmarkStart w:id="515" w:name="_Toc534796817"/>
      <w:bookmarkStart w:id="516" w:name="_Toc534878073"/>
      <w:bookmarkStart w:id="517" w:name="_Toc534878167"/>
      <w:bookmarkStart w:id="518" w:name="_Toc534880505"/>
      <w:bookmarkStart w:id="519" w:name="_Toc534895237"/>
      <w:bookmarkStart w:id="520" w:name="_Toc534895954"/>
      <w:bookmarkStart w:id="521" w:name="_Toc534896508"/>
      <w:bookmarkStart w:id="522" w:name="_Toc534896901"/>
      <w:bookmarkStart w:id="523" w:name="_Toc534983297"/>
      <w:bookmarkStart w:id="524" w:name="_Toc534984831"/>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25" w:name="_Toc533768837"/>
      <w:bookmarkStart w:id="526" w:name="_Toc533769136"/>
      <w:bookmarkStart w:id="527" w:name="_Toc533769308"/>
      <w:bookmarkStart w:id="528" w:name="_Toc533769360"/>
      <w:bookmarkStart w:id="529" w:name="_Toc533769759"/>
      <w:bookmarkStart w:id="530" w:name="_Toc533771820"/>
      <w:bookmarkStart w:id="531" w:name="_Toc533772308"/>
      <w:bookmarkStart w:id="532" w:name="_Toc533774380"/>
      <w:bookmarkStart w:id="533" w:name="_Toc533775572"/>
      <w:bookmarkStart w:id="534" w:name="_Toc533776216"/>
      <w:bookmarkStart w:id="535" w:name="_Toc533776343"/>
      <w:bookmarkStart w:id="536" w:name="_Toc533777568"/>
      <w:bookmarkStart w:id="537" w:name="_Toc534279476"/>
      <w:bookmarkStart w:id="538" w:name="_Toc534279574"/>
      <w:bookmarkStart w:id="539" w:name="_Toc534279652"/>
      <w:bookmarkStart w:id="540" w:name="_Toc534290948"/>
      <w:bookmarkStart w:id="541" w:name="_Toc534293230"/>
      <w:bookmarkStart w:id="542" w:name="_Toc534293514"/>
      <w:bookmarkStart w:id="543" w:name="_Toc534293592"/>
      <w:bookmarkStart w:id="544" w:name="_Toc534387891"/>
      <w:bookmarkStart w:id="545" w:name="_Toc534410862"/>
      <w:bookmarkStart w:id="546" w:name="_Toc534620776"/>
      <w:bookmarkStart w:id="547" w:name="_Toc534621262"/>
      <w:bookmarkStart w:id="548" w:name="_Toc534621367"/>
      <w:bookmarkStart w:id="549" w:name="_Toc534621474"/>
      <w:bookmarkStart w:id="550" w:name="_Toc534625133"/>
      <w:bookmarkStart w:id="551" w:name="_Toc534631433"/>
      <w:bookmarkStart w:id="552" w:name="_Toc534631533"/>
      <w:bookmarkStart w:id="553" w:name="_Toc534631886"/>
      <w:bookmarkStart w:id="554" w:name="_Toc534632119"/>
      <w:bookmarkStart w:id="555" w:name="_Toc534632331"/>
      <w:bookmarkStart w:id="556" w:name="_Toc534632453"/>
      <w:bookmarkStart w:id="557" w:name="_Toc534632552"/>
      <w:bookmarkStart w:id="558" w:name="_Toc534633845"/>
      <w:bookmarkStart w:id="559" w:name="_Toc534634189"/>
      <w:bookmarkStart w:id="560" w:name="_Toc534634593"/>
      <w:bookmarkStart w:id="561" w:name="_Toc534634968"/>
      <w:bookmarkStart w:id="562" w:name="_Toc534635068"/>
      <w:bookmarkStart w:id="563" w:name="_Toc534635168"/>
      <w:bookmarkStart w:id="564" w:name="_Toc534635268"/>
      <w:bookmarkStart w:id="565" w:name="_Toc534635368"/>
      <w:bookmarkStart w:id="566" w:name="_Toc534635489"/>
      <w:bookmarkStart w:id="567" w:name="_Toc534635588"/>
      <w:bookmarkStart w:id="568" w:name="_Toc534636638"/>
      <w:bookmarkStart w:id="569" w:name="_Toc534638266"/>
      <w:bookmarkStart w:id="570" w:name="_Toc534638352"/>
      <w:bookmarkStart w:id="571" w:name="_Toc534638719"/>
      <w:bookmarkStart w:id="572" w:name="_Toc534640574"/>
      <w:bookmarkStart w:id="573" w:name="_Toc534650384"/>
      <w:bookmarkStart w:id="574" w:name="_Toc534707660"/>
      <w:bookmarkStart w:id="575" w:name="_Toc534719965"/>
      <w:bookmarkStart w:id="576" w:name="_Toc534720648"/>
      <w:bookmarkStart w:id="577" w:name="_Toc534721420"/>
      <w:bookmarkStart w:id="578" w:name="_Toc534723198"/>
      <w:bookmarkStart w:id="579" w:name="_Toc534724110"/>
      <w:bookmarkStart w:id="580" w:name="_Toc534724655"/>
      <w:bookmarkStart w:id="581" w:name="_Toc534724959"/>
      <w:bookmarkStart w:id="582" w:name="_Toc534725630"/>
      <w:bookmarkStart w:id="583" w:name="_Toc534729713"/>
      <w:bookmarkStart w:id="584" w:name="_Toc534792262"/>
      <w:bookmarkStart w:id="585" w:name="_Toc534792911"/>
      <w:bookmarkStart w:id="586" w:name="_Toc534793236"/>
      <w:bookmarkStart w:id="587" w:name="_Toc534793994"/>
      <w:bookmarkStart w:id="588" w:name="_Toc534794089"/>
      <w:bookmarkStart w:id="589" w:name="_Toc534794186"/>
      <w:bookmarkStart w:id="590" w:name="_Toc534796818"/>
      <w:bookmarkStart w:id="591" w:name="_Toc534878074"/>
      <w:bookmarkStart w:id="592" w:name="_Toc534878168"/>
      <w:bookmarkStart w:id="593" w:name="_Toc534880506"/>
      <w:bookmarkStart w:id="594" w:name="_Toc534895238"/>
      <w:bookmarkStart w:id="595" w:name="_Toc534895955"/>
      <w:bookmarkStart w:id="596" w:name="_Toc534896509"/>
      <w:bookmarkStart w:id="597" w:name="_Toc534896902"/>
      <w:bookmarkStart w:id="598" w:name="_Toc534983298"/>
      <w:bookmarkStart w:id="599" w:name="_Toc534984832"/>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00" w:name="_Toc534793237"/>
      <w:bookmarkStart w:id="601" w:name="_Toc534793995"/>
      <w:bookmarkStart w:id="602" w:name="_Toc534794090"/>
      <w:bookmarkStart w:id="603" w:name="_Toc534794187"/>
      <w:bookmarkStart w:id="604" w:name="_Toc534796819"/>
      <w:bookmarkStart w:id="605" w:name="_Toc534878075"/>
      <w:bookmarkStart w:id="606" w:name="_Toc534878169"/>
      <w:bookmarkStart w:id="607" w:name="_Toc534880507"/>
      <w:bookmarkStart w:id="608" w:name="_Toc534895239"/>
      <w:bookmarkStart w:id="609" w:name="_Toc534895956"/>
      <w:bookmarkStart w:id="610" w:name="_Toc534896510"/>
      <w:bookmarkStart w:id="611" w:name="_Toc534896903"/>
      <w:bookmarkStart w:id="612" w:name="_Toc534983299"/>
      <w:bookmarkStart w:id="613" w:name="_Toc534984833"/>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1706BCAC" w14:textId="09ADD96C" w:rsidR="008F23B1" w:rsidRDefault="006C2BAC" w:rsidP="00106910">
      <w:pPr>
        <w:pStyle w:val="Titre2"/>
        <w:ind w:left="709"/>
      </w:pPr>
      <w:bookmarkStart w:id="614" w:name="_Toc534984834"/>
      <w:r>
        <w:t>M</w:t>
      </w:r>
      <w:r w:rsidR="008F23B1" w:rsidRPr="00170752">
        <w:t>odèle thermomécanique des rotors</w:t>
      </w:r>
      <w:bookmarkEnd w:id="614"/>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15"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lastRenderedPageBreak/>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4F43796" w:rsidR="008F23B1" w:rsidRDefault="00504245" w:rsidP="00A24412">
      <w:pPr>
        <w:pStyle w:val="Titre3"/>
        <w:ind w:left="709"/>
      </w:pPr>
      <w:bookmarkStart w:id="616" w:name="_Toc534984835"/>
      <w:r>
        <w:t>M</w:t>
      </w:r>
      <w:r w:rsidR="008F23B1">
        <w:t>odèle thermique linéaire</w:t>
      </w:r>
      <w:bookmarkEnd w:id="616"/>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91BAA"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17"/>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A376C6" w:rsidRPr="0032581C">
        <w:rPr>
          <w:b/>
          <w:iCs/>
        </w:rPr>
        <w:t xml:space="preserve">Figure </w:t>
      </w:r>
      <w:r w:rsidR="00A376C6" w:rsidRPr="0032581C">
        <w:rPr>
          <w:b/>
          <w:iCs/>
          <w:noProof/>
        </w:rPr>
        <w:t>3.1</w:t>
      </w:r>
      <w:r w:rsidR="00A376C6" w:rsidRPr="0032581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91BAA"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4"/>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lastRenderedPageBreak/>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w:t>
      </w:r>
      <w:proofErr w:type="spellStart"/>
      <w:r>
        <w:t>moyennage</w:t>
      </w:r>
      <w:proofErr w:type="spellEnd"/>
      <w:r>
        <w:t xml:space="preserv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618"/>
            </m:r>
          </m:sub>
        </m:sSub>
      </m:oMath>
      <w:r>
        <w:t>.</w:t>
      </w:r>
    </w:p>
    <w:p w14:paraId="1611AF77" w14:textId="77777777" w:rsidR="008F23B1" w:rsidRDefault="008F23B1" w:rsidP="008F23B1">
      <w:pPr>
        <w:keepNext/>
        <w:jc w:val="center"/>
      </w:pPr>
      <w:r>
        <w:rPr>
          <w:noProof/>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19" w:name="_Ref529545990"/>
      <w:r w:rsidRPr="00A376C6">
        <w:rPr>
          <w:rFonts w:ascii="Calibri" w:eastAsia="Times New Roman" w:hAnsi="Calibri" w:cs="Times New Roman"/>
          <w:i w:val="0"/>
          <w:iCs w:val="0"/>
          <w:color w:val="auto"/>
          <w:sz w:val="22"/>
          <w:szCs w:val="20"/>
          <w:highlight w:val="yellow"/>
          <w:lang w:eastAsia="fr-FR"/>
        </w:rPr>
        <w:t xml:space="preserve">Figure </w:t>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STYLEREF 2 \s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3.1</w:t>
      </w:r>
      <w:r w:rsidR="007B73B8" w:rsidRPr="00A376C6">
        <w:rPr>
          <w:rFonts w:ascii="Calibri" w:eastAsia="Times New Roman" w:hAnsi="Calibri" w:cs="Times New Roman"/>
          <w:i w:val="0"/>
          <w:iCs w:val="0"/>
          <w:color w:val="auto"/>
          <w:sz w:val="22"/>
          <w:szCs w:val="20"/>
          <w:highlight w:val="yellow"/>
          <w:lang w:eastAsia="fr-FR"/>
        </w:rPr>
        <w:fldChar w:fldCharType="end"/>
      </w:r>
      <w:r w:rsidR="007B73B8" w:rsidRPr="00A376C6">
        <w:rPr>
          <w:rFonts w:ascii="Calibri" w:eastAsia="Times New Roman" w:hAnsi="Calibri" w:cs="Times New Roman"/>
          <w:i w:val="0"/>
          <w:iCs w:val="0"/>
          <w:color w:val="auto"/>
          <w:sz w:val="22"/>
          <w:szCs w:val="20"/>
          <w:highlight w:val="yellow"/>
          <w:lang w:eastAsia="fr-FR"/>
        </w:rPr>
        <w:noBreakHyphen/>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SEQ Figure \* ARABIC \s 2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2</w:t>
      </w:r>
      <w:r w:rsidR="007B73B8" w:rsidRPr="00A376C6">
        <w:rPr>
          <w:rFonts w:ascii="Calibri" w:eastAsia="Times New Roman" w:hAnsi="Calibri" w:cs="Times New Roman"/>
          <w:i w:val="0"/>
          <w:iCs w:val="0"/>
          <w:color w:val="auto"/>
          <w:sz w:val="22"/>
          <w:szCs w:val="20"/>
          <w:highlight w:val="yellow"/>
          <w:lang w:eastAsia="fr-FR"/>
        </w:rPr>
        <w:fldChar w:fldCharType="end"/>
      </w:r>
      <w:bookmarkEnd w:id="619"/>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620" w:name="_Ref533776278"/>
      <w:r>
        <w:t>Intégration numérique</w:t>
      </w:r>
      <w:bookmarkEnd w:id="620"/>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xml:space="preserve">) fait appel à la méthode des éléments finis. </w:t>
      </w:r>
      <w:r w:rsidR="00FA1709">
        <w:t xml:space="preserve">Dans cette thèse, le progiciel </w:t>
      </w:r>
      <w:proofErr w:type="spellStart"/>
      <w:r w:rsidR="00FA1709">
        <w:t>CodeAster</w:t>
      </w:r>
      <w:proofErr w:type="spellEnd"/>
      <w:r w:rsidR="00FA1709">
        <w:t xml:space="preserve">© développé par l’entreprise </w:t>
      </w:r>
      <w:commentRangeStart w:id="621"/>
      <w:r w:rsidR="00FA1709">
        <w:t>EDF</w:t>
      </w:r>
      <w:commentRangeEnd w:id="621"/>
      <w:r w:rsidR="00FA1709">
        <w:rPr>
          <w:rStyle w:val="Marquedecommentaire"/>
        </w:rPr>
        <w:commentReference w:id="621"/>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622"/>
      <w:r>
        <w:rPr>
          <w:b/>
        </w:rPr>
        <w:t>A</w:t>
      </w:r>
      <w:r w:rsidR="008F23B1">
        <w:rPr>
          <w:b/>
        </w:rPr>
        <w:t>nnexe</w:t>
      </w:r>
      <w:commentRangeEnd w:id="622"/>
      <w:r>
        <w:rPr>
          <w:rStyle w:val="Marquedecommentaire"/>
        </w:rPr>
        <w:commentReference w:id="622"/>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91BAA"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23" w:name="_Ref529547194"/>
            <w:r w:rsidRPr="005600FC">
              <w:rPr>
                <w:rFonts w:ascii="Times New Roman" w:eastAsia="Times New Roman" w:hAnsi="Times New Roman"/>
                <w:b/>
                <w:iCs w:val="0"/>
                <w:color w:val="auto"/>
                <w:sz w:val="22"/>
                <w:szCs w:val="22"/>
                <w:lang w:eastAsia="fr-FR"/>
              </w:rPr>
              <w:t xml:space="preserve"> </w:t>
            </w:r>
            <w:bookmarkEnd w:id="623"/>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2D2207">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2D2207">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91BAA"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91BAA"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24" w:name="_Ref529548381"/>
            <w:r w:rsidRPr="005600FC">
              <w:rPr>
                <w:rFonts w:ascii="Times New Roman" w:eastAsia="Times New Roman" w:hAnsi="Times New Roman"/>
                <w:b/>
                <w:iCs w:val="0"/>
                <w:color w:val="auto"/>
                <w:sz w:val="22"/>
                <w:szCs w:val="22"/>
                <w:lang w:eastAsia="fr-FR"/>
              </w:rPr>
              <w:t xml:space="preserve"> </w:t>
            </w:r>
            <w:bookmarkEnd w:id="624"/>
          </w:p>
        </w:tc>
      </w:tr>
    </w:tbl>
    <w:p w14:paraId="1236A46B" w14:textId="35649725" w:rsidR="00AF59DA" w:rsidRDefault="00AF59DA" w:rsidP="00AF59DA">
      <w:pPr>
        <w:spacing w:before="120" w:line="360" w:lineRule="auto"/>
        <w:ind w:firstLine="709"/>
      </w:pPr>
      <w:r>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w:t>
      </w:r>
      <w:proofErr w:type="spellStart"/>
      <w:r>
        <w:t>CodeAster</w:t>
      </w:r>
      <w:proofErr w:type="spellEnd"/>
      <w:r>
        <w:t xml:space="preserve">©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625" w:name="_Toc534984836"/>
      <w:r>
        <w:t>M</w:t>
      </w:r>
      <w:r w:rsidR="008F23B1">
        <w:t>od</w:t>
      </w:r>
      <w:r w:rsidR="00AF59DA">
        <w:t>èlisation</w:t>
      </w:r>
      <w:r w:rsidR="008F23B1">
        <w:t xml:space="preserve"> de </w:t>
      </w:r>
      <w:r w:rsidR="00AF59DA">
        <w:t xml:space="preserve">la </w:t>
      </w:r>
      <w:r w:rsidR="008F23B1">
        <w:t>déformation therm</w:t>
      </w:r>
      <w:bookmarkEnd w:id="625"/>
      <w:r w:rsidR="00AF59DA">
        <w:t>omecanique</w:t>
      </w:r>
    </w:p>
    <w:p w14:paraId="738C8068" w14:textId="6A8122E7" w:rsidR="0035686B" w:rsidRDefault="0035686B" w:rsidP="0035686B"/>
    <w:p w14:paraId="521029E0" w14:textId="77777777"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w:t>
      </w:r>
      <w:proofErr w:type="spellStart"/>
      <w:r>
        <w:t>CodeAster</w:t>
      </w:r>
      <w:proofErr w:type="spellEnd"/>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F91BAA"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91BAA"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w:lastRenderedPageBreak/>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Pr="0032581C">
        <w:rPr>
          <w:b/>
          <w:iCs/>
        </w:rPr>
        <w:t xml:space="preserve">Tableau </w:t>
      </w:r>
      <w:r w:rsidRPr="0032581C">
        <w:rPr>
          <w:b/>
          <w:iCs/>
          <w:noProof/>
        </w:rPr>
        <w:t>3.1</w:t>
      </w:r>
      <w:r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62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62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91BAA"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w:t>
      </w:r>
      <w:proofErr w:type="spellStart"/>
      <w:r w:rsidR="008F23B1">
        <w:t>CodeAster</w:t>
      </w:r>
      <w:proofErr w:type="spellEnd"/>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32581C">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627"/>
      <w:r w:rsidR="008F23B1" w:rsidRPr="001E37D0">
        <w:rPr>
          <w:strike/>
          <w:highlight w:val="yellow"/>
        </w:rPr>
        <w:t>cinématique</w:t>
      </w:r>
      <w:commentRangeEnd w:id="627"/>
      <w:r>
        <w:rPr>
          <w:rStyle w:val="Marquedecommentaire"/>
        </w:rPr>
        <w:commentReference w:id="627"/>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628"/>
      <w:r w:rsidR="008F23B1" w:rsidRPr="00664D21">
        <w:t>Ainsi</w:t>
      </w:r>
      <w:commentRangeEnd w:id="628"/>
      <w:r w:rsidR="0035686B">
        <w:rPr>
          <w:rStyle w:val="Marquedecommentaire"/>
        </w:rPr>
        <w:commentReference w:id="628"/>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7"/>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29"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2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30"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3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91BAA"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631" w:name="_Toc534984837"/>
      <w:r>
        <w:t>M</w:t>
      </w:r>
      <w:r w:rsidR="008F23B1">
        <w:t>odèles dynamiques des rotors</w:t>
      </w:r>
      <w:bookmarkEnd w:id="631"/>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632" w:name="_Toc534984838"/>
      <w:r w:rsidRPr="00FE7BC5">
        <w:t xml:space="preserve">Rotor rigide à </w:t>
      </w:r>
      <w:r>
        <w:t>quatres degrés deliberté</w:t>
      </w:r>
      <w:bookmarkEnd w:id="632"/>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91BAA"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91BAA"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91BAA"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91BAA"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3" w:name="_Ref527451513"/>
            <w:r w:rsidRPr="001C390D">
              <w:rPr>
                <w:rFonts w:ascii="Calibri" w:eastAsia="Times New Roman" w:hAnsi="Calibri" w:cs="Times New Roman"/>
                <w:i w:val="0"/>
                <w:iCs w:val="0"/>
                <w:color w:val="auto"/>
                <w:sz w:val="22"/>
                <w:szCs w:val="20"/>
                <w:lang w:eastAsia="fr-FR"/>
              </w:rPr>
              <w:t xml:space="preserve"> </w:t>
            </w:r>
            <w:bookmarkEnd w:id="633"/>
          </w:p>
        </w:tc>
      </w:tr>
    </w:tbl>
    <w:p w14:paraId="7B20CC52" w14:textId="77777777" w:rsidR="008F23B1" w:rsidRDefault="008F23B1" w:rsidP="008F23B1">
      <w:pPr>
        <w:keepNext/>
        <w:spacing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0"/>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34"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3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91BAA"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91BAA"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91BAA"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5" w:name="_Ref529996805"/>
            <w:r w:rsidRPr="001C390D">
              <w:rPr>
                <w:rFonts w:ascii="Calibri" w:eastAsia="Times New Roman" w:hAnsi="Calibri" w:cs="Times New Roman"/>
                <w:i w:val="0"/>
                <w:iCs w:val="0"/>
                <w:color w:val="auto"/>
                <w:sz w:val="22"/>
                <w:szCs w:val="20"/>
                <w:lang w:eastAsia="fr-FR"/>
              </w:rPr>
              <w:t xml:space="preserve"> </w:t>
            </w:r>
            <w:bookmarkEnd w:id="635"/>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91BAA"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91BAA"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6" w:name="_Ref527450146"/>
            <w:r w:rsidRPr="001C390D">
              <w:rPr>
                <w:rFonts w:ascii="Calibri" w:eastAsia="Times New Roman" w:hAnsi="Calibri" w:cs="Times New Roman"/>
                <w:i w:val="0"/>
                <w:iCs w:val="0"/>
                <w:color w:val="auto"/>
                <w:sz w:val="22"/>
                <w:szCs w:val="20"/>
                <w:lang w:eastAsia="fr-FR"/>
              </w:rPr>
              <w:t xml:space="preserve"> </w:t>
            </w:r>
            <w:bookmarkEnd w:id="636"/>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91BAA"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91BAA"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7" w:name="_Ref527451487"/>
            <w:r w:rsidRPr="001C390D">
              <w:rPr>
                <w:rFonts w:ascii="Calibri" w:eastAsia="Times New Roman" w:hAnsi="Calibri" w:cs="Times New Roman"/>
                <w:i w:val="0"/>
                <w:iCs w:val="0"/>
                <w:color w:val="auto"/>
                <w:sz w:val="22"/>
                <w:szCs w:val="20"/>
                <w:lang w:eastAsia="fr-FR"/>
              </w:rPr>
              <w:t xml:space="preserve"> </w:t>
            </w:r>
            <w:bookmarkEnd w:id="637"/>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8" w:name="_Ref532491934"/>
            <w:r w:rsidRPr="001C390D">
              <w:rPr>
                <w:rFonts w:ascii="Calibri" w:eastAsia="Times New Roman" w:hAnsi="Calibri" w:cs="Times New Roman"/>
                <w:i w:val="0"/>
                <w:iCs w:val="0"/>
                <w:color w:val="auto"/>
                <w:sz w:val="22"/>
                <w:szCs w:val="20"/>
                <w:lang w:eastAsia="fr-FR"/>
              </w:rPr>
              <w:t xml:space="preserve"> </w:t>
            </w:r>
            <w:bookmarkEnd w:id="63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639" w:name="_Toc534984839"/>
      <w:r w:rsidRPr="005C43B6">
        <w:t xml:space="preserve">Rotor flexible à </w:t>
      </w:r>
      <m:oMath>
        <m:r>
          <m:rPr>
            <m:sty m:val="bi"/>
          </m:rPr>
          <w:rPr>
            <w:rFonts w:ascii="Cambria Math" w:hAnsi="Cambria Math"/>
          </w:rPr>
          <m:t>n</m:t>
        </m:r>
      </m:oMath>
      <w:r w:rsidRPr="005C43B6">
        <w:t xml:space="preserve"> degrés de liberté</w:t>
      </w:r>
      <w:bookmarkEnd w:id="639"/>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w:t>
      </w:r>
      <w:proofErr w:type="spellStart"/>
      <w:r>
        <w:t>ssaire</w:t>
      </w:r>
      <w:proofErr w:type="spellEnd"/>
      <w:r>
        <w:t xml:space="preserv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0" w:name="_Ref532491926"/>
            <w:r w:rsidRPr="001C390D">
              <w:rPr>
                <w:rFonts w:ascii="Calibri" w:eastAsia="Times New Roman" w:hAnsi="Calibri" w:cs="Times New Roman"/>
                <w:i w:val="0"/>
                <w:iCs w:val="0"/>
                <w:color w:val="auto"/>
                <w:sz w:val="22"/>
                <w:szCs w:val="20"/>
                <w:lang w:eastAsia="fr-FR"/>
              </w:rPr>
              <w:t xml:space="preserve"> </w:t>
            </w:r>
            <w:bookmarkEnd w:id="64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41" w:name="_Toc534984840"/>
      <w:r>
        <w:t>Méthode numérique d’intégration temporelles</w:t>
      </w:r>
      <w:bookmarkEnd w:id="641"/>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2" w:name="_Ref527642609"/>
            <w:r w:rsidRPr="001C390D">
              <w:rPr>
                <w:rFonts w:ascii="Calibri" w:eastAsia="Times New Roman" w:hAnsi="Calibri" w:cs="Times New Roman"/>
                <w:i w:val="0"/>
                <w:iCs w:val="0"/>
                <w:color w:val="auto"/>
                <w:sz w:val="22"/>
                <w:szCs w:val="20"/>
                <w:lang w:eastAsia="fr-FR"/>
              </w:rPr>
              <w:t xml:space="preserve"> </w:t>
            </w:r>
            <w:bookmarkEnd w:id="642"/>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91BAA"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91BAA"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3" w:name="_Ref527644224"/>
            <w:r w:rsidRPr="001C390D">
              <w:rPr>
                <w:rFonts w:ascii="Calibri" w:eastAsia="Times New Roman" w:hAnsi="Calibri" w:cs="Times New Roman"/>
                <w:i w:val="0"/>
                <w:iCs w:val="0"/>
                <w:color w:val="auto"/>
                <w:sz w:val="22"/>
                <w:szCs w:val="20"/>
                <w:lang w:eastAsia="fr-FR"/>
              </w:rPr>
              <w:t xml:space="preserve"> </w:t>
            </w:r>
            <w:bookmarkEnd w:id="643"/>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w:t>
      </w:r>
      <w:proofErr w:type="spellStart"/>
      <w:r>
        <w:t>rative</w:t>
      </w:r>
      <w:proofErr w:type="spellEnd"/>
      <w:r>
        <w:t>,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44" w:name="_Ref527647596"/>
            <w:r w:rsidRPr="00F37648">
              <w:rPr>
                <w:rFonts w:eastAsiaTheme="minorEastAsia"/>
              </w:rPr>
              <w:t xml:space="preserve"> </w:t>
            </w:r>
            <w:bookmarkEnd w:id="64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91BAA"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91BAA"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91BAA"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45" w:name="_Ref532560710"/>
            <w:r w:rsidRPr="00F37648">
              <w:rPr>
                <w:rFonts w:eastAsiaTheme="minorEastAsia"/>
              </w:rPr>
              <w:t xml:space="preserve"> </w:t>
            </w:r>
            <w:bookmarkEnd w:id="64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91BAA"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 xml:space="preserve">La matrice </w:t>
      </w:r>
      <w:proofErr w:type="spellStart"/>
      <w:r>
        <w:t>jacobienne</w:t>
      </w:r>
      <w:proofErr w:type="spellEnd"/>
      <w:r>
        <w:t xml:space="preserv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91BAA"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91BAA"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F91BAA"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11075BE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46"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4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w:t>
      </w:r>
      <w:proofErr w:type="spellStart"/>
      <w:r>
        <w:t>sque</w:t>
      </w:r>
      <w:proofErr w:type="spellEnd"/>
      <w:r>
        <w:t xml:space="preserv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647" w:name="_Ref533776247"/>
      <w:bookmarkStart w:id="648" w:name="_Toc534984841"/>
      <w:r>
        <w:t>Vibration</w:t>
      </w:r>
      <w:r w:rsidR="00565E70">
        <w:t>s</w:t>
      </w:r>
      <w:r>
        <w:t xml:space="preserve"> synchrone</w:t>
      </w:r>
      <w:r w:rsidR="00565E70">
        <w:t>s</w:t>
      </w:r>
      <w:r>
        <w:t xml:space="preserve"> et solution</w:t>
      </w:r>
      <w:r w:rsidR="00565E70">
        <w:t>s</w:t>
      </w:r>
      <w:r>
        <w:t xml:space="preserve"> périodique</w:t>
      </w:r>
      <w:bookmarkEnd w:id="647"/>
      <w:bookmarkEnd w:id="648"/>
      <w:r w:rsidR="00565E70">
        <w:t>s</w:t>
      </w:r>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91BAA"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9" w:name="_Ref478549772"/>
            <w:bookmarkStart w:id="650" w:name="_Ref478549690"/>
            <w:r w:rsidRPr="00737867">
              <w:rPr>
                <w:rFonts w:ascii="Times New Roman" w:eastAsia="Times New Roman" w:hAnsi="Times New Roman"/>
                <w:b/>
                <w:iCs w:val="0"/>
                <w:color w:val="auto"/>
                <w:sz w:val="22"/>
                <w:szCs w:val="22"/>
                <w:lang w:eastAsia="fr-FR"/>
              </w:rPr>
              <w:t xml:space="preserve"> </w:t>
            </w:r>
            <w:bookmarkEnd w:id="649"/>
          </w:p>
        </w:tc>
        <w:bookmarkEnd w:id="650"/>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91BAA"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1" w:name="_Ref532562776"/>
            <w:r>
              <w:rPr>
                <w:rFonts w:ascii="Times New Roman" w:eastAsia="Times New Roman" w:hAnsi="Times New Roman"/>
                <w:b/>
                <w:iCs w:val="0"/>
                <w:color w:val="auto"/>
                <w:sz w:val="22"/>
                <w:szCs w:val="22"/>
                <w:lang w:val="en-US" w:eastAsia="fr-FR"/>
              </w:rPr>
              <w:t xml:space="preserve"> </w:t>
            </w:r>
            <w:bookmarkEnd w:id="651"/>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91BAA"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2" w:name="_Ref507252382"/>
            <w:r w:rsidRPr="00BC5E15">
              <w:rPr>
                <w:rFonts w:ascii="Times New Roman" w:eastAsia="Times New Roman" w:hAnsi="Times New Roman"/>
                <w:b/>
                <w:iCs w:val="0"/>
                <w:color w:val="auto"/>
                <w:sz w:val="22"/>
                <w:szCs w:val="22"/>
                <w:lang w:eastAsia="fr-FR"/>
              </w:rPr>
              <w:t xml:space="preserve"> </w:t>
            </w:r>
            <w:bookmarkEnd w:id="652"/>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91BA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91BAA"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3" w:name="_Ref528576979"/>
            <w:r w:rsidRPr="00CE7924">
              <w:rPr>
                <w:rFonts w:ascii="Times New Roman" w:eastAsia="Times New Roman" w:hAnsi="Times New Roman"/>
                <w:b/>
                <w:iCs w:val="0"/>
                <w:color w:val="auto"/>
                <w:sz w:val="22"/>
                <w:szCs w:val="22"/>
                <w:lang w:eastAsia="fr-FR"/>
              </w:rPr>
              <w:t xml:space="preserve"> </w:t>
            </w:r>
            <w:bookmarkEnd w:id="653"/>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91BA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4" w:name="_Ref528576952"/>
            <w:r>
              <w:rPr>
                <w:rFonts w:ascii="Times New Roman" w:eastAsia="Times New Roman" w:hAnsi="Times New Roman"/>
                <w:b/>
                <w:iCs w:val="0"/>
                <w:color w:val="auto"/>
                <w:sz w:val="22"/>
                <w:szCs w:val="22"/>
                <w:lang w:val="en-US" w:eastAsia="fr-FR"/>
              </w:rPr>
              <w:t xml:space="preserve"> </w:t>
            </w:r>
            <w:bookmarkEnd w:id="654"/>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91BAA"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77777777"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655" w:name="_Ref528059593"/>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65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w:instrText>
      </w:r>
      <w:r w:rsidR="005A5955" w:rsidRPr="005A5955">
        <w:rPr>
          <w:b/>
        </w:rPr>
      </w:r>
      <w:r w:rsidR="005A5955" w:rsidRPr="005A5955">
        <w:rPr>
          <w:b/>
        </w:rPr>
        <w:instrText xml:space="preserve"> \* MERGEFORMAT </w:instrText>
      </w:r>
      <w:r w:rsidR="005A5955" w:rsidRPr="005A5955">
        <w:rPr>
          <w:b/>
        </w:rPr>
        <w:fldChar w:fldCharType="separate"/>
      </w:r>
      <w:r w:rsidR="005A5955" w:rsidRPr="005A5955">
        <w:rPr>
          <w:b/>
          <w:i/>
          <w:iCs/>
        </w:rPr>
        <w:t xml:space="preserve">Figure </w:t>
      </w:r>
      <w:r w:rsidR="005A5955" w:rsidRPr="005A5955">
        <w:rPr>
          <w:b/>
          <w:i/>
          <w:iCs/>
          <w:noProof/>
        </w:rPr>
        <w:t>3.2</w:t>
      </w:r>
      <w:r w:rsidR="005A5955" w:rsidRPr="005A5955">
        <w:rPr>
          <w:b/>
          <w:i/>
          <w:iCs/>
        </w:rPr>
        <w:noBreakHyphen/>
      </w:r>
      <w:r w:rsidR="005A5955" w:rsidRPr="005A5955">
        <w:rPr>
          <w:b/>
          <w:i/>
          <w:iCs/>
          <w:noProof/>
        </w:rPr>
        <w:t>3</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0D9E427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656" w:name="_Ref535232690"/>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656"/>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91BA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xml:space="preserve">. </w:t>
      </w:r>
      <w:r w:rsidR="00EB36EA">
        <w:t>L</w:t>
      </w:r>
      <w:r w:rsidR="00EB36EA">
        <w:t>’orbite périodique, i.e. l</w:t>
      </w:r>
      <w:r w:rsidR="00EB36EA">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EB36EA" w:rsidRPr="0032581C">
        <w:rPr>
          <w:b/>
        </w:rPr>
        <w:t xml:space="preserve">Figure </w:t>
      </w:r>
      <w:r w:rsidR="00EB36EA" w:rsidRPr="0032581C">
        <w:rPr>
          <w:b/>
          <w:noProof/>
        </w:rPr>
        <w:t>3.2</w:t>
      </w:r>
      <w:r w:rsidR="00EB36EA" w:rsidRPr="0032581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4">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657"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657"/>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658" w:name="_Ref533770770"/>
      <w:bookmarkStart w:id="659" w:name="_Toc534984842"/>
      <w:r>
        <w:t>Modélisation du balourd thermique</w:t>
      </w:r>
      <w:bookmarkEnd w:id="658"/>
      <w:bookmarkEnd w:id="659"/>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660" w:name="_Toc534984843"/>
      <w:r>
        <w:t>Approche des masses conconcentrées</w:t>
      </w:r>
      <w:bookmarkEnd w:id="660"/>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à</w:t>
      </w:r>
      <w:r w:rsidR="00EB36EA">
        <w:t xml:space="preserve"> une distance</w:t>
      </w:r>
      <w:r w:rsidR="00EB36EA">
        <w:t xml:space="preserv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661"/>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662"/>
      <w:r>
        <w:t>s’écrivent</w:t>
      </w:r>
      <w:commentRangeEnd w:id="662"/>
      <w:r w:rsidR="00FF1A6E">
        <w:rPr>
          <w:rStyle w:val="Marquedecommentaire"/>
        </w:rPr>
        <w:commentReference w:id="66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F91BAA"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F91BAA"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5"/>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63"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63"/>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F91BAA"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F91BAA"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66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5" w:name="_Ref528586408"/>
            <w:r w:rsidRPr="00222B71">
              <w:rPr>
                <w:rFonts w:ascii="Calibri" w:eastAsia="Times New Roman" w:hAnsi="Calibri" w:cs="Times New Roman"/>
                <w:i w:val="0"/>
                <w:iCs w:val="0"/>
                <w:color w:val="auto"/>
                <w:sz w:val="22"/>
                <w:szCs w:val="20"/>
                <w:lang w:eastAsia="fr-FR"/>
              </w:rPr>
              <w:t xml:space="preserve"> </w:t>
            </w:r>
            <w:bookmarkEnd w:id="665"/>
          </w:p>
        </w:tc>
      </w:tr>
    </w:tbl>
    <w:p w14:paraId="1BC20D96" w14:textId="1E672022" w:rsidR="008F23B1" w:rsidRPr="00291150" w:rsidRDefault="00FF1A6E" w:rsidP="00377126">
      <w:pPr>
        <w:pStyle w:val="Titre3"/>
        <w:ind w:left="709"/>
      </w:pPr>
      <w:bookmarkStart w:id="666" w:name="_Toc534984844"/>
      <w:r>
        <w:t>Approche de défaut</w:t>
      </w:r>
      <w:r w:rsidR="008F23B1">
        <w:t xml:space="preserve"> de la fibre neutre</w:t>
      </w:r>
      <w:bookmarkEnd w:id="664"/>
      <w:bookmarkEnd w:id="666"/>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91BAA"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91BAA"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91BAA"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bookmarkStart w:id="667" w:name="_GoBack"/>
        <w:bookmarkEnd w:id="667"/>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8" w:name="_Ref528591501"/>
            <w:r w:rsidRPr="00222B71">
              <w:rPr>
                <w:rFonts w:ascii="Calibri" w:eastAsia="Times New Roman" w:hAnsi="Calibri" w:cs="Times New Roman"/>
                <w:i w:val="0"/>
                <w:iCs w:val="0"/>
                <w:color w:val="auto"/>
                <w:sz w:val="22"/>
                <w:szCs w:val="20"/>
                <w:lang w:eastAsia="fr-FR"/>
              </w:rPr>
              <w:t xml:space="preserve"> </w:t>
            </w:r>
            <w:bookmarkEnd w:id="668"/>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91BAA"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F91BAA"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proofErr w:type="gramStart"/>
            <w:r>
              <w:t>o</w:t>
            </w:r>
            <w:r w:rsidR="008F23B1">
              <w:t>ù</w:t>
            </w:r>
            <w:proofErr w:type="gramEnd"/>
            <w:r w:rsidR="008F23B1">
              <w:t> :</w:t>
            </w:r>
          </w:p>
          <w:p w14:paraId="28DD4171" w14:textId="3E8A9DA0" w:rsidR="008F23B1" w:rsidRPr="00B61CBF" w:rsidRDefault="00F91BAA"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m:t>
                </m:r>
                <m:r>
                  <w:rPr>
                    <w:rFonts w:ascii="Cambria Math" w:hAnsi="Cambria Math"/>
                  </w:rPr>
                  <m:t>T</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9" w:name="_Ref532583633"/>
            <w:r w:rsidRPr="00222B71">
              <w:rPr>
                <w:rFonts w:ascii="Calibri" w:eastAsia="Times New Roman" w:hAnsi="Calibri" w:cs="Times New Roman"/>
                <w:i w:val="0"/>
                <w:iCs w:val="0"/>
                <w:color w:val="auto"/>
                <w:sz w:val="22"/>
                <w:szCs w:val="20"/>
                <w:lang w:eastAsia="fr-FR"/>
              </w:rPr>
              <w:t xml:space="preserve"> </w:t>
            </w:r>
            <w:bookmarkEnd w:id="669"/>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91BAA"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70" w:name="_Toc534984845"/>
      <w:r>
        <w:t>Conclusion</w:t>
      </w:r>
      <w:bookmarkEnd w:id="670"/>
    </w:p>
    <w:p w14:paraId="11ED618F" w14:textId="77777777" w:rsidR="008F23B1" w:rsidRDefault="008F23B1" w:rsidP="008F23B1"/>
    <w:p w14:paraId="5AC45A9A" w14:textId="19D71C93"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w:t>
      </w:r>
      <w:r w:rsidR="00E85AC4">
        <w:rPr>
          <w:sz w:val="23"/>
          <w:szCs w:val="23"/>
        </w:rPr>
        <w:lastRenderedPageBreak/>
        <w:t xml:space="preserve">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71" w:name="_Toc534984846"/>
      <w:r>
        <w:t>Chapitre 4</w:t>
      </w:r>
      <w:r w:rsidR="00B431E6">
        <w:t xml:space="preserve"> : </w:t>
      </w:r>
      <w:r>
        <w:br/>
      </w:r>
      <w:r w:rsidR="00B431E6">
        <w:t>Simulations numériques</w:t>
      </w:r>
      <w:bookmarkEnd w:id="671"/>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72" w:name="_Toc533772322"/>
      <w:bookmarkStart w:id="673" w:name="_Toc533774394"/>
      <w:bookmarkStart w:id="674" w:name="_Toc533775586"/>
      <w:bookmarkStart w:id="675" w:name="_Toc533776230"/>
      <w:bookmarkStart w:id="676" w:name="_Toc533776357"/>
      <w:bookmarkStart w:id="677" w:name="_Toc533777582"/>
      <w:bookmarkStart w:id="678" w:name="_Toc534279490"/>
      <w:bookmarkStart w:id="679" w:name="_Toc534279588"/>
      <w:bookmarkStart w:id="680" w:name="_Toc534279666"/>
      <w:bookmarkStart w:id="681" w:name="_Toc534290962"/>
      <w:bookmarkStart w:id="682" w:name="_Toc534293244"/>
      <w:bookmarkStart w:id="683" w:name="_Toc534293528"/>
      <w:bookmarkStart w:id="684" w:name="_Toc534293606"/>
      <w:bookmarkStart w:id="685" w:name="_Toc534387905"/>
      <w:bookmarkStart w:id="686" w:name="_Toc534410876"/>
      <w:bookmarkStart w:id="687" w:name="_Toc534620790"/>
      <w:bookmarkStart w:id="688" w:name="_Toc534621276"/>
      <w:bookmarkStart w:id="689" w:name="_Toc534621381"/>
      <w:bookmarkStart w:id="690" w:name="_Toc534621488"/>
      <w:bookmarkStart w:id="691" w:name="_Toc534625147"/>
      <w:bookmarkStart w:id="692" w:name="_Toc534631447"/>
      <w:bookmarkStart w:id="693" w:name="_Toc534631547"/>
      <w:bookmarkStart w:id="694" w:name="_Toc534631900"/>
      <w:bookmarkStart w:id="695" w:name="_Toc534632133"/>
      <w:bookmarkStart w:id="696" w:name="_Toc534632345"/>
      <w:bookmarkStart w:id="697" w:name="_Toc534632467"/>
      <w:bookmarkStart w:id="698" w:name="_Toc534632566"/>
      <w:bookmarkStart w:id="699" w:name="_Toc534633859"/>
      <w:bookmarkStart w:id="700" w:name="_Toc534634203"/>
      <w:bookmarkStart w:id="701" w:name="_Toc534634607"/>
      <w:bookmarkStart w:id="702" w:name="_Toc534634982"/>
      <w:bookmarkStart w:id="703" w:name="_Toc534635082"/>
      <w:bookmarkStart w:id="704" w:name="_Toc534635182"/>
      <w:bookmarkStart w:id="705" w:name="_Toc534635282"/>
      <w:bookmarkStart w:id="706" w:name="_Toc534635382"/>
      <w:bookmarkStart w:id="707" w:name="_Toc534635503"/>
      <w:bookmarkStart w:id="708" w:name="_Toc534635602"/>
      <w:bookmarkStart w:id="709" w:name="_Toc534636652"/>
      <w:bookmarkStart w:id="710" w:name="_Toc534638280"/>
      <w:bookmarkStart w:id="711" w:name="_Toc534638366"/>
      <w:bookmarkStart w:id="712" w:name="_Toc534638733"/>
      <w:bookmarkStart w:id="713" w:name="_Toc534640588"/>
      <w:bookmarkStart w:id="714" w:name="_Toc534650398"/>
      <w:bookmarkStart w:id="715" w:name="_Toc534707674"/>
      <w:bookmarkStart w:id="716" w:name="_Toc534719979"/>
      <w:bookmarkStart w:id="717" w:name="_Toc534720662"/>
      <w:bookmarkStart w:id="718" w:name="_Toc534721434"/>
      <w:bookmarkStart w:id="719" w:name="_Toc534723212"/>
      <w:bookmarkStart w:id="720" w:name="_Toc534724124"/>
      <w:bookmarkStart w:id="721" w:name="_Toc534724669"/>
      <w:bookmarkStart w:id="722" w:name="_Toc534724973"/>
      <w:bookmarkStart w:id="723" w:name="_Toc534725644"/>
      <w:bookmarkStart w:id="724" w:name="_Toc534729727"/>
      <w:bookmarkStart w:id="725" w:name="_Toc534792276"/>
      <w:bookmarkStart w:id="726" w:name="_Toc534792925"/>
      <w:bookmarkStart w:id="727" w:name="_Toc534793251"/>
      <w:bookmarkStart w:id="728" w:name="_Toc534794009"/>
      <w:bookmarkStart w:id="729" w:name="_Toc534794104"/>
      <w:bookmarkStart w:id="730" w:name="_Toc534794201"/>
      <w:bookmarkStart w:id="731" w:name="_Toc534796833"/>
      <w:bookmarkStart w:id="732" w:name="_Toc534878089"/>
      <w:bookmarkStart w:id="733" w:name="_Toc534878183"/>
      <w:bookmarkStart w:id="734" w:name="_Toc534880521"/>
      <w:bookmarkStart w:id="735" w:name="_Toc534895253"/>
      <w:bookmarkStart w:id="736" w:name="_Toc534895970"/>
      <w:bookmarkStart w:id="737" w:name="_Toc534896524"/>
      <w:bookmarkStart w:id="738" w:name="_Toc534896917"/>
      <w:bookmarkStart w:id="739" w:name="_Toc534983313"/>
      <w:bookmarkStart w:id="740" w:name="_Toc534984847"/>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41" w:name="_Toc534793252"/>
      <w:bookmarkStart w:id="742" w:name="_Toc534794010"/>
      <w:bookmarkStart w:id="743" w:name="_Toc534794105"/>
      <w:bookmarkStart w:id="744" w:name="_Toc534794202"/>
      <w:bookmarkStart w:id="745" w:name="_Toc534796834"/>
      <w:bookmarkStart w:id="746" w:name="_Toc534878090"/>
      <w:bookmarkStart w:id="747" w:name="_Toc534878184"/>
      <w:bookmarkStart w:id="748" w:name="_Toc534880522"/>
      <w:bookmarkStart w:id="749" w:name="_Toc534895254"/>
      <w:bookmarkStart w:id="750" w:name="_Toc534895971"/>
      <w:bookmarkStart w:id="751" w:name="_Toc534896525"/>
      <w:bookmarkStart w:id="752" w:name="_Toc534896918"/>
      <w:bookmarkStart w:id="753" w:name="_Toc534983314"/>
      <w:bookmarkStart w:id="754" w:name="_Toc534984848"/>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4BE9E13" w14:textId="5B661D98" w:rsidR="00B431E6" w:rsidRDefault="00B431E6" w:rsidP="006A3D40">
      <w:pPr>
        <w:pStyle w:val="Titre2"/>
        <w:ind w:left="709" w:hanging="709"/>
      </w:pPr>
      <w:bookmarkStart w:id="755" w:name="_Toc534984849"/>
      <w:r>
        <w:t>Modèle complet et non linéaire de l’effet Morton</w:t>
      </w:r>
      <w:bookmarkEnd w:id="755"/>
    </w:p>
    <w:p w14:paraId="6FC30016" w14:textId="77777777" w:rsidR="00B431E6" w:rsidRDefault="00B431E6" w:rsidP="003537CB">
      <w:pPr>
        <w:pStyle w:val="Titre3"/>
        <w:ind w:left="709"/>
      </w:pPr>
      <w:bookmarkStart w:id="756" w:name="_Toc534984850"/>
      <w:r>
        <w:t>Approche du moyennage du flux thermique dans le temps</w:t>
      </w:r>
      <w:bookmarkEnd w:id="756"/>
    </w:p>
    <w:p w14:paraId="128B2A1A" w14:textId="76FF2D06" w:rsidR="00B431E6" w:rsidRDefault="00B431E6" w:rsidP="00C55B35">
      <w:pPr>
        <w:spacing w:before="120" w:line="360" w:lineRule="auto"/>
        <w:ind w:firstLine="567"/>
      </w:pPr>
      <w:r>
        <w:t xml:space="preserve">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w:t>
      </w:r>
      <w:r>
        <w:lastRenderedPageBreak/>
        <w:t>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 xml:space="preserve">pproche du </w:t>
      </w:r>
      <w:proofErr w:type="spellStart"/>
      <w:r w:rsidRPr="00524242">
        <w:t>moyennage</w:t>
      </w:r>
      <w:proofErr w:type="spellEnd"/>
      <w:r w:rsidRPr="00524242">
        <w:t xml:space="preserv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32581C" w:rsidRPr="0032581C">
        <w:rPr>
          <w:b/>
          <w:color w:val="000000" w:themeColor="text1"/>
        </w:rPr>
        <w:t xml:space="preserve">Figure </w:t>
      </w:r>
      <w:r w:rsidR="0032581C" w:rsidRPr="0032581C">
        <w:rPr>
          <w:b/>
          <w:i/>
          <w:noProof/>
        </w:rPr>
        <w:t>4.1</w:t>
      </w:r>
      <w:r w:rsidR="0032581C" w:rsidRPr="0032581C">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757"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75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lastRenderedPageBreak/>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32581C">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F91BAA"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F91BAA"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58" w:name="_Ref525134360"/>
            <w:bookmarkStart w:id="759"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58"/>
          </w:p>
        </w:tc>
        <w:bookmarkEnd w:id="759"/>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F91BAA"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760" w:name="_Toc534984851"/>
      <w:r>
        <w:t>Algorithme de l’effet Morton</w:t>
      </w:r>
      <w:bookmarkEnd w:id="760"/>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lastRenderedPageBreak/>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761"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761"/>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32581C">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w:t>
      </w:r>
      <w:proofErr w:type="spellStart"/>
      <w:r>
        <w:t>moyennage</w:t>
      </w:r>
      <w:proofErr w:type="spellEnd"/>
      <w:r>
        <w:t xml:space="preserve"> du flux thermique dans le temps. </w:t>
      </w:r>
    </w:p>
    <w:p w14:paraId="4770C0DD" w14:textId="77777777" w:rsidR="00643557" w:rsidRDefault="00643557" w:rsidP="00643557">
      <w:pPr>
        <w:keepNext/>
        <w:spacing w:line="360" w:lineRule="auto"/>
      </w:pPr>
      <w:r w:rsidRPr="00CE45D8">
        <w:rPr>
          <w:noProof/>
        </w:rPr>
        <w:lastRenderedPageBreak/>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8"/>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762"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762"/>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En se basant sur ce champ de température, la défor</w:t>
      </w:r>
      <w:proofErr w:type="spellStart"/>
      <w:r>
        <w:t>mation</w:t>
      </w:r>
      <w:proofErr w:type="spellEnd"/>
      <w:r>
        <w:t xml:space="preserve">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En pratique, l’intégration temporelle de l’équation de la chaleur est effectuée avec un schéma explicite, quelque </w:t>
      </w:r>
      <w:r>
        <w:lastRenderedPageBreak/>
        <w:t>soit la méthode d’intégration u</w:t>
      </w:r>
      <w:proofErr w:type="spellStart"/>
      <w:r>
        <w:t>tilisée</w:t>
      </w:r>
      <w:proofErr w:type="spellEnd"/>
      <w:r>
        <w:t>.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763" w:name="_Toc534984852"/>
      <w:r>
        <w:t>Description du Banc de l’Effet Morton (BEM)</w:t>
      </w:r>
      <w:bookmarkEnd w:id="763"/>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764" w:name="_Toc534984853"/>
      <w:r>
        <w:t>Caractéristiques du palier testé et lubrifiant</w:t>
      </w:r>
      <w:bookmarkEnd w:id="764"/>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65"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65"/>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 xml:space="preserve">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w:t>
      </w:r>
      <w:r>
        <w:lastRenderedPageBreak/>
        <w:t>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66"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66"/>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767" w:name="_Toc534984854"/>
      <w:r>
        <w:t>Configuration du rotor 430mm</w:t>
      </w:r>
      <w:bookmarkEnd w:id="767"/>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68"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68"/>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69"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69"/>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lastRenderedPageBreak/>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770"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70"/>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771"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71"/>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772"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72"/>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773"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7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774" w:name="_Toc534984855"/>
      <w:r>
        <w:lastRenderedPageBreak/>
        <w:t>Configuration du rotor 700mm</w:t>
      </w:r>
      <w:bookmarkEnd w:id="77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775"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75"/>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est remarquée. Par conséquent, cette configuration du rotor 700mm avec un disque de 10.4kg en porte à faux est proposée. Le rallon</w:t>
      </w:r>
      <w:proofErr w:type="spellStart"/>
      <w:r>
        <w:t>gement</w:t>
      </w:r>
      <w:proofErr w:type="spellEnd"/>
      <w:r>
        <w:t xml:space="preserve">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776"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76"/>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777"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7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778" w:name="_Toc534984856"/>
      <w:r>
        <w:t>Simulation du rotor 430mm</w:t>
      </w:r>
      <w:bookmarkEnd w:id="778"/>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779"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79"/>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w:t>
      </w:r>
      <w:proofErr w:type="spellStart"/>
      <w:r>
        <w:t>mique</w:t>
      </w:r>
      <w:proofErr w:type="spellEnd"/>
      <w:r>
        <w:t xml:space="preserv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780" w:name="_Toc534984857"/>
      <w:r>
        <w:t>Vibrations synchrones</w:t>
      </w:r>
      <w:bookmarkEnd w:id="780"/>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81"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81"/>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82"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82"/>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783" w:name="_Toc534984858"/>
      <w:r>
        <w:lastRenderedPageBreak/>
        <w:t>Température du rotor</w:t>
      </w:r>
      <w:bookmarkEnd w:id="783"/>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581C" w:rsidRPr="0032581C">
        <w:rPr>
          <w:b/>
          <w:iCs/>
        </w:rPr>
        <w:t>Figure 4.3</w:t>
      </w:r>
      <w:r w:rsidR="0032581C" w:rsidRPr="0032581C">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84"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84"/>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581C" w:rsidRPr="0032581C">
        <w:rPr>
          <w:b/>
          <w:iCs/>
        </w:rPr>
        <w:t>Figure 4.3</w:t>
      </w:r>
      <w:r w:rsidR="0032581C" w:rsidRPr="0032581C">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85"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85"/>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786" w:name="_Toc534984859"/>
      <w:r>
        <w:t>Phases du balourd, point haut et point chaud</w:t>
      </w:r>
      <w:bookmarkEnd w:id="786"/>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w:t>
      </w:r>
      <w:proofErr w:type="spellStart"/>
      <w:r>
        <w:t>review</w:t>
      </w:r>
      <w:proofErr w:type="spellEnd"/>
      <w:r>
        <w:t xml:space="preserve">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t xml:space="preserve">.   </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787"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787"/>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788" w:name="_Toc534984860"/>
      <w:r>
        <w:t>Critiques des résultats</w:t>
      </w:r>
      <w:bookmarkEnd w:id="788"/>
    </w:p>
    <w:p w14:paraId="0E9CF1E1" w14:textId="336AB045" w:rsidR="00B431E6" w:rsidRPr="003E5F16" w:rsidRDefault="00B431E6" w:rsidP="008606ED">
      <w:pPr>
        <w:spacing w:before="120" w:line="360" w:lineRule="auto"/>
        <w:ind w:firstLine="709"/>
        <w:rPr>
          <w:u w:val="single"/>
        </w:rPr>
      </w:pPr>
      <w:commentRangeStart w:id="789"/>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789"/>
      <w:r w:rsidR="002A05EF">
        <w:rPr>
          <w:rStyle w:val="Marquedecommentaire"/>
        </w:rPr>
        <w:commentReference w:id="789"/>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790" w:name="_Toc534984861"/>
      <w:r>
        <w:t>Simulation du rotor 700mm</w:t>
      </w:r>
      <w:bookmarkEnd w:id="790"/>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w:t>
      </w:r>
      <w:proofErr w:type="spellStart"/>
      <w:r>
        <w:t>bre</w:t>
      </w:r>
      <w:proofErr w:type="spellEnd"/>
      <w:r>
        <w:t xml:space="preserv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791"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9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792"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792"/>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793"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93"/>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794"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9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795"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95"/>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796"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96"/>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97" w:name="_Toc534984862"/>
      <w:r>
        <w:t>Conclusion</w:t>
      </w:r>
      <w:bookmarkEnd w:id="797"/>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98" w:name="_Toc534984863"/>
      <w:r>
        <w:lastRenderedPageBreak/>
        <w:t xml:space="preserve">Chapitre 5 : </w:t>
      </w:r>
      <w:r>
        <w:br/>
        <w:t>Analyses de la stabilité</w:t>
      </w:r>
      <w:bookmarkEnd w:id="798"/>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99" w:name="_Toc534279506"/>
      <w:bookmarkStart w:id="800" w:name="_Toc534279604"/>
      <w:bookmarkStart w:id="801" w:name="_Toc534279682"/>
      <w:bookmarkStart w:id="802" w:name="_Toc534290978"/>
      <w:bookmarkStart w:id="803" w:name="_Toc534293260"/>
      <w:bookmarkStart w:id="804" w:name="_Toc534293544"/>
      <w:bookmarkStart w:id="805" w:name="_Toc534293622"/>
      <w:bookmarkStart w:id="806" w:name="_Toc534387921"/>
      <w:bookmarkStart w:id="807" w:name="_Toc534410892"/>
      <w:bookmarkStart w:id="808" w:name="_Toc534620806"/>
      <w:bookmarkStart w:id="809" w:name="_Toc534621292"/>
      <w:bookmarkStart w:id="810" w:name="_Toc534621397"/>
      <w:bookmarkStart w:id="811" w:name="_Toc534621504"/>
      <w:bookmarkStart w:id="812" w:name="_Toc534625163"/>
      <w:bookmarkStart w:id="813" w:name="_Toc534631463"/>
      <w:bookmarkStart w:id="814" w:name="_Toc534631563"/>
      <w:bookmarkStart w:id="815" w:name="_Toc534631916"/>
      <w:bookmarkStart w:id="816" w:name="_Toc534632149"/>
      <w:bookmarkStart w:id="817" w:name="_Toc534632361"/>
      <w:bookmarkStart w:id="818" w:name="_Toc534632483"/>
      <w:bookmarkStart w:id="819" w:name="_Toc534632582"/>
      <w:bookmarkStart w:id="820" w:name="_Toc534633875"/>
      <w:bookmarkStart w:id="821" w:name="_Toc534634219"/>
      <w:bookmarkStart w:id="822" w:name="_Toc534634623"/>
      <w:bookmarkStart w:id="823" w:name="_Toc534634998"/>
      <w:bookmarkStart w:id="824" w:name="_Toc534635098"/>
      <w:bookmarkStart w:id="825" w:name="_Toc534635198"/>
      <w:bookmarkStart w:id="826" w:name="_Toc534635298"/>
      <w:bookmarkStart w:id="827" w:name="_Toc534635398"/>
      <w:bookmarkStart w:id="828" w:name="_Toc534635519"/>
      <w:bookmarkStart w:id="829" w:name="_Toc534635618"/>
      <w:bookmarkStart w:id="830" w:name="_Toc534636668"/>
      <w:bookmarkStart w:id="831" w:name="_Toc534638296"/>
      <w:bookmarkStart w:id="832" w:name="_Toc534638382"/>
      <w:bookmarkStart w:id="833" w:name="_Toc534638749"/>
      <w:bookmarkStart w:id="834" w:name="_Toc534640604"/>
      <w:bookmarkStart w:id="835" w:name="_Toc534650414"/>
      <w:bookmarkStart w:id="836" w:name="_Toc534707690"/>
      <w:bookmarkStart w:id="837" w:name="_Toc534719995"/>
      <w:bookmarkStart w:id="838" w:name="_Toc534720678"/>
      <w:bookmarkStart w:id="839" w:name="_Toc534721450"/>
      <w:bookmarkStart w:id="840" w:name="_Toc534723228"/>
      <w:bookmarkStart w:id="841" w:name="_Toc534724140"/>
      <w:bookmarkStart w:id="842" w:name="_Toc534724685"/>
      <w:bookmarkStart w:id="843" w:name="_Toc534724989"/>
      <w:bookmarkStart w:id="844" w:name="_Toc534725660"/>
      <w:bookmarkStart w:id="845" w:name="_Toc534729743"/>
      <w:bookmarkStart w:id="846" w:name="_Toc534792292"/>
      <w:bookmarkStart w:id="847" w:name="_Toc534792941"/>
      <w:bookmarkStart w:id="848" w:name="_Toc534793268"/>
      <w:bookmarkStart w:id="849" w:name="_Toc534794026"/>
      <w:bookmarkStart w:id="850" w:name="_Toc534794121"/>
      <w:bookmarkStart w:id="851" w:name="_Toc534794218"/>
      <w:bookmarkStart w:id="852" w:name="_Toc534796850"/>
      <w:bookmarkStart w:id="853" w:name="_Toc534878106"/>
      <w:bookmarkStart w:id="854" w:name="_Toc534878200"/>
      <w:bookmarkStart w:id="855" w:name="_Toc534880538"/>
      <w:bookmarkStart w:id="856" w:name="_Toc534895270"/>
      <w:bookmarkStart w:id="857" w:name="_Toc534895987"/>
      <w:bookmarkStart w:id="858" w:name="_Toc534896541"/>
      <w:bookmarkStart w:id="859" w:name="_Toc534896934"/>
      <w:bookmarkStart w:id="860" w:name="_Toc534983330"/>
      <w:bookmarkStart w:id="861" w:name="_Toc534984864"/>
      <w:bookmarkStart w:id="862" w:name="_Ref531012649"/>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63" w:name="_Toc534793269"/>
      <w:bookmarkStart w:id="864" w:name="_Toc534794027"/>
      <w:bookmarkStart w:id="865" w:name="_Toc534794122"/>
      <w:bookmarkStart w:id="866" w:name="_Toc534794219"/>
      <w:bookmarkStart w:id="867" w:name="_Toc534796851"/>
      <w:bookmarkStart w:id="868" w:name="_Toc534878107"/>
      <w:bookmarkStart w:id="869" w:name="_Toc534878201"/>
      <w:bookmarkStart w:id="870" w:name="_Toc534880539"/>
      <w:bookmarkStart w:id="871" w:name="_Toc534895271"/>
      <w:bookmarkStart w:id="872" w:name="_Toc534895988"/>
      <w:bookmarkStart w:id="873" w:name="_Toc534896542"/>
      <w:bookmarkStart w:id="874" w:name="_Toc534896935"/>
      <w:bookmarkStart w:id="875" w:name="_Toc534983331"/>
      <w:bookmarkStart w:id="876" w:name="_Toc534984865"/>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58616707" w14:textId="31864B3D" w:rsidR="006F4286" w:rsidRDefault="006F4286" w:rsidP="00106910">
      <w:pPr>
        <w:pStyle w:val="Titre2"/>
        <w:ind w:left="709"/>
      </w:pPr>
      <w:bookmarkStart w:id="877" w:name="_Toc534984866"/>
      <w:r>
        <w:t xml:space="preserve">Méthode d’analyse de la </w:t>
      </w:r>
      <w:bookmarkEnd w:id="862"/>
      <w:r>
        <w:t>stabilité</w:t>
      </w:r>
      <w:bookmarkEnd w:id="877"/>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78"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78"/>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F91BAA"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lastRenderedPageBreak/>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79" w:name="_Toc534984867"/>
      <w:r>
        <w:t>Coefficients d’influence de l’effet Morton</w:t>
      </w:r>
      <w:bookmarkEnd w:id="879"/>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80" w:name="_Ref518574219"/>
            <w:r w:rsidRPr="00B70EB0">
              <w:rPr>
                <w:rFonts w:ascii="Times New Roman" w:eastAsia="Times New Roman" w:hAnsi="Times New Roman"/>
                <w:b/>
                <w:iCs w:val="0"/>
                <w:color w:val="auto"/>
                <w:sz w:val="22"/>
                <w:szCs w:val="22"/>
                <w:lang w:eastAsia="fr-FR"/>
              </w:rPr>
              <w:t xml:space="preserve"> </w:t>
            </w:r>
            <w:bookmarkEnd w:id="880"/>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F91BAA"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81" w:name="_Ref534201420"/>
            <w:r>
              <w:rPr>
                <w:rFonts w:ascii="Times New Roman" w:eastAsia="Times New Roman" w:hAnsi="Times New Roman"/>
                <w:b/>
                <w:iCs w:val="0"/>
                <w:color w:val="auto"/>
                <w:sz w:val="22"/>
                <w:szCs w:val="22"/>
                <w:lang w:val="en-US" w:eastAsia="fr-FR"/>
              </w:rPr>
              <w:t xml:space="preserve"> </w:t>
            </w:r>
            <w:bookmarkEnd w:id="881"/>
          </w:p>
        </w:tc>
      </w:tr>
    </w:tbl>
    <w:p w14:paraId="708D8795" w14:textId="77777777" w:rsidR="006F4286" w:rsidRDefault="006F4286" w:rsidP="00C51F86">
      <w:pPr>
        <w:pStyle w:val="Titre3"/>
        <w:ind w:left="709"/>
      </w:pPr>
      <w:bookmarkStart w:id="882" w:name="_Toc534984868"/>
      <w:r>
        <w:lastRenderedPageBreak/>
        <w:t>Critère de stabilité</w:t>
      </w:r>
      <w:bookmarkEnd w:id="882"/>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883" w:name="_Ref530059670"/>
            <w:r w:rsidRPr="00E03861">
              <w:rPr>
                <w:rFonts w:ascii="Times New Roman" w:eastAsiaTheme="minorEastAsia" w:hAnsi="Times New Roman"/>
                <w:b/>
                <w:i/>
              </w:rPr>
              <w:t xml:space="preserve"> </w:t>
            </w:r>
            <w:bookmarkEnd w:id="883"/>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F91BAA"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84" w:name="_Ref530060431"/>
            <w:r w:rsidRPr="00E03861">
              <w:rPr>
                <w:rFonts w:ascii="Times New Roman" w:eastAsiaTheme="minorEastAsia" w:hAnsi="Times New Roman"/>
                <w:b/>
                <w:i/>
              </w:rPr>
              <w:t xml:space="preserve"> </w:t>
            </w:r>
            <w:bookmarkEnd w:id="884"/>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85" w:name="_Ref531096466"/>
            <w:r w:rsidRPr="00E03861">
              <w:rPr>
                <w:rFonts w:ascii="Times New Roman" w:eastAsiaTheme="minorEastAsia" w:hAnsi="Times New Roman"/>
                <w:b/>
                <w:i/>
              </w:rPr>
              <w:t xml:space="preserve"> </w:t>
            </w:r>
            <w:bookmarkEnd w:id="885"/>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w:t>
      </w:r>
      <w:r>
        <w:rPr>
          <w:rFonts w:eastAsiaTheme="minorEastAsia"/>
          <w:lang w:eastAsia="zh-CN"/>
        </w:rPr>
        <w:lastRenderedPageBreak/>
        <w:t xml:space="preserve">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886" w:name="_Toc534984869"/>
      <w:r>
        <w:t>Approche Lorenz et Murphy</w:t>
      </w:r>
      <w:bookmarkEnd w:id="886"/>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w:t>
      </w:r>
      <w:proofErr w:type="spellStart"/>
      <w:r>
        <w:t>sque</w:t>
      </w:r>
      <w:proofErr w:type="spellEnd"/>
      <w:r>
        <w:t xml:space="preserv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887" w:name="_Ref518572565"/>
            <w:r w:rsidRPr="008C024E">
              <w:rPr>
                <w:rFonts w:ascii="Times New Roman" w:eastAsia="Times New Roman" w:hAnsi="Times New Roman"/>
                <w:b/>
                <w:iCs w:val="0"/>
                <w:color w:val="auto"/>
                <w:sz w:val="22"/>
                <w:szCs w:val="22"/>
                <w:lang w:eastAsia="fr-FR"/>
              </w:rPr>
              <w:t xml:space="preserve"> </w:t>
            </w:r>
            <w:bookmarkEnd w:id="887"/>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32581C">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32581C">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888" w:name="_Toc534984870"/>
      <w:r>
        <w:t>Approche analytique améliorée</w:t>
      </w:r>
      <w:bookmarkEnd w:id="888"/>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lastRenderedPageBreak/>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889"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8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890" w:name="_Toc534984871"/>
      <w:r w:rsidRPr="00EA3D98">
        <w:t xml:space="preserve">Application au Banc de l’effet Morton </w:t>
      </w:r>
      <w:r>
        <w:t>(BEM)</w:t>
      </w:r>
      <w:bookmarkEnd w:id="890"/>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lastRenderedPageBreak/>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891" w:name="_Toc534984872"/>
      <w:r>
        <w:t>Configuration du rotor</w:t>
      </w:r>
      <w:r w:rsidR="003F464C">
        <w:t xml:space="preserve"> court</w:t>
      </w:r>
      <w:r>
        <w:t xml:space="preserve"> 430mm</w:t>
      </w:r>
      <w:bookmarkEnd w:id="89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lastRenderedPageBreak/>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892"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9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893"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89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w:t>
      </w:r>
      <w:r w:rsidRPr="00FC14C6">
        <w:rPr>
          <w:sz w:val="22"/>
        </w:rPr>
        <w:lastRenderedPageBreak/>
        <w:t xml:space="preserve">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894"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89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eastAsia="fr-FR"/>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895"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89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lang w:eastAsia="fr-FR"/>
        </w:rPr>
        <w:lastRenderedPageBreak/>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896"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896"/>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eastAsia="fr-FR"/>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897"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97"/>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lang w:eastAsia="fr-FR"/>
        </w:rPr>
        <w:lastRenderedPageBreak/>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898"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9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proofErr w:type="spellStart"/>
      <w:r>
        <w:rPr>
          <w:sz w:val="22"/>
        </w:rPr>
        <w:t>sses</w:t>
      </w:r>
      <w:proofErr w:type="spellEnd"/>
      <w:r>
        <w:rPr>
          <w:sz w:val="22"/>
        </w:rPr>
        <w:t xml:space="preserve">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899" w:name="_Ref534367121"/>
      <w:bookmarkStart w:id="900" w:name="_Toc534984873"/>
      <w:r>
        <w:t>Configuration du rotor long 700mm</w:t>
      </w:r>
      <w:bookmarkEnd w:id="899"/>
      <w:bookmarkEnd w:id="900"/>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lastRenderedPageBreak/>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901"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90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902"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90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903"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904"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903"/>
      <w:bookmarkEnd w:id="90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905"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90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lastRenderedPageBreak/>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lang w:eastAsia="fr-FR"/>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906"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90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eastAsia="fr-FR"/>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907"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90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908"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908"/>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909" w:name="_Toc534984874"/>
      <w:r>
        <w:lastRenderedPageBreak/>
        <w:t>Application du cas historique: Rotor Faulkner, Strong et Kirk</w:t>
      </w:r>
      <w:bookmarkEnd w:id="909"/>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32581C">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[61]</w:t>
      </w:r>
      <w:r>
        <w:fldChar w:fldCharType="end"/>
      </w:r>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w:t>
      </w:r>
      <w:proofErr w:type="spellStart"/>
      <w:r>
        <w:t>Balbahadur</w:t>
      </w:r>
      <w:proofErr w:type="spellEnd"/>
      <w:r>
        <w:t xml:space="preserve">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w:t>
      </w:r>
      <w:proofErr w:type="spellStart"/>
      <w:r>
        <w:t>Balbahadur</w:t>
      </w:r>
      <w:proofErr w:type="spellEnd"/>
      <w:r>
        <w:t xml:space="preserve">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910"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10"/>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911"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911"/>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912" w:name="_Toc534984875"/>
      <w:r>
        <w:t>Analyse modale</w:t>
      </w:r>
      <w:bookmarkEnd w:id="912"/>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eastAsia="fr-FR"/>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eastAsia="fr-FR"/>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eastAsia="fr-FR"/>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eastAsia="fr-FR"/>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913"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913"/>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eastAsia="fr-FR"/>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eastAsia="fr-FR"/>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914"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914"/>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915" w:name="_Toc534984876"/>
      <w:r>
        <w:lastRenderedPageBreak/>
        <w:t>Analyse de la stabilité de l’effet Morton</w:t>
      </w:r>
      <w:bookmarkEnd w:id="915"/>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eastAsia="fr-FR"/>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eastAsia="fr-FR"/>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eastAsia="fr-FR"/>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eastAsia="fr-FR"/>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916"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916"/>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eastAsia="fr-FR"/>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eastAsia="fr-FR"/>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917"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917"/>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w:t>
      </w:r>
      <w:proofErr w:type="spellStart"/>
      <w:r>
        <w:rPr>
          <w:rFonts w:eastAsia="Times New Roman" w:cs="Times New Roman"/>
          <w:color w:val="auto"/>
          <w:sz w:val="22"/>
          <w:szCs w:val="20"/>
          <w:lang w:eastAsia="fr-FR"/>
        </w:rPr>
        <w:t>Balbahadur</w:t>
      </w:r>
      <w:proofErr w:type="spellEnd"/>
      <w:r>
        <w:rPr>
          <w:rFonts w:eastAsia="Times New Roman" w:cs="Times New Roman"/>
          <w:color w:val="auto"/>
          <w:sz w:val="22"/>
          <w:szCs w:val="20"/>
          <w:lang w:eastAsia="fr-FR"/>
        </w:rPr>
        <w:t xml:space="preserve"> et Kirk à 9640 tr/min.</w:t>
      </w:r>
    </w:p>
    <w:p w14:paraId="38A17EF6" w14:textId="77777777" w:rsidR="008D16BD" w:rsidRDefault="008D16BD" w:rsidP="008D16BD">
      <w:pPr>
        <w:pStyle w:val="Default"/>
        <w:spacing w:line="360" w:lineRule="auto"/>
        <w:jc w:val="center"/>
      </w:pPr>
      <w:r w:rsidRPr="00F55980">
        <w:rPr>
          <w:noProof/>
          <w:lang w:eastAsia="fr-FR"/>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5"/>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918"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918"/>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919" w:name="_Toc534984877"/>
      <w:r>
        <w:rPr>
          <w:lang w:eastAsia="zh-CN"/>
        </w:rPr>
        <w:t>Solutions de l’effet Morton instable</w:t>
      </w:r>
      <w:bookmarkEnd w:id="919"/>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920" w:name="_Toc534984878"/>
      <w:r>
        <w:rPr>
          <w:lang w:eastAsia="zh-CN"/>
        </w:rPr>
        <w:t xml:space="preserve">Comparaison quantitative des coefficients d’influence </w:t>
      </w:r>
      <m:oMath>
        <m:r>
          <m:rPr>
            <m:sty m:val="bi"/>
          </m:rPr>
          <w:rPr>
            <w:rFonts w:ascii="Cambria Math" w:hAnsi="Cambria Math"/>
            <w:lang w:eastAsia="zh-CN"/>
          </w:rPr>
          <m:t>ABC</m:t>
        </m:r>
      </m:oMath>
      <w:bookmarkEnd w:id="920"/>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921"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921"/>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922"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922"/>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w:t>
      </w:r>
      <w:proofErr w:type="spellStart"/>
      <w:r>
        <w:rPr>
          <w:szCs w:val="22"/>
        </w:rPr>
        <w:t>onfiguration</w:t>
      </w:r>
      <w:proofErr w:type="spellEnd"/>
      <w:r>
        <w:rPr>
          <w:szCs w:val="22"/>
        </w:rPr>
        <w:t xml:space="preserve">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923" w:name="_Toc534984879"/>
      <w:r>
        <w:rPr>
          <w:lang w:eastAsia="zh-CN"/>
        </w:rPr>
        <w:t xml:space="preserve">Solutions liées au coefficient </w:t>
      </w:r>
      <m:oMath>
        <m:r>
          <m:rPr>
            <m:sty m:val="bi"/>
          </m:rPr>
          <w:rPr>
            <w:rFonts w:ascii="Cambria Math" w:hAnsi="Cambria Math"/>
            <w:lang w:eastAsia="zh-CN"/>
          </w:rPr>
          <m:t>C</m:t>
        </m:r>
      </m:oMath>
      <w:bookmarkEnd w:id="923"/>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924"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924"/>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925"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925"/>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w:t>
      </w:r>
      <w:proofErr w:type="spellStart"/>
      <w:r>
        <w:rPr>
          <w:szCs w:val="22"/>
        </w:rPr>
        <w:t>review</w:t>
      </w:r>
      <w:proofErr w:type="spellEnd"/>
      <w:r>
        <w:rPr>
          <w:szCs w:val="22"/>
        </w:rPr>
        <w:t xml:space="preserve">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Pour cette raison, la réduction appor</w:t>
      </w:r>
      <w:proofErr w:type="spellStart"/>
      <w:r>
        <w:rPr>
          <w:szCs w:val="22"/>
        </w:rPr>
        <w:t>tée</w:t>
      </w:r>
      <w:proofErr w:type="spellEnd"/>
      <w:r>
        <w:rPr>
          <w:szCs w:val="22"/>
        </w:rPr>
        <w:t xml:space="preserv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w:t>
      </w:r>
      <w:proofErr w:type="spellStart"/>
      <w:r w:rsidR="000E4C36">
        <w:rPr>
          <w:szCs w:val="22"/>
        </w:rPr>
        <w:t>McGinley</w:t>
      </w:r>
      <w:proofErr w:type="spellEnd"/>
      <w:r w:rsidR="000E4C36">
        <w:rPr>
          <w:szCs w:val="22"/>
        </w:rPr>
        <w:t xml:space="preserve"> [12] et le rotor du turbodétendeur de </w:t>
      </w:r>
      <w:proofErr w:type="spellStart"/>
      <w:r w:rsidR="000E4C36">
        <w:rPr>
          <w:szCs w:val="22"/>
        </w:rPr>
        <w:t>Schmied</w:t>
      </w:r>
      <w:proofErr w:type="spellEnd"/>
      <w:r w:rsidR="000E4C36">
        <w:rPr>
          <w:szCs w:val="22"/>
        </w:rPr>
        <w:t xml:space="preserve"> et </w:t>
      </w:r>
      <w:proofErr w:type="spellStart"/>
      <w:r w:rsidR="000E4C36">
        <w:rPr>
          <w:szCs w:val="22"/>
        </w:rPr>
        <w:t>Pozivil</w:t>
      </w:r>
      <w:proofErr w:type="spellEnd"/>
      <w:r w:rsidR="000E4C36">
        <w:rPr>
          <w:szCs w:val="22"/>
        </w:rPr>
        <w:t xml:space="preserve">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926" w:name="_Toc534984881"/>
      <w:r>
        <w:t>Conclusion sur les solutions</w:t>
      </w:r>
      <w:bookmarkEnd w:id="926"/>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(2) refroidir le film lubrifiant ou diminuer le cisaillement visqueux pour limiter la gé</w:t>
      </w:r>
      <w:proofErr w:type="spellStart"/>
      <w:r>
        <w:rPr>
          <w:szCs w:val="22"/>
        </w:rPr>
        <w:t>nération</w:t>
      </w:r>
      <w:proofErr w:type="spellEnd"/>
      <w:r>
        <w:rPr>
          <w:szCs w:val="22"/>
        </w:rPr>
        <w:t xml:space="preserve"> de la chaleur. </w:t>
      </w:r>
    </w:p>
    <w:p w14:paraId="0A8970B1" w14:textId="77777777" w:rsidR="000E4C36" w:rsidRPr="00A548E9" w:rsidRDefault="000E4C36" w:rsidP="002A5190">
      <w:pPr>
        <w:pStyle w:val="Titre2"/>
        <w:ind w:left="709"/>
      </w:pPr>
      <w:bookmarkStart w:id="927" w:name="_Toc534984882"/>
      <w:r>
        <w:t>Conclusion</w:t>
      </w:r>
      <w:bookmarkEnd w:id="927"/>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28" w:name="_Toc534984883"/>
      <w:r w:rsidRPr="005B6FDA">
        <w:lastRenderedPageBreak/>
        <w:t>Conclusion</w:t>
      </w:r>
      <w:r w:rsidR="005C2433" w:rsidRPr="005B6FDA">
        <w:t xml:space="preserve"> générale</w:t>
      </w:r>
      <w:bookmarkEnd w:id="92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29"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29"/>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30" w:name="_Toc534984885"/>
      <w:r>
        <w:t>Formulation variationnelle du problème conduction thermique</w:t>
      </w:r>
      <w:bookmarkEnd w:id="930"/>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91BAA"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31" w:name="_Ref528621363"/>
            <w:r w:rsidRPr="005600FC">
              <w:rPr>
                <w:rFonts w:ascii="Times New Roman" w:eastAsia="Times New Roman" w:hAnsi="Times New Roman"/>
                <w:b/>
                <w:iCs w:val="0"/>
                <w:color w:val="auto"/>
                <w:sz w:val="22"/>
                <w:szCs w:val="22"/>
                <w:lang w:eastAsia="fr-FR"/>
              </w:rPr>
              <w:t xml:space="preserve"> </w:t>
            </w:r>
            <w:bookmarkEnd w:id="931"/>
          </w:p>
        </w:tc>
      </w:tr>
    </w:tbl>
    <w:p w14:paraId="534FFF4F" w14:textId="77777777" w:rsidR="00B429DC" w:rsidRPr="00E4270F" w:rsidRDefault="00B429DC" w:rsidP="007843F2">
      <w:pPr>
        <w:pStyle w:val="Titre2"/>
        <w:numPr>
          <w:ilvl w:val="1"/>
          <w:numId w:val="33"/>
        </w:numPr>
        <w:ind w:left="709"/>
      </w:pPr>
      <w:bookmarkStart w:id="932" w:name="_Toc534984886"/>
      <w:r>
        <w:t xml:space="preserve">Approximation </w:t>
      </w:r>
      <w:r w:rsidRPr="00E4270F">
        <w:t>nodale élémentaire</w:t>
      </w:r>
      <w:r>
        <w:t xml:space="preserve"> et assemblage final</w:t>
      </w:r>
      <w:bookmarkEnd w:id="93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91BAA"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91BAA"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91BA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91BAA"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91BAA"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F91BAA"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33" w:name="_Toc534984887"/>
      <w:r>
        <w:lastRenderedPageBreak/>
        <w:t>Ann</w:t>
      </w:r>
      <w:r w:rsidR="005B17DF">
        <w:t xml:space="preserve">exe II : </w:t>
      </w:r>
      <w:r w:rsidR="00A64F15">
        <w:br/>
        <w:t>Détermination du point haut</w:t>
      </w:r>
      <w:bookmarkEnd w:id="933"/>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F91BAA"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F91BAA"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w:t>
      </w:r>
      <w:proofErr w:type="spellStart"/>
      <w:r w:rsidRPr="0095310A">
        <w:t>urface</w:t>
      </w:r>
      <w:proofErr w:type="spellEnd"/>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F91BAA"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34" w:name="_Ref525656363"/>
            <w:r w:rsidRPr="00E37D96">
              <w:rPr>
                <w:rFonts w:eastAsiaTheme="minorHAnsi"/>
              </w:rPr>
              <w:t xml:space="preserve"> </w:t>
            </w:r>
            <w:bookmarkEnd w:id="934"/>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0"/>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935"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935"/>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36" w:name="_Toc534984888"/>
      <w:r w:rsidR="00FC46F1">
        <w:lastRenderedPageBreak/>
        <w:t>Références</w:t>
      </w:r>
      <w:bookmarkEnd w:id="936"/>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37" w:name="_Ref533094789"/>
      <w:bookmarkStart w:id="938"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39" w:name="_Ref526346265"/>
      <w:bookmarkStart w:id="940" w:name="_Ref534794244"/>
      <w:r>
        <w:rPr>
          <w:lang w:val="en-US"/>
        </w:rPr>
        <w:t>J. Vance, Z. Fouad et B. Murphy, “</w:t>
      </w:r>
      <w:r w:rsidRPr="00BA1130">
        <w:rPr>
          <w:lang w:val="en-US"/>
        </w:rPr>
        <w:t xml:space="preserve">Machinery Vibration and </w:t>
      </w:r>
      <w:proofErr w:type="spellStart"/>
      <w:r w:rsidRPr="00BA1130">
        <w:rPr>
          <w:lang w:val="en-US"/>
        </w:rPr>
        <w:t>Rotordynamics</w:t>
      </w:r>
      <w:proofErr w:type="spellEnd"/>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39"/>
    </w:p>
    <w:p w14:paraId="20BD8504" w14:textId="77777777" w:rsidR="0054208F" w:rsidRDefault="0054208F" w:rsidP="0054208F">
      <w:pPr>
        <w:pStyle w:val="Paragraphedeliste"/>
        <w:numPr>
          <w:ilvl w:val="0"/>
          <w:numId w:val="35"/>
        </w:numPr>
        <w:spacing w:line="360" w:lineRule="auto"/>
        <w:jc w:val="both"/>
        <w:rPr>
          <w:lang w:val="en-US"/>
        </w:rPr>
      </w:pPr>
      <w:bookmarkStart w:id="941"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940"/>
      <w:bookmarkEnd w:id="941"/>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42" w:name="_Ref533090111"/>
      <w:r w:rsidRPr="004854A8">
        <w:rPr>
          <w:lang w:val="en-US"/>
        </w:rPr>
        <w:t>B.</w:t>
      </w:r>
      <w:r>
        <w:rPr>
          <w:lang w:val="en-US"/>
        </w:rPr>
        <w:t xml:space="preserve"> </w:t>
      </w:r>
      <w:proofErr w:type="spellStart"/>
      <w:r w:rsidRPr="004854A8">
        <w:rPr>
          <w:lang w:val="en-US"/>
        </w:rPr>
        <w:t>Hesseborn</w:t>
      </w:r>
      <w:proofErr w:type="spellEnd"/>
      <w:r w:rsidRPr="004854A8">
        <w:rPr>
          <w:lang w:val="en-US"/>
        </w:rPr>
        <w:t xml:space="preserve">,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942"/>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43"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turbomachinery symposium, 2008.</w:t>
      </w:r>
      <w:bookmarkEnd w:id="943"/>
    </w:p>
    <w:p w14:paraId="22F6FDEE" w14:textId="77777777" w:rsidR="00851955" w:rsidRDefault="00851955" w:rsidP="0054208F">
      <w:pPr>
        <w:pStyle w:val="Paragraphedeliste"/>
        <w:numPr>
          <w:ilvl w:val="0"/>
          <w:numId w:val="35"/>
        </w:numPr>
        <w:spacing w:line="360" w:lineRule="auto"/>
        <w:jc w:val="both"/>
        <w:rPr>
          <w:lang w:val="en-US"/>
        </w:rPr>
      </w:pPr>
      <w:bookmarkStart w:id="944" w:name="_Ref534794429"/>
      <w:bookmarkEnd w:id="937"/>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944"/>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5"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945"/>
    </w:p>
    <w:p w14:paraId="60D06719" w14:textId="33AAFC88" w:rsidR="00851955" w:rsidRDefault="00D345EC" w:rsidP="0054208F">
      <w:pPr>
        <w:pStyle w:val="Paragraphedeliste"/>
        <w:numPr>
          <w:ilvl w:val="0"/>
          <w:numId w:val="35"/>
        </w:numPr>
        <w:spacing w:line="360" w:lineRule="auto"/>
        <w:jc w:val="both"/>
        <w:rPr>
          <w:lang w:val="en-US"/>
        </w:rPr>
      </w:pPr>
      <w:bookmarkStart w:id="946" w:name="_Ref534794246"/>
      <w:r w:rsidRPr="00D345EC">
        <w:rPr>
          <w:lang w:val="en-US"/>
        </w:rPr>
        <w:t xml:space="preserve">Lili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946"/>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7" w:name="_Ref533092212"/>
      <w:bookmarkEnd w:id="938"/>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47"/>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8"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proofErr w:type="spellStart"/>
      <w:r w:rsidRPr="00595A8C">
        <w:rPr>
          <w:rFonts w:asciiTheme="minorHAnsi" w:hAnsiTheme="minorHAnsi"/>
          <w:lang w:val="en-US"/>
        </w:rPr>
        <w:t>Dimarogonas</w:t>
      </w:r>
      <w:proofErr w:type="spellEnd"/>
      <w:r w:rsidRPr="00A22718">
        <w:rPr>
          <w:rFonts w:asciiTheme="minorHAnsi" w:hAnsiTheme="minorHAnsi"/>
          <w:lang w:val="en-US"/>
        </w:rPr>
        <w:t>, “Packing Rub Effect in Rotating Machinery,” Ph.D. thesis, RPI, Troy, NY. 1970.</w:t>
      </w:r>
      <w:bookmarkEnd w:id="948"/>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9" w:name="_Ref533092883"/>
      <w:r w:rsidRPr="00595A8C">
        <w:rPr>
          <w:rFonts w:asciiTheme="minorHAnsi" w:hAnsiTheme="minorHAnsi"/>
          <w:lang w:val="en-US"/>
        </w:rPr>
        <w:t>A</w:t>
      </w:r>
      <w:r>
        <w:rPr>
          <w:rFonts w:asciiTheme="minorHAnsi" w:hAnsiTheme="minorHAnsi"/>
          <w:lang w:val="en-US"/>
        </w:rPr>
        <w:t xml:space="preserve">.D. </w:t>
      </w:r>
      <w:proofErr w:type="spellStart"/>
      <w:r w:rsidRPr="00595A8C">
        <w:rPr>
          <w:rFonts w:asciiTheme="minorHAnsi" w:hAnsiTheme="minorHAnsi"/>
          <w:lang w:val="en-US"/>
        </w:rPr>
        <w:t>Dimarogonas</w:t>
      </w:r>
      <w:proofErr w:type="spellEnd"/>
      <w:r w:rsidRPr="00595A8C">
        <w:rPr>
          <w:rFonts w:asciiTheme="minorHAnsi" w:hAnsiTheme="minorHAnsi"/>
          <w:lang w:val="en-US"/>
        </w:rPr>
        <w:t xml:space="preserve">, “A study of the Newkirk effect in turbomachinery”, Wear,  Volume 28, Issue 3,  1974, Pages 369-382,  ISSN 0043-1648, </w:t>
      </w:r>
      <w:r>
        <w:rPr>
          <w:rFonts w:asciiTheme="minorHAnsi" w:hAnsiTheme="minorHAnsi"/>
          <w:lang w:val="en-US"/>
        </w:rPr>
        <w:t xml:space="preserve"> </w:t>
      </w:r>
      <w:hyperlink r:id="rId141"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49"/>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0"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950"/>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1" w:name="_Ref533093007"/>
      <w:r w:rsidRPr="00534FE6">
        <w:rPr>
          <w:rFonts w:asciiTheme="minorHAnsi" w:hAnsiTheme="minorHAnsi"/>
          <w:lang w:val="en-US"/>
        </w:rPr>
        <w:t>W.</w:t>
      </w:r>
      <w:r>
        <w:rPr>
          <w:rFonts w:asciiTheme="minorHAnsi" w:hAnsiTheme="minorHAnsi"/>
          <w:lang w:val="en-US"/>
        </w:rPr>
        <w:t xml:space="preserve"> </w:t>
      </w:r>
      <w:proofErr w:type="spellStart"/>
      <w:r w:rsidRPr="00534FE6">
        <w:rPr>
          <w:rFonts w:asciiTheme="minorHAnsi" w:hAnsiTheme="minorHAnsi"/>
          <w:lang w:val="en-US"/>
        </w:rPr>
        <w:t>Kellenberger</w:t>
      </w:r>
      <w:proofErr w:type="spellEnd"/>
      <w:r w:rsidRPr="00534FE6">
        <w:rPr>
          <w:rFonts w:asciiTheme="minorHAnsi" w:hAnsiTheme="minorHAnsi"/>
          <w:lang w:val="en-US"/>
        </w:rPr>
        <w:t xml:space="preserve">,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951"/>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2"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52"/>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3"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953"/>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54"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54"/>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55"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55"/>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56"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56"/>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57"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57"/>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8"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58"/>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9"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59"/>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0" w:name="_Ref533096550"/>
      <w:r>
        <w:rPr>
          <w:rFonts w:asciiTheme="minorHAnsi" w:hAnsiTheme="minorHAnsi"/>
          <w:lang w:val="en-US"/>
        </w:rPr>
        <w:t xml:space="preserve"> </w:t>
      </w:r>
      <w:bookmarkStart w:id="961"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60"/>
      <w:bookmarkEnd w:id="961"/>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2" w:name="_Ref533096804"/>
      <w:r>
        <w:rPr>
          <w:rFonts w:asciiTheme="minorHAnsi" w:hAnsiTheme="minorHAnsi"/>
          <w:lang w:val="en-US"/>
        </w:rPr>
        <w:t xml:space="preserve"> </w:t>
      </w:r>
      <w:r w:rsidR="00E46B7B">
        <w:rPr>
          <w:rFonts w:asciiTheme="minorHAnsi" w:hAnsiTheme="minorHAnsi"/>
          <w:lang w:val="en-US"/>
        </w:rPr>
        <w:t xml:space="preserve">A.C. </w:t>
      </w:r>
      <w:proofErr w:type="spellStart"/>
      <w:r w:rsidR="00E46B7B">
        <w:rPr>
          <w:rFonts w:asciiTheme="minorHAnsi" w:hAnsiTheme="minorHAnsi"/>
          <w:lang w:val="en-US"/>
        </w:rPr>
        <w:t>Balbahadur</w:t>
      </w:r>
      <w:proofErr w:type="spellEnd"/>
      <w:r w:rsidR="00E46B7B">
        <w:rPr>
          <w:rFonts w:asciiTheme="minorHAnsi" w:hAnsiTheme="minorHAnsi"/>
          <w:lang w:val="en-US"/>
        </w:rPr>
        <w:t xml:space="preserve">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962"/>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3" w:name="_Ref533096918"/>
      <w:r>
        <w:rPr>
          <w:rFonts w:asciiTheme="minorHAnsi" w:hAnsiTheme="minorHAnsi"/>
          <w:lang w:val="en-US"/>
        </w:rPr>
        <w:t xml:space="preserve"> </w:t>
      </w: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63"/>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4"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964"/>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5"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965"/>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66"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966"/>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7"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Suh,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67"/>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8"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r w:rsidR="00786CAF" w:rsidRPr="00A06579">
        <w:rPr>
          <w:rFonts w:asciiTheme="minorHAnsi" w:hAnsiTheme="minorHAnsi"/>
          <w:lang w:val="en-US"/>
        </w:rPr>
        <w:t>Acoust</w:t>
      </w:r>
      <w:proofErr w:type="spellEnd"/>
      <w:r w:rsidR="00786CAF" w:rsidRPr="00A06579">
        <w:rPr>
          <w:rFonts w:asciiTheme="minorHAnsi" w:hAnsiTheme="minorHAnsi"/>
          <w:lang w:val="en-US"/>
        </w:rPr>
        <w: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68"/>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69"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69"/>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0" w:name="_Ref533115138"/>
      <w:bookmarkStart w:id="971"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970"/>
      <w:bookmarkEnd w:id="971"/>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72" w:name="_Ref528660528"/>
      <w:bookmarkStart w:id="973" w:name="_Ref526263891"/>
      <w:r>
        <w:rPr>
          <w:lang w:val="en-US"/>
        </w:rPr>
        <w:t xml:space="preserve"> </w:t>
      </w:r>
      <w:bookmarkStart w:id="974"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972"/>
      <w:bookmarkEnd w:id="974"/>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973"/>
    </w:p>
    <w:p w14:paraId="1531FCDD" w14:textId="77777777" w:rsidR="00593B31" w:rsidRDefault="00593B31" w:rsidP="0054208F">
      <w:pPr>
        <w:pStyle w:val="Paragraphedeliste"/>
        <w:numPr>
          <w:ilvl w:val="0"/>
          <w:numId w:val="35"/>
        </w:numPr>
        <w:spacing w:line="360" w:lineRule="auto"/>
        <w:jc w:val="both"/>
        <w:rPr>
          <w:lang w:val="en-US"/>
        </w:rPr>
      </w:pPr>
      <w:bookmarkStart w:id="975" w:name="_Ref526263911"/>
      <w:proofErr w:type="spellStart"/>
      <w:r w:rsidRPr="002222AB">
        <w:rPr>
          <w:lang w:val="en-US"/>
        </w:rPr>
        <w:t>Woloszynski</w:t>
      </w:r>
      <w:proofErr w:type="spellEnd"/>
      <w:r w:rsidRPr="002222AB">
        <w:rPr>
          <w:lang w:val="en-US"/>
        </w:rPr>
        <w:t xml:space="preserve"> T, </w:t>
      </w:r>
      <w:proofErr w:type="spellStart"/>
      <w:r w:rsidRPr="002222AB">
        <w:rPr>
          <w:lang w:val="en-US"/>
        </w:rPr>
        <w:t>Podsiadlo</w:t>
      </w:r>
      <w:proofErr w:type="spellEnd"/>
      <w:r w:rsidRPr="002222AB">
        <w:rPr>
          <w:lang w:val="en-US"/>
        </w:rPr>
        <w:t xml:space="preserve"> P, </w:t>
      </w:r>
      <w:proofErr w:type="spellStart"/>
      <w:r w:rsidRPr="002222AB">
        <w:rPr>
          <w:lang w:val="en-US"/>
        </w:rPr>
        <w:t>Stachowiak</w:t>
      </w:r>
      <w:proofErr w:type="spellEnd"/>
      <w:r w:rsidRPr="002222AB">
        <w:rPr>
          <w:lang w:val="en-US"/>
        </w:rPr>
        <w:t xml:space="preserve"> GW, “Efficient Solution to the Cavitation Problem in Hydrodynamic”, Tribology Letters, Springer, 2015</w:t>
      </w:r>
      <w:bookmarkEnd w:id="975"/>
    </w:p>
    <w:p w14:paraId="39BE69C0" w14:textId="77777777" w:rsidR="00593B31" w:rsidRDefault="00593B31" w:rsidP="0054208F">
      <w:pPr>
        <w:pStyle w:val="Paragraphedeliste"/>
        <w:numPr>
          <w:ilvl w:val="0"/>
          <w:numId w:val="35"/>
        </w:numPr>
        <w:spacing w:line="360" w:lineRule="auto"/>
        <w:jc w:val="both"/>
      </w:pPr>
      <w:bookmarkStart w:id="976"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976"/>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77" w:name="_Ref526266405"/>
      <w:r w:rsidRPr="002222AB">
        <w:rPr>
          <w:lang w:val="en-US"/>
        </w:rPr>
        <w:t>Elrod HG, “A cavitation algorithm”, ASME Journal of Lubrication Technology, 1981, Vol. 103, pp.350-354</w:t>
      </w:r>
      <w:bookmarkEnd w:id="977"/>
    </w:p>
    <w:p w14:paraId="6704507C" w14:textId="77777777" w:rsidR="00593B31" w:rsidRDefault="00593B31" w:rsidP="0054208F">
      <w:pPr>
        <w:pStyle w:val="Paragraphedeliste"/>
        <w:numPr>
          <w:ilvl w:val="0"/>
          <w:numId w:val="35"/>
        </w:numPr>
        <w:spacing w:line="360" w:lineRule="auto"/>
        <w:jc w:val="both"/>
      </w:pPr>
      <w:bookmarkStart w:id="978"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978"/>
    </w:p>
    <w:p w14:paraId="2B9088DA" w14:textId="77777777" w:rsidR="00593B31" w:rsidRDefault="00593B31" w:rsidP="0054208F">
      <w:pPr>
        <w:pStyle w:val="Paragraphedeliste"/>
        <w:numPr>
          <w:ilvl w:val="0"/>
          <w:numId w:val="35"/>
        </w:numPr>
        <w:spacing w:line="360" w:lineRule="auto"/>
        <w:rPr>
          <w:lang w:val="en-US"/>
        </w:rPr>
      </w:pPr>
      <w:bookmarkStart w:id="979"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979"/>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80" w:name="_Ref526269669"/>
      <w:r w:rsidRPr="002222AB">
        <w:rPr>
          <w:lang w:val="en-US"/>
        </w:rPr>
        <w:t xml:space="preserve">Elrod HG, </w:t>
      </w:r>
      <w:proofErr w:type="spellStart"/>
      <w:r w:rsidRPr="002222AB">
        <w:rPr>
          <w:lang w:val="en-US"/>
        </w:rPr>
        <w:t>Brewe</w:t>
      </w:r>
      <w:proofErr w:type="spellEnd"/>
      <w:r w:rsidRPr="002222AB">
        <w:rPr>
          <w:lang w:val="en-US"/>
        </w:rPr>
        <w:t xml:space="preserve"> DE. “</w:t>
      </w:r>
      <w:proofErr w:type="spellStart"/>
      <w:r w:rsidRPr="002222AB">
        <w:rPr>
          <w:lang w:val="en-US"/>
        </w:rPr>
        <w:t>Thermo</w:t>
      </w:r>
      <w:proofErr w:type="spellEnd"/>
      <w:r w:rsidRPr="002222AB">
        <w:rPr>
          <w:lang w:val="en-US"/>
        </w:rPr>
        <w:t xml:space="preserve"> hydrodynamic analysis for laminar lubricating films”, Technical report, NASA technical memorandum 88845, 1986</w:t>
      </w:r>
      <w:bookmarkEnd w:id="980"/>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81" w:name="_Ref526269748"/>
      <w:r w:rsidRPr="002222AB">
        <w:rPr>
          <w:lang w:val="en-US"/>
        </w:rPr>
        <w:lastRenderedPageBreak/>
        <w:t xml:space="preserve">Elrod HG. “Efficient numerical method for computation of </w:t>
      </w:r>
      <w:proofErr w:type="spellStart"/>
      <w:r w:rsidRPr="002222AB">
        <w:rPr>
          <w:lang w:val="en-US"/>
        </w:rPr>
        <w:t>thermo</w:t>
      </w:r>
      <w:proofErr w:type="spellEnd"/>
      <w:r w:rsidRPr="002222AB">
        <w:rPr>
          <w:lang w:val="en-US"/>
        </w:rPr>
        <w:t xml:space="preserve"> hydrodynamics of laminar lubricating films”, Technical report, NASA Lewis Research Center, 1989.</w:t>
      </w:r>
      <w:bookmarkEnd w:id="981"/>
    </w:p>
    <w:p w14:paraId="02DFB901" w14:textId="77777777" w:rsidR="00593B31" w:rsidRDefault="00593B31" w:rsidP="0054208F">
      <w:pPr>
        <w:pStyle w:val="Paragraphedeliste"/>
        <w:numPr>
          <w:ilvl w:val="0"/>
          <w:numId w:val="35"/>
        </w:numPr>
        <w:spacing w:line="360" w:lineRule="auto"/>
        <w:jc w:val="both"/>
      </w:pPr>
      <w:bookmarkStart w:id="982" w:name="_Ref526269762"/>
      <w:proofErr w:type="spellStart"/>
      <w:r w:rsidRPr="00E8692E">
        <w:rPr>
          <w:lang w:val="en-US"/>
        </w:rPr>
        <w:t>Moraru</w:t>
      </w:r>
      <w:proofErr w:type="spellEnd"/>
      <w:r w:rsidRPr="00E8692E">
        <w:rPr>
          <w:lang w:val="en-US"/>
        </w:rPr>
        <w:t xml:space="preserve">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982"/>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983"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983"/>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984"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984"/>
    </w:p>
    <w:p w14:paraId="6AC474BF" w14:textId="77777777" w:rsidR="00A95CBF" w:rsidRDefault="00A95CBF" w:rsidP="0054208F">
      <w:pPr>
        <w:pStyle w:val="Paragraphedeliste"/>
        <w:numPr>
          <w:ilvl w:val="0"/>
          <w:numId w:val="35"/>
        </w:numPr>
        <w:spacing w:line="360" w:lineRule="auto"/>
        <w:jc w:val="both"/>
        <w:rPr>
          <w:lang w:val="en-US"/>
        </w:rPr>
      </w:pPr>
      <w:bookmarkStart w:id="985" w:name="_Ref529540767"/>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985"/>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986"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986"/>
    </w:p>
    <w:p w14:paraId="054D33A7" w14:textId="77777777" w:rsidR="00A95CBF" w:rsidRDefault="00A95CBF" w:rsidP="0054208F">
      <w:pPr>
        <w:pStyle w:val="Paragraphedeliste"/>
        <w:numPr>
          <w:ilvl w:val="0"/>
          <w:numId w:val="35"/>
        </w:numPr>
        <w:spacing w:line="360" w:lineRule="auto"/>
        <w:jc w:val="both"/>
        <w:rPr>
          <w:lang w:val="en-US"/>
        </w:rPr>
      </w:pPr>
      <w:bookmarkStart w:id="987"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987"/>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xml:space="preserve">, G., 1998, </w:t>
      </w:r>
      <w:proofErr w:type="spellStart"/>
      <w:r w:rsidRPr="00E9404E">
        <w:rPr>
          <w:lang w:val="en-US"/>
        </w:rPr>
        <w:t>Rotordynamics</w:t>
      </w:r>
      <w:proofErr w:type="spellEnd"/>
      <w:r w:rsidRPr="00E9404E">
        <w:rPr>
          <w:lang w:val="en-US"/>
        </w:rPr>
        <w:t xml:space="preserve">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988" w:name="_Ref528057257"/>
      <w:r w:rsidRPr="007270B6">
        <w:rPr>
          <w:lang w:val="en-US"/>
        </w:rPr>
        <w:t>DAKEL M., BAGUET S., DUFOUR R. Nonlinear dynamics of a support-excited flexible rotor with hydrodynamic journal bearings. Journal of Sound and Vibration, 2014, vol. 333, n° 10, pp. 2774-2799.</w:t>
      </w:r>
      <w:bookmarkEnd w:id="988"/>
    </w:p>
    <w:p w14:paraId="0292DFDF" w14:textId="77777777" w:rsidR="00A95CBF" w:rsidRDefault="00A95CBF" w:rsidP="0054208F">
      <w:pPr>
        <w:pStyle w:val="Paragraphedeliste"/>
        <w:numPr>
          <w:ilvl w:val="0"/>
          <w:numId w:val="35"/>
        </w:numPr>
        <w:spacing w:line="360" w:lineRule="auto"/>
        <w:jc w:val="both"/>
      </w:pPr>
      <w:bookmarkStart w:id="989" w:name="_Ref528001806"/>
      <w:r w:rsidRPr="00BF3126">
        <w:t>DAKEL M.</w:t>
      </w:r>
      <w:r>
        <w:t>, 2014, "Stabilité et dynamique non linéaire de rotors embarqués</w:t>
      </w:r>
      <w:r w:rsidRPr="00226388">
        <w:t>"</w:t>
      </w:r>
      <w:r>
        <w:t>, thèse de INSA de Lyon</w:t>
      </w:r>
      <w:bookmarkEnd w:id="989"/>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990"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990"/>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991" w:name="_Ref528232242"/>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991"/>
    </w:p>
    <w:p w14:paraId="5F7E2970" w14:textId="77777777" w:rsidR="00A95CBF" w:rsidRDefault="00A95CBF" w:rsidP="0054208F">
      <w:pPr>
        <w:pStyle w:val="Paragraphedeliste"/>
        <w:numPr>
          <w:ilvl w:val="0"/>
          <w:numId w:val="35"/>
        </w:numPr>
        <w:spacing w:line="360" w:lineRule="auto"/>
        <w:jc w:val="both"/>
      </w:pPr>
      <w:r>
        <w:t xml:space="preserve"> </w:t>
      </w:r>
      <w:bookmarkStart w:id="992" w:name="_Ref528255279"/>
      <w:proofErr w:type="spellStart"/>
      <w:r>
        <w:t>CodeAster</w:t>
      </w:r>
      <w:proofErr w:type="spellEnd"/>
      <w:r>
        <w:t>© Référence R</w:t>
      </w:r>
      <w:r w:rsidRPr="00866FE3">
        <w:t>3.03.08</w:t>
      </w:r>
      <w:r>
        <w:t>, "</w:t>
      </w:r>
      <w:r w:rsidRPr="00866FE3">
        <w:t>Relations cinématiques linéaires de type RBE3</w:t>
      </w:r>
      <w:r>
        <w:t>"</w:t>
      </w:r>
      <w:bookmarkEnd w:id="992"/>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3" w:name="_Ref523227901"/>
      <w:r w:rsidRPr="00D77EFD">
        <w:rPr>
          <w:rFonts w:asciiTheme="minorHAnsi" w:hAnsiTheme="minorHAnsi"/>
        </w:rPr>
        <w:t xml:space="preserve"> </w:t>
      </w:r>
      <w:bookmarkStart w:id="994"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93"/>
      <w:bookmarkEnd w:id="994"/>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995"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995"/>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996"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996"/>
    </w:p>
    <w:p w14:paraId="7F46C800" w14:textId="77777777" w:rsidR="00D617B4" w:rsidRDefault="00D617B4" w:rsidP="0054208F">
      <w:pPr>
        <w:pStyle w:val="Paragraphedeliste"/>
        <w:numPr>
          <w:ilvl w:val="0"/>
          <w:numId w:val="35"/>
        </w:numPr>
        <w:spacing w:line="360" w:lineRule="auto"/>
        <w:jc w:val="both"/>
        <w:rPr>
          <w:lang w:val="en-US"/>
        </w:rPr>
      </w:pPr>
      <w:bookmarkStart w:id="997" w:name="_Ref531885219"/>
      <w:r>
        <w:rPr>
          <w:lang w:val="en-US"/>
        </w:rPr>
        <w:t xml:space="preserve">H.B. Faulkner, W.F. Strong, and R.G. Kirk,  1997.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997"/>
    </w:p>
    <w:p w14:paraId="5973AE58" w14:textId="77777777" w:rsidR="00D617B4" w:rsidRDefault="00D617B4" w:rsidP="0054208F">
      <w:pPr>
        <w:pStyle w:val="Paragraphedeliste"/>
        <w:numPr>
          <w:ilvl w:val="0"/>
          <w:numId w:val="35"/>
        </w:numPr>
        <w:spacing w:line="360" w:lineRule="auto"/>
        <w:jc w:val="both"/>
        <w:rPr>
          <w:lang w:val="en-US"/>
        </w:rPr>
      </w:pPr>
      <w:bookmarkStart w:id="998"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98"/>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9"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99"/>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0" w:name="_Ref444181446"/>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000"/>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1"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001"/>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2"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1002"/>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3"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003"/>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004"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w:t>
      </w:r>
      <w:proofErr w:type="spellStart"/>
      <w:r>
        <w:rPr>
          <w:lang w:val="en-US"/>
        </w:rPr>
        <w:t>Symp</w:t>
      </w:r>
      <w:proofErr w:type="spellEnd"/>
      <w:r>
        <w:rPr>
          <w:lang w:val="en-US"/>
        </w:rPr>
        <w:t>., College Station, TX, 1997.</w:t>
      </w:r>
      <w:bookmarkEnd w:id="1004"/>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005"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1005"/>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006"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006"/>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7"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007"/>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2"/>
      <w:headerReference w:type="default" r:id="rId143"/>
      <w:footerReference w:type="default" r:id="rId144"/>
      <w:headerReference w:type="first" r:id="rId145"/>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ZHANG Silun" w:date="2019-01-07T13:57:00Z" w:initials="ZS">
    <w:p w14:paraId="5F1393E8" w14:textId="7B4CE73F" w:rsidR="00F91BAA" w:rsidRDefault="00F91BAA">
      <w:pPr>
        <w:pStyle w:val="Commentaire"/>
      </w:pPr>
      <w:r>
        <w:rPr>
          <w:rStyle w:val="Marquedecommentaire"/>
        </w:rPr>
        <w:annotationRef/>
      </w:r>
      <w:r>
        <w:t xml:space="preserve">Cette phrase reste à expliquer ou corriger. </w:t>
      </w:r>
    </w:p>
  </w:comment>
  <w:comment w:id="43" w:author="Mihai ARGHIR" w:date="2019-01-04T18:37:00Z" w:initials="MA">
    <w:p w14:paraId="3E5CCD5D" w14:textId="77777777" w:rsidR="00F91BAA" w:rsidRDefault="00F91BAA"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38" w:author="Mihai ARGHIR" w:date="2019-01-11T09:59:00Z" w:initials="MA">
    <w:p w14:paraId="19FE2D80" w14:textId="03457DF8" w:rsidR="00F91BAA" w:rsidRPr="00A42408" w:rsidRDefault="00F91BAA">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F91BAA" w:rsidRDefault="00F91BAA">
      <w:pPr>
        <w:pStyle w:val="Commentaire"/>
      </w:pPr>
      <w:r w:rsidRPr="00A42408">
        <w:rPr>
          <w:noProof/>
          <w:highlight w:val="yellow"/>
        </w:rPr>
        <w:t>xr et yr sont inversés</w:t>
      </w:r>
    </w:p>
  </w:comment>
  <w:comment w:id="254" w:author="HASSINI Mohamed-amine" w:date="2019-01-02T11:09:00Z" w:initials="HM">
    <w:p w14:paraId="41307583" w14:textId="77777777" w:rsidR="00F91BAA" w:rsidRDefault="00F91BAA" w:rsidP="00ED4BE4">
      <w:pPr>
        <w:pStyle w:val="Commentaire"/>
      </w:pPr>
      <w:r>
        <w:rPr>
          <w:rStyle w:val="Marquedecommentaire"/>
        </w:rPr>
        <w:annotationRef/>
      </w:r>
      <w:r>
        <w:t>C’est l’inverse. La U1=W1=0</w:t>
      </w:r>
    </w:p>
  </w:comment>
  <w:comment w:id="255" w:author="ZHANG Silun" w:date="2019-01-08T02:13:00Z" w:initials="ZS">
    <w:p w14:paraId="09E64AA2" w14:textId="2642AF5B" w:rsidR="00F91BAA" w:rsidRDefault="00F91BAA">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60" w:author="HASSINI Mohamed-amine" w:date="2019-01-02T11:13:00Z" w:initials="HM">
    <w:p w14:paraId="5CFAA9BE" w14:textId="77777777" w:rsidR="00F91BAA" w:rsidRDefault="00F91BAA" w:rsidP="00020FD8">
      <w:pPr>
        <w:pStyle w:val="Commentaire"/>
      </w:pPr>
      <w:r>
        <w:rPr>
          <w:rStyle w:val="Marquedecommentaire"/>
        </w:rPr>
        <w:annotationRef/>
      </w:r>
      <w:r>
        <w:t>Utiliser un schéma pour expliquer</w:t>
      </w:r>
    </w:p>
  </w:comment>
  <w:comment w:id="274" w:author="Mihai ARGHIR" w:date="2019-01-11T15:18:00Z" w:initials="MA">
    <w:p w14:paraId="2FF5CBD0" w14:textId="401CBA21" w:rsidR="00F91BAA" w:rsidRDefault="00F91BAA">
      <w:pPr>
        <w:pStyle w:val="Commentaire"/>
      </w:pPr>
      <w:r>
        <w:rPr>
          <w:rStyle w:val="Marquedecommentaire"/>
        </w:rPr>
        <w:annotationRef/>
      </w:r>
      <w:r w:rsidRPr="00A42408">
        <w:rPr>
          <w:highlight w:val="yellow"/>
        </w:rPr>
        <w:t>Il faut donner les autres expressions des intégrales</w:t>
      </w:r>
    </w:p>
  </w:comment>
  <w:comment w:id="282" w:author="Mihai ARGHIR" w:date="2019-01-11T15:45:00Z" w:initials="MA">
    <w:p w14:paraId="22E85AB4" w14:textId="655582C6" w:rsidR="00F91BAA" w:rsidRDefault="00F91BAA">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283" w:author="Mihai ARGHIR" w:date="2019-01-11T15:46:00Z" w:initials="MA">
    <w:p w14:paraId="5FFC4635" w14:textId="1A40592E" w:rsidR="00F91BAA" w:rsidRDefault="00F91BAA">
      <w:pPr>
        <w:pStyle w:val="Commentaire"/>
      </w:pPr>
      <w:r w:rsidRPr="00A42408">
        <w:rPr>
          <w:rStyle w:val="Marquedecommentaire"/>
          <w:highlight w:val="yellow"/>
        </w:rPr>
        <w:annotationRef/>
      </w:r>
      <w:r w:rsidRPr="00A42408">
        <w:rPr>
          <w:highlight w:val="yellow"/>
        </w:rPr>
        <w:t>Quelle est l’expression pour « c » dans cette équation ?</w:t>
      </w:r>
    </w:p>
  </w:comment>
  <w:comment w:id="287" w:author="Mihai ARGHIR" w:date="2019-01-11T17:10:00Z" w:initials="MA">
    <w:p w14:paraId="6E900996" w14:textId="1938BB52" w:rsidR="00F91BAA" w:rsidRDefault="00F91BAA">
      <w:pPr>
        <w:pStyle w:val="Commentaire"/>
      </w:pPr>
      <w:r>
        <w:rPr>
          <w:rStyle w:val="Marquedecommentaire"/>
        </w:rPr>
        <w:annotationRef/>
      </w:r>
      <w:r w:rsidRPr="00A42408">
        <w:rPr>
          <w:highlight w:val="yellow"/>
        </w:rPr>
        <w:t>Il te faut un dessin qui montre le maillage 3D</w:t>
      </w:r>
    </w:p>
  </w:comment>
  <w:comment w:id="290" w:author="Mihai ARGHIR" w:date="2019-01-11T17:51:00Z" w:initials="MA">
    <w:p w14:paraId="12D9DEA1" w14:textId="62BD4949" w:rsidR="00F91BAA" w:rsidRDefault="00F91BAA">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618" w:author="Mihai ARGHIR" w:date="2019-01-13T19:19:00Z" w:initials="MA">
    <w:p w14:paraId="76A489BD" w14:textId="2C0EDCF2" w:rsidR="00F91BAA" w:rsidRDefault="00F91BAA">
      <w:pPr>
        <w:pStyle w:val="Commentaire"/>
      </w:pPr>
      <w:r>
        <w:rPr>
          <w:rStyle w:val="Marquedecommentaire"/>
        </w:rPr>
        <w:annotationRef/>
      </w:r>
      <w:r>
        <w:t>A indiquer sur la figure « roulement » et « palier lubrifié »</w:t>
      </w:r>
    </w:p>
  </w:comment>
  <w:comment w:id="621" w:author="Mihai ARGHIR" w:date="2019-01-13T19:41:00Z" w:initials="MA">
    <w:p w14:paraId="5701861E" w14:textId="4C014136" w:rsidR="00F91BAA" w:rsidRDefault="00F91BAA">
      <w:pPr>
        <w:pStyle w:val="Commentaire"/>
      </w:pPr>
      <w:r>
        <w:rPr>
          <w:rStyle w:val="Marquedecommentaire"/>
        </w:rPr>
        <w:annotationRef/>
      </w:r>
      <w:r>
        <w:t>Il faut une référence pour le code Aster</w:t>
      </w:r>
    </w:p>
  </w:comment>
  <w:comment w:id="622" w:author="Mihai ARGHIR" w:date="2019-01-13T19:42:00Z" w:initials="MA">
    <w:p w14:paraId="3BDE527A" w14:textId="69F59143" w:rsidR="00F91BAA" w:rsidRDefault="00F91BAA">
      <w:pPr>
        <w:pStyle w:val="Commentaire"/>
      </w:pPr>
      <w:r>
        <w:rPr>
          <w:rStyle w:val="Marquedecommentaire"/>
        </w:rPr>
        <w:annotationRef/>
      </w:r>
      <w:r>
        <w:t>Ajouter une liaison ou un renvoi à l’Annexe</w:t>
      </w:r>
    </w:p>
  </w:comment>
  <w:comment w:id="627" w:author="Mihai ARGHIR" w:date="2019-01-13T20:09:00Z" w:initials="MA">
    <w:p w14:paraId="225C1464" w14:textId="71AB2B3F" w:rsidR="00F91BAA" w:rsidRDefault="00F91BAA">
      <w:pPr>
        <w:pStyle w:val="Commentaire"/>
      </w:pPr>
      <w:r>
        <w:rPr>
          <w:rStyle w:val="Marquedecommentaire"/>
        </w:rPr>
        <w:annotationRef/>
      </w:r>
      <w:r>
        <w:t xml:space="preserve">Je ne pense pas que c’est une relation « cinématique » car tu parles des efforts or la cinématique ne fait appel qu’au déplacements et aux vitesses. C’est la dynamique qui fait intervenir </w:t>
      </w:r>
      <w:proofErr w:type="gramStart"/>
      <w:r>
        <w:t>les accélération</w:t>
      </w:r>
      <w:proofErr w:type="gramEnd"/>
      <w:r>
        <w:t xml:space="preserve"> et les forces.</w:t>
      </w:r>
    </w:p>
  </w:comment>
  <w:comment w:id="628" w:author="Mihai ARGHIR" w:date="2019-01-13T20:11:00Z" w:initials="MA">
    <w:p w14:paraId="15D3ADB9" w14:textId="216CA628" w:rsidR="00F91BAA" w:rsidRDefault="00F91BAA">
      <w:pPr>
        <w:pStyle w:val="Commentaire"/>
      </w:pPr>
      <w:r>
        <w:rPr>
          <w:rStyle w:val="Marquedecommentaire"/>
        </w:rPr>
        <w:annotationRef/>
      </w:r>
      <w:r>
        <w:t>Il faut donner cette relation. C’est très important pour comprendre le modèle.</w:t>
      </w:r>
    </w:p>
  </w:comment>
  <w:comment w:id="661" w:author="Mihai ARGHIR" w:date="2019-01-14T12:44:00Z" w:initials="MA">
    <w:p w14:paraId="75D9902E" w14:textId="47C80215" w:rsidR="00FF1A6E" w:rsidRDefault="00FF1A6E">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proofErr w:type="gramStart"/>
      <w:r>
        <w:t>Ca</w:t>
      </w:r>
      <w:proofErr w:type="spellEnd"/>
      <w:proofErr w:type="gramEnd"/>
      <w:r>
        <w:t xml:space="preserve"> mérite quelques explications !</w:t>
      </w:r>
    </w:p>
  </w:comment>
  <w:comment w:id="662" w:author="Mihai ARGHIR" w:date="2019-01-14T12:46:00Z" w:initials="MA">
    <w:p w14:paraId="55FB5254" w14:textId="1F7D38FF" w:rsidR="00FF1A6E" w:rsidRDefault="00FF1A6E">
      <w:pPr>
        <w:pStyle w:val="Commentaire"/>
      </w:pPr>
      <w:r>
        <w:rPr>
          <w:rStyle w:val="Marquedecommentaire"/>
        </w:rPr>
        <w:annotationRef/>
      </w:r>
      <w:r>
        <w:t>Il faut mentionner que cette écriture s’applique aussi à la masse des disques !!!</w:t>
      </w:r>
    </w:p>
  </w:comment>
  <w:comment w:id="789" w:author="ZHANG Silun" w:date="2019-01-10T15:22:00Z" w:initials="ZS">
    <w:p w14:paraId="3626CDD8" w14:textId="77777777" w:rsidR="00F91BAA" w:rsidRPr="003E5F16" w:rsidRDefault="00F91BAA"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F91BAA" w:rsidRDefault="00F91BAA">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1393E8" w15:done="0"/>
  <w15:commentEx w15:paraId="3E5CCD5D" w15:done="1"/>
  <w15:commentEx w15:paraId="1BFE3A0F" w15:done="0"/>
  <w15:commentEx w15:paraId="41307583" w15:done="0"/>
  <w15:commentEx w15:paraId="09E64AA2" w15:paraIdParent="41307583" w15:done="0"/>
  <w15:commentEx w15:paraId="5CFAA9BE" w15:done="1"/>
  <w15:commentEx w15:paraId="2FF5CBD0" w15:done="0"/>
  <w15:commentEx w15:paraId="22E85AB4" w15:done="0"/>
  <w15:commentEx w15:paraId="5FFC4635" w15:done="0"/>
  <w15:commentEx w15:paraId="6E900996" w15:done="0"/>
  <w15:commentEx w15:paraId="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051FFD9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6BD13C" w14:textId="77777777" w:rsidR="003D54EB" w:rsidRDefault="003D54EB" w:rsidP="00263793">
      <w:r>
        <w:separator/>
      </w:r>
    </w:p>
  </w:endnote>
  <w:endnote w:type="continuationSeparator" w:id="0">
    <w:p w14:paraId="6377867C" w14:textId="77777777" w:rsidR="003D54EB" w:rsidRDefault="003D54EB"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20002287" w:usb1="00000000" w:usb2="00000000" w:usb3="00000000" w:csb0="000001D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Content>
      <w:p w14:paraId="105C9B7A" w14:textId="0C87B940" w:rsidR="00F91BAA" w:rsidRDefault="00F91BAA">
        <w:pPr>
          <w:pStyle w:val="Pieddepage"/>
          <w:jc w:val="right"/>
        </w:pPr>
        <w:r>
          <w:fldChar w:fldCharType="begin"/>
        </w:r>
        <w:r>
          <w:instrText>PAGE   \* MERGEFORMAT</w:instrText>
        </w:r>
        <w:r>
          <w:fldChar w:fldCharType="separate"/>
        </w:r>
        <w:r w:rsidR="00407A8B">
          <w:rPr>
            <w:noProof/>
          </w:rPr>
          <w:t>9</w:t>
        </w:r>
        <w:r>
          <w:fldChar w:fldCharType="end"/>
        </w:r>
      </w:p>
    </w:sdtContent>
  </w:sdt>
  <w:p w14:paraId="6F7FB6C7" w14:textId="77777777" w:rsidR="00F91BAA" w:rsidRDefault="00F91BA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A8106A" w14:textId="77777777" w:rsidR="003D54EB" w:rsidRDefault="003D54EB" w:rsidP="00263793">
      <w:r>
        <w:separator/>
      </w:r>
    </w:p>
  </w:footnote>
  <w:footnote w:type="continuationSeparator" w:id="0">
    <w:p w14:paraId="35F94ACA" w14:textId="77777777" w:rsidR="003D54EB" w:rsidRDefault="003D54EB" w:rsidP="00263793">
      <w:r>
        <w:continuationSeparator/>
      </w:r>
    </w:p>
  </w:footnote>
  <w:footnote w:id="1">
    <w:p w14:paraId="4E1F30BE" w14:textId="55F39D5B" w:rsidR="00F91BAA" w:rsidRDefault="00F91BAA">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F91BAA" w:rsidRDefault="00F91BAA"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F91BAA" w:rsidRPr="00895849" w:rsidRDefault="00F91BAA">
      <w:pPr>
        <w:pStyle w:val="Notedebasdepage"/>
        <w:rPr>
          <w:lang w:val="en-US"/>
        </w:rPr>
      </w:pPr>
      <w:r>
        <w:rPr>
          <w:rStyle w:val="Appelnotedebasdep"/>
        </w:rPr>
        <w:footnoteRef/>
      </w:r>
      <w:r w:rsidRPr="00895849">
        <w:rPr>
          <w:lang w:val="en-US"/>
        </w:rPr>
        <w:t xml:space="preserve"> </w:t>
      </w:r>
      <w:proofErr w:type="spellStart"/>
      <w:r w:rsidRPr="00895849">
        <w:rPr>
          <w:i/>
          <w:lang w:val="en-US"/>
        </w:rPr>
        <w:t>Lobatto</w:t>
      </w:r>
      <w:proofErr w:type="spellEnd"/>
      <w:r w:rsidRPr="00895849">
        <w:rPr>
          <w:i/>
          <w:lang w:val="en-US"/>
        </w:rPr>
        <w:t xml:space="preserve"> Points Collocation Method</w:t>
      </w:r>
      <w:r w:rsidRPr="00895849">
        <w:rPr>
          <w:lang w:val="en-US"/>
        </w:rPr>
        <w:t xml:space="preserve"> (LPCM)</w:t>
      </w:r>
    </w:p>
  </w:footnote>
  <w:footnote w:id="4">
    <w:p w14:paraId="09C1854F" w14:textId="5EF9BCD6" w:rsidR="00F91BAA" w:rsidRDefault="00F91BAA">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F91BAA" w:rsidRPr="00AC3448" w:rsidRDefault="00F91BAA" w:rsidP="00AC3448">
      <w:pPr>
        <w:pStyle w:val="Notedebasdepage"/>
      </w:pPr>
      <w:r>
        <w:rPr>
          <w:rStyle w:val="Appelnotedebasdep"/>
        </w:rPr>
        <w:footnoteRef/>
      </w:r>
      <w:r>
        <w:t xml:space="preserve"> </w:t>
      </w:r>
      <w:proofErr w:type="spellStart"/>
      <w:r w:rsidRPr="00AC3448">
        <w:t>Elrod</w:t>
      </w:r>
      <w:proofErr w:type="spellEnd"/>
      <w:r w:rsidRPr="00AC3448">
        <w:t xml:space="preserve"> [] ou </w:t>
      </w:r>
      <w:proofErr w:type="spellStart"/>
      <w:r w:rsidRPr="00AC3448">
        <w:t>Mahner</w:t>
      </w:r>
      <w:proofErr w:type="spellEnd"/>
      <w:r w:rsidRPr="00AC3448">
        <w:t xml:space="preserve"> et al. [] 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6">
    <w:p w14:paraId="500EC087" w14:textId="14FCAC71" w:rsidR="00F91BAA" w:rsidRDefault="00F91BAA">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F91BAA" w:rsidRDefault="00F91BAA">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F91BAA" w:rsidRDefault="00F91BAA"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F91BAA" w:rsidRDefault="00F91BAA">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F91BAA" w:rsidRDefault="00F91BAA">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F91BAA" w:rsidRDefault="00F91BAA">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7D0"/>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207"/>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86B"/>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7B9"/>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59DA"/>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1A6E"/>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i.org/10.1016/0043-1648(74)90193-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2031F-FC9B-4B10-81C3-32AF229A0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146</Pages>
  <Words>39444</Words>
  <Characters>216945</Characters>
  <Application>Microsoft Office Word</Application>
  <DocSecurity>0</DocSecurity>
  <Lines>1807</Lines>
  <Paragraphs>511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Mihai ARGHIR</cp:lastModifiedBy>
  <cp:revision>23</cp:revision>
  <cp:lastPrinted>2018-12-28T15:28:00Z</cp:lastPrinted>
  <dcterms:created xsi:type="dcterms:W3CDTF">2019-01-10T19:43:00Z</dcterms:created>
  <dcterms:modified xsi:type="dcterms:W3CDTF">2019-01-14T11:52:00Z</dcterms:modified>
</cp:coreProperties>
</file>