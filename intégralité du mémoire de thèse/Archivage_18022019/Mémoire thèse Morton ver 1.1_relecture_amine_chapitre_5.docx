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98479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w:t>
      </w:r>
      <w:proofErr w:type="spellStart"/>
      <w:r w:rsidR="008B257B">
        <w:rPr>
          <w:rFonts w:asciiTheme="minorHAnsi" w:eastAsiaTheme="minorEastAsia" w:hAnsiTheme="minorHAnsi" w:cstheme="minorBidi"/>
          <w:sz w:val="22"/>
          <w:szCs w:val="22"/>
          <w:lang w:eastAsia="en-US" w:bidi="en-US"/>
        </w:rPr>
        <w:t>moyennage</w:t>
      </w:r>
      <w:proofErr w:type="spellEnd"/>
      <w:r w:rsidR="008B257B">
        <w:rPr>
          <w:rFonts w:asciiTheme="minorHAnsi" w:eastAsiaTheme="minorEastAsia" w:hAnsiTheme="minorHAnsi" w:cstheme="minorBidi"/>
          <w:sz w:val="22"/>
          <w:szCs w:val="22"/>
          <w:lang w:eastAsia="en-US" w:bidi="en-US"/>
        </w:rPr>
        <w:t xml:space="preserv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98479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98479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98479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15875B54" w14:textId="3D873945" w:rsidR="0032581C" w:rsidRDefault="00162B5B">
          <w:pPr>
            <w:pStyle w:val="TM1"/>
            <w:rPr>
              <w:rFonts w:asciiTheme="minorHAnsi" w:eastAsiaTheme="minorEastAsia" w:hAnsiTheme="minorHAnsi" w:cstheme="minorBidi"/>
              <w:sz w:val="22"/>
              <w:szCs w:val="22"/>
            </w:rPr>
          </w:pPr>
          <w:r>
            <w:rPr>
              <w:bCs/>
              <w:sz w:val="32"/>
              <w:szCs w:val="32"/>
            </w:rPr>
            <w:fldChar w:fldCharType="begin"/>
          </w:r>
          <w:r w:rsidRPr="001817EF">
            <w:rPr>
              <w:bCs/>
            </w:rPr>
            <w:instrText xml:space="preserve"> TOC \o "1-3" \h \z \u </w:instrText>
          </w:r>
          <w:r>
            <w:rPr>
              <w:bCs/>
              <w:sz w:val="32"/>
              <w:szCs w:val="32"/>
            </w:rPr>
            <w:fldChar w:fldCharType="separate"/>
          </w:r>
          <w:hyperlink w:anchor="_Toc534984795" w:history="1">
            <w:r w:rsidR="0032581C" w:rsidRPr="00121B49">
              <w:rPr>
                <w:rStyle w:val="Lienhypertexte"/>
              </w:rPr>
              <w:t>Résumé</w:t>
            </w:r>
            <w:r w:rsidR="0032581C">
              <w:rPr>
                <w:webHidden/>
              </w:rPr>
              <w:tab/>
            </w:r>
            <w:r w:rsidR="0032581C">
              <w:rPr>
                <w:webHidden/>
              </w:rPr>
              <w:fldChar w:fldCharType="begin"/>
            </w:r>
            <w:r w:rsidR="0032581C">
              <w:rPr>
                <w:webHidden/>
              </w:rPr>
              <w:instrText xml:space="preserve"> PAGEREF _Toc534984795 \h </w:instrText>
            </w:r>
            <w:r w:rsidR="0032581C">
              <w:rPr>
                <w:webHidden/>
              </w:rPr>
            </w:r>
            <w:r w:rsidR="0032581C">
              <w:rPr>
                <w:webHidden/>
              </w:rPr>
              <w:fldChar w:fldCharType="separate"/>
            </w:r>
            <w:r w:rsidR="0032581C">
              <w:rPr>
                <w:webHidden/>
              </w:rPr>
              <w:t>2</w:t>
            </w:r>
            <w:r w:rsidR="0032581C">
              <w:rPr>
                <w:webHidden/>
              </w:rPr>
              <w:fldChar w:fldCharType="end"/>
            </w:r>
          </w:hyperlink>
        </w:p>
        <w:p w14:paraId="04C76BE1" w14:textId="7EE07E10" w:rsidR="0032581C" w:rsidRDefault="00B242BC">
          <w:pPr>
            <w:pStyle w:val="TM1"/>
            <w:rPr>
              <w:rFonts w:asciiTheme="minorHAnsi" w:eastAsiaTheme="minorEastAsia" w:hAnsiTheme="minorHAnsi" w:cstheme="minorBidi"/>
              <w:sz w:val="22"/>
              <w:szCs w:val="22"/>
            </w:rPr>
          </w:pPr>
          <w:hyperlink w:anchor="_Toc534984796" w:history="1">
            <w:r w:rsidR="0032581C" w:rsidRPr="00121B49">
              <w:rPr>
                <w:rStyle w:val="Lienhypertexte"/>
                <w:rFonts w:eastAsiaTheme="majorEastAsia"/>
              </w:rPr>
              <w:t>Abstract</w:t>
            </w:r>
            <w:r w:rsidR="0032581C">
              <w:rPr>
                <w:webHidden/>
              </w:rPr>
              <w:tab/>
            </w:r>
            <w:r w:rsidR="0032581C">
              <w:rPr>
                <w:webHidden/>
              </w:rPr>
              <w:fldChar w:fldCharType="begin"/>
            </w:r>
            <w:r w:rsidR="0032581C">
              <w:rPr>
                <w:webHidden/>
              </w:rPr>
              <w:instrText xml:space="preserve"> PAGEREF _Toc534984796 \h </w:instrText>
            </w:r>
            <w:r w:rsidR="0032581C">
              <w:rPr>
                <w:webHidden/>
              </w:rPr>
            </w:r>
            <w:r w:rsidR="0032581C">
              <w:rPr>
                <w:webHidden/>
              </w:rPr>
              <w:fldChar w:fldCharType="separate"/>
            </w:r>
            <w:r w:rsidR="0032581C">
              <w:rPr>
                <w:webHidden/>
              </w:rPr>
              <w:t>3</w:t>
            </w:r>
            <w:r w:rsidR="0032581C">
              <w:rPr>
                <w:webHidden/>
              </w:rPr>
              <w:fldChar w:fldCharType="end"/>
            </w:r>
          </w:hyperlink>
        </w:p>
        <w:p w14:paraId="7182395A" w14:textId="37E373F2" w:rsidR="0032581C" w:rsidRDefault="00B242BC">
          <w:pPr>
            <w:pStyle w:val="TM1"/>
            <w:rPr>
              <w:rFonts w:asciiTheme="minorHAnsi" w:eastAsiaTheme="minorEastAsia" w:hAnsiTheme="minorHAnsi" w:cstheme="minorBidi"/>
              <w:sz w:val="22"/>
              <w:szCs w:val="22"/>
            </w:rPr>
          </w:pPr>
          <w:hyperlink w:anchor="_Toc534984797" w:history="1">
            <w:r w:rsidR="0032581C" w:rsidRPr="00121B49">
              <w:rPr>
                <w:rStyle w:val="Lienhypertexte"/>
              </w:rPr>
              <w:t>Remerciements</w:t>
            </w:r>
            <w:r w:rsidR="0032581C">
              <w:rPr>
                <w:webHidden/>
              </w:rPr>
              <w:tab/>
            </w:r>
            <w:r w:rsidR="0032581C">
              <w:rPr>
                <w:webHidden/>
              </w:rPr>
              <w:fldChar w:fldCharType="begin"/>
            </w:r>
            <w:r w:rsidR="0032581C">
              <w:rPr>
                <w:webHidden/>
              </w:rPr>
              <w:instrText xml:space="preserve"> PAGEREF _Toc534984797 \h </w:instrText>
            </w:r>
            <w:r w:rsidR="0032581C">
              <w:rPr>
                <w:webHidden/>
              </w:rPr>
            </w:r>
            <w:r w:rsidR="0032581C">
              <w:rPr>
                <w:webHidden/>
              </w:rPr>
              <w:fldChar w:fldCharType="separate"/>
            </w:r>
            <w:r w:rsidR="0032581C">
              <w:rPr>
                <w:webHidden/>
              </w:rPr>
              <w:t>4</w:t>
            </w:r>
            <w:r w:rsidR="0032581C">
              <w:rPr>
                <w:webHidden/>
              </w:rPr>
              <w:fldChar w:fldCharType="end"/>
            </w:r>
          </w:hyperlink>
        </w:p>
        <w:p w14:paraId="2BDF2EC1" w14:textId="0D837D99" w:rsidR="0032581C" w:rsidRDefault="00B242BC">
          <w:pPr>
            <w:pStyle w:val="TM1"/>
            <w:rPr>
              <w:rFonts w:asciiTheme="minorHAnsi" w:eastAsiaTheme="minorEastAsia" w:hAnsiTheme="minorHAnsi" w:cstheme="minorBidi"/>
              <w:sz w:val="22"/>
              <w:szCs w:val="22"/>
            </w:rPr>
          </w:pPr>
          <w:hyperlink w:anchor="_Toc534984798" w:history="1">
            <w:r w:rsidR="0032581C" w:rsidRPr="00121B49">
              <w:rPr>
                <w:rStyle w:val="Lienhypertexte"/>
              </w:rPr>
              <w:t>Sommaire</w:t>
            </w:r>
            <w:r w:rsidR="0032581C">
              <w:rPr>
                <w:webHidden/>
              </w:rPr>
              <w:tab/>
            </w:r>
            <w:r w:rsidR="0032581C">
              <w:rPr>
                <w:webHidden/>
              </w:rPr>
              <w:fldChar w:fldCharType="begin"/>
            </w:r>
            <w:r w:rsidR="0032581C">
              <w:rPr>
                <w:webHidden/>
              </w:rPr>
              <w:instrText xml:space="preserve"> PAGEREF _Toc534984798 \h </w:instrText>
            </w:r>
            <w:r w:rsidR="0032581C">
              <w:rPr>
                <w:webHidden/>
              </w:rPr>
            </w:r>
            <w:r w:rsidR="0032581C">
              <w:rPr>
                <w:webHidden/>
              </w:rPr>
              <w:fldChar w:fldCharType="separate"/>
            </w:r>
            <w:r w:rsidR="0032581C">
              <w:rPr>
                <w:webHidden/>
              </w:rPr>
              <w:t>5</w:t>
            </w:r>
            <w:r w:rsidR="0032581C">
              <w:rPr>
                <w:webHidden/>
              </w:rPr>
              <w:fldChar w:fldCharType="end"/>
            </w:r>
          </w:hyperlink>
        </w:p>
        <w:p w14:paraId="2C115BBC" w14:textId="04B70B95" w:rsidR="0032581C" w:rsidRDefault="00B242BC">
          <w:pPr>
            <w:pStyle w:val="TM1"/>
            <w:rPr>
              <w:rFonts w:asciiTheme="minorHAnsi" w:eastAsiaTheme="minorEastAsia" w:hAnsiTheme="minorHAnsi" w:cstheme="minorBidi"/>
              <w:sz w:val="22"/>
              <w:szCs w:val="22"/>
            </w:rPr>
          </w:pPr>
          <w:hyperlink w:anchor="_Toc534984799" w:history="1">
            <w:r w:rsidR="0032581C" w:rsidRPr="00121B49">
              <w:rPr>
                <w:rStyle w:val="Lienhypertexte"/>
              </w:rPr>
              <w:t>Nomenclature</w:t>
            </w:r>
            <w:r w:rsidR="0032581C">
              <w:rPr>
                <w:webHidden/>
              </w:rPr>
              <w:tab/>
            </w:r>
            <w:r w:rsidR="0032581C">
              <w:rPr>
                <w:webHidden/>
              </w:rPr>
              <w:fldChar w:fldCharType="begin"/>
            </w:r>
            <w:r w:rsidR="0032581C">
              <w:rPr>
                <w:webHidden/>
              </w:rPr>
              <w:instrText xml:space="preserve"> PAGEREF _Toc534984799 \h </w:instrText>
            </w:r>
            <w:r w:rsidR="0032581C">
              <w:rPr>
                <w:webHidden/>
              </w:rPr>
            </w:r>
            <w:r w:rsidR="0032581C">
              <w:rPr>
                <w:webHidden/>
              </w:rPr>
              <w:fldChar w:fldCharType="separate"/>
            </w:r>
            <w:r w:rsidR="0032581C">
              <w:rPr>
                <w:webHidden/>
              </w:rPr>
              <w:t>8</w:t>
            </w:r>
            <w:r w:rsidR="0032581C">
              <w:rPr>
                <w:webHidden/>
              </w:rPr>
              <w:fldChar w:fldCharType="end"/>
            </w:r>
          </w:hyperlink>
        </w:p>
        <w:p w14:paraId="30F908ED" w14:textId="4EA441BD" w:rsidR="0032581C" w:rsidRDefault="00B242BC">
          <w:pPr>
            <w:pStyle w:val="TM1"/>
            <w:rPr>
              <w:rFonts w:asciiTheme="minorHAnsi" w:eastAsiaTheme="minorEastAsia" w:hAnsiTheme="minorHAnsi" w:cstheme="minorBidi"/>
              <w:sz w:val="22"/>
              <w:szCs w:val="22"/>
            </w:rPr>
          </w:pPr>
          <w:hyperlink w:anchor="_Toc534984800" w:history="1">
            <w:r w:rsidR="0032581C" w:rsidRPr="00121B49">
              <w:rPr>
                <w:rStyle w:val="Lienhypertexte"/>
              </w:rPr>
              <w:t>Introduction générale</w:t>
            </w:r>
            <w:r w:rsidR="0032581C">
              <w:rPr>
                <w:webHidden/>
              </w:rPr>
              <w:tab/>
            </w:r>
            <w:r w:rsidR="0032581C">
              <w:rPr>
                <w:webHidden/>
              </w:rPr>
              <w:fldChar w:fldCharType="begin"/>
            </w:r>
            <w:r w:rsidR="0032581C">
              <w:rPr>
                <w:webHidden/>
              </w:rPr>
              <w:instrText xml:space="preserve"> PAGEREF _Toc534984800 \h </w:instrText>
            </w:r>
            <w:r w:rsidR="0032581C">
              <w:rPr>
                <w:webHidden/>
              </w:rPr>
            </w:r>
            <w:r w:rsidR="0032581C">
              <w:rPr>
                <w:webHidden/>
              </w:rPr>
              <w:fldChar w:fldCharType="separate"/>
            </w:r>
            <w:r w:rsidR="0032581C">
              <w:rPr>
                <w:webHidden/>
              </w:rPr>
              <w:t>13</w:t>
            </w:r>
            <w:r w:rsidR="0032581C">
              <w:rPr>
                <w:webHidden/>
              </w:rPr>
              <w:fldChar w:fldCharType="end"/>
            </w:r>
          </w:hyperlink>
        </w:p>
        <w:p w14:paraId="5CD82677" w14:textId="0FC0EB7D" w:rsidR="0032581C" w:rsidRDefault="00B242BC">
          <w:pPr>
            <w:pStyle w:val="TM1"/>
            <w:rPr>
              <w:rFonts w:asciiTheme="minorHAnsi" w:eastAsiaTheme="minorEastAsia" w:hAnsiTheme="minorHAnsi" w:cstheme="minorBidi"/>
              <w:sz w:val="22"/>
              <w:szCs w:val="22"/>
            </w:rPr>
          </w:pPr>
          <w:hyperlink w:anchor="_Toc534984801" w:history="1">
            <w:r w:rsidR="0032581C" w:rsidRPr="00121B49">
              <w:rPr>
                <w:rStyle w:val="Lienhypertexte"/>
              </w:rPr>
              <w:t>Chapitre 1 :  Etude bibliographique</w:t>
            </w:r>
            <w:r w:rsidR="0032581C">
              <w:rPr>
                <w:webHidden/>
              </w:rPr>
              <w:tab/>
            </w:r>
            <w:r w:rsidR="0032581C">
              <w:rPr>
                <w:webHidden/>
              </w:rPr>
              <w:fldChar w:fldCharType="begin"/>
            </w:r>
            <w:r w:rsidR="0032581C">
              <w:rPr>
                <w:webHidden/>
              </w:rPr>
              <w:instrText xml:space="preserve"> PAGEREF _Toc534984801 \h </w:instrText>
            </w:r>
            <w:r w:rsidR="0032581C">
              <w:rPr>
                <w:webHidden/>
              </w:rPr>
            </w:r>
            <w:r w:rsidR="0032581C">
              <w:rPr>
                <w:webHidden/>
              </w:rPr>
              <w:fldChar w:fldCharType="separate"/>
            </w:r>
            <w:r w:rsidR="0032581C">
              <w:rPr>
                <w:webHidden/>
              </w:rPr>
              <w:t>17</w:t>
            </w:r>
            <w:r w:rsidR="0032581C">
              <w:rPr>
                <w:webHidden/>
              </w:rPr>
              <w:fldChar w:fldCharType="end"/>
            </w:r>
          </w:hyperlink>
        </w:p>
        <w:p w14:paraId="6B48902D" w14:textId="167C58DD"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02" w:history="1">
            <w:r w:rsidR="0032581C" w:rsidRPr="00121B49">
              <w:rPr>
                <w:rStyle w:val="Lienhypertexte"/>
                <w:noProof/>
              </w:rPr>
              <w:t>1.1</w:t>
            </w:r>
            <w:r w:rsidR="0032581C">
              <w:rPr>
                <w:rFonts w:asciiTheme="minorHAnsi" w:eastAsiaTheme="minorEastAsia" w:hAnsiTheme="minorHAnsi" w:cstheme="minorBidi"/>
                <w:noProof/>
                <w:szCs w:val="22"/>
              </w:rPr>
              <w:tab/>
            </w:r>
            <w:r w:rsidR="0032581C" w:rsidRPr="00121B49">
              <w:rPr>
                <w:rStyle w:val="Lienhypertexte"/>
                <w:noProof/>
              </w:rPr>
              <w:t>Instabilités (thermiques) liées aux vibrations synchrones</w:t>
            </w:r>
            <w:r w:rsidR="0032581C">
              <w:rPr>
                <w:noProof/>
                <w:webHidden/>
              </w:rPr>
              <w:tab/>
            </w:r>
            <w:r w:rsidR="0032581C">
              <w:rPr>
                <w:noProof/>
                <w:webHidden/>
              </w:rPr>
              <w:fldChar w:fldCharType="begin"/>
            </w:r>
            <w:r w:rsidR="0032581C">
              <w:rPr>
                <w:noProof/>
                <w:webHidden/>
              </w:rPr>
              <w:instrText xml:space="preserve"> PAGEREF _Toc534984802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59CFEC3B" w14:textId="53AB0B37"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03" w:history="1">
            <w:r w:rsidR="0032581C" w:rsidRPr="00121B49">
              <w:rPr>
                <w:rStyle w:val="Lienhypertexte"/>
                <w:noProof/>
              </w:rPr>
              <w:t>1.1.1</w:t>
            </w:r>
            <w:r w:rsidR="0032581C">
              <w:rPr>
                <w:rFonts w:asciiTheme="minorHAnsi" w:eastAsiaTheme="minorEastAsia" w:hAnsiTheme="minorHAnsi" w:cstheme="minorBidi"/>
                <w:noProof/>
                <w:szCs w:val="22"/>
              </w:rPr>
              <w:tab/>
            </w:r>
            <w:r w:rsidR="0032581C" w:rsidRPr="00121B49">
              <w:rPr>
                <w:rStyle w:val="Lienhypertexte"/>
                <w:noProof/>
              </w:rPr>
              <w:t>Effet Newkirk</w:t>
            </w:r>
            <w:r w:rsidR="0032581C">
              <w:rPr>
                <w:noProof/>
                <w:webHidden/>
              </w:rPr>
              <w:tab/>
            </w:r>
            <w:r w:rsidR="0032581C">
              <w:rPr>
                <w:noProof/>
                <w:webHidden/>
              </w:rPr>
              <w:fldChar w:fldCharType="begin"/>
            </w:r>
            <w:r w:rsidR="0032581C">
              <w:rPr>
                <w:noProof/>
                <w:webHidden/>
              </w:rPr>
              <w:instrText xml:space="preserve"> PAGEREF _Toc534984803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18A68434" w14:textId="219A4602"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04" w:history="1">
            <w:r w:rsidR="0032581C" w:rsidRPr="00121B49">
              <w:rPr>
                <w:rStyle w:val="Lienhypertexte"/>
                <w:noProof/>
              </w:rPr>
              <w:t>1.1.2</w:t>
            </w:r>
            <w:r w:rsidR="0032581C">
              <w:rPr>
                <w:rFonts w:asciiTheme="minorHAnsi" w:eastAsiaTheme="minorEastAsia" w:hAnsiTheme="minorHAnsi" w:cstheme="minorBidi"/>
                <w:noProof/>
                <w:szCs w:val="22"/>
              </w:rPr>
              <w:tab/>
            </w:r>
            <w:r w:rsidR="0032581C" w:rsidRPr="00121B49">
              <w:rPr>
                <w:rStyle w:val="Lienhypertexte"/>
                <w:noProof/>
              </w:rPr>
              <w:t>Effet Morton</w:t>
            </w:r>
            <w:r w:rsidR="0032581C">
              <w:rPr>
                <w:noProof/>
                <w:webHidden/>
              </w:rPr>
              <w:tab/>
            </w:r>
            <w:r w:rsidR="0032581C">
              <w:rPr>
                <w:noProof/>
                <w:webHidden/>
              </w:rPr>
              <w:fldChar w:fldCharType="begin"/>
            </w:r>
            <w:r w:rsidR="0032581C">
              <w:rPr>
                <w:noProof/>
                <w:webHidden/>
              </w:rPr>
              <w:instrText xml:space="preserve"> PAGEREF _Toc534984804 \h </w:instrText>
            </w:r>
            <w:r w:rsidR="0032581C">
              <w:rPr>
                <w:noProof/>
                <w:webHidden/>
              </w:rPr>
            </w:r>
            <w:r w:rsidR="0032581C">
              <w:rPr>
                <w:noProof/>
                <w:webHidden/>
              </w:rPr>
              <w:fldChar w:fldCharType="separate"/>
            </w:r>
            <w:r w:rsidR="0032581C">
              <w:rPr>
                <w:noProof/>
                <w:webHidden/>
              </w:rPr>
              <w:t>20</w:t>
            </w:r>
            <w:r w:rsidR="0032581C">
              <w:rPr>
                <w:noProof/>
                <w:webHidden/>
              </w:rPr>
              <w:fldChar w:fldCharType="end"/>
            </w:r>
          </w:hyperlink>
        </w:p>
        <w:p w14:paraId="472A8087" w14:textId="1EFA4855"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05" w:history="1">
            <w:r w:rsidR="0032581C" w:rsidRPr="00121B49">
              <w:rPr>
                <w:rStyle w:val="Lienhypertexte"/>
                <w:noProof/>
              </w:rPr>
              <w:t>1.2</w:t>
            </w:r>
            <w:r w:rsidR="0032581C">
              <w:rPr>
                <w:rFonts w:asciiTheme="minorHAnsi" w:eastAsiaTheme="minorEastAsia" w:hAnsiTheme="minorHAnsi" w:cstheme="minorBidi"/>
                <w:noProof/>
                <w:szCs w:val="22"/>
              </w:rPr>
              <w:tab/>
            </w:r>
            <w:r w:rsidR="0032581C" w:rsidRPr="00121B49">
              <w:rPr>
                <w:rStyle w:val="Lienhypertexte"/>
                <w:noProof/>
              </w:rPr>
              <w:t>Etudes expérimentales et cas industriels</w:t>
            </w:r>
            <w:r w:rsidR="0032581C">
              <w:rPr>
                <w:noProof/>
                <w:webHidden/>
              </w:rPr>
              <w:tab/>
            </w:r>
            <w:r w:rsidR="0032581C">
              <w:rPr>
                <w:noProof/>
                <w:webHidden/>
              </w:rPr>
              <w:fldChar w:fldCharType="begin"/>
            </w:r>
            <w:r w:rsidR="0032581C">
              <w:rPr>
                <w:noProof/>
                <w:webHidden/>
              </w:rPr>
              <w:instrText xml:space="preserve"> PAGEREF _Toc534984805 \h </w:instrText>
            </w:r>
            <w:r w:rsidR="0032581C">
              <w:rPr>
                <w:noProof/>
                <w:webHidden/>
              </w:rPr>
            </w:r>
            <w:r w:rsidR="0032581C">
              <w:rPr>
                <w:noProof/>
                <w:webHidden/>
              </w:rPr>
              <w:fldChar w:fldCharType="separate"/>
            </w:r>
            <w:r w:rsidR="0032581C">
              <w:rPr>
                <w:noProof/>
                <w:webHidden/>
              </w:rPr>
              <w:t>23</w:t>
            </w:r>
            <w:r w:rsidR="0032581C">
              <w:rPr>
                <w:noProof/>
                <w:webHidden/>
              </w:rPr>
              <w:fldChar w:fldCharType="end"/>
            </w:r>
          </w:hyperlink>
        </w:p>
        <w:p w14:paraId="44919961" w14:textId="75E134F3"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06" w:history="1">
            <w:r w:rsidR="0032581C" w:rsidRPr="00121B49">
              <w:rPr>
                <w:rStyle w:val="Lienhypertexte"/>
                <w:noProof/>
              </w:rPr>
              <w:t>1.3</w:t>
            </w:r>
            <w:r w:rsidR="0032581C">
              <w:rPr>
                <w:rFonts w:asciiTheme="minorHAnsi" w:eastAsiaTheme="minorEastAsia" w:hAnsiTheme="minorHAnsi" w:cstheme="minorBidi"/>
                <w:noProof/>
                <w:szCs w:val="22"/>
              </w:rPr>
              <w:tab/>
            </w:r>
            <w:r w:rsidR="0032581C" w:rsidRPr="00121B49">
              <w:rPr>
                <w:rStyle w:val="Lienhypertexte"/>
                <w:noProof/>
              </w:rPr>
              <w:t>Modeles theoriques</w:t>
            </w:r>
            <w:r w:rsidR="0032581C">
              <w:rPr>
                <w:noProof/>
                <w:webHidden/>
              </w:rPr>
              <w:tab/>
            </w:r>
            <w:r w:rsidR="0032581C">
              <w:rPr>
                <w:noProof/>
                <w:webHidden/>
              </w:rPr>
              <w:fldChar w:fldCharType="begin"/>
            </w:r>
            <w:r w:rsidR="0032581C">
              <w:rPr>
                <w:noProof/>
                <w:webHidden/>
              </w:rPr>
              <w:instrText xml:space="preserve"> PAGEREF _Toc534984806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20B5EC04" w14:textId="09F407CC"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07" w:history="1">
            <w:r w:rsidR="0032581C" w:rsidRPr="00121B49">
              <w:rPr>
                <w:rStyle w:val="Lienhypertexte"/>
                <w:noProof/>
              </w:rPr>
              <w:t>1.3.1</w:t>
            </w:r>
            <w:r w:rsidR="0032581C">
              <w:rPr>
                <w:rFonts w:asciiTheme="minorHAnsi" w:eastAsiaTheme="minorEastAsia" w:hAnsiTheme="minorHAnsi" w:cstheme="minorBidi"/>
                <w:noProof/>
                <w:szCs w:val="22"/>
              </w:rPr>
              <w:tab/>
            </w:r>
            <w:r w:rsidR="0032581C" w:rsidRPr="00121B49">
              <w:rPr>
                <w:rStyle w:val="Lienhypertexte"/>
                <w:noProof/>
              </w:rPr>
              <w:t>Méthodes inspirées de la théorie du contrôle</w:t>
            </w:r>
            <w:r w:rsidR="0032581C">
              <w:rPr>
                <w:noProof/>
                <w:webHidden/>
              </w:rPr>
              <w:tab/>
            </w:r>
            <w:r w:rsidR="0032581C">
              <w:rPr>
                <w:noProof/>
                <w:webHidden/>
              </w:rPr>
              <w:fldChar w:fldCharType="begin"/>
            </w:r>
            <w:r w:rsidR="0032581C">
              <w:rPr>
                <w:noProof/>
                <w:webHidden/>
              </w:rPr>
              <w:instrText xml:space="preserve"> PAGEREF _Toc534984807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7E2C1DC1" w14:textId="4C927DE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08" w:history="1">
            <w:r w:rsidR="0032581C" w:rsidRPr="00121B49">
              <w:rPr>
                <w:rStyle w:val="Lienhypertexte"/>
                <w:noProof/>
              </w:rPr>
              <w:t>1.3.2</w:t>
            </w:r>
            <w:r w:rsidR="0032581C">
              <w:rPr>
                <w:rFonts w:asciiTheme="minorHAnsi" w:eastAsiaTheme="minorEastAsia" w:hAnsiTheme="minorHAnsi" w:cstheme="minorBidi"/>
                <w:noProof/>
                <w:szCs w:val="22"/>
              </w:rPr>
              <w:tab/>
            </w:r>
            <w:r w:rsidR="0032581C" w:rsidRPr="00121B49">
              <w:rPr>
                <w:rStyle w:val="Lienhypertexte"/>
                <w:noProof/>
              </w:rPr>
              <w:t>Méthode basée sur un balourd critique prédéfini</w:t>
            </w:r>
            <w:r w:rsidR="0032581C">
              <w:rPr>
                <w:noProof/>
                <w:webHidden/>
              </w:rPr>
              <w:tab/>
            </w:r>
            <w:r w:rsidR="0032581C">
              <w:rPr>
                <w:noProof/>
                <w:webHidden/>
              </w:rPr>
              <w:fldChar w:fldCharType="begin"/>
            </w:r>
            <w:r w:rsidR="0032581C">
              <w:rPr>
                <w:noProof/>
                <w:webHidden/>
              </w:rPr>
              <w:instrText xml:space="preserve"> PAGEREF _Toc534984808 \h </w:instrText>
            </w:r>
            <w:r w:rsidR="0032581C">
              <w:rPr>
                <w:noProof/>
                <w:webHidden/>
              </w:rPr>
            </w:r>
            <w:r w:rsidR="0032581C">
              <w:rPr>
                <w:noProof/>
                <w:webHidden/>
              </w:rPr>
              <w:fldChar w:fldCharType="separate"/>
            </w:r>
            <w:r w:rsidR="0032581C">
              <w:rPr>
                <w:noProof/>
                <w:webHidden/>
              </w:rPr>
              <w:t>28</w:t>
            </w:r>
            <w:r w:rsidR="0032581C">
              <w:rPr>
                <w:noProof/>
                <w:webHidden/>
              </w:rPr>
              <w:fldChar w:fldCharType="end"/>
            </w:r>
          </w:hyperlink>
        </w:p>
        <w:p w14:paraId="7D7E802D" w14:textId="107CA007"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09" w:history="1">
            <w:r w:rsidR="0032581C" w:rsidRPr="00121B49">
              <w:rPr>
                <w:rStyle w:val="Lienhypertexte"/>
                <w:noProof/>
              </w:rPr>
              <w:t>1.3.3</w:t>
            </w:r>
            <w:r w:rsidR="0032581C">
              <w:rPr>
                <w:rFonts w:asciiTheme="minorHAnsi" w:eastAsiaTheme="minorEastAsia" w:hAnsiTheme="minorHAnsi" w:cstheme="minorBidi"/>
                <w:noProof/>
                <w:szCs w:val="22"/>
              </w:rPr>
              <w:tab/>
            </w:r>
            <w:r w:rsidR="0032581C" w:rsidRPr="00121B49">
              <w:rPr>
                <w:rStyle w:val="Lienhypertexte"/>
                <w:noProof/>
              </w:rPr>
              <w:t>Méthodes du rapport thermique</w:t>
            </w:r>
            <w:r w:rsidR="0032581C">
              <w:rPr>
                <w:noProof/>
                <w:webHidden/>
              </w:rPr>
              <w:tab/>
            </w:r>
            <w:r w:rsidR="0032581C">
              <w:rPr>
                <w:noProof/>
                <w:webHidden/>
              </w:rPr>
              <w:fldChar w:fldCharType="begin"/>
            </w:r>
            <w:r w:rsidR="0032581C">
              <w:rPr>
                <w:noProof/>
                <w:webHidden/>
              </w:rPr>
              <w:instrText xml:space="preserve"> PAGEREF _Toc534984809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79084358" w14:textId="032C9081"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10" w:history="1">
            <w:r w:rsidR="0032581C" w:rsidRPr="00121B49">
              <w:rPr>
                <w:rStyle w:val="Lienhypertexte"/>
                <w:noProof/>
              </w:rPr>
              <w:t>1.3.4</w:t>
            </w:r>
            <w:r w:rsidR="0032581C">
              <w:rPr>
                <w:rFonts w:asciiTheme="minorHAnsi" w:eastAsiaTheme="minorEastAsia" w:hAnsiTheme="minorHAnsi" w:cstheme="minorBidi"/>
                <w:noProof/>
                <w:szCs w:val="22"/>
              </w:rPr>
              <w:tab/>
            </w:r>
            <w:r w:rsidR="0032581C" w:rsidRPr="00121B49">
              <w:rPr>
                <w:rStyle w:val="Lienhypertexte"/>
                <w:noProof/>
              </w:rPr>
              <w:t>Modeles non-linéaires en régime transitoire</w:t>
            </w:r>
            <w:r w:rsidR="0032581C">
              <w:rPr>
                <w:noProof/>
                <w:webHidden/>
              </w:rPr>
              <w:tab/>
            </w:r>
            <w:r w:rsidR="0032581C">
              <w:rPr>
                <w:noProof/>
                <w:webHidden/>
              </w:rPr>
              <w:fldChar w:fldCharType="begin"/>
            </w:r>
            <w:r w:rsidR="0032581C">
              <w:rPr>
                <w:noProof/>
                <w:webHidden/>
              </w:rPr>
              <w:instrText xml:space="preserve"> PAGEREF _Toc534984810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4D0C70B1" w14:textId="1471A43E"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11" w:history="1">
            <w:r w:rsidR="0032581C" w:rsidRPr="00121B49">
              <w:rPr>
                <w:rStyle w:val="Lienhypertexte"/>
                <w:noProof/>
              </w:rPr>
              <w:t>1.4</w:t>
            </w:r>
            <w:r w:rsidR="0032581C">
              <w:rPr>
                <w:rFonts w:asciiTheme="minorHAnsi" w:eastAsiaTheme="minorEastAsia" w:hAnsiTheme="minorHAnsi" w:cstheme="minorBidi"/>
                <w:noProof/>
                <w:szCs w:val="22"/>
              </w:rPr>
              <w:tab/>
            </w:r>
            <w:r w:rsidR="0032581C" w:rsidRPr="00121B49">
              <w:rPr>
                <w:rStyle w:val="Lienhypertexte"/>
                <w:noProof/>
              </w:rPr>
              <w:t>Stratégie de la modélisation : synthèse</w:t>
            </w:r>
            <w:r w:rsidR="0032581C">
              <w:rPr>
                <w:noProof/>
                <w:webHidden/>
              </w:rPr>
              <w:tab/>
            </w:r>
            <w:r w:rsidR="0032581C">
              <w:rPr>
                <w:noProof/>
                <w:webHidden/>
              </w:rPr>
              <w:fldChar w:fldCharType="begin"/>
            </w:r>
            <w:r w:rsidR="0032581C">
              <w:rPr>
                <w:noProof/>
                <w:webHidden/>
              </w:rPr>
              <w:instrText xml:space="preserve"> PAGEREF _Toc534984811 \h </w:instrText>
            </w:r>
            <w:r w:rsidR="0032581C">
              <w:rPr>
                <w:noProof/>
                <w:webHidden/>
              </w:rPr>
            </w:r>
            <w:r w:rsidR="0032581C">
              <w:rPr>
                <w:noProof/>
                <w:webHidden/>
              </w:rPr>
              <w:fldChar w:fldCharType="separate"/>
            </w:r>
            <w:r w:rsidR="0032581C">
              <w:rPr>
                <w:noProof/>
                <w:webHidden/>
              </w:rPr>
              <w:t>31</w:t>
            </w:r>
            <w:r w:rsidR="0032581C">
              <w:rPr>
                <w:noProof/>
                <w:webHidden/>
              </w:rPr>
              <w:fldChar w:fldCharType="end"/>
            </w:r>
          </w:hyperlink>
        </w:p>
        <w:p w14:paraId="714C1B87" w14:textId="5D0CD03E"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12" w:history="1">
            <w:r w:rsidR="0032581C" w:rsidRPr="00121B49">
              <w:rPr>
                <w:rStyle w:val="Lienhypertexte"/>
                <w:noProof/>
              </w:rPr>
              <w:t>1.5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_Toc534984812 \h </w:instrText>
            </w:r>
            <w:r w:rsidR="0032581C">
              <w:rPr>
                <w:noProof/>
                <w:webHidden/>
              </w:rPr>
            </w:r>
            <w:r w:rsidR="0032581C">
              <w:rPr>
                <w:noProof/>
                <w:webHidden/>
              </w:rPr>
              <w:fldChar w:fldCharType="separate"/>
            </w:r>
            <w:r w:rsidR="0032581C">
              <w:rPr>
                <w:noProof/>
                <w:webHidden/>
              </w:rPr>
              <w:t>34</w:t>
            </w:r>
            <w:r w:rsidR="0032581C">
              <w:rPr>
                <w:noProof/>
                <w:webHidden/>
              </w:rPr>
              <w:fldChar w:fldCharType="end"/>
            </w:r>
          </w:hyperlink>
        </w:p>
        <w:p w14:paraId="0FC8F319" w14:textId="1F1AE9EB" w:rsidR="0032581C" w:rsidRDefault="00B242BC">
          <w:pPr>
            <w:pStyle w:val="TM1"/>
            <w:rPr>
              <w:rFonts w:asciiTheme="minorHAnsi" w:eastAsiaTheme="minorEastAsia" w:hAnsiTheme="minorHAnsi" w:cstheme="minorBidi"/>
              <w:sz w:val="22"/>
              <w:szCs w:val="22"/>
            </w:rPr>
          </w:pPr>
          <w:hyperlink w:anchor="_Toc534984813" w:history="1">
            <w:r w:rsidR="0032581C" w:rsidRPr="00121B49">
              <w:rPr>
                <w:rStyle w:val="Lienhypertexte"/>
              </w:rPr>
              <w:t>Chapitre 2 :  Modélisation des paliers hydrodynamiques</w:t>
            </w:r>
            <w:r w:rsidR="0032581C">
              <w:rPr>
                <w:webHidden/>
              </w:rPr>
              <w:tab/>
            </w:r>
            <w:r w:rsidR="0032581C">
              <w:rPr>
                <w:webHidden/>
              </w:rPr>
              <w:fldChar w:fldCharType="begin"/>
            </w:r>
            <w:r w:rsidR="0032581C">
              <w:rPr>
                <w:webHidden/>
              </w:rPr>
              <w:instrText xml:space="preserve"> PAGEREF _Toc534984813 \h </w:instrText>
            </w:r>
            <w:r w:rsidR="0032581C">
              <w:rPr>
                <w:webHidden/>
              </w:rPr>
            </w:r>
            <w:r w:rsidR="0032581C">
              <w:rPr>
                <w:webHidden/>
              </w:rPr>
              <w:fldChar w:fldCharType="separate"/>
            </w:r>
            <w:r w:rsidR="0032581C">
              <w:rPr>
                <w:webHidden/>
              </w:rPr>
              <w:t>35</w:t>
            </w:r>
            <w:r w:rsidR="0032581C">
              <w:rPr>
                <w:webHidden/>
              </w:rPr>
              <w:fldChar w:fldCharType="end"/>
            </w:r>
          </w:hyperlink>
        </w:p>
        <w:p w14:paraId="2B22ACAC" w14:textId="644DA42B"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17" w:history="1">
            <w:r w:rsidR="0032581C" w:rsidRPr="00121B49">
              <w:rPr>
                <w:rStyle w:val="Lienhypertexte"/>
                <w:noProof/>
              </w:rPr>
              <w:t>2.1</w:t>
            </w:r>
            <w:r w:rsidR="0032581C">
              <w:rPr>
                <w:rFonts w:asciiTheme="minorHAnsi" w:eastAsiaTheme="minorEastAsia" w:hAnsiTheme="minorHAnsi" w:cstheme="minorBidi"/>
                <w:noProof/>
                <w:szCs w:val="22"/>
              </w:rPr>
              <w:tab/>
            </w:r>
            <w:r w:rsidR="0032581C" w:rsidRPr="00121B49">
              <w:rPr>
                <w:rStyle w:val="Lienhypertexte"/>
                <w:noProof/>
              </w:rPr>
              <w:t>Introduction</w:t>
            </w:r>
            <w:r w:rsidR="0032581C">
              <w:rPr>
                <w:noProof/>
                <w:webHidden/>
              </w:rPr>
              <w:tab/>
            </w:r>
            <w:r w:rsidR="0032581C">
              <w:rPr>
                <w:noProof/>
                <w:webHidden/>
              </w:rPr>
              <w:fldChar w:fldCharType="begin"/>
            </w:r>
            <w:r w:rsidR="0032581C">
              <w:rPr>
                <w:noProof/>
                <w:webHidden/>
              </w:rPr>
              <w:instrText xml:space="preserve"> PAGEREF _Toc534984817 \h </w:instrText>
            </w:r>
            <w:r w:rsidR="0032581C">
              <w:rPr>
                <w:noProof/>
                <w:webHidden/>
              </w:rPr>
            </w:r>
            <w:r w:rsidR="0032581C">
              <w:rPr>
                <w:noProof/>
                <w:webHidden/>
              </w:rPr>
              <w:fldChar w:fldCharType="separate"/>
            </w:r>
            <w:r w:rsidR="0032581C">
              <w:rPr>
                <w:noProof/>
                <w:webHidden/>
              </w:rPr>
              <w:t>35</w:t>
            </w:r>
            <w:r w:rsidR="0032581C">
              <w:rPr>
                <w:noProof/>
                <w:webHidden/>
              </w:rPr>
              <w:fldChar w:fldCharType="end"/>
            </w:r>
          </w:hyperlink>
        </w:p>
        <w:p w14:paraId="6C470ADD" w14:textId="31A66CE1"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18" w:history="1">
            <w:r w:rsidR="0032581C" w:rsidRPr="00121B49">
              <w:rPr>
                <w:rStyle w:val="Lienhypertexte"/>
                <w:noProof/>
              </w:rPr>
              <w:t>2.2</w:t>
            </w:r>
            <w:r w:rsidR="0032581C">
              <w:rPr>
                <w:rFonts w:asciiTheme="minorHAnsi" w:eastAsiaTheme="minorEastAsia" w:hAnsiTheme="minorHAnsi" w:cstheme="minorBidi"/>
                <w:noProof/>
                <w:szCs w:val="22"/>
              </w:rPr>
              <w:tab/>
            </w:r>
            <w:r w:rsidR="0032581C" w:rsidRPr="00121B49">
              <w:rPr>
                <w:rStyle w:val="Lienhypertexte"/>
                <w:noProof/>
              </w:rPr>
              <w:t>Epaisseur du film mince en présence d’un désalignement</w:t>
            </w:r>
            <w:r w:rsidR="0032581C">
              <w:rPr>
                <w:noProof/>
                <w:webHidden/>
              </w:rPr>
              <w:tab/>
            </w:r>
            <w:r w:rsidR="0032581C">
              <w:rPr>
                <w:noProof/>
                <w:webHidden/>
              </w:rPr>
              <w:fldChar w:fldCharType="begin"/>
            </w:r>
            <w:r w:rsidR="0032581C">
              <w:rPr>
                <w:noProof/>
                <w:webHidden/>
              </w:rPr>
              <w:instrText xml:space="preserve"> PAGEREF _Toc534984818 \h </w:instrText>
            </w:r>
            <w:r w:rsidR="0032581C">
              <w:rPr>
                <w:noProof/>
                <w:webHidden/>
              </w:rPr>
            </w:r>
            <w:r w:rsidR="0032581C">
              <w:rPr>
                <w:noProof/>
                <w:webHidden/>
              </w:rPr>
              <w:fldChar w:fldCharType="separate"/>
            </w:r>
            <w:r w:rsidR="0032581C">
              <w:rPr>
                <w:noProof/>
                <w:webHidden/>
              </w:rPr>
              <w:t>36</w:t>
            </w:r>
            <w:r w:rsidR="0032581C">
              <w:rPr>
                <w:noProof/>
                <w:webHidden/>
              </w:rPr>
              <w:fldChar w:fldCharType="end"/>
            </w:r>
          </w:hyperlink>
        </w:p>
        <w:p w14:paraId="7C78ABF4" w14:textId="61B97FAB"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19" w:history="1">
            <w:r w:rsidR="0032581C" w:rsidRPr="00121B49">
              <w:rPr>
                <w:rStyle w:val="Lienhypertexte"/>
                <w:noProof/>
              </w:rPr>
              <w:t>2.3</w:t>
            </w:r>
            <w:r w:rsidR="0032581C">
              <w:rPr>
                <w:rFonts w:asciiTheme="minorHAnsi" w:eastAsiaTheme="minorEastAsia" w:hAnsiTheme="minorHAnsi" w:cstheme="minorBidi"/>
                <w:noProof/>
                <w:szCs w:val="22"/>
              </w:rPr>
              <w:tab/>
            </w:r>
            <w:r w:rsidR="0032581C" w:rsidRPr="00121B49">
              <w:rPr>
                <w:rStyle w:val="Lienhypertexte"/>
                <w:noProof/>
              </w:rPr>
              <w:t>Equations de la lubrification thermohydrodynamique</w:t>
            </w:r>
            <w:r w:rsidR="0032581C">
              <w:rPr>
                <w:noProof/>
                <w:webHidden/>
              </w:rPr>
              <w:tab/>
            </w:r>
            <w:r w:rsidR="0032581C">
              <w:rPr>
                <w:noProof/>
                <w:webHidden/>
              </w:rPr>
              <w:fldChar w:fldCharType="begin"/>
            </w:r>
            <w:r w:rsidR="0032581C">
              <w:rPr>
                <w:noProof/>
                <w:webHidden/>
              </w:rPr>
              <w:instrText xml:space="preserve"> PAGEREF _Toc534984819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C69B098" w14:textId="17D26A89"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20" w:history="1">
            <w:r w:rsidR="0032581C" w:rsidRPr="00121B49">
              <w:rPr>
                <w:rStyle w:val="Lienhypertexte"/>
                <w:noProof/>
              </w:rPr>
              <w:t>2.3.1</w:t>
            </w:r>
            <w:r w:rsidR="0032581C">
              <w:rPr>
                <w:rFonts w:asciiTheme="minorHAnsi" w:eastAsiaTheme="minorEastAsia" w:hAnsiTheme="minorHAnsi" w:cstheme="minorBidi"/>
                <w:noProof/>
                <w:szCs w:val="22"/>
              </w:rPr>
              <w:tab/>
            </w:r>
            <w:r w:rsidR="0032581C" w:rsidRPr="00121B49">
              <w:rPr>
                <w:rStyle w:val="Lienhypertexte"/>
                <w:noProof/>
              </w:rPr>
              <w:t>Equation de Reynolds généralisée</w:t>
            </w:r>
            <w:r w:rsidR="0032581C">
              <w:rPr>
                <w:noProof/>
                <w:webHidden/>
              </w:rPr>
              <w:tab/>
            </w:r>
            <w:r w:rsidR="0032581C">
              <w:rPr>
                <w:noProof/>
                <w:webHidden/>
              </w:rPr>
              <w:fldChar w:fldCharType="begin"/>
            </w:r>
            <w:r w:rsidR="0032581C">
              <w:rPr>
                <w:noProof/>
                <w:webHidden/>
              </w:rPr>
              <w:instrText xml:space="preserve"> PAGEREF _Toc534984820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DA881EC" w14:textId="4AB37DA1"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21" w:history="1">
            <w:r w:rsidR="0032581C" w:rsidRPr="00121B49">
              <w:rPr>
                <w:rStyle w:val="Lienhypertexte"/>
                <w:noProof/>
              </w:rPr>
              <w:t>2.3.2</w:t>
            </w:r>
            <w:r w:rsidR="0032581C">
              <w:rPr>
                <w:rFonts w:asciiTheme="minorHAnsi" w:eastAsiaTheme="minorEastAsia" w:hAnsiTheme="minorHAnsi" w:cstheme="minorBidi"/>
                <w:noProof/>
                <w:szCs w:val="22"/>
              </w:rPr>
              <w:tab/>
            </w:r>
            <w:r w:rsidR="0032581C" w:rsidRPr="00121B49">
              <w:rPr>
                <w:rStyle w:val="Lienhypertexte"/>
                <w:noProof/>
              </w:rPr>
              <w:t>Modèles de rupture et reformation du film (cavitation)</w:t>
            </w:r>
            <w:r w:rsidR="0032581C">
              <w:rPr>
                <w:noProof/>
                <w:webHidden/>
              </w:rPr>
              <w:tab/>
            </w:r>
            <w:r w:rsidR="0032581C">
              <w:rPr>
                <w:noProof/>
                <w:webHidden/>
              </w:rPr>
              <w:fldChar w:fldCharType="begin"/>
            </w:r>
            <w:r w:rsidR="0032581C">
              <w:rPr>
                <w:noProof/>
                <w:webHidden/>
              </w:rPr>
              <w:instrText xml:space="preserve"> PAGEREF _Toc534984821 \h </w:instrText>
            </w:r>
            <w:r w:rsidR="0032581C">
              <w:rPr>
                <w:noProof/>
                <w:webHidden/>
              </w:rPr>
            </w:r>
            <w:r w:rsidR="0032581C">
              <w:rPr>
                <w:noProof/>
                <w:webHidden/>
              </w:rPr>
              <w:fldChar w:fldCharType="separate"/>
            </w:r>
            <w:r w:rsidR="0032581C">
              <w:rPr>
                <w:noProof/>
                <w:webHidden/>
              </w:rPr>
              <w:t>41</w:t>
            </w:r>
            <w:r w:rsidR="0032581C">
              <w:rPr>
                <w:noProof/>
                <w:webHidden/>
              </w:rPr>
              <w:fldChar w:fldCharType="end"/>
            </w:r>
          </w:hyperlink>
        </w:p>
        <w:p w14:paraId="048D1840" w14:textId="70F9DEA7"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22" w:history="1">
            <w:r w:rsidR="0032581C" w:rsidRPr="00121B49">
              <w:rPr>
                <w:rStyle w:val="Lienhypertexte"/>
                <w:noProof/>
              </w:rPr>
              <w:t>2.3.3</w:t>
            </w:r>
            <w:r w:rsidR="0032581C">
              <w:rPr>
                <w:rFonts w:asciiTheme="minorHAnsi" w:eastAsiaTheme="minorEastAsia" w:hAnsiTheme="minorHAnsi" w:cstheme="minorBidi"/>
                <w:noProof/>
                <w:szCs w:val="22"/>
              </w:rPr>
              <w:tab/>
            </w:r>
            <w:r w:rsidR="0032581C" w:rsidRPr="00121B49">
              <w:rPr>
                <w:rStyle w:val="Lienhypertexte"/>
                <w:noProof/>
              </w:rPr>
              <w:t>Equation de l’énergie</w:t>
            </w:r>
            <w:r w:rsidR="0032581C">
              <w:rPr>
                <w:noProof/>
                <w:webHidden/>
              </w:rPr>
              <w:tab/>
            </w:r>
            <w:r w:rsidR="0032581C">
              <w:rPr>
                <w:noProof/>
                <w:webHidden/>
              </w:rPr>
              <w:fldChar w:fldCharType="begin"/>
            </w:r>
            <w:r w:rsidR="0032581C">
              <w:rPr>
                <w:noProof/>
                <w:webHidden/>
              </w:rPr>
              <w:instrText xml:space="preserve"> PAGEREF _Toc534984822 \h </w:instrText>
            </w:r>
            <w:r w:rsidR="0032581C">
              <w:rPr>
                <w:noProof/>
                <w:webHidden/>
              </w:rPr>
            </w:r>
            <w:r w:rsidR="0032581C">
              <w:rPr>
                <w:noProof/>
                <w:webHidden/>
              </w:rPr>
              <w:fldChar w:fldCharType="separate"/>
            </w:r>
            <w:r w:rsidR="0032581C">
              <w:rPr>
                <w:noProof/>
                <w:webHidden/>
              </w:rPr>
              <w:t>43</w:t>
            </w:r>
            <w:r w:rsidR="0032581C">
              <w:rPr>
                <w:noProof/>
                <w:webHidden/>
              </w:rPr>
              <w:fldChar w:fldCharType="end"/>
            </w:r>
          </w:hyperlink>
        </w:p>
        <w:p w14:paraId="33E7F6BD" w14:textId="4FE3A88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23" w:history="1">
            <w:r w:rsidR="0032581C" w:rsidRPr="00121B49">
              <w:rPr>
                <w:rStyle w:val="Lienhypertexte"/>
                <w:noProof/>
              </w:rPr>
              <w:t>2.3.4</w:t>
            </w:r>
            <w:r w:rsidR="0032581C">
              <w:rPr>
                <w:rFonts w:asciiTheme="minorHAnsi" w:eastAsiaTheme="minorEastAsia" w:hAnsiTheme="minorHAnsi" w:cstheme="minorBidi"/>
                <w:noProof/>
                <w:szCs w:val="22"/>
              </w:rPr>
              <w:tab/>
            </w:r>
            <w:r w:rsidR="0032581C" w:rsidRPr="00121B49">
              <w:rPr>
                <w:rStyle w:val="Lienhypertexte"/>
                <w:noProof/>
              </w:rPr>
              <w:t>approximation de la temperature par des polynomes de legendre</w:t>
            </w:r>
            <w:r w:rsidR="0032581C">
              <w:rPr>
                <w:noProof/>
                <w:webHidden/>
              </w:rPr>
              <w:tab/>
            </w:r>
            <w:r w:rsidR="0032581C">
              <w:rPr>
                <w:noProof/>
                <w:webHidden/>
              </w:rPr>
              <w:fldChar w:fldCharType="begin"/>
            </w:r>
            <w:r w:rsidR="0032581C">
              <w:rPr>
                <w:noProof/>
                <w:webHidden/>
              </w:rPr>
              <w:instrText xml:space="preserve"> PAGEREF _Toc534984823 \h </w:instrText>
            </w:r>
            <w:r w:rsidR="0032581C">
              <w:rPr>
                <w:noProof/>
                <w:webHidden/>
              </w:rPr>
            </w:r>
            <w:r w:rsidR="0032581C">
              <w:rPr>
                <w:noProof/>
                <w:webHidden/>
              </w:rPr>
              <w:fldChar w:fldCharType="separate"/>
            </w:r>
            <w:r w:rsidR="0032581C">
              <w:rPr>
                <w:noProof/>
                <w:webHidden/>
              </w:rPr>
              <w:t>44</w:t>
            </w:r>
            <w:r w:rsidR="0032581C">
              <w:rPr>
                <w:noProof/>
                <w:webHidden/>
              </w:rPr>
              <w:fldChar w:fldCharType="end"/>
            </w:r>
          </w:hyperlink>
        </w:p>
        <w:p w14:paraId="64F17FEF" w14:textId="03F6CF6C"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24" w:history="1">
            <w:r w:rsidR="0032581C" w:rsidRPr="00121B49">
              <w:rPr>
                <w:rStyle w:val="Lienhypertexte"/>
                <w:noProof/>
              </w:rPr>
              <w:t>2.3.5</w:t>
            </w:r>
            <w:r w:rsidR="0032581C">
              <w:rPr>
                <w:rFonts w:asciiTheme="minorHAnsi" w:eastAsiaTheme="minorEastAsia" w:hAnsiTheme="minorHAnsi" w:cstheme="minorBidi"/>
                <w:noProof/>
                <w:szCs w:val="22"/>
              </w:rPr>
              <w:tab/>
            </w:r>
            <w:r w:rsidR="0032581C" w:rsidRPr="00121B49">
              <w:rPr>
                <w:rStyle w:val="Lienhypertexte"/>
                <w:noProof/>
              </w:rPr>
              <w:t>Résolution des équations couplées</w:t>
            </w:r>
            <w:r w:rsidR="0032581C">
              <w:rPr>
                <w:noProof/>
                <w:webHidden/>
              </w:rPr>
              <w:tab/>
            </w:r>
            <w:r w:rsidR="0032581C">
              <w:rPr>
                <w:noProof/>
                <w:webHidden/>
              </w:rPr>
              <w:fldChar w:fldCharType="begin"/>
            </w:r>
            <w:r w:rsidR="0032581C">
              <w:rPr>
                <w:noProof/>
                <w:webHidden/>
              </w:rPr>
              <w:instrText xml:space="preserve"> PAGEREF _Toc534984824 \h </w:instrText>
            </w:r>
            <w:r w:rsidR="0032581C">
              <w:rPr>
                <w:noProof/>
                <w:webHidden/>
              </w:rPr>
            </w:r>
            <w:r w:rsidR="0032581C">
              <w:rPr>
                <w:noProof/>
                <w:webHidden/>
              </w:rPr>
              <w:fldChar w:fldCharType="separate"/>
            </w:r>
            <w:r w:rsidR="0032581C">
              <w:rPr>
                <w:noProof/>
                <w:webHidden/>
              </w:rPr>
              <w:t>48</w:t>
            </w:r>
            <w:r w:rsidR="0032581C">
              <w:rPr>
                <w:noProof/>
                <w:webHidden/>
              </w:rPr>
              <w:fldChar w:fldCharType="end"/>
            </w:r>
          </w:hyperlink>
        </w:p>
        <w:p w14:paraId="1FC5D469" w14:textId="7085D326"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25" w:history="1">
            <w:r w:rsidR="0032581C" w:rsidRPr="00121B49">
              <w:rPr>
                <w:rStyle w:val="Lienhypertexte"/>
                <w:noProof/>
              </w:rPr>
              <w:t>2.4</w:t>
            </w:r>
            <w:r w:rsidR="0032581C">
              <w:rPr>
                <w:rFonts w:asciiTheme="minorHAnsi" w:eastAsiaTheme="minorEastAsia" w:hAnsiTheme="minorHAnsi" w:cstheme="minorBidi"/>
                <w:noProof/>
                <w:szCs w:val="22"/>
              </w:rPr>
              <w:tab/>
            </w:r>
            <w:r w:rsidR="0032581C" w:rsidRPr="00121B49">
              <w:rPr>
                <w:rStyle w:val="Lienhypertexte"/>
                <w:noProof/>
              </w:rPr>
              <w:t>Efforts générés dans paliers hydrodynamiques</w:t>
            </w:r>
            <w:r w:rsidR="0032581C">
              <w:rPr>
                <w:noProof/>
                <w:webHidden/>
              </w:rPr>
              <w:tab/>
            </w:r>
            <w:r w:rsidR="0032581C">
              <w:rPr>
                <w:noProof/>
                <w:webHidden/>
              </w:rPr>
              <w:fldChar w:fldCharType="begin"/>
            </w:r>
            <w:r w:rsidR="0032581C">
              <w:rPr>
                <w:noProof/>
                <w:webHidden/>
              </w:rPr>
              <w:instrText xml:space="preserve"> PAGEREF _Toc534984825 \h </w:instrText>
            </w:r>
            <w:r w:rsidR="0032581C">
              <w:rPr>
                <w:noProof/>
                <w:webHidden/>
              </w:rPr>
            </w:r>
            <w:r w:rsidR="0032581C">
              <w:rPr>
                <w:noProof/>
                <w:webHidden/>
              </w:rPr>
              <w:fldChar w:fldCharType="separate"/>
            </w:r>
            <w:r w:rsidR="0032581C">
              <w:rPr>
                <w:noProof/>
                <w:webHidden/>
              </w:rPr>
              <w:t>54</w:t>
            </w:r>
            <w:r w:rsidR="0032581C">
              <w:rPr>
                <w:noProof/>
                <w:webHidden/>
              </w:rPr>
              <w:fldChar w:fldCharType="end"/>
            </w:r>
          </w:hyperlink>
        </w:p>
        <w:p w14:paraId="037278CB" w14:textId="0BCDF7F1"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26" w:history="1">
            <w:r w:rsidR="0032581C" w:rsidRPr="00121B49">
              <w:rPr>
                <w:rStyle w:val="Lienhypertexte"/>
                <w:noProof/>
              </w:rPr>
              <w:t>2.5</w:t>
            </w:r>
            <w:r w:rsidR="0032581C">
              <w:rPr>
                <w:rFonts w:asciiTheme="minorHAnsi" w:eastAsiaTheme="minorEastAsia" w:hAnsiTheme="minorHAnsi" w:cstheme="minorBidi"/>
                <w:noProof/>
                <w:szCs w:val="22"/>
              </w:rPr>
              <w:tab/>
            </w:r>
            <w:r w:rsidR="0032581C" w:rsidRPr="00121B49">
              <w:rPr>
                <w:rStyle w:val="Lienhypertexte"/>
                <w:noProof/>
              </w:rPr>
              <w:t>Études de cas d’un palier avec deux lobes</w:t>
            </w:r>
            <w:r w:rsidR="0032581C">
              <w:rPr>
                <w:noProof/>
                <w:webHidden/>
              </w:rPr>
              <w:tab/>
            </w:r>
            <w:r w:rsidR="0032581C">
              <w:rPr>
                <w:noProof/>
                <w:webHidden/>
              </w:rPr>
              <w:fldChar w:fldCharType="begin"/>
            </w:r>
            <w:r w:rsidR="0032581C">
              <w:rPr>
                <w:noProof/>
                <w:webHidden/>
              </w:rPr>
              <w:instrText xml:space="preserve"> PAGEREF _Toc534984826 \h </w:instrText>
            </w:r>
            <w:r w:rsidR="0032581C">
              <w:rPr>
                <w:noProof/>
                <w:webHidden/>
              </w:rPr>
            </w:r>
            <w:r w:rsidR="0032581C">
              <w:rPr>
                <w:noProof/>
                <w:webHidden/>
              </w:rPr>
              <w:fldChar w:fldCharType="separate"/>
            </w:r>
            <w:r w:rsidR="0032581C">
              <w:rPr>
                <w:noProof/>
                <w:webHidden/>
              </w:rPr>
              <w:t>55</w:t>
            </w:r>
            <w:r w:rsidR="0032581C">
              <w:rPr>
                <w:noProof/>
                <w:webHidden/>
              </w:rPr>
              <w:fldChar w:fldCharType="end"/>
            </w:r>
          </w:hyperlink>
        </w:p>
        <w:p w14:paraId="5990C382" w14:textId="75C3A7E4"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27" w:history="1">
            <w:r w:rsidR="0032581C" w:rsidRPr="00121B49">
              <w:rPr>
                <w:rStyle w:val="Lienhypertexte"/>
                <w:noProof/>
              </w:rPr>
              <w:t>2.6</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_Toc534984827 \h </w:instrText>
            </w:r>
            <w:r w:rsidR="0032581C">
              <w:rPr>
                <w:noProof/>
                <w:webHidden/>
              </w:rPr>
            </w:r>
            <w:r w:rsidR="0032581C">
              <w:rPr>
                <w:noProof/>
                <w:webHidden/>
              </w:rPr>
              <w:fldChar w:fldCharType="separate"/>
            </w:r>
            <w:r w:rsidR="0032581C">
              <w:rPr>
                <w:noProof/>
                <w:webHidden/>
              </w:rPr>
              <w:t>59</w:t>
            </w:r>
            <w:r w:rsidR="0032581C">
              <w:rPr>
                <w:noProof/>
                <w:webHidden/>
              </w:rPr>
              <w:fldChar w:fldCharType="end"/>
            </w:r>
          </w:hyperlink>
        </w:p>
        <w:p w14:paraId="21A9422C" w14:textId="4B891E53" w:rsidR="0032581C" w:rsidRDefault="00B242BC">
          <w:pPr>
            <w:pStyle w:val="TM1"/>
            <w:rPr>
              <w:rFonts w:asciiTheme="minorHAnsi" w:eastAsiaTheme="minorEastAsia" w:hAnsiTheme="minorHAnsi" w:cstheme="minorBidi"/>
              <w:sz w:val="22"/>
              <w:szCs w:val="22"/>
            </w:rPr>
          </w:pPr>
          <w:hyperlink w:anchor="_Toc534984828" w:history="1">
            <w:r w:rsidR="0032581C" w:rsidRPr="00121B49">
              <w:rPr>
                <w:rStyle w:val="Lienhypertexte"/>
              </w:rPr>
              <w:t>Chapitre 3 :  Modélisation des rotors</w:t>
            </w:r>
            <w:r w:rsidR="0032581C">
              <w:rPr>
                <w:webHidden/>
              </w:rPr>
              <w:tab/>
            </w:r>
            <w:r w:rsidR="0032581C">
              <w:rPr>
                <w:webHidden/>
              </w:rPr>
              <w:fldChar w:fldCharType="begin"/>
            </w:r>
            <w:r w:rsidR="0032581C">
              <w:rPr>
                <w:webHidden/>
              </w:rPr>
              <w:instrText xml:space="preserve"> PAGEREF _Toc534984828 \h </w:instrText>
            </w:r>
            <w:r w:rsidR="0032581C">
              <w:rPr>
                <w:webHidden/>
              </w:rPr>
            </w:r>
            <w:r w:rsidR="0032581C">
              <w:rPr>
                <w:webHidden/>
              </w:rPr>
              <w:fldChar w:fldCharType="separate"/>
            </w:r>
            <w:r w:rsidR="0032581C">
              <w:rPr>
                <w:webHidden/>
              </w:rPr>
              <w:t>61</w:t>
            </w:r>
            <w:r w:rsidR="0032581C">
              <w:rPr>
                <w:webHidden/>
              </w:rPr>
              <w:fldChar w:fldCharType="end"/>
            </w:r>
          </w:hyperlink>
        </w:p>
        <w:p w14:paraId="755C53B2" w14:textId="4650EC23"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34" w:history="1">
            <w:r w:rsidR="0032581C" w:rsidRPr="00121B49">
              <w:rPr>
                <w:rStyle w:val="Lienhypertexte"/>
                <w:noProof/>
              </w:rPr>
              <w:t>3.1</w:t>
            </w:r>
            <w:r w:rsidR="0032581C">
              <w:rPr>
                <w:rFonts w:asciiTheme="minorHAnsi" w:eastAsiaTheme="minorEastAsia" w:hAnsiTheme="minorHAnsi" w:cstheme="minorBidi"/>
                <w:noProof/>
                <w:szCs w:val="22"/>
              </w:rPr>
              <w:tab/>
            </w:r>
            <w:r w:rsidR="0032581C" w:rsidRPr="00121B49">
              <w:rPr>
                <w:rStyle w:val="Lienhypertexte"/>
                <w:noProof/>
              </w:rPr>
              <w:t>Modèle thermomécanique des rotors</w:t>
            </w:r>
            <w:r w:rsidR="0032581C">
              <w:rPr>
                <w:noProof/>
                <w:webHidden/>
              </w:rPr>
              <w:tab/>
            </w:r>
            <w:r w:rsidR="0032581C">
              <w:rPr>
                <w:noProof/>
                <w:webHidden/>
              </w:rPr>
              <w:fldChar w:fldCharType="begin"/>
            </w:r>
            <w:r w:rsidR="0032581C">
              <w:rPr>
                <w:noProof/>
                <w:webHidden/>
              </w:rPr>
              <w:instrText xml:space="preserve"> PAGEREF _Toc534984834 \h </w:instrText>
            </w:r>
            <w:r w:rsidR="0032581C">
              <w:rPr>
                <w:noProof/>
                <w:webHidden/>
              </w:rPr>
            </w:r>
            <w:r w:rsidR="0032581C">
              <w:rPr>
                <w:noProof/>
                <w:webHidden/>
              </w:rPr>
              <w:fldChar w:fldCharType="separate"/>
            </w:r>
            <w:r w:rsidR="0032581C">
              <w:rPr>
                <w:noProof/>
                <w:webHidden/>
              </w:rPr>
              <w:t>61</w:t>
            </w:r>
            <w:r w:rsidR="0032581C">
              <w:rPr>
                <w:noProof/>
                <w:webHidden/>
              </w:rPr>
              <w:fldChar w:fldCharType="end"/>
            </w:r>
          </w:hyperlink>
        </w:p>
        <w:p w14:paraId="7203B8F7" w14:textId="54EA6154"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35" w:history="1">
            <w:r w:rsidR="0032581C" w:rsidRPr="00121B49">
              <w:rPr>
                <w:rStyle w:val="Lienhypertexte"/>
                <w:noProof/>
              </w:rPr>
              <w:t>3.1.1</w:t>
            </w:r>
            <w:r w:rsidR="0032581C">
              <w:rPr>
                <w:rFonts w:asciiTheme="minorHAnsi" w:eastAsiaTheme="minorEastAsia" w:hAnsiTheme="minorHAnsi" w:cstheme="minorBidi"/>
                <w:noProof/>
                <w:szCs w:val="22"/>
              </w:rPr>
              <w:tab/>
            </w:r>
            <w:r w:rsidR="0032581C" w:rsidRPr="00121B49">
              <w:rPr>
                <w:rStyle w:val="Lienhypertexte"/>
                <w:noProof/>
              </w:rPr>
              <w:t>Modèle thermique linéaire</w:t>
            </w:r>
            <w:r w:rsidR="0032581C">
              <w:rPr>
                <w:noProof/>
                <w:webHidden/>
              </w:rPr>
              <w:tab/>
            </w:r>
            <w:r w:rsidR="0032581C">
              <w:rPr>
                <w:noProof/>
                <w:webHidden/>
              </w:rPr>
              <w:fldChar w:fldCharType="begin"/>
            </w:r>
            <w:r w:rsidR="0032581C">
              <w:rPr>
                <w:noProof/>
                <w:webHidden/>
              </w:rPr>
              <w:instrText xml:space="preserve"> PAGEREF _Toc534984835 \h </w:instrText>
            </w:r>
            <w:r w:rsidR="0032581C">
              <w:rPr>
                <w:noProof/>
                <w:webHidden/>
              </w:rPr>
            </w:r>
            <w:r w:rsidR="0032581C">
              <w:rPr>
                <w:noProof/>
                <w:webHidden/>
              </w:rPr>
              <w:fldChar w:fldCharType="separate"/>
            </w:r>
            <w:r w:rsidR="0032581C">
              <w:rPr>
                <w:noProof/>
                <w:webHidden/>
              </w:rPr>
              <w:t>62</w:t>
            </w:r>
            <w:r w:rsidR="0032581C">
              <w:rPr>
                <w:noProof/>
                <w:webHidden/>
              </w:rPr>
              <w:fldChar w:fldCharType="end"/>
            </w:r>
          </w:hyperlink>
        </w:p>
        <w:p w14:paraId="13DBCBC0" w14:textId="1C9022F7"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36" w:history="1">
            <w:r w:rsidR="0032581C" w:rsidRPr="00121B49">
              <w:rPr>
                <w:rStyle w:val="Lienhypertexte"/>
                <w:noProof/>
              </w:rPr>
              <w:t>3.1.2</w:t>
            </w:r>
            <w:r w:rsidR="0032581C">
              <w:rPr>
                <w:rFonts w:asciiTheme="minorHAnsi" w:eastAsiaTheme="minorEastAsia" w:hAnsiTheme="minorHAnsi" w:cstheme="minorBidi"/>
                <w:noProof/>
                <w:szCs w:val="22"/>
              </w:rPr>
              <w:tab/>
            </w:r>
            <w:r w:rsidR="0032581C" w:rsidRPr="00121B49">
              <w:rPr>
                <w:rStyle w:val="Lienhypertexte"/>
                <w:noProof/>
              </w:rPr>
              <w:t>Modèle de déformation thermique</w:t>
            </w:r>
            <w:r w:rsidR="0032581C">
              <w:rPr>
                <w:noProof/>
                <w:webHidden/>
              </w:rPr>
              <w:tab/>
            </w:r>
            <w:r w:rsidR="0032581C">
              <w:rPr>
                <w:noProof/>
                <w:webHidden/>
              </w:rPr>
              <w:fldChar w:fldCharType="begin"/>
            </w:r>
            <w:r w:rsidR="0032581C">
              <w:rPr>
                <w:noProof/>
                <w:webHidden/>
              </w:rPr>
              <w:instrText xml:space="preserve"> PAGEREF _Toc534984836 \h </w:instrText>
            </w:r>
            <w:r w:rsidR="0032581C">
              <w:rPr>
                <w:noProof/>
                <w:webHidden/>
              </w:rPr>
            </w:r>
            <w:r w:rsidR="0032581C">
              <w:rPr>
                <w:noProof/>
                <w:webHidden/>
              </w:rPr>
              <w:fldChar w:fldCharType="separate"/>
            </w:r>
            <w:r w:rsidR="0032581C">
              <w:rPr>
                <w:noProof/>
                <w:webHidden/>
              </w:rPr>
              <w:t>64</w:t>
            </w:r>
            <w:r w:rsidR="0032581C">
              <w:rPr>
                <w:noProof/>
                <w:webHidden/>
              </w:rPr>
              <w:fldChar w:fldCharType="end"/>
            </w:r>
          </w:hyperlink>
        </w:p>
        <w:p w14:paraId="72244D81" w14:textId="2CCA34D1"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37" w:history="1">
            <w:r w:rsidR="0032581C" w:rsidRPr="00121B49">
              <w:rPr>
                <w:rStyle w:val="Lienhypertexte"/>
                <w:noProof/>
              </w:rPr>
              <w:t>3.2</w:t>
            </w:r>
            <w:r w:rsidR="0032581C">
              <w:rPr>
                <w:rFonts w:asciiTheme="minorHAnsi" w:eastAsiaTheme="minorEastAsia" w:hAnsiTheme="minorHAnsi" w:cstheme="minorBidi"/>
                <w:noProof/>
                <w:szCs w:val="22"/>
              </w:rPr>
              <w:tab/>
            </w:r>
            <w:r w:rsidR="0032581C" w:rsidRPr="00121B49">
              <w:rPr>
                <w:rStyle w:val="Lienhypertexte"/>
                <w:noProof/>
              </w:rPr>
              <w:t>Modèles dynamiques des rotors</w:t>
            </w:r>
            <w:r w:rsidR="0032581C">
              <w:rPr>
                <w:noProof/>
                <w:webHidden/>
              </w:rPr>
              <w:tab/>
            </w:r>
            <w:r w:rsidR="0032581C">
              <w:rPr>
                <w:noProof/>
                <w:webHidden/>
              </w:rPr>
              <w:fldChar w:fldCharType="begin"/>
            </w:r>
            <w:r w:rsidR="0032581C">
              <w:rPr>
                <w:noProof/>
                <w:webHidden/>
              </w:rPr>
              <w:instrText xml:space="preserve"> PAGEREF _Toc534984837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75BE3603" w14:textId="1D52D544"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38" w:history="1">
            <w:r w:rsidR="0032581C" w:rsidRPr="00121B49">
              <w:rPr>
                <w:rStyle w:val="Lienhypertexte"/>
                <w:noProof/>
              </w:rPr>
              <w:t>3.2.1</w:t>
            </w:r>
            <w:r w:rsidR="0032581C">
              <w:rPr>
                <w:rFonts w:asciiTheme="minorHAnsi" w:eastAsiaTheme="minorEastAsia" w:hAnsiTheme="minorHAnsi" w:cstheme="minorBidi"/>
                <w:noProof/>
                <w:szCs w:val="22"/>
              </w:rPr>
              <w:tab/>
            </w:r>
            <w:r w:rsidR="0032581C" w:rsidRPr="00121B49">
              <w:rPr>
                <w:rStyle w:val="Lienhypertexte"/>
                <w:noProof/>
              </w:rPr>
              <w:t>Rotor rigide à quatres degrés deliberté</w:t>
            </w:r>
            <w:r w:rsidR="0032581C">
              <w:rPr>
                <w:noProof/>
                <w:webHidden/>
              </w:rPr>
              <w:tab/>
            </w:r>
            <w:r w:rsidR="0032581C">
              <w:rPr>
                <w:noProof/>
                <w:webHidden/>
              </w:rPr>
              <w:fldChar w:fldCharType="begin"/>
            </w:r>
            <w:r w:rsidR="0032581C">
              <w:rPr>
                <w:noProof/>
                <w:webHidden/>
              </w:rPr>
              <w:instrText xml:space="preserve"> PAGEREF _Toc534984838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1D2AFD83" w14:textId="63FC40C4"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39" w:history="1">
            <w:r w:rsidR="0032581C" w:rsidRPr="00121B49">
              <w:rPr>
                <w:rStyle w:val="Lienhypertexte"/>
                <w:noProof/>
              </w:rPr>
              <w:t>3.2.2</w:t>
            </w:r>
            <w:r w:rsidR="0032581C">
              <w:rPr>
                <w:rFonts w:asciiTheme="minorHAnsi" w:eastAsiaTheme="minorEastAsia" w:hAnsiTheme="minorHAnsi" w:cstheme="minorBidi"/>
                <w:noProof/>
                <w:szCs w:val="22"/>
              </w:rPr>
              <w:tab/>
            </w:r>
            <w:r w:rsidR="0032581C" w:rsidRPr="00121B49">
              <w:rPr>
                <w:rStyle w:val="Lienhypertexte"/>
                <w:noProof/>
              </w:rPr>
              <w:t xml:space="preserve">Rotor flexible à </w:t>
            </w:r>
            <m:oMath>
              <m:r>
                <m:rPr>
                  <m:sty m:val="bi"/>
                </m:rPr>
                <w:rPr>
                  <w:rStyle w:val="Lienhypertexte"/>
                  <w:rFonts w:ascii="Cambria Math" w:hAnsi="Cambria Math"/>
                  <w:noProof/>
                </w:rPr>
                <m:t>n</m:t>
              </m:r>
            </m:oMath>
            <w:r w:rsidR="0032581C" w:rsidRPr="00121B49">
              <w:rPr>
                <w:rStyle w:val="Lienhypertexte"/>
                <w:noProof/>
              </w:rPr>
              <w:t xml:space="preserve"> degrés de liberté</w:t>
            </w:r>
            <w:r w:rsidR="0032581C">
              <w:rPr>
                <w:noProof/>
                <w:webHidden/>
              </w:rPr>
              <w:tab/>
            </w:r>
            <w:r w:rsidR="0032581C">
              <w:rPr>
                <w:noProof/>
                <w:webHidden/>
              </w:rPr>
              <w:fldChar w:fldCharType="begin"/>
            </w:r>
            <w:r w:rsidR="0032581C">
              <w:rPr>
                <w:noProof/>
                <w:webHidden/>
              </w:rPr>
              <w:instrText xml:space="preserve"> PAGEREF _Toc534984839 \h </w:instrText>
            </w:r>
            <w:r w:rsidR="0032581C">
              <w:rPr>
                <w:noProof/>
                <w:webHidden/>
              </w:rPr>
            </w:r>
            <w:r w:rsidR="0032581C">
              <w:rPr>
                <w:noProof/>
                <w:webHidden/>
              </w:rPr>
              <w:fldChar w:fldCharType="separate"/>
            </w:r>
            <w:r w:rsidR="0032581C">
              <w:rPr>
                <w:noProof/>
                <w:webHidden/>
              </w:rPr>
              <w:t>69</w:t>
            </w:r>
            <w:r w:rsidR="0032581C">
              <w:rPr>
                <w:noProof/>
                <w:webHidden/>
              </w:rPr>
              <w:fldChar w:fldCharType="end"/>
            </w:r>
          </w:hyperlink>
        </w:p>
        <w:p w14:paraId="154C5E23" w14:textId="49278DAE"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40" w:history="1">
            <w:r w:rsidR="0032581C" w:rsidRPr="00121B49">
              <w:rPr>
                <w:rStyle w:val="Lienhypertexte"/>
                <w:noProof/>
              </w:rPr>
              <w:t>3.2.3</w:t>
            </w:r>
            <w:r w:rsidR="0032581C">
              <w:rPr>
                <w:rFonts w:asciiTheme="minorHAnsi" w:eastAsiaTheme="minorEastAsia" w:hAnsiTheme="minorHAnsi" w:cstheme="minorBidi"/>
                <w:noProof/>
                <w:szCs w:val="22"/>
              </w:rPr>
              <w:tab/>
            </w:r>
            <w:r w:rsidR="0032581C" w:rsidRPr="00121B49">
              <w:rPr>
                <w:rStyle w:val="Lienhypertexte"/>
                <w:noProof/>
              </w:rPr>
              <w:t>Méthode numérique d’intégration temporelles</w:t>
            </w:r>
            <w:r w:rsidR="0032581C">
              <w:rPr>
                <w:noProof/>
                <w:webHidden/>
              </w:rPr>
              <w:tab/>
            </w:r>
            <w:r w:rsidR="0032581C">
              <w:rPr>
                <w:noProof/>
                <w:webHidden/>
              </w:rPr>
              <w:fldChar w:fldCharType="begin"/>
            </w:r>
            <w:r w:rsidR="0032581C">
              <w:rPr>
                <w:noProof/>
                <w:webHidden/>
              </w:rPr>
              <w:instrText xml:space="preserve"> PAGEREF _Toc534984840 \h </w:instrText>
            </w:r>
            <w:r w:rsidR="0032581C">
              <w:rPr>
                <w:noProof/>
                <w:webHidden/>
              </w:rPr>
            </w:r>
            <w:r w:rsidR="0032581C">
              <w:rPr>
                <w:noProof/>
                <w:webHidden/>
              </w:rPr>
              <w:fldChar w:fldCharType="separate"/>
            </w:r>
            <w:r w:rsidR="0032581C">
              <w:rPr>
                <w:noProof/>
                <w:webHidden/>
              </w:rPr>
              <w:t>70</w:t>
            </w:r>
            <w:r w:rsidR="0032581C">
              <w:rPr>
                <w:noProof/>
                <w:webHidden/>
              </w:rPr>
              <w:fldChar w:fldCharType="end"/>
            </w:r>
          </w:hyperlink>
        </w:p>
        <w:p w14:paraId="2DC42C7F" w14:textId="1E25E613"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41" w:history="1">
            <w:r w:rsidR="0032581C" w:rsidRPr="00121B49">
              <w:rPr>
                <w:rStyle w:val="Lienhypertexte"/>
                <w:noProof/>
              </w:rPr>
              <w:t>3.2.4</w:t>
            </w:r>
            <w:r w:rsidR="0032581C">
              <w:rPr>
                <w:rFonts w:asciiTheme="minorHAnsi" w:eastAsiaTheme="minorEastAsia" w:hAnsiTheme="minorHAnsi" w:cstheme="minorBidi"/>
                <w:noProof/>
                <w:szCs w:val="22"/>
              </w:rPr>
              <w:tab/>
            </w:r>
            <w:r w:rsidR="0032581C" w:rsidRPr="00121B49">
              <w:rPr>
                <w:rStyle w:val="Lienhypertexte"/>
                <w:noProof/>
              </w:rPr>
              <w:t>Vibration synchrone et sa solution périodique</w:t>
            </w:r>
            <w:r w:rsidR="0032581C">
              <w:rPr>
                <w:noProof/>
                <w:webHidden/>
              </w:rPr>
              <w:tab/>
            </w:r>
            <w:r w:rsidR="0032581C">
              <w:rPr>
                <w:noProof/>
                <w:webHidden/>
              </w:rPr>
              <w:fldChar w:fldCharType="begin"/>
            </w:r>
            <w:r w:rsidR="0032581C">
              <w:rPr>
                <w:noProof/>
                <w:webHidden/>
              </w:rPr>
              <w:instrText xml:space="preserve"> PAGEREF _Toc534984841 \h </w:instrText>
            </w:r>
            <w:r w:rsidR="0032581C">
              <w:rPr>
                <w:noProof/>
                <w:webHidden/>
              </w:rPr>
            </w:r>
            <w:r w:rsidR="0032581C">
              <w:rPr>
                <w:noProof/>
                <w:webHidden/>
              </w:rPr>
              <w:fldChar w:fldCharType="separate"/>
            </w:r>
            <w:r w:rsidR="0032581C">
              <w:rPr>
                <w:noProof/>
                <w:webHidden/>
              </w:rPr>
              <w:t>73</w:t>
            </w:r>
            <w:r w:rsidR="0032581C">
              <w:rPr>
                <w:noProof/>
                <w:webHidden/>
              </w:rPr>
              <w:fldChar w:fldCharType="end"/>
            </w:r>
          </w:hyperlink>
        </w:p>
        <w:p w14:paraId="59EBDE6D" w14:textId="54ED3424"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42" w:history="1">
            <w:r w:rsidR="0032581C" w:rsidRPr="00121B49">
              <w:rPr>
                <w:rStyle w:val="Lienhypertexte"/>
                <w:noProof/>
              </w:rPr>
              <w:t>3.3</w:t>
            </w:r>
            <w:r w:rsidR="0032581C">
              <w:rPr>
                <w:rFonts w:asciiTheme="minorHAnsi" w:eastAsiaTheme="minorEastAsia" w:hAnsiTheme="minorHAnsi" w:cstheme="minorBidi"/>
                <w:noProof/>
                <w:szCs w:val="22"/>
              </w:rPr>
              <w:tab/>
            </w:r>
            <w:r w:rsidR="0032581C" w:rsidRPr="00121B49">
              <w:rPr>
                <w:rStyle w:val="Lienhypertexte"/>
                <w:noProof/>
              </w:rPr>
              <w:t>Modélisation du balourd thermique</w:t>
            </w:r>
            <w:r w:rsidR="0032581C">
              <w:rPr>
                <w:noProof/>
                <w:webHidden/>
              </w:rPr>
              <w:tab/>
            </w:r>
            <w:r w:rsidR="0032581C">
              <w:rPr>
                <w:noProof/>
                <w:webHidden/>
              </w:rPr>
              <w:fldChar w:fldCharType="begin"/>
            </w:r>
            <w:r w:rsidR="0032581C">
              <w:rPr>
                <w:noProof/>
                <w:webHidden/>
              </w:rPr>
              <w:instrText xml:space="preserve"> PAGEREF _Toc534984842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48C0D0B7" w14:textId="7FD0080D"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43" w:history="1">
            <w:r w:rsidR="0032581C" w:rsidRPr="00121B49">
              <w:rPr>
                <w:rStyle w:val="Lienhypertexte"/>
                <w:noProof/>
              </w:rPr>
              <w:t>3.3.1</w:t>
            </w:r>
            <w:r w:rsidR="0032581C">
              <w:rPr>
                <w:rFonts w:asciiTheme="minorHAnsi" w:eastAsiaTheme="minorEastAsia" w:hAnsiTheme="minorHAnsi" w:cstheme="minorBidi"/>
                <w:noProof/>
                <w:szCs w:val="22"/>
              </w:rPr>
              <w:tab/>
            </w:r>
            <w:r w:rsidR="0032581C" w:rsidRPr="00121B49">
              <w:rPr>
                <w:rStyle w:val="Lienhypertexte"/>
                <w:noProof/>
              </w:rPr>
              <w:t>Approche des masses conconcentrées</w:t>
            </w:r>
            <w:r w:rsidR="0032581C">
              <w:rPr>
                <w:noProof/>
                <w:webHidden/>
              </w:rPr>
              <w:tab/>
            </w:r>
            <w:r w:rsidR="0032581C">
              <w:rPr>
                <w:noProof/>
                <w:webHidden/>
              </w:rPr>
              <w:fldChar w:fldCharType="begin"/>
            </w:r>
            <w:r w:rsidR="0032581C">
              <w:rPr>
                <w:noProof/>
                <w:webHidden/>
              </w:rPr>
              <w:instrText xml:space="preserve"> PAGEREF _Toc534984843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2813E382" w14:textId="5C98C758"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44" w:history="1">
            <w:r w:rsidR="0032581C" w:rsidRPr="00121B49">
              <w:rPr>
                <w:rStyle w:val="Lienhypertexte"/>
                <w:noProof/>
              </w:rPr>
              <w:t>3.3.2</w:t>
            </w:r>
            <w:r w:rsidR="0032581C">
              <w:rPr>
                <w:rFonts w:asciiTheme="minorHAnsi" w:eastAsiaTheme="minorEastAsia" w:hAnsiTheme="minorHAnsi" w:cstheme="minorBidi"/>
                <w:noProof/>
                <w:szCs w:val="22"/>
              </w:rPr>
              <w:tab/>
            </w:r>
            <w:r w:rsidR="0032581C" w:rsidRPr="00121B49">
              <w:rPr>
                <w:rStyle w:val="Lienhypertexte"/>
                <w:noProof/>
              </w:rPr>
              <w:t>Approche de défauts de la fibre neutre</w:t>
            </w:r>
            <w:r w:rsidR="0032581C">
              <w:rPr>
                <w:noProof/>
                <w:webHidden/>
              </w:rPr>
              <w:tab/>
            </w:r>
            <w:r w:rsidR="0032581C">
              <w:rPr>
                <w:noProof/>
                <w:webHidden/>
              </w:rPr>
              <w:fldChar w:fldCharType="begin"/>
            </w:r>
            <w:r w:rsidR="0032581C">
              <w:rPr>
                <w:noProof/>
                <w:webHidden/>
              </w:rPr>
              <w:instrText xml:space="preserve"> PAGEREF _Toc534984844 \h </w:instrText>
            </w:r>
            <w:r w:rsidR="0032581C">
              <w:rPr>
                <w:noProof/>
                <w:webHidden/>
              </w:rPr>
            </w:r>
            <w:r w:rsidR="0032581C">
              <w:rPr>
                <w:noProof/>
                <w:webHidden/>
              </w:rPr>
              <w:fldChar w:fldCharType="separate"/>
            </w:r>
            <w:r w:rsidR="0032581C">
              <w:rPr>
                <w:noProof/>
                <w:webHidden/>
              </w:rPr>
              <w:t>78</w:t>
            </w:r>
            <w:r w:rsidR="0032581C">
              <w:rPr>
                <w:noProof/>
                <w:webHidden/>
              </w:rPr>
              <w:fldChar w:fldCharType="end"/>
            </w:r>
          </w:hyperlink>
        </w:p>
        <w:p w14:paraId="1E0BC2B4" w14:textId="2E8FB53B"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45" w:history="1">
            <w:r w:rsidR="0032581C" w:rsidRPr="00121B49">
              <w:rPr>
                <w:rStyle w:val="Lienhypertexte"/>
                <w:noProof/>
              </w:rPr>
              <w:t>3.4</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_Toc534984845 \h </w:instrText>
            </w:r>
            <w:r w:rsidR="0032581C">
              <w:rPr>
                <w:noProof/>
                <w:webHidden/>
              </w:rPr>
            </w:r>
            <w:r w:rsidR="0032581C">
              <w:rPr>
                <w:noProof/>
                <w:webHidden/>
              </w:rPr>
              <w:fldChar w:fldCharType="separate"/>
            </w:r>
            <w:r w:rsidR="0032581C">
              <w:rPr>
                <w:noProof/>
                <w:webHidden/>
              </w:rPr>
              <w:t>79</w:t>
            </w:r>
            <w:r w:rsidR="0032581C">
              <w:rPr>
                <w:noProof/>
                <w:webHidden/>
              </w:rPr>
              <w:fldChar w:fldCharType="end"/>
            </w:r>
          </w:hyperlink>
        </w:p>
        <w:p w14:paraId="44392A03" w14:textId="676E1021" w:rsidR="0032581C" w:rsidRDefault="00B242BC">
          <w:pPr>
            <w:pStyle w:val="TM1"/>
            <w:rPr>
              <w:rFonts w:asciiTheme="minorHAnsi" w:eastAsiaTheme="minorEastAsia" w:hAnsiTheme="minorHAnsi" w:cstheme="minorBidi"/>
              <w:sz w:val="22"/>
              <w:szCs w:val="22"/>
            </w:rPr>
          </w:pPr>
          <w:hyperlink w:anchor="_Toc534984846" w:history="1">
            <w:r w:rsidR="0032581C" w:rsidRPr="00121B49">
              <w:rPr>
                <w:rStyle w:val="Lienhypertexte"/>
              </w:rPr>
              <w:t>Chapitre 4 :  Simulations numériques</w:t>
            </w:r>
            <w:r w:rsidR="0032581C">
              <w:rPr>
                <w:webHidden/>
              </w:rPr>
              <w:tab/>
            </w:r>
            <w:r w:rsidR="0032581C">
              <w:rPr>
                <w:webHidden/>
              </w:rPr>
              <w:fldChar w:fldCharType="begin"/>
            </w:r>
            <w:r w:rsidR="0032581C">
              <w:rPr>
                <w:webHidden/>
              </w:rPr>
              <w:instrText xml:space="preserve"> PAGEREF _Toc534984846 \h </w:instrText>
            </w:r>
            <w:r w:rsidR="0032581C">
              <w:rPr>
                <w:webHidden/>
              </w:rPr>
            </w:r>
            <w:r w:rsidR="0032581C">
              <w:rPr>
                <w:webHidden/>
              </w:rPr>
              <w:fldChar w:fldCharType="separate"/>
            </w:r>
            <w:r w:rsidR="0032581C">
              <w:rPr>
                <w:webHidden/>
              </w:rPr>
              <w:t>80</w:t>
            </w:r>
            <w:r w:rsidR="0032581C">
              <w:rPr>
                <w:webHidden/>
              </w:rPr>
              <w:fldChar w:fldCharType="end"/>
            </w:r>
          </w:hyperlink>
        </w:p>
        <w:p w14:paraId="600D9EE3" w14:textId="007508A4"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49" w:history="1">
            <w:r w:rsidR="0032581C" w:rsidRPr="00121B49">
              <w:rPr>
                <w:rStyle w:val="Lienhypertexte"/>
                <w:noProof/>
              </w:rPr>
              <w:t>4.1</w:t>
            </w:r>
            <w:r w:rsidR="0032581C">
              <w:rPr>
                <w:rFonts w:asciiTheme="minorHAnsi" w:eastAsiaTheme="minorEastAsia" w:hAnsiTheme="minorHAnsi" w:cstheme="minorBidi"/>
                <w:noProof/>
                <w:szCs w:val="22"/>
              </w:rPr>
              <w:tab/>
            </w:r>
            <w:r w:rsidR="0032581C" w:rsidRPr="00121B49">
              <w:rPr>
                <w:rStyle w:val="Lienhypertexte"/>
                <w:noProof/>
              </w:rPr>
              <w:t>Modèle complet et non linéaire de l’effet Morton</w:t>
            </w:r>
            <w:r w:rsidR="0032581C">
              <w:rPr>
                <w:noProof/>
                <w:webHidden/>
              </w:rPr>
              <w:tab/>
            </w:r>
            <w:r w:rsidR="0032581C">
              <w:rPr>
                <w:noProof/>
                <w:webHidden/>
              </w:rPr>
              <w:fldChar w:fldCharType="begin"/>
            </w:r>
            <w:r w:rsidR="0032581C">
              <w:rPr>
                <w:noProof/>
                <w:webHidden/>
              </w:rPr>
              <w:instrText xml:space="preserve"> PAGEREF _Toc534984849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05955697" w14:textId="5B9658BA"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0" w:history="1">
            <w:r w:rsidR="0032581C" w:rsidRPr="00121B49">
              <w:rPr>
                <w:rStyle w:val="Lienhypertexte"/>
                <w:noProof/>
              </w:rPr>
              <w:t>4.1.1</w:t>
            </w:r>
            <w:r w:rsidR="0032581C">
              <w:rPr>
                <w:rFonts w:asciiTheme="minorHAnsi" w:eastAsiaTheme="minorEastAsia" w:hAnsiTheme="minorHAnsi" w:cstheme="minorBidi"/>
                <w:noProof/>
                <w:szCs w:val="22"/>
              </w:rPr>
              <w:tab/>
            </w:r>
            <w:r w:rsidR="0032581C" w:rsidRPr="00121B49">
              <w:rPr>
                <w:rStyle w:val="Lienhypertexte"/>
                <w:noProof/>
              </w:rPr>
              <w:t>Approche du moyennage du flux thermique dans le temps</w:t>
            </w:r>
            <w:r w:rsidR="0032581C">
              <w:rPr>
                <w:noProof/>
                <w:webHidden/>
              </w:rPr>
              <w:tab/>
            </w:r>
            <w:r w:rsidR="0032581C">
              <w:rPr>
                <w:noProof/>
                <w:webHidden/>
              </w:rPr>
              <w:fldChar w:fldCharType="begin"/>
            </w:r>
            <w:r w:rsidR="0032581C">
              <w:rPr>
                <w:noProof/>
                <w:webHidden/>
              </w:rPr>
              <w:instrText xml:space="preserve"> PAGEREF _Toc534984850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4D279674" w14:textId="0060815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1" w:history="1">
            <w:r w:rsidR="0032581C" w:rsidRPr="00121B49">
              <w:rPr>
                <w:rStyle w:val="Lienhypertexte"/>
                <w:noProof/>
              </w:rPr>
              <w:t>4.1.2</w:t>
            </w:r>
            <w:r w:rsidR="0032581C">
              <w:rPr>
                <w:rFonts w:asciiTheme="minorHAnsi" w:eastAsiaTheme="minorEastAsia" w:hAnsiTheme="minorHAnsi" w:cstheme="minorBidi"/>
                <w:noProof/>
                <w:szCs w:val="22"/>
              </w:rPr>
              <w:tab/>
            </w:r>
            <w:r w:rsidR="0032581C" w:rsidRPr="00121B49">
              <w:rPr>
                <w:rStyle w:val="Lienhypertexte"/>
                <w:noProof/>
              </w:rPr>
              <w:t>Algorithme de l’effet Morton</w:t>
            </w:r>
            <w:r w:rsidR="0032581C">
              <w:rPr>
                <w:noProof/>
                <w:webHidden/>
              </w:rPr>
              <w:tab/>
            </w:r>
            <w:r w:rsidR="0032581C">
              <w:rPr>
                <w:noProof/>
                <w:webHidden/>
              </w:rPr>
              <w:fldChar w:fldCharType="begin"/>
            </w:r>
            <w:r w:rsidR="0032581C">
              <w:rPr>
                <w:noProof/>
                <w:webHidden/>
              </w:rPr>
              <w:instrText xml:space="preserve"> PAGEREF _Toc534984851 \h </w:instrText>
            </w:r>
            <w:r w:rsidR="0032581C">
              <w:rPr>
                <w:noProof/>
                <w:webHidden/>
              </w:rPr>
            </w:r>
            <w:r w:rsidR="0032581C">
              <w:rPr>
                <w:noProof/>
                <w:webHidden/>
              </w:rPr>
              <w:fldChar w:fldCharType="separate"/>
            </w:r>
            <w:r w:rsidR="0032581C">
              <w:rPr>
                <w:noProof/>
                <w:webHidden/>
              </w:rPr>
              <w:t>82</w:t>
            </w:r>
            <w:r w:rsidR="0032581C">
              <w:rPr>
                <w:noProof/>
                <w:webHidden/>
              </w:rPr>
              <w:fldChar w:fldCharType="end"/>
            </w:r>
          </w:hyperlink>
        </w:p>
        <w:p w14:paraId="02C3B171" w14:textId="50F62A12"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52" w:history="1">
            <w:r w:rsidR="0032581C" w:rsidRPr="00121B49">
              <w:rPr>
                <w:rStyle w:val="Lienhypertexte"/>
                <w:noProof/>
              </w:rPr>
              <w:t>4.2</w:t>
            </w:r>
            <w:r w:rsidR="0032581C">
              <w:rPr>
                <w:rFonts w:asciiTheme="minorHAnsi" w:eastAsiaTheme="minorEastAsia" w:hAnsiTheme="minorHAnsi" w:cstheme="minorBidi"/>
                <w:noProof/>
                <w:szCs w:val="22"/>
              </w:rPr>
              <w:tab/>
            </w:r>
            <w:r w:rsidR="0032581C" w:rsidRPr="00121B49">
              <w:rPr>
                <w:rStyle w:val="Lienhypertexte"/>
                <w:noProof/>
              </w:rPr>
              <w:t>Description du Banc de l’Effet Morton (BEM)</w:t>
            </w:r>
            <w:r w:rsidR="0032581C">
              <w:rPr>
                <w:noProof/>
                <w:webHidden/>
              </w:rPr>
              <w:tab/>
            </w:r>
            <w:r w:rsidR="0032581C">
              <w:rPr>
                <w:noProof/>
                <w:webHidden/>
              </w:rPr>
              <w:fldChar w:fldCharType="begin"/>
            </w:r>
            <w:r w:rsidR="0032581C">
              <w:rPr>
                <w:noProof/>
                <w:webHidden/>
              </w:rPr>
              <w:instrText xml:space="preserve"> PAGEREF _Toc534984852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287AF29A" w14:textId="383600BE"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3" w:history="1">
            <w:r w:rsidR="0032581C" w:rsidRPr="00121B49">
              <w:rPr>
                <w:rStyle w:val="Lienhypertexte"/>
                <w:noProof/>
              </w:rPr>
              <w:t>4.2.1</w:t>
            </w:r>
            <w:r w:rsidR="0032581C">
              <w:rPr>
                <w:rFonts w:asciiTheme="minorHAnsi" w:eastAsiaTheme="minorEastAsia" w:hAnsiTheme="minorHAnsi" w:cstheme="minorBidi"/>
                <w:noProof/>
                <w:szCs w:val="22"/>
              </w:rPr>
              <w:tab/>
            </w:r>
            <w:r w:rsidR="0032581C" w:rsidRPr="00121B49">
              <w:rPr>
                <w:rStyle w:val="Lienhypertexte"/>
                <w:noProof/>
              </w:rPr>
              <w:t>Caractéristiques du palier testé et lubrifiant</w:t>
            </w:r>
            <w:r w:rsidR="0032581C">
              <w:rPr>
                <w:noProof/>
                <w:webHidden/>
              </w:rPr>
              <w:tab/>
            </w:r>
            <w:r w:rsidR="0032581C">
              <w:rPr>
                <w:noProof/>
                <w:webHidden/>
              </w:rPr>
              <w:fldChar w:fldCharType="begin"/>
            </w:r>
            <w:r w:rsidR="0032581C">
              <w:rPr>
                <w:noProof/>
                <w:webHidden/>
              </w:rPr>
              <w:instrText xml:space="preserve"> PAGEREF _Toc534984853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0FB9BA6B" w14:textId="385A010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4" w:history="1">
            <w:r w:rsidR="0032581C" w:rsidRPr="00121B49">
              <w:rPr>
                <w:rStyle w:val="Lienhypertexte"/>
                <w:noProof/>
              </w:rPr>
              <w:t>4.2.2</w:t>
            </w:r>
            <w:r w:rsidR="0032581C">
              <w:rPr>
                <w:rFonts w:asciiTheme="minorHAnsi" w:eastAsiaTheme="minorEastAsia" w:hAnsiTheme="minorHAnsi" w:cstheme="minorBidi"/>
                <w:noProof/>
                <w:szCs w:val="22"/>
              </w:rPr>
              <w:tab/>
            </w:r>
            <w:r w:rsidR="0032581C" w:rsidRPr="00121B49">
              <w:rPr>
                <w:rStyle w:val="Lienhypertexte"/>
                <w:noProof/>
              </w:rPr>
              <w:t>Configuration du rotor 430mm</w:t>
            </w:r>
            <w:r w:rsidR="0032581C">
              <w:rPr>
                <w:noProof/>
                <w:webHidden/>
              </w:rPr>
              <w:tab/>
            </w:r>
            <w:r w:rsidR="0032581C">
              <w:rPr>
                <w:noProof/>
                <w:webHidden/>
              </w:rPr>
              <w:fldChar w:fldCharType="begin"/>
            </w:r>
            <w:r w:rsidR="0032581C">
              <w:rPr>
                <w:noProof/>
                <w:webHidden/>
              </w:rPr>
              <w:instrText xml:space="preserve"> PAGEREF _Toc534984854 \h </w:instrText>
            </w:r>
            <w:r w:rsidR="0032581C">
              <w:rPr>
                <w:noProof/>
                <w:webHidden/>
              </w:rPr>
            </w:r>
            <w:r w:rsidR="0032581C">
              <w:rPr>
                <w:noProof/>
                <w:webHidden/>
              </w:rPr>
              <w:fldChar w:fldCharType="separate"/>
            </w:r>
            <w:r w:rsidR="0032581C">
              <w:rPr>
                <w:noProof/>
                <w:webHidden/>
              </w:rPr>
              <w:t>85</w:t>
            </w:r>
            <w:r w:rsidR="0032581C">
              <w:rPr>
                <w:noProof/>
                <w:webHidden/>
              </w:rPr>
              <w:fldChar w:fldCharType="end"/>
            </w:r>
          </w:hyperlink>
        </w:p>
        <w:p w14:paraId="63315563" w14:textId="25064C05"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5" w:history="1">
            <w:r w:rsidR="0032581C" w:rsidRPr="00121B49">
              <w:rPr>
                <w:rStyle w:val="Lienhypertexte"/>
                <w:noProof/>
              </w:rPr>
              <w:t>4.2.3</w:t>
            </w:r>
            <w:r w:rsidR="0032581C">
              <w:rPr>
                <w:rFonts w:asciiTheme="minorHAnsi" w:eastAsiaTheme="minorEastAsia" w:hAnsiTheme="minorHAnsi" w:cstheme="minorBidi"/>
                <w:noProof/>
                <w:szCs w:val="22"/>
              </w:rPr>
              <w:tab/>
            </w:r>
            <w:r w:rsidR="0032581C" w:rsidRPr="00121B49">
              <w:rPr>
                <w:rStyle w:val="Lienhypertexte"/>
                <w:noProof/>
              </w:rPr>
              <w:t>Configuration du rotor 700mm</w:t>
            </w:r>
            <w:r w:rsidR="0032581C">
              <w:rPr>
                <w:noProof/>
                <w:webHidden/>
              </w:rPr>
              <w:tab/>
            </w:r>
            <w:r w:rsidR="0032581C">
              <w:rPr>
                <w:noProof/>
                <w:webHidden/>
              </w:rPr>
              <w:fldChar w:fldCharType="begin"/>
            </w:r>
            <w:r w:rsidR="0032581C">
              <w:rPr>
                <w:noProof/>
                <w:webHidden/>
              </w:rPr>
              <w:instrText xml:space="preserve"> PAGEREF _Toc534984855 \h </w:instrText>
            </w:r>
            <w:r w:rsidR="0032581C">
              <w:rPr>
                <w:noProof/>
                <w:webHidden/>
              </w:rPr>
            </w:r>
            <w:r w:rsidR="0032581C">
              <w:rPr>
                <w:noProof/>
                <w:webHidden/>
              </w:rPr>
              <w:fldChar w:fldCharType="separate"/>
            </w:r>
            <w:r w:rsidR="0032581C">
              <w:rPr>
                <w:noProof/>
                <w:webHidden/>
              </w:rPr>
              <w:t>89</w:t>
            </w:r>
            <w:r w:rsidR="0032581C">
              <w:rPr>
                <w:noProof/>
                <w:webHidden/>
              </w:rPr>
              <w:fldChar w:fldCharType="end"/>
            </w:r>
          </w:hyperlink>
        </w:p>
        <w:p w14:paraId="76A5B1D8" w14:textId="1225429B"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56" w:history="1">
            <w:r w:rsidR="0032581C" w:rsidRPr="00121B49">
              <w:rPr>
                <w:rStyle w:val="Lienhypertexte"/>
                <w:noProof/>
              </w:rPr>
              <w:t>4.3</w:t>
            </w:r>
            <w:r w:rsidR="0032581C">
              <w:rPr>
                <w:rFonts w:asciiTheme="minorHAnsi" w:eastAsiaTheme="minorEastAsia" w:hAnsiTheme="minorHAnsi" w:cstheme="minorBidi"/>
                <w:noProof/>
                <w:szCs w:val="22"/>
              </w:rPr>
              <w:tab/>
            </w:r>
            <w:r w:rsidR="0032581C" w:rsidRPr="00121B49">
              <w:rPr>
                <w:rStyle w:val="Lienhypertexte"/>
                <w:noProof/>
              </w:rPr>
              <w:t>Simulation du rotor 430mm</w:t>
            </w:r>
            <w:r w:rsidR="0032581C">
              <w:rPr>
                <w:noProof/>
                <w:webHidden/>
              </w:rPr>
              <w:tab/>
            </w:r>
            <w:r w:rsidR="0032581C">
              <w:rPr>
                <w:noProof/>
                <w:webHidden/>
              </w:rPr>
              <w:fldChar w:fldCharType="begin"/>
            </w:r>
            <w:r w:rsidR="0032581C">
              <w:rPr>
                <w:noProof/>
                <w:webHidden/>
              </w:rPr>
              <w:instrText xml:space="preserve"> PAGEREF _Toc534984856 \h </w:instrText>
            </w:r>
            <w:r w:rsidR="0032581C">
              <w:rPr>
                <w:noProof/>
                <w:webHidden/>
              </w:rPr>
            </w:r>
            <w:r w:rsidR="0032581C">
              <w:rPr>
                <w:noProof/>
                <w:webHidden/>
              </w:rPr>
              <w:fldChar w:fldCharType="separate"/>
            </w:r>
            <w:r w:rsidR="0032581C">
              <w:rPr>
                <w:noProof/>
                <w:webHidden/>
              </w:rPr>
              <w:t>92</w:t>
            </w:r>
            <w:r w:rsidR="0032581C">
              <w:rPr>
                <w:noProof/>
                <w:webHidden/>
              </w:rPr>
              <w:fldChar w:fldCharType="end"/>
            </w:r>
          </w:hyperlink>
        </w:p>
        <w:p w14:paraId="4DA4A779" w14:textId="698FBD8D"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7" w:history="1">
            <w:r w:rsidR="0032581C" w:rsidRPr="00121B49">
              <w:rPr>
                <w:rStyle w:val="Lienhypertexte"/>
                <w:noProof/>
              </w:rPr>
              <w:t>4.3.1</w:t>
            </w:r>
            <w:r w:rsidR="0032581C">
              <w:rPr>
                <w:rFonts w:asciiTheme="minorHAnsi" w:eastAsiaTheme="minorEastAsia" w:hAnsiTheme="minorHAnsi" w:cstheme="minorBidi"/>
                <w:noProof/>
                <w:szCs w:val="22"/>
              </w:rPr>
              <w:tab/>
            </w:r>
            <w:r w:rsidR="0032581C" w:rsidRPr="00121B49">
              <w:rPr>
                <w:rStyle w:val="Lienhypertexte"/>
                <w:noProof/>
              </w:rPr>
              <w:t>Vibrations synchrones</w:t>
            </w:r>
            <w:r w:rsidR="0032581C">
              <w:rPr>
                <w:noProof/>
                <w:webHidden/>
              </w:rPr>
              <w:tab/>
            </w:r>
            <w:r w:rsidR="0032581C">
              <w:rPr>
                <w:noProof/>
                <w:webHidden/>
              </w:rPr>
              <w:fldChar w:fldCharType="begin"/>
            </w:r>
            <w:r w:rsidR="0032581C">
              <w:rPr>
                <w:noProof/>
                <w:webHidden/>
              </w:rPr>
              <w:instrText xml:space="preserve"> PAGEREF _Toc534984857 \h </w:instrText>
            </w:r>
            <w:r w:rsidR="0032581C">
              <w:rPr>
                <w:noProof/>
                <w:webHidden/>
              </w:rPr>
            </w:r>
            <w:r w:rsidR="0032581C">
              <w:rPr>
                <w:noProof/>
                <w:webHidden/>
              </w:rPr>
              <w:fldChar w:fldCharType="separate"/>
            </w:r>
            <w:r w:rsidR="0032581C">
              <w:rPr>
                <w:noProof/>
                <w:webHidden/>
              </w:rPr>
              <w:t>93</w:t>
            </w:r>
            <w:r w:rsidR="0032581C">
              <w:rPr>
                <w:noProof/>
                <w:webHidden/>
              </w:rPr>
              <w:fldChar w:fldCharType="end"/>
            </w:r>
          </w:hyperlink>
        </w:p>
        <w:p w14:paraId="40B9BE79" w14:textId="738F5F08"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8" w:history="1">
            <w:r w:rsidR="0032581C" w:rsidRPr="00121B49">
              <w:rPr>
                <w:rStyle w:val="Lienhypertexte"/>
                <w:noProof/>
              </w:rPr>
              <w:t>4.3.2</w:t>
            </w:r>
            <w:r w:rsidR="0032581C">
              <w:rPr>
                <w:rFonts w:asciiTheme="minorHAnsi" w:eastAsiaTheme="minorEastAsia" w:hAnsiTheme="minorHAnsi" w:cstheme="minorBidi"/>
                <w:noProof/>
                <w:szCs w:val="22"/>
              </w:rPr>
              <w:tab/>
            </w:r>
            <w:r w:rsidR="0032581C" w:rsidRPr="00121B49">
              <w:rPr>
                <w:rStyle w:val="Lienhypertexte"/>
                <w:noProof/>
              </w:rPr>
              <w:t>Température du rotor</w:t>
            </w:r>
            <w:r w:rsidR="0032581C">
              <w:rPr>
                <w:noProof/>
                <w:webHidden/>
              </w:rPr>
              <w:tab/>
            </w:r>
            <w:r w:rsidR="0032581C">
              <w:rPr>
                <w:noProof/>
                <w:webHidden/>
              </w:rPr>
              <w:fldChar w:fldCharType="begin"/>
            </w:r>
            <w:r w:rsidR="0032581C">
              <w:rPr>
                <w:noProof/>
                <w:webHidden/>
              </w:rPr>
              <w:instrText xml:space="preserve"> PAGEREF _Toc534984858 \h </w:instrText>
            </w:r>
            <w:r w:rsidR="0032581C">
              <w:rPr>
                <w:noProof/>
                <w:webHidden/>
              </w:rPr>
            </w:r>
            <w:r w:rsidR="0032581C">
              <w:rPr>
                <w:noProof/>
                <w:webHidden/>
              </w:rPr>
              <w:fldChar w:fldCharType="separate"/>
            </w:r>
            <w:r w:rsidR="0032581C">
              <w:rPr>
                <w:noProof/>
                <w:webHidden/>
              </w:rPr>
              <w:t>96</w:t>
            </w:r>
            <w:r w:rsidR="0032581C">
              <w:rPr>
                <w:noProof/>
                <w:webHidden/>
              </w:rPr>
              <w:fldChar w:fldCharType="end"/>
            </w:r>
          </w:hyperlink>
        </w:p>
        <w:p w14:paraId="30CD08EA" w14:textId="21C71ABB"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59" w:history="1">
            <w:r w:rsidR="0032581C" w:rsidRPr="00121B49">
              <w:rPr>
                <w:rStyle w:val="Lienhypertexte"/>
                <w:noProof/>
              </w:rPr>
              <w:t>4.3.3</w:t>
            </w:r>
            <w:r w:rsidR="0032581C">
              <w:rPr>
                <w:rFonts w:asciiTheme="minorHAnsi" w:eastAsiaTheme="minorEastAsia" w:hAnsiTheme="minorHAnsi" w:cstheme="minorBidi"/>
                <w:noProof/>
                <w:szCs w:val="22"/>
              </w:rPr>
              <w:tab/>
            </w:r>
            <w:r w:rsidR="0032581C" w:rsidRPr="00121B49">
              <w:rPr>
                <w:rStyle w:val="Lienhypertexte"/>
                <w:noProof/>
              </w:rPr>
              <w:t>Phases du balourd, point haut et point chaud</w:t>
            </w:r>
            <w:r w:rsidR="0032581C">
              <w:rPr>
                <w:noProof/>
                <w:webHidden/>
              </w:rPr>
              <w:tab/>
            </w:r>
            <w:r w:rsidR="0032581C">
              <w:rPr>
                <w:noProof/>
                <w:webHidden/>
              </w:rPr>
              <w:fldChar w:fldCharType="begin"/>
            </w:r>
            <w:r w:rsidR="0032581C">
              <w:rPr>
                <w:noProof/>
                <w:webHidden/>
              </w:rPr>
              <w:instrText xml:space="preserve"> PAGEREF _Toc534984859 \h </w:instrText>
            </w:r>
            <w:r w:rsidR="0032581C">
              <w:rPr>
                <w:noProof/>
                <w:webHidden/>
              </w:rPr>
            </w:r>
            <w:r w:rsidR="0032581C">
              <w:rPr>
                <w:noProof/>
                <w:webHidden/>
              </w:rPr>
              <w:fldChar w:fldCharType="separate"/>
            </w:r>
            <w:r w:rsidR="0032581C">
              <w:rPr>
                <w:noProof/>
                <w:webHidden/>
              </w:rPr>
              <w:t>97</w:t>
            </w:r>
            <w:r w:rsidR="0032581C">
              <w:rPr>
                <w:noProof/>
                <w:webHidden/>
              </w:rPr>
              <w:fldChar w:fldCharType="end"/>
            </w:r>
          </w:hyperlink>
        </w:p>
        <w:p w14:paraId="44DBD47F" w14:textId="132FE3EB"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60" w:history="1">
            <w:r w:rsidR="0032581C" w:rsidRPr="00121B49">
              <w:rPr>
                <w:rStyle w:val="Lienhypertexte"/>
                <w:noProof/>
              </w:rPr>
              <w:t>4.3.4</w:t>
            </w:r>
            <w:r w:rsidR="0032581C">
              <w:rPr>
                <w:rFonts w:asciiTheme="minorHAnsi" w:eastAsiaTheme="minorEastAsia" w:hAnsiTheme="minorHAnsi" w:cstheme="minorBidi"/>
                <w:noProof/>
                <w:szCs w:val="22"/>
              </w:rPr>
              <w:tab/>
            </w:r>
            <w:r w:rsidR="0032581C" w:rsidRPr="00121B49">
              <w:rPr>
                <w:rStyle w:val="Lienhypertexte"/>
                <w:noProof/>
              </w:rPr>
              <w:t>Critiques des résultats</w:t>
            </w:r>
            <w:r w:rsidR="0032581C">
              <w:rPr>
                <w:noProof/>
                <w:webHidden/>
              </w:rPr>
              <w:tab/>
            </w:r>
            <w:r w:rsidR="0032581C">
              <w:rPr>
                <w:noProof/>
                <w:webHidden/>
              </w:rPr>
              <w:fldChar w:fldCharType="begin"/>
            </w:r>
            <w:r w:rsidR="0032581C">
              <w:rPr>
                <w:noProof/>
                <w:webHidden/>
              </w:rPr>
              <w:instrText xml:space="preserve"> PAGEREF _Toc534984860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4073DDA9" w14:textId="08DE6C50"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61" w:history="1">
            <w:r w:rsidR="0032581C" w:rsidRPr="00121B49">
              <w:rPr>
                <w:rStyle w:val="Lienhypertexte"/>
                <w:noProof/>
              </w:rPr>
              <w:t>4.4</w:t>
            </w:r>
            <w:r w:rsidR="0032581C">
              <w:rPr>
                <w:rFonts w:asciiTheme="minorHAnsi" w:eastAsiaTheme="minorEastAsia" w:hAnsiTheme="minorHAnsi" w:cstheme="minorBidi"/>
                <w:noProof/>
                <w:szCs w:val="22"/>
              </w:rPr>
              <w:tab/>
            </w:r>
            <w:r w:rsidR="0032581C" w:rsidRPr="00121B49">
              <w:rPr>
                <w:rStyle w:val="Lienhypertexte"/>
                <w:noProof/>
              </w:rPr>
              <w:t>Simulation du rotor 700mm</w:t>
            </w:r>
            <w:r w:rsidR="0032581C">
              <w:rPr>
                <w:noProof/>
                <w:webHidden/>
              </w:rPr>
              <w:tab/>
            </w:r>
            <w:r w:rsidR="0032581C">
              <w:rPr>
                <w:noProof/>
                <w:webHidden/>
              </w:rPr>
              <w:fldChar w:fldCharType="begin"/>
            </w:r>
            <w:r w:rsidR="0032581C">
              <w:rPr>
                <w:noProof/>
                <w:webHidden/>
              </w:rPr>
              <w:instrText xml:space="preserve"> PAGEREF _Toc534984861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380B67D9" w14:textId="4099AC90"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62" w:history="1">
            <w:r w:rsidR="0032581C" w:rsidRPr="00121B49">
              <w:rPr>
                <w:rStyle w:val="Lienhypertexte"/>
                <w:noProof/>
              </w:rPr>
              <w:t>4.5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_Toc534984862 \h </w:instrText>
            </w:r>
            <w:r w:rsidR="0032581C">
              <w:rPr>
                <w:noProof/>
                <w:webHidden/>
              </w:rPr>
            </w:r>
            <w:r w:rsidR="0032581C">
              <w:rPr>
                <w:noProof/>
                <w:webHidden/>
              </w:rPr>
              <w:fldChar w:fldCharType="separate"/>
            </w:r>
            <w:r w:rsidR="0032581C">
              <w:rPr>
                <w:noProof/>
                <w:webHidden/>
              </w:rPr>
              <w:t>102</w:t>
            </w:r>
            <w:r w:rsidR="0032581C">
              <w:rPr>
                <w:noProof/>
                <w:webHidden/>
              </w:rPr>
              <w:fldChar w:fldCharType="end"/>
            </w:r>
          </w:hyperlink>
        </w:p>
        <w:p w14:paraId="289BC64D" w14:textId="1F2079D1" w:rsidR="0032581C" w:rsidRDefault="00B242BC">
          <w:pPr>
            <w:pStyle w:val="TM1"/>
            <w:rPr>
              <w:rFonts w:asciiTheme="minorHAnsi" w:eastAsiaTheme="minorEastAsia" w:hAnsiTheme="minorHAnsi" w:cstheme="minorBidi"/>
              <w:sz w:val="22"/>
              <w:szCs w:val="22"/>
            </w:rPr>
          </w:pPr>
          <w:hyperlink w:anchor="_Toc534984863" w:history="1">
            <w:r w:rsidR="0032581C" w:rsidRPr="00121B49">
              <w:rPr>
                <w:rStyle w:val="Lienhypertexte"/>
              </w:rPr>
              <w:t>Chapitre 5 :  Analyses de la stabilité</w:t>
            </w:r>
            <w:r w:rsidR="0032581C">
              <w:rPr>
                <w:webHidden/>
              </w:rPr>
              <w:tab/>
            </w:r>
            <w:r w:rsidR="0032581C">
              <w:rPr>
                <w:webHidden/>
              </w:rPr>
              <w:fldChar w:fldCharType="begin"/>
            </w:r>
            <w:r w:rsidR="0032581C">
              <w:rPr>
                <w:webHidden/>
              </w:rPr>
              <w:instrText xml:space="preserve"> PAGEREF _Toc534984863 \h </w:instrText>
            </w:r>
            <w:r w:rsidR="0032581C">
              <w:rPr>
                <w:webHidden/>
              </w:rPr>
            </w:r>
            <w:r w:rsidR="0032581C">
              <w:rPr>
                <w:webHidden/>
              </w:rPr>
              <w:fldChar w:fldCharType="separate"/>
            </w:r>
            <w:r w:rsidR="0032581C">
              <w:rPr>
                <w:webHidden/>
              </w:rPr>
              <w:t>103</w:t>
            </w:r>
            <w:r w:rsidR="0032581C">
              <w:rPr>
                <w:webHidden/>
              </w:rPr>
              <w:fldChar w:fldCharType="end"/>
            </w:r>
          </w:hyperlink>
        </w:p>
        <w:p w14:paraId="7B1342F9" w14:textId="5078F0F7"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66" w:history="1">
            <w:r w:rsidR="0032581C" w:rsidRPr="00121B49">
              <w:rPr>
                <w:rStyle w:val="Lienhypertexte"/>
                <w:noProof/>
              </w:rPr>
              <w:t>5.1</w:t>
            </w:r>
            <w:r w:rsidR="0032581C">
              <w:rPr>
                <w:rFonts w:asciiTheme="minorHAnsi" w:eastAsiaTheme="minorEastAsia" w:hAnsiTheme="minorHAnsi" w:cstheme="minorBidi"/>
                <w:noProof/>
                <w:szCs w:val="22"/>
              </w:rPr>
              <w:tab/>
            </w:r>
            <w:r w:rsidR="0032581C" w:rsidRPr="00121B49">
              <w:rPr>
                <w:rStyle w:val="Lienhypertexte"/>
                <w:noProof/>
              </w:rPr>
              <w:t>Méthode d’analyse de la stabilité</w:t>
            </w:r>
            <w:r w:rsidR="0032581C">
              <w:rPr>
                <w:noProof/>
                <w:webHidden/>
              </w:rPr>
              <w:tab/>
            </w:r>
            <w:r w:rsidR="0032581C">
              <w:rPr>
                <w:noProof/>
                <w:webHidden/>
              </w:rPr>
              <w:fldChar w:fldCharType="begin"/>
            </w:r>
            <w:r w:rsidR="0032581C">
              <w:rPr>
                <w:noProof/>
                <w:webHidden/>
              </w:rPr>
              <w:instrText xml:space="preserve"> PAGEREF _Toc534984866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2CFD43D8" w14:textId="5C011CA8"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67" w:history="1">
            <w:r w:rsidR="0032581C" w:rsidRPr="00121B49">
              <w:rPr>
                <w:rStyle w:val="Lienhypertexte"/>
                <w:noProof/>
              </w:rPr>
              <w:t>5.1.1</w:t>
            </w:r>
            <w:r w:rsidR="0032581C">
              <w:rPr>
                <w:rFonts w:asciiTheme="minorHAnsi" w:eastAsiaTheme="minorEastAsia" w:hAnsiTheme="minorHAnsi" w:cstheme="minorBidi"/>
                <w:noProof/>
                <w:szCs w:val="22"/>
              </w:rPr>
              <w:tab/>
            </w:r>
            <w:r w:rsidR="0032581C" w:rsidRPr="00121B49">
              <w:rPr>
                <w:rStyle w:val="Lienhypertexte"/>
                <w:noProof/>
              </w:rPr>
              <w:t>Coefficients d’influence de l’effet Morton</w:t>
            </w:r>
            <w:r w:rsidR="0032581C">
              <w:rPr>
                <w:noProof/>
                <w:webHidden/>
              </w:rPr>
              <w:tab/>
            </w:r>
            <w:r w:rsidR="0032581C">
              <w:rPr>
                <w:noProof/>
                <w:webHidden/>
              </w:rPr>
              <w:fldChar w:fldCharType="begin"/>
            </w:r>
            <w:r w:rsidR="0032581C">
              <w:rPr>
                <w:noProof/>
                <w:webHidden/>
              </w:rPr>
              <w:instrText xml:space="preserve"> PAGEREF _Toc534984867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0B2072D7" w14:textId="696F800B"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68" w:history="1">
            <w:r w:rsidR="0032581C" w:rsidRPr="00121B49">
              <w:rPr>
                <w:rStyle w:val="Lienhypertexte"/>
                <w:noProof/>
              </w:rPr>
              <w:t>5.1.2</w:t>
            </w:r>
            <w:r w:rsidR="0032581C">
              <w:rPr>
                <w:rFonts w:asciiTheme="minorHAnsi" w:eastAsiaTheme="minorEastAsia" w:hAnsiTheme="minorHAnsi" w:cstheme="minorBidi"/>
                <w:noProof/>
                <w:szCs w:val="22"/>
              </w:rPr>
              <w:tab/>
            </w:r>
            <w:r w:rsidR="0032581C" w:rsidRPr="00121B49">
              <w:rPr>
                <w:rStyle w:val="Lienhypertexte"/>
                <w:noProof/>
              </w:rPr>
              <w:t>Critère de stabilité</w:t>
            </w:r>
            <w:r w:rsidR="0032581C">
              <w:rPr>
                <w:noProof/>
                <w:webHidden/>
              </w:rPr>
              <w:tab/>
            </w:r>
            <w:r w:rsidR="0032581C">
              <w:rPr>
                <w:noProof/>
                <w:webHidden/>
              </w:rPr>
              <w:fldChar w:fldCharType="begin"/>
            </w:r>
            <w:r w:rsidR="0032581C">
              <w:rPr>
                <w:noProof/>
                <w:webHidden/>
              </w:rPr>
              <w:instrText xml:space="preserve"> PAGEREF _Toc534984868 \h </w:instrText>
            </w:r>
            <w:r w:rsidR="0032581C">
              <w:rPr>
                <w:noProof/>
                <w:webHidden/>
              </w:rPr>
            </w:r>
            <w:r w:rsidR="0032581C">
              <w:rPr>
                <w:noProof/>
                <w:webHidden/>
              </w:rPr>
              <w:fldChar w:fldCharType="separate"/>
            </w:r>
            <w:r w:rsidR="0032581C">
              <w:rPr>
                <w:noProof/>
                <w:webHidden/>
              </w:rPr>
              <w:t>104</w:t>
            </w:r>
            <w:r w:rsidR="0032581C">
              <w:rPr>
                <w:noProof/>
                <w:webHidden/>
              </w:rPr>
              <w:fldChar w:fldCharType="end"/>
            </w:r>
          </w:hyperlink>
        </w:p>
        <w:p w14:paraId="76E24C83" w14:textId="7FF999A4"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69" w:history="1">
            <w:r w:rsidR="0032581C" w:rsidRPr="00121B49">
              <w:rPr>
                <w:rStyle w:val="Lienhypertexte"/>
                <w:noProof/>
              </w:rPr>
              <w:t>5.1.3</w:t>
            </w:r>
            <w:r w:rsidR="0032581C">
              <w:rPr>
                <w:rFonts w:asciiTheme="minorHAnsi" w:eastAsiaTheme="minorEastAsia" w:hAnsiTheme="minorHAnsi" w:cstheme="minorBidi"/>
                <w:noProof/>
                <w:szCs w:val="22"/>
              </w:rPr>
              <w:tab/>
            </w:r>
            <w:r w:rsidR="0032581C" w:rsidRPr="00121B49">
              <w:rPr>
                <w:rStyle w:val="Lienhypertexte"/>
                <w:noProof/>
              </w:rPr>
              <w:t>Approche Lorenz et Murphy</w:t>
            </w:r>
            <w:r w:rsidR="0032581C">
              <w:rPr>
                <w:noProof/>
                <w:webHidden/>
              </w:rPr>
              <w:tab/>
            </w:r>
            <w:r w:rsidR="0032581C">
              <w:rPr>
                <w:noProof/>
                <w:webHidden/>
              </w:rPr>
              <w:fldChar w:fldCharType="begin"/>
            </w:r>
            <w:r w:rsidR="0032581C">
              <w:rPr>
                <w:noProof/>
                <w:webHidden/>
              </w:rPr>
              <w:instrText xml:space="preserve"> PAGEREF _Toc534984869 \h </w:instrText>
            </w:r>
            <w:r w:rsidR="0032581C">
              <w:rPr>
                <w:noProof/>
                <w:webHidden/>
              </w:rPr>
            </w:r>
            <w:r w:rsidR="0032581C">
              <w:rPr>
                <w:noProof/>
                <w:webHidden/>
              </w:rPr>
              <w:fldChar w:fldCharType="separate"/>
            </w:r>
            <w:r w:rsidR="0032581C">
              <w:rPr>
                <w:noProof/>
                <w:webHidden/>
              </w:rPr>
              <w:t>106</w:t>
            </w:r>
            <w:r w:rsidR="0032581C">
              <w:rPr>
                <w:noProof/>
                <w:webHidden/>
              </w:rPr>
              <w:fldChar w:fldCharType="end"/>
            </w:r>
          </w:hyperlink>
        </w:p>
        <w:p w14:paraId="629E3673" w14:textId="74F76E65"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0" w:history="1">
            <w:r w:rsidR="0032581C" w:rsidRPr="00121B49">
              <w:rPr>
                <w:rStyle w:val="Lienhypertexte"/>
                <w:noProof/>
              </w:rPr>
              <w:t>5.1.4</w:t>
            </w:r>
            <w:r w:rsidR="0032581C">
              <w:rPr>
                <w:rFonts w:asciiTheme="minorHAnsi" w:eastAsiaTheme="minorEastAsia" w:hAnsiTheme="minorHAnsi" w:cstheme="minorBidi"/>
                <w:noProof/>
                <w:szCs w:val="22"/>
              </w:rPr>
              <w:tab/>
            </w:r>
            <w:r w:rsidR="0032581C" w:rsidRPr="00121B49">
              <w:rPr>
                <w:rStyle w:val="Lienhypertexte"/>
                <w:noProof/>
              </w:rPr>
              <w:t>Approche analytique améliorée</w:t>
            </w:r>
            <w:r w:rsidR="0032581C">
              <w:rPr>
                <w:noProof/>
                <w:webHidden/>
              </w:rPr>
              <w:tab/>
            </w:r>
            <w:r w:rsidR="0032581C">
              <w:rPr>
                <w:noProof/>
                <w:webHidden/>
              </w:rPr>
              <w:fldChar w:fldCharType="begin"/>
            </w:r>
            <w:r w:rsidR="0032581C">
              <w:rPr>
                <w:noProof/>
                <w:webHidden/>
              </w:rPr>
              <w:instrText xml:space="preserve"> PAGEREF _Toc534984870 \h </w:instrText>
            </w:r>
            <w:r w:rsidR="0032581C">
              <w:rPr>
                <w:noProof/>
                <w:webHidden/>
              </w:rPr>
            </w:r>
            <w:r w:rsidR="0032581C">
              <w:rPr>
                <w:noProof/>
                <w:webHidden/>
              </w:rPr>
              <w:fldChar w:fldCharType="separate"/>
            </w:r>
            <w:r w:rsidR="0032581C">
              <w:rPr>
                <w:noProof/>
                <w:webHidden/>
              </w:rPr>
              <w:t>107</w:t>
            </w:r>
            <w:r w:rsidR="0032581C">
              <w:rPr>
                <w:noProof/>
                <w:webHidden/>
              </w:rPr>
              <w:fldChar w:fldCharType="end"/>
            </w:r>
          </w:hyperlink>
        </w:p>
        <w:p w14:paraId="6A9BB32A" w14:textId="387AAE00"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71" w:history="1">
            <w:r w:rsidR="0032581C" w:rsidRPr="00121B49">
              <w:rPr>
                <w:rStyle w:val="Lienhypertexte"/>
                <w:noProof/>
              </w:rPr>
              <w:t>5.2</w:t>
            </w:r>
            <w:r w:rsidR="0032581C">
              <w:rPr>
                <w:rFonts w:asciiTheme="minorHAnsi" w:eastAsiaTheme="minorEastAsia" w:hAnsiTheme="minorHAnsi" w:cstheme="minorBidi"/>
                <w:noProof/>
                <w:szCs w:val="22"/>
              </w:rPr>
              <w:tab/>
            </w:r>
            <w:r w:rsidR="0032581C" w:rsidRPr="00121B49">
              <w:rPr>
                <w:rStyle w:val="Lienhypertexte"/>
                <w:noProof/>
              </w:rPr>
              <w:t>Application au Banc de l’effet Morton (BEM)</w:t>
            </w:r>
            <w:r w:rsidR="0032581C">
              <w:rPr>
                <w:noProof/>
                <w:webHidden/>
              </w:rPr>
              <w:tab/>
            </w:r>
            <w:r w:rsidR="0032581C">
              <w:rPr>
                <w:noProof/>
                <w:webHidden/>
              </w:rPr>
              <w:fldChar w:fldCharType="begin"/>
            </w:r>
            <w:r w:rsidR="0032581C">
              <w:rPr>
                <w:noProof/>
                <w:webHidden/>
              </w:rPr>
              <w:instrText xml:space="preserve"> PAGEREF _Toc534984871 \h </w:instrText>
            </w:r>
            <w:r w:rsidR="0032581C">
              <w:rPr>
                <w:noProof/>
                <w:webHidden/>
              </w:rPr>
            </w:r>
            <w:r w:rsidR="0032581C">
              <w:rPr>
                <w:noProof/>
                <w:webHidden/>
              </w:rPr>
              <w:fldChar w:fldCharType="separate"/>
            </w:r>
            <w:r w:rsidR="0032581C">
              <w:rPr>
                <w:noProof/>
                <w:webHidden/>
              </w:rPr>
              <w:t>108</w:t>
            </w:r>
            <w:r w:rsidR="0032581C">
              <w:rPr>
                <w:noProof/>
                <w:webHidden/>
              </w:rPr>
              <w:fldChar w:fldCharType="end"/>
            </w:r>
          </w:hyperlink>
        </w:p>
        <w:p w14:paraId="723546D8" w14:textId="2078D9A8"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2" w:history="1">
            <w:r w:rsidR="0032581C" w:rsidRPr="00121B49">
              <w:rPr>
                <w:rStyle w:val="Lienhypertexte"/>
                <w:noProof/>
              </w:rPr>
              <w:t>5.2.1</w:t>
            </w:r>
            <w:r w:rsidR="0032581C">
              <w:rPr>
                <w:rFonts w:asciiTheme="minorHAnsi" w:eastAsiaTheme="minorEastAsia" w:hAnsiTheme="minorHAnsi" w:cstheme="minorBidi"/>
                <w:noProof/>
                <w:szCs w:val="22"/>
              </w:rPr>
              <w:tab/>
            </w:r>
            <w:r w:rsidR="0032581C" w:rsidRPr="00121B49">
              <w:rPr>
                <w:rStyle w:val="Lienhypertexte"/>
                <w:noProof/>
              </w:rPr>
              <w:t>Configuration du rotor court 430mm</w:t>
            </w:r>
            <w:r w:rsidR="0032581C">
              <w:rPr>
                <w:noProof/>
                <w:webHidden/>
              </w:rPr>
              <w:tab/>
            </w:r>
            <w:r w:rsidR="0032581C">
              <w:rPr>
                <w:noProof/>
                <w:webHidden/>
              </w:rPr>
              <w:fldChar w:fldCharType="begin"/>
            </w:r>
            <w:r w:rsidR="0032581C">
              <w:rPr>
                <w:noProof/>
                <w:webHidden/>
              </w:rPr>
              <w:instrText xml:space="preserve"> PAGEREF _Toc534984872 \h </w:instrText>
            </w:r>
            <w:r w:rsidR="0032581C">
              <w:rPr>
                <w:noProof/>
                <w:webHidden/>
              </w:rPr>
            </w:r>
            <w:r w:rsidR="0032581C">
              <w:rPr>
                <w:noProof/>
                <w:webHidden/>
              </w:rPr>
              <w:fldChar w:fldCharType="separate"/>
            </w:r>
            <w:r w:rsidR="0032581C">
              <w:rPr>
                <w:noProof/>
                <w:webHidden/>
              </w:rPr>
              <w:t>109</w:t>
            </w:r>
            <w:r w:rsidR="0032581C">
              <w:rPr>
                <w:noProof/>
                <w:webHidden/>
              </w:rPr>
              <w:fldChar w:fldCharType="end"/>
            </w:r>
          </w:hyperlink>
        </w:p>
        <w:p w14:paraId="00EBBE97" w14:textId="4754D98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3" w:history="1">
            <w:r w:rsidR="0032581C" w:rsidRPr="00121B49">
              <w:rPr>
                <w:rStyle w:val="Lienhypertexte"/>
                <w:noProof/>
              </w:rPr>
              <w:t>5.2.2</w:t>
            </w:r>
            <w:r w:rsidR="0032581C">
              <w:rPr>
                <w:rFonts w:asciiTheme="minorHAnsi" w:eastAsiaTheme="minorEastAsia" w:hAnsiTheme="minorHAnsi" w:cstheme="minorBidi"/>
                <w:noProof/>
                <w:szCs w:val="22"/>
              </w:rPr>
              <w:tab/>
            </w:r>
            <w:r w:rsidR="0032581C" w:rsidRPr="00121B49">
              <w:rPr>
                <w:rStyle w:val="Lienhypertexte"/>
                <w:noProof/>
              </w:rPr>
              <w:t>Configuration du rotor long 700mm</w:t>
            </w:r>
            <w:r w:rsidR="0032581C">
              <w:rPr>
                <w:noProof/>
                <w:webHidden/>
              </w:rPr>
              <w:tab/>
            </w:r>
            <w:r w:rsidR="0032581C">
              <w:rPr>
                <w:noProof/>
                <w:webHidden/>
              </w:rPr>
              <w:fldChar w:fldCharType="begin"/>
            </w:r>
            <w:r w:rsidR="0032581C">
              <w:rPr>
                <w:noProof/>
                <w:webHidden/>
              </w:rPr>
              <w:instrText xml:space="preserve"> PAGEREF _Toc534984873 \h </w:instrText>
            </w:r>
            <w:r w:rsidR="0032581C">
              <w:rPr>
                <w:noProof/>
                <w:webHidden/>
              </w:rPr>
            </w:r>
            <w:r w:rsidR="0032581C">
              <w:rPr>
                <w:noProof/>
                <w:webHidden/>
              </w:rPr>
              <w:fldChar w:fldCharType="separate"/>
            </w:r>
            <w:r w:rsidR="0032581C">
              <w:rPr>
                <w:noProof/>
                <w:webHidden/>
              </w:rPr>
              <w:t>114</w:t>
            </w:r>
            <w:r w:rsidR="0032581C">
              <w:rPr>
                <w:noProof/>
                <w:webHidden/>
              </w:rPr>
              <w:fldChar w:fldCharType="end"/>
            </w:r>
          </w:hyperlink>
        </w:p>
        <w:p w14:paraId="6EFB4C8B" w14:textId="0F3EDBB7"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74" w:history="1">
            <w:r w:rsidR="0032581C" w:rsidRPr="00121B49">
              <w:rPr>
                <w:rStyle w:val="Lienhypertexte"/>
                <w:noProof/>
              </w:rPr>
              <w:t>5.3</w:t>
            </w:r>
            <w:r w:rsidR="0032581C">
              <w:rPr>
                <w:rFonts w:asciiTheme="minorHAnsi" w:eastAsiaTheme="minorEastAsia" w:hAnsiTheme="minorHAnsi" w:cstheme="minorBidi"/>
                <w:noProof/>
                <w:szCs w:val="22"/>
              </w:rPr>
              <w:tab/>
            </w:r>
            <w:r w:rsidR="0032581C" w:rsidRPr="00121B49">
              <w:rPr>
                <w:rStyle w:val="Lienhypertexte"/>
                <w:noProof/>
              </w:rPr>
              <w:t>Application du cas historique: Rotor Faulkner, Strong et Kirk</w:t>
            </w:r>
            <w:r w:rsidR="0032581C">
              <w:rPr>
                <w:noProof/>
                <w:webHidden/>
              </w:rPr>
              <w:tab/>
            </w:r>
            <w:r w:rsidR="0032581C">
              <w:rPr>
                <w:noProof/>
                <w:webHidden/>
              </w:rPr>
              <w:fldChar w:fldCharType="begin"/>
            </w:r>
            <w:r w:rsidR="0032581C">
              <w:rPr>
                <w:noProof/>
                <w:webHidden/>
              </w:rPr>
              <w:instrText xml:space="preserve"> PAGEREF _Toc534984874 \h </w:instrText>
            </w:r>
            <w:r w:rsidR="0032581C">
              <w:rPr>
                <w:noProof/>
                <w:webHidden/>
              </w:rPr>
            </w:r>
            <w:r w:rsidR="0032581C">
              <w:rPr>
                <w:noProof/>
                <w:webHidden/>
              </w:rPr>
              <w:fldChar w:fldCharType="separate"/>
            </w:r>
            <w:r w:rsidR="0032581C">
              <w:rPr>
                <w:noProof/>
                <w:webHidden/>
              </w:rPr>
              <w:t>120</w:t>
            </w:r>
            <w:r w:rsidR="0032581C">
              <w:rPr>
                <w:noProof/>
                <w:webHidden/>
              </w:rPr>
              <w:fldChar w:fldCharType="end"/>
            </w:r>
          </w:hyperlink>
        </w:p>
        <w:p w14:paraId="39B45859" w14:textId="28BB39BF"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5" w:history="1">
            <w:r w:rsidR="0032581C" w:rsidRPr="00121B49">
              <w:rPr>
                <w:rStyle w:val="Lienhypertexte"/>
                <w:noProof/>
              </w:rPr>
              <w:t>5.3.1</w:t>
            </w:r>
            <w:r w:rsidR="0032581C">
              <w:rPr>
                <w:rFonts w:asciiTheme="minorHAnsi" w:eastAsiaTheme="minorEastAsia" w:hAnsiTheme="minorHAnsi" w:cstheme="minorBidi"/>
                <w:noProof/>
                <w:szCs w:val="22"/>
              </w:rPr>
              <w:tab/>
            </w:r>
            <w:r w:rsidR="0032581C" w:rsidRPr="00121B49">
              <w:rPr>
                <w:rStyle w:val="Lienhypertexte"/>
                <w:noProof/>
              </w:rPr>
              <w:t>Analyse modale</w:t>
            </w:r>
            <w:r w:rsidR="0032581C">
              <w:rPr>
                <w:noProof/>
                <w:webHidden/>
              </w:rPr>
              <w:tab/>
            </w:r>
            <w:r w:rsidR="0032581C">
              <w:rPr>
                <w:noProof/>
                <w:webHidden/>
              </w:rPr>
              <w:fldChar w:fldCharType="begin"/>
            </w:r>
            <w:r w:rsidR="0032581C">
              <w:rPr>
                <w:noProof/>
                <w:webHidden/>
              </w:rPr>
              <w:instrText xml:space="preserve"> PAGEREF _Toc534984875 \h </w:instrText>
            </w:r>
            <w:r w:rsidR="0032581C">
              <w:rPr>
                <w:noProof/>
                <w:webHidden/>
              </w:rPr>
            </w:r>
            <w:r w:rsidR="0032581C">
              <w:rPr>
                <w:noProof/>
                <w:webHidden/>
              </w:rPr>
              <w:fldChar w:fldCharType="separate"/>
            </w:r>
            <w:r w:rsidR="0032581C">
              <w:rPr>
                <w:noProof/>
                <w:webHidden/>
              </w:rPr>
              <w:t>121</w:t>
            </w:r>
            <w:r w:rsidR="0032581C">
              <w:rPr>
                <w:noProof/>
                <w:webHidden/>
              </w:rPr>
              <w:fldChar w:fldCharType="end"/>
            </w:r>
          </w:hyperlink>
        </w:p>
        <w:p w14:paraId="56AE2A45" w14:textId="52478933"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6" w:history="1">
            <w:r w:rsidR="0032581C" w:rsidRPr="00121B49">
              <w:rPr>
                <w:rStyle w:val="Lienhypertexte"/>
                <w:noProof/>
              </w:rPr>
              <w:t>5.3.2</w:t>
            </w:r>
            <w:r w:rsidR="0032581C">
              <w:rPr>
                <w:rFonts w:asciiTheme="minorHAnsi" w:eastAsiaTheme="minorEastAsia" w:hAnsiTheme="minorHAnsi" w:cstheme="minorBidi"/>
                <w:noProof/>
                <w:szCs w:val="22"/>
              </w:rPr>
              <w:tab/>
            </w:r>
            <w:r w:rsidR="0032581C" w:rsidRPr="00121B49">
              <w:rPr>
                <w:rStyle w:val="Lienhypertexte"/>
                <w:noProof/>
              </w:rPr>
              <w:t>Analyse de la stabilité de l’effet Morton</w:t>
            </w:r>
            <w:r w:rsidR="0032581C">
              <w:rPr>
                <w:noProof/>
                <w:webHidden/>
              </w:rPr>
              <w:tab/>
            </w:r>
            <w:r w:rsidR="0032581C">
              <w:rPr>
                <w:noProof/>
                <w:webHidden/>
              </w:rPr>
              <w:fldChar w:fldCharType="begin"/>
            </w:r>
            <w:r w:rsidR="0032581C">
              <w:rPr>
                <w:noProof/>
                <w:webHidden/>
              </w:rPr>
              <w:instrText xml:space="preserve"> PAGEREF _Toc534984876 \h </w:instrText>
            </w:r>
            <w:r w:rsidR="0032581C">
              <w:rPr>
                <w:noProof/>
                <w:webHidden/>
              </w:rPr>
            </w:r>
            <w:r w:rsidR="0032581C">
              <w:rPr>
                <w:noProof/>
                <w:webHidden/>
              </w:rPr>
              <w:fldChar w:fldCharType="separate"/>
            </w:r>
            <w:r w:rsidR="0032581C">
              <w:rPr>
                <w:noProof/>
                <w:webHidden/>
              </w:rPr>
              <w:t>123</w:t>
            </w:r>
            <w:r w:rsidR="0032581C">
              <w:rPr>
                <w:noProof/>
                <w:webHidden/>
              </w:rPr>
              <w:fldChar w:fldCharType="end"/>
            </w:r>
          </w:hyperlink>
        </w:p>
        <w:p w14:paraId="72986E08" w14:textId="49D49ED1"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77" w:history="1">
            <w:r w:rsidR="0032581C" w:rsidRPr="00121B49">
              <w:rPr>
                <w:rStyle w:val="Lienhypertexte"/>
                <w:noProof/>
                <w:lang w:eastAsia="zh-CN"/>
              </w:rPr>
              <w:t>5.4</w:t>
            </w:r>
            <w:r w:rsidR="0032581C">
              <w:rPr>
                <w:rFonts w:asciiTheme="minorHAnsi" w:eastAsiaTheme="minorEastAsia" w:hAnsiTheme="minorHAnsi" w:cstheme="minorBidi"/>
                <w:noProof/>
                <w:szCs w:val="22"/>
              </w:rPr>
              <w:tab/>
            </w:r>
            <w:r w:rsidR="0032581C" w:rsidRPr="00121B49">
              <w:rPr>
                <w:rStyle w:val="Lienhypertexte"/>
                <w:noProof/>
                <w:lang w:eastAsia="zh-CN"/>
              </w:rPr>
              <w:t>Solutions de l’effet Morton instable</w:t>
            </w:r>
            <w:r w:rsidR="0032581C">
              <w:rPr>
                <w:noProof/>
                <w:webHidden/>
              </w:rPr>
              <w:tab/>
            </w:r>
            <w:r w:rsidR="0032581C">
              <w:rPr>
                <w:noProof/>
                <w:webHidden/>
              </w:rPr>
              <w:fldChar w:fldCharType="begin"/>
            </w:r>
            <w:r w:rsidR="0032581C">
              <w:rPr>
                <w:noProof/>
                <w:webHidden/>
              </w:rPr>
              <w:instrText xml:space="preserve"> PAGEREF _Toc534984877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5CC2285C" w14:textId="32A584E9"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8" w:history="1">
            <w:r w:rsidR="0032581C" w:rsidRPr="00121B49">
              <w:rPr>
                <w:rStyle w:val="Lienhypertexte"/>
                <w:noProof/>
                <w:lang w:eastAsia="zh-CN"/>
              </w:rPr>
              <w:t>5.4.1</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32581C">
              <w:rPr>
                <w:noProof/>
                <w:webHidden/>
              </w:rPr>
              <w:tab/>
            </w:r>
            <w:r w:rsidR="0032581C">
              <w:rPr>
                <w:noProof/>
                <w:webHidden/>
              </w:rPr>
              <w:fldChar w:fldCharType="begin"/>
            </w:r>
            <w:r w:rsidR="0032581C">
              <w:rPr>
                <w:noProof/>
                <w:webHidden/>
              </w:rPr>
              <w:instrText xml:space="preserve"> PAGEREF _Toc534984878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1F932A37" w14:textId="6651580B"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79" w:history="1">
            <w:r w:rsidR="0032581C" w:rsidRPr="00121B49">
              <w:rPr>
                <w:rStyle w:val="Lienhypertexte"/>
                <w:noProof/>
                <w:lang w:eastAsia="zh-CN"/>
              </w:rPr>
              <w:t>5.4.2</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sidR="0032581C">
              <w:rPr>
                <w:noProof/>
                <w:webHidden/>
              </w:rPr>
              <w:tab/>
            </w:r>
            <w:r w:rsidR="0032581C">
              <w:rPr>
                <w:noProof/>
                <w:webHidden/>
              </w:rPr>
              <w:fldChar w:fldCharType="begin"/>
            </w:r>
            <w:r w:rsidR="0032581C">
              <w:rPr>
                <w:noProof/>
                <w:webHidden/>
              </w:rPr>
              <w:instrText xml:space="preserve"> PAGEREF _Toc534984879 \h </w:instrText>
            </w:r>
            <w:r w:rsidR="0032581C">
              <w:rPr>
                <w:noProof/>
                <w:webHidden/>
              </w:rPr>
            </w:r>
            <w:r w:rsidR="0032581C">
              <w:rPr>
                <w:noProof/>
                <w:webHidden/>
              </w:rPr>
              <w:fldChar w:fldCharType="separate"/>
            </w:r>
            <w:r w:rsidR="0032581C">
              <w:rPr>
                <w:noProof/>
                <w:webHidden/>
              </w:rPr>
              <w:t>128</w:t>
            </w:r>
            <w:r w:rsidR="0032581C">
              <w:rPr>
                <w:noProof/>
                <w:webHidden/>
              </w:rPr>
              <w:fldChar w:fldCharType="end"/>
            </w:r>
          </w:hyperlink>
        </w:p>
        <w:p w14:paraId="6BC73CD2" w14:textId="0E63D9C6"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80" w:history="1">
            <w:r w:rsidR="0032581C" w:rsidRPr="00121B49">
              <w:rPr>
                <w:rStyle w:val="Lienhypertexte"/>
                <w:noProof/>
                <w:lang w:eastAsia="zh-CN"/>
              </w:rPr>
              <w:t>5.4.3</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0032581C" w:rsidRPr="00121B49">
              <w:rPr>
                <w:rStyle w:val="Lienhypertexte"/>
                <w:noProof/>
                <w:lang w:eastAsia="zh-CN"/>
              </w:rPr>
              <w:t xml:space="preserve"> et </w:t>
            </w:r>
            <m:oMath>
              <m:r>
                <m:rPr>
                  <m:sty m:val="bi"/>
                </m:rPr>
                <w:rPr>
                  <w:rStyle w:val="Lienhypertexte"/>
                  <w:rFonts w:ascii="Cambria Math" w:hAnsi="Cambria Math"/>
                  <w:noProof/>
                  <w:lang w:eastAsia="zh-CN"/>
                </w:rPr>
                <m:t>B</m:t>
              </m:r>
            </m:oMath>
            <w:r w:rsidR="0032581C">
              <w:rPr>
                <w:noProof/>
                <w:webHidden/>
              </w:rPr>
              <w:tab/>
            </w:r>
            <w:r w:rsidR="0032581C">
              <w:rPr>
                <w:noProof/>
                <w:webHidden/>
              </w:rPr>
              <w:fldChar w:fldCharType="begin"/>
            </w:r>
            <w:r w:rsidR="0032581C">
              <w:rPr>
                <w:noProof/>
                <w:webHidden/>
              </w:rPr>
              <w:instrText xml:space="preserve"> PAGEREF _Toc534984880 \h </w:instrText>
            </w:r>
            <w:r w:rsidR="0032581C">
              <w:rPr>
                <w:noProof/>
                <w:webHidden/>
              </w:rPr>
            </w:r>
            <w:r w:rsidR="0032581C">
              <w:rPr>
                <w:noProof/>
                <w:webHidden/>
              </w:rPr>
              <w:fldChar w:fldCharType="separate"/>
            </w:r>
            <w:r w:rsidR="0032581C">
              <w:rPr>
                <w:noProof/>
                <w:webHidden/>
              </w:rPr>
              <w:t>129</w:t>
            </w:r>
            <w:r w:rsidR="0032581C">
              <w:rPr>
                <w:noProof/>
                <w:webHidden/>
              </w:rPr>
              <w:fldChar w:fldCharType="end"/>
            </w:r>
          </w:hyperlink>
        </w:p>
        <w:p w14:paraId="55753102" w14:textId="778E4917" w:rsidR="0032581C" w:rsidRDefault="00B242BC">
          <w:pPr>
            <w:pStyle w:val="TM3"/>
            <w:tabs>
              <w:tab w:val="left" w:pos="1320"/>
              <w:tab w:val="right" w:leader="dot" w:pos="9062"/>
            </w:tabs>
            <w:rPr>
              <w:rFonts w:asciiTheme="minorHAnsi" w:eastAsiaTheme="minorEastAsia" w:hAnsiTheme="minorHAnsi" w:cstheme="minorBidi"/>
              <w:noProof/>
              <w:szCs w:val="22"/>
            </w:rPr>
          </w:pPr>
          <w:hyperlink w:anchor="_Toc534984881" w:history="1">
            <w:r w:rsidR="0032581C" w:rsidRPr="00121B49">
              <w:rPr>
                <w:rStyle w:val="Lienhypertexte"/>
                <w:noProof/>
              </w:rPr>
              <w:t>5.4.4</w:t>
            </w:r>
            <w:r w:rsidR="0032581C">
              <w:rPr>
                <w:rFonts w:asciiTheme="minorHAnsi" w:eastAsiaTheme="minorEastAsia" w:hAnsiTheme="minorHAnsi" w:cstheme="minorBidi"/>
                <w:noProof/>
                <w:szCs w:val="22"/>
              </w:rPr>
              <w:tab/>
            </w:r>
            <w:r w:rsidR="0032581C" w:rsidRPr="00121B49">
              <w:rPr>
                <w:rStyle w:val="Lienhypertexte"/>
                <w:noProof/>
              </w:rPr>
              <w:t>Conclusion sur les solutions</w:t>
            </w:r>
            <w:r w:rsidR="0032581C">
              <w:rPr>
                <w:noProof/>
                <w:webHidden/>
              </w:rPr>
              <w:tab/>
            </w:r>
            <w:r w:rsidR="0032581C">
              <w:rPr>
                <w:noProof/>
                <w:webHidden/>
              </w:rPr>
              <w:fldChar w:fldCharType="begin"/>
            </w:r>
            <w:r w:rsidR="0032581C">
              <w:rPr>
                <w:noProof/>
                <w:webHidden/>
              </w:rPr>
              <w:instrText xml:space="preserve"> PAGEREF _Toc534984881 \h </w:instrText>
            </w:r>
            <w:r w:rsidR="0032581C">
              <w:rPr>
                <w:noProof/>
                <w:webHidden/>
              </w:rPr>
            </w:r>
            <w:r w:rsidR="0032581C">
              <w:rPr>
                <w:noProof/>
                <w:webHidden/>
              </w:rPr>
              <w:fldChar w:fldCharType="separate"/>
            </w:r>
            <w:r w:rsidR="0032581C">
              <w:rPr>
                <w:noProof/>
                <w:webHidden/>
              </w:rPr>
              <w:t>131</w:t>
            </w:r>
            <w:r w:rsidR="0032581C">
              <w:rPr>
                <w:noProof/>
                <w:webHidden/>
              </w:rPr>
              <w:fldChar w:fldCharType="end"/>
            </w:r>
          </w:hyperlink>
        </w:p>
        <w:p w14:paraId="0BE60926" w14:textId="2BE75AAC" w:rsidR="0032581C" w:rsidRDefault="00B242BC">
          <w:pPr>
            <w:pStyle w:val="TM2"/>
            <w:tabs>
              <w:tab w:val="left" w:pos="880"/>
              <w:tab w:val="right" w:leader="dot" w:pos="9062"/>
            </w:tabs>
            <w:rPr>
              <w:rFonts w:asciiTheme="minorHAnsi" w:eastAsiaTheme="minorEastAsia" w:hAnsiTheme="minorHAnsi" w:cstheme="minorBidi"/>
              <w:noProof/>
              <w:szCs w:val="22"/>
            </w:rPr>
          </w:pPr>
          <w:hyperlink w:anchor="_Toc534984882" w:history="1">
            <w:r w:rsidR="0032581C" w:rsidRPr="00121B49">
              <w:rPr>
                <w:rStyle w:val="Lienhypertexte"/>
                <w:noProof/>
              </w:rPr>
              <w:t>5.5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_Toc534984882 \h </w:instrText>
            </w:r>
            <w:r w:rsidR="0032581C">
              <w:rPr>
                <w:noProof/>
                <w:webHidden/>
              </w:rPr>
            </w:r>
            <w:r w:rsidR="0032581C">
              <w:rPr>
                <w:noProof/>
                <w:webHidden/>
              </w:rPr>
              <w:fldChar w:fldCharType="separate"/>
            </w:r>
            <w:r w:rsidR="0032581C">
              <w:rPr>
                <w:noProof/>
                <w:webHidden/>
              </w:rPr>
              <w:t>132</w:t>
            </w:r>
            <w:r w:rsidR="0032581C">
              <w:rPr>
                <w:noProof/>
                <w:webHidden/>
              </w:rPr>
              <w:fldChar w:fldCharType="end"/>
            </w:r>
          </w:hyperlink>
        </w:p>
        <w:p w14:paraId="12F9AE1B" w14:textId="64BBF034" w:rsidR="0032581C" w:rsidRDefault="00B242BC">
          <w:pPr>
            <w:pStyle w:val="TM1"/>
            <w:rPr>
              <w:rFonts w:asciiTheme="minorHAnsi" w:eastAsiaTheme="minorEastAsia" w:hAnsiTheme="minorHAnsi" w:cstheme="minorBidi"/>
              <w:sz w:val="22"/>
              <w:szCs w:val="22"/>
            </w:rPr>
          </w:pPr>
          <w:hyperlink w:anchor="_Toc534984883" w:history="1">
            <w:r w:rsidR="0032581C" w:rsidRPr="00121B49">
              <w:rPr>
                <w:rStyle w:val="Lienhypertexte"/>
              </w:rPr>
              <w:t>Conclusion générale</w:t>
            </w:r>
            <w:r w:rsidR="0032581C">
              <w:rPr>
                <w:webHidden/>
              </w:rPr>
              <w:tab/>
            </w:r>
            <w:r w:rsidR="0032581C">
              <w:rPr>
                <w:webHidden/>
              </w:rPr>
              <w:fldChar w:fldCharType="begin"/>
            </w:r>
            <w:r w:rsidR="0032581C">
              <w:rPr>
                <w:webHidden/>
              </w:rPr>
              <w:instrText xml:space="preserve"> PAGEREF _Toc534984883 \h </w:instrText>
            </w:r>
            <w:r w:rsidR="0032581C">
              <w:rPr>
                <w:webHidden/>
              </w:rPr>
            </w:r>
            <w:r w:rsidR="0032581C">
              <w:rPr>
                <w:webHidden/>
              </w:rPr>
              <w:fldChar w:fldCharType="separate"/>
            </w:r>
            <w:r w:rsidR="0032581C">
              <w:rPr>
                <w:webHidden/>
              </w:rPr>
              <w:t>133</w:t>
            </w:r>
            <w:r w:rsidR="0032581C">
              <w:rPr>
                <w:webHidden/>
              </w:rPr>
              <w:fldChar w:fldCharType="end"/>
            </w:r>
          </w:hyperlink>
        </w:p>
        <w:p w14:paraId="0F98F73C" w14:textId="163CBB42" w:rsidR="0032581C" w:rsidRDefault="00B242BC">
          <w:pPr>
            <w:pStyle w:val="TM1"/>
            <w:rPr>
              <w:rFonts w:asciiTheme="minorHAnsi" w:eastAsiaTheme="minorEastAsia" w:hAnsiTheme="minorHAnsi" w:cstheme="minorBidi"/>
              <w:sz w:val="22"/>
              <w:szCs w:val="22"/>
            </w:rPr>
          </w:pPr>
          <w:hyperlink w:anchor="_Toc534984884" w:history="1">
            <w:r w:rsidR="0032581C" w:rsidRPr="00121B49">
              <w:rPr>
                <w:rStyle w:val="Lienhypertexte"/>
              </w:rPr>
              <w:t>Annexe I :  Méthode des éléments finis pour la conduction thermique</w:t>
            </w:r>
            <w:r w:rsidR="0032581C">
              <w:rPr>
                <w:webHidden/>
              </w:rPr>
              <w:tab/>
            </w:r>
            <w:r w:rsidR="0032581C">
              <w:rPr>
                <w:webHidden/>
              </w:rPr>
              <w:fldChar w:fldCharType="begin"/>
            </w:r>
            <w:r w:rsidR="0032581C">
              <w:rPr>
                <w:webHidden/>
              </w:rPr>
              <w:instrText xml:space="preserve"> PAGEREF _Toc534984884 \h </w:instrText>
            </w:r>
            <w:r w:rsidR="0032581C">
              <w:rPr>
                <w:webHidden/>
              </w:rPr>
            </w:r>
            <w:r w:rsidR="0032581C">
              <w:rPr>
                <w:webHidden/>
              </w:rPr>
              <w:fldChar w:fldCharType="separate"/>
            </w:r>
            <w:r w:rsidR="0032581C">
              <w:rPr>
                <w:webHidden/>
              </w:rPr>
              <w:t>134</w:t>
            </w:r>
            <w:r w:rsidR="0032581C">
              <w:rPr>
                <w:webHidden/>
              </w:rPr>
              <w:fldChar w:fldCharType="end"/>
            </w:r>
          </w:hyperlink>
        </w:p>
        <w:p w14:paraId="7A517FD3" w14:textId="41461CE1" w:rsidR="0032581C" w:rsidRDefault="00B242BC">
          <w:pPr>
            <w:pStyle w:val="TM2"/>
            <w:tabs>
              <w:tab w:val="left" w:pos="1100"/>
              <w:tab w:val="right" w:leader="dot" w:pos="9062"/>
            </w:tabs>
            <w:rPr>
              <w:rFonts w:asciiTheme="minorHAnsi" w:eastAsiaTheme="minorEastAsia" w:hAnsiTheme="minorHAnsi" w:cstheme="minorBidi"/>
              <w:noProof/>
              <w:szCs w:val="22"/>
            </w:rPr>
          </w:pPr>
          <w:hyperlink w:anchor="_Toc534984885" w:history="1">
            <w:r w:rsidR="0032581C" w:rsidRPr="00121B49">
              <w:rPr>
                <w:rStyle w:val="Lienhypertexte"/>
                <w:noProof/>
              </w:rPr>
              <w:t>A.II.1.</w:t>
            </w:r>
            <w:r w:rsidR="0032581C">
              <w:rPr>
                <w:rFonts w:asciiTheme="minorHAnsi" w:eastAsiaTheme="minorEastAsia" w:hAnsiTheme="minorHAnsi" w:cstheme="minorBidi"/>
                <w:noProof/>
                <w:szCs w:val="22"/>
              </w:rPr>
              <w:tab/>
            </w:r>
            <w:r w:rsidR="0032581C" w:rsidRPr="00121B49">
              <w:rPr>
                <w:rStyle w:val="Lienhypertexte"/>
                <w:noProof/>
              </w:rPr>
              <w:t>Formulation variationnelle du problème conduction thermique</w:t>
            </w:r>
            <w:r w:rsidR="0032581C">
              <w:rPr>
                <w:noProof/>
                <w:webHidden/>
              </w:rPr>
              <w:tab/>
            </w:r>
            <w:r w:rsidR="0032581C">
              <w:rPr>
                <w:noProof/>
                <w:webHidden/>
              </w:rPr>
              <w:fldChar w:fldCharType="begin"/>
            </w:r>
            <w:r w:rsidR="0032581C">
              <w:rPr>
                <w:noProof/>
                <w:webHidden/>
              </w:rPr>
              <w:instrText xml:space="preserve"> PAGEREF _Toc534984885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23A1C959" w14:textId="1AE80D38" w:rsidR="0032581C" w:rsidRDefault="00B242BC">
          <w:pPr>
            <w:pStyle w:val="TM2"/>
            <w:tabs>
              <w:tab w:val="left" w:pos="1100"/>
              <w:tab w:val="right" w:leader="dot" w:pos="9062"/>
            </w:tabs>
            <w:rPr>
              <w:rFonts w:asciiTheme="minorHAnsi" w:eastAsiaTheme="minorEastAsia" w:hAnsiTheme="minorHAnsi" w:cstheme="minorBidi"/>
              <w:noProof/>
              <w:szCs w:val="22"/>
            </w:rPr>
          </w:pPr>
          <w:hyperlink w:anchor="_Toc534984886" w:history="1">
            <w:r w:rsidR="0032581C" w:rsidRPr="00121B49">
              <w:rPr>
                <w:rStyle w:val="Lienhypertexte"/>
                <w:noProof/>
              </w:rPr>
              <w:t>A.II.2.</w:t>
            </w:r>
            <w:r w:rsidR="0032581C">
              <w:rPr>
                <w:rFonts w:asciiTheme="minorHAnsi" w:eastAsiaTheme="minorEastAsia" w:hAnsiTheme="minorHAnsi" w:cstheme="minorBidi"/>
                <w:noProof/>
                <w:szCs w:val="22"/>
              </w:rPr>
              <w:tab/>
            </w:r>
            <w:r w:rsidR="0032581C" w:rsidRPr="00121B49">
              <w:rPr>
                <w:rStyle w:val="Lienhypertexte"/>
                <w:noProof/>
              </w:rPr>
              <w:t>Approximation nodale élémentaire et assemblage final</w:t>
            </w:r>
            <w:r w:rsidR="0032581C">
              <w:rPr>
                <w:noProof/>
                <w:webHidden/>
              </w:rPr>
              <w:tab/>
            </w:r>
            <w:r w:rsidR="0032581C">
              <w:rPr>
                <w:noProof/>
                <w:webHidden/>
              </w:rPr>
              <w:fldChar w:fldCharType="begin"/>
            </w:r>
            <w:r w:rsidR="0032581C">
              <w:rPr>
                <w:noProof/>
                <w:webHidden/>
              </w:rPr>
              <w:instrText xml:space="preserve"> PAGEREF _Toc534984886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10B63360" w14:textId="61E54DDC" w:rsidR="0032581C" w:rsidRDefault="00B242BC">
          <w:pPr>
            <w:pStyle w:val="TM1"/>
            <w:rPr>
              <w:rFonts w:asciiTheme="minorHAnsi" w:eastAsiaTheme="minorEastAsia" w:hAnsiTheme="minorHAnsi" w:cstheme="minorBidi"/>
              <w:sz w:val="22"/>
              <w:szCs w:val="22"/>
            </w:rPr>
          </w:pPr>
          <w:hyperlink w:anchor="_Toc534984887" w:history="1">
            <w:r w:rsidR="0032581C" w:rsidRPr="00121B49">
              <w:rPr>
                <w:rStyle w:val="Lienhypertexte"/>
              </w:rPr>
              <w:t>Annexe II :  Détermination du point haut</w:t>
            </w:r>
            <w:r w:rsidR="0032581C">
              <w:rPr>
                <w:webHidden/>
              </w:rPr>
              <w:tab/>
            </w:r>
            <w:r w:rsidR="0032581C">
              <w:rPr>
                <w:webHidden/>
              </w:rPr>
              <w:fldChar w:fldCharType="begin"/>
            </w:r>
            <w:r w:rsidR="0032581C">
              <w:rPr>
                <w:webHidden/>
              </w:rPr>
              <w:instrText xml:space="preserve"> PAGEREF _Toc534984887 \h </w:instrText>
            </w:r>
            <w:r w:rsidR="0032581C">
              <w:rPr>
                <w:webHidden/>
              </w:rPr>
            </w:r>
            <w:r w:rsidR="0032581C">
              <w:rPr>
                <w:webHidden/>
              </w:rPr>
              <w:fldChar w:fldCharType="separate"/>
            </w:r>
            <w:r w:rsidR="0032581C">
              <w:rPr>
                <w:webHidden/>
              </w:rPr>
              <w:t>136</w:t>
            </w:r>
            <w:r w:rsidR="0032581C">
              <w:rPr>
                <w:webHidden/>
              </w:rPr>
              <w:fldChar w:fldCharType="end"/>
            </w:r>
          </w:hyperlink>
        </w:p>
        <w:p w14:paraId="38DDADC3" w14:textId="34ED0BD7" w:rsidR="0032581C" w:rsidRDefault="00B242BC">
          <w:pPr>
            <w:pStyle w:val="TM1"/>
            <w:rPr>
              <w:rFonts w:asciiTheme="minorHAnsi" w:eastAsiaTheme="minorEastAsia" w:hAnsiTheme="minorHAnsi" w:cstheme="minorBidi"/>
              <w:sz w:val="22"/>
              <w:szCs w:val="22"/>
            </w:rPr>
          </w:pPr>
          <w:hyperlink w:anchor="_Toc534984888" w:history="1">
            <w:r w:rsidR="0032581C" w:rsidRPr="00121B49">
              <w:rPr>
                <w:rStyle w:val="Lienhypertexte"/>
              </w:rPr>
              <w:t>Références</w:t>
            </w:r>
            <w:r w:rsidR="0032581C">
              <w:rPr>
                <w:webHidden/>
              </w:rPr>
              <w:tab/>
            </w:r>
            <w:r w:rsidR="0032581C">
              <w:rPr>
                <w:webHidden/>
              </w:rPr>
              <w:fldChar w:fldCharType="begin"/>
            </w:r>
            <w:r w:rsidR="0032581C">
              <w:rPr>
                <w:webHidden/>
              </w:rPr>
              <w:instrText xml:space="preserve"> PAGEREF _Toc534984888 \h </w:instrText>
            </w:r>
            <w:r w:rsidR="0032581C">
              <w:rPr>
                <w:webHidden/>
              </w:rPr>
            </w:r>
            <w:r w:rsidR="0032581C">
              <w:rPr>
                <w:webHidden/>
              </w:rPr>
              <w:fldChar w:fldCharType="separate"/>
            </w:r>
            <w:r w:rsidR="0032581C">
              <w:rPr>
                <w:webHidden/>
              </w:rPr>
              <w:t>139</w:t>
            </w:r>
            <w:r w:rsidR="0032581C">
              <w:rPr>
                <w:webHidden/>
              </w:rPr>
              <w:fldChar w:fldCharType="end"/>
            </w:r>
          </w:hyperlink>
        </w:p>
        <w:p w14:paraId="3936D875" w14:textId="1126B8AC" w:rsidR="00D85C53" w:rsidRDefault="00162B5B">
          <w:pPr>
            <w:rPr>
              <w:b/>
              <w:bCs/>
            </w:rPr>
          </w:pPr>
          <w:r>
            <w:rPr>
              <w:b/>
              <w:bCs/>
            </w:rPr>
            <w:fldChar w:fldCharType="end"/>
          </w:r>
        </w:p>
        <w:p w14:paraId="3EDE5DE2" w14:textId="081AC2AB" w:rsidR="00162B5B" w:rsidRDefault="00B242BC"/>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98479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B242BC"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B242BC"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B242BC"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B242BC"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B242BC"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B242BC"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B242BC"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B242BC"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B242BC"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B242BC"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B242BC"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B242BC"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B242BC"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B242BC"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B242BC"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B242BC"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B242BC"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B242BC"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B242BC"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B242BC"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B242BC"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B242BC"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B242BC"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B242BC"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B242BC"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B242BC"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B242BC"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B242BC"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B242BC"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B242BC"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B242BC"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B242BC"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B242BC"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B242BC"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B242BC"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B242BC"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B242BC"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B242BC"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B242BC"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B242BC"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B242BC"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w:t>
            </w:r>
            <w:proofErr w:type="spellStart"/>
            <w:r>
              <w:t>jacobienne</w:t>
            </w:r>
            <w:proofErr w:type="spellEnd"/>
            <w:r>
              <w:t xml:space="preserv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B242BC"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B242BC"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B242BC"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B242BC"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B242BC"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 xml:space="preserve">matrice </w:t>
            </w:r>
            <w:proofErr w:type="spellStart"/>
            <w:r>
              <w:t>jacobienne</w:t>
            </w:r>
            <w:proofErr w:type="spellEnd"/>
            <w:r>
              <w:t xml:space="preserv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B242BC"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B242BC"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B242BC"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B242BC"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B242BC"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B242BC"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B242BC"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B242BC"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B242BC"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B242BC"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B242BC"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B242BC"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B242BC"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B242BC"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B242BC"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B242BC"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B242BC"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984800"/>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256570F8"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32581C" w:rsidRPr="0032581C">
        <w:rPr>
          <w:b/>
          <w:iCs/>
        </w:rPr>
        <w:t xml:space="preserve">Figure </w:t>
      </w:r>
      <w:r w:rsidR="0032581C" w:rsidRPr="0032581C">
        <w:rPr>
          <w:b/>
          <w:iCs/>
          <w:noProof/>
        </w:rPr>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2E53F15C"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E752085"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32581C" w:rsidRPr="0032581C">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09AD109"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Pr="00E66279">
        <w:rPr>
          <w:rFonts w:ascii="Calibri" w:eastAsia="Times New Roman" w:hAnsi="Calibri" w:cs="Times New Roman"/>
          <w:i w:val="0"/>
          <w:iCs w:val="0"/>
          <w:color w:val="auto"/>
          <w:sz w:val="22"/>
          <w:szCs w:val="20"/>
          <w:lang w:eastAsia="fr-FR"/>
        </w:rPr>
        <w:fldChar w:fldCharType="begin"/>
      </w:r>
      <w:r w:rsidRPr="00E66279">
        <w:rPr>
          <w:rFonts w:ascii="Calibri" w:eastAsia="Times New Roman" w:hAnsi="Calibri" w:cs="Times New Roman"/>
          <w:i w:val="0"/>
          <w:iCs w:val="0"/>
          <w:color w:val="auto"/>
          <w:sz w:val="22"/>
          <w:szCs w:val="20"/>
          <w:lang w:eastAsia="fr-FR"/>
        </w:rPr>
        <w:instrText xml:space="preserve"> SEQ Figure \* ARABIC </w:instrText>
      </w:r>
      <w:r w:rsidRPr="00E66279">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2</w:t>
      </w:r>
      <w:r w:rsidRPr="00E66279">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4B86D0E0"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32581C">
        <w:rPr>
          <w:b/>
        </w:rPr>
        <w:t>[1]</w:t>
      </w:r>
      <w:r w:rsidR="00414610" w:rsidRPr="00414610">
        <w:rPr>
          <w:b/>
        </w:rPr>
        <w:fldChar w:fldCharType="end"/>
      </w:r>
      <w:r w:rsidR="006C75C0">
        <w:t xml:space="preserve"> avec toutes les connaissances accumulé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BA6A24">
        <w:t xml:space="preserve">conduire </w:t>
      </w:r>
      <w:r w:rsidR="00DA4B32">
        <w:t xml:space="preserve">à 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4A694F3F"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32581C">
        <w:rPr>
          <w:b/>
        </w:rPr>
        <w:t>[2]</w:t>
      </w:r>
      <w:r w:rsidR="00F52A49" w:rsidRPr="00F52A49">
        <w:rPr>
          <w:b/>
        </w:rPr>
        <w:fldChar w:fldCharType="end"/>
      </w:r>
      <w:r w:rsidR="0026547A" w:rsidRPr="006F27AF">
        <w:t xml:space="preserve"> et</w:t>
      </w:r>
      <w:r w:rsidR="0026547A">
        <w:t xml:space="preserve"> de </w:t>
      </w:r>
      <w:proofErr w:type="spellStart"/>
      <w:r w:rsidR="0026547A" w:rsidRPr="00C77AF5">
        <w:t>Hesseborn</w:t>
      </w:r>
      <w:proofErr w:type="spellEnd"/>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32581C">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32581C" w:rsidRPr="0032581C">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32581C">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32581C">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63214FD" w:rsidR="00DD28B9" w:rsidRDefault="00DD28B9" w:rsidP="00CE3722">
      <w:pPr>
        <w:jc w:val="center"/>
        <w:rPr>
          <w:rStyle w:val="shorttext"/>
          <w:i/>
          <w:iCs/>
        </w:rPr>
      </w:pPr>
      <w:bookmarkStart w:id="10" w:name="_Ref534896233"/>
      <w:r w:rsidRPr="00CE3722">
        <w:t xml:space="preserve">Figure </w:t>
      </w:r>
      <w:r w:rsidR="004C7361">
        <w:rPr>
          <w:noProof/>
        </w:rPr>
        <w:fldChar w:fldCharType="begin"/>
      </w:r>
      <w:r w:rsidR="004C7361">
        <w:rPr>
          <w:noProof/>
        </w:rPr>
        <w:instrText xml:space="preserve"> SEQ Figure \* ARABIC </w:instrText>
      </w:r>
      <w:r w:rsidR="004C7361">
        <w:rPr>
          <w:noProof/>
        </w:rPr>
        <w:fldChar w:fldCharType="separate"/>
      </w:r>
      <w:r w:rsidR="00CD6452">
        <w:rPr>
          <w:noProof/>
        </w:rPr>
        <w:t>3</w:t>
      </w:r>
      <w:r w:rsidR="004C7361">
        <w:rPr>
          <w:noProof/>
        </w:rPr>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32581C">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072220B6"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 xml:space="preserve">phénomènes </w:t>
      </w:r>
      <w:proofErr w:type="gramStart"/>
      <w:r w:rsidR="00B40D7B">
        <w:rPr>
          <w:szCs w:val="22"/>
        </w:rPr>
        <w:t>mises</w:t>
      </w:r>
      <w:proofErr w:type="gramEnd"/>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elles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7EA92C92" w14:textId="77777777" w:rsidR="00B40D7B" w:rsidRDefault="00B40D7B" w:rsidP="00E86794">
      <w:pPr>
        <w:overflowPunct/>
        <w:spacing w:line="360" w:lineRule="auto"/>
        <w:ind w:firstLine="708"/>
        <w:textAlignment w:val="auto"/>
      </w:pPr>
    </w:p>
    <w:p w14:paraId="146F879C" w14:textId="4DA6353E" w:rsidR="00E1482E" w:rsidRDefault="005D6E20" w:rsidP="00E1482E">
      <w:pPr>
        <w:spacing w:line="360" w:lineRule="auto"/>
        <w:ind w:firstLine="708"/>
      </w:pPr>
      <w:r w:rsidRPr="001540C1">
        <w:rPr>
          <w:sz w:val="23"/>
          <w:szCs w:val="23"/>
        </w:rPr>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w:t>
      </w:r>
      <w:proofErr w:type="gramStart"/>
      <w:r w:rsidR="004B7021" w:rsidRPr="001540C1">
        <w:rPr>
          <w:sz w:val="23"/>
          <w:szCs w:val="23"/>
        </w:rPr>
        <w:t xml:space="preserve">des études </w:t>
      </w:r>
      <w:r w:rsidR="00090469">
        <w:rPr>
          <w:sz w:val="23"/>
          <w:szCs w:val="23"/>
        </w:rPr>
        <w:t>trouvés</w:t>
      </w:r>
      <w:proofErr w:type="gramEnd"/>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3FCA603B"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 xml:space="preserve">Ceci </w:t>
      </w:r>
      <w:proofErr w:type="gramStart"/>
      <w:r>
        <w:t>sont</w:t>
      </w:r>
      <w:proofErr w:type="gramEnd"/>
      <w:r>
        <w:t xml:space="preserve"> les outils </w:t>
      </w:r>
      <w:r w:rsidR="007811A7">
        <w:t xml:space="preserve">numériques qui permettent de traiter l’effet Morton. </w:t>
      </w:r>
    </w:p>
    <w:p w14:paraId="44803168" w14:textId="37E33519"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proofErr w:type="gramStart"/>
      <w:r>
        <w:t>modélisées</w:t>
      </w:r>
      <w:proofErr w:type="gramEnd"/>
      <w:r>
        <w:t>.</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498480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498480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 xml:space="preserve">Dans la littérature, l’instabilité de la vibration synchrone due à l’effet thermique est connue sous deux appellations en fonction de la source de chaleur : l’effet </w:t>
      </w:r>
      <w:proofErr w:type="spellStart"/>
      <w:r>
        <w:rPr>
          <w:szCs w:val="22"/>
        </w:rPr>
        <w:t>Newkirk</w:t>
      </w:r>
      <w:proofErr w:type="spellEnd"/>
      <w:r>
        <w:rPr>
          <w:szCs w:val="22"/>
        </w:rPr>
        <w:t xml:space="preserve"> et l’effet Morton. Pour l’effet de </w:t>
      </w:r>
      <w:proofErr w:type="spellStart"/>
      <w:r>
        <w:rPr>
          <w:szCs w:val="22"/>
        </w:rPr>
        <w:t>Newkirk</w:t>
      </w:r>
      <w:proofErr w:type="spellEnd"/>
      <w:r>
        <w:rPr>
          <w:szCs w:val="22"/>
        </w:rPr>
        <w:t>,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4984803"/>
      <w:r>
        <w:t>E</w:t>
      </w:r>
      <w:r w:rsidRPr="00814672">
        <w:t xml:space="preserve">ffet </w:t>
      </w:r>
      <w:r w:rsidRPr="00C65243">
        <w:t>Newkirk</w:t>
      </w:r>
      <w:bookmarkEnd w:id="14"/>
      <w:bookmarkEnd w:id="15"/>
    </w:p>
    <w:p w14:paraId="43F1F020" w14:textId="77777777" w:rsidR="00E82DF1" w:rsidRDefault="00E82DF1" w:rsidP="00E82DF1"/>
    <w:p w14:paraId="3395DD68" w14:textId="184B98B4" w:rsidR="00E82DF1" w:rsidRDefault="00E82DF1" w:rsidP="00E82DF1">
      <w:pPr>
        <w:spacing w:line="360" w:lineRule="auto"/>
        <w:ind w:firstLine="708"/>
      </w:pPr>
      <w:r>
        <w:t xml:space="preserve">L’effet de </w:t>
      </w:r>
      <w:proofErr w:type="spellStart"/>
      <w:r>
        <w:t>Newkirk</w:t>
      </w:r>
      <w:proofErr w:type="spellEnd"/>
      <w:r>
        <w:t xml:space="preserve">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49A012C"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26869F19" w:rsidR="00E82DF1" w:rsidRDefault="00E82DF1" w:rsidP="00830DAA">
      <w:pPr>
        <w:spacing w:line="360" w:lineRule="auto"/>
      </w:pPr>
      <w:r>
        <w:t xml:space="preserve">Cette instabilité vibratoire a été étudiée pour la première fois par </w:t>
      </w:r>
      <w:proofErr w:type="spellStart"/>
      <w:r>
        <w:t>Newkirk</w:t>
      </w:r>
      <w:proofErr w:type="spellEnd"/>
      <w:r>
        <w:t xml:space="preserve">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32581C">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ins w:id="17" w:author="HASSINI Mohamed-amine" w:date="2019-01-13T20:22:00Z">
        <w:r w:rsidR="00B242BC">
          <w:t>en</w:t>
        </w:r>
      </w:ins>
      <w:del w:id="18" w:author="HASSINI Mohamed-amine" w:date="2019-01-13T20:22:00Z">
        <w:r w:rsidDel="00B242BC">
          <w:delText>au</w:delText>
        </w:r>
      </w:del>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w:t>
      </w:r>
      <w:proofErr w:type="spellStart"/>
      <w:r>
        <w:t>Newkirk</w:t>
      </w:r>
      <w:proofErr w:type="spellEnd"/>
      <w:r>
        <w:t xml:space="preserve">.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F353500"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9"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9"/>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 xml:space="preserve">llustration de l’effet </w:t>
            </w:r>
            <w:proofErr w:type="spellStart"/>
            <w:r>
              <w:rPr>
                <w:rStyle w:val="shorttext"/>
                <w:rFonts w:ascii="Calibri" w:eastAsia="Times New Roman" w:hAnsi="Calibri" w:cs="Times New Roman"/>
                <w:i w:val="0"/>
                <w:iCs w:val="0"/>
                <w:color w:val="auto"/>
                <w:sz w:val="22"/>
                <w:szCs w:val="20"/>
                <w:lang w:eastAsia="fr-FR"/>
              </w:rPr>
              <w:t>Newkirk</w:t>
            </w:r>
            <w:proofErr w:type="spellEnd"/>
          </w:p>
        </w:tc>
      </w:tr>
    </w:tbl>
    <w:p w14:paraId="0720B14C" w14:textId="77777777" w:rsidR="00C93726" w:rsidRPr="00C93726" w:rsidRDefault="00C93726" w:rsidP="00C93726">
      <w:pPr>
        <w:jc w:val="center"/>
      </w:pPr>
      <w:r w:rsidRPr="00C93726">
        <w:rPr>
          <w:noProof/>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93726" w14:paraId="502AF652" w14:textId="77777777" w:rsidTr="00E22684">
        <w:trPr>
          <w:trHeight w:val="350"/>
          <w:jc w:val="center"/>
        </w:trPr>
        <w:tc>
          <w:tcPr>
            <w:tcW w:w="9062" w:type="dxa"/>
            <w:vAlign w:val="center"/>
          </w:tcPr>
          <w:p w14:paraId="0C3E6164" w14:textId="11F0C594" w:rsidR="00C93726" w:rsidRPr="00AB2C82" w:rsidRDefault="00C93726" w:rsidP="00C93726">
            <w:pPr>
              <w:pStyle w:val="Lgende"/>
              <w:spacing w:after="0"/>
              <w:jc w:val="center"/>
              <w:rPr>
                <w:rFonts w:ascii="Calibri" w:eastAsia="Times New Roman" w:hAnsi="Calibri" w:cs="Times New Roman"/>
                <w:i w:val="0"/>
                <w:iCs w:val="0"/>
                <w:color w:val="auto"/>
                <w:sz w:val="22"/>
                <w:szCs w:val="20"/>
                <w:lang w:eastAsia="fr-FR"/>
              </w:rPr>
            </w:pPr>
            <w:bookmarkStart w:id="20" w:name="_Ref534797277"/>
            <w:r w:rsidRPr="00C93726">
              <w:rPr>
                <w:rStyle w:val="shorttext"/>
                <w:rFonts w:ascii="Calibri" w:eastAsia="Times New Roman" w:hAnsi="Calibri" w:cs="Times New Roman"/>
                <w:i w:val="0"/>
                <w:iCs w:val="0"/>
                <w:color w:val="auto"/>
                <w:sz w:val="22"/>
                <w:szCs w:val="20"/>
                <w:lang w:eastAsia="fr-FR"/>
              </w:rPr>
              <w:t xml:space="preserve">Figure </w:t>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STYLEREF 2 \s </w:instrText>
            </w:r>
            <w:r w:rsidRPr="00C93726">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1.1</w:t>
            </w:r>
            <w:r w:rsidRPr="00C93726">
              <w:rPr>
                <w:rStyle w:val="shorttext"/>
                <w:rFonts w:ascii="Calibri" w:eastAsia="Times New Roman" w:hAnsi="Calibri" w:cs="Times New Roman"/>
                <w:i w:val="0"/>
                <w:iCs w:val="0"/>
                <w:color w:val="auto"/>
                <w:sz w:val="22"/>
                <w:szCs w:val="20"/>
                <w:lang w:eastAsia="fr-FR"/>
              </w:rPr>
              <w:fldChar w:fldCharType="end"/>
            </w:r>
            <w:r w:rsidRPr="00C93726">
              <w:rPr>
                <w:rStyle w:val="shorttext"/>
                <w:rFonts w:ascii="Calibri" w:eastAsia="Times New Roman" w:hAnsi="Calibri" w:cs="Times New Roman"/>
                <w:i w:val="0"/>
                <w:iCs w:val="0"/>
                <w:color w:val="auto"/>
                <w:sz w:val="22"/>
                <w:szCs w:val="20"/>
                <w:lang w:eastAsia="fr-FR"/>
              </w:rPr>
              <w:noBreakHyphen/>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SEQ Figure \* ARABIC \s 2 </w:instrText>
            </w:r>
            <w:r w:rsidRPr="00C93726">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3</w:t>
            </w:r>
            <w:r w:rsidRPr="00C93726">
              <w:rPr>
                <w:rStyle w:val="shorttext"/>
                <w:rFonts w:ascii="Calibri" w:eastAsia="Times New Roman" w:hAnsi="Calibri" w:cs="Times New Roman"/>
                <w:i w:val="0"/>
                <w:iCs w:val="0"/>
                <w:color w:val="auto"/>
                <w:sz w:val="22"/>
                <w:szCs w:val="20"/>
                <w:lang w:eastAsia="fr-FR"/>
              </w:rPr>
              <w:fldChar w:fldCharType="end"/>
            </w:r>
            <w:bookmarkEnd w:id="20"/>
            <w:r w:rsidRPr="00C93726">
              <w:rPr>
                <w:rStyle w:val="shorttext"/>
                <w:rFonts w:ascii="Calibri" w:eastAsia="Times New Roman" w:hAnsi="Calibri" w:cs="Times New Roman"/>
                <w:i w:val="0"/>
                <w:iCs w:val="0"/>
                <w:color w:val="auto"/>
                <w:sz w:val="22"/>
                <w:szCs w:val="20"/>
                <w:lang w:eastAsia="fr-FR"/>
              </w:rPr>
              <w:t xml:space="preserve"> : Explication des vibrations spirales générées par l’effet </w:t>
            </w:r>
            <w:proofErr w:type="spellStart"/>
            <w:r w:rsidRPr="00C93726">
              <w:rPr>
                <w:rStyle w:val="shorttext"/>
                <w:rFonts w:ascii="Calibri" w:eastAsia="Times New Roman" w:hAnsi="Calibri" w:cs="Times New Roman"/>
                <w:i w:val="0"/>
                <w:iCs w:val="0"/>
                <w:color w:val="auto"/>
                <w:sz w:val="22"/>
                <w:szCs w:val="20"/>
                <w:lang w:eastAsia="fr-FR"/>
              </w:rPr>
              <w:t>Newkirk</w:t>
            </w:r>
            <w:proofErr w:type="spellEnd"/>
            <w:r w:rsidRPr="00C93726">
              <w:rPr>
                <w:rStyle w:val="shorttext"/>
                <w:rFonts w:ascii="Calibri" w:eastAsia="Times New Roman" w:hAnsi="Calibri" w:cs="Times New Roman"/>
                <w:i w:val="0"/>
                <w:iCs w:val="0"/>
                <w:color w:val="auto"/>
                <w:sz w:val="22"/>
                <w:szCs w:val="20"/>
                <w:lang w:eastAsia="fr-FR"/>
              </w:rPr>
              <w:t xml:space="preserve"> </w:t>
            </w:r>
            <w:r w:rsidRPr="00C93726">
              <w:rPr>
                <w:rStyle w:val="shorttext"/>
                <w:rFonts w:ascii="Calibri" w:eastAsia="Times New Roman" w:hAnsi="Calibri" w:cs="Times New Roman"/>
                <w:b/>
                <w:i w:val="0"/>
                <w:iCs w:val="0"/>
                <w:color w:val="auto"/>
                <w:sz w:val="22"/>
                <w:szCs w:val="20"/>
                <w:lang w:eastAsia="fr-FR"/>
              </w:rPr>
              <w:fldChar w:fldCharType="begin"/>
            </w:r>
            <w:r w:rsidRPr="00C93726">
              <w:rPr>
                <w:rStyle w:val="shorttext"/>
                <w:rFonts w:ascii="Calibri" w:eastAsia="Times New Roman" w:hAnsi="Calibri" w:cs="Times New Roman"/>
                <w:b/>
                <w:i w:val="0"/>
                <w:iCs w:val="0"/>
                <w:color w:val="auto"/>
                <w:sz w:val="22"/>
                <w:szCs w:val="20"/>
                <w:lang w:eastAsia="fr-FR"/>
              </w:rPr>
              <w:instrText xml:space="preserve"> REF _Ref534796769 \r \h  \* MERGEFORMAT </w:instrText>
            </w:r>
            <w:r w:rsidRPr="00C93726">
              <w:rPr>
                <w:rStyle w:val="shorttext"/>
                <w:rFonts w:ascii="Calibri" w:eastAsia="Times New Roman" w:hAnsi="Calibri" w:cs="Times New Roman"/>
                <w:b/>
                <w:i w:val="0"/>
                <w:iCs w:val="0"/>
                <w:color w:val="auto"/>
                <w:sz w:val="22"/>
                <w:szCs w:val="20"/>
                <w:lang w:eastAsia="fr-FR"/>
              </w:rPr>
            </w:r>
            <w:r w:rsidRPr="00C9372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[11]</w:t>
            </w:r>
            <w:r w:rsidRPr="00C93726">
              <w:rPr>
                <w:rStyle w:val="shorttext"/>
                <w:rFonts w:ascii="Calibri" w:eastAsia="Times New Roman" w:hAnsi="Calibri" w:cs="Times New Roman"/>
                <w:b/>
                <w:i w:val="0"/>
                <w:iCs w:val="0"/>
                <w:color w:val="auto"/>
                <w:sz w:val="22"/>
                <w:szCs w:val="20"/>
                <w:lang w:eastAsia="fr-FR"/>
              </w:rPr>
              <w:fldChar w:fldCharType="end"/>
            </w:r>
          </w:p>
        </w:tc>
      </w:tr>
    </w:tbl>
    <w:p w14:paraId="33B167FC" w14:textId="067E2B05" w:rsidR="00C93726" w:rsidRDefault="00C93726" w:rsidP="00C93726">
      <w:pPr>
        <w:ind w:firstLine="709"/>
      </w:pPr>
    </w:p>
    <w:p w14:paraId="36859AB4" w14:textId="47CB6AB8" w:rsidR="00E22684" w:rsidRDefault="00C93726" w:rsidP="00C93726">
      <w:pPr>
        <w:spacing w:line="360" w:lineRule="auto"/>
      </w:pPr>
      <w:r>
        <w:t xml:space="preserve">Une explication claire du caractère spiral de ces vibrations </w:t>
      </w:r>
      <w:r w:rsidR="00147E28">
        <w:t xml:space="preserve">et cohérente avec la </w:t>
      </w:r>
      <w:r w:rsidR="00147E28">
        <w:fldChar w:fldCharType="begin"/>
      </w:r>
      <w:r w:rsidR="00147E28">
        <w:instrText xml:space="preserve"> REF _Ref534621765 \h </w:instrText>
      </w:r>
      <w:r w:rsidR="00147E28">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147E28">
        <w:fldChar w:fldCharType="end"/>
      </w:r>
      <w:r w:rsidR="00147E28">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32581C">
        <w:rPr>
          <w:rStyle w:val="shorttext"/>
          <w:b/>
          <w:iCs/>
        </w:rPr>
        <w:t>[11]</w:t>
      </w:r>
      <w:r w:rsidRPr="00CF18C1">
        <w:rPr>
          <w:rStyle w:val="shorttext"/>
          <w:b/>
          <w:iCs/>
        </w:rPr>
        <w:fldChar w:fldCharType="end"/>
      </w:r>
      <w:r>
        <w:rPr>
          <w:rStyle w:val="shorttext"/>
          <w:b/>
          <w:iCs/>
        </w:rPr>
        <w:t xml:space="preserve">. </w:t>
      </w:r>
      <w:r w:rsidR="00147E28">
        <w:rPr>
          <w:rStyle w:val="shorttext"/>
          <w:iCs/>
        </w:rPr>
        <w:t>L</w:t>
      </w:r>
      <w:r>
        <w:rPr>
          <w:rStyle w:val="shorttext"/>
          <w:iCs/>
        </w:rPr>
        <w:t xml:space="preserve">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Pr="00DC28A6">
        <w:rPr>
          <w:rStyle w:val="shorttext"/>
          <w:b/>
          <w:iCs/>
        </w:rPr>
        <w:fldChar w:fldCharType="end"/>
      </w:r>
      <w:r w:rsidR="00147E28">
        <w:rPr>
          <w:rStyle w:val="shorttext"/>
          <w:b/>
          <w:iCs/>
        </w:rPr>
        <w:t>a</w:t>
      </w:r>
      <w:r>
        <w:rPr>
          <w:rStyle w:val="shorttext"/>
          <w:iCs/>
        </w:rPr>
        <w:t>,</w:t>
      </w:r>
      <w:r w:rsidR="00147E28">
        <w:rPr>
          <w:rStyle w:val="shorttext"/>
          <w:iCs/>
        </w:rPr>
        <w:t xml:space="preserve"> montre le point haut (le point où</w:t>
      </w:r>
      <w:ins w:id="21" w:author="HASSINI Mohamed-amine" w:date="2019-01-13T20:23:00Z">
        <w:r w:rsidR="00B242BC">
          <w:rPr>
            <w:rStyle w:val="shorttext"/>
            <w:iCs/>
          </w:rPr>
          <w:t xml:space="preserve"> le jeu</w:t>
        </w:r>
      </w:ins>
      <w:r w:rsidR="00147E28">
        <w:rPr>
          <w:rStyle w:val="shorttext"/>
          <w:iCs/>
        </w:rPr>
        <w:t xml:space="preserve"> </w:t>
      </w:r>
      <w:del w:id="22" w:author="HASSINI Mohamed-amine" w:date="2019-01-13T20:23:00Z">
        <w:r w:rsidR="00147E28" w:rsidDel="00B242BC">
          <w:rPr>
            <w:rStyle w:val="shorttext"/>
            <w:iCs/>
          </w:rPr>
          <w:delText>l’épaisseur du film</w:delText>
        </w:r>
      </w:del>
      <w:r w:rsidR="00147E28">
        <w:rPr>
          <w:rStyle w:val="shorttext"/>
          <w:iCs/>
        </w:rPr>
        <w:t xml:space="preserve"> est minimal</w:t>
      </w:r>
      <w:del w:id="23" w:author="HASSINI Mohamed-amine" w:date="2019-01-13T20:24:00Z">
        <w:r w:rsidR="00147E28" w:rsidDel="00B242BC">
          <w:rPr>
            <w:rStyle w:val="shorttext"/>
            <w:iCs/>
          </w:rPr>
          <w:delText>e</w:delText>
        </w:r>
      </w:del>
      <w:r w:rsidR="00147E28">
        <w:rPr>
          <w:rStyle w:val="shorttext"/>
          <w:iCs/>
        </w:rPr>
        <w:t xml:space="preserve"> et a lieu le contact « faible » entre le rotor et le stator) et le balourd mécanique (le point lourd). Pour une vitesse de rotation en dessous du mode propre </w:t>
      </w:r>
      <w:ins w:id="24" w:author="HASSINI Mohamed-amine" w:date="2019-01-13T20:24:00Z">
        <w:r w:rsidR="00B242BC">
          <w:rPr>
            <w:rStyle w:val="shorttext"/>
            <w:iCs/>
          </w:rPr>
          <w:t>de flexion</w:t>
        </w:r>
      </w:ins>
      <w:del w:id="25" w:author="HASSINI Mohamed-amine" w:date="2019-01-13T20:24:00Z">
        <w:r w:rsidR="00147E28" w:rsidDel="00B242BC">
          <w:rPr>
            <w:rStyle w:val="shorttext"/>
            <w:iCs/>
          </w:rPr>
          <w:delText>flexible</w:delText>
        </w:r>
      </w:del>
      <w:r w:rsidR="00147E28">
        <w:rPr>
          <w:rStyle w:val="shorttext"/>
          <w:iCs/>
        </w:rPr>
        <w:t xml:space="preserve">, le déphasage entre le point lourd et le point haut </w:t>
      </w:r>
      <w:proofErr w:type="gramStart"/>
      <w:r w:rsidR="00147E28">
        <w:rPr>
          <w:rStyle w:val="shorttext"/>
          <w:iCs/>
        </w:rPr>
        <w:t xml:space="preserve">est </w:t>
      </w:r>
      <w:proofErr w:type="gramEnd"/>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sidR="00147E28">
        <w:rPr>
          <w:rStyle w:val="shorttext"/>
          <w:iCs/>
        </w:rPr>
        <w:t xml:space="preserve">. L’amplitude des vibrations synchrones </w:t>
      </w:r>
      <w:proofErr w:type="gramStart"/>
      <w:r w:rsidR="00147E28">
        <w:rPr>
          <w:rStyle w:val="shorttext"/>
          <w:iCs/>
        </w:rPr>
        <w:t xml:space="preserve">est </w:t>
      </w:r>
      <w:proofErr w:type="gramEnd"/>
      <m:oMath>
        <m:r>
          <w:rPr>
            <w:rStyle w:val="shorttext"/>
            <w:rFonts w:ascii="Cambria Math" w:hAnsi="Cambria Math"/>
          </w:rPr>
          <m:t>B</m:t>
        </m:r>
      </m:oMath>
      <w:r w:rsidR="00147E28">
        <w:rPr>
          <w:rStyle w:val="shorttext"/>
        </w:rPr>
        <w:t>.</w:t>
      </w:r>
      <w:r>
        <w:rPr>
          <w:rStyle w:val="shorttext"/>
          <w:iCs/>
        </w:rPr>
        <w:t xml:space="preserve"> </w:t>
      </w:r>
      <w:r w:rsidR="00147E28">
        <w:rPr>
          <w:rStyle w:val="shorttext"/>
          <w:iCs/>
        </w:rPr>
        <w:t>Suite au frottement « faible » entre le rotor et le stator, la température du rotor au point haut augmente</w:t>
      </w:r>
      <w:r w:rsidR="00E22684">
        <w:rPr>
          <w:rStyle w:val="shorttext"/>
          <w:iCs/>
        </w:rPr>
        <w:t xml:space="preserve">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b</w:t>
      </w:r>
      <w:r w:rsidR="00E22684">
        <w:rPr>
          <w:rStyle w:val="shorttext"/>
          <w:iCs/>
        </w:rPr>
        <w:t>)</w:t>
      </w:r>
      <w:r w:rsidR="00147E28">
        <w:rPr>
          <w:rStyle w:val="shorttext"/>
          <w:iCs/>
        </w:rPr>
        <w:t xml:space="preserve">. Le point haut est alors </w:t>
      </w:r>
      <w:r w:rsidR="00E22684">
        <w:rPr>
          <w:rStyle w:val="shorttext"/>
          <w:iCs/>
        </w:rPr>
        <w:t>aussi le point chaud du rotor et</w:t>
      </w:r>
      <w:r w:rsidR="00147E28">
        <w:rPr>
          <w:rStyle w:val="shorttext"/>
          <w:iCs/>
        </w:rPr>
        <w:t xml:space="preserve"> </w:t>
      </w:r>
      <w:r w:rsidR="00E22684">
        <w:rPr>
          <w:rStyle w:val="shorttext"/>
          <w:iCs/>
        </w:rPr>
        <w:t xml:space="preserve">le point diamétralement opposé est le point froid. La différence de température entre le point chaud et le point froid conduit à la déformation élastique du rotor. Pour un rotor dont le premier mode propre élastique est représentée sur la </w:t>
      </w:r>
      <w:r w:rsidR="00E22684">
        <w:fldChar w:fldCharType="begin"/>
      </w:r>
      <w:r w:rsidR="00E22684">
        <w:instrText xml:space="preserve"> REF _Ref534621765 \h </w:instrText>
      </w:r>
      <w:r w:rsidR="00E2268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E22684">
        <w:fldChar w:fldCharType="end"/>
      </w:r>
      <w:r w:rsidR="00E22684">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sidR="00E22684">
        <w:rPr>
          <w:rStyle w:val="shorttext"/>
          <w:iCs/>
        </w:rPr>
        <w:t xml:space="preserve"> </w:t>
      </w:r>
      <w:r w:rsidR="00E22684">
        <w:t>orienté dans la direction du point chaud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c</w:t>
      </w:r>
      <w:r w:rsidR="00E22684">
        <w:t xml:space="preserve">). La somme vectorielle des balourds mécanique et thermique conduit à un balourd total augmenté. </w:t>
      </w:r>
      <w:r w:rsidR="00B01964">
        <w:t>L</w:t>
      </w:r>
      <w:r w:rsidR="00E22684">
        <w:t xml:space="preserve">’amplitude de la réponse du rotor au balourd </w:t>
      </w:r>
      <w:r w:rsidR="00B01964">
        <w:t>(</w:t>
      </w:r>
      <w:r w:rsidR="00E22684">
        <w:t>total</w:t>
      </w:r>
      <w:r w:rsidR="00B01964">
        <w:t>)</w:t>
      </w:r>
      <w:r w:rsidR="00E22684">
        <w:t xml:space="preserve"> </w:t>
      </w:r>
      <w:r w:rsidR="00B01964">
        <w:t>va augmenter mais,</w:t>
      </w:r>
      <w:r w:rsidR="00B01964" w:rsidRPr="00B01964">
        <w:t xml:space="preserve"> </w:t>
      </w:r>
      <w:r w:rsidR="00B01964">
        <w:t xml:space="preserve">comme la vitesse de rotation </w:t>
      </w:r>
      <m:oMath>
        <m:r>
          <w:rPr>
            <w:rStyle w:val="shorttext"/>
            <w:rFonts w:ascii="Cambria Math" w:hAnsi="Cambria Math"/>
          </w:rPr>
          <m:t>Ω</m:t>
        </m:r>
      </m:oMath>
      <w:r w:rsidR="00B01964">
        <w:t xml:space="preserve"> est constante, la phase entre le point haut et le balourd (total) doit rester toujours égale </w:t>
      </w:r>
      <w:proofErr w:type="gramStart"/>
      <w:r w:rsidR="00B01964">
        <w:t xml:space="preserve">à </w:t>
      </w:r>
      <w:proofErr w:type="gramEnd"/>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B01964">
        <w:rPr>
          <w:rStyle w:val="shorttext"/>
          <w:iCs/>
        </w:rPr>
        <w:t xml:space="preserve">. Ceci n’est possible que si le vecteur de balourd total subit une rotation du même sens que la vitesse de </w:t>
      </w:r>
      <w:proofErr w:type="gramStart"/>
      <w:r w:rsidR="00B01964">
        <w:rPr>
          <w:rStyle w:val="shorttext"/>
          <w:iCs/>
        </w:rPr>
        <w:t xml:space="preserve">rotation </w:t>
      </w:r>
      <w:proofErr w:type="gramEnd"/>
      <m:oMath>
        <m:r>
          <w:rPr>
            <w:rStyle w:val="shorttext"/>
            <w:rFonts w:ascii="Cambria Math" w:hAnsi="Cambria Math"/>
          </w:rPr>
          <m:t>Ω</m:t>
        </m:r>
      </m:oMath>
      <w:r w:rsidR="00B01964">
        <w:rPr>
          <w:rStyle w:val="shorttext"/>
        </w:rPr>
        <w:t xml:space="preserve">, comme montré sur la </w:t>
      </w:r>
      <w:r w:rsidR="00B01964" w:rsidRPr="00DC28A6">
        <w:rPr>
          <w:rStyle w:val="shorttext"/>
          <w:b/>
          <w:iCs/>
        </w:rPr>
        <w:fldChar w:fldCharType="begin"/>
      </w:r>
      <w:r w:rsidR="00B01964" w:rsidRPr="00DC28A6">
        <w:rPr>
          <w:rStyle w:val="shorttext"/>
          <w:b/>
          <w:iCs/>
        </w:rPr>
        <w:instrText xml:space="preserve"> REF _Ref534797277 \h  \* MERGEFORMAT </w:instrText>
      </w:r>
      <w:r w:rsidR="00B01964" w:rsidRPr="00DC28A6">
        <w:rPr>
          <w:rStyle w:val="shorttext"/>
          <w:b/>
          <w:iCs/>
        </w:rPr>
      </w:r>
      <w:r w:rsidR="00B0196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B01964" w:rsidRPr="00DC28A6">
        <w:rPr>
          <w:rStyle w:val="shorttext"/>
          <w:b/>
          <w:iCs/>
        </w:rPr>
        <w:fldChar w:fldCharType="end"/>
      </w:r>
      <w:r w:rsidR="00B01964">
        <w:rPr>
          <w:rStyle w:val="shorttext"/>
          <w:b/>
          <w:iCs/>
        </w:rPr>
        <w:t xml:space="preserve">d. </w:t>
      </w:r>
      <w:r w:rsidR="00B01964" w:rsidRPr="00B01964">
        <w:rPr>
          <w:rStyle w:val="shorttext"/>
          <w:iCs/>
        </w:rPr>
        <w:t xml:space="preserve">Un capteur de déplacement </w:t>
      </w:r>
      <w:r w:rsidR="00B01964">
        <w:rPr>
          <w:rStyle w:val="shorttext"/>
          <w:iCs/>
        </w:rPr>
        <w:t xml:space="preserve">va enregistrer une augmentation continue de l’amplitude de la vibration synchrone et une modification continue du déphasage par rapport à une référence fixée sur le rotor. Pour la déformée modale représenté sur la </w:t>
      </w:r>
      <w:r w:rsidR="00B01964">
        <w:fldChar w:fldCharType="begin"/>
      </w:r>
      <w:r w:rsidR="00B01964">
        <w:instrText xml:space="preserve"> REF _Ref534621765 \h </w:instrText>
      </w:r>
      <w:r w:rsidR="00B0196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B01964">
        <w:fldChar w:fldCharType="end"/>
      </w:r>
      <w:r w:rsidR="00B01964">
        <w:t xml:space="preserve">, rencontrée quand un disque se trouve entre </w:t>
      </w:r>
      <w:r w:rsidR="00B01964">
        <w:lastRenderedPageBreak/>
        <w:t xml:space="preserve">deux paliers, le sens de la spirale </w:t>
      </w:r>
      <w:r w:rsidR="00613B5C">
        <w:t>coïncide</w:t>
      </w:r>
      <w:r w:rsidR="00B01964">
        <w:t xml:space="preserve"> avec la vitesse de rotation. Pour une configuration avec un disque en </w:t>
      </w:r>
      <w:r w:rsidR="00613B5C">
        <w:t>porte</w:t>
      </w:r>
      <w:r w:rsidR="00B01964">
        <w:t xml:space="preserve"> à faux, la déformation thermique </w:t>
      </w:r>
      <w:r w:rsidR="00613B5C">
        <w:t>génère</w:t>
      </w:r>
      <w:r w:rsidR="00B01964">
        <w:t xml:space="preserve"> un balourd qui est diamétralement opposé au point chaud. La spirale va alors tourner dans un sens opposé à la vitesse de rotation.</w:t>
      </w:r>
    </w:p>
    <w:p w14:paraId="31452001" w14:textId="77777777" w:rsidR="00C93726" w:rsidRDefault="00C93726" w:rsidP="00C93726">
      <w:pPr>
        <w:ind w:firstLine="709"/>
      </w:pPr>
    </w:p>
    <w:p w14:paraId="6AAB9751" w14:textId="61C9EE4E" w:rsidR="00E82DF1" w:rsidRDefault="00E82DF1" w:rsidP="008B06E6">
      <w:pPr>
        <w:spacing w:before="120" w:line="360" w:lineRule="auto"/>
        <w:ind w:firstLine="709"/>
      </w:pPr>
      <w:r w:rsidRPr="00B87643">
        <w:t>Dans les années 1970s</w:t>
      </w:r>
      <w:r w:rsidRPr="003A0138">
        <w:rPr>
          <w:b/>
        </w:rPr>
        <w:t>,</w:t>
      </w:r>
      <w:r>
        <w:t xml:space="preserve"> </w:t>
      </w:r>
      <w:proofErr w:type="spellStart"/>
      <w:r w:rsidRPr="005342F4">
        <w:rPr>
          <w:rFonts w:asciiTheme="minorHAnsi" w:hAnsiTheme="minorHAnsi"/>
        </w:rPr>
        <w:t>Dimarogonas</w:t>
      </w:r>
      <w:proofErr w:type="spellEnd"/>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32581C">
        <w:rPr>
          <w:b/>
        </w:rPr>
        <w:t>[10]</w:t>
      </w:r>
      <w:r>
        <w:rPr>
          <w:b/>
        </w:rPr>
        <w:fldChar w:fldCharType="end"/>
      </w:r>
      <w:r w:rsidRPr="00292F38">
        <w:t>)</w:t>
      </w:r>
      <w:r w:rsidRPr="00C14FC0">
        <w:rPr>
          <w:b/>
        </w:rPr>
        <w:t xml:space="preserve"> </w:t>
      </w:r>
      <w:r>
        <w:t xml:space="preserve">a publié un modèle analytique pour analyser l’effet </w:t>
      </w:r>
      <w:proofErr w:type="spellStart"/>
      <w:r>
        <w:t>Newkirk</w:t>
      </w:r>
      <w:proofErr w:type="spellEnd"/>
      <w:r>
        <w:t>. Il a calculé la flexion</w:t>
      </w:r>
      <w:r w:rsidRPr="00AE00E8">
        <w:t xml:space="preserve"> thermique </w:t>
      </w:r>
      <w:r>
        <w:t xml:space="preserve">statique avec un flux de chaleur arbitraire. Cette flexion thermique était ensuite injectée dans le modèle </w:t>
      </w:r>
      <w:ins w:id="26" w:author="HASSINI Mohamed-amine" w:date="2019-01-13T20:26:00Z">
        <w:r w:rsidR="00B242BC">
          <w:t xml:space="preserve">de </w:t>
        </w:r>
      </w:ins>
      <w:r>
        <w:t>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proofErr w:type="spellStart"/>
      <w:r w:rsidRPr="00742C72">
        <w:rPr>
          <w:rFonts w:asciiTheme="minorHAnsi" w:hAnsiTheme="minorHAnsi"/>
        </w:rPr>
        <w:t>Dimarogonas</w:t>
      </w:r>
      <w:proofErr w:type="spellEnd"/>
      <w:r w:rsidRPr="00AD3FE8">
        <w:t xml:space="preserve"> indiquait que l’effet </w:t>
      </w:r>
      <w:proofErr w:type="spellStart"/>
      <w:r w:rsidRPr="00AD3FE8">
        <w:t>Newkirk</w:t>
      </w:r>
      <w:proofErr w:type="spellEnd"/>
      <w:r w:rsidRPr="00AD3FE8">
        <w:t xml:space="preserve">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2BBF9D22" w14:textId="7B92016A" w:rsidR="00C93726" w:rsidRDefault="00E82DF1" w:rsidP="00C93726">
      <w:pPr>
        <w:spacing w:line="360" w:lineRule="auto"/>
        <w:rPr>
          <w:rStyle w:val="shorttext"/>
          <w:iCs/>
        </w:rPr>
      </w:pPr>
      <w:r w:rsidRPr="007D42D3">
        <w:t>En 1980</w:t>
      </w:r>
      <w:r>
        <w:t xml:space="preserve"> </w:t>
      </w:r>
      <w:proofErr w:type="spellStart"/>
      <w:r w:rsidRPr="00107542">
        <w:t>Kellenberger</w:t>
      </w:r>
      <w:proofErr w:type="spellEnd"/>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32581C">
        <w:rPr>
          <w:b/>
        </w:rPr>
        <w:t>[12]</w:t>
      </w:r>
      <w:r w:rsidRPr="005F508B">
        <w:rPr>
          <w:b/>
        </w:rPr>
        <w:fldChar w:fldCharType="end"/>
      </w:r>
      <w:r>
        <w:t xml:space="preserve"> a constaté l’effet </w:t>
      </w:r>
      <w:proofErr w:type="spellStart"/>
      <w:r>
        <w:t>Newkirk</w:t>
      </w:r>
      <w:proofErr w:type="spellEnd"/>
      <w:r>
        <w:t xml:space="preserve">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proofErr w:type="spellStart"/>
      <w:r w:rsidRPr="00075D6B">
        <w:t>Dimarogonas</w:t>
      </w:r>
      <w:proofErr w:type="spellEnd"/>
      <w:r w:rsidRPr="00075D6B">
        <w:t xml:space="preserve">, </w:t>
      </w:r>
      <w:proofErr w:type="spellStart"/>
      <w:r w:rsidRPr="00075D6B">
        <w:t>Kellenberger</w:t>
      </w:r>
      <w:proofErr w:type="spellEnd"/>
      <w:r w:rsidRPr="00075D6B">
        <w:t xml:space="preserve">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27" w:name="_Toc534984804"/>
      <w:r>
        <w:t>E</w:t>
      </w:r>
      <w:r w:rsidRPr="00814672">
        <w:t xml:space="preserve">ffet </w:t>
      </w:r>
      <w:r w:rsidRPr="00C65243">
        <w:t>Morton</w:t>
      </w:r>
      <w:bookmarkEnd w:id="27"/>
    </w:p>
    <w:p w14:paraId="18C3A725" w14:textId="77777777" w:rsidR="00E82DF1" w:rsidRPr="00C77822" w:rsidRDefault="00E82DF1" w:rsidP="00E82DF1"/>
    <w:p w14:paraId="24EFE6FF" w14:textId="7B21D6BB"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32581C">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w:t>
      </w:r>
      <w:proofErr w:type="spellStart"/>
      <w:r>
        <w:t>Newkirk</w:t>
      </w:r>
      <w:proofErr w:type="spellEnd"/>
      <w:r>
        <w:t xml:space="preserve">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w:t>
      </w:r>
      <w:proofErr w:type="spellStart"/>
      <w:r>
        <w:t>Newkirk</w:t>
      </w:r>
      <w:proofErr w:type="spellEnd"/>
      <w:r>
        <w:t xml:space="preserve"> et de Morton sont très proches, voire quasi-identiques. Pour cette raison les méthodes théoriques d’analyse de l’effet de Morton se sont largement inspirées des modèles de prédiction mis au point pour l’effet de </w:t>
      </w:r>
      <w:proofErr w:type="spellStart"/>
      <w:r>
        <w:t>Newkirk</w:t>
      </w:r>
      <w:proofErr w:type="spellEnd"/>
      <w:r>
        <w:t xml:space="preserve">. Toutefois, le fait que la source de l’échauffement n’est plus liée à un point facile à identifier mais se trouve dans le film mince de lubrifiant dont l’épaisseur varie dans le temps, rend </w:t>
      </w:r>
      <w:ins w:id="28" w:author="HASSINI Mohamed-amine" w:date="2019-01-13T20:29:00Z">
        <w:r w:rsidR="00B242BC">
          <w:t xml:space="preserve">l’analyse de </w:t>
        </w:r>
      </w:ins>
      <w:r>
        <w:t>l’effet de Morton plus compliqué</w:t>
      </w:r>
      <w:ins w:id="29" w:author="HASSINI Mohamed-amine" w:date="2019-01-13T20:29:00Z">
        <w:r w:rsidR="00B242BC">
          <w:t>e</w:t>
        </w:r>
      </w:ins>
      <w:r>
        <w:t xml:space="preserve">. </w:t>
      </w:r>
    </w:p>
    <w:p w14:paraId="5843387C" w14:textId="77777777" w:rsidR="00120175" w:rsidRDefault="00120175" w:rsidP="00120175">
      <w:pPr>
        <w:keepNext/>
        <w:spacing w:line="360" w:lineRule="auto"/>
        <w:jc w:val="center"/>
      </w:pPr>
      <w:r>
        <w:rPr>
          <w:noProof/>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7F8B891C"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0"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3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61DC8AED"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w:t>
      </w:r>
      <w:proofErr w:type="spellStart"/>
      <w:r>
        <w:t>Newkirk</w:t>
      </w:r>
      <w:proofErr w:type="spellEnd"/>
      <w:r>
        <w:t xml:space="preserve">,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32581C">
        <w:rPr>
          <w:b/>
        </w:rPr>
        <w:t>[6]</w:t>
      </w:r>
      <w:r w:rsidR="00EB1BB5" w:rsidRPr="00EB1BB5">
        <w:rPr>
          <w:b/>
        </w:rPr>
        <w:fldChar w:fldCharType="end"/>
      </w:r>
      <w:r w:rsidR="00EB1BB5">
        <w:t xml:space="preserve"> </w:t>
      </w:r>
      <w:r>
        <w:t>et</w:t>
      </w:r>
      <w:r w:rsidR="00EB1BB5">
        <w:t xml:space="preserve"> </w:t>
      </w:r>
      <w:r w:rsidR="00EB1BB5" w:rsidRPr="00EB1BB5">
        <w:rPr>
          <w:b/>
        </w:rPr>
        <w:fldChar w:fldCharType="begin"/>
      </w:r>
      <w:r w:rsidR="00EB1BB5" w:rsidRPr="00EB1BB5">
        <w:rPr>
          <w:b/>
        </w:rPr>
        <w:instrText xml:space="preserve"> REF _Ref533094789 \r \h </w:instrText>
      </w:r>
      <w:r w:rsidR="00EB1BB5">
        <w:rPr>
          <w:b/>
        </w:rPr>
        <w:instrText xml:space="preserve"> \* MERGEFORMAT </w:instrText>
      </w:r>
      <w:r w:rsidR="00EB1BB5" w:rsidRPr="00EB1BB5">
        <w:rPr>
          <w:b/>
        </w:rPr>
      </w:r>
      <w:r w:rsidR="00EB1BB5" w:rsidRPr="00EB1BB5">
        <w:rPr>
          <w:b/>
        </w:rPr>
        <w:fldChar w:fldCharType="separate"/>
      </w:r>
      <w:r w:rsidR="0032581C">
        <w:rPr>
          <w:b/>
        </w:rPr>
        <w:t>0</w:t>
      </w:r>
      <w:r w:rsidR="00EB1BB5" w:rsidRPr="00EB1BB5">
        <w:rPr>
          <w:b/>
        </w:rPr>
        <w:fldChar w:fldCharType="end"/>
      </w:r>
      <w:r>
        <w:t>, toutes les études expérimentales confirment que le point chaud est retardé par rapport</w:t>
      </w:r>
      <w:ins w:id="31" w:author="HASSINI Mohamed-amine" w:date="2019-01-13T20:31:00Z">
        <w:r w:rsidR="00B242BC">
          <w:t xml:space="preserve"> au</w:t>
        </w:r>
      </w:ins>
      <w:r>
        <w:t xml:space="preserve"> </w:t>
      </w:r>
      <w:del w:id="32" w:author="HASSINI Mohamed-amine" w:date="2019-01-13T20:31:00Z">
        <w:r w:rsidDel="00B242BC">
          <w:delText>à le</w:delText>
        </w:r>
      </w:del>
      <w:r>
        <w:t xml:space="preserve"> point haut d’un</w:t>
      </w:r>
      <w:ins w:id="33" w:author="HASSINI Mohamed-amine" w:date="2019-01-13T20:31:00Z">
        <w:r w:rsidR="00B242BC">
          <w:t xml:space="preserve"> angle</w:t>
        </w:r>
      </w:ins>
      <w:r>
        <w:t xml:space="preserve"> </w:t>
      </w:r>
      <w:del w:id="34" w:author="HASSINI Mohamed-amine" w:date="2019-01-13T20:31:00Z">
        <w:r w:rsidDel="00B242BC">
          <w:delText>déphasage</w:delText>
        </w:r>
      </w:del>
      <w:r>
        <w:t xml:space="preserve"> compris entre 0° et 60°. </w:t>
      </w:r>
    </w:p>
    <w:p w14:paraId="052BCB43" w14:textId="77777777" w:rsidR="00971AD0" w:rsidRDefault="00971AD0" w:rsidP="00971AD0">
      <w:pPr>
        <w:keepNext/>
        <w:spacing w:line="360" w:lineRule="auto"/>
        <w:jc w:val="center"/>
      </w:pPr>
      <w:r w:rsidRPr="00FC2D7F">
        <w:rPr>
          <w:noProof/>
        </w:rPr>
        <w:lastRenderedPageBreak/>
        <w:drawing>
          <wp:inline distT="0" distB="0" distL="0" distR="0" wp14:anchorId="2AFAB865" wp14:editId="2FEB01A0">
            <wp:extent cx="3133725" cy="1901592"/>
            <wp:effectExtent l="0" t="0" r="0" b="381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6704" cy="1927673"/>
                    </a:xfrm>
                    <a:prstGeom prst="rect">
                      <a:avLst/>
                    </a:prstGeom>
                    <a:noFill/>
                    <a:ln>
                      <a:noFill/>
                    </a:ln>
                  </pic:spPr>
                </pic:pic>
              </a:graphicData>
            </a:graphic>
          </wp:inline>
        </w:drawing>
      </w:r>
    </w:p>
    <w:p w14:paraId="7C2177B8" w14:textId="58DB6A18"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35"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35"/>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6F87C406"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 xml:space="preserve">est </w:t>
      </w:r>
      <w:proofErr w:type="gramStart"/>
      <w:r w:rsidRPr="00FB1FE0">
        <w:t>corrélée</w:t>
      </w:r>
      <w:proofErr w:type="gramEnd"/>
      <w:r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E82DF1" w:rsidRPr="00FB1FE0">
        <w:t>conditions de fonctionnement</w:t>
      </w:r>
      <w:ins w:id="36" w:author="HASSINI Mohamed-amine" w:date="2019-01-13T20:32:00Z">
        <w:r w:rsidR="00C94AB6">
          <w:t>,</w:t>
        </w:r>
      </w:ins>
      <w:r w:rsidR="00E82DF1" w:rsidRPr="00FB1FE0">
        <w:t xml:space="preserve"> 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1DC480BF"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37"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37"/>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542E21E3" w14:textId="5EF6DB5B" w:rsidR="00AA4CC0" w:rsidRDefault="00E82DF1" w:rsidP="00016AEA">
      <w:pPr>
        <w:snapToGrid w:val="0"/>
        <w:spacing w:line="360" w:lineRule="auto"/>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ins w:id="38" w:author="HASSINI Mohamed-amine" w:date="2019-01-13T20:32:00Z">
        <w:r w:rsidR="00C94AB6">
          <w:t>s</w:t>
        </w:r>
      </w:ins>
      <w:r>
        <w:t xml:space="preserve"> machines ne sont pas endommagées et fonctionnent avec des vibrations synchrones à un régime thermique stable.</w:t>
      </w:r>
      <w:r w:rsidR="00AA4CC0">
        <w:t xml:space="preserve"> </w:t>
      </w:r>
      <w:r w:rsidR="00D22A57">
        <w:t>Il</w:t>
      </w:r>
      <w:ins w:id="39" w:author="HASSINI Mohamed-amine" w:date="2019-01-13T20:33:00Z">
        <w:r w:rsidR="00C94AB6">
          <w:t xml:space="preserve"> en</w:t>
        </w:r>
      </w:ins>
      <w:r w:rsidR="00D22A57">
        <w:t xml:space="preserve"> résult</w:t>
      </w:r>
      <w:ins w:id="40" w:author="HASSINI Mohamed-amine" w:date="2019-01-13T20:33:00Z">
        <w:r w:rsidR="00C94AB6">
          <w:t>e</w:t>
        </w:r>
      </w:ins>
      <w:del w:id="41" w:author="HASSINI Mohamed-amine" w:date="2019-01-13T20:33:00Z">
        <w:r w:rsidR="00D22A57" w:rsidDel="00C94AB6">
          <w:delText>é</w:delText>
        </w:r>
      </w:del>
      <w:r w:rsidR="00D22A57">
        <w:t xml:space="preserve"> que</w:t>
      </w:r>
      <w:r>
        <w:t xml:space="preserve"> </w:t>
      </w:r>
      <w:ins w:id="42" w:author="HASSINI Mohamed-amine" w:date="2019-01-13T20:33:00Z">
        <w:r w:rsidR="00C94AB6">
          <w:t xml:space="preserve">seules </w:t>
        </w:r>
      </w:ins>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del w:id="43" w:author="HASSINI Mohamed-amine" w:date="2019-01-13T20:33:00Z">
        <w:r w:rsidDel="00C94AB6">
          <w:delText>,</w:delText>
        </w:r>
      </w:del>
      <w:r w:rsidRPr="00C8231C">
        <w:t>.</w:t>
      </w:r>
      <w:r>
        <w:rPr>
          <w:rStyle w:val="Appelnotedebasdep"/>
        </w:rPr>
        <w:footnoteReference w:id="2"/>
      </w:r>
      <w:r>
        <w:t xml:space="preserve"> </w:t>
      </w:r>
    </w:p>
    <w:p w14:paraId="0294849E" w14:textId="77777777" w:rsidR="003F5A41" w:rsidRDefault="003F5A41" w:rsidP="003F5A41">
      <w:pPr>
        <w:pStyle w:val="Titre2"/>
        <w:ind w:left="709"/>
      </w:pPr>
      <w:bookmarkStart w:id="44" w:name="_Toc534294728"/>
      <w:bookmarkStart w:id="45" w:name="_Toc534984805"/>
      <w:r>
        <w:lastRenderedPageBreak/>
        <w:t>Etudes</w:t>
      </w:r>
      <w:r w:rsidRPr="00DE7318">
        <w:t xml:space="preserve"> </w:t>
      </w:r>
      <w:r>
        <w:t>expérimentales</w:t>
      </w:r>
      <w:bookmarkEnd w:id="44"/>
      <w:r>
        <w:t xml:space="preserve"> et cas industriels</w:t>
      </w:r>
      <w:bookmarkEnd w:id="45"/>
    </w:p>
    <w:p w14:paraId="16B06570" w14:textId="77777777" w:rsidR="003F5A41" w:rsidRPr="00B047AB" w:rsidRDefault="003F5A41" w:rsidP="003F5A41"/>
    <w:p w14:paraId="08302A79" w14:textId="4BED0AD8"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32581C">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 xml:space="preserve">dans la direction circonférentielle lors du fonctionnement du rotor même </w:t>
      </w:r>
      <w:ins w:id="46" w:author="HASSINI Mohamed-amine" w:date="2019-01-13T20:35:00Z">
        <w:r w:rsidR="00C94AB6">
          <w:t xml:space="preserve">lorsque </w:t>
        </w:r>
      </w:ins>
      <w:del w:id="47" w:author="HASSINI Mohamed-amine" w:date="2019-01-13T20:35:00Z">
        <w:r w:rsidRPr="00A22718" w:rsidDel="00C94AB6">
          <w:delText xml:space="preserve">si </w:delText>
        </w:r>
      </w:del>
      <w:r w:rsidRPr="00A22718">
        <w:t>l’ampl</w:t>
      </w:r>
      <w:r>
        <w:t>itude de la vibration était</w:t>
      </w:r>
      <w:r w:rsidRPr="00A22718">
        <w:t xml:space="preserve"> </w:t>
      </w:r>
      <w:ins w:id="48" w:author="HASSINI Mohamed-amine" w:date="2019-01-13T20:34:00Z">
        <w:r w:rsidR="00C94AB6">
          <w:t>faible</w:t>
        </w:r>
      </w:ins>
      <w:del w:id="49" w:author="HASSINI Mohamed-amine" w:date="2019-01-13T20:34:00Z">
        <w:r w:rsidRPr="00A22718" w:rsidDel="00C94AB6">
          <w:delText>petite</w:delText>
        </w:r>
      </w:del>
      <w:r w:rsidRPr="00A22718">
        <w:t>.</w:t>
      </w:r>
      <w:r w:rsidRPr="006C2807">
        <w:rPr>
          <w:lang w:eastAsia="zh-CN"/>
        </w:rPr>
        <w:t xml:space="preserve"> </w:t>
      </w:r>
    </w:p>
    <w:p w14:paraId="3ADA1197" w14:textId="4DFC56D7" w:rsidR="003F5A41" w:rsidRDefault="003F5A41" w:rsidP="003F5A41">
      <w:pPr>
        <w:spacing w:line="360" w:lineRule="auto"/>
        <w:ind w:firstLine="708"/>
      </w:pPr>
      <w:r w:rsidRPr="005142B2">
        <w:t>En 1978</w:t>
      </w:r>
      <w:r>
        <w:rPr>
          <w:b/>
        </w:rPr>
        <w:t xml:space="preserve">, </w:t>
      </w:r>
      <w:proofErr w:type="spellStart"/>
      <w:r w:rsidRPr="00E81C93">
        <w:t>Hesseborn</w:t>
      </w:r>
      <w:proofErr w:type="spellEnd"/>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32581C">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56442B0A"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w:t>
      </w:r>
      <w:proofErr w:type="spellStart"/>
      <w:r>
        <w:t>Newkirk</w:t>
      </w:r>
      <w:proofErr w:type="spellEnd"/>
      <w:r>
        <w:t xml:space="preserve">)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014CA77D" w:rsidR="003F5A41" w:rsidRPr="00FE72D9" w:rsidRDefault="003F5A41" w:rsidP="006E2C1C">
      <w:pPr>
        <w:spacing w:line="360" w:lineRule="auto"/>
        <w:ind w:firstLine="708"/>
      </w:pPr>
      <w:r>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3DE2A80"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2</w:t>
      </w:r>
      <w:r w:rsidR="00800A93" w:rsidRPr="00800A93">
        <w:rPr>
          <w:b/>
        </w:rPr>
        <w:fldChar w:fldCharType="end"/>
      </w:r>
      <w:r>
        <w:rPr>
          <w:b/>
        </w:rPr>
        <w:t xml:space="preserve">. </w:t>
      </w:r>
      <w:r>
        <w:t xml:space="preserve">Ils montrent des modifications significatives </w:t>
      </w:r>
      <w:r>
        <w:lastRenderedPageBreak/>
        <w:t xml:space="preserve">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4A91A676"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50"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50"/>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rPr>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5FC5E2D9"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51"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51"/>
      <w:r>
        <w:rPr>
          <w:rStyle w:val="shorttext"/>
          <w:rFonts w:ascii="Calibri" w:eastAsia="Times New Roman" w:hAnsi="Calibri" w:cs="Times New Roman"/>
          <w:i w:val="0"/>
          <w:iCs w:val="0"/>
          <w:color w:val="auto"/>
          <w:sz w:val="22"/>
          <w:szCs w:val="20"/>
          <w:lang w:eastAsia="fr-FR"/>
        </w:rPr>
        <w:t> : Vibration spirale constaté</w:t>
      </w:r>
      <w:ins w:id="52" w:author="HASSINI Mohamed-amine" w:date="2019-01-13T20:39:00Z">
        <w:r w:rsidR="00C94AB6">
          <w:rPr>
            <w:rStyle w:val="shorttext"/>
            <w:rFonts w:ascii="Calibri" w:eastAsia="Times New Roman" w:hAnsi="Calibri" w:cs="Times New Roman"/>
            <w:i w:val="0"/>
            <w:iCs w:val="0"/>
            <w:color w:val="auto"/>
            <w:sz w:val="22"/>
            <w:szCs w:val="20"/>
            <w:lang w:eastAsia="fr-FR"/>
          </w:rPr>
          <w:t>e</w:t>
        </w:r>
      </w:ins>
      <w:r>
        <w:rPr>
          <w:rStyle w:val="shorttext"/>
          <w:rFonts w:ascii="Calibri" w:eastAsia="Times New Roman" w:hAnsi="Calibri" w:cs="Times New Roman"/>
          <w:i w:val="0"/>
          <w:iCs w:val="0"/>
          <w:color w:val="auto"/>
          <w:sz w:val="22"/>
          <w:szCs w:val="20"/>
          <w:lang w:eastAsia="fr-FR"/>
        </w:rPr>
        <w:t xml:space="preserv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459C8BA1"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w:t>
      </w:r>
      <w:ins w:id="53" w:author="HASSINI Mohamed-amine" w:date="2019-01-13T20:39:00Z">
        <w:r w:rsidR="00C94AB6">
          <w:rPr>
            <w:rStyle w:val="shorttext"/>
          </w:rPr>
          <w:t xml:space="preserve"> deux</w:t>
        </w:r>
      </w:ins>
      <w:r>
        <w:rPr>
          <w:rStyle w:val="shorttext"/>
        </w:rPr>
        <w:t xml:space="preserve"> premières</w:t>
      </w:r>
      <w:del w:id="54" w:author="HASSINI Mohamed-amine" w:date="2019-01-13T20:39:00Z">
        <w:r w:rsidDel="00C94AB6">
          <w:rPr>
            <w:rStyle w:val="shorttext"/>
          </w:rPr>
          <w:delText xml:space="preserve"> deux</w:delText>
        </w:r>
      </w:del>
      <w:r>
        <w:rPr>
          <w:rStyle w:val="shorttext"/>
        </w:rPr>
        <w:t xml:space="preserve"> heures de fonctionnement et devenait soudain excessive déclenchant l’arrêt d’urgence de la machine. En plus, le </w:t>
      </w:r>
      <w:r>
        <w:rPr>
          <w:szCs w:val="22"/>
        </w:rPr>
        <w:lastRenderedPageBreak/>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79A978A7" w:rsidR="003F5A41" w:rsidRDefault="003F5A41" w:rsidP="003F5A41">
      <w:pPr>
        <w:pStyle w:val="Lgende"/>
        <w:jc w:val="center"/>
        <w:rPr>
          <w:rStyle w:val="shorttext"/>
        </w:rPr>
      </w:pPr>
      <w:bookmarkStart w:id="55"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5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4592C4E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56"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5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340AC8B3" w:rsidR="003F5A41" w:rsidRDefault="003F5A41" w:rsidP="00CF1BFA">
      <w:pPr>
        <w:spacing w:line="360" w:lineRule="auto"/>
        <w:ind w:firstLine="708"/>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w:t>
      </w:r>
      <w:r>
        <w:rPr>
          <w:szCs w:val="22"/>
        </w:rPr>
        <w:lastRenderedPageBreak/>
        <w:t xml:space="preserve">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0A0ED449" w:rsidR="003F5A41" w:rsidRDefault="003F5A41" w:rsidP="003F5A41">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32581C">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w:t>
      </w:r>
      <w:del w:id="57" w:author="HASSINI Mohamed-amine" w:date="2019-01-13T20:41:00Z">
        <w:r w:rsidRPr="001B37F5" w:rsidDel="00C94AB6">
          <w:delText>e</w:delText>
        </w:r>
      </w:del>
      <w:r w:rsidRPr="001B37F5">
        <w:t xml:space="preserve"> proposé</w:t>
      </w:r>
      <w:del w:id="58" w:author="HASSINI Mohamed-amine" w:date="2019-01-13T20:41:00Z">
        <w:r w:rsidRPr="001B37F5" w:rsidDel="00C94AB6">
          <w:delText>e</w:delText>
        </w:r>
      </w:del>
      <w:r w:rsidRPr="001B37F5">
        <w:t xml:space="preserv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w:t>
      </w:r>
      <w:del w:id="59" w:author="HASSINI Mohamed-amine" w:date="2019-01-13T20:41:00Z">
        <w:r w:rsidDel="00C94AB6">
          <w:delText>s</w:delText>
        </w:r>
      </w:del>
      <w:r>
        <w:t xml:space="preserve"> modèles physiques raffinés. Pour cette raison</w:t>
      </w:r>
      <w:ins w:id="60" w:author="HASSINI Mohamed-amine" w:date="2019-01-13T20:42:00Z">
        <w:r w:rsidR="00C94AB6">
          <w:t>,</w:t>
        </w:r>
      </w:ins>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w:t>
      </w:r>
      <w:ins w:id="61" w:author="HASSINI Mohamed-amine" w:date="2019-01-13T20:43:00Z">
        <w:r w:rsidR="00722B4F">
          <w:t>de</w:t>
        </w:r>
      </w:ins>
      <w:del w:id="62" w:author="HASSINI Mohamed-amine" w:date="2019-01-13T20:43:00Z">
        <w:r w:rsidDel="00722B4F">
          <w:delText>au</w:delText>
        </w:r>
      </w:del>
      <w:r>
        <w:t xml:space="preserve">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63" w:name="_Toc534984806"/>
      <w:r>
        <w:t>M</w:t>
      </w:r>
      <w:r w:rsidR="007F0B3C">
        <w:t>odeles theoriques</w:t>
      </w:r>
      <w:bookmarkEnd w:id="63"/>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64" w:name="_Toc534294730"/>
      <w:bookmarkStart w:id="65" w:name="_Toc534984807"/>
      <w:r w:rsidRPr="00675419">
        <w:t xml:space="preserve">Méthodes inspirées </w:t>
      </w:r>
      <w:r>
        <w:t>de</w:t>
      </w:r>
      <w:r w:rsidRPr="00675419">
        <w:t xml:space="preserve"> la </w:t>
      </w:r>
      <w:r w:rsidRPr="004106D7">
        <w:t>théorie</w:t>
      </w:r>
      <w:r w:rsidRPr="00675419">
        <w:t xml:space="preserve"> du </w:t>
      </w:r>
      <w:r>
        <w:t>contrôle</w:t>
      </w:r>
      <w:bookmarkEnd w:id="64"/>
      <w:bookmarkEnd w:id="65"/>
    </w:p>
    <w:p w14:paraId="01C5EC5A" w14:textId="77777777" w:rsidR="007F0B3C" w:rsidRPr="00D8108D" w:rsidRDefault="007F0B3C" w:rsidP="007F0B3C"/>
    <w:p w14:paraId="2108EDF9" w14:textId="6CA91C62"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32581C">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66"/>
      <w:r w:rsidRPr="00101C5D">
        <w:rPr>
          <w:highlight w:val="yellow"/>
        </w:rPr>
        <w:t>L’ellipse est décomposée en trois orbites circulaires : un cercle en position équilibrée et deux cercles de perturbation.</w:t>
      </w:r>
      <w:r w:rsidRPr="00A22718">
        <w:t xml:space="preserve"> </w:t>
      </w:r>
      <w:commentRangeEnd w:id="66"/>
      <w:r w:rsidR="00227BC7">
        <w:rPr>
          <w:rStyle w:val="Marquedecommentaire"/>
        </w:rPr>
        <w:commentReference w:id="66"/>
      </w:r>
      <w:r w:rsidRPr="00A22718">
        <w:t>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 xml:space="preserve">ue, </w:t>
      </w:r>
      <w:r>
        <w:lastRenderedPageBreak/>
        <w:t>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proofErr w:type="gramStart"/>
      <w:r w:rsidRPr="00A22718">
        <w:t>Re</w:t>
      </w:r>
      <w:proofErr w:type="spellEnd"/>
      <w:r w:rsidRPr="00A22718">
        <w:t>(</w:t>
      </w:r>
      <w:proofErr w:type="gramEnd"/>
      <m:oMath>
        <m:r>
          <m:rPr>
            <m:sty m:val="bi"/>
          </m:rPr>
          <w:rPr>
            <w:rFonts w:ascii="Cambria Math" w:hAnsi="Cambria Math"/>
          </w:rPr>
          <m:t>G</m:t>
        </m:r>
      </m:oMath>
      <w:r w:rsidRPr="00A22718">
        <w:t xml:space="preserve">)&gt;1, l’instabilité sera amplifiée alors que si </w:t>
      </w:r>
      <w:proofErr w:type="spellStart"/>
      <w:r w:rsidRPr="00A22718">
        <w:t>Re</w:t>
      </w:r>
      <w:proofErr w:type="spellEnd"/>
      <w:r w:rsidRPr="00A22718">
        <w:t>(</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33EA9F25"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32581C">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0D03A325"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B242BC"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B242BC"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B242BC"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2EC1FCBF"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32581C">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182" cy="2305082"/>
                    </a:xfrm>
                    <a:prstGeom prst="rect">
                      <a:avLst/>
                    </a:prstGeom>
                  </pic:spPr>
                </pic:pic>
              </a:graphicData>
            </a:graphic>
          </wp:inline>
        </w:drawing>
      </w:r>
    </w:p>
    <w:p w14:paraId="05AEBB82" w14:textId="0FAE73D1"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67"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CD6452">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67"/>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75F29DCD"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32581C">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w:t>
      </w:r>
      <w:proofErr w:type="spellStart"/>
      <w:r>
        <w:t>ui</w:t>
      </w:r>
      <w:proofErr w:type="spellEnd"/>
      <w:r>
        <w:t xml:space="preserve"> contribuent au déclenchement de l’instabilité. La phase des coefficients décrit un retard entre les informations physiques concernées. La stabilité est déterminé</w:t>
      </w:r>
      <w:ins w:id="68" w:author="HASSINI Mohamed-amine" w:date="2019-01-13T20:50:00Z">
        <w:r w:rsidR="00722B4F">
          <w:t>e</w:t>
        </w:r>
      </w:ins>
      <w:r>
        <w:t xml:space="preserve">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w:t>
      </w:r>
      <w:r w:rsidR="00E9024A">
        <w:t xml:space="preserve"> </w:t>
      </w:r>
    </w:p>
    <w:p w14:paraId="0349A708" w14:textId="61D1DFD2" w:rsidR="007F0B3C" w:rsidRDefault="007F0B3C" w:rsidP="008520B4">
      <w:pPr>
        <w:spacing w:line="360" w:lineRule="auto"/>
        <w:ind w:firstLine="708"/>
      </w:pPr>
      <w:r>
        <w:t xml:space="preserve">Grâce aux coefficients d’influence, l’analyse de l’effet Morton devient possible avec les outils numériques usuels </w:t>
      </w:r>
      <w:ins w:id="69" w:author="HASSINI Mohamed-amine" w:date="2019-01-13T20:50:00Z">
        <w:r w:rsidR="00722B4F">
          <w:t>de</w:t>
        </w:r>
      </w:ins>
      <w:del w:id="70" w:author="HASSINI Mohamed-amine" w:date="2019-01-13T20:50:00Z">
        <w:r w:rsidDel="00722B4F">
          <w:delText>en</w:delText>
        </w:r>
      </w:del>
      <w:r>
        <w:t xml:space="preserve"> dynamique de rotor et </w:t>
      </w:r>
      <w:ins w:id="71" w:author="HASSINI Mohamed-amine" w:date="2019-01-13T20:50:00Z">
        <w:r w:rsidR="00722B4F">
          <w:t>de</w:t>
        </w:r>
      </w:ins>
      <w:del w:id="72" w:author="HASSINI Mohamed-amine" w:date="2019-01-13T20:50:00Z">
        <w:r w:rsidDel="00722B4F">
          <w:delText>en</w:delText>
        </w:r>
      </w:del>
      <w:r>
        <w:t xml:space="preserve"> lubrification. Cependant, ces coefficients sont calculés de manière linéaire et en régime stationnaire. Les calculs sont donc peu précis. Cette méthode est reprise avec une description p</w:t>
      </w:r>
      <w:r w:rsidR="00D61E6C">
        <w:t>lus détaillé</w:t>
      </w:r>
      <w:ins w:id="73" w:author="HASSINI Mohamed-amine" w:date="2019-01-13T20:50:00Z">
        <w:r w:rsidR="00722B4F">
          <w:t>e</w:t>
        </w:r>
      </w:ins>
      <w:r w:rsidR="00D61E6C">
        <w:t xml:space="preserve"> dans le chapitre 5</w:t>
      </w:r>
      <w:r>
        <w:t xml:space="preserve"> de cette thèse.</w:t>
      </w:r>
    </w:p>
    <w:p w14:paraId="3B998D90" w14:textId="77777777" w:rsidR="007F0B3C" w:rsidRDefault="007F0B3C" w:rsidP="007F0B3C">
      <w:pPr>
        <w:pStyle w:val="Titre3"/>
        <w:ind w:left="709"/>
      </w:pPr>
      <w:bookmarkStart w:id="74" w:name="_Toc534294731"/>
      <w:bookmarkStart w:id="75" w:name="_Toc534984808"/>
      <w:r>
        <w:t>Méthode basée sur un balourd critique prédéfini</w:t>
      </w:r>
      <w:bookmarkEnd w:id="74"/>
      <w:bookmarkEnd w:id="75"/>
    </w:p>
    <w:p w14:paraId="0CD894E0" w14:textId="77777777" w:rsidR="007F0B3C" w:rsidRPr="00ED53DD" w:rsidRDefault="007F0B3C" w:rsidP="007F0B3C"/>
    <w:p w14:paraId="6BD40B65" w14:textId="55CE1376" w:rsidR="007F0B3C" w:rsidRDefault="007F0B3C" w:rsidP="007F0B3C">
      <w:pPr>
        <w:spacing w:line="360" w:lineRule="auto"/>
        <w:ind w:firstLine="708"/>
      </w:pPr>
      <w:r w:rsidRPr="009E26F8">
        <w:t>En 2004,</w:t>
      </w:r>
      <w:r w:rsidRPr="00A22718">
        <w:t xml:space="preserve"> Kirk et </w:t>
      </w:r>
      <w:proofErr w:type="spellStart"/>
      <w:r w:rsidRPr="00A22718">
        <w:t>Balbahadur</w:t>
      </w:r>
      <w:proofErr w:type="spellEnd"/>
      <w:r w:rsidRPr="00A22718">
        <w:t xml:space="preserve">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32581C">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B242BC"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76"/>
      <w:r w:rsidRPr="006042CB">
        <w:t>instable</w:t>
      </w:r>
      <w:commentRangeEnd w:id="76"/>
      <w:r w:rsidR="006B4DA0">
        <w:rPr>
          <w:rStyle w:val="Marquedecommentaire"/>
        </w:rPr>
        <w:commentReference w:id="76"/>
      </w:r>
      <w:r w:rsidRPr="006042CB">
        <w:t>.</w:t>
      </w:r>
      <w:r>
        <w:t xml:space="preserve"> </w:t>
      </w:r>
    </w:p>
    <w:p w14:paraId="58825F89" w14:textId="43DDF243" w:rsidR="007F0B3C" w:rsidRDefault="007F0B3C" w:rsidP="00C42F8E">
      <w:pPr>
        <w:spacing w:before="120" w:line="360" w:lineRule="auto"/>
        <w:ind w:firstLine="708"/>
      </w:pPr>
      <w:r>
        <w:lastRenderedPageBreak/>
        <w:t xml:space="preserve">En utilisant ce modèle </w:t>
      </w:r>
      <w:r w:rsidRPr="00A22718">
        <w:t xml:space="preserve">Kirk et </w:t>
      </w:r>
      <w:proofErr w:type="spellStart"/>
      <w:r w:rsidRPr="00A22718">
        <w:t>Balbahadur</w:t>
      </w:r>
      <w:proofErr w:type="spellEnd"/>
      <w:r w:rsidRPr="00A22718">
        <w:t xml:space="preserve">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32581C">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32581C">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32581C">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77" w:name="_Toc534294732"/>
      <w:bookmarkStart w:id="78" w:name="_Toc534984809"/>
      <w:r w:rsidRPr="00E160FB">
        <w:t>Méthode</w:t>
      </w:r>
      <w:r>
        <w:t>s</w:t>
      </w:r>
      <w:r w:rsidRPr="00E160FB">
        <w:t xml:space="preserve"> </w:t>
      </w:r>
      <w:r w:rsidR="00BE480F">
        <w:t xml:space="preserve">basees sur le bilan </w:t>
      </w:r>
      <w:bookmarkEnd w:id="77"/>
      <w:bookmarkEnd w:id="78"/>
      <w:r w:rsidR="00BE480F">
        <w:t>thermique</w:t>
      </w:r>
    </w:p>
    <w:p w14:paraId="0BD09356" w14:textId="77777777" w:rsidR="007F0B3C" w:rsidRPr="00965050" w:rsidRDefault="007F0B3C" w:rsidP="007F0B3C"/>
    <w:p w14:paraId="5BB10549" w14:textId="66848437"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32581C">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w:t>
      </w:r>
      <w:proofErr w:type="spellStart"/>
      <w:r>
        <w:t>Kellenberger</w:t>
      </w:r>
      <w:proofErr w:type="spellEnd"/>
      <w:r>
        <w:t xml:space="preserve">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32581C">
        <w:rPr>
          <w:b/>
        </w:rPr>
        <w:t>[12]</w:t>
      </w:r>
      <w:r w:rsidRPr="00204740">
        <w:rPr>
          <w:b/>
        </w:rPr>
        <w:fldChar w:fldCharType="end"/>
      </w:r>
      <w:r>
        <w:t>,</w:t>
      </w:r>
      <w:r w:rsidRPr="00606480">
        <w:t xml:space="preserve"> pour analyser les vi</w:t>
      </w:r>
      <w:r>
        <w:t xml:space="preserve">brations spirales induites par l’effet </w:t>
      </w:r>
      <w:proofErr w:type="spellStart"/>
      <w:r>
        <w:t>Newkirk</w:t>
      </w:r>
      <w:proofErr w:type="spellEnd"/>
      <w:r>
        <w:t>.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5432707E" w:rsidR="007F0B3C" w:rsidRDefault="007F0B3C" w:rsidP="007F0B3C">
      <w:pPr>
        <w:spacing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ins w:id="79" w:author="HASSINI Mohamed-amine" w:date="2019-01-13T20:54:00Z">
        <w:r w:rsidR="006B4DA0">
          <w:t xml:space="preserve"> par</w:t>
        </w:r>
      </w:ins>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32581C" w:rsidRPr="000A573A">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80" w:name="_Toc534294733"/>
      <w:bookmarkStart w:id="81" w:name="_Toc534984810"/>
      <w:r>
        <w:rPr>
          <w:rFonts w:hint="eastAsia"/>
        </w:rPr>
        <w:t>M</w:t>
      </w:r>
      <w:r>
        <w:t>odeles non-linéaires en régime transitoire</w:t>
      </w:r>
      <w:bookmarkEnd w:id="80"/>
      <w:bookmarkEnd w:id="81"/>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2E126394"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w:t>
      </w:r>
      <w:r>
        <w:lastRenderedPageBreak/>
        <w:t xml:space="preserve">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32581C">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32581C">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ins w:id="82" w:author="HASSINI Mohamed-amine" w:date="2019-01-13T20:56:00Z">
        <w:r w:rsidR="006B4DA0">
          <w:t>l</w:t>
        </w:r>
      </w:ins>
      <w:r>
        <w:t xml:space="preserve">e rotor et celle des vibrations synchrones. </w:t>
      </w:r>
    </w:p>
    <w:p w14:paraId="75DC6895" w14:textId="466C4B25"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12FB9637"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83"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CD6452">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CD6452">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83"/>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103F0A79"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6B7BFFE2"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w:t>
      </w:r>
      <w:del w:id="84" w:author="HASSINI Mohamed-amine" w:date="2019-01-13T20:58:00Z">
        <w:r w:rsidDel="006B4DA0">
          <w:delText>l</w:delText>
        </w:r>
      </w:del>
      <w:r>
        <w:t xml:space="preserve">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32581C">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532BA5A3" w:rsidR="007F0B3C" w:rsidRDefault="007F0B3C" w:rsidP="007F0B3C">
      <w:pPr>
        <w:spacing w:line="360" w:lineRule="auto"/>
        <w:ind w:firstLine="708"/>
      </w:pPr>
      <w:r w:rsidRPr="00B65ED1">
        <w:lastRenderedPageBreak/>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32581C">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1FC67371"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32581C">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85" w:name="_Toc534294734"/>
      <w:bookmarkStart w:id="86" w:name="_Toc534984811"/>
      <w:r>
        <w:t xml:space="preserve">Stratégie de </w:t>
      </w:r>
      <w:r w:rsidR="000948D0">
        <w:t xml:space="preserve">la </w:t>
      </w:r>
      <w:r>
        <w:t>modélisation</w:t>
      </w:r>
      <w:bookmarkEnd w:id="85"/>
      <w:r w:rsidR="00C31B63">
        <w:t> :</w:t>
      </w:r>
      <w:r>
        <w:t xml:space="preserve"> synth</w:t>
      </w:r>
      <w:r w:rsidR="008E3C18">
        <w:t>è</w:t>
      </w:r>
      <w:r>
        <w:t>se</w:t>
      </w:r>
      <w:bookmarkEnd w:id="86"/>
    </w:p>
    <w:p w14:paraId="1EEC0925" w14:textId="77777777" w:rsidR="007F0B3C" w:rsidRPr="007E756F" w:rsidRDefault="007F0B3C" w:rsidP="007F0B3C"/>
    <w:p w14:paraId="6027A269" w14:textId="5D58B2D6"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32581C" w:rsidRPr="0032581C">
        <w:rPr>
          <w:rStyle w:val="shorttext"/>
          <w:b/>
          <w:iCs/>
        </w:rPr>
        <w:t xml:space="preserve">Figure </w:t>
      </w:r>
      <w:r w:rsidR="0032581C" w:rsidRPr="0032581C">
        <w:rPr>
          <w:rStyle w:val="shorttext"/>
          <w:b/>
          <w:iCs/>
          <w:noProof/>
        </w:rPr>
        <w:t>1.4</w:t>
      </w:r>
      <w:r w:rsidR="0032581C" w:rsidRPr="0032581C">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87"/>
      </w:r>
      <w:r w:rsidR="002877E5">
        <w:rPr>
          <w:noProof/>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05B0F57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88"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CD6452">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CD6452">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88"/>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483C0FAA"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32581C">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32581C">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32581C">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A</m:t>
        </m:r>
      </m:oMath>
    </w:p>
    <w:p w14:paraId="08885BEB" w14:textId="66ED5524"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proofErr w:type="spellStart"/>
      <w:r w:rsidR="0032581C">
        <w:rPr>
          <w:b/>
        </w:rPr>
        <w:t>Eq</w:t>
      </w:r>
      <w:proofErr w:type="spellEnd"/>
      <w:r w:rsidR="0032581C">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89" w:name="_Ref534635639"/>
            <w:r>
              <w:rPr>
                <w:rFonts w:ascii="Times New Roman" w:eastAsia="Times New Roman" w:hAnsi="Times New Roman"/>
                <w:b/>
                <w:iCs w:val="0"/>
                <w:color w:val="auto"/>
                <w:sz w:val="22"/>
                <w:szCs w:val="22"/>
                <w:lang w:eastAsia="fr-FR"/>
              </w:rPr>
              <w:t xml:space="preserve"> </w:t>
            </w:r>
            <w:bookmarkEnd w:id="89"/>
          </w:p>
        </w:tc>
      </w:tr>
    </w:tbl>
    <w:p w14:paraId="277A6337" w14:textId="43E1CF56"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w:t>
      </w:r>
      <w:proofErr w:type="spellStart"/>
      <w:r>
        <w:t>drodynamique</w:t>
      </w:r>
      <w:proofErr w:type="spellEnd"/>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32581C">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32581C">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ins w:id="90" w:author="HASSINI Mohamed-amine" w:date="2019-01-13T21:02:00Z">
        <w:r w:rsidR="006B4DA0">
          <w:t>s</w:t>
        </w:r>
      </w:ins>
      <w:r>
        <w:t xml:space="preserve"> n’est plus valable et donc l’utilisation des coefficients dynamiques introduit des</w:t>
      </w:r>
      <w:ins w:id="91" w:author="HASSINI Mohamed-amine" w:date="2019-01-13T21:02:00Z">
        <w:r w:rsidR="006B4DA0">
          <w:t xml:space="preserve"> écarts</w:t>
        </w:r>
      </w:ins>
      <w:del w:id="92" w:author="HASSINI Mohamed-amine" w:date="2019-01-13T21:02:00Z">
        <w:r w:rsidDel="006B4DA0">
          <w:delText xml:space="preserve"> erreurs</w:delText>
        </w:r>
      </w:del>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32581C">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32581C">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16A8694F"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32581C">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32581C">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32581C">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w:t>
      </w:r>
      <w:r>
        <w:lastRenderedPageBreak/>
        <w:t xml:space="preserve">de l’énergie dans le film lubrifiant est </w:t>
      </w:r>
      <w:r w:rsidR="00E60B77">
        <w:t>couplée</w:t>
      </w:r>
      <w:r>
        <w:t xml:space="preserve"> à l’équation de</w:t>
      </w:r>
      <w:ins w:id="93" w:author="HASSINI Mohamed-amine" w:date="2019-01-13T21:05:00Z">
        <w:r w:rsidR="00685BCE">
          <w:t xml:space="preserve"> la dynamique du rotor</w:t>
        </w:r>
      </w:ins>
      <w:del w:id="94" w:author="HASSINI Mohamed-amine" w:date="2019-01-13T21:06:00Z">
        <w:r w:rsidDel="00685BCE">
          <w:delText xml:space="preserve"> conduction de la chaleur dans rotor</w:delText>
        </w:r>
      </w:del>
      <w:r w:rsidRPr="00B25777">
        <w:t xml:space="preserve">. </w:t>
      </w:r>
      <w:r>
        <w:t>Dans une deuxième étape l’équation de conduction de la chaleur dans le rotor est intégrée avec un pas de temps beaucoup plus grand</w:t>
      </w:r>
      <w:ins w:id="95" w:author="HASSINI Mohamed-amine" w:date="2019-01-13T21:07:00Z">
        <w:r w:rsidR="00685BCE">
          <w:t xml:space="preserve"> en adéquation avec le temps caractéristique des transferts thermiques dans le rotor</w:t>
        </w:r>
      </w:ins>
      <w:r>
        <w:t>.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0F69D550"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ins w:id="96" w:author="HASSINI Mohamed-amine" w:date="2019-01-13T21:08:00Z">
        <w:r w:rsidR="00685BCE">
          <w:t xml:space="preserve">simplifiée </w:t>
        </w:r>
      </w:ins>
      <w:r>
        <w:t xml:space="preserve">de type </w:t>
      </w:r>
      <w:r w:rsidRPr="00800CFD">
        <w:t xml:space="preserve">de masse concentrée </w:t>
      </w:r>
      <w:r>
        <w:t xml:space="preserve">(balourd thermique) </w:t>
      </w:r>
      <w:r w:rsidRPr="00800CFD">
        <w:t>et l’approche</w:t>
      </w:r>
      <w:ins w:id="97" w:author="HASSINI Mohamed-amine" w:date="2019-01-13T21:09:00Z">
        <w:r w:rsidR="00685BCE">
          <w:t xml:space="preserve"> rigoureuse</w:t>
        </w:r>
      </w:ins>
      <w:r w:rsidRPr="00800CFD">
        <w:t xml:space="preserve"> du défaut de la fibre neutre</w:t>
      </w:r>
      <w:r>
        <w:t xml:space="preserve"> du rotor</w:t>
      </w:r>
      <w:r w:rsidRPr="00800CFD">
        <w:t xml:space="preserve">. </w:t>
      </w:r>
    </w:p>
    <w:p w14:paraId="12CC7244" w14:textId="1446CD75"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32581C">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t xml:space="preserve">, de </w:t>
      </w:r>
      <w:proofErr w:type="spellStart"/>
      <w:r>
        <w:t>Jongh</w:t>
      </w:r>
      <w:proofErr w:type="spellEnd"/>
      <w:r>
        <w:t xml:space="preserve">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32581C">
        <w:rPr>
          <w:b/>
        </w:rPr>
        <w:t>0</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32581C">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31AD440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32581C">
        <w:rPr>
          <w:b/>
        </w:rPr>
        <w:t>[19]</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32581C">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32581C">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32581C">
        <w:rPr>
          <w:b/>
        </w:rPr>
        <w:t>[34]</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t xml:space="preserve"> </w:t>
      </w:r>
      <w:r>
        <w:rPr>
          <w:b/>
        </w:rPr>
        <w:t>.</w:t>
      </w:r>
      <w:r>
        <w:t xml:space="preserve"> Contrairement à l’approche précédente qui ne considéré que la force centrifug</w:t>
      </w:r>
      <w:ins w:id="98" w:author="HASSINI Mohamed-amine" w:date="2019-01-13T21:10:00Z">
        <w:r w:rsidR="00685BCE">
          <w:t>e</w:t>
        </w:r>
      </w:ins>
      <w:del w:id="99" w:author="HASSINI Mohamed-amine" w:date="2019-01-13T21:10:00Z">
        <w:r w:rsidDel="00685BCE">
          <w:delText>ée</w:delText>
        </w:r>
      </w:del>
      <w:r>
        <w:t xml:space="preserv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rPr>
          <w:b/>
        </w:rPr>
        <w:t xml:space="preserve"> </w:t>
      </w:r>
      <w:r>
        <w:t xml:space="preserve">qui ont conclu que l’approche basée sur le défaut de la fibre neutre est recommandée. Le fait que l’approche </w:t>
      </w:r>
      <w:ins w:id="100" w:author="HASSINI Mohamed-amine" w:date="2019-01-13T21:10:00Z">
        <w:r w:rsidR="00685BCE">
          <w:t xml:space="preserve">utilisant une </w:t>
        </w:r>
      </w:ins>
      <w:r>
        <w:t xml:space="preserve">masse concentrée ignore les moments engendrés par la déformation thermique du </w:t>
      </w:r>
      <w:proofErr w:type="spellStart"/>
      <w:r>
        <w:t>rotor</w:t>
      </w:r>
      <w:del w:id="101" w:author="HASSINI Mohamed-amine" w:date="2019-01-13T21:11:00Z">
        <w:r w:rsidR="00B307A7" w:rsidDel="00685BCE">
          <w:delText>, elle</w:delText>
        </w:r>
        <w:r w:rsidDel="00685BCE">
          <w:delText xml:space="preserve"> </w:delText>
        </w:r>
      </w:del>
      <w:r>
        <w:t>peu</w:t>
      </w:r>
      <w:r w:rsidR="005F38A6">
        <w:t>t</w:t>
      </w:r>
      <w:proofErr w:type="spellEnd"/>
      <w:r>
        <w:t xml:space="preserve"> </w:t>
      </w:r>
      <w:ins w:id="102" w:author="HASSINI Mohamed-amine" w:date="2019-01-13T21:11:00Z">
        <w:r w:rsidR="00685BCE">
          <w:t xml:space="preserve">conduire à une </w:t>
        </w:r>
      </w:ins>
      <w:r>
        <w:t>surestim</w:t>
      </w:r>
      <w:ins w:id="103" w:author="HASSINI Mohamed-amine" w:date="2019-01-13T21:11:00Z">
        <w:r w:rsidR="00685BCE">
          <w:t>ation de</w:t>
        </w:r>
      </w:ins>
      <w:del w:id="104" w:author="HASSINI Mohamed-amine" w:date="2019-01-13T21:11:00Z">
        <w:r w:rsidDel="00685BCE">
          <w:delText>er</w:delText>
        </w:r>
      </w:del>
      <w:r>
        <w:t xml:space="preserve">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105" w:name="_Toc534294735"/>
      <w:bookmarkStart w:id="106" w:name="_Toc534984812"/>
      <w:r>
        <w:t>Conclusion</w:t>
      </w:r>
      <w:bookmarkEnd w:id="105"/>
      <w:bookmarkEnd w:id="106"/>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w:t>
      </w:r>
      <w:proofErr w:type="spellStart"/>
      <w:r>
        <w:t>Newkirk</w:t>
      </w:r>
      <w:proofErr w:type="spellEnd"/>
      <w:r>
        <w:t xml:space="preserve"> ou l’effet Morton. Ces effets sont </w:t>
      </w:r>
      <w:r w:rsidR="00F95877">
        <w:t>expliqués</w:t>
      </w:r>
      <w:r>
        <w:t xml:space="preserve"> de manière qualitative. </w:t>
      </w:r>
    </w:p>
    <w:p w14:paraId="40605876" w14:textId="09CC5AAE" w:rsidR="007F0B3C" w:rsidRDefault="007F0B3C" w:rsidP="007F0B3C">
      <w:pPr>
        <w:spacing w:line="360" w:lineRule="auto"/>
        <w:ind w:firstLine="708"/>
      </w:pPr>
      <w:r>
        <w:lastRenderedPageBreak/>
        <w:t>Les principales études expérimentales et numériques consacrée</w:t>
      </w:r>
      <w:ins w:id="107" w:author="HASSINI Mohamed-amine" w:date="2019-01-13T21:15:00Z">
        <w:r w:rsidR="00284C8D">
          <w:t>s</w:t>
        </w:r>
      </w:ins>
      <w:r>
        <w:t xml:space="preserve"> à la compréhension et à l’analyse de la stabilité de l’effet Morton sont présenté</w:t>
      </w:r>
      <w:ins w:id="108" w:author="HASSINI Mohamed-amine" w:date="2019-01-13T21:16:00Z">
        <w:r w:rsidR="00284C8D">
          <w:t>e</w:t>
        </w:r>
      </w:ins>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109" w:name="_Toc53498481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109"/>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10" w:name="_Toc533165043"/>
      <w:bookmarkStart w:id="111" w:name="_Toc533165498"/>
      <w:bookmarkStart w:id="112" w:name="_Toc533165854"/>
      <w:bookmarkStart w:id="113" w:name="_Toc533165905"/>
      <w:bookmarkStart w:id="114" w:name="_Toc533166093"/>
      <w:bookmarkStart w:id="115" w:name="_Toc533166127"/>
      <w:bookmarkStart w:id="116" w:name="_Toc533167316"/>
      <w:bookmarkStart w:id="117" w:name="_Toc533168739"/>
      <w:bookmarkStart w:id="118" w:name="_Toc533168965"/>
      <w:bookmarkStart w:id="119" w:name="_Toc533169249"/>
      <w:bookmarkStart w:id="120" w:name="_Toc533169500"/>
      <w:bookmarkStart w:id="121" w:name="_Toc533170191"/>
      <w:bookmarkStart w:id="122" w:name="_Toc533170329"/>
      <w:bookmarkStart w:id="123" w:name="_Toc533171274"/>
      <w:bookmarkStart w:id="124" w:name="_Toc533172556"/>
      <w:bookmarkStart w:id="125" w:name="_Toc533172735"/>
      <w:bookmarkStart w:id="126" w:name="_Toc533173191"/>
      <w:bookmarkStart w:id="127" w:name="_Toc533173483"/>
      <w:bookmarkStart w:id="128" w:name="_Toc533173685"/>
      <w:bookmarkStart w:id="129" w:name="_Toc533173936"/>
      <w:bookmarkStart w:id="130" w:name="_Toc533173989"/>
      <w:bookmarkStart w:id="131" w:name="_Toc533174155"/>
      <w:bookmarkStart w:id="132" w:name="_Toc533768820"/>
      <w:bookmarkStart w:id="133" w:name="_Toc533769119"/>
      <w:bookmarkStart w:id="134" w:name="_Toc533769291"/>
      <w:bookmarkStart w:id="135" w:name="_Toc533769343"/>
      <w:bookmarkStart w:id="136" w:name="_Toc533769742"/>
      <w:bookmarkStart w:id="137" w:name="_Toc533771803"/>
      <w:bookmarkStart w:id="138" w:name="_Toc533772291"/>
      <w:bookmarkStart w:id="139" w:name="_Toc533774363"/>
      <w:bookmarkStart w:id="140" w:name="_Toc533775555"/>
      <w:bookmarkStart w:id="141" w:name="_Toc533776199"/>
      <w:bookmarkStart w:id="142" w:name="_Toc533776326"/>
      <w:bookmarkStart w:id="143" w:name="_Toc533777551"/>
      <w:bookmarkStart w:id="144" w:name="_Toc534279459"/>
      <w:bookmarkStart w:id="145" w:name="_Toc534279557"/>
      <w:bookmarkStart w:id="146" w:name="_Toc534279635"/>
      <w:bookmarkStart w:id="147" w:name="_Toc534290931"/>
      <w:bookmarkStart w:id="148" w:name="_Toc534293213"/>
      <w:bookmarkStart w:id="149" w:name="_Toc534293497"/>
      <w:bookmarkStart w:id="150" w:name="_Toc534293575"/>
      <w:bookmarkStart w:id="151" w:name="_Toc534387874"/>
      <w:bookmarkStart w:id="152" w:name="_Toc534410845"/>
      <w:bookmarkStart w:id="153" w:name="_Toc534620759"/>
      <w:bookmarkStart w:id="154" w:name="_Toc534621245"/>
      <w:bookmarkStart w:id="155" w:name="_Toc534621350"/>
      <w:bookmarkStart w:id="156" w:name="_Toc534621457"/>
      <w:bookmarkStart w:id="157" w:name="_Toc534625116"/>
      <w:bookmarkStart w:id="158" w:name="_Toc534631416"/>
      <w:bookmarkStart w:id="159" w:name="_Toc534631516"/>
      <w:bookmarkStart w:id="160" w:name="_Toc534631869"/>
      <w:bookmarkStart w:id="161" w:name="_Toc534632102"/>
      <w:bookmarkStart w:id="162" w:name="_Toc534632314"/>
      <w:bookmarkStart w:id="163" w:name="_Toc534632436"/>
      <w:bookmarkStart w:id="164" w:name="_Toc534632535"/>
      <w:bookmarkStart w:id="165" w:name="_Toc534633828"/>
      <w:bookmarkStart w:id="166" w:name="_Toc534634172"/>
      <w:bookmarkStart w:id="167" w:name="_Toc534634576"/>
      <w:bookmarkStart w:id="168" w:name="_Toc534634951"/>
      <w:bookmarkStart w:id="169" w:name="_Toc534635051"/>
      <w:bookmarkStart w:id="170" w:name="_Toc534635151"/>
      <w:bookmarkStart w:id="171" w:name="_Toc534635251"/>
      <w:bookmarkStart w:id="172" w:name="_Toc534635351"/>
      <w:bookmarkStart w:id="173" w:name="_Toc534635472"/>
      <w:bookmarkStart w:id="174" w:name="_Toc534635571"/>
      <w:bookmarkStart w:id="175" w:name="_Toc534636621"/>
      <w:bookmarkStart w:id="176" w:name="_Toc534638249"/>
      <w:bookmarkStart w:id="177" w:name="_Toc534638335"/>
      <w:bookmarkStart w:id="178" w:name="_Toc534638702"/>
      <w:bookmarkStart w:id="179" w:name="_Toc534640557"/>
      <w:bookmarkStart w:id="180" w:name="_Toc534650367"/>
      <w:bookmarkStart w:id="181" w:name="_Toc534707643"/>
      <w:bookmarkStart w:id="182" w:name="_Toc534719948"/>
      <w:bookmarkStart w:id="183" w:name="_Toc534720631"/>
      <w:bookmarkStart w:id="184" w:name="_Toc534721403"/>
      <w:bookmarkStart w:id="185" w:name="_Toc534723181"/>
      <w:bookmarkStart w:id="186" w:name="_Toc534724093"/>
      <w:bookmarkStart w:id="187" w:name="_Toc534724638"/>
      <w:bookmarkStart w:id="188" w:name="_Toc534724942"/>
      <w:bookmarkStart w:id="189" w:name="_Toc534725613"/>
      <w:bookmarkStart w:id="190" w:name="_Toc534729696"/>
      <w:bookmarkStart w:id="191" w:name="_Toc534792245"/>
      <w:bookmarkStart w:id="192" w:name="_Toc534792894"/>
      <w:bookmarkStart w:id="193" w:name="_Toc534793218"/>
      <w:bookmarkStart w:id="194" w:name="_Toc534793976"/>
      <w:bookmarkStart w:id="195" w:name="_Toc534794071"/>
      <w:bookmarkStart w:id="196" w:name="_Toc534794168"/>
      <w:bookmarkStart w:id="197" w:name="_Toc534796800"/>
      <w:bookmarkStart w:id="198" w:name="_Toc534878056"/>
      <w:bookmarkStart w:id="199" w:name="_Toc534878150"/>
      <w:bookmarkStart w:id="200" w:name="_Toc534880488"/>
      <w:bookmarkStart w:id="201" w:name="_Toc534895220"/>
      <w:bookmarkStart w:id="202" w:name="_Toc534895937"/>
      <w:bookmarkStart w:id="203" w:name="_Toc534896491"/>
      <w:bookmarkStart w:id="204" w:name="_Toc534896884"/>
      <w:bookmarkStart w:id="205" w:name="_Toc534983280"/>
      <w:bookmarkStart w:id="206" w:name="_Toc534984814"/>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18F09B98"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207" w:name="_Toc533768821"/>
      <w:bookmarkStart w:id="208" w:name="_Toc533769120"/>
      <w:bookmarkStart w:id="209" w:name="_Toc533769292"/>
      <w:bookmarkStart w:id="210" w:name="_Toc533769344"/>
      <w:bookmarkStart w:id="211" w:name="_Toc533769743"/>
      <w:bookmarkStart w:id="212" w:name="_Toc533771804"/>
      <w:bookmarkStart w:id="213" w:name="_Toc533772292"/>
      <w:bookmarkStart w:id="214" w:name="_Toc533774364"/>
      <w:bookmarkStart w:id="215" w:name="_Toc533775556"/>
      <w:bookmarkStart w:id="216" w:name="_Toc533776200"/>
      <w:bookmarkStart w:id="217" w:name="_Toc533776327"/>
      <w:bookmarkStart w:id="218" w:name="_Toc533777552"/>
      <w:bookmarkStart w:id="219" w:name="_Toc534279460"/>
      <w:bookmarkStart w:id="220" w:name="_Toc534279558"/>
      <w:bookmarkStart w:id="221" w:name="_Toc534279636"/>
      <w:bookmarkStart w:id="222" w:name="_Toc534290932"/>
      <w:bookmarkStart w:id="223" w:name="_Toc534293214"/>
      <w:bookmarkStart w:id="224" w:name="_Toc534293498"/>
      <w:bookmarkStart w:id="225" w:name="_Toc534293576"/>
      <w:bookmarkStart w:id="226" w:name="_Toc534387875"/>
      <w:bookmarkStart w:id="227" w:name="_Toc534410846"/>
      <w:bookmarkStart w:id="228" w:name="_Toc534620760"/>
      <w:bookmarkStart w:id="229" w:name="_Toc534621246"/>
      <w:bookmarkStart w:id="230" w:name="_Toc534621351"/>
      <w:bookmarkStart w:id="231" w:name="_Toc534621458"/>
      <w:bookmarkStart w:id="232" w:name="_Toc534625117"/>
      <w:bookmarkStart w:id="233" w:name="_Toc534631417"/>
      <w:bookmarkStart w:id="234" w:name="_Toc534631517"/>
      <w:bookmarkStart w:id="235" w:name="_Toc534631870"/>
      <w:bookmarkStart w:id="236" w:name="_Toc534632103"/>
      <w:bookmarkStart w:id="237" w:name="_Toc534632315"/>
      <w:bookmarkStart w:id="238" w:name="_Toc534632437"/>
      <w:bookmarkStart w:id="239" w:name="_Toc534632536"/>
      <w:bookmarkStart w:id="240" w:name="_Toc534633829"/>
      <w:bookmarkStart w:id="241" w:name="_Toc534634173"/>
      <w:bookmarkStart w:id="242" w:name="_Toc534634577"/>
      <w:bookmarkStart w:id="243" w:name="_Toc534634952"/>
      <w:bookmarkStart w:id="244" w:name="_Toc534635052"/>
      <w:bookmarkStart w:id="245" w:name="_Toc534635152"/>
      <w:bookmarkStart w:id="246" w:name="_Toc534635252"/>
      <w:bookmarkStart w:id="247" w:name="_Toc534635352"/>
      <w:bookmarkStart w:id="248" w:name="_Toc534635473"/>
      <w:bookmarkStart w:id="249" w:name="_Toc534635572"/>
      <w:bookmarkStart w:id="250" w:name="_Toc534636622"/>
      <w:bookmarkStart w:id="251" w:name="_Toc534638250"/>
      <w:bookmarkStart w:id="252" w:name="_Toc534638336"/>
      <w:bookmarkStart w:id="253" w:name="_Toc534638703"/>
      <w:bookmarkStart w:id="254" w:name="_Toc534640558"/>
      <w:bookmarkStart w:id="255" w:name="_Toc534650368"/>
      <w:bookmarkStart w:id="256" w:name="_Toc534707644"/>
      <w:bookmarkStart w:id="257" w:name="_Toc534719949"/>
      <w:bookmarkStart w:id="258" w:name="_Toc534720632"/>
      <w:bookmarkStart w:id="259" w:name="_Toc534721404"/>
      <w:bookmarkStart w:id="260" w:name="_Toc534723182"/>
      <w:bookmarkStart w:id="261" w:name="_Toc534724094"/>
      <w:bookmarkStart w:id="262" w:name="_Toc534724639"/>
      <w:bookmarkStart w:id="263" w:name="_Toc534724943"/>
      <w:bookmarkStart w:id="264" w:name="_Toc534725614"/>
      <w:bookmarkStart w:id="265" w:name="_Toc534729697"/>
      <w:bookmarkStart w:id="266" w:name="_Toc534792246"/>
      <w:bookmarkStart w:id="267" w:name="_Toc534792895"/>
      <w:bookmarkStart w:id="268" w:name="_Toc534793219"/>
      <w:bookmarkStart w:id="269" w:name="_Toc534793977"/>
      <w:bookmarkStart w:id="270" w:name="_Toc534794072"/>
      <w:bookmarkStart w:id="271" w:name="_Toc534794169"/>
      <w:bookmarkStart w:id="272" w:name="_Toc534796801"/>
      <w:bookmarkStart w:id="273" w:name="_Toc534878057"/>
      <w:bookmarkStart w:id="274" w:name="_Toc534878151"/>
      <w:bookmarkStart w:id="275" w:name="_Toc534880489"/>
      <w:bookmarkStart w:id="276" w:name="_Toc534895221"/>
      <w:bookmarkStart w:id="277" w:name="_Toc534895938"/>
      <w:bookmarkStart w:id="278" w:name="_Toc534896492"/>
      <w:bookmarkStart w:id="279" w:name="_Toc534896885"/>
      <w:bookmarkStart w:id="280" w:name="_Toc534983281"/>
      <w:bookmarkStart w:id="281" w:name="_Toc534984815"/>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7B4EB787"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82" w:name="_Toc534793220"/>
      <w:bookmarkStart w:id="283" w:name="_Toc534793978"/>
      <w:bookmarkStart w:id="284" w:name="_Toc534794073"/>
      <w:bookmarkStart w:id="285" w:name="_Toc534794170"/>
      <w:bookmarkStart w:id="286" w:name="_Toc534796802"/>
      <w:bookmarkStart w:id="287" w:name="_Toc534878058"/>
      <w:bookmarkStart w:id="288" w:name="_Toc534878152"/>
      <w:bookmarkStart w:id="289" w:name="_Toc534880490"/>
      <w:bookmarkStart w:id="290" w:name="_Toc534895222"/>
      <w:bookmarkStart w:id="291" w:name="_Toc534895939"/>
      <w:bookmarkStart w:id="292" w:name="_Toc534896493"/>
      <w:bookmarkStart w:id="293" w:name="_Toc534896886"/>
      <w:bookmarkStart w:id="294" w:name="_Toc534983282"/>
      <w:bookmarkStart w:id="295" w:name="_Toc534984816"/>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1988AFD7" w14:textId="7A99DA0A" w:rsidR="00166F02" w:rsidRDefault="00166F02" w:rsidP="00106910">
      <w:pPr>
        <w:pStyle w:val="Titre2"/>
        <w:ind w:left="709"/>
      </w:pPr>
      <w:bookmarkStart w:id="296" w:name="_Toc534984817"/>
      <w:r>
        <w:t>Introduction</w:t>
      </w:r>
      <w:bookmarkEnd w:id="296"/>
    </w:p>
    <w:p w14:paraId="1087A80B" w14:textId="77777777" w:rsidR="0093422C" w:rsidRPr="0093422C" w:rsidRDefault="0093422C" w:rsidP="0093422C"/>
    <w:p w14:paraId="227CF0F7" w14:textId="1FA2FC22" w:rsidR="00E27515" w:rsidRDefault="0093422C" w:rsidP="003C19CD">
      <w:pPr>
        <w:spacing w:line="360" w:lineRule="auto"/>
        <w:ind w:firstLine="708"/>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32581C" w:rsidRPr="0032581C">
        <w:rPr>
          <w:b/>
        </w:rPr>
        <w:t>Figure 2.1</w:t>
      </w:r>
      <w:r w:rsidR="0032581C" w:rsidRPr="0032581C">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ins w:id="297" w:author="HASSINI Mohamed-amine" w:date="2019-01-13T21:36:00Z">
        <w:r w:rsidR="00A9764C">
          <w:t>,</w:t>
        </w:r>
      </w:ins>
      <w:r w:rsidR="004C7361" w:rsidRPr="004C7361">
        <w:t xml:space="preserve"> </w:t>
      </w:r>
      <w:r w:rsidR="004C7361" w:rsidRPr="005D4068">
        <w:t>l’arbre se soulève</w:t>
      </w:r>
      <w:r w:rsidR="004C7361">
        <w:t xml:space="preserve"> </w:t>
      </w:r>
      <w:r w:rsidRPr="005D4068">
        <w:t>sous l’effet de</w:t>
      </w:r>
      <w:ins w:id="298" w:author="HASSINI Mohamed-amine" w:date="2019-01-13T21:36:00Z">
        <w:r w:rsidR="00A9764C">
          <w:t xml:space="preserve"> la</w:t>
        </w:r>
      </w:ins>
      <w:r w:rsidRPr="005D4068">
        <w:t xml:space="preserve"> portance généré</w:t>
      </w:r>
      <w:ins w:id="299" w:author="HASSINI Mohamed-amine" w:date="2019-01-13T21:36:00Z">
        <w:r w:rsidR="00A9764C">
          <w:t>e</w:t>
        </w:r>
      </w:ins>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ins w:id="300" w:author="HASSINI Mohamed-amine" w:date="2019-01-13T21:37:00Z">
        <w:r w:rsidR="00A9764C">
          <w:t>s</w:t>
        </w:r>
      </w:ins>
      <w:r w:rsidR="004C7361">
        <w:t xml:space="preserve"> </w:t>
      </w:r>
      <w:del w:id="301" w:author="HASSINI Mohamed-amine" w:date="2019-01-13T21:37:00Z">
        <w:r w:rsidR="004C7361" w:rsidDel="00A9764C">
          <w:delText>la</w:delText>
        </w:r>
      </w:del>
      <w:r w:rsidR="004C7361">
        <w:t xml:space="preserve"> température</w:t>
      </w:r>
      <w:ins w:id="302" w:author="HASSINI Mohamed-amine" w:date="2019-01-13T21:37:00Z">
        <w:r w:rsidR="00A9764C">
          <w:t>s</w:t>
        </w:r>
      </w:ins>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Ces</w:t>
      </w:r>
      <w:ins w:id="303" w:author="HASSINI Mohamed-amine" w:date="2019-01-13T21:37:00Z">
        <w:r w:rsidR="00A9764C">
          <w:t xml:space="preserve"> deux</w:t>
        </w:r>
      </w:ins>
      <w:r w:rsidR="00E41A30">
        <w:t xml:space="preserve"> 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600" cy="2239200"/>
                    </a:xfrm>
                    <a:prstGeom prst="rect">
                      <a:avLst/>
                    </a:prstGeom>
                  </pic:spPr>
                </pic:pic>
              </a:graphicData>
            </a:graphic>
          </wp:inline>
        </w:drawing>
      </w:r>
    </w:p>
    <w:p w14:paraId="3D7194C4" w14:textId="7745229F" w:rsidR="0093422C" w:rsidRPr="00657B2B" w:rsidRDefault="0093422C" w:rsidP="0034774B">
      <w:pPr>
        <w:pStyle w:val="Lgende"/>
        <w:spacing w:line="360" w:lineRule="auto"/>
        <w:jc w:val="center"/>
        <w:rPr>
          <w:i w:val="0"/>
          <w:sz w:val="22"/>
        </w:rPr>
      </w:pPr>
      <w:bookmarkStart w:id="304"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CD6452">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CD6452">
        <w:rPr>
          <w:i w:val="0"/>
          <w:noProof/>
          <w:sz w:val="22"/>
        </w:rPr>
        <w:t>1</w:t>
      </w:r>
      <w:r w:rsidR="007B73B8">
        <w:rPr>
          <w:i w:val="0"/>
          <w:sz w:val="22"/>
        </w:rPr>
        <w:fldChar w:fldCharType="end"/>
      </w:r>
      <w:bookmarkEnd w:id="304"/>
      <w:r>
        <w:rPr>
          <w:i w:val="0"/>
          <w:sz w:val="22"/>
        </w:rPr>
        <w:t> :</w:t>
      </w:r>
      <w:r w:rsidRPr="00FD3405">
        <w:t xml:space="preserve"> </w:t>
      </w:r>
      <w:r w:rsidRPr="00FD3405">
        <w:rPr>
          <w:i w:val="0"/>
          <w:sz w:val="22"/>
        </w:rPr>
        <w:t>forces hydrodynamiques et de la distribution de pression dans un palier</w:t>
      </w:r>
    </w:p>
    <w:p w14:paraId="446A2086" w14:textId="713F8BA6"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w:t>
      </w:r>
      <w:r w:rsidRPr="00A329C6">
        <w:lastRenderedPageBreak/>
        <w:t xml:space="preserve">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32581C">
        <w:rPr>
          <w:b/>
        </w:rPr>
        <w:t>[35]</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3212C0" w:rsidRPr="00895849">
        <w:rPr>
          <w:strike/>
        </w:rPr>
        <w:t>Lorsque le régime d’écoulement est turbulent, l</w:t>
      </w:r>
      <w:r w:rsidRPr="00895849">
        <w:rPr>
          <w:strike/>
        </w:rPr>
        <w:t xml:space="preserve">es gradients de température </w:t>
      </w:r>
      <w:r w:rsidR="003212C0" w:rsidRPr="00895849">
        <w:rPr>
          <w:strike/>
        </w:rPr>
        <w:t xml:space="preserve">deviennent </w:t>
      </w:r>
      <w:r w:rsidRPr="00895849">
        <w:rPr>
          <w:strike/>
        </w:rPr>
        <w:t>beaucoup plus forts</w:t>
      </w:r>
      <w:r w:rsidR="003212C0" w:rsidRPr="00895849">
        <w:rPr>
          <w:strike/>
        </w:rPr>
        <w:t xml:space="preserve"> et</w:t>
      </w:r>
      <w:r w:rsidRPr="00895849">
        <w:rPr>
          <w:strike/>
        </w:rPr>
        <w:t xml:space="preserve"> le nombre de points de discrétisation </w:t>
      </w:r>
      <w:r w:rsidR="002D61EE" w:rsidRPr="00895849">
        <w:rPr>
          <w:strike/>
        </w:rPr>
        <w:t xml:space="preserve">suivant l’épaisseur du </w:t>
      </w:r>
      <w:r w:rsidRPr="00895849">
        <w:rPr>
          <w:strike/>
        </w:rPr>
        <w:t>film est d’au moins un ordre de grandeur supérieur à celui utilisé en régime laminaire.</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2C7BB3E" w:rsidR="0093422C" w:rsidRDefault="00895849" w:rsidP="004D57BA">
      <w:pPr>
        <w:spacing w:line="360" w:lineRule="auto"/>
        <w:ind w:firstLine="708"/>
      </w:pPr>
      <w:r>
        <w:t>U</w:t>
      </w:r>
      <w:r w:rsidR="0093422C" w:rsidRPr="006213C9">
        <w:t>ne approche spectrale</w:t>
      </w:r>
      <w:del w:id="305" w:author="HASSINI Mohamed-amine" w:date="2019-01-13T21:39:00Z">
        <w:r w:rsidR="0093422C" w:rsidRPr="006213C9" w:rsidDel="00A9764C">
          <w:delText xml:space="preserve"> appelée</w:delText>
        </w:r>
      </w:del>
      <w:r w:rsidR="0093422C" w:rsidRPr="006213C9">
        <w:t xml:space="preserv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w:t>
      </w:r>
      <w:proofErr w:type="spellStart"/>
      <w:r w:rsidR="0093422C" w:rsidRPr="006213C9">
        <w:t>Lobatto</w:t>
      </w:r>
      <w:proofErr w:type="spellEnd"/>
      <w:r w:rsidR="0093422C" w:rsidRPr="006213C9">
        <w:t xml:space="preserve">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32581C">
        <w:rPr>
          <w:b/>
        </w:rPr>
        <w:t>[35]</w:t>
      </w:r>
      <w:r w:rsidR="0093422C" w:rsidRPr="001D2D3F">
        <w:rPr>
          <w:b/>
        </w:rPr>
        <w:fldChar w:fldCharType="end"/>
      </w:r>
      <w:r w:rsidR="0093422C">
        <w:t xml:space="preserve"> est utilisée</w:t>
      </w:r>
      <w:r>
        <w:t xml:space="preserve"> pour réduire l’effort de calcul nécessaire à la résolution numérique de l’équation</w:t>
      </w:r>
      <w:del w:id="306" w:author="HASSINI Mohamed-amine" w:date="2019-01-13T21:39:00Z">
        <w:r w:rsidDel="00A9764C">
          <w:delText>s</w:delText>
        </w:r>
      </w:del>
      <w:r>
        <w:t xml:space="preserve">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32581C" w:rsidRPr="0032581C">
        <w:rPr>
          <w:b/>
          <w:highlight w:val="yellow"/>
        </w:rPr>
        <w:t>[37</w:t>
      </w:r>
      <w:r w:rsidR="0032581C">
        <w:rPr>
          <w:highlight w:val="yellow"/>
        </w:rPr>
        <w:t>]</w:t>
      </w:r>
      <w:r w:rsidR="0093422C" w:rsidRPr="00895849">
        <w:rPr>
          <w:highlight w:val="yellow"/>
        </w:rPr>
        <w:fldChar w:fldCharType="end"/>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w:t>
      </w:r>
      <w:proofErr w:type="spellStart"/>
      <w:r w:rsidRPr="006213C9">
        <w:t>Lobatto</w:t>
      </w:r>
      <w:proofErr w:type="spellEnd"/>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w:t>
      </w:r>
      <w:del w:id="307" w:author="HASSINI Mohamed-amine" w:date="2019-01-13T21:40:00Z">
        <w:r w:rsidDel="00A9764C">
          <w:delText xml:space="preserve">une </w:delText>
        </w:r>
      </w:del>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308" w:name="_Toc534984818"/>
      <w:r>
        <w:t>Epaisseur du film mince en présence d’un désalignement</w:t>
      </w:r>
      <w:bookmarkEnd w:id="308"/>
    </w:p>
    <w:p w14:paraId="685A5BF0" w14:textId="77777777" w:rsidR="0093422C" w:rsidRDefault="0093422C" w:rsidP="0093422C"/>
    <w:p w14:paraId="46B35E67" w14:textId="18647433" w:rsidR="0093422C" w:rsidRDefault="00174F79" w:rsidP="001A0E70">
      <w:pPr>
        <w:spacing w:line="360" w:lineRule="auto"/>
        <w:ind w:firstLine="708"/>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309"/>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32581C" w:rsidRPr="0032581C">
        <w:rPr>
          <w:b/>
        </w:rPr>
        <w:t xml:space="preserve">Figure </w:t>
      </w:r>
      <w:r w:rsidR="0032581C" w:rsidRPr="0032581C">
        <w:rPr>
          <w:b/>
          <w:noProof/>
        </w:rPr>
        <w:t>2.2</w:t>
      </w:r>
      <w:r w:rsidR="0032581C" w:rsidRPr="0032581C">
        <w:rPr>
          <w:b/>
          <w:noProof/>
        </w:rPr>
        <w:noBreakHyphen/>
        <w:t>1</w:t>
      </w:r>
      <w:r w:rsidR="0093422C" w:rsidRPr="001A0326">
        <w:rPr>
          <w:b/>
        </w:rPr>
        <w:fldChar w:fldCharType="end"/>
      </w:r>
      <w:commentRangeEnd w:id="309"/>
      <w:r w:rsidR="0072571E">
        <w:rPr>
          <w:rStyle w:val="Marquedecommentaire"/>
        </w:rPr>
        <w:commentReference w:id="309"/>
      </w:r>
      <w:r w:rsidR="0072571E">
        <w:t>).</w:t>
      </w:r>
    </w:p>
    <w:p w14:paraId="0A0D22AB" w14:textId="77777777" w:rsidR="0072571E" w:rsidRDefault="0072571E" w:rsidP="001A0E70">
      <w:pPr>
        <w:spacing w:line="360" w:lineRule="auto"/>
        <w:ind w:firstLine="708"/>
      </w:pPr>
    </w:p>
    <w:p w14:paraId="35EA259E" w14:textId="77777777" w:rsidR="0093422C" w:rsidRPr="00AC0E7C" w:rsidRDefault="0093422C" w:rsidP="0093422C">
      <w:pPr>
        <w:keepNext/>
        <w:spacing w:line="360" w:lineRule="auto"/>
        <w:jc w:val="center"/>
        <w:rPr>
          <w:highlight w:val="yellow"/>
        </w:rPr>
      </w:pPr>
      <w:r w:rsidRPr="00AC0E7C">
        <w:rPr>
          <w:noProof/>
          <w:highlight w:val="yellow"/>
        </w:rPr>
        <w:lastRenderedPageBreak/>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8"/>
                    <a:stretch>
                      <a:fillRect/>
                    </a:stretch>
                  </pic:blipFill>
                  <pic:spPr>
                    <a:xfrm>
                      <a:off x="0" y="0"/>
                      <a:ext cx="2653200" cy="2700000"/>
                    </a:xfrm>
                    <a:prstGeom prst="rect">
                      <a:avLst/>
                    </a:prstGeom>
                  </pic:spPr>
                </pic:pic>
              </a:graphicData>
            </a:graphic>
          </wp:inline>
        </w:drawing>
      </w:r>
    </w:p>
    <w:p w14:paraId="72B1FA2F" w14:textId="11604DC7" w:rsidR="0093422C" w:rsidRDefault="0093422C" w:rsidP="0093422C">
      <w:pPr>
        <w:pStyle w:val="Lgende"/>
        <w:jc w:val="center"/>
      </w:pPr>
      <w:bookmarkStart w:id="310" w:name="_Ref526328409"/>
      <w:r w:rsidRPr="00AC0E7C">
        <w:rPr>
          <w:i w:val="0"/>
          <w:sz w:val="22"/>
          <w:highlight w:val="yellow"/>
        </w:rPr>
        <w:t xml:space="preserve">Figure </w:t>
      </w:r>
      <w:r w:rsidR="007B73B8" w:rsidRPr="00AC0E7C">
        <w:rPr>
          <w:i w:val="0"/>
          <w:sz w:val="22"/>
          <w:highlight w:val="yellow"/>
        </w:rPr>
        <w:fldChar w:fldCharType="begin"/>
      </w:r>
      <w:r w:rsidR="007B73B8" w:rsidRPr="00AC0E7C">
        <w:rPr>
          <w:i w:val="0"/>
          <w:sz w:val="22"/>
          <w:highlight w:val="yellow"/>
        </w:rPr>
        <w:instrText xml:space="preserve"> STYLEREF 2 \s </w:instrText>
      </w:r>
      <w:r w:rsidR="007B73B8" w:rsidRPr="00AC0E7C">
        <w:rPr>
          <w:i w:val="0"/>
          <w:sz w:val="22"/>
          <w:highlight w:val="yellow"/>
        </w:rPr>
        <w:fldChar w:fldCharType="separate"/>
      </w:r>
      <w:r w:rsidR="00CD6452">
        <w:rPr>
          <w:i w:val="0"/>
          <w:noProof/>
          <w:sz w:val="22"/>
          <w:highlight w:val="yellow"/>
        </w:rPr>
        <w:t>2.2</w:t>
      </w:r>
      <w:r w:rsidR="007B73B8" w:rsidRPr="00AC0E7C">
        <w:rPr>
          <w:i w:val="0"/>
          <w:sz w:val="22"/>
          <w:highlight w:val="yellow"/>
        </w:rPr>
        <w:fldChar w:fldCharType="end"/>
      </w:r>
      <w:r w:rsidR="007B73B8" w:rsidRPr="00AC0E7C">
        <w:rPr>
          <w:i w:val="0"/>
          <w:sz w:val="22"/>
          <w:highlight w:val="yellow"/>
        </w:rPr>
        <w:noBreakHyphen/>
      </w:r>
      <w:r w:rsidR="007B73B8" w:rsidRPr="00AC0E7C">
        <w:rPr>
          <w:i w:val="0"/>
          <w:sz w:val="22"/>
          <w:highlight w:val="yellow"/>
        </w:rPr>
        <w:fldChar w:fldCharType="begin"/>
      </w:r>
      <w:r w:rsidR="007B73B8" w:rsidRPr="00AC0E7C">
        <w:rPr>
          <w:i w:val="0"/>
          <w:sz w:val="22"/>
          <w:highlight w:val="yellow"/>
        </w:rPr>
        <w:instrText xml:space="preserve"> SEQ Figure \* ARABIC \s 2 </w:instrText>
      </w:r>
      <w:r w:rsidR="007B73B8" w:rsidRPr="00AC0E7C">
        <w:rPr>
          <w:i w:val="0"/>
          <w:sz w:val="22"/>
          <w:highlight w:val="yellow"/>
        </w:rPr>
        <w:fldChar w:fldCharType="separate"/>
      </w:r>
      <w:r w:rsidR="00CD6452">
        <w:rPr>
          <w:i w:val="0"/>
          <w:noProof/>
          <w:sz w:val="22"/>
          <w:highlight w:val="yellow"/>
        </w:rPr>
        <w:t>1</w:t>
      </w:r>
      <w:r w:rsidR="007B73B8" w:rsidRPr="00AC0E7C">
        <w:rPr>
          <w:i w:val="0"/>
          <w:sz w:val="22"/>
          <w:highlight w:val="yellow"/>
        </w:rPr>
        <w:fldChar w:fldCharType="end"/>
      </w:r>
      <w:bookmarkEnd w:id="310"/>
      <w:r w:rsidRPr="00AC0E7C">
        <w:rPr>
          <w:i w:val="0"/>
          <w:sz w:val="22"/>
          <w:highlight w:val="yellow"/>
        </w:rPr>
        <w:t xml:space="preserve"> le mouvement du rotor au plan médian du palier</w:t>
      </w:r>
    </w:p>
    <w:p w14:paraId="262CDF17" w14:textId="77777777" w:rsidR="0072571E" w:rsidRDefault="0072571E" w:rsidP="001A0E70">
      <w:pPr>
        <w:spacing w:line="360" w:lineRule="auto"/>
        <w:ind w:firstLine="708"/>
      </w:pPr>
    </w:p>
    <w:p w14:paraId="30D7CA79" w14:textId="52E46575"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32581C">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11"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2" w:name="_Ref533168788"/>
            <w:r w:rsidRPr="005600FC">
              <w:rPr>
                <w:rFonts w:ascii="Times New Roman" w:eastAsia="Times New Roman" w:hAnsi="Times New Roman"/>
                <w:b/>
                <w:iCs w:val="0"/>
                <w:color w:val="auto"/>
                <w:sz w:val="22"/>
                <w:szCs w:val="22"/>
                <w:lang w:eastAsia="fr-FR"/>
              </w:rPr>
              <w:t xml:space="preserve"> </w:t>
            </w:r>
            <w:bookmarkEnd w:id="311"/>
            <w:bookmarkEnd w:id="312"/>
          </w:p>
        </w:tc>
      </w:tr>
    </w:tbl>
    <w:p w14:paraId="13278789" w14:textId="5E30A418" w:rsidR="0072571E" w:rsidRDefault="0072571E" w:rsidP="0072571E">
      <w:pPr>
        <w:spacing w:line="360" w:lineRule="auto"/>
        <w:ind w:firstLine="708"/>
      </w:pPr>
      <w:r>
        <w:t xml:space="preserve">Cependant, à cause </w:t>
      </w:r>
      <w:proofErr w:type="gramStart"/>
      <w:r>
        <w:t>des déformations thermiques ou mécanique</w:t>
      </w:r>
      <w:proofErr w:type="gramEnd"/>
      <w:r>
        <w:t xml:space="preserve"> et en présence d’un désalignement du rotor, le jeu et donc l’épaisseur du film lubrifiant varie en dehors du plan médian du palier. </w:t>
      </w:r>
    </w:p>
    <w:p w14:paraId="0CB25A39" w14:textId="538491F4" w:rsidR="0093422C" w:rsidRDefault="0072571E" w:rsidP="00843EFB">
      <w:pPr>
        <w:spacing w:before="120" w:line="360" w:lineRule="auto"/>
      </w:pPr>
      <w:r>
        <w:t>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32581C" w:rsidRPr="0032581C">
        <w:rPr>
          <w:b/>
        </w:rPr>
        <w:t xml:space="preserve">Figure </w:t>
      </w:r>
      <w:r w:rsidR="0032581C" w:rsidRPr="0032581C">
        <w:rPr>
          <w:b/>
          <w:noProof/>
        </w:rPr>
        <w:t>2.2</w:t>
      </w:r>
      <w:r w:rsidR="0032581C" w:rsidRPr="0032581C">
        <w:rPr>
          <w:b/>
          <w:noProof/>
        </w:rPr>
        <w:noBreakHyphen/>
        <w:t>2</w:t>
      </w:r>
      <w:r w:rsidR="0093422C" w:rsidRPr="00FA4F26">
        <w:rPr>
          <w:b/>
        </w:rPr>
        <w:fldChar w:fldCharType="end"/>
      </w:r>
      <w:r w:rsidR="0093422C">
        <w:t>). Ces mouvements de rotation autour de</w:t>
      </w:r>
      <w:r>
        <w:t>s</w:t>
      </w:r>
      <w:r w:rsidR="0093422C">
        <w:t xml:space="preserve"> axe</w:t>
      </w:r>
      <w:ins w:id="313" w:author="HASSINI Mohamed-amine" w:date="2019-01-13T21:42:00Z">
        <w:r w:rsidR="00A9764C">
          <w:t>s</w:t>
        </w:r>
      </w:ins>
      <w:r w:rsidR="0093422C">
        <w:t xml:space="preserve"> </w:t>
      </w:r>
      <m:oMath>
        <m:r>
          <w:rPr>
            <w:rFonts w:ascii="Cambria Math" w:hAnsi="Cambria Math"/>
          </w:rPr>
          <m:t>X</m:t>
        </m:r>
      </m:oMath>
      <w:r w:rsidR="0093422C">
        <w:t xml:space="preserve"> et  </w:t>
      </w:r>
      <m:oMath>
        <m:r>
          <w:rPr>
            <w:rFonts w:ascii="Cambria Math" w:hAnsi="Cambria Math"/>
          </w:rPr>
          <m:t>Y</m:t>
        </m:r>
      </m:oMath>
      <w:r w:rsidR="0093422C">
        <w:t xml:space="preserve"> </w:t>
      </w:r>
      <w:del w:id="314" w:author="HASSINI Mohamed-amine" w:date="2019-01-13T21:42:00Z">
        <w:r w:rsidR="0093422C" w:rsidDel="00A9764C">
          <w:delText>vont</w:delText>
        </w:r>
      </w:del>
      <w:r w:rsidR="0093422C">
        <w:t xml:space="preserve"> </w:t>
      </w:r>
      <w:r>
        <w:t>modifient</w:t>
      </w:r>
      <w:r w:rsidR="0093422C">
        <w:t xml:space="preserve"> l’épaisseur d</w:t>
      </w:r>
      <w:ins w:id="315" w:author="HASSINI Mohamed-amine" w:date="2019-01-13T21:42:00Z">
        <w:r w:rsidR="00A9764C">
          <w:t>u</w:t>
        </w:r>
      </w:ins>
      <w:del w:id="316" w:author="HASSINI Mohamed-amine" w:date="2019-01-13T21:42:00Z">
        <w:r w:rsidR="0093422C" w:rsidDel="00A9764C">
          <w:delText>e</w:delText>
        </w:r>
      </w:del>
      <w:r w:rsidR="0093422C">
        <w:t xml:space="preserve"> film et </w:t>
      </w:r>
      <w:r>
        <w:t>les</w:t>
      </w:r>
      <w:r w:rsidR="0093422C">
        <w:t xml:space="preserve"> </w:t>
      </w:r>
      <w:r>
        <w:t>forces</w:t>
      </w:r>
      <w:ins w:id="317" w:author="HASSINI Mohamed-amine" w:date="2019-01-13T21:42:00Z">
        <w:r w:rsidR="00A9764C">
          <w:t xml:space="preserve"> et moments</w:t>
        </w:r>
      </w:ins>
      <w:r>
        <w:t xml:space="preserve"> dans le</w:t>
      </w:r>
      <w:r w:rsidR="0093422C">
        <w:t xml:space="preserve"> palier. </w:t>
      </w:r>
    </w:p>
    <w:p w14:paraId="0A3FF8D4" w14:textId="77777777" w:rsidR="0072571E" w:rsidRDefault="0072571E" w:rsidP="00843EFB">
      <w:pPr>
        <w:spacing w:before="120" w:line="360" w:lineRule="auto"/>
      </w:pPr>
    </w:p>
    <w:p w14:paraId="313BED69" w14:textId="77777777" w:rsidR="0093422C" w:rsidRDefault="0093422C" w:rsidP="0093422C">
      <w:pPr>
        <w:keepNext/>
        <w:spacing w:line="360" w:lineRule="auto"/>
      </w:pPr>
      <w:r w:rsidRPr="00480E87">
        <w:rPr>
          <w:noProof/>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9"/>
                    <a:stretch>
                      <a:fillRect/>
                    </a:stretch>
                  </pic:blipFill>
                  <pic:spPr>
                    <a:xfrm>
                      <a:off x="0" y="0"/>
                      <a:ext cx="5760720" cy="2056765"/>
                    </a:xfrm>
                    <a:prstGeom prst="rect">
                      <a:avLst/>
                    </a:prstGeom>
                  </pic:spPr>
                </pic:pic>
              </a:graphicData>
            </a:graphic>
          </wp:inline>
        </w:drawing>
      </w:r>
    </w:p>
    <w:p w14:paraId="630FB188" w14:textId="36A71A35" w:rsidR="0093422C" w:rsidRPr="003D7DC1" w:rsidRDefault="0093422C" w:rsidP="0093422C">
      <w:pPr>
        <w:pStyle w:val="Lgende"/>
        <w:jc w:val="center"/>
        <w:rPr>
          <w:i w:val="0"/>
          <w:sz w:val="22"/>
        </w:rPr>
      </w:pPr>
      <w:bookmarkStart w:id="318"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CD6452">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CD6452">
        <w:rPr>
          <w:i w:val="0"/>
          <w:noProof/>
          <w:sz w:val="22"/>
        </w:rPr>
        <w:t>2</w:t>
      </w:r>
      <w:r w:rsidR="007B73B8">
        <w:rPr>
          <w:i w:val="0"/>
          <w:sz w:val="22"/>
        </w:rPr>
        <w:fldChar w:fldCharType="end"/>
      </w:r>
      <w:bookmarkEnd w:id="318"/>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proofErr w:type="gramStart"/>
      <w:r w:rsidR="0072571E">
        <w:rPr>
          <w:i w:val="0"/>
          <w:sz w:val="22"/>
        </w:rPr>
        <w:t xml:space="preserve">giration </w:t>
      </w:r>
      <w:proofErr w:type="gramEnd"/>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34994434" w14:textId="77777777" w:rsidR="0072571E" w:rsidRDefault="0072571E" w:rsidP="0093422C">
      <w:pPr>
        <w:spacing w:line="360" w:lineRule="auto"/>
      </w:pPr>
    </w:p>
    <w:p w14:paraId="6C1A86D2" w14:textId="2A7B6569" w:rsidR="0093422C" w:rsidRPr="00AC0E7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p w14:paraId="0CBE2DA7"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F7C13C" w14:textId="77777777" w:rsidR="00AC0E7C" w:rsidRDefault="00AC0E7C" w:rsidP="0093422C">
      <w:pPr>
        <w:spacing w:line="360" w:lineRule="auto"/>
      </w:pPr>
    </w:p>
    <w:p w14:paraId="0E855104" w14:textId="3BEEAA9D" w:rsidR="0093422C" w:rsidRDefault="00AC0E7C" w:rsidP="0093422C">
      <w:pPr>
        <w:spacing w:line="360" w:lineRule="auto"/>
      </w:pPr>
      <w:proofErr w:type="gramStart"/>
      <w:r>
        <w:t>et</w:t>
      </w:r>
      <w:proofErr w:type="gramEnd"/>
      <w:r>
        <w:t xml:space="preserve"> en régime non-stationnaire</w:t>
      </w:r>
      <w:ins w:id="319" w:author="HASSINI Mohamed-amine" w:date="2019-01-13T21:43:00Z">
        <w:r w:rsidR="00A9764C">
          <w:t>, la variation de l’épaisseur du film avec le temps s</w:t>
        </w:r>
      </w:ins>
      <w:ins w:id="320" w:author="HASSINI Mohamed-amine" w:date="2019-01-13T21:44:00Z">
        <w:r w:rsidR="00A9764C">
          <w:t>’écrit</w:t>
        </w:r>
      </w:ins>
      <w:r w:rsidR="0093422C">
        <w:t>:</w:t>
      </w:r>
    </w:p>
    <w:p w14:paraId="073C82D9"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B242BC"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9590A1" w14:textId="77777777" w:rsidR="00AC0E7C" w:rsidRDefault="00AC0E7C" w:rsidP="0093422C">
      <w:pPr>
        <w:spacing w:line="360" w:lineRule="auto"/>
      </w:pPr>
    </w:p>
    <w:p w14:paraId="510752F2" w14:textId="53080A19"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2105E07D" w14:textId="18FEA8C7" w:rsidR="0093422C" w:rsidRDefault="0093422C" w:rsidP="00B74996">
      <w:pPr>
        <w:pStyle w:val="Titre2"/>
        <w:ind w:left="709"/>
      </w:pPr>
      <w:bookmarkStart w:id="321" w:name="_Toc534984819"/>
      <w:r>
        <w:t>Equations de la lubrification thermohydrodynamique</w:t>
      </w:r>
      <w:bookmarkEnd w:id="321"/>
    </w:p>
    <w:p w14:paraId="7981D554" w14:textId="77777777" w:rsidR="0093422C" w:rsidRDefault="0093422C" w:rsidP="0093422C"/>
    <w:p w14:paraId="04E1E105" w14:textId="791B71B5" w:rsidR="0093422C" w:rsidRDefault="00AC0E7C" w:rsidP="00C95875">
      <w:pPr>
        <w:spacing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del w:id="322" w:author="HASSINI Mohamed-amine" w:date="2019-01-13T21:45:00Z">
        <w:r w:rsidR="0093422C" w:rsidDel="00A93D24">
          <w:delText>s</w:delText>
        </w:r>
      </w:del>
      <w:ins w:id="323" w:author="HASSINI Mohamed-amine" w:date="2019-01-13T21:45:00Z">
        <w:r w:rsidR="00A93D24">
          <w:t xml:space="preserve"> ces</w:t>
        </w:r>
      </w:ins>
      <w:r w:rsidR="0093422C">
        <w:t xml:space="preserve"> équations. </w:t>
      </w:r>
    </w:p>
    <w:p w14:paraId="688226B3" w14:textId="1F4D141F" w:rsidR="0093422C" w:rsidRDefault="0093422C" w:rsidP="00B74996">
      <w:pPr>
        <w:pStyle w:val="Titre3"/>
        <w:ind w:left="709"/>
      </w:pPr>
      <w:bookmarkStart w:id="324" w:name="_Toc534984820"/>
      <w:r>
        <w:t xml:space="preserve">Equation de Reynolds </w:t>
      </w:r>
      <w:r w:rsidRPr="0078195A">
        <w:t>généralisée</w:t>
      </w:r>
      <w:bookmarkEnd w:id="324"/>
    </w:p>
    <w:p w14:paraId="64138F78" w14:textId="77777777" w:rsidR="0093422C" w:rsidRDefault="0093422C" w:rsidP="0093422C"/>
    <w:p w14:paraId="42D5E3F5" w14:textId="5769284F"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w:t>
      </w:r>
      <w:ins w:id="325" w:author="HASSINI Mohamed-amine" w:date="2019-01-13T21:45:00Z">
        <w:r w:rsidR="00A93D24">
          <w:rPr>
            <w:szCs w:val="22"/>
          </w:rPr>
          <w:t xml:space="preserve"> </w:t>
        </w:r>
      </w:ins>
      <w:del w:id="326" w:author="HASSINI Mohamed-amine" w:date="2019-01-13T21:45:00Z">
        <w:r w:rsidR="005E4FDE" w:rsidRPr="002267F6" w:rsidDel="00A93D24">
          <w:rPr>
            <w:szCs w:val="22"/>
          </w:rPr>
          <w:delText xml:space="preserve"> </w:delText>
        </w:r>
        <w:r w:rsidR="00735E79" w:rsidDel="00A93D24">
          <w:rPr>
            <w:szCs w:val="22"/>
          </w:rPr>
          <w:delText xml:space="preserve">du </w:delText>
        </w:r>
      </w:del>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32581C" w:rsidRPr="0032581C">
        <w:rPr>
          <w:b/>
          <w:szCs w:val="22"/>
        </w:rPr>
        <w:t xml:space="preserve">Figure </w:t>
      </w:r>
      <w:r w:rsidR="0032581C" w:rsidRPr="0032581C">
        <w:rPr>
          <w:b/>
          <w:noProof/>
          <w:szCs w:val="22"/>
        </w:rPr>
        <w:t>2.3</w:t>
      </w:r>
      <w:r w:rsidR="0032581C" w:rsidRPr="0032581C">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ins w:id="327" w:author="HASSINI Mohamed-amine" w:date="2019-01-13T21:46:00Z">
        <w:r w:rsidR="00A93D24">
          <w:rPr>
            <w:szCs w:val="22"/>
          </w:rPr>
          <w:t xml:space="preserve">possède </w:t>
        </w:r>
      </w:ins>
      <w:del w:id="328" w:author="HASSINI Mohamed-amine" w:date="2019-01-13T21:46:00Z">
        <w:r w:rsidR="00735E79" w:rsidDel="00A93D24">
          <w:rPr>
            <w:szCs w:val="22"/>
          </w:rPr>
          <w:delText>a</w:delText>
        </w:r>
        <w:r w:rsidR="005E4FDE" w:rsidRPr="002267F6" w:rsidDel="00A93D24">
          <w:rPr>
            <w:szCs w:val="22"/>
          </w:rPr>
          <w:delText xml:space="preserve"> </w:delText>
        </w:r>
      </w:del>
      <w:r w:rsidR="005E4FDE" w:rsidRPr="002267F6">
        <w:rPr>
          <w:szCs w:val="22"/>
        </w:rPr>
        <w:t xml:space="preserve">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rPr>
        <w:lastRenderedPageBreak/>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37A60C35" w:rsidR="005E4FDE" w:rsidRPr="00CA5952" w:rsidRDefault="005E4FDE" w:rsidP="005E4FDE">
      <w:pPr>
        <w:pStyle w:val="Lgende"/>
        <w:spacing w:line="360" w:lineRule="auto"/>
        <w:jc w:val="center"/>
        <w:rPr>
          <w:i w:val="0"/>
          <w:sz w:val="22"/>
        </w:rPr>
      </w:pPr>
      <w:bookmarkStart w:id="329" w:name="_Ref525808346"/>
      <w:r w:rsidRPr="0065305A">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CD6452">
        <w:rPr>
          <w:i w:val="0"/>
          <w:noProof/>
          <w:sz w:val="22"/>
        </w:rPr>
        <w:t>2.3</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CD6452">
        <w:rPr>
          <w:i w:val="0"/>
          <w:noProof/>
          <w:sz w:val="22"/>
        </w:rPr>
        <w:t>1</w:t>
      </w:r>
      <w:r w:rsidR="007B73B8">
        <w:rPr>
          <w:i w:val="0"/>
          <w:sz w:val="22"/>
        </w:rPr>
        <w:fldChar w:fldCharType="end"/>
      </w:r>
      <w:bookmarkEnd w:id="329"/>
      <w:r w:rsidRPr="0065305A">
        <w:rPr>
          <w:i w:val="0"/>
          <w:sz w:val="22"/>
        </w:rPr>
        <w:t xml:space="preserve"> : domaine d’étude </w:t>
      </w:r>
      <w:r>
        <w:rPr>
          <w:i w:val="0"/>
          <w:sz w:val="22"/>
        </w:rPr>
        <w:t>entre deux parois</w:t>
      </w:r>
    </w:p>
    <w:p w14:paraId="5D73E4C1" w14:textId="783C548F" w:rsidR="0093422C" w:rsidRDefault="000A273C" w:rsidP="0093422C">
      <w:pPr>
        <w:spacing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Elle</w:t>
      </w:r>
      <w:del w:id="330" w:author="HASSINI Mohamed-amine" w:date="2019-01-13T21:48:00Z">
        <w:r w:rsidR="0093422C" w:rsidDel="00A93D24">
          <w:delText xml:space="preserve"> </w:delText>
        </w:r>
        <w:r w:rsidR="00735E79" w:rsidDel="00A93D24">
          <w:delText>y</w:delText>
        </w:r>
      </w:del>
      <w:r w:rsidR="00735E79">
        <w:t xml:space="preserve"> </w:t>
      </w:r>
      <w:ins w:id="331" w:author="HASSINI Mohamed-amine" w:date="2019-01-13T21:48:00Z">
        <w:r w:rsidR="00A93D24">
          <w:t xml:space="preserve">en </w:t>
        </w:r>
      </w:ins>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32581C">
        <w:rPr>
          <w:b/>
        </w:rPr>
        <w:t>[40]</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B242BC"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2" w:name="_Ref525751376"/>
            <w:r w:rsidRPr="005600FC">
              <w:rPr>
                <w:rFonts w:ascii="Times New Roman" w:eastAsia="Times New Roman" w:hAnsi="Times New Roman"/>
                <w:b/>
                <w:iCs w:val="0"/>
                <w:color w:val="auto"/>
                <w:sz w:val="22"/>
                <w:szCs w:val="22"/>
                <w:lang w:eastAsia="fr-FR"/>
              </w:rPr>
              <w:t xml:space="preserve"> </w:t>
            </w:r>
            <w:bookmarkEnd w:id="332"/>
          </w:p>
        </w:tc>
      </w:tr>
    </w:tbl>
    <w:p w14:paraId="5F7D9321" w14:textId="77777777" w:rsidR="00735E79" w:rsidRDefault="00735E79" w:rsidP="00735E79">
      <w:pPr>
        <w:spacing w:before="120" w:line="360" w:lineRule="auto"/>
        <w:ind w:firstLine="708"/>
        <w:rPr>
          <w:szCs w:val="22"/>
        </w:rPr>
      </w:pPr>
    </w:p>
    <w:p w14:paraId="4E495DC7" w14:textId="23D363C6" w:rsidR="0093422C" w:rsidRDefault="00735E79" w:rsidP="00735E79">
      <w:pPr>
        <w:spacing w:before="120" w:line="360" w:lineRule="auto"/>
        <w:ind w:firstLine="708"/>
        <w:rPr>
          <w:szCs w:val="22"/>
        </w:rPr>
      </w:pPr>
      <w:r>
        <w:rPr>
          <w:szCs w:val="22"/>
        </w:rPr>
        <w:t>La</w:t>
      </w:r>
      <w:ins w:id="333" w:author="ZHANG Silun" w:date="2019-01-07T15:52:00Z">
        <w:r w:rsidR="00836AFE">
          <w:rPr>
            <w:szCs w:val="22"/>
          </w:rPr>
          <w:t xml:space="preserve"> pression </w:t>
        </w:r>
      </w:ins>
      <w:r>
        <w:rPr>
          <w:szCs w:val="22"/>
        </w:rPr>
        <w:t>est</w:t>
      </w:r>
      <w:ins w:id="334" w:author="ZHANG Silun" w:date="2019-01-07T15:52:00Z">
        <w:r w:rsidR="00836AFE">
          <w:rPr>
            <w:szCs w:val="22"/>
          </w:rPr>
          <w:t xml:space="preserve"> </w:t>
        </w:r>
      </w:ins>
      <w:r>
        <w:rPr>
          <w:szCs w:val="22"/>
        </w:rPr>
        <w:t xml:space="preserve">donc </w:t>
      </w:r>
      <w:ins w:id="335" w:author="ZHANG Silun" w:date="2019-01-07T15:52:00Z">
        <w:r w:rsidR="00836AFE">
          <w:rPr>
            <w:szCs w:val="22"/>
          </w:rPr>
          <w:t>constant</w:t>
        </w:r>
      </w:ins>
      <w:r>
        <w:rPr>
          <w:szCs w:val="22"/>
        </w:rPr>
        <w:t>e</w:t>
      </w:r>
      <w:ins w:id="336" w:author="ZHANG Silun" w:date="2019-01-07T15:52:00Z">
        <w:r w:rsidR="00836AFE">
          <w:rPr>
            <w:szCs w:val="22"/>
          </w:rPr>
          <w:t xml:space="preserve"> suivant l’épaisseur du film.</w:t>
        </w:r>
      </w:ins>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32581C">
        <w:rPr>
          <w:b/>
          <w:szCs w:val="22"/>
        </w:rPr>
        <w:t>Eq.2-4</w:t>
      </w:r>
      <w:r w:rsidR="0093422C" w:rsidRPr="000873FC">
        <w:rPr>
          <w:b/>
          <w:szCs w:val="22"/>
        </w:rPr>
        <w:fldChar w:fldCharType="end"/>
      </w:r>
      <w:r w:rsidR="0093422C" w:rsidRPr="001B0A51">
        <w:rPr>
          <w:szCs w:val="22"/>
        </w:rPr>
        <w:t xml:space="preserve">). En </w:t>
      </w:r>
      <w:ins w:id="337" w:author="HASSINI Mohamed-amine" w:date="2019-01-13T21:49:00Z">
        <w:r w:rsidR="00A93D24">
          <w:rPr>
            <w:szCs w:val="22"/>
          </w:rPr>
          <w:t xml:space="preserve">les </w:t>
        </w:r>
      </w:ins>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ins w:id="338" w:author="HASSINI Mohamed-amine" w:date="2019-01-13T21:50:00Z">
        <w:r w:rsidR="00A93D24">
          <w:rPr>
            <w:szCs w:val="22"/>
          </w:rPr>
          <w:t xml:space="preserve"> s’écrivent</w:t>
        </w:r>
      </w:ins>
      <w:r w:rsidR="0093422C" w:rsidRPr="001B0A51">
        <w:rPr>
          <w:szCs w:val="22"/>
        </w:rPr>
        <w:t xml:space="preserve"> </w:t>
      </w:r>
      <w:del w:id="339" w:author="HASSINI Mohamed-amine" w:date="2019-01-13T21:50:00Z">
        <w:r w:rsidR="0093422C" w:rsidRPr="001B0A51" w:rsidDel="00A93D24">
          <w:rPr>
            <w:szCs w:val="22"/>
          </w:rPr>
          <w:delText>sont</w:delText>
        </w:r>
      </w:del>
      <w:r w:rsidR="0093422C" w:rsidRPr="001B0A51">
        <w:rPr>
          <w:szCs w:val="22"/>
        </w:rPr>
        <w:t>:</w:t>
      </w:r>
    </w:p>
    <w:p w14:paraId="2803E697" w14:textId="77777777" w:rsidR="00735E79" w:rsidRPr="001B0A51" w:rsidRDefault="00735E79" w:rsidP="00735E79">
      <w:pPr>
        <w:spacing w:before="120"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B242BC"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0" w:name="_Ref525824932"/>
            <w:r w:rsidRPr="005600FC">
              <w:rPr>
                <w:rFonts w:ascii="Times New Roman" w:eastAsia="Times New Roman" w:hAnsi="Times New Roman"/>
                <w:b/>
                <w:iCs w:val="0"/>
                <w:color w:val="auto"/>
                <w:sz w:val="22"/>
                <w:szCs w:val="22"/>
                <w:lang w:eastAsia="fr-FR"/>
              </w:rPr>
              <w:t xml:space="preserve"> </w:t>
            </w:r>
            <w:bookmarkEnd w:id="340"/>
          </w:p>
        </w:tc>
      </w:tr>
    </w:tbl>
    <w:p w14:paraId="4868B1D2" w14:textId="77777777" w:rsidR="00735E79" w:rsidRDefault="00735E79" w:rsidP="00D11E17">
      <w:pPr>
        <w:spacing w:before="120" w:line="360" w:lineRule="auto"/>
        <w:rPr>
          <w:szCs w:val="22"/>
        </w:rPr>
      </w:pPr>
    </w:p>
    <w:p w14:paraId="437A75ED" w14:textId="543A07F7" w:rsidR="0093422C" w:rsidRDefault="00735E79" w:rsidP="00D11E17">
      <w:pPr>
        <w:spacing w:before="120" w:line="360" w:lineRule="auto"/>
        <w:rPr>
          <w:szCs w:val="22"/>
        </w:rPr>
      </w:pPr>
      <w:proofErr w:type="gramStart"/>
      <w:r>
        <w:rPr>
          <w:szCs w:val="22"/>
        </w:rPr>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ins w:id="341" w:author="HASSINI Mohamed-amine" w:date="2019-01-13T21:50:00Z">
        <w:r w:rsidR="00A93D24">
          <w:rPr>
            <w:szCs w:val="22"/>
          </w:rPr>
          <w:t> :</w:t>
        </w:r>
      </w:ins>
      <w:del w:id="342" w:author="HASSINI Mohamed-amine" w:date="2019-01-13T21:50:00Z">
        <w:r w:rsidR="0093422C" w:rsidRPr="001B0A51" w:rsidDel="00A93D24">
          <w:rPr>
            <w:szCs w:val="22"/>
          </w:rPr>
          <w:delText>.</w:delText>
        </w:r>
      </w:del>
      <w:r w:rsidR="0093422C" w:rsidRPr="001B0A51">
        <w:rPr>
          <w:szCs w:val="22"/>
        </w:rPr>
        <w:t xml:space="preserve"> </w:t>
      </w:r>
    </w:p>
    <w:p w14:paraId="07177157" w14:textId="77777777" w:rsidR="00735E79" w:rsidRPr="001B0A51" w:rsidRDefault="00735E79" w:rsidP="00D11E17">
      <w:pPr>
        <w:spacing w:before="120" w:line="360" w:lineRule="auto"/>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B242BC"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3" w:name="_Ref525772474"/>
            <w:r w:rsidRPr="005600FC">
              <w:rPr>
                <w:rFonts w:ascii="Times New Roman" w:eastAsia="Times New Roman" w:hAnsi="Times New Roman"/>
                <w:b/>
                <w:iCs w:val="0"/>
                <w:color w:val="auto"/>
                <w:sz w:val="22"/>
                <w:szCs w:val="22"/>
                <w:lang w:eastAsia="fr-FR"/>
              </w:rPr>
              <w:t xml:space="preserve"> </w:t>
            </w:r>
            <w:bookmarkEnd w:id="343"/>
          </w:p>
        </w:tc>
      </w:tr>
    </w:tbl>
    <w:p w14:paraId="53B56BD1" w14:textId="77777777" w:rsidR="00735E79" w:rsidRDefault="00735E79" w:rsidP="00F23B4C">
      <w:pPr>
        <w:spacing w:before="120" w:line="360" w:lineRule="auto"/>
        <w:ind w:firstLine="709"/>
        <w:rPr>
          <w:szCs w:val="22"/>
        </w:rPr>
      </w:pPr>
    </w:p>
    <w:p w14:paraId="0B918147" w14:textId="3D16E438" w:rsidR="0093422C"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w:t>
      </w:r>
      <w:ins w:id="344" w:author="HASSINI Mohamed-amine" w:date="2019-01-13T21:50:00Z">
        <w:r w:rsidR="00A93D24">
          <w:rPr>
            <w:szCs w:val="22"/>
          </w:rPr>
          <w:t> :</w:t>
        </w:r>
      </w:ins>
      <w:del w:id="345" w:author="HASSINI Mohamed-amine" w:date="2019-01-13T21:50:00Z">
        <w:r w:rsidRPr="001B0A51" w:rsidDel="00A93D24">
          <w:rPr>
            <w:szCs w:val="22"/>
          </w:rPr>
          <w:delText>.</w:delText>
        </w:r>
      </w:del>
      <w:r w:rsidRPr="001B0A51">
        <w:rPr>
          <w:szCs w:val="22"/>
        </w:rPr>
        <w:t xml:space="preserve"> </w:t>
      </w:r>
    </w:p>
    <w:p w14:paraId="1CEC29EF" w14:textId="77777777" w:rsidR="00735E79" w:rsidRPr="001B0A51" w:rsidRDefault="00735E79" w:rsidP="00F23B4C">
      <w:pPr>
        <w:spacing w:before="120" w:line="360" w:lineRule="auto"/>
        <w:ind w:firstLine="709"/>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B242BC"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6" w:name="_Ref525808447"/>
            <w:r w:rsidRPr="005600FC">
              <w:rPr>
                <w:rFonts w:ascii="Times New Roman" w:eastAsia="Times New Roman" w:hAnsi="Times New Roman"/>
                <w:b/>
                <w:iCs w:val="0"/>
                <w:color w:val="auto"/>
                <w:sz w:val="22"/>
                <w:szCs w:val="22"/>
                <w:lang w:eastAsia="fr-FR"/>
              </w:rPr>
              <w:t xml:space="preserve"> </w:t>
            </w:r>
            <w:bookmarkEnd w:id="346"/>
          </w:p>
        </w:tc>
      </w:tr>
    </w:tbl>
    <w:p w14:paraId="029BBACC" w14:textId="5E298C14" w:rsidR="0093422C" w:rsidRPr="00FE5119" w:rsidRDefault="00735E79" w:rsidP="00F23B4C">
      <w:pPr>
        <w:spacing w:before="12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32581C">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32581C">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B242BC"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B242BC"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329CE40C" w:rsidR="00ED4BE4" w:rsidRPr="0020509C" w:rsidRDefault="00020FD8" w:rsidP="00ED4BE4">
      <w:pPr>
        <w:spacing w:line="360" w:lineRule="auto"/>
        <w:ind w:firstLine="708"/>
        <w:rPr>
          <w:szCs w:val="23"/>
        </w:rPr>
      </w:pPr>
      <w:r w:rsidRPr="00020FD8">
        <w:rPr>
          <w:szCs w:val="23"/>
          <w:highlight w:val="yellow"/>
        </w:rPr>
        <w:lastRenderedPageBreak/>
        <w:t>L</w:t>
      </w:r>
      <w:r w:rsidR="00ED4BE4" w:rsidRPr="00020FD8">
        <w:rPr>
          <w:szCs w:val="23"/>
          <w:highlight w:val="yellow"/>
        </w:rPr>
        <w:t xml:space="preserve">a surface inférieure </w:t>
      </w:r>
      <w:r w:rsidRPr="00020FD8">
        <w:rPr>
          <w:szCs w:val="23"/>
          <w:highlight w:val="yellow"/>
        </w:rPr>
        <w:t>est</w:t>
      </w:r>
      <w:r w:rsidR="00ED4BE4" w:rsidRPr="00020FD8">
        <w:rPr>
          <w:szCs w:val="23"/>
          <w:highlight w:val="yellow"/>
        </w:rPr>
        <w:t xml:space="preserve"> choisie comme référence pour l’épaisseur de film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Elle est alors développée en  une surface plane. La composante </w:t>
      </w:r>
      <m:oMath>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oMath>
      <w:r w:rsidR="00ED4BE4" w:rsidRPr="00020FD8">
        <w:rPr>
          <w:szCs w:val="23"/>
          <w:highlight w:val="yellow"/>
        </w:rPr>
        <w:t xml:space="preserve">  de la vitesse d’un point de cette surface sera nulle</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  Comme les parois sont constituées des solides indéformables, il n’y a pas de variation de vitesse le long des parois. </w:t>
      </w:r>
      <w:commentRangeStart w:id="347"/>
      <w:commentRangeStart w:id="348"/>
      <w:r w:rsidR="00ED4BE4" w:rsidRPr="00020FD8">
        <w:rPr>
          <w:szCs w:val="23"/>
          <w:highlight w:val="yellow"/>
        </w:rPr>
        <w:t>Ceci permet de considérer la paroi 2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2</m:t>
            </m:r>
          </m:sub>
        </m:sSub>
        <m:r>
          <w:rPr>
            <w:rFonts w:ascii="Cambria Math" w:hAnsi="Cambria Math"/>
            <w:szCs w:val="23"/>
            <w:highlight w:val="yellow"/>
          </w:rPr>
          <m:t>=h</m:t>
        </m:r>
      </m:oMath>
      <w:r w:rsidR="00ED4BE4" w:rsidRPr="00020FD8">
        <w:rPr>
          <w:szCs w:val="23"/>
          <w:highlight w:val="yellow"/>
        </w:rPr>
        <w:t xml:space="preserve">) comme référence pour les vitesses dans les directions </w:t>
      </w:r>
      <m:oMath>
        <m:r>
          <w:rPr>
            <w:rFonts w:ascii="Cambria Math" w:hAnsi="Cambria Math"/>
            <w:szCs w:val="23"/>
            <w:highlight w:val="yellow"/>
          </w:rPr>
          <m:t>x</m:t>
        </m:r>
      </m:oMath>
      <w:r w:rsidR="00ED4BE4" w:rsidRPr="00020FD8">
        <w:rPr>
          <w:szCs w:val="23"/>
          <w:highlight w:val="yellow"/>
        </w:rPr>
        <w:t xml:space="preserve"> et</w:t>
      </w:r>
      <m:oMath>
        <m:r>
          <w:rPr>
            <w:rFonts w:ascii="Cambria Math" w:hAnsi="Cambria Math"/>
            <w:szCs w:val="23"/>
            <w:highlight w:val="yellow"/>
          </w:rPr>
          <m:t xml:space="preserve"> z</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oMath>
      <w:r w:rsidR="00ED4BE4" w:rsidRPr="00020FD8">
        <w:rPr>
          <w:szCs w:val="23"/>
          <w:highlight w:val="yellow"/>
        </w:rPr>
        <w:t xml:space="preserve"> 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oMath>
      <w:r w:rsidR="00ED4BE4" w:rsidRPr="00020FD8">
        <w:rPr>
          <w:szCs w:val="23"/>
          <w:highlight w:val="yellow"/>
        </w:rPr>
        <w:t xml:space="preserve"> de la vitesse d’un point de cette surface seront nulles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w:t>
      </w:r>
      <w:r w:rsidR="00705786" w:rsidRPr="00020FD8">
        <w:rPr>
          <w:szCs w:val="23"/>
          <w:highlight w:val="yellow"/>
        </w:rPr>
        <w:t>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Les composa</w:t>
      </w:r>
      <w:proofErr w:type="spellStart"/>
      <w:r w:rsidR="00ED4BE4" w:rsidRPr="00020FD8">
        <w:rPr>
          <w:szCs w:val="23"/>
          <w:highlight w:val="yellow"/>
        </w:rPr>
        <w:t>ntes</w:t>
      </w:r>
      <w:proofErr w:type="spellEnd"/>
      <w:r w:rsidR="00ED4BE4" w:rsidRPr="00020FD8">
        <w:rPr>
          <w:szCs w:val="23"/>
          <w:highlight w:val="yellow"/>
        </w:rPr>
        <w:t xml:space="preserve">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oMath>
      <w:r w:rsidR="00ED4BE4" w:rsidRPr="00020FD8">
        <w:rPr>
          <w:szCs w:val="23"/>
          <w:highlight w:val="yellow"/>
        </w:rPr>
        <w:t xml:space="preserve">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oMath>
      <w:r w:rsidR="00ED4BE4" w:rsidRPr="00020FD8">
        <w:rPr>
          <w:szCs w:val="23"/>
          <w:highlight w:val="yellow"/>
        </w:rPr>
        <w:t xml:space="preserve"> suivant </w:t>
      </w:r>
      <m:oMath>
        <m:r>
          <w:rPr>
            <w:rFonts w:ascii="Cambria Math" w:hAnsi="Cambria Math"/>
            <w:szCs w:val="23"/>
            <w:highlight w:val="yellow"/>
          </w:rPr>
          <m:t>x</m:t>
        </m:r>
      </m:oMath>
      <w:r w:rsidR="00ED4BE4" w:rsidRPr="00020FD8">
        <w:rPr>
          <w:szCs w:val="23"/>
          <w:highlight w:val="yellow"/>
        </w:rPr>
        <w:t xml:space="preserve"> et </w:t>
      </w:r>
      <m:oMath>
        <m:r>
          <w:rPr>
            <w:rFonts w:ascii="Cambria Math" w:hAnsi="Cambria Math"/>
            <w:szCs w:val="23"/>
            <w:highlight w:val="yellow"/>
          </w:rPr>
          <m:t>z</m:t>
        </m:r>
      </m:oMath>
      <w:r w:rsidR="00ED4BE4" w:rsidRPr="00020FD8">
        <w:rPr>
          <w:szCs w:val="23"/>
          <w:highlight w:val="yellow"/>
        </w:rPr>
        <w:t xml:space="preserve"> de la vitesse d’un point de la paroi 1 peuvent être notées simplement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r>
          <w:rPr>
            <w:rFonts w:ascii="Cambria Math" w:hAnsi="Cambria Math"/>
            <w:szCs w:val="23"/>
            <w:highlight w:val="yellow"/>
          </w:rPr>
          <m:t>=U</m:t>
        </m:r>
      </m:oMath>
      <w:r w:rsidR="00ED4BE4" w:rsidRPr="00020FD8">
        <w:rPr>
          <w:szCs w:val="23"/>
          <w:highlight w:val="yellow"/>
        </w:rPr>
        <w:t xml:space="preserve"> 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r>
          <w:rPr>
            <w:rFonts w:ascii="Cambria Math" w:hAnsi="Cambria Math"/>
            <w:szCs w:val="23"/>
            <w:highlight w:val="yellow"/>
          </w:rPr>
          <m:t>=W</m:t>
        </m:r>
      </m:oMath>
      <w:r w:rsidR="00ED4BE4" w:rsidRPr="00020FD8">
        <w:rPr>
          <w:szCs w:val="23"/>
          <w:highlight w:val="yellow"/>
        </w:rPr>
        <w:t xml:space="preserve">. </w:t>
      </w:r>
      <w:commentRangeEnd w:id="347"/>
      <w:r w:rsidR="00ED4BE4" w:rsidRPr="00020FD8">
        <w:rPr>
          <w:rStyle w:val="Marquedecommentaire"/>
          <w:highlight w:val="yellow"/>
        </w:rPr>
        <w:commentReference w:id="347"/>
      </w:r>
      <w:commentRangeEnd w:id="348"/>
      <w:r w:rsidR="00ED4BE4" w:rsidRPr="00020FD8">
        <w:rPr>
          <w:rStyle w:val="Marquedecommentaire"/>
          <w:highlight w:val="yellow"/>
        </w:rPr>
        <w:commentReference w:id="348"/>
      </w:r>
      <w:r w:rsidR="00ED4BE4" w:rsidRPr="00020FD8">
        <w:rPr>
          <w:szCs w:val="23"/>
          <w:highlight w:val="yellow"/>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B242BC"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A873288" w14:textId="417E9B90" w:rsidR="0093422C" w:rsidRDefault="00020FD8" w:rsidP="003657B5">
      <w:pPr>
        <w:spacing w:line="360" w:lineRule="auto"/>
        <w:ind w:firstLine="708"/>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ins w:id="349" w:author="HASSINI Mohamed-amine" w:date="2019-01-13T21:54:00Z">
        <w:r w:rsidR="00757706">
          <w:rPr>
            <w:szCs w:val="22"/>
          </w:rPr>
          <w:t xml:space="preserve"> s’écrit :</w:t>
        </w:r>
      </w:ins>
      <w:del w:id="350" w:author="HASSINI Mohamed-amine" w:date="2019-01-13T21:54:00Z">
        <w:r w:rsidR="0093422C" w:rsidRPr="008317A9" w:rsidDel="00757706">
          <w:rPr>
            <w:szCs w:val="22"/>
          </w:rPr>
          <w:delText>:</w:delText>
        </w:r>
      </w:del>
    </w:p>
    <w:p w14:paraId="57E6DB13" w14:textId="77777777" w:rsidR="00020FD8" w:rsidRPr="008317A9" w:rsidRDefault="00020FD8" w:rsidP="003657B5">
      <w:pPr>
        <w:spacing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B242BC"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1" w:name="_Ref528678284"/>
            <w:r w:rsidRPr="005600FC">
              <w:rPr>
                <w:rFonts w:ascii="Times New Roman" w:eastAsia="Times New Roman" w:hAnsi="Times New Roman"/>
                <w:b/>
                <w:iCs w:val="0"/>
                <w:color w:val="auto"/>
                <w:sz w:val="22"/>
                <w:szCs w:val="22"/>
                <w:lang w:eastAsia="fr-FR"/>
              </w:rPr>
              <w:t xml:space="preserve"> </w:t>
            </w:r>
            <w:bookmarkEnd w:id="351"/>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B242BC"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52" w:name="_Ref534719748"/>
            <w:r w:rsidRPr="005600FC">
              <w:rPr>
                <w:rFonts w:ascii="Times New Roman" w:eastAsia="Times New Roman" w:hAnsi="Times New Roman"/>
                <w:b/>
                <w:iCs w:val="0"/>
                <w:color w:val="auto"/>
                <w:sz w:val="22"/>
                <w:szCs w:val="22"/>
                <w:lang w:eastAsia="fr-FR"/>
              </w:rPr>
              <w:t xml:space="preserve"> </w:t>
            </w:r>
            <w:bookmarkEnd w:id="352"/>
          </w:p>
        </w:tc>
      </w:tr>
    </w:tbl>
    <w:p w14:paraId="6992E778" w14:textId="77777777" w:rsidR="0030124D" w:rsidRDefault="0030124D" w:rsidP="005360D9"/>
    <w:p w14:paraId="2F9E974D" w14:textId="51C842D0" w:rsidR="0093422C" w:rsidRDefault="0093422C" w:rsidP="00B74996">
      <w:pPr>
        <w:pStyle w:val="Titre3"/>
        <w:ind w:left="709"/>
      </w:pPr>
      <w:bookmarkStart w:id="353" w:name="_Toc534984821"/>
      <w:r>
        <w:t>Modèles de rupture et reformation du film (cavitation)</w:t>
      </w:r>
      <w:bookmarkEnd w:id="353"/>
    </w:p>
    <w:p w14:paraId="721F42DB" w14:textId="77777777" w:rsidR="0093422C" w:rsidRDefault="0093422C" w:rsidP="0093422C">
      <w:pPr>
        <w:rPr>
          <w:sz w:val="23"/>
          <w:szCs w:val="23"/>
        </w:rPr>
      </w:pPr>
    </w:p>
    <w:p w14:paraId="0C64BAFA" w14:textId="3B90C43B"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32581C" w:rsidRPr="0032581C">
        <w:rPr>
          <w:b/>
          <w:noProof/>
          <w:szCs w:val="22"/>
        </w:rPr>
        <w:t>Figure 2.3</w:t>
      </w:r>
      <w:r w:rsidR="0032581C" w:rsidRPr="0032581C">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w:t>
      </w:r>
      <w:proofErr w:type="gramStart"/>
      <w:r w:rsidR="00020FD8">
        <w:rPr>
          <w:szCs w:val="23"/>
        </w:rPr>
        <w:t xml:space="preserve">palier </w:t>
      </w:r>
      <w:proofErr w:type="gramEnd"/>
      <w:del w:id="354" w:author="HASSINI Mohamed-amine" w:date="2019-01-13T21:55:00Z">
        <w:r w:rsidR="00020FD8" w:rsidDel="00757706">
          <w:rPr>
            <w:szCs w:val="23"/>
          </w:rPr>
          <w:delText>par</w:delText>
        </w:r>
      </w:del>
      <w:r w:rsidR="00020FD8">
        <w:rPr>
          <w:szCs w:val="23"/>
        </w:rPr>
        <w:t>.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lastRenderedPageBreak/>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E68925C" w:rsidR="003336E1" w:rsidRPr="000325F0" w:rsidRDefault="000325F0" w:rsidP="000325F0">
      <w:pPr>
        <w:pStyle w:val="Lgende"/>
        <w:jc w:val="center"/>
        <w:rPr>
          <w:i w:val="0"/>
          <w:noProof/>
          <w:sz w:val="22"/>
          <w:szCs w:val="22"/>
        </w:rPr>
      </w:pPr>
      <w:bookmarkStart w:id="355"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CD6452">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CD6452">
        <w:rPr>
          <w:i w:val="0"/>
          <w:noProof/>
          <w:sz w:val="22"/>
          <w:szCs w:val="22"/>
        </w:rPr>
        <w:t>2</w:t>
      </w:r>
      <w:r w:rsidR="007B73B8">
        <w:rPr>
          <w:i w:val="0"/>
          <w:noProof/>
          <w:sz w:val="22"/>
          <w:szCs w:val="22"/>
        </w:rPr>
        <w:fldChar w:fldCharType="end"/>
      </w:r>
      <w:bookmarkEnd w:id="355"/>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08D0C781" w14:textId="77777777" w:rsidR="00020FD8" w:rsidRDefault="00020FD8" w:rsidP="000B734D">
      <w:pPr>
        <w:spacing w:line="360" w:lineRule="auto"/>
        <w:ind w:firstLine="708"/>
        <w:rPr>
          <w:szCs w:val="23"/>
        </w:rPr>
      </w:pPr>
    </w:p>
    <w:p w14:paraId="31C6C449" w14:textId="08F33EC1" w:rsidR="0093422C" w:rsidRDefault="00020FD8" w:rsidP="00020FD8">
      <w:pPr>
        <w:spacing w:line="360" w:lineRule="auto"/>
        <w:ind w:firstLine="708"/>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356"/>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w:t>
      </w:r>
      <w:proofErr w:type="spellStart"/>
      <w:r w:rsidR="0093422C" w:rsidRPr="008317A9">
        <w:rPr>
          <w:szCs w:val="23"/>
        </w:rPr>
        <w:t>Elrod</w:t>
      </w:r>
      <w:proofErr w:type="spellEnd"/>
      <w:r w:rsidR="0093422C" w:rsidRPr="008317A9">
        <w:rPr>
          <w:szCs w:val="23"/>
        </w:rPr>
        <w:t xml:space="preserve">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32581C">
        <w:rPr>
          <w:b/>
          <w:szCs w:val="23"/>
        </w:rPr>
        <w:t>[39]</w:t>
      </w:r>
      <w:r w:rsidR="0093422C" w:rsidRPr="009E69BE">
        <w:rPr>
          <w:b/>
          <w:szCs w:val="23"/>
        </w:rPr>
        <w:fldChar w:fldCharType="end"/>
      </w:r>
      <w:r w:rsidR="0093422C" w:rsidRPr="008317A9">
        <w:rPr>
          <w:szCs w:val="23"/>
        </w:rPr>
        <w:t xml:space="preserve">. Il suppose que dans la zone </w:t>
      </w:r>
      <w:proofErr w:type="spellStart"/>
      <w:r w:rsidR="0093422C" w:rsidRPr="008317A9">
        <w:rPr>
          <w:szCs w:val="23"/>
        </w:rPr>
        <w:t>cavitante</w:t>
      </w:r>
      <w:proofErr w:type="spellEnd"/>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p w14:paraId="0B6AE4D4" w14:textId="77777777" w:rsidR="004F2651" w:rsidRPr="008317A9" w:rsidRDefault="004F2651" w:rsidP="00020FD8">
      <w:pPr>
        <w:spacing w:line="360" w:lineRule="auto"/>
        <w:ind w:firstLine="708"/>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B242BC"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7" w:name="_Ref525835347"/>
            <w:r w:rsidRPr="005600FC">
              <w:rPr>
                <w:rFonts w:ascii="Times New Roman" w:eastAsia="Times New Roman" w:hAnsi="Times New Roman"/>
                <w:b/>
                <w:iCs w:val="0"/>
                <w:color w:val="auto"/>
                <w:sz w:val="22"/>
                <w:szCs w:val="22"/>
                <w:lang w:eastAsia="fr-FR"/>
              </w:rPr>
              <w:t xml:space="preserve"> </w:t>
            </w:r>
            <w:bookmarkEnd w:id="357"/>
          </w:p>
        </w:tc>
      </w:tr>
    </w:tbl>
    <w:p w14:paraId="476A8B2F" w14:textId="77777777" w:rsidR="004F2651" w:rsidRDefault="004F2651" w:rsidP="004F2651">
      <w:pPr>
        <w:spacing w:line="360" w:lineRule="auto"/>
        <w:ind w:firstLine="708"/>
        <w:rPr>
          <w:szCs w:val="23"/>
        </w:rPr>
      </w:pPr>
    </w:p>
    <w:p w14:paraId="2096F689" w14:textId="5FEE8DDA" w:rsidR="004F2651" w:rsidRDefault="0093422C" w:rsidP="004F2651">
      <w:pPr>
        <w:spacing w:line="360" w:lineRule="auto"/>
        <w:ind w:firstLine="708"/>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32581C">
        <w:rPr>
          <w:b/>
          <w:szCs w:val="23"/>
        </w:rPr>
        <w:t>[37]</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32581C">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p w14:paraId="0C59B2E7" w14:textId="1B340E6C" w:rsidR="0093422C" w:rsidRPr="008317A9" w:rsidRDefault="0093422C" w:rsidP="00C00A09">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B242BC"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8" w:name="_Ref525840140"/>
            <w:r w:rsidRPr="005600FC">
              <w:rPr>
                <w:rFonts w:ascii="Times New Roman" w:eastAsia="Times New Roman" w:hAnsi="Times New Roman"/>
                <w:b/>
                <w:iCs w:val="0"/>
                <w:color w:val="auto"/>
                <w:sz w:val="22"/>
                <w:szCs w:val="22"/>
                <w:lang w:eastAsia="fr-FR"/>
              </w:rPr>
              <w:t xml:space="preserve"> </w:t>
            </w:r>
            <w:bookmarkEnd w:id="358"/>
          </w:p>
        </w:tc>
      </w:tr>
    </w:tbl>
    <w:p w14:paraId="1468447C" w14:textId="13E83171" w:rsidR="0093422C" w:rsidRDefault="0093422C" w:rsidP="0093422C">
      <w:pPr>
        <w:spacing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p w14:paraId="126D8EC0" w14:textId="77777777" w:rsidR="004F2651" w:rsidRPr="008317A9" w:rsidRDefault="004F2651" w:rsidP="0093422C">
      <w:pPr>
        <w:spacing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B242BC"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5C6F4F9E" w:rsidR="0093422C" w:rsidRDefault="0093422C" w:rsidP="0093422C">
      <w:pPr>
        <w:spacing w:line="360" w:lineRule="auto"/>
        <w:rPr>
          <w:szCs w:val="23"/>
        </w:rPr>
      </w:pPr>
    </w:p>
    <w:p w14:paraId="0E8082F4" w14:textId="5310A623" w:rsidR="0093422C" w:rsidRDefault="0093422C" w:rsidP="0083749B">
      <w:pPr>
        <w:snapToGrid w:val="0"/>
        <w:rPr>
          <w:szCs w:val="23"/>
        </w:rPr>
      </w:pPr>
      <w:r w:rsidRPr="008317A9">
        <w:rPr>
          <w:szCs w:val="23"/>
        </w:rPr>
        <w:lastRenderedPageBreak/>
        <w:t>Dans la première étape, la contrainte est remplacée par une équation équivalente</w:t>
      </w:r>
      <w:r>
        <w:rPr>
          <w:szCs w:val="23"/>
        </w:rPr>
        <w:t xml:space="preserve"> </w:t>
      </w:r>
      <w:r w:rsidRPr="008317A9">
        <w:rPr>
          <w:szCs w:val="23"/>
        </w:rPr>
        <w:t>donnée par Fischer-</w:t>
      </w:r>
      <w:proofErr w:type="spellStart"/>
      <w:r w:rsidRPr="008317A9">
        <w:rPr>
          <w:szCs w:val="23"/>
        </w:rPr>
        <w:t>Burmeister</w:t>
      </w:r>
      <w:proofErr w:type="spellEnd"/>
      <w:ins w:id="359" w:author="HASSINI Mohamed-amine" w:date="2019-01-13T21:58:00Z">
        <w:r w:rsidR="00757706">
          <w:rPr>
            <w:szCs w:val="23"/>
          </w:rPr>
          <w:t> :</w:t>
        </w:r>
      </w:ins>
      <w:del w:id="360" w:author="HASSINI Mohamed-amine" w:date="2019-01-13T21:58:00Z">
        <w:r w:rsidRPr="008317A9" w:rsidDel="00757706">
          <w:rPr>
            <w:szCs w:val="23"/>
          </w:rPr>
          <w:delText xml:space="preserve">. </w:delText>
        </w:r>
      </w:del>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1" w:name="_Ref525842533"/>
            <w:r w:rsidRPr="005600FC">
              <w:rPr>
                <w:rFonts w:ascii="Times New Roman" w:eastAsia="Times New Roman" w:hAnsi="Times New Roman"/>
                <w:b/>
                <w:iCs w:val="0"/>
                <w:color w:val="auto"/>
                <w:sz w:val="22"/>
                <w:szCs w:val="22"/>
                <w:lang w:eastAsia="fr-FR"/>
              </w:rPr>
              <w:t xml:space="preserve"> </w:t>
            </w:r>
            <w:bookmarkEnd w:id="361"/>
          </w:p>
        </w:tc>
      </w:tr>
    </w:tbl>
    <w:p w14:paraId="2AAB8144" w14:textId="446AAF45" w:rsidR="0093422C" w:rsidRPr="008317A9" w:rsidRDefault="0093422C" w:rsidP="0083749B">
      <w:pPr>
        <w:spacing w:before="120" w:line="360" w:lineRule="auto"/>
        <w:rPr>
          <w:szCs w:val="23"/>
        </w:rPr>
      </w:pPr>
      <w:r w:rsidRPr="008317A9">
        <w:rPr>
          <w:szCs w:val="23"/>
        </w:rPr>
        <w:t xml:space="preserve">L’équation de Reynolds qui contient </w:t>
      </w:r>
      <w:del w:id="362" w:author="HASSINI Mohamed-amine" w:date="2019-01-13T21:58:00Z">
        <w:r w:rsidR="004F2651" w:rsidDel="00757706">
          <w:rPr>
            <w:szCs w:val="23"/>
          </w:rPr>
          <w:delText>maintenat</w:delText>
        </w:r>
      </w:del>
      <w:ins w:id="363" w:author="HASSINI Mohamed-amine" w:date="2019-01-13T21:58:00Z">
        <w:r w:rsidR="00757706">
          <w:rPr>
            <w:szCs w:val="23"/>
          </w:rPr>
          <w:t>maintenant</w:t>
        </w:r>
      </w:ins>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32581C">
        <w:rPr>
          <w:b/>
          <w:szCs w:val="23"/>
        </w:rPr>
        <w:t>2.3.5.1</w:t>
      </w:r>
      <w:r w:rsidRPr="006F22D5">
        <w:rPr>
          <w:b/>
          <w:szCs w:val="23"/>
        </w:rPr>
        <w:fldChar w:fldCharType="end"/>
      </w:r>
      <w:r>
        <w:rPr>
          <w:szCs w:val="23"/>
        </w:rPr>
        <w:t>.</w:t>
      </w:r>
    </w:p>
    <w:p w14:paraId="108AD9C2" w14:textId="3FCFCE17"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32581C">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4" w:name="_Ref526267109"/>
            <w:r w:rsidRPr="005600FC">
              <w:rPr>
                <w:rFonts w:ascii="Times New Roman" w:eastAsia="Times New Roman" w:hAnsi="Times New Roman"/>
                <w:b/>
                <w:iCs w:val="0"/>
                <w:color w:val="auto"/>
                <w:sz w:val="22"/>
                <w:szCs w:val="22"/>
                <w:lang w:eastAsia="fr-FR"/>
              </w:rPr>
              <w:t xml:space="preserve"> </w:t>
            </w:r>
            <w:bookmarkEnd w:id="364"/>
          </w:p>
        </w:tc>
      </w:tr>
    </w:tbl>
    <w:p w14:paraId="0029784A" w14:textId="123BED34"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32581C">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5" w:name="_Ref526267143"/>
            <w:r w:rsidRPr="005600FC">
              <w:rPr>
                <w:rFonts w:ascii="Times New Roman" w:eastAsia="Times New Roman" w:hAnsi="Times New Roman"/>
                <w:b/>
                <w:iCs w:val="0"/>
                <w:color w:val="auto"/>
                <w:sz w:val="22"/>
                <w:szCs w:val="22"/>
                <w:lang w:eastAsia="fr-FR"/>
              </w:rPr>
              <w:t xml:space="preserve"> </w:t>
            </w:r>
            <w:bookmarkEnd w:id="365"/>
          </w:p>
        </w:tc>
      </w:tr>
    </w:tbl>
    <w:p w14:paraId="38795F14" w14:textId="32394269" w:rsidR="0093422C" w:rsidRDefault="0093422C" w:rsidP="00B74996">
      <w:pPr>
        <w:pStyle w:val="Titre3"/>
        <w:ind w:left="709"/>
      </w:pPr>
      <w:bookmarkStart w:id="366" w:name="_Toc534984822"/>
      <w:r>
        <w:t>Equation de l’énergie</w:t>
      </w:r>
      <w:bookmarkEnd w:id="366"/>
    </w:p>
    <w:p w14:paraId="1E4BFFEA" w14:textId="62C4C996" w:rsidR="0093422C" w:rsidRDefault="0093422C" w:rsidP="009B1930">
      <w:pPr>
        <w:spacing w:before="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ins w:id="367" w:author="HASSINI Mohamed-amine" w:date="2019-01-13T21:59:00Z">
        <w:r w:rsidR="00757706">
          <w:t>étant donné que</w:t>
        </w:r>
      </w:ins>
      <w:del w:id="368" w:author="HASSINI Mohamed-amine" w:date="2019-01-13T21:59:00Z">
        <w:r w:rsidDel="00757706">
          <w:delText xml:space="preserve">compte tenu </w:delText>
        </w:r>
      </w:del>
      <w:ins w:id="369" w:author="HASSINI Mohamed-amine" w:date="2019-01-13T22:00:00Z">
        <w:r w:rsidR="00757706">
          <w:t xml:space="preserve"> </w:t>
        </w:r>
      </w:ins>
      <w:proofErr w:type="spellStart"/>
      <w:r>
        <w:t>que</w:t>
      </w:r>
      <w:proofErr w:type="spellEnd"/>
      <w:r>
        <w:t xml:space="preserve"> l’épaisseur du film est très faible devant </w:t>
      </w:r>
      <w:r w:rsidR="008A08A3">
        <w:t>les autres dimensions caractéristiques du palier</w:t>
      </w:r>
      <w:r>
        <w:t>. Tenant</w:t>
      </w:r>
      <w:del w:id="370" w:author="HASSINI Mohamed-amine" w:date="2019-01-13T22:00:00Z">
        <w:r w:rsidDel="00757706">
          <w:delText xml:space="preserve"> en</w:delText>
        </w:r>
      </w:del>
      <w:r>
        <w:t xml:space="preserve"> compte de cette hypothèse</w:t>
      </w:r>
      <w:ins w:id="371" w:author="HASSINI Mohamed-amine" w:date="2019-01-13T22:00:00Z">
        <w:r w:rsidR="00757706">
          <w:t>,</w:t>
        </w:r>
      </w:ins>
      <w:r>
        <w:t xml:space="preserve"> et en supposant </w:t>
      </w:r>
      <w:ins w:id="372" w:author="HASSINI Mohamed-amine" w:date="2019-01-13T22:00:00Z">
        <w:r w:rsidR="00757706">
          <w:t xml:space="preserve">que </w:t>
        </w:r>
      </w:ins>
      <w:r>
        <w:t>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32581C">
        <w:rPr>
          <w:b/>
        </w:rPr>
        <w:t>[40]</w:t>
      </w:r>
      <w:r w:rsidRPr="005C1F1B">
        <w:rPr>
          <w:b/>
        </w:rPr>
        <w:fldChar w:fldCharType="end"/>
      </w:r>
      <w:r>
        <w:t>, on obtient l’équation de l’énergie tridimensionnelle d’un fluide incompressible sous forme conservative :</w:t>
      </w:r>
    </w:p>
    <w:p w14:paraId="37CFB6B4"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3" w:name="_Ref525825321"/>
            <w:r w:rsidRPr="005600FC">
              <w:rPr>
                <w:rFonts w:ascii="Times New Roman" w:eastAsia="Times New Roman" w:hAnsi="Times New Roman"/>
                <w:b/>
                <w:iCs w:val="0"/>
                <w:color w:val="auto"/>
                <w:sz w:val="22"/>
                <w:szCs w:val="22"/>
                <w:lang w:eastAsia="fr-FR"/>
              </w:rPr>
              <w:t xml:space="preserve"> </w:t>
            </w:r>
            <w:bookmarkEnd w:id="373"/>
          </w:p>
        </w:tc>
      </w:tr>
    </w:tbl>
    <w:p w14:paraId="7BAFD74C" w14:textId="77777777" w:rsidR="008A5A36" w:rsidRDefault="008A5A36" w:rsidP="009B1930">
      <w:pPr>
        <w:spacing w:before="120" w:line="360" w:lineRule="auto"/>
        <w:ind w:firstLine="708"/>
      </w:pPr>
    </w:p>
    <w:p w14:paraId="7CC10CED" w14:textId="567F2C4F" w:rsidR="0093422C" w:rsidRDefault="0093422C" w:rsidP="009B1930">
      <w:pPr>
        <w:spacing w:before="120" w:line="360" w:lineRule="auto"/>
        <w:ind w:firstLine="708"/>
      </w:pPr>
      <w:r>
        <w:lastRenderedPageBreak/>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1DAB89BB"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32581C">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B242BC"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AB2D982" w:rsidR="0093422C" w:rsidRDefault="0093422C" w:rsidP="009B1930">
      <w:pPr>
        <w:spacing w:before="120" w:line="360" w:lineRule="auto"/>
        <w:ind w:firstLine="709"/>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32581C">
        <w:rPr>
          <w:b/>
        </w:rPr>
        <w:t>Eq.2-7</w:t>
      </w:r>
      <w:r w:rsidRPr="002D2F3F">
        <w:rPr>
          <w:b/>
        </w:rPr>
        <w:fldChar w:fldCharType="end"/>
      </w:r>
      <w:r>
        <w:t>, qui permet d’écrire :</w:t>
      </w:r>
    </w:p>
    <w:p w14:paraId="02D98079"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CADB0BC" w14:textId="77777777" w:rsidR="008A5A36" w:rsidRDefault="008A5A36" w:rsidP="009B1930">
      <w:pPr>
        <w:spacing w:before="120" w:line="360" w:lineRule="auto"/>
        <w:ind w:firstLine="709"/>
      </w:pPr>
    </w:p>
    <w:p w14:paraId="75C0B599" w14:textId="19139855" w:rsidR="0093422C" w:rsidRDefault="0093422C" w:rsidP="009B1930">
      <w:pPr>
        <w:spacing w:before="120" w:line="360" w:lineRule="auto"/>
        <w:ind w:firstLine="709"/>
      </w:pPr>
      <w:r>
        <w:t xml:space="preserve">Dans la zone </w:t>
      </w:r>
      <w:proofErr w:type="spellStart"/>
      <w:r>
        <w:t>cavitante</w:t>
      </w:r>
      <w:proofErr w:type="spellEnd"/>
      <w:r>
        <w:t xml:space="preserv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32581C">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proofErr w:type="spellStart"/>
      <w:r w:rsidR="008A5A36">
        <w:t>cavitante</w:t>
      </w:r>
      <w:proofErr w:type="spellEnd"/>
      <w:r w:rsidR="008A5A36">
        <w:t xml:space="preserve"> du</w:t>
      </w:r>
      <w:r>
        <w:t xml:space="preserve"> film </w:t>
      </w:r>
      <w:r>
        <w:fldChar w:fldCharType="begin"/>
      </w:r>
      <w:r>
        <w:instrText xml:space="preserve"> REF _Ref526330394 \r \h </w:instrText>
      </w:r>
      <w:r>
        <w:fldChar w:fldCharType="separate"/>
      </w:r>
      <w:r w:rsidR="0032581C">
        <w:t>[40]</w:t>
      </w:r>
      <w:r>
        <w:fldChar w:fldCharType="end"/>
      </w:r>
      <w:r>
        <w:t>.</w:t>
      </w:r>
    </w:p>
    <w:p w14:paraId="26ED5AA7"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5130CA7" w:rsidR="00AE5F7D" w:rsidRDefault="001275DD" w:rsidP="00AE5F7D">
      <w:pPr>
        <w:pStyle w:val="Titre3"/>
        <w:ind w:left="709"/>
      </w:pPr>
      <w:bookmarkStart w:id="374" w:name="_Toc534984823"/>
      <w:bookmarkStart w:id="375" w:name="_Ref528670063"/>
      <w:r>
        <w:t>approximation de la temperature par des polynomes de legendre</w:t>
      </w:r>
      <w:bookmarkEnd w:id="374"/>
    </w:p>
    <w:p w14:paraId="7EDF5BCE" w14:textId="09D7E5D6" w:rsidR="00AE5F7D" w:rsidRDefault="001275DD" w:rsidP="0083429D">
      <w:pPr>
        <w:spacing w:before="120" w:line="360" w:lineRule="auto"/>
        <w:ind w:firstLine="709"/>
      </w:pPr>
      <w:r>
        <w:t xml:space="preserve">L’approximation de la température par des polynômes de Legendre </w:t>
      </w:r>
      <w:r w:rsidR="00AE5F7D">
        <w:t xml:space="preserve">a été </w:t>
      </w:r>
      <w:ins w:id="376" w:author="HASSINI Mohamed-amine" w:date="2019-01-13T22:02:00Z">
        <w:r w:rsidR="00757706">
          <w:t xml:space="preserve">initialement </w:t>
        </w:r>
      </w:ins>
      <w:del w:id="377" w:author="HASSINI Mohamed-amine" w:date="2019-01-13T22:02:00Z">
        <w:r w:rsidR="00AE5F7D" w:rsidDel="00757706">
          <w:delText xml:space="preserve">premièrement </w:delText>
        </w:r>
      </w:del>
      <w:r w:rsidR="00AE5F7D">
        <w:t xml:space="preserve">proposée par </w:t>
      </w:r>
      <w:proofErr w:type="spellStart"/>
      <w:r w:rsidR="00AE5F7D" w:rsidRPr="00275C6D">
        <w:t>Elrod</w:t>
      </w:r>
      <w:proofErr w:type="spellEnd"/>
      <w:r w:rsidR="00AE5F7D" w:rsidRPr="00275C6D">
        <w:t xml:space="preserve">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32581C">
        <w:rPr>
          <w:b/>
        </w:rPr>
        <w:t>[42]</w:t>
      </w:r>
      <w:r w:rsidR="00AE5F7D" w:rsidRPr="00C5391E">
        <w:rPr>
          <w:b/>
        </w:rPr>
        <w:fldChar w:fldCharType="end"/>
      </w:r>
      <w:r w:rsidR="00AE5F7D">
        <w:t xml:space="preserve"> en 1986 dans le contexte de la résolution de l’équation de Reynolds couplée à l’équation d</w:t>
      </w:r>
      <w:ins w:id="378" w:author="HASSINI Mohamed-amine" w:date="2019-01-13T22:03:00Z">
        <w:r w:rsidR="00757706">
          <w:t>e l</w:t>
        </w:r>
      </w:ins>
      <w:r w:rsidR="00AE5F7D">
        <w:t xml:space="preserve">’énergie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proofErr w:type="gramStart"/>
      <w:r w:rsidRPr="00643917">
        <w:t xml:space="preserve">intégrales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32581C">
        <w:rPr>
          <w:b/>
        </w:rPr>
        <w:t>Eq.2-6</w:t>
      </w:r>
      <w:r w:rsidRPr="00B16C1B">
        <w:rPr>
          <w:b/>
        </w:rPr>
        <w:fldChar w:fldCharType="end"/>
      </w:r>
      <w:proofErr w:type="gramEnd"/>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32581C">
        <w:rPr>
          <w:b/>
        </w:rPr>
        <w:t>[43]</w:t>
      </w:r>
      <w:r w:rsidR="00AE5F7D" w:rsidRPr="00917E4F">
        <w:rPr>
          <w:b/>
        </w:rPr>
        <w:fldChar w:fldCharType="end"/>
      </w:r>
      <w:r w:rsidR="00AE5F7D" w:rsidRPr="0037449E">
        <w:t xml:space="preserve">, </w:t>
      </w:r>
      <w:proofErr w:type="spellStart"/>
      <w:r w:rsidR="00AE5F7D" w:rsidRPr="0037449E">
        <w:t>Elrod</w:t>
      </w:r>
      <w:proofErr w:type="spellEnd"/>
      <w:r w:rsidR="00AE5F7D" w:rsidRPr="0037449E">
        <w:t xml:space="preserve">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3386E573" w:rsidR="00AE5F7D" w:rsidRDefault="00AE5F7D" w:rsidP="00AE5F7D">
      <w:pPr>
        <w:spacing w:line="360" w:lineRule="auto"/>
        <w:ind w:firstLine="708"/>
      </w:pPr>
      <w:r>
        <w:lastRenderedPageBreak/>
        <w:t xml:space="preserve">En 2005, </w:t>
      </w:r>
      <w:proofErr w:type="spellStart"/>
      <w:r>
        <w:t>Moraru</w:t>
      </w:r>
      <w:proofErr w:type="spellEnd"/>
      <w:r>
        <w:t xml:space="preserve">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32581C">
        <w:rPr>
          <w:b/>
        </w:rPr>
        <w:t>[44]</w:t>
      </w:r>
      <w:r w:rsidRPr="00B16C1B">
        <w:rPr>
          <w:b/>
        </w:rPr>
        <w:fldChar w:fldCharType="end"/>
      </w:r>
      <w:r w:rsidRPr="0082282C">
        <w:t xml:space="preserve"> étend l'approche présentée par </w:t>
      </w:r>
      <w:proofErr w:type="spellStart"/>
      <w:r w:rsidRPr="0082282C">
        <w:t>Elrod</w:t>
      </w:r>
      <w:proofErr w:type="spellEnd"/>
      <w:r w:rsidRPr="0082282C">
        <w:t xml:space="preserve">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ins w:id="379" w:author="HASSINI Mohamed-amine" w:date="2019-01-13T22:04:00Z">
        <w:r w:rsidR="00BD37EA">
          <w:t>suivant</w:t>
        </w:r>
      </w:ins>
      <w:del w:id="380" w:author="HASSINI Mohamed-amine" w:date="2019-01-13T22:04:00Z">
        <w:r w:rsidR="00D13390" w:rsidRPr="0082282C" w:rsidDel="00BD37EA">
          <w:delText>sur</w:delText>
        </w:r>
      </w:del>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ins w:id="381" w:author="HASSINI Mohamed-amine" w:date="2019-01-13T22:05:00Z">
        <w:r w:rsidR="00BD37EA">
          <w:t>s</w:t>
        </w:r>
      </w:ins>
      <w:r w:rsidRPr="0082282C">
        <w:t xml:space="preserve"> finie</w:t>
      </w:r>
      <w:ins w:id="382" w:author="HASSINI Mohamed-amine" w:date="2019-01-13T22:05:00Z">
        <w:r w:rsidR="00BD37EA">
          <w:t>s</w:t>
        </w:r>
      </w:ins>
      <w:r w:rsidRPr="0082282C">
        <w:t xml:space="preserve"> avec un schéma </w:t>
      </w:r>
      <w:proofErr w:type="spellStart"/>
      <w:r>
        <w:t>Upwind</w:t>
      </w:r>
      <w:proofErr w:type="spellEnd"/>
      <w:r>
        <w:t xml:space="preserve"> pour assurer la stabilité numérique</w:t>
      </w:r>
      <w:r w:rsidRPr="0082282C">
        <w:t>.</w:t>
      </w:r>
    </w:p>
    <w:p w14:paraId="63AEBDEF" w14:textId="072EF1A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32581C">
        <w:rPr>
          <w:b/>
        </w:rPr>
        <w:t>[35]</w:t>
      </w:r>
      <w:r w:rsidRPr="00AA4FF8">
        <w:rPr>
          <w:b/>
        </w:rPr>
        <w:fldChar w:fldCharType="end"/>
      </w:r>
      <w:r w:rsidRPr="00C25B3C">
        <w:t xml:space="preserve"> ont utilisé la même approche que </w:t>
      </w:r>
      <w:proofErr w:type="spellStart"/>
      <w:r w:rsidRPr="00C25B3C">
        <w:t>Moraru</w:t>
      </w:r>
      <w:proofErr w:type="spellEnd"/>
      <w:r w:rsidRPr="00C25B3C">
        <w:t xml:space="preserve"> pour calculer les distributions de température et de pression dans un palier </w:t>
      </w:r>
      <w:r>
        <w:t xml:space="preserve">à </w:t>
      </w:r>
      <w:r w:rsidRPr="00C25B3C">
        <w:t>feuille</w:t>
      </w:r>
      <w:r>
        <w:t>s</w:t>
      </w:r>
      <w:r w:rsidRPr="00C25B3C">
        <w:t xml:space="preserve">. Contrairement à </w:t>
      </w:r>
      <w:proofErr w:type="spellStart"/>
      <w:r w:rsidRPr="00C25B3C">
        <w:t>Moraru</w:t>
      </w:r>
      <w:proofErr w:type="spellEnd"/>
      <w:r w:rsidRPr="00C25B3C">
        <w:t xml:space="preserve">,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1B971DC" w14:textId="4F931674" w:rsidR="00AE5F7D" w:rsidRDefault="00AE5F7D" w:rsidP="00AE5F7D">
      <w:pPr>
        <w:spacing w:line="360" w:lineRule="auto"/>
        <w:ind w:firstLine="708"/>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32581C">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 xml:space="preserve">ls ont utilisé les polynômes de Legendre pour calculer les termes </w:t>
      </w:r>
      <w:ins w:id="383" w:author="HASSINI Mohamed-amine" w:date="2019-01-13T22:06:00Z">
        <w:r w:rsidR="00BD37EA">
          <w:t xml:space="preserve">des </w:t>
        </w:r>
      </w:ins>
      <w:r>
        <w:t>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32581C">
        <w:rPr>
          <w:b/>
        </w:rPr>
        <w:t>Eq.2-6</w:t>
      </w:r>
      <w:r w:rsidRPr="00373637">
        <w:rPr>
          <w:b/>
        </w:rPr>
        <w:fldChar w:fldCharType="end"/>
      </w:r>
      <w:r>
        <w:t xml:space="preserve">) et </w:t>
      </w:r>
      <w:r w:rsidR="00D13390">
        <w:t xml:space="preserve">pour </w:t>
      </w:r>
      <w:r>
        <w:t>évaluer la densité et la fluidité</w:t>
      </w:r>
      <w:r w:rsidR="008F4E08">
        <w:t xml:space="preserve"> et on</w:t>
      </w:r>
      <w:ins w:id="384" w:author="HASSINI Mohamed-amine" w:date="2019-01-13T22:06:00Z">
        <w:r w:rsidR="00BD37EA">
          <w:t>t</w:t>
        </w:r>
      </w:ins>
      <w:r w:rsidR="008F4E08">
        <w:t xml:space="preserve"> comparé plusieurs méthodes de résolution</w:t>
      </w:r>
      <w:r>
        <w:t>.</w:t>
      </w:r>
    </w:p>
    <w:p w14:paraId="4D6DED0B" w14:textId="77777777" w:rsidR="008F4E08" w:rsidRDefault="008F4E08" w:rsidP="00AE5F7D">
      <w:pPr>
        <w:spacing w:line="360" w:lineRule="auto"/>
        <w:ind w:firstLine="708"/>
      </w:pPr>
    </w:p>
    <w:p w14:paraId="0251DE51" w14:textId="589B1D1D" w:rsidR="00AE5F7D" w:rsidRDefault="00AE5F7D" w:rsidP="00AE5F7D">
      <w:pPr>
        <w:spacing w:line="360" w:lineRule="auto"/>
        <w:ind w:firstLine="708"/>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B242BC"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1C93C727" w:rsidR="003A3131" w:rsidRDefault="00D879B2" w:rsidP="00D879B2">
      <w:pPr>
        <w:spacing w:before="12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w:t>
      </w:r>
      <w:del w:id="385" w:author="HASSINI Mohamed-amine" w:date="2019-01-13T22:06:00Z">
        <w:r w:rsidDel="00BD37EA">
          <w:delText>e l</w:delText>
        </w:r>
      </w:del>
      <w:r>
        <w:t>’ordre j</w:t>
      </w:r>
      <w:r w:rsidRPr="006C578D">
        <w:t xml:space="preserve">, </w:t>
      </w:r>
      <m:oMath>
        <m:r>
          <w:rPr>
            <w:rFonts w:ascii="Cambria Math" w:hAnsi="Cambria Math"/>
          </w:rPr>
          <m:t>N</m:t>
        </m:r>
      </m:oMath>
      <w:r w:rsidRPr="006C578D">
        <w:t xml:space="preserve"> est son ordre </w:t>
      </w:r>
      <w:ins w:id="386" w:author="HASSINI Mohamed-amine" w:date="2019-01-13T22:07:00Z">
        <w:r w:rsidR="00BD37EA">
          <w:t xml:space="preserve">le plus </w:t>
        </w:r>
        <w:proofErr w:type="gramStart"/>
        <w:r w:rsidR="00BD37EA">
          <w:t xml:space="preserve">élevé </w:t>
        </w:r>
      </w:ins>
      <w:proofErr w:type="gramEnd"/>
      <w:del w:id="387" w:author="HASSINI Mohamed-amine" w:date="2019-01-13T22:07:00Z">
        <w:r w:rsidRPr="006C578D" w:rsidDel="00BD37EA">
          <w:delText>maximum</w:delText>
        </w:r>
      </w:del>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ins w:id="388" w:author="HASSINI Mohamed-amine" w:date="2019-01-13T22:07:00Z">
        <w:r w:rsidR="00BD37EA">
          <w:t xml:space="preserve"> er </w:t>
        </w:r>
      </w:ins>
      <w:del w:id="389" w:author="HASSINI Mohamed-amine" w:date="2019-01-13T22:07:00Z">
        <w:r w:rsidDel="00BD37EA">
          <w:delText>,</w:delText>
        </w:r>
      </w:del>
      <w:r w:rsidR="003A3131">
        <w:t xml:space="preserve"> sont obtenus grâce à une relation de </w:t>
      </w:r>
      <w:commentRangeStart w:id="390"/>
      <w:del w:id="391" w:author="HASSINI Mohamed-amine" w:date="2019-01-13T22:07:00Z">
        <w:r w:rsidR="003A3131" w:rsidDel="00BD37EA">
          <w:delText>récurence</w:delText>
        </w:r>
      </w:del>
      <w:ins w:id="392" w:author="HASSINI Mohamed-amine" w:date="2019-01-13T22:07:00Z">
        <w:r w:rsidR="00BD37EA">
          <w:t>récurrence</w:t>
        </w:r>
        <w:commentRangeEnd w:id="390"/>
        <w:r w:rsidR="00BD37EA">
          <w:rPr>
            <w:rStyle w:val="Marquedecommentaire"/>
          </w:rPr>
          <w:commentReference w:id="390"/>
        </w:r>
        <w:r w:rsidR="00BD37EA">
          <w:t xml:space="preserve"> : </w:t>
        </w:r>
      </w:ins>
    </w:p>
    <w:p w14:paraId="6305744A" w14:textId="228D7908" w:rsidR="003A3131" w:rsidRDefault="003A3131" w:rsidP="003A3131">
      <w:pPr>
        <w:spacing w:before="120" w:line="360" w:lineRule="auto"/>
        <w:ind w:firstLine="709"/>
      </w:pPr>
    </w:p>
    <w:p w14:paraId="2868F156" w14:textId="0BB5850C" w:rsidR="003A3131" w:rsidRDefault="003A3131" w:rsidP="003A3131">
      <w:pPr>
        <w:spacing w:before="120" w:line="360" w:lineRule="auto"/>
      </w:pPr>
      <w:proofErr w:type="gramStart"/>
      <w:r>
        <w:t>et</w:t>
      </w:r>
      <w:proofErr w:type="gramEnd"/>
      <w:r>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B242BC"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AE5F7D">
      <w:pPr>
        <w:spacing w:before="12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93" w:name="_Ref534709750"/>
            <w:r w:rsidRPr="00134F70">
              <w:rPr>
                <w:rFonts w:ascii="Times New Roman" w:eastAsia="Times New Roman" w:hAnsi="Times New Roman"/>
                <w:b/>
                <w:iCs w:val="0"/>
                <w:color w:val="auto"/>
                <w:sz w:val="22"/>
                <w:szCs w:val="22"/>
                <w:lang w:eastAsia="fr-FR"/>
              </w:rPr>
              <w:t xml:space="preserve"> </w:t>
            </w:r>
            <w:bookmarkEnd w:id="393"/>
          </w:p>
        </w:tc>
      </w:tr>
    </w:tbl>
    <w:p w14:paraId="052D3AFD" w14:textId="15A5AE28" w:rsidR="00AE5F7D" w:rsidRPr="007678E2" w:rsidRDefault="003A3131" w:rsidP="0083429D">
      <w:pPr>
        <w:spacing w:line="360" w:lineRule="auto"/>
        <w:ind w:firstLine="708"/>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B242BC"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94" w:name="_Ref526242254"/>
            <w:r w:rsidRPr="00134F70">
              <w:rPr>
                <w:rFonts w:ascii="Times New Roman" w:eastAsia="Times New Roman" w:hAnsi="Times New Roman"/>
                <w:b/>
                <w:iCs w:val="0"/>
                <w:color w:val="auto"/>
                <w:sz w:val="22"/>
                <w:szCs w:val="22"/>
                <w:lang w:eastAsia="fr-FR"/>
              </w:rPr>
              <w:t xml:space="preserve"> </w:t>
            </w:r>
            <w:bookmarkEnd w:id="394"/>
          </w:p>
        </w:tc>
      </w:tr>
    </w:tbl>
    <w:p w14:paraId="0B48A42D" w14:textId="77777777" w:rsidR="003A3131" w:rsidRDefault="003A3131" w:rsidP="004F1AFA">
      <w:pPr>
        <w:spacing w:line="360" w:lineRule="auto"/>
      </w:pPr>
    </w:p>
    <w:p w14:paraId="50EB8D8E" w14:textId="48379A6E" w:rsidR="00AE5F7D" w:rsidRDefault="003A3131" w:rsidP="004F1AFA">
      <w:pPr>
        <w:spacing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09602BB0" w14:textId="00110954" w:rsidR="003A3131" w:rsidRDefault="00AE5F7D" w:rsidP="00F52D9C">
      <w:pPr>
        <w:spacing w:before="12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32581C">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w:t>
      </w:r>
      <w:proofErr w:type="spellStart"/>
      <w:r>
        <w:t>owson</w:t>
      </w:r>
      <w:proofErr w:type="spellEnd"/>
      <w:r>
        <w:t xml:space="preserve"> </w:t>
      </w:r>
      <w:r w:rsidRPr="002C4DAD">
        <w:rPr>
          <w:b/>
        </w:rPr>
        <w:t xml:space="preserve">dans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32581C">
        <w:rPr>
          <w:b/>
        </w:rPr>
        <w:t>Eq.2-12</w:t>
      </w:r>
      <w:r w:rsidRPr="002C4DAD">
        <w:rPr>
          <w:b/>
        </w:rPr>
        <w:fldChar w:fldCharType="end"/>
      </w:r>
      <w:r>
        <w:t xml:space="preserve">. </w:t>
      </w:r>
    </w:p>
    <w:p w14:paraId="49FD9604" w14:textId="0A0FD10A" w:rsidR="00AE5F7D" w:rsidRDefault="003A3131" w:rsidP="00F52D9C">
      <w:pPr>
        <w:spacing w:before="120" w:line="360" w:lineRule="auto"/>
        <w:ind w:firstLine="709"/>
      </w:pPr>
      <w:r>
        <w:t>Après le changement de variable donné par l’</w:t>
      </w:r>
      <w:r w:rsidR="00AE5F7D" w:rsidRPr="00EA70BA">
        <w:rPr>
          <w:b/>
        </w:rPr>
        <w:fldChar w:fldCharType="begin"/>
      </w:r>
      <w:r w:rsidR="00AE5F7D" w:rsidRPr="00EA70BA">
        <w:rPr>
          <w:b/>
        </w:rPr>
        <w:instrText xml:space="preserve"> REF _Ref534709750 \r \h </w:instrText>
      </w:r>
      <w:r w:rsidR="00AE5F7D">
        <w:rPr>
          <w:b/>
        </w:rPr>
        <w:instrText xml:space="preserve"> \* MERGEFORMAT </w:instrText>
      </w:r>
      <w:r w:rsidR="00AE5F7D" w:rsidRPr="00EA70BA">
        <w:rPr>
          <w:b/>
        </w:rPr>
      </w:r>
      <w:r w:rsidR="00AE5F7D" w:rsidRPr="00EA70BA">
        <w:rPr>
          <w:b/>
        </w:rPr>
        <w:fldChar w:fldCharType="separate"/>
      </w:r>
      <w:r w:rsidR="0032581C">
        <w:rPr>
          <w:b/>
        </w:rPr>
        <w:t>Eq.2-25</w:t>
      </w:r>
      <w:r w:rsidR="00AE5F7D" w:rsidRPr="00EA70BA">
        <w:rPr>
          <w:b/>
        </w:rPr>
        <w:fldChar w:fldCharType="end"/>
      </w:r>
      <w:r w:rsidR="00AE5F7D" w:rsidRPr="005C489E">
        <w:t> </w:t>
      </w:r>
      <w:r>
        <w:t xml:space="preserve"> l</w:t>
      </w:r>
      <w:r w:rsidR="00AE5F7D">
        <w:t xml:space="preserve">es intégrales </w:t>
      </w:r>
      <w:r>
        <w:t xml:space="preserve">de </w:t>
      </w:r>
      <w:proofErr w:type="spellStart"/>
      <w:r>
        <w:t>Dowson</w:t>
      </w:r>
      <w:proofErr w:type="spellEnd"/>
      <w:r>
        <w:t xml:space="preserve"> s’écrivent</w:t>
      </w:r>
      <w:r w:rsidR="00AE5F7D">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0E2001" w:rsidRDefault="00B242BC"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0E2001" w:rsidRDefault="00B242BC"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0E2001" w:rsidRDefault="00B242BC"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0E2001" w:rsidRDefault="00B242BC"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95" w:name="_Ref534712804"/>
            <w:r w:rsidRPr="001C390D">
              <w:rPr>
                <w:rFonts w:ascii="Calibri" w:eastAsia="Times New Roman" w:hAnsi="Calibri" w:cs="Times New Roman"/>
                <w:i w:val="0"/>
                <w:iCs w:val="0"/>
                <w:color w:val="auto"/>
                <w:sz w:val="22"/>
                <w:szCs w:val="20"/>
                <w:lang w:eastAsia="fr-FR"/>
              </w:rPr>
              <w:t xml:space="preserve"> </w:t>
            </w:r>
            <w:bookmarkEnd w:id="395"/>
          </w:p>
        </w:tc>
      </w:tr>
    </w:tbl>
    <w:p w14:paraId="137728A8" w14:textId="77777777" w:rsidR="003A3131" w:rsidRDefault="003A3131" w:rsidP="00AE5F7D">
      <w:pPr>
        <w:spacing w:before="120" w:line="360" w:lineRule="auto"/>
      </w:pPr>
    </w:p>
    <w:p w14:paraId="3A383D79" w14:textId="4F7C2F35" w:rsidR="00D879B2" w:rsidRDefault="00AE5F7D" w:rsidP="00D879B2">
      <w:pPr>
        <w:spacing w:before="12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32581C">
        <w:rPr>
          <w:b/>
        </w:rPr>
        <w:t>Eq.2-27</w:t>
      </w:r>
      <w:r w:rsidRPr="009564F0">
        <w:rPr>
          <w:b/>
        </w:rPr>
        <w:fldChar w:fldCharType="end"/>
      </w:r>
      <w:r w:rsidRPr="009564F0">
        <w:t xml:space="preserve"> par </w:t>
      </w:r>
      <w:r>
        <w:t>la fluidité</w:t>
      </w:r>
      <w:del w:id="396" w:author="HASSINI Mohamed-amine" w:date="2019-01-13T22:09:00Z">
        <w:r w:rsidDel="00BD37EA">
          <w:delText xml:space="preserve"> exprimée</w:delText>
        </w:r>
      </w:del>
      <w:r>
        <w:t xml:space="preserve">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32581C">
        <w:rPr>
          <w:b/>
        </w:rPr>
        <w:t>Eq.2-26</w:t>
      </w:r>
      <w:r w:rsidRPr="00BC0440">
        <w:rPr>
          <w:b/>
        </w:rPr>
        <w:fldChar w:fldCharType="end"/>
      </w:r>
      <w:r>
        <w:rPr>
          <w:b/>
        </w:rPr>
        <w:t xml:space="preserve">, </w:t>
      </w:r>
      <w:r>
        <w:t>les intégrales peuvent être évaluées grâce à l’orthogonalité des polynômes de Legendre</w:t>
      </w:r>
      <w:r w:rsidR="00D879B2">
        <w:t xml:space="preserve">. </w:t>
      </w:r>
      <w:r>
        <w:t>Ce</w:t>
      </w:r>
      <w:r w:rsidR="003A3131">
        <w:t>ci</w:t>
      </w:r>
      <w:r>
        <w:t xml:space="preserve"> permet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Ainsi les deux premières intégrales dans un interva</w:t>
      </w:r>
      <w:proofErr w:type="spellStart"/>
      <w:r w:rsidR="00CA66C0">
        <w:t>lle</w:t>
      </w:r>
      <w:proofErr w:type="spellEnd"/>
      <w:r w:rsidR="00CA66C0">
        <w:t xml:space="preserve"> borné [-1,1] sont:</w:t>
      </w:r>
      <w:r>
        <w:t xml:space="preserve"> </w:t>
      </w:r>
    </w:p>
    <w:p w14:paraId="58A1377F" w14:textId="5B2752C9"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77777777" w:rsidR="00AE5F7D" w:rsidRPr="003C080C" w:rsidRDefault="00B242BC"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97" w:name="_Ref534721791"/>
            <w:r w:rsidRPr="001C390D">
              <w:rPr>
                <w:rFonts w:ascii="Calibri" w:eastAsia="Times New Roman" w:hAnsi="Calibri" w:cs="Times New Roman"/>
                <w:i w:val="0"/>
                <w:iCs w:val="0"/>
                <w:color w:val="auto"/>
                <w:sz w:val="22"/>
                <w:szCs w:val="20"/>
                <w:lang w:eastAsia="fr-FR"/>
              </w:rPr>
              <w:t xml:space="preserve"> </w:t>
            </w:r>
            <w:bookmarkEnd w:id="397"/>
          </w:p>
        </w:tc>
      </w:tr>
    </w:tbl>
    <w:p w14:paraId="0F3F86B3" w14:textId="26D229F0" w:rsidR="00AE5F7D" w:rsidRDefault="00AE5F7D" w:rsidP="00AE5F7D">
      <w:pPr>
        <w:spacing w:line="360" w:lineRule="auto"/>
        <w:rPr>
          <w:b/>
        </w:rPr>
      </w:pPr>
      <w:r>
        <w:t>Les deux autres intégrales sont calculées d</w:t>
      </w:r>
      <w:ins w:id="398" w:author="HASSINI Mohamed-amine" w:date="2019-01-13T22:09:00Z">
        <w:r w:rsidR="00BD37EA">
          <w:t>’une</w:t>
        </w:r>
      </w:ins>
      <w:del w:id="399" w:author="HASSINI Mohamed-amine" w:date="2019-01-13T22:09:00Z">
        <w:r w:rsidDel="00BD37EA">
          <w:delText>e la</w:delText>
        </w:r>
      </w:del>
      <w:r>
        <w:t xml:space="preserve"> manière similaire</w:t>
      </w:r>
      <w:r w:rsidR="00D879B2">
        <w:t xml:space="preserve"> en utilisant </w:t>
      </w:r>
      <w:proofErr w:type="gramStart"/>
      <w:r w:rsidR="00D879B2">
        <w:t>le</w:t>
      </w:r>
      <w:r>
        <w:t xml:space="preserve">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32581C">
        <w:rPr>
          <w:b/>
        </w:rPr>
        <w:t>Eq.2-29</w:t>
      </w:r>
      <w:r w:rsidRPr="00CB74D3">
        <w:rPr>
          <w:b/>
        </w:rPr>
        <w:fldChar w:fldCharType="end"/>
      </w:r>
      <w:r>
        <w:t xml:space="preserve"> dont la démonstration est détaillée dans </w:t>
      </w:r>
      <w:commentRangeStart w:id="400"/>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32581C">
        <w:rPr>
          <w:b/>
        </w:rPr>
        <w:t>[44</w:t>
      </w:r>
      <w:proofErr w:type="gramEnd"/>
      <w:r w:rsidR="0032581C">
        <w:rPr>
          <w:b/>
        </w:rPr>
        <w:t>]</w:t>
      </w:r>
      <w:r w:rsidRPr="007174DA">
        <w:rPr>
          <w:b/>
        </w:rPr>
        <w:fldChar w:fldCharType="end"/>
      </w:r>
      <w:commentRangeEnd w:id="400"/>
      <w:r w:rsidR="00D879B2">
        <w:rPr>
          <w:rStyle w:val="Marquedecommentaire"/>
        </w:rPr>
        <w:commentReference w:id="400"/>
      </w:r>
      <w:r>
        <w:t xml:space="preserve"> </w:t>
      </w:r>
      <w:r>
        <w:rPr>
          <w:b/>
        </w:rPr>
        <w:t> </w:t>
      </w:r>
      <w:r w:rsidRPr="00FC6485">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54A7531" w14:textId="77777777" w:rsidTr="00CA48D7">
        <w:trPr>
          <w:cantSplit/>
          <w:trHeight w:val="635"/>
          <w:jc w:val="center"/>
        </w:trPr>
        <w:tc>
          <w:tcPr>
            <w:tcW w:w="7440" w:type="dxa"/>
            <w:vAlign w:val="center"/>
          </w:tcPr>
          <w:p w14:paraId="131F35DB" w14:textId="77777777" w:rsidR="00AE5F7D" w:rsidRPr="007C3A40" w:rsidRDefault="00B242BC" w:rsidP="00CA48D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2F61C835"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1" w:name="_Ref534722716"/>
            <w:r w:rsidRPr="001C390D">
              <w:rPr>
                <w:rFonts w:ascii="Calibri" w:eastAsia="Times New Roman" w:hAnsi="Calibri" w:cs="Times New Roman"/>
                <w:i w:val="0"/>
                <w:iCs w:val="0"/>
                <w:color w:val="auto"/>
                <w:sz w:val="22"/>
                <w:szCs w:val="20"/>
                <w:lang w:eastAsia="fr-FR"/>
              </w:rPr>
              <w:t xml:space="preserve"> </w:t>
            </w:r>
            <w:bookmarkEnd w:id="401"/>
          </w:p>
        </w:tc>
      </w:tr>
    </w:tbl>
    <w:p w14:paraId="3DC30926" w14:textId="22499FA3" w:rsidR="00D879B2" w:rsidRDefault="00AE5F7D" w:rsidP="00D879B2">
      <w:pPr>
        <w:spacing w:before="120" w:line="360" w:lineRule="auto"/>
        <w:ind w:firstLine="709"/>
      </w:pPr>
      <w:r>
        <w:lastRenderedPageBreak/>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32581C">
        <w:rPr>
          <w:b/>
        </w:rPr>
        <w:t>Eq.2-28</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w:t>
      </w:r>
      <w:ins w:id="402" w:author="HASSINI Mohamed-amine" w:date="2019-01-13T22:10:00Z">
        <w:r w:rsidR="00BD37EA">
          <w:t>à</w:t>
        </w:r>
      </w:ins>
      <w:del w:id="403" w:author="HASSINI Mohamed-amine" w:date="2019-01-13T22:10:00Z">
        <w:r w:rsidR="00D879B2" w:rsidDel="00BD37EA">
          <w:delText>de</w:delText>
        </w:r>
      </w:del>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del w:id="404" w:author="HASSINI Mohamed-amine" w:date="2019-01-13T22:10:00Z">
        <w:r w:rsidR="00D879B2" w:rsidDel="00BD37EA">
          <w:delText>auront</w:delText>
        </w:r>
        <w:r w:rsidDel="00BD37EA">
          <w:delText xml:space="preserve"> disparu </w:delText>
        </w:r>
      </w:del>
      <w:ins w:id="405" w:author="HASSINI Mohamed-amine" w:date="2019-01-13T22:11:00Z">
        <w:r w:rsidR="00BD37EA">
          <w:t xml:space="preserve"> s’annulent </w:t>
        </w:r>
      </w:ins>
      <w:r w:rsidR="00D879B2">
        <w:t>suite à</w:t>
      </w:r>
      <w:r>
        <w:t xml:space="preserve"> l’intégration. </w:t>
      </w:r>
    </w:p>
    <w:p w14:paraId="3FE31BA2" w14:textId="1332274C" w:rsidR="00D879B2" w:rsidRDefault="00D879B2" w:rsidP="00D879B2">
      <w:pPr>
        <w:spacing w:before="120" w:line="360" w:lineRule="auto"/>
        <w:ind w:firstLine="709"/>
      </w:pPr>
      <w:r>
        <w:t>L</w:t>
      </w:r>
      <w:r w:rsidR="00AE5F7D">
        <w:t xml:space="preserve">es deux autres intégrales dans </w:t>
      </w:r>
      <w:r w:rsidR="00AE5F7D" w:rsidRPr="003E7423">
        <w:rPr>
          <w:b/>
        </w:rPr>
        <w:fldChar w:fldCharType="begin"/>
      </w:r>
      <w:r w:rsidR="00AE5F7D" w:rsidRPr="003E7423">
        <w:rPr>
          <w:b/>
        </w:rPr>
        <w:instrText xml:space="preserve"> REF _Ref534712804 \r \h </w:instrText>
      </w:r>
      <w:r w:rsidR="00AE5F7D">
        <w:rPr>
          <w:b/>
        </w:rPr>
        <w:instrText xml:space="preserve"> \* MERGEFORMAT </w:instrText>
      </w:r>
      <w:r w:rsidR="00AE5F7D" w:rsidRPr="003E7423">
        <w:rPr>
          <w:b/>
        </w:rPr>
      </w:r>
      <w:r w:rsidR="00AE5F7D" w:rsidRPr="003E7423">
        <w:rPr>
          <w:b/>
        </w:rPr>
        <w:fldChar w:fldCharType="separate"/>
      </w:r>
      <w:r w:rsidR="0032581C">
        <w:rPr>
          <w:b/>
        </w:rPr>
        <w:t>Eq.2-27</w:t>
      </w:r>
      <w:r w:rsidR="00AE5F7D" w:rsidRPr="003E7423">
        <w:rPr>
          <w:b/>
        </w:rPr>
        <w:fldChar w:fldCharType="end"/>
      </w:r>
      <w:r w:rsidR="00AE5F7D">
        <w:t xml:space="preserve"> s’écrivent :</w:t>
      </w:r>
      <w:r w:rsidRPr="00D879B2">
        <w:t xml:space="preserve"> </w:t>
      </w:r>
    </w:p>
    <w:p w14:paraId="247EADC5" w14:textId="4EB6031B"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1F027BA0" w14:textId="77777777" w:rsidTr="00CA48D7">
        <w:trPr>
          <w:cantSplit/>
          <w:trHeight w:val="635"/>
          <w:jc w:val="center"/>
        </w:trPr>
        <w:tc>
          <w:tcPr>
            <w:tcW w:w="7440" w:type="dxa"/>
            <w:vAlign w:val="center"/>
          </w:tcPr>
          <w:p w14:paraId="2ADD37A8" w14:textId="77777777" w:rsidR="00AE5F7D" w:rsidRPr="003C080C" w:rsidRDefault="00B242BC"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3AD00C0"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6" w:name="_Ref534723903"/>
            <w:r w:rsidRPr="001C390D">
              <w:rPr>
                <w:rFonts w:ascii="Calibri" w:eastAsia="Times New Roman" w:hAnsi="Calibri" w:cs="Times New Roman"/>
                <w:i w:val="0"/>
                <w:iCs w:val="0"/>
                <w:color w:val="auto"/>
                <w:sz w:val="22"/>
                <w:szCs w:val="20"/>
                <w:lang w:eastAsia="fr-FR"/>
              </w:rPr>
              <w:t xml:space="preserve"> </w:t>
            </w:r>
            <w:bookmarkEnd w:id="406"/>
          </w:p>
        </w:tc>
      </w:tr>
    </w:tbl>
    <w:p w14:paraId="6BC510B0" w14:textId="548F1EC8" w:rsidR="00D879B2" w:rsidRDefault="00AE5F7D" w:rsidP="00D879B2">
      <w:pPr>
        <w:spacing w:before="120" w:line="360" w:lineRule="auto"/>
        <w:ind w:firstLine="709"/>
      </w:pPr>
      <w:r>
        <w:t xml:space="preserve">En remplaçant les expressions </w:t>
      </w:r>
      <w:r w:rsidRPr="00653707">
        <w:rPr>
          <w:b/>
        </w:rPr>
        <w:fldChar w:fldCharType="begin"/>
      </w:r>
      <w:r w:rsidRPr="00653707">
        <w:rPr>
          <w:b/>
        </w:rPr>
        <w:instrText xml:space="preserve"> REF _Ref534723903 \r \h </w:instrText>
      </w:r>
      <w:r w:rsidR="00653707">
        <w:rPr>
          <w:b/>
        </w:rPr>
        <w:instrText xml:space="preserve"> \* MERGEFORMAT </w:instrText>
      </w:r>
      <w:r w:rsidRPr="00653707">
        <w:rPr>
          <w:b/>
        </w:rPr>
      </w:r>
      <w:r w:rsidRPr="00653707">
        <w:rPr>
          <w:b/>
        </w:rPr>
        <w:fldChar w:fldCharType="separate"/>
      </w:r>
      <w:r w:rsidR="0032581C">
        <w:rPr>
          <w:b/>
        </w:rPr>
        <w:t>Eq.2-30</w:t>
      </w:r>
      <w:r w:rsidRPr="00653707">
        <w:rPr>
          <w:b/>
        </w:rPr>
        <w:fldChar w:fldCharType="end"/>
      </w:r>
      <w:r>
        <w:t xml:space="preserve"> et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32581C">
        <w:rPr>
          <w:b/>
        </w:rPr>
        <w:t>Eq.2-28</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32581C">
        <w:rPr>
          <w:b/>
        </w:rPr>
        <w:t>Eq.2-27</w:t>
      </w:r>
      <w:r w:rsidRPr="00653707">
        <w:rPr>
          <w:b/>
        </w:rPr>
        <w:fldChar w:fldCharType="end"/>
      </w:r>
      <w:r>
        <w:t xml:space="preserve">, les </w:t>
      </w:r>
      <w:r w:rsidR="00D879B2">
        <w:t xml:space="preserve">termes </w:t>
      </w:r>
      <w:r>
        <w:t xml:space="preserve">intégrales dans l’équation de Reynolds sont: </w:t>
      </w:r>
    </w:p>
    <w:p w14:paraId="3D4D739B" w14:textId="06018E0A"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CA48D7">
        <w:trPr>
          <w:trHeight w:val="635"/>
          <w:tblHeader/>
          <w:jc w:val="center"/>
        </w:trPr>
        <w:tc>
          <w:tcPr>
            <w:tcW w:w="7943" w:type="dxa"/>
            <w:vAlign w:val="center"/>
          </w:tcPr>
          <w:p w14:paraId="6C46F038" w14:textId="0D4761F8" w:rsidR="00AE5F7D" w:rsidRPr="00D51381" w:rsidRDefault="00B242BC"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096"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B4CE3CC" w14:textId="468D3E22" w:rsidR="00AE5F7D" w:rsidRDefault="00D879B2" w:rsidP="00AE5F7D">
      <w:pPr>
        <w:spacing w:before="12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p w14:paraId="1A10BB1A" w14:textId="77777777" w:rsidR="00D879B2" w:rsidRDefault="00D879B2"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B242BC"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t>Les composa</w:t>
      </w:r>
      <w:r w:rsidR="00D879B2">
        <w:t xml:space="preserve">ntes de vitesse sont également </w:t>
      </w:r>
      <w:r>
        <w:t>exprimées avec les coefficients de Legendre pour la fluidité.</w:t>
      </w:r>
      <w:r w:rsidR="00D879B2" w:rsidRPr="00D879B2">
        <w:t xml:space="preserve"> </w:t>
      </w:r>
    </w:p>
    <w:p w14:paraId="139B4C1A" w14:textId="77777777"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B242BC"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B242BC"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636959E4" w:rsidR="00AE5F7D" w:rsidRDefault="00AE5F7D" w:rsidP="00AE5F7D">
      <w:pPr>
        <w:spacing w:line="360" w:lineRule="auto"/>
      </w:pPr>
      <w:r>
        <w:t xml:space="preserve">La composante </w:t>
      </w:r>
      <m:oMath>
        <m:r>
          <w:rPr>
            <w:rFonts w:ascii="Cambria Math" w:hAnsi="Cambria Math"/>
          </w:rPr>
          <m:t>v</m:t>
        </m:r>
      </m:oMath>
      <w:r>
        <w:t xml:space="preserve"> selon l’épaisseur du film</w:t>
      </w:r>
      <w:ins w:id="407" w:author="HASSINI Mohamed-amine" w:date="2019-01-13T22:12:00Z">
        <w:r w:rsidR="00BD37EA">
          <w:t xml:space="preserve"> est</w:t>
        </w:r>
      </w:ins>
      <w:r>
        <w:t xml:space="preserve"> </w:t>
      </w:r>
      <w:del w:id="408" w:author="HASSINI Mohamed-amine" w:date="2019-01-13T22:12:00Z">
        <w:r w:rsidDel="00BD37EA">
          <w:delText xml:space="preserve">peut être </w:delText>
        </w:r>
      </w:del>
      <w:r>
        <w:t xml:space="preserve">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32581C">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56DB6817" w:rsidR="00AE5F7D" w:rsidRDefault="00D879B2" w:rsidP="00DB2D35">
      <w:pPr>
        <w:spacing w:before="120" w:line="360" w:lineRule="auto"/>
      </w:pPr>
      <w:r>
        <w:t>Après</w:t>
      </w:r>
      <w:r w:rsidR="00DE4DB3">
        <w:t xml:space="preserve"> le </w:t>
      </w:r>
      <w:r w:rsidR="00AE5F7D">
        <w:t>changement de variable</w:t>
      </w:r>
      <w:r>
        <w:t xml:space="preserve"> </w:t>
      </w:r>
      <w:r w:rsidRPr="00A42408">
        <w:rPr>
          <w:highlight w:val="yellow"/>
        </w:rPr>
        <w:t>(</w:t>
      </w:r>
      <w:proofErr w:type="spellStart"/>
      <w:r w:rsidRPr="00A42408">
        <w:rPr>
          <w:highlight w:val="yellow"/>
        </w:rPr>
        <w:t>Eq</w:t>
      </w:r>
      <w:proofErr w:type="spellEnd"/>
      <w:r w:rsidRPr="00A42408">
        <w:rPr>
          <w:highlight w:val="yellow"/>
        </w:rPr>
        <w:t> ????),</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32581C">
        <w:rPr>
          <w:b/>
        </w:rPr>
        <w:t>Eq.2-19</w:t>
      </w:r>
      <w:r w:rsidR="00AE5F7D" w:rsidRPr="006D338D">
        <w:rPr>
          <w:b/>
        </w:rPr>
        <w:fldChar w:fldCharType="end"/>
      </w:r>
      <w:r>
        <w:t>)</w:t>
      </w:r>
      <w:r w:rsidR="00AE5F7D">
        <w:t xml:space="preserve"> </w:t>
      </w:r>
      <w:r>
        <w:t>s’écrit</w:t>
      </w:r>
      <w:r w:rsidR="00AE5F7D">
        <w:t xml:space="preserve"> de la manière suivante :</w:t>
      </w:r>
    </w:p>
    <w:p w14:paraId="7FB0E03C" w14:textId="77777777" w:rsidR="00D879B2" w:rsidRDefault="00D879B2" w:rsidP="00DB2D3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9" w:name="_Ref528678596"/>
            <w:r w:rsidRPr="001C390D">
              <w:rPr>
                <w:rFonts w:ascii="Calibri" w:eastAsia="Times New Roman" w:hAnsi="Calibri" w:cs="Times New Roman"/>
                <w:i w:val="0"/>
                <w:iCs w:val="0"/>
                <w:color w:val="auto"/>
                <w:sz w:val="22"/>
                <w:szCs w:val="20"/>
                <w:lang w:eastAsia="fr-FR"/>
              </w:rPr>
              <w:t xml:space="preserve"> </w:t>
            </w:r>
            <w:bookmarkEnd w:id="409"/>
          </w:p>
        </w:tc>
      </w:tr>
    </w:tbl>
    <w:p w14:paraId="68F65949" w14:textId="77777777" w:rsidR="00D879B2" w:rsidRDefault="00D879B2" w:rsidP="003A76A4">
      <w:pPr>
        <w:spacing w:line="360" w:lineRule="auto"/>
        <w:ind w:firstLine="708"/>
      </w:pPr>
    </w:p>
    <w:p w14:paraId="35DDE93D" w14:textId="6EF7C83C"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32581C">
        <w:rPr>
          <w:b/>
        </w:rPr>
        <w:t>Eq.2-36</w:t>
      </w:r>
      <w:r w:rsidRPr="00A61859">
        <w:rPr>
          <w:b/>
        </w:rPr>
        <w:fldChar w:fldCharType="end"/>
      </w:r>
      <w:r>
        <w:t xml:space="preserve"> sera </w:t>
      </w:r>
      <w:r w:rsidR="00070685">
        <w:t>approximée par des polynômes de Legendre.</w:t>
      </w:r>
      <w:ins w:id="410" w:author="HASSINI Mohamed-amine" w:date="2019-01-13T22:20:00Z">
        <w:r w:rsidR="00B847B7">
          <w:t xml:space="preserve"> </w:t>
        </w:r>
      </w:ins>
      <w:moveToRangeStart w:id="411" w:author="HASSINI Mohamed-amine" w:date="2019-01-13T22:20:00Z" w:name="move535181363"/>
      <w:moveTo w:id="412" w:author="HASSINI Mohamed-amine" w:date="2019-01-13T22:20:00Z">
        <w:r w:rsidR="00B847B7">
          <w:t>L</w:t>
        </w:r>
        <w:r w:rsidR="00B847B7" w:rsidRPr="00A1355E">
          <w:t xml:space="preserve">es coefficients </w:t>
        </w:r>
        <w:r w:rsidR="00B847B7">
          <w:t>des polynômes de Legendre pour</w:t>
        </w:r>
        <w:r w:rsidR="00B847B7" w:rsidRPr="00A1355E">
          <w:t xml:space="preserve"> </w:t>
        </w:r>
        <w:r w:rsidR="00B847B7">
          <w:t xml:space="preserve">la </w:t>
        </w:r>
        <w:r w:rsidR="00B847B7" w:rsidRPr="00A1355E">
          <w:t>température</w:t>
        </w:r>
        <w:proofErr w:type="gramStart"/>
        <w:r w:rsidR="00B847B7">
          <w:t>,</w:t>
        </w:r>
        <w:r w:rsidR="00B847B7" w:rsidRPr="00A1355E">
          <w:t xml:space="preserve"> </w:t>
        </w:r>
        <w:proofErr w:type="gramEnd"/>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B847B7">
          <w:t>, seront calculés avec une méthode de collocation.</w:t>
        </w:r>
      </w:moveTo>
      <w:moveToRangeEnd w:id="411"/>
      <w:ins w:id="413" w:author="HASSINI Mohamed-amine" w:date="2019-01-13T22:17:00Z">
        <w:r w:rsidR="00B847B7">
          <w:t xml:space="preserve"> Pour une discrétisation donnée,</w:t>
        </w:r>
      </w:ins>
      <w:r w:rsidR="00070685">
        <w:t xml:space="preserve"> </w:t>
      </w:r>
      <w:del w:id="414" w:author="HASSINI Mohamed-amine" w:date="2019-01-13T22:17:00Z">
        <w:r w:rsidR="00070685" w:rsidDel="00B847B7">
          <w:delText>L</w:delText>
        </w:r>
      </w:del>
      <w:ins w:id="415" w:author="HASSINI Mohamed-amine" w:date="2019-01-13T22:17:00Z">
        <w:r w:rsidR="00B847B7">
          <w:t>l</w:t>
        </w:r>
      </w:ins>
      <w:r>
        <w:t>e calcul d</w:t>
      </w:r>
      <w:ins w:id="416" w:author="HASSINI Mohamed-amine" w:date="2019-01-13T22:13:00Z">
        <w:r w:rsidR="00BD37EA">
          <w:t>u</w:t>
        </w:r>
      </w:ins>
      <w:del w:id="417" w:author="HASSINI Mohamed-amine" w:date="2019-01-13T22:13:00Z">
        <w:r w:rsidDel="00BD37EA">
          <w:delText>e</w:delText>
        </w:r>
      </w:del>
      <w:r>
        <w:t xml:space="preserve"> champ de température est </w:t>
      </w:r>
      <w:r w:rsidR="00070685">
        <w:t xml:space="preserve">alors </w:t>
      </w:r>
      <w:r>
        <w:t xml:space="preserve">plus </w:t>
      </w:r>
      <w:r w:rsidR="00070685">
        <w:t xml:space="preserve">rapide et </w:t>
      </w:r>
      <w:ins w:id="418" w:author="HASSINI Mohamed-amine" w:date="2019-01-13T22:17:00Z">
        <w:r w:rsidR="00B847B7">
          <w:t xml:space="preserve">plus </w:t>
        </w:r>
      </w:ins>
      <w:r w:rsidR="00070685">
        <w:t>précis</w:t>
      </w:r>
      <w:r w:rsidR="00070685" w:rsidRPr="00070685">
        <w:t xml:space="preserve"> </w:t>
      </w:r>
      <w:del w:id="419" w:author="HASSINI Mohamed-amine" w:date="2019-01-13T22:13:00Z">
        <w:r w:rsidR="00070685" w:rsidRPr="00C440AC" w:rsidDel="00BD37EA">
          <w:delText>P</w:delText>
        </w:r>
      </w:del>
      <w:ins w:id="420" w:author="HASSINI Mohamed-amine" w:date="2019-01-13T22:13:00Z">
        <w:r w:rsidR="00BD37EA">
          <w:t>p</w:t>
        </w:r>
      </w:ins>
      <w:r w:rsidR="00070685" w:rsidRPr="00C440AC">
        <w:t>ar rapport</w:t>
      </w:r>
      <w:ins w:id="421" w:author="HASSINI Mohamed-amine" w:date="2019-01-13T22:15:00Z">
        <w:r w:rsidR="00B847B7">
          <w:t xml:space="preserve"> aux</w:t>
        </w:r>
      </w:ins>
      <w:r w:rsidR="00070685" w:rsidRPr="00C440AC">
        <w:t xml:space="preserve"> </w:t>
      </w:r>
      <w:del w:id="422" w:author="HASSINI Mohamed-amine" w:date="2019-01-13T22:15:00Z">
        <w:r w:rsidR="00070685" w:rsidRPr="00C440AC" w:rsidDel="00B847B7">
          <w:delText>à la</w:delText>
        </w:r>
      </w:del>
      <w:r w:rsidR="00070685" w:rsidRPr="00C440AC">
        <w:t xml:space="preserve"> </w:t>
      </w:r>
      <w:r w:rsidR="00070685">
        <w:t>méthode</w:t>
      </w:r>
      <w:ins w:id="423" w:author="HASSINI Mohamed-amine" w:date="2019-01-13T22:15:00Z">
        <w:r w:rsidR="00B847B7">
          <w:t>s</w:t>
        </w:r>
      </w:ins>
      <w:r w:rsidR="00070685">
        <w:t xml:space="preserve"> classique</w:t>
      </w:r>
      <w:ins w:id="424" w:author="HASSINI Mohamed-amine" w:date="2019-01-13T22:15:00Z">
        <w:r w:rsidR="00B847B7">
          <w:t>s</w:t>
        </w:r>
      </w:ins>
      <w:ins w:id="425" w:author="HASSINI Mohamed-amine" w:date="2019-01-13T22:18:00Z">
        <w:r w:rsidR="00B847B7">
          <w:t xml:space="preserve"> utilisant des différences, éléments ou volumes finis pour décrire les </w:t>
        </w:r>
      </w:ins>
      <w:ins w:id="426" w:author="HASSINI Mohamed-amine" w:date="2019-01-13T22:19:00Z">
        <w:r w:rsidR="00B847B7">
          <w:t>gradients de température</w:t>
        </w:r>
      </w:ins>
      <w:ins w:id="427" w:author="HASSINI Mohamed-amine" w:date="2019-01-13T22:18:00Z">
        <w:r w:rsidR="00B847B7">
          <w:t xml:space="preserve"> suivant l’épaisseur du film.</w:t>
        </w:r>
      </w:ins>
      <w:del w:id="428" w:author="HASSINI Mohamed-amine" w:date="2019-01-13T22:18:00Z">
        <w:r w:rsidR="00070685" w:rsidDel="00B847B7">
          <w:delText xml:space="preserve"> où les variations de température suivant l’épaisseur du film sont décrites par des différences ou éléments finis</w:delText>
        </w:r>
      </w:del>
      <w:ins w:id="429" w:author="HASSINI Mohamed-amine" w:date="2019-01-13T22:15:00Z">
        <w:r w:rsidR="00B847B7">
          <w:t>. La précision de l</w:t>
        </w:r>
      </w:ins>
      <w:ins w:id="430" w:author="HASSINI Mohamed-amine" w:date="2019-01-13T22:16:00Z">
        <w:r w:rsidR="00B847B7">
          <w:t xml:space="preserve">’évaluation de </w:t>
        </w:r>
      </w:ins>
      <w:ins w:id="431" w:author="HASSINI Mohamed-amine" w:date="2019-01-13T22:20:00Z">
        <w:r w:rsidR="00B847B7">
          <w:t>c</w:t>
        </w:r>
      </w:ins>
      <w:ins w:id="432" w:author="HASSINI Mohamed-amine" w:date="2019-01-13T22:16:00Z">
        <w:r w:rsidR="00B847B7">
          <w:t>es gradients de température au niveau des parois est capitale dans le cadre de l’analyse de l’effet Morton.</w:t>
        </w:r>
      </w:ins>
      <w:del w:id="433" w:author="HASSINI Mohamed-amine" w:date="2019-01-13T22:15:00Z">
        <w:r w:rsidDel="00B847B7">
          <w:delText>,</w:delText>
        </w:r>
      </w:del>
      <w:del w:id="434" w:author="HASSINI Mohamed-amine" w:date="2019-01-13T22:16:00Z">
        <w:r w:rsidDel="00B847B7">
          <w:delText xml:space="preserve"> surtout </w:delText>
        </w:r>
        <w:r w:rsidR="00070685" w:rsidDel="00B847B7">
          <w:delText>si</w:delText>
        </w:r>
        <w:r w:rsidDel="00B847B7">
          <w:delText xml:space="preserve"> les gradients de température </w:delText>
        </w:r>
        <w:r w:rsidR="00070685" w:rsidDel="00B847B7">
          <w:delText>aux</w:delText>
        </w:r>
        <w:r w:rsidDel="00B847B7">
          <w:delText xml:space="preserve"> parois sont </w:delText>
        </w:r>
        <w:r w:rsidR="00070685" w:rsidDel="00B847B7">
          <w:delText>nécessaires</w:delText>
        </w:r>
        <w:r w:rsidDel="00B847B7">
          <w:delText>.</w:delText>
        </w:r>
      </w:del>
      <w:r>
        <w:t xml:space="preserve"> </w:t>
      </w:r>
      <w:moveFromRangeStart w:id="435" w:author="HASSINI Mohamed-amine" w:date="2019-01-13T22:20:00Z" w:name="move535181363"/>
      <w:moveFrom w:id="436" w:author="HASSINI Mohamed-amine" w:date="2019-01-13T22:20:00Z">
        <w:r w:rsidR="00070685" w:rsidDel="00B847B7">
          <w:t>L</w:t>
        </w:r>
        <w:r w:rsidRPr="00A1355E" w:rsidDel="00B847B7">
          <w:t xml:space="preserve">es coefficients </w:t>
        </w:r>
        <w:r w:rsidDel="00B847B7">
          <w:t>de</w:t>
        </w:r>
        <w:r w:rsidR="00070685" w:rsidDel="00B847B7">
          <w:t>s polynômes de</w:t>
        </w:r>
        <w:r w:rsidDel="00B847B7">
          <w:t xml:space="preserve"> Legendre pour</w:t>
        </w:r>
        <w:r w:rsidRPr="00A1355E" w:rsidDel="00B847B7">
          <w:t xml:space="preserve"> </w:t>
        </w:r>
        <w:r w:rsidR="00070685" w:rsidDel="00B847B7">
          <w:t xml:space="preserve">la </w:t>
        </w:r>
        <w:r w:rsidRPr="00A1355E" w:rsidDel="00B847B7">
          <w:t>température</w:t>
        </w:r>
        <w:r w:rsidR="00A42408" w:rsidDel="00B847B7">
          <w:t>,</w:t>
        </w:r>
        <w:r w:rsidRPr="00A1355E" w:rsidDel="00B847B7">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rsidDel="00B847B7">
          <w:t>,</w:t>
        </w:r>
        <w:r w:rsidDel="00B847B7">
          <w:t xml:space="preserve"> </w:t>
        </w:r>
        <w:r w:rsidR="00070685" w:rsidDel="00B847B7">
          <w:t xml:space="preserve">seront calculés </w:t>
        </w:r>
        <w:r w:rsidR="00A42408" w:rsidDel="00B847B7">
          <w:t>avec une méthode de collocation.</w:t>
        </w:r>
      </w:moveFrom>
      <w:moveFromRangeEnd w:id="435"/>
    </w:p>
    <w:p w14:paraId="3DBC2BE3" w14:textId="29403235" w:rsidR="0093422C" w:rsidRPr="00646D8F" w:rsidRDefault="0093422C" w:rsidP="00B74996">
      <w:pPr>
        <w:pStyle w:val="Titre3"/>
        <w:ind w:left="709"/>
      </w:pPr>
      <w:bookmarkStart w:id="437" w:name="_Toc534984824"/>
      <w:r>
        <w:t>Résolution des équations couplées</w:t>
      </w:r>
      <w:bookmarkEnd w:id="375"/>
      <w:bookmarkEnd w:id="437"/>
    </w:p>
    <w:p w14:paraId="76EC719D" w14:textId="77777777" w:rsidR="0093422C" w:rsidRDefault="0093422C" w:rsidP="0093422C"/>
    <w:p w14:paraId="67CF7F2E" w14:textId="4D83307F"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32581C">
        <w:rPr>
          <w:b/>
        </w:rPr>
        <w:t>[41]</w:t>
      </w:r>
      <w:r w:rsidRPr="000706F0">
        <w:rPr>
          <w:b/>
        </w:rPr>
        <w:fldChar w:fldCharType="end"/>
      </w:r>
      <w:r>
        <w:t>, la méthode de</w:t>
      </w:r>
      <w:ins w:id="438" w:author="HASSINI Mohamed-amine" w:date="2019-01-13T22:21:00Z">
        <w:r w:rsidR="00B847B7">
          <w:t>s</w:t>
        </w:r>
      </w:ins>
      <w:r>
        <w:t xml:space="preserv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 xml:space="preserve">tous les termes approximés par la méthode ont une signification physique. Cette simplicité de compréhension facilite </w:t>
      </w:r>
      <w:r>
        <w:lastRenderedPageBreak/>
        <w:t>l’implémentation numérique. Ainsi, la méthode de</w:t>
      </w:r>
      <w:ins w:id="439" w:author="HASSINI Mohamed-amine" w:date="2019-01-13T22:21:00Z">
        <w:r w:rsidR="00B847B7">
          <w:t>s</w:t>
        </w:r>
      </w:ins>
      <w:r>
        <w:t xml:space="preserve"> volume</w:t>
      </w:r>
      <w:ins w:id="440" w:author="HASSINI Mohamed-amine" w:date="2019-01-13T22:21:00Z">
        <w:r w:rsidR="00B847B7">
          <w:t>s</w:t>
        </w:r>
      </w:ins>
      <w:r>
        <w:t xml:space="preserve"> finis est utilisée pour discrétiser les équatio</w:t>
      </w:r>
      <w:r w:rsidR="004A320E">
        <w:t>ns de Reynolds et de l’énergie dans les deux directions</w:t>
      </w:r>
      <w:ins w:id="441" w:author="HASSINI Mohamed-amine" w:date="2019-01-13T22:22:00Z">
        <w:r w:rsidR="00B847B7">
          <w:t xml:space="preserve"> axiale et circonférentielle</w:t>
        </w:r>
      </w:ins>
      <w:r w:rsidR="004A320E">
        <w:t xml:space="preserve"> du film mince.</w:t>
      </w:r>
    </w:p>
    <w:p w14:paraId="1E4EFE53" w14:textId="36E2DDE6" w:rsidR="0093422C" w:rsidRDefault="0093422C" w:rsidP="00B74996">
      <w:pPr>
        <w:pStyle w:val="Titre4"/>
        <w:ind w:left="709"/>
      </w:pPr>
      <w:bookmarkStart w:id="442" w:name="_Ref528671596"/>
      <w:r>
        <w:t>Discrétisation de l’équation de Reynolds avec</w:t>
      </w:r>
      <w:ins w:id="443" w:author="HASSINI Mohamed-amine" w:date="2019-01-13T22:22:00Z">
        <w:r w:rsidR="00B847B7">
          <w:t xml:space="preserve"> rupture et reformation du film</w:t>
        </w:r>
      </w:ins>
      <w:r>
        <w:t xml:space="preserve"> </w:t>
      </w:r>
      <w:del w:id="444" w:author="HASSINI Mohamed-amine" w:date="2019-01-13T22:22:00Z">
        <w:r w:rsidDel="00B847B7">
          <w:delText>cavitation</w:delText>
        </w:r>
      </w:del>
      <w:bookmarkEnd w:id="442"/>
    </w:p>
    <w:p w14:paraId="511A9398" w14:textId="5A8A6573" w:rsidR="0093422C" w:rsidRDefault="0093422C" w:rsidP="00666D63">
      <w:pPr>
        <w:spacing w:before="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32581C" w:rsidRPr="0032581C">
        <w:rPr>
          <w:b/>
          <w:noProof/>
        </w:rPr>
        <w:t>Figure 2.3</w:t>
      </w:r>
      <w:r w:rsidR="0032581C" w:rsidRPr="0032581C">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 xml:space="preserve">des cellules rectangulaires. Les cellules du maillage sont </w:t>
      </w:r>
      <w:ins w:id="445" w:author="HASSINI Mohamed-amine" w:date="2019-01-13T22:23:00Z">
        <w:r w:rsidR="00B847B7">
          <w:t>appelés volumes de control</w:t>
        </w:r>
      </w:ins>
      <w:del w:id="446" w:author="HASSINI Mohamed-amine" w:date="2019-01-13T22:23:00Z">
        <w:r w:rsidR="0032581C" w:rsidDel="00B847B7">
          <w:delText>les</w:delText>
        </w:r>
        <w:r w:rsidDel="00B847B7">
          <w:delText xml:space="preserve"> volumes finis</w:delText>
        </w:r>
      </w:del>
      <w:r>
        <w:t>. Chaque cellule</w:t>
      </w:r>
      <w:ins w:id="447" w:author="HASSINI Mohamed-amine" w:date="2019-01-13T22:23:00Z">
        <w:r w:rsidR="00B847B7">
          <w:t xml:space="preserve"> possède</w:t>
        </w:r>
      </w:ins>
      <w:r>
        <w:t xml:space="preserve"> </w:t>
      </w:r>
      <w:del w:id="448" w:author="HASSINI Mohamed-amine" w:date="2019-01-13T22:23:00Z">
        <w:r w:rsidRPr="00A7636D" w:rsidDel="00B847B7">
          <w:delText>a</w:delText>
        </w:r>
      </w:del>
      <w:r w:rsidRPr="00A7636D">
        <w:t xml:space="preserve">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430800" cy="2037600"/>
                    </a:xfrm>
                    <a:prstGeom prst="rect">
                      <a:avLst/>
                    </a:prstGeom>
                  </pic:spPr>
                </pic:pic>
              </a:graphicData>
            </a:graphic>
          </wp:inline>
        </w:drawing>
      </w:r>
    </w:p>
    <w:p w14:paraId="3CDD3B82" w14:textId="61C81C31" w:rsidR="0093422C" w:rsidRPr="00DF06F6" w:rsidRDefault="0093422C" w:rsidP="0093422C">
      <w:pPr>
        <w:pStyle w:val="Lgende"/>
        <w:spacing w:line="360" w:lineRule="auto"/>
        <w:jc w:val="center"/>
        <w:rPr>
          <w:i w:val="0"/>
          <w:noProof/>
          <w:sz w:val="22"/>
        </w:rPr>
      </w:pPr>
      <w:bookmarkStart w:id="449"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CD6452">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CD6452">
        <w:rPr>
          <w:i w:val="0"/>
          <w:noProof/>
          <w:sz w:val="22"/>
        </w:rPr>
        <w:t>3</w:t>
      </w:r>
      <w:r w:rsidR="007B73B8">
        <w:rPr>
          <w:i w:val="0"/>
          <w:noProof/>
          <w:sz w:val="22"/>
        </w:rPr>
        <w:fldChar w:fldCharType="end"/>
      </w:r>
      <w:bookmarkEnd w:id="449"/>
      <w:r>
        <w:rPr>
          <w:i w:val="0"/>
          <w:noProof/>
          <w:sz w:val="22"/>
        </w:rPr>
        <w:t> : le maillge 2D utilisé pour l’équation de Reynolds</w:t>
      </w:r>
    </w:p>
    <w:p w14:paraId="14CD2D67" w14:textId="77EE4640" w:rsidR="00DB4537" w:rsidRDefault="00DB4537" w:rsidP="006824D0">
      <w:pPr>
        <w:spacing w:line="360" w:lineRule="auto"/>
        <w:ind w:firstLine="708"/>
      </w:pPr>
    </w:p>
    <w:p w14:paraId="0E40AC9E" w14:textId="340BC9C8" w:rsidR="0093422C" w:rsidRDefault="0032581C" w:rsidP="00753571">
      <w:pPr>
        <w:spacing w:line="360" w:lineRule="auto"/>
        <w:ind w:firstLine="708"/>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p w14:paraId="78AD99C6" w14:textId="77777777" w:rsidR="0032581C" w:rsidRDefault="0032581C" w:rsidP="00753571">
      <w:pPr>
        <w:spacing w:line="360" w:lineRule="auto"/>
        <w:ind w:firstLine="708"/>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B242BC"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9757969" w14:textId="77777777" w:rsidR="0032581C" w:rsidRDefault="0032581C" w:rsidP="000A072A">
      <w:pPr>
        <w:spacing w:before="120" w:line="360" w:lineRule="auto"/>
      </w:pPr>
    </w:p>
    <w:p w14:paraId="5A0FE514" w14:textId="18EEF462" w:rsidR="0093422C" w:rsidRDefault="0032581C" w:rsidP="000A072A">
      <w:pPr>
        <w:spacing w:before="120" w:line="360" w:lineRule="auto"/>
      </w:pPr>
      <w:r>
        <w:t>L</w:t>
      </w:r>
      <w:r w:rsidR="0093422C">
        <w:t>a forme discrétisée de l’</w:t>
      </w:r>
      <w:r w:rsidR="0093422C" w:rsidRPr="0071791A">
        <w:t xml:space="preserve">équation </w:t>
      </w:r>
      <w:r>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B242BC"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2E798A46" w:rsidR="0093422C" w:rsidRDefault="00B847B7" w:rsidP="0093422C">
      <w:pPr>
        <w:spacing w:line="360" w:lineRule="auto"/>
      </w:pPr>
      <w:r>
        <w:t>A</w:t>
      </w:r>
      <w:r w:rsidR="0093422C">
        <w:t>vec</w:t>
      </w:r>
      <w:ins w:id="450" w:author="HASSINI Mohamed-amine" w:date="2019-01-13T22:24:00Z">
        <w:r>
          <w:t> :</w:t>
        </w:r>
      </w:ins>
      <w:del w:id="451" w:author="HASSINI Mohamed-amine" w:date="2019-01-13T22:24:00Z">
        <w:r w:rsidR="0093422C" w:rsidDel="00B847B7">
          <w:delText xml:space="preserve">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B242BC"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B242BC"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B242BC"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545A8B" w14:textId="77777777" w:rsidR="0032581C" w:rsidRDefault="0032581C" w:rsidP="000A072A">
      <w:pPr>
        <w:spacing w:before="120" w:line="360" w:lineRule="auto"/>
      </w:pPr>
    </w:p>
    <w:p w14:paraId="72BB36BE" w14:textId="00C188F0" w:rsidR="0093422C" w:rsidRDefault="0093422C" w:rsidP="000A072A">
      <w:pPr>
        <w:spacing w:before="120" w:line="360" w:lineRule="auto"/>
        <w:rPr>
          <w:szCs w:val="23"/>
        </w:rPr>
      </w:pPr>
      <w:r>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ins w:id="452" w:author="HASSINI Mohamed-amine" w:date="2019-01-13T22:24:00Z">
        <w:r w:rsidR="007D1C3D">
          <w:rPr>
            <w:szCs w:val="23"/>
          </w:rPr>
          <w:t>en fonction des</w:t>
        </w:r>
      </w:ins>
      <w:del w:id="453" w:author="HASSINI Mohamed-amine" w:date="2019-01-13T22:25:00Z">
        <w:r w:rsidR="0032581C" w:rsidDel="007D1C3D">
          <w:rPr>
            <w:szCs w:val="23"/>
          </w:rPr>
          <w:delText>avec les</w:delText>
        </w:r>
      </w:del>
      <w:r w:rsidR="0032581C">
        <w:rPr>
          <w:szCs w:val="23"/>
        </w:rPr>
        <w:t xml:space="preserve"> valeurs</w:t>
      </w:r>
      <w:ins w:id="454" w:author="HASSINI Mohamed-amine" w:date="2019-01-13T22:25:00Z">
        <w:r w:rsidR="007D1C3D">
          <w:rPr>
            <w:szCs w:val="23"/>
          </w:rPr>
          <w:t xml:space="preserve"> aux</w:t>
        </w:r>
      </w:ins>
      <w:r w:rsidR="0032581C">
        <w:rPr>
          <w:szCs w:val="23"/>
        </w:rPr>
        <w:t xml:space="preserve"> </w:t>
      </w:r>
      <w:del w:id="455" w:author="HASSINI Mohamed-amine" w:date="2019-01-13T22:25:00Z">
        <w:r w:rsidR="0032581C" w:rsidDel="007D1C3D">
          <w:rPr>
            <w:szCs w:val="23"/>
          </w:rPr>
          <w:delText>aux</w:delText>
        </w:r>
        <w:r w:rsidRPr="005D4068" w:rsidDel="007D1C3D">
          <w:rPr>
            <w:szCs w:val="23"/>
          </w:rPr>
          <w:delText xml:space="preserve"> nœuds du </w:delText>
        </w:r>
      </w:del>
      <w:r w:rsidRPr="005D4068">
        <w:rPr>
          <w:szCs w:val="23"/>
        </w:rPr>
        <w:t>centre</w:t>
      </w:r>
      <w:ins w:id="456" w:author="HASSINI Mohamed-amine" w:date="2019-01-13T22:25:00Z">
        <w:r w:rsidR="007D1C3D">
          <w:rPr>
            <w:szCs w:val="23"/>
          </w:rPr>
          <w:t>s</w:t>
        </w:r>
      </w:ins>
      <w:r w:rsidRPr="005D4068">
        <w:rPr>
          <w:szCs w:val="23"/>
        </w:rPr>
        <w:t xml:space="preserve"> de</w:t>
      </w:r>
      <w:ins w:id="457" w:author="HASSINI Mohamed-amine" w:date="2019-01-13T22:25:00Z">
        <w:r w:rsidR="007D1C3D">
          <w:rPr>
            <w:szCs w:val="23"/>
          </w:rPr>
          <w:t>s</w:t>
        </w:r>
      </w:ins>
      <w:r w:rsidRPr="005D4068">
        <w:rPr>
          <w:szCs w:val="23"/>
        </w:rPr>
        <w:t xml:space="preserve"> cellule</w:t>
      </w:r>
      <w:ins w:id="458" w:author="HASSINI Mohamed-amine" w:date="2019-01-13T22:25:00Z">
        <w:r w:rsidR="007D1C3D">
          <w:rPr>
            <w:szCs w:val="23"/>
          </w:rPr>
          <w:t>s</w:t>
        </w:r>
      </w:ins>
      <w:r w:rsidRPr="005D4068">
        <w:rPr>
          <w:szCs w:val="23"/>
        </w:rPr>
        <w:t xml:space="preserv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p w14:paraId="20C1F7B8" w14:textId="77777777" w:rsidR="0032581C" w:rsidRPr="005D4068" w:rsidRDefault="0032581C" w:rsidP="000A072A">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B242BC"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B242BC"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59" w:name="_Ref525844214"/>
            <w:r w:rsidRPr="00134F70">
              <w:rPr>
                <w:rFonts w:ascii="Times New Roman" w:eastAsia="Times New Roman" w:hAnsi="Times New Roman"/>
                <w:b/>
                <w:iCs w:val="0"/>
                <w:color w:val="auto"/>
                <w:sz w:val="22"/>
                <w:szCs w:val="22"/>
                <w:lang w:eastAsia="fr-FR"/>
              </w:rPr>
              <w:t xml:space="preserve"> </w:t>
            </w:r>
            <w:bookmarkEnd w:id="459"/>
          </w:p>
        </w:tc>
      </w:tr>
    </w:tbl>
    <w:p w14:paraId="06B590EB" w14:textId="77777777" w:rsidR="0032581C" w:rsidRDefault="0032581C" w:rsidP="000A072A">
      <w:pPr>
        <w:spacing w:before="120" w:line="360" w:lineRule="auto"/>
      </w:pPr>
    </w:p>
    <w:p w14:paraId="044D14F2" w14:textId="1D7E05EA"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w:t>
      </w:r>
      <w:proofErr w:type="spellStart"/>
      <w:r w:rsidR="0032581C">
        <w:t>aversent</w:t>
      </w:r>
      <w:proofErr w:type="spellEnd"/>
      <w:r w:rsidR="0032581C">
        <w:t xml:space="preserve"> les</w:t>
      </w:r>
      <w:r>
        <w:t xml:space="preserve"> face</w:t>
      </w:r>
      <w:r w:rsidR="0032581C">
        <w:t>s</w:t>
      </w:r>
      <w:r>
        <w:t xml:space="preserve"> est et ouest. </w:t>
      </w:r>
    </w:p>
    <w:p w14:paraId="1C2944FC" w14:textId="15C54D9C" w:rsidR="0093422C" w:rsidRDefault="0093422C" w:rsidP="000A072A">
      <w:pPr>
        <w:spacing w:line="360" w:lineRule="auto"/>
        <w:ind w:firstLine="708"/>
      </w:pPr>
      <w:r>
        <w:t>Une fois</w:t>
      </w:r>
      <w:r w:rsidR="0032581C">
        <w:t xml:space="preserve"> </w:t>
      </w:r>
      <w:proofErr w:type="gramStart"/>
      <w:r w:rsidR="0032581C">
        <w:t>que</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32581C">
        <w:rPr>
          <w:b/>
        </w:rPr>
        <w:t>Eq.2-40</w:t>
      </w:r>
      <w:r w:rsidRPr="00F94B6B">
        <w:rPr>
          <w:b/>
        </w:rPr>
        <w:fldChar w:fldCharType="end"/>
      </w:r>
      <w:r>
        <w:t xml:space="preserve"> est injecté dans le terme</w:t>
      </w:r>
      <m:oMath>
        <m:r>
          <w:rPr>
            <w:rFonts w:ascii="Cambria Math" w:hAnsi="Cambria Math"/>
          </w:rPr>
          <m:t xml:space="preserve"> S(θ)</m:t>
        </m:r>
      </m:oMath>
      <w:proofErr w:type="gramEnd"/>
      <w:r>
        <w:t xml:space="preserve">, celui-ci peut être </w:t>
      </w:r>
      <w:r w:rsidR="0032581C">
        <w:t>écrit</w:t>
      </w:r>
      <w:r>
        <w:t xml:space="preserve"> forme avec les coefficients de </w:t>
      </w:r>
      <w:commentRangeStart w:id="460"/>
      <w:r>
        <w:t>discrétisation</w:t>
      </w:r>
      <w:commentRangeEnd w:id="460"/>
      <w:r w:rsidR="000A387B">
        <w:rPr>
          <w:rStyle w:val="Marquedecommentaire"/>
        </w:rPr>
        <w:commentReference w:id="460"/>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80562F6" w14:textId="01B26AE9" w:rsidR="000A387B" w:rsidRDefault="0093422C" w:rsidP="000A387B">
      <w:pPr>
        <w:spacing w:line="360" w:lineRule="auto"/>
        <w:ind w:firstLine="708"/>
      </w:pPr>
      <w:r>
        <w:t xml:space="preserve">Finalement, l’équation de Reynolds discrétisée sous forme matricielle </w:t>
      </w:r>
      <w:commentRangeStart w:id="461"/>
      <w:r w:rsidR="000A387B">
        <w:t>est</w:t>
      </w:r>
      <w:commentRangeEnd w:id="461"/>
      <w:r w:rsidR="000A387B">
        <w:rPr>
          <w:rStyle w:val="Marquedecommentaire"/>
        </w:rPr>
        <w:commentReference w:id="461"/>
      </w:r>
      <w:r>
        <w:t> :</w:t>
      </w:r>
      <w:r w:rsidR="000A387B" w:rsidRPr="000A387B">
        <w:t xml:space="preserve"> </w:t>
      </w:r>
    </w:p>
    <w:p w14:paraId="03D19672" w14:textId="3B480623" w:rsidR="0093422C" w:rsidRDefault="0093422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2" w:name="_Ref525898126"/>
            <w:r w:rsidRPr="00134F70">
              <w:rPr>
                <w:rFonts w:ascii="Times New Roman" w:eastAsia="Times New Roman" w:hAnsi="Times New Roman"/>
                <w:b/>
                <w:iCs w:val="0"/>
                <w:color w:val="auto"/>
                <w:sz w:val="22"/>
                <w:szCs w:val="22"/>
                <w:lang w:eastAsia="fr-FR"/>
              </w:rPr>
              <w:t xml:space="preserve"> </w:t>
            </w:r>
            <w:bookmarkEnd w:id="462"/>
          </w:p>
        </w:tc>
      </w:tr>
    </w:tbl>
    <w:p w14:paraId="7C59F0A8" w14:textId="1BAF11C4" w:rsidR="000A387B" w:rsidRDefault="0093422C" w:rsidP="000A387B">
      <w:pPr>
        <w:spacing w:line="360" w:lineRule="auto"/>
        <w:ind w:firstLine="708"/>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w:t>
      </w:r>
      <w:proofErr w:type="spellStart"/>
      <w:r w:rsidR="000A387B">
        <w:t>ime</w:t>
      </w:r>
      <w:proofErr w:type="spellEnd"/>
      <w:r w:rsidR="000A387B">
        <w:t xml:space="preserve"> le terme de l’écoulement de</w:t>
      </w:r>
      <w:ins w:id="463" w:author="HASSINI Mohamed-amine" w:date="2019-01-13T22:26:00Z">
        <w:r w:rsidR="007D1C3D">
          <w:t xml:space="preserve"> </w:t>
        </w:r>
      </w:ins>
      <w:del w:id="464" w:author="HASSINI Mohamed-amine" w:date="2019-01-13T22:26:00Z">
        <w:r w:rsidR="000A387B" w:rsidDel="007D1C3D">
          <w:delText>C</w:delText>
        </w:r>
      </w:del>
      <w:r>
        <w:t xml:space="preserve">couette et les conditions aux limites. </w:t>
      </w:r>
      <w:r w:rsidR="000A387B">
        <w:t>U</w:t>
      </w:r>
      <w:r>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000A387B" w:rsidRPr="000A387B">
        <w:t xml:space="preserve">est construit </w:t>
      </w:r>
      <w:r w:rsidR="000A387B">
        <w:t>en couplant</w:t>
      </w:r>
      <w:r>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A387B">
        <w:rPr>
          <w:b/>
        </w:rPr>
        <w:t>Eq.2-16</w:t>
      </w:r>
      <w:r w:rsidR="000A387B" w:rsidRPr="00314374">
        <w:rPr>
          <w:b/>
        </w:rPr>
        <w:fldChar w:fldCharType="end"/>
      </w:r>
      <w:r w:rsidR="000A387B">
        <w:t xml:space="preserve">). </w:t>
      </w:r>
    </w:p>
    <w:p w14:paraId="675D038F" w14:textId="451306B7" w:rsidR="000A387B" w:rsidRDefault="000A387B" w:rsidP="000A387B">
      <w:pPr>
        <w:spacing w:line="360" w:lineRule="auto"/>
        <w:ind w:firstLine="708"/>
      </w:pPr>
      <w:r>
        <w:t>Ce système est résolu</w:t>
      </w:r>
      <w:r w:rsidR="0093422C">
        <w:t xml:space="preserve"> par la méthode </w:t>
      </w:r>
      <w:ins w:id="465" w:author="HASSINI Mohamed-amine" w:date="2019-01-13T22:26:00Z">
        <w:r w:rsidR="007D1C3D">
          <w:t xml:space="preserve">de </w:t>
        </w:r>
      </w:ins>
      <w:r w:rsidR="0093422C">
        <w:t>Newton-</w:t>
      </w:r>
      <w:proofErr w:type="spellStart"/>
      <w:r w:rsidR="0093422C">
        <w:t>Raphson</w:t>
      </w:r>
      <w:proofErr w:type="spellEnd"/>
      <w:r w:rsidR="0093422C">
        <w:t xml:space="preserve">. </w:t>
      </w:r>
      <w:del w:id="466" w:author="HASSINI Mohamed-amine" w:date="2019-01-13T22:26:00Z">
        <w:r w:rsidR="0093422C" w:rsidDel="007D1C3D">
          <w:delText xml:space="preserve">La méthode </w:delText>
        </w:r>
      </w:del>
      <w:ins w:id="467" w:author="HASSINI Mohamed-amine" w:date="2019-01-13T22:26:00Z">
        <w:r w:rsidR="007D1C3D">
          <w:t xml:space="preserve">Celle-ci </w:t>
        </w:r>
      </w:ins>
      <w:r w:rsidR="0093422C">
        <w:t xml:space="preserve">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ins w:id="468" w:author="HASSINI Mohamed-amine" w:date="2019-01-13T22:28:00Z">
        <w:r w:rsidR="007D1C3D">
          <w:t xml:space="preserve">les </w:t>
        </w:r>
      </w:ins>
      <w:del w:id="469" w:author="HASSINI Mohamed-amine" w:date="2019-01-13T22:28:00Z">
        <w:r w:rsidR="0093422C" w:rsidDel="007D1C3D">
          <w:delText>l’</w:delText>
        </w:r>
      </w:del>
      <w:r w:rsidR="0093422C">
        <w:t>incrément</w:t>
      </w:r>
      <w:ins w:id="470" w:author="HASSINI Mohamed-amine" w:date="2019-01-13T22:28:00Z">
        <w:r w:rsidR="007D1C3D">
          <w:t>s</w:t>
        </w:r>
      </w:ins>
      <w:r w:rsidR="0093422C">
        <w:t xml:space="preserve"> de correction à</w:t>
      </w:r>
      <w:ins w:id="471" w:author="HASSINI Mohamed-amine" w:date="2019-01-13T22:28:00Z">
        <w:r w:rsidR="007D1C3D">
          <w:t xml:space="preserve"> la</w:t>
        </w:r>
      </w:ins>
      <w:r w:rsidR="0093422C">
        <w:t xml:space="preserve"> </w:t>
      </w:r>
      <m:oMath>
        <m:r>
          <w:rPr>
            <w:rFonts w:ascii="Cambria Math" w:hAnsi="Cambria Math"/>
          </w:rPr>
          <m:t>kième</m:t>
        </m:r>
      </m:oMath>
      <w:r w:rsidR="0093422C">
        <w:t xml:space="preserve"> itération obtenu</w:t>
      </w:r>
      <w:ins w:id="472" w:author="HASSINI Mohamed-amine" w:date="2019-01-13T22:28:00Z">
        <w:r w:rsidR="007D1C3D">
          <w:t>s</w:t>
        </w:r>
      </w:ins>
      <w:r w:rsidR="0093422C">
        <w:t xml:space="preserve"> par la résolution du système linéaire ci-dessous :</w:t>
      </w:r>
      <w:r w:rsidRPr="000A387B">
        <w:t xml:space="preserve"> </w:t>
      </w:r>
    </w:p>
    <w:p w14:paraId="26B2A758" w14:textId="348E750A" w:rsidR="0093422C" w:rsidRDefault="0093422C" w:rsidP="00556C9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w:lastRenderedPageBreak/>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B242BC"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473" w:name="_Ref534738787"/>
      <w:r>
        <w:t>Discrétisation de l’équation de l’énergie</w:t>
      </w:r>
      <w:bookmarkEnd w:id="473"/>
      <w:r>
        <w:t xml:space="preserve"> </w:t>
      </w:r>
    </w:p>
    <w:p w14:paraId="1F6F61FB" w14:textId="05F5663D"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w:t>
      </w:r>
      <w:ins w:id="474" w:author="HASSINI Mohamed-amine" w:date="2019-01-13T22:30:00Z">
        <w:r w:rsidR="007D1C3D">
          <w:t xml:space="preserve"> de</w:t>
        </w:r>
      </w:ins>
      <w:r w:rsidR="00580039">
        <w:t xml:space="preserve"> </w:t>
      </w:r>
      <w:proofErr w:type="spellStart"/>
      <w:r w:rsidR="00580039">
        <w:t>Lobatto</w:t>
      </w:r>
      <w:proofErr w:type="spellEnd"/>
      <w:r w:rsidR="00580039">
        <w:t>.</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32581C">
        <w:rPr>
          <w:b/>
        </w:rPr>
        <w:t>[35]</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0E7CA479" w14:textId="21E5A7D0"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32581C">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 xml:space="preserve">possède trois dimensions. Afin de construire un </w:t>
      </w:r>
      <w:proofErr w:type="spellStart"/>
      <w:r>
        <w:t>maillage</w:t>
      </w:r>
      <w:del w:id="475" w:author="HASSINI Mohamed-amine" w:date="2019-01-13T22:31:00Z">
        <w:r w:rsidDel="007D1C3D">
          <w:delText xml:space="preserve"> </w:delText>
        </w:r>
      </w:del>
      <w:ins w:id="476" w:author="HASSINI Mohamed-amine" w:date="2019-01-13T22:31:00Z">
        <w:r w:rsidR="007D1C3D">
          <w:t>orthogonal</w:t>
        </w:r>
      </w:ins>
      <w:proofErr w:type="spellEnd"/>
      <w:del w:id="477" w:author="HASSINI Mohamed-amine" w:date="2019-01-13T22:31:00Z">
        <w:r w:rsidDel="007D1C3D">
          <w:delText>hexaédrique</w:delText>
        </w:r>
      </w:del>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78" w:name="_Ref526268159"/>
            <w:r w:rsidRPr="00134F70">
              <w:rPr>
                <w:rFonts w:ascii="Times New Roman" w:eastAsia="Times New Roman" w:hAnsi="Times New Roman"/>
                <w:b/>
                <w:iCs w:val="0"/>
                <w:color w:val="auto"/>
                <w:sz w:val="22"/>
                <w:szCs w:val="22"/>
                <w:lang w:eastAsia="fr-FR"/>
              </w:rPr>
              <w:t xml:space="preserve"> </w:t>
            </w:r>
            <w:bookmarkEnd w:id="478"/>
          </w:p>
        </w:tc>
      </w:tr>
    </w:tbl>
    <w:p w14:paraId="2396BF9A" w14:textId="74928D47" w:rsidR="007D1C3D" w:rsidRDefault="007D1C3D" w:rsidP="00F3024E">
      <w:pPr>
        <w:spacing w:before="120" w:line="360" w:lineRule="auto"/>
        <w:rPr>
          <w:ins w:id="479" w:author="HASSINI Mohamed-amine" w:date="2019-01-13T22:31:00Z"/>
        </w:rPr>
      </w:pPr>
      <w:ins w:id="480" w:author="HASSINI Mohamed-amine" w:date="2019-01-13T22:31:00Z">
        <w:r>
          <w:t>Ce changement permet de résoudre le problème sur un maillage constant</w:t>
        </w:r>
      </w:ins>
      <w:ins w:id="481" w:author="HASSINI Mohamed-amine" w:date="2019-01-13T22:32:00Z">
        <w:r>
          <w:t xml:space="preserve"> sans avoir à le modifier notamment lors des simulations instationnaires.</w:t>
        </w:r>
      </w:ins>
    </w:p>
    <w:p w14:paraId="5B484FBA" w14:textId="0263AB16" w:rsidR="0093422C" w:rsidRDefault="0093422C" w:rsidP="00F3024E">
      <w:pPr>
        <w:spacing w:before="120" w:line="360" w:lineRule="auto"/>
      </w:pPr>
      <w:r>
        <w:t>Suite à ce changement de variable</w:t>
      </w:r>
      <w:r w:rsidRPr="00957491">
        <w:t>, l'équation d</w:t>
      </w:r>
      <w:ins w:id="482" w:author="HASSINI Mohamed-amine" w:date="2019-01-13T22:31:00Z">
        <w:r w:rsidR="007D1C3D">
          <w:t>e l</w:t>
        </w:r>
      </w:ins>
      <w:r w:rsidRPr="00957491">
        <w:t xml:space="preserve">'énergie </w:t>
      </w:r>
      <w:r>
        <w:t>tridimensionnelle</w:t>
      </w:r>
      <w:r w:rsidRPr="00957491">
        <w:t xml:space="preserve"> devient :</w:t>
      </w:r>
    </w:p>
    <w:p w14:paraId="2CA706DD" w14:textId="77777777" w:rsidR="00CE55B7" w:rsidRDefault="00CE55B7" w:rsidP="00F3024E">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B242BC"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14713CD"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7AAD0109" w14:textId="6EB2CAA4" w:rsidR="0093422C" w:rsidRDefault="00CE55B7"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483"/>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483"/>
      <w:r>
        <w:rPr>
          <w:rStyle w:val="Marquedecommentaire"/>
          <w:rFonts w:ascii="Calibri" w:hAnsi="Calibri"/>
          <w:snapToGrid/>
          <w:color w:val="auto"/>
          <w:lang w:val="fr-FR" w:eastAsia="fr-FR" w:bidi="ar-SA"/>
        </w:rPr>
        <w:commentReference w:id="483"/>
      </w:r>
      <w:r w:rsidR="0093422C">
        <w:rPr>
          <w:rFonts w:ascii="Calibri" w:hAnsi="Calibri"/>
          <w:snapToGrid/>
          <w:color w:val="auto"/>
          <w:sz w:val="22"/>
          <w:szCs w:val="20"/>
          <w:lang w:val="fr-FR" w:eastAsia="fr-FR" w:bidi="ar-SA"/>
        </w:rPr>
        <w:t xml:space="preserve">. </w:t>
      </w:r>
    </w:p>
    <w:p w14:paraId="5C14E239"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B242BC"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4232256"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290711ED" w14:textId="47B2C10A" w:rsidR="0093422C" w:rsidRDefault="00267179" w:rsidP="0093422C">
      <w:pPr>
        <w:pStyle w:val="MDPI31text"/>
        <w:spacing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w:t>
      </w:r>
      <w:commentRangeStart w:id="484"/>
      <w:r w:rsidR="0093422C" w:rsidRPr="00727238">
        <w:rPr>
          <w:rFonts w:ascii="Calibri" w:hAnsi="Calibri"/>
          <w:snapToGrid/>
          <w:color w:val="auto"/>
          <w:sz w:val="22"/>
          <w:szCs w:val="20"/>
          <w:lang w:val="fr-FR" w:eastAsia="fr-FR" w:bidi="ar-SA"/>
        </w:rPr>
        <w:t>exprimés</w:t>
      </w:r>
      <w:commentRangeEnd w:id="484"/>
      <w:r w:rsidR="007D1C3D">
        <w:rPr>
          <w:rStyle w:val="Marquedecommentaire"/>
          <w:rFonts w:ascii="Calibri" w:hAnsi="Calibri"/>
          <w:snapToGrid/>
          <w:color w:val="auto"/>
          <w:lang w:val="fr-FR" w:eastAsia="fr-FR" w:bidi="ar-SA"/>
        </w:rPr>
        <w:commentReference w:id="484"/>
      </w:r>
      <w:r w:rsidR="0093422C" w:rsidRPr="00727238">
        <w:rPr>
          <w:rFonts w:ascii="Calibri" w:hAnsi="Calibri"/>
          <w:snapToGrid/>
          <w:color w:val="auto"/>
          <w:sz w:val="22"/>
          <w:szCs w:val="20"/>
          <w:lang w:val="fr-FR" w:eastAsia="fr-FR" w:bidi="ar-SA"/>
        </w:rPr>
        <w:t xml:space="preserve"> :</w:t>
      </w:r>
    </w:p>
    <w:p w14:paraId="2FA47067"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B242BC"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34A2CEE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32581C">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p w14:paraId="64E94518" w14:textId="77777777" w:rsidR="00CE55B7" w:rsidRDefault="00CE55B7" w:rsidP="00536B8A">
      <w:pPr>
        <w:pStyle w:val="MDPI31text"/>
        <w:spacing w:before="120" w:line="360" w:lineRule="auto"/>
        <w:ind w:firstLine="708"/>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B242BC"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D686C4B"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p w14:paraId="7CC2E9DA" w14:textId="6FA06721" w:rsidR="0093422C" w:rsidRDefault="00CE55B7"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p w14:paraId="51A1A9CF"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B242BC"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avec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B242BC"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B242BC"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706BB2">
      <w:pPr>
        <w:pStyle w:val="Paragraphedeliste"/>
        <w:numPr>
          <w:ilvl w:val="0"/>
          <w:numId w:val="31"/>
        </w:numPr>
        <w:spacing w:line="360" w:lineRule="auto"/>
      </w:pPr>
      <w:r>
        <w:t>La d</w:t>
      </w:r>
      <w:r w:rsidR="00C978D3">
        <w:t xml:space="preserve">iscrétisation </w:t>
      </w:r>
      <w:r>
        <w:t xml:space="preserve">quand la </w:t>
      </w:r>
      <w:commentRangeStart w:id="485"/>
      <w:r>
        <w:t>température</w:t>
      </w:r>
      <w:commentRangeEnd w:id="485"/>
      <w:r w:rsidR="00FD0553">
        <w:rPr>
          <w:rStyle w:val="Marquedecommentaire"/>
        </w:rPr>
        <w:commentReference w:id="485"/>
      </w:r>
      <w:r>
        <w:t xml:space="preserve"> est approximée par des polynômes de Legendre</w:t>
      </w:r>
    </w:p>
    <w:p w14:paraId="62E49907" w14:textId="4311610E" w:rsidR="00C9127B" w:rsidRDefault="001A7936" w:rsidP="00C978D3">
      <w:pPr>
        <w:spacing w:line="360" w:lineRule="auto"/>
        <w:ind w:firstLine="708"/>
      </w:pPr>
      <w:r>
        <w:t>L’équation de l’énergie reformulé</w:t>
      </w:r>
      <w:r w:rsidR="00AA5370">
        <w:t>e</w:t>
      </w:r>
      <w:r>
        <w:t xml:space="preserve"> en </w:t>
      </w:r>
      <w:r w:rsidR="00DB5661">
        <w:t xml:space="preserve">approximant la variation de la température par des polynômes de Legendre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r>
      <w:r w:rsidR="004375FC" w:rsidRPr="004375FC">
        <w:rPr>
          <w:b/>
        </w:rPr>
        <w:fldChar w:fldCharType="separate"/>
      </w:r>
      <w:r w:rsidR="0032581C">
        <w:rPr>
          <w:b/>
        </w:rPr>
        <w:t>Eq.2-36</w:t>
      </w:r>
      <w:r w:rsidR="004375FC" w:rsidRPr="004375FC">
        <w:rPr>
          <w:b/>
        </w:rPr>
        <w:fldChar w:fldCharType="end"/>
      </w:r>
      <w:r w:rsidR="004375FC">
        <w:t xml:space="preserve"> est </w:t>
      </w:r>
      <w:r w:rsidR="004375FC" w:rsidRPr="004375FC">
        <w:t>discrétisé de manière hybride</w:t>
      </w:r>
      <w:r w:rsidR="004375FC">
        <w:t>.</w:t>
      </w:r>
      <w:r w:rsidR="005A31D0">
        <w:t xml:space="preserve"> </w:t>
      </w:r>
      <w:r w:rsidR="00C978D3">
        <w:t>Cette discrétisation</w:t>
      </w:r>
      <w:r w:rsidR="00071247">
        <w:t xml:space="preserve"> </w:t>
      </w:r>
      <w:r w:rsidR="00C978D3">
        <w:t xml:space="preserve">utilise </w:t>
      </w:r>
      <w:r w:rsidR="00DB5661">
        <w:t xml:space="preserve">la méthode de collocation aux points de </w:t>
      </w:r>
      <w:proofErr w:type="spellStart"/>
      <w:r w:rsidR="00DB5661">
        <w:t>Lobatto</w:t>
      </w:r>
      <w:proofErr w:type="spellEnd"/>
      <w:r w:rsidR="00DB5661">
        <w:t xml:space="preserve">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coefficients des polynômes de Legendre et </w:t>
      </w:r>
      <w:r w:rsidR="00C978D3">
        <w:t>la méthode de</w:t>
      </w:r>
      <w:ins w:id="486" w:author="HASSINI Mohamed-amine" w:date="2019-01-13T22:37:00Z">
        <w:r w:rsidR="00B51EA1">
          <w:t>s</w:t>
        </w:r>
      </w:ins>
      <w:r w:rsidR="00C978D3">
        <w:t xml:space="preserv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4D7A1E">
        <w:t xml:space="preserve">Ainsi,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w:t>
      </w:r>
      <w:ins w:id="487" w:author="HASSINI Mohamed-amine" w:date="2019-01-13T22:50:00Z">
        <w:r w:rsidR="00483379">
          <w:t xml:space="preserve"> d’intégration</w:t>
        </w:r>
      </w:ins>
      <w:r w:rsidR="00D766F8">
        <w:t xml:space="preserv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32581C" w:rsidRPr="0032581C">
        <w:rPr>
          <w:b/>
          <w:noProof/>
        </w:rPr>
        <w:t>Figure 2.3</w:t>
      </w:r>
      <w:r w:rsidR="0032581C" w:rsidRPr="0032581C">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3"/>
                    <a:stretch>
                      <a:fillRect/>
                    </a:stretch>
                  </pic:blipFill>
                  <pic:spPr>
                    <a:xfrm>
                      <a:off x="0" y="0"/>
                      <a:ext cx="3966100" cy="2309794"/>
                    </a:xfrm>
                    <a:prstGeom prst="rect">
                      <a:avLst/>
                    </a:prstGeom>
                  </pic:spPr>
                </pic:pic>
              </a:graphicData>
            </a:graphic>
          </wp:inline>
        </w:drawing>
      </w:r>
    </w:p>
    <w:p w14:paraId="7F2F3EF7" w14:textId="55FEE778" w:rsidR="00D356A7" w:rsidRPr="00DF06F6" w:rsidRDefault="00D356A7" w:rsidP="00D356A7">
      <w:pPr>
        <w:pStyle w:val="Lgende"/>
        <w:spacing w:line="360" w:lineRule="auto"/>
        <w:jc w:val="center"/>
        <w:rPr>
          <w:i w:val="0"/>
          <w:noProof/>
          <w:sz w:val="22"/>
        </w:rPr>
      </w:pPr>
      <w:bookmarkStart w:id="488"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CD6452">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CD6452">
        <w:rPr>
          <w:i w:val="0"/>
          <w:noProof/>
          <w:sz w:val="22"/>
        </w:rPr>
        <w:t>4</w:t>
      </w:r>
      <w:r>
        <w:rPr>
          <w:i w:val="0"/>
          <w:noProof/>
          <w:sz w:val="22"/>
        </w:rPr>
        <w:fldChar w:fldCharType="end"/>
      </w:r>
      <w:bookmarkEnd w:id="488"/>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4954D746" w:rsidR="00DB5661" w:rsidRDefault="00FA216E" w:rsidP="00DB5661">
      <w:pPr>
        <w:pStyle w:val="MDPI31text"/>
        <w:spacing w:before="120" w:line="360" w:lineRule="auto"/>
        <w:ind w:firstLine="709"/>
        <w:rPr>
          <w:rFonts w:ascii="Calibri" w:hAnsi="Calibri"/>
          <w:snapToGrid/>
          <w:color w:val="auto"/>
          <w:sz w:val="22"/>
          <w:szCs w:val="20"/>
          <w:lang w:val="fr-FR" w:eastAsia="fr-FR" w:bidi="ar-SA"/>
        </w:rPr>
      </w:pPr>
      <w:r w:rsidRPr="00DB5661">
        <w:rPr>
          <w:lang w:val="fr-FR"/>
        </w:rPr>
        <w:t>Suite à cette discrétisation hybride</w:t>
      </w:r>
      <w:r w:rsidR="00411D13" w:rsidRPr="00DB5661">
        <w:rPr>
          <w:lang w:val="fr-FR"/>
        </w:rPr>
        <w:t xml:space="preserve">, l’équation de l’énergie </w:t>
      </w:r>
      <w:r w:rsidR="00411D13" w:rsidRPr="004375FC">
        <w:rPr>
          <w:b/>
        </w:rPr>
        <w:fldChar w:fldCharType="begin"/>
      </w:r>
      <w:r w:rsidR="00411D13" w:rsidRPr="00DB5661">
        <w:rPr>
          <w:b/>
          <w:lang w:val="fr-FR"/>
        </w:rPr>
        <w:instrText xml:space="preserve"> REF _Ref534727979 \r \h  \* MERGEFORMAT </w:instrText>
      </w:r>
      <w:r w:rsidR="00411D13" w:rsidRPr="004375FC">
        <w:rPr>
          <w:b/>
        </w:rPr>
      </w:r>
      <w:r w:rsidR="00411D13" w:rsidRPr="004375FC">
        <w:rPr>
          <w:b/>
        </w:rPr>
        <w:fldChar w:fldCharType="separate"/>
      </w:r>
      <w:r w:rsidR="0032581C" w:rsidRPr="00DB5661">
        <w:rPr>
          <w:b/>
          <w:lang w:val="fr-FR"/>
        </w:rPr>
        <w:t>Eq.2-36</w:t>
      </w:r>
      <w:r w:rsidR="00411D13" w:rsidRPr="004375FC">
        <w:rPr>
          <w:b/>
        </w:rPr>
        <w:fldChar w:fldCharType="end"/>
      </w:r>
      <w:r w:rsidR="00411D13" w:rsidRPr="00DB5661">
        <w:rPr>
          <w:lang w:val="fr-FR"/>
        </w:rPr>
        <w:t xml:space="preserve"> est intégrée </w:t>
      </w:r>
      <w:r w:rsidRPr="00DB5661">
        <w:rPr>
          <w:lang w:val="fr-FR"/>
        </w:rPr>
        <w:t>suivant</w:t>
      </w:r>
      <w:r w:rsidR="00411D13" w:rsidRPr="00DB5661">
        <w:rPr>
          <w:lang w:val="fr-FR"/>
        </w:rPr>
        <w:t xml:space="preserve"> x et z.</w:t>
      </w:r>
      <w:r w:rsidR="00DB5661" w:rsidRPr="00DB5661">
        <w:rPr>
          <w:rFonts w:ascii="Calibri" w:hAnsi="Calibri"/>
          <w:snapToGrid/>
          <w:color w:val="auto"/>
          <w:sz w:val="22"/>
          <w:szCs w:val="20"/>
          <w:lang w:val="fr-FR" w:eastAsia="fr-FR" w:bidi="ar-SA"/>
        </w:rPr>
        <w:t xml:space="preserve"> </w:t>
      </w:r>
    </w:p>
    <w:p w14:paraId="6DD54B73" w14:textId="77777777" w:rsidR="00DB5661" w:rsidRDefault="00DB5661" w:rsidP="00D929D0">
      <w:pPr>
        <w:spacing w:before="120" w:after="120"/>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B242BC"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0F34BEF5" w14:textId="01942AC0"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es termes de transport convecti</w:t>
      </w:r>
      <w:r w:rsidR="00DB5661">
        <w:rPr>
          <w:rFonts w:ascii="Calibri" w:hAnsi="Calibri"/>
          <w:snapToGrid/>
          <w:color w:val="auto"/>
          <w:sz w:val="22"/>
          <w:szCs w:val="20"/>
          <w:lang w:val="fr-FR" w:eastAsia="fr-FR" w:bidi="ar-SA"/>
        </w:rPr>
        <w:t>f</w:t>
      </w:r>
      <w:r w:rsidR="00267179" w:rsidRPr="00727238">
        <w:rPr>
          <w:rFonts w:ascii="Calibri" w:hAnsi="Calibri"/>
          <w:snapToGrid/>
          <w:color w:val="auto"/>
          <w:sz w:val="22"/>
          <w:szCs w:val="20"/>
          <w:lang w:val="fr-FR" w:eastAsia="fr-FR" w:bidi="ar-SA"/>
        </w:rPr>
        <w:t xml:space="preserve">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w:t>
      </w:r>
    </w:p>
    <w:p w14:paraId="40C25FB7"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B242BC"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6A08A796"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B5661">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B242BC"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avec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B242BC"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B242BC"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A87EB5">
      <w:pPr>
        <w:spacing w:line="360" w:lineRule="auto"/>
        <w:ind w:firstLine="708"/>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B242BC"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040E9CCD" w:rsidR="00DB5661" w:rsidRDefault="00056882" w:rsidP="00BE0AAA">
      <w:pPr>
        <w:spacing w:line="360" w:lineRule="auto"/>
      </w:pPr>
      <w:r>
        <w:t xml:space="preserve">Après la discrétisation </w:t>
      </w:r>
      <w:r w:rsidR="00DB5661">
        <w:t>par</w:t>
      </w:r>
      <w:r>
        <w:t xml:space="preserve"> la méthode</w:t>
      </w:r>
      <w:ins w:id="489" w:author="HASSINI Mohamed-amine" w:date="2019-01-13T22:51:00Z">
        <w:r w:rsidR="00483379">
          <w:t xml:space="preserve"> des</w:t>
        </w:r>
      </w:ins>
      <w:r>
        <w:t xml:space="preserve"> volume</w:t>
      </w:r>
      <w:ins w:id="490" w:author="HASSINI Mohamed-amine" w:date="2019-01-13T22:51:00Z">
        <w:r w:rsidR="00483379">
          <w:t>s</w:t>
        </w:r>
      </w:ins>
      <w:r>
        <w:t xml:space="preserv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p w14:paraId="1817E6E5" w14:textId="011FA66B" w:rsidR="00403E38" w:rsidRDefault="00403E38" w:rsidP="00BE0AAA">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B242BC"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81BA2F4" w14:textId="27471B59" w:rsidR="00AC3448" w:rsidRDefault="00A42408" w:rsidP="00AC3448">
      <w:pPr>
        <w:spacing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 j=1</w:t>
      </w:r>
      <w:proofErr w:type="gramStart"/>
      <w:r>
        <w:t>,N</w:t>
      </w:r>
      <w:proofErr w:type="gramEnd"/>
      <w:r>
        <w:t>. Ces coefficients sont déduits par la méthode de collocation. L’on impose donc que l’équation 2-57 soit dans N points distincts su</w:t>
      </w:r>
      <w:proofErr w:type="spellStart"/>
      <w:r>
        <w:t>ivant</w:t>
      </w:r>
      <w:proofErr w:type="spellEnd"/>
      <w:r>
        <w:t xml:space="preserve"> l’épaisseur du film. La précision de l’approximation dépend du choix de ces points. La meilleure approximation est obtenue en choisissant comme points de collocation les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w:t>
      </w:r>
      <w:commentRangeStart w:id="491"/>
      <w:r>
        <w:t>Lobatto</w:t>
      </w:r>
      <w:commentRangeEnd w:id="491"/>
      <w:r w:rsidR="00483379">
        <w:rPr>
          <w:rStyle w:val="Marquedecommentaire"/>
        </w:rPr>
        <w:commentReference w:id="491"/>
      </w:r>
      <w:r>
        <w:t xml:space="preserve">. </w:t>
      </w:r>
      <w:r w:rsidR="00AC3448">
        <w:rPr>
          <w:rStyle w:val="Appelnotedebasdep"/>
        </w:rPr>
        <w:footnoteReference w:id="5"/>
      </w:r>
      <w:r w:rsidR="00AC3448" w:rsidRPr="00AC3448">
        <w:t xml:space="preserve"> </w:t>
      </w:r>
      <w:r w:rsidR="00AC3448">
        <w:t xml:space="preserve">La résolution de l’équation de l’énergie (2-57)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w:t>
      </w:r>
      <w:proofErr w:type="spellStart"/>
      <w:proofErr w:type="gramStart"/>
      <w:r w:rsidR="00AC3448" w:rsidRPr="004D208A">
        <w:t>Lobatto</w:t>
      </w:r>
      <w:proofErr w:type="spellEnd"/>
      <w:r w:rsidR="00AC3448">
        <w:t xml:space="preserve"> </w:t>
      </w:r>
      <w:proofErr w:type="gramEnd"/>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de</w:t>
      </w:r>
      <w:del w:id="492" w:author="HASSINI Mohamed-amine" w:date="2019-01-13T22:53:00Z">
        <w:r w:rsidR="00AC3448" w:rsidDel="00483379">
          <w:delText>s</w:delText>
        </w:r>
      </w:del>
      <w:r w:rsidR="00AC3448">
        <w:t xml:space="preserve">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734A4EC1" w14:textId="69E77B56" w:rsidR="002A35B8" w:rsidRDefault="002A35B8" w:rsidP="00BE0AAA">
      <w:pPr>
        <w:spacing w:line="360" w:lineRule="auto"/>
      </w:pPr>
    </w:p>
    <w:p w14:paraId="1F04B33A" w14:textId="6707E537" w:rsidR="0093422C" w:rsidRDefault="0093422C" w:rsidP="00B74996">
      <w:pPr>
        <w:pStyle w:val="Titre4"/>
        <w:ind w:left="709"/>
      </w:pPr>
      <w:r w:rsidRPr="003519E6">
        <w:t>Algorithme</w:t>
      </w:r>
      <w:r>
        <w:t xml:space="preserve"> de la résolution des équations couplée</w:t>
      </w:r>
      <w:ins w:id="493" w:author="HASSINI Mohamed-amine" w:date="2019-01-13T22:54:00Z">
        <w:r w:rsidR="00483379">
          <w:t>s</w:t>
        </w:r>
      </w:ins>
      <w:del w:id="494" w:author="HASSINI Mohamed-amine" w:date="2019-01-13T22:54:00Z">
        <w:r w:rsidDel="00483379">
          <w:delText>.</w:delText>
        </w:r>
      </w:del>
    </w:p>
    <w:p w14:paraId="125C6D7F" w14:textId="77777777" w:rsidR="0093422C" w:rsidRDefault="0093422C" w:rsidP="0093422C"/>
    <w:p w14:paraId="7EE1682A" w14:textId="34F16644"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32581C" w:rsidRPr="0032581C">
        <w:rPr>
          <w:b/>
          <w:noProof/>
        </w:rPr>
        <w:t>Figure 2.3</w:t>
      </w:r>
      <w:r w:rsidR="0032581C" w:rsidRPr="0032581C">
        <w:rPr>
          <w:b/>
          <w:noProof/>
        </w:rPr>
        <w:noBreakHyphen/>
        <w:t>5</w:t>
      </w:r>
      <w:r w:rsidRPr="00102744">
        <w:rPr>
          <w:b/>
        </w:rPr>
        <w:fldChar w:fldCharType="end"/>
      </w:r>
      <w:r>
        <w:t>. Cet algor</w:t>
      </w:r>
      <w:r w:rsidR="009A04FC">
        <w:t>ithme</w:t>
      </w:r>
      <w:ins w:id="495" w:author="HASSINI Mohamed-amine" w:date="2019-01-13T22:54:00Z">
        <w:r w:rsidR="00483379">
          <w:t xml:space="preserve"> possède</w:t>
        </w:r>
      </w:ins>
      <w:r w:rsidR="009A04FC">
        <w:t xml:space="preserve"> </w:t>
      </w:r>
      <w:del w:id="496" w:author="HASSINI Mohamed-amine" w:date="2019-01-13T22:54:00Z">
        <w:r w:rsidR="008F4E08" w:rsidDel="00483379">
          <w:delText>a</w:delText>
        </w:r>
      </w:del>
      <w:r w:rsidR="009A04FC">
        <w:t xml:space="preserve"> 4 étapes successives :</w:t>
      </w:r>
      <w:r>
        <w:t xml:space="preserve"> </w:t>
      </w:r>
    </w:p>
    <w:p w14:paraId="06E5AA2D" w14:textId="77777777" w:rsidR="003519E6" w:rsidRDefault="003519E6" w:rsidP="003519E6">
      <w:pPr>
        <w:keepNext/>
        <w:spacing w:line="360" w:lineRule="auto"/>
        <w:jc w:val="center"/>
      </w:pPr>
      <w:r>
        <w:rPr>
          <w:noProof/>
        </w:rPr>
        <w:lastRenderedPageBreak/>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3106800"/>
                    </a:xfrm>
                    <a:prstGeom prst="rect">
                      <a:avLst/>
                    </a:prstGeom>
                  </pic:spPr>
                </pic:pic>
              </a:graphicData>
            </a:graphic>
          </wp:inline>
        </w:drawing>
      </w:r>
    </w:p>
    <w:p w14:paraId="33BE36F9" w14:textId="6652ADD4" w:rsidR="003519E6" w:rsidRPr="005841B5" w:rsidRDefault="003519E6" w:rsidP="003519E6">
      <w:pPr>
        <w:pStyle w:val="Lgende"/>
        <w:spacing w:line="360" w:lineRule="auto"/>
        <w:jc w:val="center"/>
        <w:rPr>
          <w:i w:val="0"/>
          <w:noProof/>
          <w:sz w:val="22"/>
        </w:rPr>
      </w:pPr>
      <w:bookmarkStart w:id="497"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CD6452">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CD6452">
        <w:rPr>
          <w:i w:val="0"/>
          <w:noProof/>
          <w:sz w:val="22"/>
        </w:rPr>
        <w:t>5</w:t>
      </w:r>
      <w:r w:rsidR="007B73B8">
        <w:rPr>
          <w:i w:val="0"/>
          <w:noProof/>
          <w:sz w:val="22"/>
        </w:rPr>
        <w:fldChar w:fldCharType="end"/>
      </w:r>
      <w:bookmarkEnd w:id="497"/>
      <w:r>
        <w:rPr>
          <w:i w:val="0"/>
          <w:noProof/>
          <w:sz w:val="22"/>
        </w:rPr>
        <w:t> : algorithme du calcul THD</w:t>
      </w:r>
    </w:p>
    <w:p w14:paraId="29B78B39" w14:textId="71A80CC5" w:rsidR="0093422C" w:rsidRDefault="0093422C" w:rsidP="006919F1">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w:t>
      </w:r>
      <w:ins w:id="498" w:author="HASSINI Mohamed-amine" w:date="2019-01-13T22:55:00Z">
        <w:r w:rsidR="00821655">
          <w:t xml:space="preserve"> une</w:t>
        </w:r>
      </w:ins>
      <w:r>
        <w:t xml:space="preserve"> </w:t>
      </w:r>
      <w:del w:id="499" w:author="HASSINI Mohamed-amine" w:date="2019-01-13T22:55:00Z">
        <w:r w:rsidDel="00821655">
          <w:delText>à la</w:delText>
        </w:r>
      </w:del>
      <w:r>
        <w:t xml:space="preserve">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9B246BC" w:rsidR="0093422C" w:rsidRDefault="0093422C" w:rsidP="0093422C">
      <w:pPr>
        <w:spacing w:line="360" w:lineRule="auto"/>
      </w:pPr>
      <w:r>
        <w:t>Tant que les champs de pression et</w:t>
      </w:r>
      <w:ins w:id="500" w:author="HASSINI Mohamed-amine" w:date="2019-01-13T22:57:00Z">
        <w:r w:rsidR="00821655">
          <w:t xml:space="preserve"> de</w:t>
        </w:r>
      </w:ins>
      <w:r>
        <w:t xml:space="preserve"> température ne sont pas stabilisé</w:t>
      </w:r>
      <w:del w:id="501" w:author="HASSINI Mohamed-amine" w:date="2019-01-13T22:57:00Z">
        <w:r w:rsidDel="00821655">
          <w:delText>e</w:delText>
        </w:r>
      </w:del>
      <w:r>
        <w:t>s, ces 4 étapes s</w:t>
      </w:r>
      <w:ins w:id="502" w:author="HASSINI Mohamed-amine" w:date="2019-01-13T22:57:00Z">
        <w:r w:rsidR="00821655">
          <w:t>ont</w:t>
        </w:r>
      </w:ins>
      <w:del w:id="503" w:author="HASSINI Mohamed-amine" w:date="2019-01-13T22:57:00Z">
        <w:r w:rsidDel="00821655">
          <w:delText>e</w:delText>
        </w:r>
      </w:del>
      <w:r>
        <w:t xml:space="preserve"> </w:t>
      </w:r>
      <w:proofErr w:type="spellStart"/>
      <w:r>
        <w:t>répèt</w:t>
      </w:r>
      <w:ins w:id="504" w:author="HASSINI Mohamed-amine" w:date="2019-01-13T22:57:00Z">
        <w:r w:rsidR="00821655">
          <w:t>és</w:t>
        </w:r>
        <w:proofErr w:type="spellEnd"/>
        <w:r w:rsidR="00821655">
          <w:t xml:space="preserve"> </w:t>
        </w:r>
      </w:ins>
      <w:del w:id="505" w:author="HASSINI Mohamed-amine" w:date="2019-01-13T22:57:00Z">
        <w:r w:rsidDel="00821655">
          <w:delText>ent</w:delText>
        </w:r>
      </w:del>
      <w:r>
        <w:t xml:space="preserve"> avec une mise à jour d</w:t>
      </w:r>
      <w:ins w:id="506" w:author="HASSINI Mohamed-amine" w:date="2019-01-13T22:57:00Z">
        <w:r w:rsidR="00821655">
          <w:t>es propriétés</w:t>
        </w:r>
      </w:ins>
      <w:ins w:id="507" w:author="HASSINI Mohamed-amine" w:date="2019-01-13T22:58:00Z">
        <w:r w:rsidR="00821655">
          <w:t xml:space="preserve"> du</w:t>
        </w:r>
      </w:ins>
      <w:del w:id="508" w:author="HASSINI Mohamed-amine" w:date="2019-01-13T22:57:00Z">
        <w:r w:rsidDel="00821655">
          <w:delText>u</w:delText>
        </w:r>
      </w:del>
      <w:r>
        <w:t xml:space="preserve"> fluide à l’issue de chaque itération. A la fin de la résolution, les champs de température et </w:t>
      </w:r>
      <w:ins w:id="509" w:author="HASSINI Mohamed-amine" w:date="2019-01-13T22:58:00Z">
        <w:r w:rsidR="00821655">
          <w:t xml:space="preserve">de </w:t>
        </w:r>
      </w:ins>
      <w:r>
        <w:t>pression sont obtenus, ainsi que le flux thermique aux parois. Ces flux servent de</w:t>
      </w:r>
      <w:del w:id="510" w:author="HASSINI Mohamed-amine" w:date="2019-01-13T22:58:00Z">
        <w:r w:rsidDel="00821655">
          <w:delText>s</w:delText>
        </w:r>
      </w:del>
      <w:r>
        <w:t xml:space="preserve"> conditions aux limites </w:t>
      </w:r>
      <w:ins w:id="511" w:author="HASSINI Mohamed-amine" w:date="2019-01-13T22:58:00Z">
        <w:r w:rsidR="00821655">
          <w:t xml:space="preserve">pour </w:t>
        </w:r>
      </w:ins>
      <w:del w:id="512" w:author="HASSINI Mohamed-amine" w:date="2019-01-13T22:58:00Z">
        <w:r w:rsidDel="00821655">
          <w:delText xml:space="preserve">au </w:delText>
        </w:r>
      </w:del>
      <w:ins w:id="513" w:author="HASSINI Mohamed-amine" w:date="2019-01-13T22:58:00Z">
        <w:r w:rsidR="00821655">
          <w:t xml:space="preserve">le </w:t>
        </w:r>
      </w:ins>
      <w:r>
        <w:t xml:space="preserve">modèle thermique des </w:t>
      </w:r>
      <w:ins w:id="514" w:author="HASSINI Mohamed-amine" w:date="2019-01-13T22:58:00Z">
        <w:r w:rsidR="00821655">
          <w:t xml:space="preserve">parties </w:t>
        </w:r>
      </w:ins>
      <w:r>
        <w:t>solides</w:t>
      </w:r>
      <w:ins w:id="515" w:author="HASSINI Mohamed-amine" w:date="2019-01-13T22:58:00Z">
        <w:r w:rsidR="00821655">
          <w:t xml:space="preserve"> (coussinet et rotor)</w:t>
        </w:r>
      </w:ins>
      <w:r>
        <w:t xml:space="preserve">.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516"/>
      <w:r w:rsidRPr="00AC3448">
        <w:rPr>
          <w:highlight w:val="yellow"/>
        </w:rPr>
        <w:t>significative</w:t>
      </w:r>
      <w:commentRangeEnd w:id="516"/>
      <w:r w:rsidR="00AC3448">
        <w:rPr>
          <w:rStyle w:val="Marquedecommentaire"/>
        </w:rPr>
        <w:commentReference w:id="516"/>
      </w:r>
      <w:r w:rsidR="0093422C" w:rsidRPr="00AC3448">
        <w:rPr>
          <w:highlight w:val="yellow"/>
        </w:rPr>
        <w:t>.</w:t>
      </w:r>
    </w:p>
    <w:p w14:paraId="1D17670F" w14:textId="34ACDCFE" w:rsidR="0093422C" w:rsidRDefault="0093422C" w:rsidP="00B74996">
      <w:pPr>
        <w:pStyle w:val="Titre2"/>
        <w:ind w:left="709"/>
      </w:pPr>
      <w:bookmarkStart w:id="517" w:name="_Toc534984825"/>
      <w:r>
        <w:t>Efforts générés dans paliers hydrodynamiques</w:t>
      </w:r>
      <w:bookmarkEnd w:id="517"/>
    </w:p>
    <w:p w14:paraId="66D40BD0" w14:textId="77777777" w:rsidR="000B533E" w:rsidRPr="000B533E" w:rsidRDefault="000B533E" w:rsidP="000B533E"/>
    <w:p w14:paraId="25D95A2E" w14:textId="3B4CFE48" w:rsidR="0093422C" w:rsidRPr="00D14956" w:rsidRDefault="00092B1D" w:rsidP="003D2705">
      <w:pPr>
        <w:spacing w:line="360" w:lineRule="auto"/>
        <w:ind w:firstLine="708"/>
      </w:pPr>
      <w:r>
        <w:lastRenderedPageBreak/>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32581C" w:rsidRPr="0032581C">
        <w:rPr>
          <w:b/>
        </w:rPr>
        <w:t>Figure 2.2</w:t>
      </w:r>
      <w:r w:rsidR="0032581C" w:rsidRPr="0032581C">
        <w:rPr>
          <w:b/>
        </w:rPr>
        <w:noBreakHyphen/>
        <w:t>1</w:t>
      </w:r>
      <w:r w:rsidR="0093422C" w:rsidRPr="005F16FF">
        <w:rPr>
          <w:b/>
        </w:rPr>
        <w:fldChar w:fldCharType="end"/>
      </w:r>
      <w:r w:rsidR="0093422C" w:rsidRPr="00317C9E">
        <w:t>)</w:t>
      </w:r>
      <w:r w:rsidR="0093422C" w:rsidRPr="00D14956">
        <w:t xml:space="preserve">, </w:t>
      </w:r>
      <w:r>
        <w:t>sont</w:t>
      </w:r>
      <w:ins w:id="518" w:author="HASSINI Mohamed-amine" w:date="2019-01-13T23:00:00Z">
        <w:r w:rsidR="00821655">
          <w:t xml:space="preserve"> calculés en intégrant le champ de pression suivant la surface du rotor</w:t>
        </w:r>
      </w:ins>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B242BC"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24AD5BC1"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w:t>
      </w:r>
      <w:ins w:id="519" w:author="HASSINI Mohamed-amine" w:date="2019-01-13T23:01:00Z">
        <w:r w:rsidR="00821655">
          <w:rPr>
            <w:szCs w:val="22"/>
          </w:rPr>
          <w:t xml:space="preserve"> couplé de</w:t>
        </w:r>
      </w:ins>
      <w:r>
        <w:rPr>
          <w:szCs w:val="22"/>
        </w:rPr>
        <w:t xml:space="preserve"> dynamique </w:t>
      </w:r>
      <w:ins w:id="520" w:author="HASSINI Mohamed-amine" w:date="2019-01-13T23:01:00Z">
        <w:r w:rsidR="00821655">
          <w:rPr>
            <w:szCs w:val="22"/>
          </w:rPr>
          <w:t xml:space="preserve">de </w:t>
        </w:r>
      </w:ins>
      <w:r>
        <w:rPr>
          <w:szCs w:val="22"/>
        </w:rPr>
        <w:t>rotor</w:t>
      </w:r>
      <w:ins w:id="521" w:author="HASSINI Mohamed-amine" w:date="2019-01-13T23:01:00Z">
        <w:r w:rsidR="00821655">
          <w:rPr>
            <w:szCs w:val="22"/>
          </w:rPr>
          <w:t xml:space="preserve"> et </w:t>
        </w:r>
        <w:proofErr w:type="spellStart"/>
        <w:r w:rsidR="00821655">
          <w:rPr>
            <w:szCs w:val="22"/>
          </w:rPr>
          <w:t>de</w:t>
        </w:r>
      </w:ins>
      <w:del w:id="522" w:author="HASSINI Mohamed-amine" w:date="2019-01-13T23:01:00Z">
        <w:r w:rsidDel="00821655">
          <w:rPr>
            <w:szCs w:val="22"/>
          </w:rPr>
          <w:delText>-</w:delText>
        </w:r>
      </w:del>
      <w:r>
        <w:rPr>
          <w:szCs w:val="22"/>
        </w:rPr>
        <w:t>paliers</w:t>
      </w:r>
      <w:proofErr w:type="spellEnd"/>
      <w:r>
        <w:rPr>
          <w:szCs w:val="22"/>
        </w:rPr>
        <w:t>.</w:t>
      </w:r>
    </w:p>
    <w:p w14:paraId="3EA365BD" w14:textId="3AB52A5C" w:rsidR="0093422C" w:rsidRPr="00D14956" w:rsidRDefault="0093422C" w:rsidP="003D2705">
      <w:pPr>
        <w:spacing w:before="120" w:line="360" w:lineRule="auto"/>
        <w:ind w:firstLine="567"/>
        <w:rPr>
          <w:szCs w:val="22"/>
        </w:rPr>
      </w:pPr>
    </w:p>
    <w:p w14:paraId="1D82CBD2" w14:textId="7CF4DFA2" w:rsidR="0093422C" w:rsidRDefault="0093422C" w:rsidP="00B74996">
      <w:pPr>
        <w:pStyle w:val="Titre2"/>
        <w:ind w:left="709"/>
      </w:pPr>
      <w:bookmarkStart w:id="523" w:name="_Toc534984826"/>
      <w:r>
        <w:t>Études de cas d’un palier avec deux lobes</w:t>
      </w:r>
      <w:bookmarkEnd w:id="523"/>
    </w:p>
    <w:p w14:paraId="3DD1E7B1" w14:textId="77777777" w:rsidR="0093422C" w:rsidRDefault="0093422C" w:rsidP="0093422C">
      <w:pPr>
        <w:spacing w:line="360" w:lineRule="auto"/>
      </w:pPr>
    </w:p>
    <w:p w14:paraId="38B2582E" w14:textId="73E075BE"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32581C">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32581C" w:rsidRPr="0032581C">
        <w:rPr>
          <w:b/>
          <w:szCs w:val="22"/>
        </w:rPr>
        <w:t xml:space="preserve">Figure </w:t>
      </w:r>
      <w:r w:rsidR="0032581C" w:rsidRPr="0032581C">
        <w:rPr>
          <w:b/>
          <w:i/>
          <w:iCs/>
          <w:noProof/>
          <w:szCs w:val="22"/>
        </w:rPr>
        <w:t>2.5</w:t>
      </w:r>
      <w:r w:rsidR="0032581C" w:rsidRPr="0032581C">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32581C" w:rsidRPr="0032581C">
        <w:rPr>
          <w:b/>
          <w:szCs w:val="22"/>
        </w:rPr>
        <w:t xml:space="preserve">Tableau </w:t>
      </w:r>
      <w:r w:rsidR="0032581C" w:rsidRPr="0032581C">
        <w:rPr>
          <w:b/>
          <w:i/>
          <w:iCs/>
          <w:noProof/>
          <w:szCs w:val="22"/>
        </w:rPr>
        <w:t>2.5</w:t>
      </w:r>
      <w:r w:rsidR="0032581C" w:rsidRPr="0032581C">
        <w:rPr>
          <w:b/>
          <w:i/>
          <w:iCs/>
          <w:noProof/>
          <w:szCs w:val="22"/>
        </w:rPr>
        <w:noBreakHyphen/>
        <w:t>1</w:t>
      </w:r>
      <w:r w:rsidRPr="003F2FCB">
        <w:rPr>
          <w:b/>
        </w:rPr>
        <w:fldChar w:fldCharType="end"/>
      </w:r>
      <w:r>
        <w:t xml:space="preserve">. </w:t>
      </w:r>
    </w:p>
    <w:p w14:paraId="0511EACB" w14:textId="77777777" w:rsidR="00092B1D" w:rsidRDefault="00092B1D" w:rsidP="003D2705">
      <w:pPr>
        <w:spacing w:line="360" w:lineRule="auto"/>
        <w:ind w:firstLine="708"/>
      </w:pPr>
    </w:p>
    <w:p w14:paraId="63128A4F" w14:textId="77777777" w:rsidR="00092B1D" w:rsidRPr="004447C8" w:rsidRDefault="00092B1D" w:rsidP="00092B1D">
      <w:pPr>
        <w:pStyle w:val="Lgende"/>
        <w:jc w:val="center"/>
        <w:rPr>
          <w:i w:val="0"/>
          <w:iCs w:val="0"/>
          <w:color w:val="auto"/>
          <w:sz w:val="22"/>
          <w:szCs w:val="22"/>
        </w:rPr>
      </w:pPr>
      <w:bookmarkStart w:id="524"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bookmarkEnd w:id="524"/>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rPr>
        <w:lastRenderedPageBreak/>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45D61C2C" w14:textId="1AEB3049" w:rsidR="00B74996" w:rsidRPr="004447C8" w:rsidRDefault="00B74996" w:rsidP="00B74996">
      <w:pPr>
        <w:pStyle w:val="Lgende"/>
        <w:spacing w:line="360" w:lineRule="auto"/>
        <w:jc w:val="center"/>
        <w:rPr>
          <w:i w:val="0"/>
          <w:iCs w:val="0"/>
          <w:color w:val="auto"/>
          <w:sz w:val="22"/>
          <w:szCs w:val="22"/>
        </w:rPr>
      </w:pPr>
      <w:bookmarkStart w:id="525"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CD6452">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CD6452">
        <w:rPr>
          <w:i w:val="0"/>
          <w:iCs w:val="0"/>
          <w:noProof/>
          <w:color w:val="auto"/>
          <w:sz w:val="22"/>
          <w:szCs w:val="22"/>
        </w:rPr>
        <w:t>1</w:t>
      </w:r>
      <w:r w:rsidR="007B73B8">
        <w:rPr>
          <w:i w:val="0"/>
          <w:iCs w:val="0"/>
          <w:color w:val="auto"/>
          <w:sz w:val="22"/>
          <w:szCs w:val="22"/>
        </w:rPr>
        <w:fldChar w:fldCharType="end"/>
      </w:r>
      <w:bookmarkEnd w:id="525"/>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D019864"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32581C" w:rsidRPr="0032581C">
        <w:rPr>
          <w:b/>
          <w:bCs/>
          <w:iCs/>
        </w:rPr>
        <w:t xml:space="preserve">Tableau </w:t>
      </w:r>
      <w:r w:rsidR="0032581C" w:rsidRPr="0032581C">
        <w:rPr>
          <w:b/>
          <w:bCs/>
          <w:iCs/>
          <w:noProof/>
        </w:rPr>
        <w:t>2.5</w:t>
      </w:r>
      <w:r w:rsidR="0032581C" w:rsidRPr="0032581C">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31400D45" w14:textId="77777777" w:rsidR="00092B1D" w:rsidRDefault="00092B1D" w:rsidP="001B7FB7">
      <w:pPr>
        <w:spacing w:line="360" w:lineRule="auto"/>
        <w:ind w:firstLine="708"/>
      </w:pPr>
    </w:p>
    <w:p w14:paraId="71B55B96" w14:textId="29A5CF42" w:rsidR="00092B1D" w:rsidRPr="00092B1D" w:rsidRDefault="00092B1D" w:rsidP="00092B1D">
      <w:pPr>
        <w:pStyle w:val="Lgende"/>
        <w:spacing w:line="360" w:lineRule="auto"/>
        <w:jc w:val="center"/>
        <w:rPr>
          <w:rFonts w:ascii="Calibri" w:eastAsia="Times New Roman" w:hAnsi="Calibri" w:cs="Times New Roman"/>
          <w:bCs/>
          <w:i w:val="0"/>
          <w:iCs w:val="0"/>
          <w:color w:val="auto"/>
          <w:sz w:val="22"/>
          <w:szCs w:val="20"/>
          <w:lang w:eastAsia="fr-FR"/>
        </w:rPr>
      </w:pPr>
      <w:bookmarkStart w:id="526"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526"/>
      <w:r>
        <w:rPr>
          <w:rFonts w:ascii="Calibri" w:eastAsia="Times New Roman" w:hAnsi="Calibri" w:cs="Times New Roman"/>
          <w:bCs/>
          <w:i w:val="0"/>
          <w:iCs w:val="0"/>
          <w:color w:val="auto"/>
          <w:sz w:val="22"/>
          <w:szCs w:val="20"/>
          <w:lang w:eastAsia="fr-FR"/>
        </w:rPr>
        <w:t> : Trois configurations de calcul avec les conditions aux limites</w:t>
      </w:r>
      <w:ins w:id="527" w:author="HASSINI Mohamed-amine" w:date="2019-01-13T23:03:00Z">
        <w:r w:rsidR="00821655">
          <w:rPr>
            <w:rFonts w:ascii="Calibri" w:eastAsia="Times New Roman" w:hAnsi="Calibri" w:cs="Times New Roman"/>
            <w:bCs/>
            <w:i w:val="0"/>
            <w:iCs w:val="0"/>
            <w:color w:val="auto"/>
            <w:sz w:val="22"/>
            <w:szCs w:val="20"/>
            <w:lang w:eastAsia="fr-FR"/>
          </w:rPr>
          <w:t xml:space="preserve"> utilisées</w:t>
        </w:r>
      </w:ins>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590CF024"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la position d’équilibre statique</w:t>
      </w:r>
      <w:ins w:id="528" w:author="HASSINI Mohamed-amine" w:date="2019-01-13T23:03:00Z">
        <w:r w:rsidR="00821655">
          <w:rPr>
            <w:sz w:val="23"/>
            <w:szCs w:val="23"/>
          </w:rPr>
          <w:t xml:space="preserve"> du rotor</w:t>
        </w:r>
      </w:ins>
      <w:r>
        <w:rPr>
          <w:sz w:val="23"/>
          <w:szCs w:val="23"/>
        </w:rPr>
        <w:t xml:space="preserv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 xml:space="preserve">s dans les directions </w:t>
      </w:r>
      <w:r w:rsidRPr="003849C1">
        <w:rPr>
          <w:sz w:val="23"/>
          <w:szCs w:val="23"/>
        </w:rPr>
        <w:lastRenderedPageBreak/>
        <w:t>circonférentielle et axiale</w:t>
      </w:r>
      <w:r>
        <w:rPr>
          <w:sz w:val="23"/>
          <w:szCs w:val="23"/>
        </w:rPr>
        <w:t>,</w:t>
      </w:r>
      <w:r w:rsidRPr="003849C1">
        <w:rPr>
          <w:sz w:val="23"/>
          <w:szCs w:val="23"/>
        </w:rPr>
        <w:t xml:space="preserve"> tandis que 11 points </w:t>
      </w:r>
      <w:proofErr w:type="spellStart"/>
      <w:r w:rsidRPr="003849C1">
        <w:rPr>
          <w:sz w:val="23"/>
          <w:szCs w:val="23"/>
        </w:rPr>
        <w:t>Lobatto</w:t>
      </w:r>
      <w:proofErr w:type="spellEnd"/>
      <w:r w:rsidRPr="003849C1">
        <w:rPr>
          <w:sz w:val="23"/>
          <w:szCs w:val="23"/>
        </w:rPr>
        <w:t xml:space="preserve"> sont utilisés pour décrire la variation de température à travers le film </w:t>
      </w:r>
      <w:r>
        <w:rPr>
          <w:sz w:val="23"/>
          <w:szCs w:val="23"/>
        </w:rPr>
        <w:t>lubrifiant</w:t>
      </w:r>
      <w:r w:rsidRPr="003849C1">
        <w:rPr>
          <w:sz w:val="23"/>
          <w:szCs w:val="23"/>
        </w:rPr>
        <w:t>.</w:t>
      </w:r>
    </w:p>
    <w:p w14:paraId="0927CF2B" w14:textId="606574C3"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32581C" w:rsidRPr="0032581C">
        <w:rPr>
          <w:b/>
        </w:rPr>
        <w:t xml:space="preserve">Figure </w:t>
      </w:r>
      <w:r w:rsidR="0032581C" w:rsidRPr="0032581C">
        <w:rPr>
          <w:b/>
          <w:noProof/>
        </w:rPr>
        <w:t>2.5</w:t>
      </w:r>
      <w:r w:rsidR="0032581C" w:rsidRPr="0032581C">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32581C" w:rsidRPr="0032581C">
        <w:rPr>
          <w:b/>
        </w:rPr>
        <w:t>Figure</w:t>
      </w:r>
      <w:r w:rsidR="0032581C" w:rsidRPr="0032581C">
        <w:rPr>
          <w:b/>
          <w:noProof/>
        </w:rPr>
        <w:t xml:space="preserve"> 2.5</w:t>
      </w:r>
      <w:r w:rsidR="0032581C" w:rsidRPr="0032581C">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commentRangeStart w:id="529"/>
      <w:r>
        <w:rPr>
          <w:lang w:eastAsia="zh-CN"/>
        </w:rPr>
        <w:t>raffinées</w:t>
      </w:r>
      <w:commentRangeEnd w:id="529"/>
      <w:r w:rsidR="00821655">
        <w:rPr>
          <w:rStyle w:val="Marquedecommentaire"/>
        </w:rPr>
        <w:commentReference w:id="529"/>
      </w:r>
      <w:r w:rsidRPr="00967B4F">
        <w:rPr>
          <w:lang w:eastAsia="zh-CN"/>
        </w:rPr>
        <w:t>.</w:t>
      </w:r>
      <w:ins w:id="530" w:author="HASSINI Mohamed-amine" w:date="2019-01-13T23:04:00Z">
        <w:r w:rsidR="00821655">
          <w:rPr>
            <w:lang w:eastAsia="zh-CN"/>
          </w:rPr>
          <w:t xml:space="preserve"> </w:t>
        </w:r>
      </w:ins>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03972935" w:rsidR="0093422C" w:rsidRDefault="0093422C" w:rsidP="00E75151">
      <w:pPr>
        <w:jc w:val="center"/>
      </w:pPr>
      <w:bookmarkStart w:id="531"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CD6452">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CD6452">
        <w:rPr>
          <w:noProof/>
        </w:rPr>
        <w:t>2</w:t>
      </w:r>
      <w:r w:rsidR="00B46355">
        <w:rPr>
          <w:noProof/>
        </w:rPr>
        <w:fldChar w:fldCharType="end"/>
      </w:r>
      <w:bookmarkEnd w:id="531"/>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commentRangeStart w:id="532"/>
            <w:r w:rsidRPr="00FD4B39">
              <w:rPr>
                <w:noProof/>
                <w:lang w:val="fr-FR" w:eastAsia="fr-FR"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commentRangeEnd w:id="532"/>
            <w:r w:rsidR="00FF3996">
              <w:rPr>
                <w:rStyle w:val="Marquedecommentaire"/>
                <w:rFonts w:ascii="Calibri" w:hAnsi="Calibri"/>
                <w:snapToGrid/>
                <w:color w:val="auto"/>
                <w:lang w:val="fr-FR" w:eastAsia="fr-FR" w:bidi="ar-SA"/>
              </w:rPr>
              <w:commentReference w:id="532"/>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78F9AC9"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CD6452">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CD6452">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954DE8A" w:rsidR="0093422C" w:rsidRDefault="0093422C" w:rsidP="00E75151">
      <w:pPr>
        <w:jc w:val="center"/>
      </w:pPr>
      <w:bookmarkStart w:id="533"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CD6452">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CD6452">
        <w:rPr>
          <w:noProof/>
        </w:rPr>
        <w:t>4</w:t>
      </w:r>
      <w:r w:rsidR="00B46355">
        <w:rPr>
          <w:noProof/>
        </w:rPr>
        <w:fldChar w:fldCharType="end"/>
      </w:r>
      <w:bookmarkEnd w:id="533"/>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534" w:name="_Toc534984827"/>
      <w:r w:rsidRPr="00CC16EF">
        <w:t>Conclusion</w:t>
      </w:r>
      <w:bookmarkEnd w:id="534"/>
    </w:p>
    <w:p w14:paraId="40A8C02B" w14:textId="77777777" w:rsidR="0093422C" w:rsidRDefault="0093422C" w:rsidP="0093422C"/>
    <w:p w14:paraId="24E116A0" w14:textId="2D49D34B" w:rsidR="0093422C" w:rsidRDefault="0093422C" w:rsidP="0093422C">
      <w:pPr>
        <w:spacing w:line="360" w:lineRule="auto"/>
      </w:pPr>
      <w:r>
        <w:rPr>
          <w:sz w:val="23"/>
          <w:szCs w:val="23"/>
        </w:rPr>
        <w:t xml:space="preserve">Ce chapitre a permis de présenter le solveur utilisé pour résoudre </w:t>
      </w:r>
      <w:del w:id="535" w:author="HASSINI Mohamed-amine" w:date="2019-01-13T23:07:00Z">
        <w:r w:rsidDel="00FF3996">
          <w:rPr>
            <w:sz w:val="23"/>
            <w:szCs w:val="23"/>
          </w:rPr>
          <w:delText>des</w:delText>
        </w:r>
      </w:del>
      <w:r>
        <w:rPr>
          <w:sz w:val="23"/>
          <w:szCs w:val="23"/>
        </w:rPr>
        <w:t xml:space="preserve"> </w:t>
      </w:r>
      <w:ins w:id="536" w:author="HASSINI Mohamed-amine" w:date="2019-01-13T23:07:00Z">
        <w:r w:rsidR="00FF3996">
          <w:rPr>
            <w:sz w:val="23"/>
            <w:szCs w:val="23"/>
          </w:rPr>
          <w:t xml:space="preserve">les </w:t>
        </w:r>
      </w:ins>
      <w:r>
        <w:rPr>
          <w:sz w:val="23"/>
          <w:szCs w:val="23"/>
        </w:rPr>
        <w:t xml:space="preserve">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w:t>
      </w:r>
      <w:r>
        <w:rPr>
          <w:sz w:val="23"/>
          <w:szCs w:val="23"/>
        </w:rPr>
        <w:lastRenderedPageBreak/>
        <w:t>Afin de prendre en compte la rupture et la reformation d</w:t>
      </w:r>
      <w:ins w:id="537" w:author="HASSINI Mohamed-amine" w:date="2019-01-13T23:08:00Z">
        <w:r w:rsidR="00FF3996">
          <w:rPr>
            <w:sz w:val="23"/>
            <w:szCs w:val="23"/>
          </w:rPr>
          <w:t>u</w:t>
        </w:r>
      </w:ins>
      <w:del w:id="538" w:author="HASSINI Mohamed-amine" w:date="2019-01-13T23:08:00Z">
        <w:r w:rsidDel="00FF3996">
          <w:rPr>
            <w:sz w:val="23"/>
            <w:szCs w:val="23"/>
          </w:rPr>
          <w:delText>e</w:delText>
        </w:r>
      </w:del>
      <w:r>
        <w:rPr>
          <w:sz w:val="23"/>
          <w:szCs w:val="23"/>
        </w:rPr>
        <w:t xml:space="preserve"> film mince, l’alg</w:t>
      </w:r>
      <w:r w:rsidR="00383F21">
        <w:rPr>
          <w:sz w:val="23"/>
          <w:szCs w:val="23"/>
        </w:rPr>
        <w:t>orithme FBNS a été intégré dans</w:t>
      </w:r>
      <w:r>
        <w:rPr>
          <w:sz w:val="23"/>
          <w:szCs w:val="23"/>
        </w:rPr>
        <w:t xml:space="preserve"> le solveur. Ensuite, </w:t>
      </w:r>
      <w:ins w:id="539" w:author="HASSINI Mohamed-amine" w:date="2019-01-13T23:08:00Z">
        <w:r w:rsidR="00FF3996">
          <w:rPr>
            <w:sz w:val="23"/>
            <w:szCs w:val="23"/>
          </w:rPr>
          <w:t xml:space="preserve">et </w:t>
        </w:r>
      </w:ins>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ins w:id="540" w:author="HASSINI Mohamed-amine" w:date="2019-01-13T23:08:00Z">
        <w:r w:rsidR="00FF3996">
          <w:rPr>
            <w:sz w:val="23"/>
            <w:szCs w:val="23"/>
          </w:rPr>
          <w:t xml:space="preserve">une méthode hybride combinant </w:t>
        </w:r>
      </w:ins>
      <w:r w:rsidR="00383F21">
        <w:rPr>
          <w:sz w:val="23"/>
          <w:szCs w:val="23"/>
        </w:rPr>
        <w:t xml:space="preserve">la </w:t>
      </w:r>
      <w:r>
        <w:rPr>
          <w:sz w:val="23"/>
          <w:szCs w:val="23"/>
        </w:rPr>
        <w:t xml:space="preserve">méthode de colocation aux points de </w:t>
      </w:r>
      <w:proofErr w:type="spellStart"/>
      <w:r>
        <w:rPr>
          <w:sz w:val="23"/>
          <w:szCs w:val="23"/>
        </w:rPr>
        <w:t>Lobatto</w:t>
      </w:r>
      <w:proofErr w:type="spellEnd"/>
      <w:ins w:id="541" w:author="HASSINI Mohamed-amine" w:date="2019-01-13T23:09:00Z">
        <w:r w:rsidR="00FF3996">
          <w:rPr>
            <w:sz w:val="23"/>
            <w:szCs w:val="23"/>
          </w:rPr>
          <w:t xml:space="preserve"> et la méthode des volumes finis</w:t>
        </w:r>
      </w:ins>
      <w:r>
        <w:rPr>
          <w:sz w:val="23"/>
          <w:szCs w:val="23"/>
        </w:rPr>
        <w:t xml:space="preserve">.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w:t>
      </w:r>
      <w:proofErr w:type="gramStart"/>
      <w:r w:rsidR="00383F21">
        <w:rPr>
          <w:sz w:val="23"/>
          <w:szCs w:val="23"/>
        </w:rPr>
        <w:t xml:space="preserve">issus de la littérature </w:t>
      </w:r>
      <w:ins w:id="542" w:author="HASSINI Mohamed-amine" w:date="2019-01-13T23:09:00Z">
        <w:r w:rsidR="00FF3996">
          <w:rPr>
            <w:sz w:val="23"/>
            <w:szCs w:val="23"/>
          </w:rPr>
          <w:t xml:space="preserve">dans le cas d’un </w:t>
        </w:r>
      </w:ins>
      <w:del w:id="543" w:author="HASSINI Mohamed-amine" w:date="2019-01-13T23:09:00Z">
        <w:r w:rsidR="00383F21" w:rsidDel="00FF3996">
          <w:rPr>
            <w:sz w:val="23"/>
            <w:szCs w:val="23"/>
          </w:rPr>
          <w:delText>pour un</w:delText>
        </w:r>
        <w:r w:rsidDel="00FF3996">
          <w:rPr>
            <w:sz w:val="23"/>
            <w:szCs w:val="23"/>
          </w:rPr>
          <w:delText xml:space="preserve"> </w:delText>
        </w:r>
      </w:del>
      <w:r>
        <w:rPr>
          <w:sz w:val="23"/>
          <w:szCs w:val="23"/>
        </w:rPr>
        <w:t>palier</w:t>
      </w:r>
      <w:proofErr w:type="gramEnd"/>
      <w:r>
        <w:rPr>
          <w:sz w:val="23"/>
          <w:szCs w:val="23"/>
        </w:rPr>
        <w:t xml:space="preserve"> à géométrie fixe à deux lobes. </w:t>
      </w:r>
    </w:p>
    <w:p w14:paraId="6A2DCC44" w14:textId="77777777" w:rsidR="0093422C" w:rsidRDefault="0093422C" w:rsidP="0093422C">
      <w:pPr>
        <w:spacing w:line="360" w:lineRule="auto"/>
        <w:rPr>
          <w:sz w:val="23"/>
          <w:szCs w:val="23"/>
        </w:rPr>
      </w:pPr>
    </w:p>
    <w:p w14:paraId="7A024C3A" w14:textId="4AFD2C8B" w:rsidR="004C2DD0" w:rsidRDefault="0093422C" w:rsidP="0093422C">
      <w:pPr>
        <w:spacing w:line="360" w:lineRule="auto"/>
      </w:pPr>
      <w:r>
        <w:t>La modélisation du palier hydrodynamique permet d’évaluer la force et la chaleur générées au sein d</w:t>
      </w:r>
      <w:ins w:id="544" w:author="HASSINI Mohamed-amine" w:date="2019-01-13T23:10:00Z">
        <w:r w:rsidR="00FF3996">
          <w:t>u</w:t>
        </w:r>
      </w:ins>
      <w:del w:id="545" w:author="HASSINI Mohamed-amine" w:date="2019-01-13T23:10:00Z">
        <w:r w:rsidDel="00FF3996">
          <w:delText>e</w:delText>
        </w:r>
      </w:del>
      <w:r>
        <w:t xml:space="preserv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ins w:id="546" w:author="HASSINI Mohamed-amine" w:date="2019-01-13T23:10:00Z">
        <w:r w:rsidR="00FF3996">
          <w:t xml:space="preserve"> par cisaillement du film lubrifiant</w:t>
        </w:r>
      </w:ins>
      <w:r>
        <w:t>. Le solveur développé est robuste et permet ainsi de simuler l’effet Morton de manière précise</w:t>
      </w:r>
      <w:ins w:id="547" w:author="HASSINI Mohamed-amine" w:date="2019-01-13T23:10:00Z">
        <w:r w:rsidR="00FF3996">
          <w:t>,</w:t>
        </w:r>
      </w:ins>
      <w:del w:id="548" w:author="HASSINI Mohamed-amine" w:date="2019-01-13T23:10:00Z">
        <w:r w:rsidDel="00FF3996">
          <w:delText xml:space="preserve"> et</w:delText>
        </w:r>
      </w:del>
      <w:r>
        <w:t xml:space="preserve"> efficace</w:t>
      </w:r>
      <w:ins w:id="549" w:author="HASSINI Mohamed-amine" w:date="2019-01-13T23:10:00Z">
        <w:r w:rsidR="00FF3996">
          <w:t xml:space="preserve"> et rapide</w:t>
        </w:r>
      </w:ins>
      <w:r>
        <w:t xml:space="preserv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550" w:name="_Toc534984828"/>
      <w:r>
        <w:lastRenderedPageBreak/>
        <w:t xml:space="preserve">Chapitre 3 : </w:t>
      </w:r>
      <w:r w:rsidR="00FE05DA">
        <w:br/>
      </w:r>
      <w:r>
        <w:t>Modélisation des rotors</w:t>
      </w:r>
      <w:bookmarkEnd w:id="550"/>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w:t>
      </w:r>
      <w:proofErr w:type="spellStart"/>
      <w:r>
        <w:t>Raphson</w:t>
      </w:r>
      <w:proofErr w:type="spellEnd"/>
      <w:r>
        <w:t xml:space="preserve"> avec le schéma d’intégration temporelle de </w:t>
      </w:r>
      <w:proofErr w:type="spellStart"/>
      <w:r>
        <w:t>Newmark</w:t>
      </w:r>
      <w:proofErr w:type="spellEnd"/>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551" w:name="_Toc533768834"/>
      <w:bookmarkStart w:id="552" w:name="_Toc533769133"/>
      <w:bookmarkStart w:id="553" w:name="_Toc533769305"/>
      <w:bookmarkStart w:id="554" w:name="_Toc533769357"/>
      <w:bookmarkStart w:id="555" w:name="_Toc533769756"/>
      <w:bookmarkStart w:id="556" w:name="_Toc533771817"/>
      <w:bookmarkStart w:id="557" w:name="_Toc533772305"/>
      <w:bookmarkStart w:id="558" w:name="_Toc533774377"/>
      <w:bookmarkStart w:id="559" w:name="_Toc533775569"/>
      <w:bookmarkStart w:id="560" w:name="_Toc533776213"/>
      <w:bookmarkStart w:id="561" w:name="_Toc533776340"/>
      <w:bookmarkStart w:id="562" w:name="_Toc533777565"/>
      <w:bookmarkStart w:id="563" w:name="_Toc534279473"/>
      <w:bookmarkStart w:id="564" w:name="_Toc534279571"/>
      <w:bookmarkStart w:id="565" w:name="_Toc534279649"/>
      <w:bookmarkStart w:id="566" w:name="_Toc534290945"/>
      <w:bookmarkStart w:id="567" w:name="_Toc534293227"/>
      <w:bookmarkStart w:id="568" w:name="_Toc534293511"/>
      <w:bookmarkStart w:id="569" w:name="_Toc534293589"/>
      <w:bookmarkStart w:id="570" w:name="_Toc534387888"/>
      <w:bookmarkStart w:id="571" w:name="_Toc534410859"/>
      <w:bookmarkStart w:id="572" w:name="_Toc534620773"/>
      <w:bookmarkStart w:id="573" w:name="_Toc534621259"/>
      <w:bookmarkStart w:id="574" w:name="_Toc534621364"/>
      <w:bookmarkStart w:id="575" w:name="_Toc534621471"/>
      <w:bookmarkStart w:id="576" w:name="_Toc534625130"/>
      <w:bookmarkStart w:id="577" w:name="_Toc534631430"/>
      <w:bookmarkStart w:id="578" w:name="_Toc534631530"/>
      <w:bookmarkStart w:id="579" w:name="_Toc534631883"/>
      <w:bookmarkStart w:id="580" w:name="_Toc534632116"/>
      <w:bookmarkStart w:id="581" w:name="_Toc534632328"/>
      <w:bookmarkStart w:id="582" w:name="_Toc534632450"/>
      <w:bookmarkStart w:id="583" w:name="_Toc534632549"/>
      <w:bookmarkStart w:id="584" w:name="_Toc534633842"/>
      <w:bookmarkStart w:id="585" w:name="_Toc534634186"/>
      <w:bookmarkStart w:id="586" w:name="_Toc534634590"/>
      <w:bookmarkStart w:id="587" w:name="_Toc534634965"/>
      <w:bookmarkStart w:id="588" w:name="_Toc534635065"/>
      <w:bookmarkStart w:id="589" w:name="_Toc534635165"/>
      <w:bookmarkStart w:id="590" w:name="_Toc534635265"/>
      <w:bookmarkStart w:id="591" w:name="_Toc534635365"/>
      <w:bookmarkStart w:id="592" w:name="_Toc534635486"/>
      <w:bookmarkStart w:id="593" w:name="_Toc534635585"/>
      <w:bookmarkStart w:id="594" w:name="_Toc534636635"/>
      <w:bookmarkStart w:id="595" w:name="_Toc534638263"/>
      <w:bookmarkStart w:id="596" w:name="_Toc534638349"/>
      <w:bookmarkStart w:id="597" w:name="_Toc534638716"/>
      <w:bookmarkStart w:id="598" w:name="_Toc534640571"/>
      <w:bookmarkStart w:id="599" w:name="_Toc534650381"/>
      <w:bookmarkStart w:id="600" w:name="_Toc534707657"/>
      <w:bookmarkStart w:id="601" w:name="_Toc534719962"/>
      <w:bookmarkStart w:id="602" w:name="_Toc534720645"/>
      <w:bookmarkStart w:id="603" w:name="_Toc534721417"/>
      <w:bookmarkStart w:id="604" w:name="_Toc534723195"/>
      <w:bookmarkStart w:id="605" w:name="_Toc534724107"/>
      <w:bookmarkStart w:id="606" w:name="_Toc534724652"/>
      <w:bookmarkStart w:id="607" w:name="_Toc534724956"/>
      <w:bookmarkStart w:id="608" w:name="_Toc534725627"/>
      <w:bookmarkStart w:id="609" w:name="_Toc534729710"/>
      <w:bookmarkStart w:id="610" w:name="_Toc534792259"/>
      <w:bookmarkStart w:id="611" w:name="_Toc534792908"/>
      <w:bookmarkStart w:id="612" w:name="_Toc534793233"/>
      <w:bookmarkStart w:id="613" w:name="_Toc534793991"/>
      <w:bookmarkStart w:id="614" w:name="_Toc534794086"/>
      <w:bookmarkStart w:id="615" w:name="_Toc534794183"/>
      <w:bookmarkStart w:id="616" w:name="_Toc534796815"/>
      <w:bookmarkStart w:id="617" w:name="_Toc534878071"/>
      <w:bookmarkStart w:id="618" w:name="_Toc534878165"/>
      <w:bookmarkStart w:id="619" w:name="_Toc534880503"/>
      <w:bookmarkStart w:id="620" w:name="_Toc534895235"/>
      <w:bookmarkStart w:id="621" w:name="_Toc534895952"/>
      <w:bookmarkStart w:id="622" w:name="_Toc534896506"/>
      <w:bookmarkStart w:id="623" w:name="_Toc534896899"/>
      <w:bookmarkStart w:id="624" w:name="_Toc534983295"/>
      <w:bookmarkStart w:id="625" w:name="_Toc534984829"/>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26" w:name="_Toc533768835"/>
      <w:bookmarkStart w:id="627" w:name="_Toc533769134"/>
      <w:bookmarkStart w:id="628" w:name="_Toc533769306"/>
      <w:bookmarkStart w:id="629" w:name="_Toc533769358"/>
      <w:bookmarkStart w:id="630" w:name="_Toc533769757"/>
      <w:bookmarkStart w:id="631" w:name="_Toc533771818"/>
      <w:bookmarkStart w:id="632" w:name="_Toc533772306"/>
      <w:bookmarkStart w:id="633" w:name="_Toc533774378"/>
      <w:bookmarkStart w:id="634" w:name="_Toc533775570"/>
      <w:bookmarkStart w:id="635" w:name="_Toc533776214"/>
      <w:bookmarkStart w:id="636" w:name="_Toc533776341"/>
      <w:bookmarkStart w:id="637" w:name="_Toc533777566"/>
      <w:bookmarkStart w:id="638" w:name="_Toc534279474"/>
      <w:bookmarkStart w:id="639" w:name="_Toc534279572"/>
      <w:bookmarkStart w:id="640" w:name="_Toc534279650"/>
      <w:bookmarkStart w:id="641" w:name="_Toc534290946"/>
      <w:bookmarkStart w:id="642" w:name="_Toc534293228"/>
      <w:bookmarkStart w:id="643" w:name="_Toc534293512"/>
      <w:bookmarkStart w:id="644" w:name="_Toc534293590"/>
      <w:bookmarkStart w:id="645" w:name="_Toc534387889"/>
      <w:bookmarkStart w:id="646" w:name="_Toc534410860"/>
      <w:bookmarkStart w:id="647" w:name="_Toc534620774"/>
      <w:bookmarkStart w:id="648" w:name="_Toc534621260"/>
      <w:bookmarkStart w:id="649" w:name="_Toc534621365"/>
      <w:bookmarkStart w:id="650" w:name="_Toc534621472"/>
      <w:bookmarkStart w:id="651" w:name="_Toc534625131"/>
      <w:bookmarkStart w:id="652" w:name="_Toc534631431"/>
      <w:bookmarkStart w:id="653" w:name="_Toc534631531"/>
      <w:bookmarkStart w:id="654" w:name="_Toc534631884"/>
      <w:bookmarkStart w:id="655" w:name="_Toc534632117"/>
      <w:bookmarkStart w:id="656" w:name="_Toc534632329"/>
      <w:bookmarkStart w:id="657" w:name="_Toc534632451"/>
      <w:bookmarkStart w:id="658" w:name="_Toc534632550"/>
      <w:bookmarkStart w:id="659" w:name="_Toc534633843"/>
      <w:bookmarkStart w:id="660" w:name="_Toc534634187"/>
      <w:bookmarkStart w:id="661" w:name="_Toc534634591"/>
      <w:bookmarkStart w:id="662" w:name="_Toc534634966"/>
      <w:bookmarkStart w:id="663" w:name="_Toc534635066"/>
      <w:bookmarkStart w:id="664" w:name="_Toc534635166"/>
      <w:bookmarkStart w:id="665" w:name="_Toc534635266"/>
      <w:bookmarkStart w:id="666" w:name="_Toc534635366"/>
      <w:bookmarkStart w:id="667" w:name="_Toc534635487"/>
      <w:bookmarkStart w:id="668" w:name="_Toc534635586"/>
      <w:bookmarkStart w:id="669" w:name="_Toc534636636"/>
      <w:bookmarkStart w:id="670" w:name="_Toc534638264"/>
      <w:bookmarkStart w:id="671" w:name="_Toc534638350"/>
      <w:bookmarkStart w:id="672" w:name="_Toc534638717"/>
      <w:bookmarkStart w:id="673" w:name="_Toc534640572"/>
      <w:bookmarkStart w:id="674" w:name="_Toc534650382"/>
      <w:bookmarkStart w:id="675" w:name="_Toc534707658"/>
      <w:bookmarkStart w:id="676" w:name="_Toc534719963"/>
      <w:bookmarkStart w:id="677" w:name="_Toc534720646"/>
      <w:bookmarkStart w:id="678" w:name="_Toc534721418"/>
      <w:bookmarkStart w:id="679" w:name="_Toc534723196"/>
      <w:bookmarkStart w:id="680" w:name="_Toc534724108"/>
      <w:bookmarkStart w:id="681" w:name="_Toc534724653"/>
      <w:bookmarkStart w:id="682" w:name="_Toc534724957"/>
      <w:bookmarkStart w:id="683" w:name="_Toc534725628"/>
      <w:bookmarkStart w:id="684" w:name="_Toc534729711"/>
      <w:bookmarkStart w:id="685" w:name="_Toc534792260"/>
      <w:bookmarkStart w:id="686" w:name="_Toc534792909"/>
      <w:bookmarkStart w:id="687" w:name="_Toc534793234"/>
      <w:bookmarkStart w:id="688" w:name="_Toc534793992"/>
      <w:bookmarkStart w:id="689" w:name="_Toc534794087"/>
      <w:bookmarkStart w:id="690" w:name="_Toc534794184"/>
      <w:bookmarkStart w:id="691" w:name="_Toc534796816"/>
      <w:bookmarkStart w:id="692" w:name="_Toc534878072"/>
      <w:bookmarkStart w:id="693" w:name="_Toc534878166"/>
      <w:bookmarkStart w:id="694" w:name="_Toc534880504"/>
      <w:bookmarkStart w:id="695" w:name="_Toc534895236"/>
      <w:bookmarkStart w:id="696" w:name="_Toc534895953"/>
      <w:bookmarkStart w:id="697" w:name="_Toc534896507"/>
      <w:bookmarkStart w:id="698" w:name="_Toc534896900"/>
      <w:bookmarkStart w:id="699" w:name="_Toc534983296"/>
      <w:bookmarkStart w:id="700" w:name="_Toc534984830"/>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701" w:name="_Toc533768836"/>
      <w:bookmarkStart w:id="702" w:name="_Toc533769135"/>
      <w:bookmarkStart w:id="703" w:name="_Toc533769307"/>
      <w:bookmarkStart w:id="704" w:name="_Toc533769359"/>
      <w:bookmarkStart w:id="705" w:name="_Toc533769758"/>
      <w:bookmarkStart w:id="706" w:name="_Toc533771819"/>
      <w:bookmarkStart w:id="707" w:name="_Toc533772307"/>
      <w:bookmarkStart w:id="708" w:name="_Toc533774379"/>
      <w:bookmarkStart w:id="709" w:name="_Toc533775571"/>
      <w:bookmarkStart w:id="710" w:name="_Toc533776215"/>
      <w:bookmarkStart w:id="711" w:name="_Toc533776342"/>
      <w:bookmarkStart w:id="712" w:name="_Toc533777567"/>
      <w:bookmarkStart w:id="713" w:name="_Toc534279475"/>
      <w:bookmarkStart w:id="714" w:name="_Toc534279573"/>
      <w:bookmarkStart w:id="715" w:name="_Toc534279651"/>
      <w:bookmarkStart w:id="716" w:name="_Toc534290947"/>
      <w:bookmarkStart w:id="717" w:name="_Toc534293229"/>
      <w:bookmarkStart w:id="718" w:name="_Toc534293513"/>
      <w:bookmarkStart w:id="719" w:name="_Toc534293591"/>
      <w:bookmarkStart w:id="720" w:name="_Toc534387890"/>
      <w:bookmarkStart w:id="721" w:name="_Toc534410861"/>
      <w:bookmarkStart w:id="722" w:name="_Toc534620775"/>
      <w:bookmarkStart w:id="723" w:name="_Toc534621261"/>
      <w:bookmarkStart w:id="724" w:name="_Toc534621366"/>
      <w:bookmarkStart w:id="725" w:name="_Toc534621473"/>
      <w:bookmarkStart w:id="726" w:name="_Toc534625132"/>
      <w:bookmarkStart w:id="727" w:name="_Toc534631432"/>
      <w:bookmarkStart w:id="728" w:name="_Toc534631532"/>
      <w:bookmarkStart w:id="729" w:name="_Toc534631885"/>
      <w:bookmarkStart w:id="730" w:name="_Toc534632118"/>
      <w:bookmarkStart w:id="731" w:name="_Toc534632330"/>
      <w:bookmarkStart w:id="732" w:name="_Toc534632452"/>
      <w:bookmarkStart w:id="733" w:name="_Toc534632551"/>
      <w:bookmarkStart w:id="734" w:name="_Toc534633844"/>
      <w:bookmarkStart w:id="735" w:name="_Toc534634188"/>
      <w:bookmarkStart w:id="736" w:name="_Toc534634592"/>
      <w:bookmarkStart w:id="737" w:name="_Toc534634967"/>
      <w:bookmarkStart w:id="738" w:name="_Toc534635067"/>
      <w:bookmarkStart w:id="739" w:name="_Toc534635167"/>
      <w:bookmarkStart w:id="740" w:name="_Toc534635267"/>
      <w:bookmarkStart w:id="741" w:name="_Toc534635367"/>
      <w:bookmarkStart w:id="742" w:name="_Toc534635488"/>
      <w:bookmarkStart w:id="743" w:name="_Toc534635587"/>
      <w:bookmarkStart w:id="744" w:name="_Toc534636637"/>
      <w:bookmarkStart w:id="745" w:name="_Toc534638265"/>
      <w:bookmarkStart w:id="746" w:name="_Toc534638351"/>
      <w:bookmarkStart w:id="747" w:name="_Toc534638718"/>
      <w:bookmarkStart w:id="748" w:name="_Toc534640573"/>
      <w:bookmarkStart w:id="749" w:name="_Toc534650383"/>
      <w:bookmarkStart w:id="750" w:name="_Toc534707659"/>
      <w:bookmarkStart w:id="751" w:name="_Toc534719964"/>
      <w:bookmarkStart w:id="752" w:name="_Toc534720647"/>
      <w:bookmarkStart w:id="753" w:name="_Toc534721419"/>
      <w:bookmarkStart w:id="754" w:name="_Toc534723197"/>
      <w:bookmarkStart w:id="755" w:name="_Toc534724109"/>
      <w:bookmarkStart w:id="756" w:name="_Toc534724654"/>
      <w:bookmarkStart w:id="757" w:name="_Toc534724958"/>
      <w:bookmarkStart w:id="758" w:name="_Toc534725629"/>
      <w:bookmarkStart w:id="759" w:name="_Toc534729712"/>
      <w:bookmarkStart w:id="760" w:name="_Toc534792261"/>
      <w:bookmarkStart w:id="761" w:name="_Toc534792910"/>
      <w:bookmarkStart w:id="762" w:name="_Toc534793235"/>
      <w:bookmarkStart w:id="763" w:name="_Toc534793993"/>
      <w:bookmarkStart w:id="764" w:name="_Toc534794088"/>
      <w:bookmarkStart w:id="765" w:name="_Toc534794185"/>
      <w:bookmarkStart w:id="766" w:name="_Toc534796817"/>
      <w:bookmarkStart w:id="767" w:name="_Toc534878073"/>
      <w:bookmarkStart w:id="768" w:name="_Toc534878167"/>
      <w:bookmarkStart w:id="769" w:name="_Toc534880505"/>
      <w:bookmarkStart w:id="770" w:name="_Toc534895237"/>
      <w:bookmarkStart w:id="771" w:name="_Toc534895954"/>
      <w:bookmarkStart w:id="772" w:name="_Toc534896508"/>
      <w:bookmarkStart w:id="773" w:name="_Toc534896901"/>
      <w:bookmarkStart w:id="774" w:name="_Toc534983297"/>
      <w:bookmarkStart w:id="775" w:name="_Toc534984831"/>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76" w:name="_Toc533768837"/>
      <w:bookmarkStart w:id="777" w:name="_Toc533769136"/>
      <w:bookmarkStart w:id="778" w:name="_Toc533769308"/>
      <w:bookmarkStart w:id="779" w:name="_Toc533769360"/>
      <w:bookmarkStart w:id="780" w:name="_Toc533769759"/>
      <w:bookmarkStart w:id="781" w:name="_Toc533771820"/>
      <w:bookmarkStart w:id="782" w:name="_Toc533772308"/>
      <w:bookmarkStart w:id="783" w:name="_Toc533774380"/>
      <w:bookmarkStart w:id="784" w:name="_Toc533775572"/>
      <w:bookmarkStart w:id="785" w:name="_Toc533776216"/>
      <w:bookmarkStart w:id="786" w:name="_Toc533776343"/>
      <w:bookmarkStart w:id="787" w:name="_Toc533777568"/>
      <w:bookmarkStart w:id="788" w:name="_Toc534279476"/>
      <w:bookmarkStart w:id="789" w:name="_Toc534279574"/>
      <w:bookmarkStart w:id="790" w:name="_Toc534279652"/>
      <w:bookmarkStart w:id="791" w:name="_Toc534290948"/>
      <w:bookmarkStart w:id="792" w:name="_Toc534293230"/>
      <w:bookmarkStart w:id="793" w:name="_Toc534293514"/>
      <w:bookmarkStart w:id="794" w:name="_Toc534293592"/>
      <w:bookmarkStart w:id="795" w:name="_Toc534387891"/>
      <w:bookmarkStart w:id="796" w:name="_Toc534410862"/>
      <w:bookmarkStart w:id="797" w:name="_Toc534620776"/>
      <w:bookmarkStart w:id="798" w:name="_Toc534621262"/>
      <w:bookmarkStart w:id="799" w:name="_Toc534621367"/>
      <w:bookmarkStart w:id="800" w:name="_Toc534621474"/>
      <w:bookmarkStart w:id="801" w:name="_Toc534625133"/>
      <w:bookmarkStart w:id="802" w:name="_Toc534631433"/>
      <w:bookmarkStart w:id="803" w:name="_Toc534631533"/>
      <w:bookmarkStart w:id="804" w:name="_Toc534631886"/>
      <w:bookmarkStart w:id="805" w:name="_Toc534632119"/>
      <w:bookmarkStart w:id="806" w:name="_Toc534632331"/>
      <w:bookmarkStart w:id="807" w:name="_Toc534632453"/>
      <w:bookmarkStart w:id="808" w:name="_Toc534632552"/>
      <w:bookmarkStart w:id="809" w:name="_Toc534633845"/>
      <w:bookmarkStart w:id="810" w:name="_Toc534634189"/>
      <w:bookmarkStart w:id="811" w:name="_Toc534634593"/>
      <w:bookmarkStart w:id="812" w:name="_Toc534634968"/>
      <w:bookmarkStart w:id="813" w:name="_Toc534635068"/>
      <w:bookmarkStart w:id="814" w:name="_Toc534635168"/>
      <w:bookmarkStart w:id="815" w:name="_Toc534635268"/>
      <w:bookmarkStart w:id="816" w:name="_Toc534635368"/>
      <w:bookmarkStart w:id="817" w:name="_Toc534635489"/>
      <w:bookmarkStart w:id="818" w:name="_Toc534635588"/>
      <w:bookmarkStart w:id="819" w:name="_Toc534636638"/>
      <w:bookmarkStart w:id="820" w:name="_Toc534638266"/>
      <w:bookmarkStart w:id="821" w:name="_Toc534638352"/>
      <w:bookmarkStart w:id="822" w:name="_Toc534638719"/>
      <w:bookmarkStart w:id="823" w:name="_Toc534640574"/>
      <w:bookmarkStart w:id="824" w:name="_Toc534650384"/>
      <w:bookmarkStart w:id="825" w:name="_Toc534707660"/>
      <w:bookmarkStart w:id="826" w:name="_Toc534719965"/>
      <w:bookmarkStart w:id="827" w:name="_Toc534720648"/>
      <w:bookmarkStart w:id="828" w:name="_Toc534721420"/>
      <w:bookmarkStart w:id="829" w:name="_Toc534723198"/>
      <w:bookmarkStart w:id="830" w:name="_Toc534724110"/>
      <w:bookmarkStart w:id="831" w:name="_Toc534724655"/>
      <w:bookmarkStart w:id="832" w:name="_Toc534724959"/>
      <w:bookmarkStart w:id="833" w:name="_Toc534725630"/>
      <w:bookmarkStart w:id="834" w:name="_Toc534729713"/>
      <w:bookmarkStart w:id="835" w:name="_Toc534792262"/>
      <w:bookmarkStart w:id="836" w:name="_Toc534792911"/>
      <w:bookmarkStart w:id="837" w:name="_Toc534793236"/>
      <w:bookmarkStart w:id="838" w:name="_Toc534793994"/>
      <w:bookmarkStart w:id="839" w:name="_Toc534794089"/>
      <w:bookmarkStart w:id="840" w:name="_Toc534794186"/>
      <w:bookmarkStart w:id="841" w:name="_Toc534796818"/>
      <w:bookmarkStart w:id="842" w:name="_Toc534878074"/>
      <w:bookmarkStart w:id="843" w:name="_Toc534878168"/>
      <w:bookmarkStart w:id="844" w:name="_Toc534880506"/>
      <w:bookmarkStart w:id="845" w:name="_Toc534895238"/>
      <w:bookmarkStart w:id="846" w:name="_Toc534895955"/>
      <w:bookmarkStart w:id="847" w:name="_Toc534896509"/>
      <w:bookmarkStart w:id="848" w:name="_Toc534896902"/>
      <w:bookmarkStart w:id="849" w:name="_Toc534983298"/>
      <w:bookmarkStart w:id="850" w:name="_Toc534984832"/>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51" w:name="_Toc534793237"/>
      <w:bookmarkStart w:id="852" w:name="_Toc534793995"/>
      <w:bookmarkStart w:id="853" w:name="_Toc534794090"/>
      <w:bookmarkStart w:id="854" w:name="_Toc534794187"/>
      <w:bookmarkStart w:id="855" w:name="_Toc534796819"/>
      <w:bookmarkStart w:id="856" w:name="_Toc534878075"/>
      <w:bookmarkStart w:id="857" w:name="_Toc534878169"/>
      <w:bookmarkStart w:id="858" w:name="_Toc534880507"/>
      <w:bookmarkStart w:id="859" w:name="_Toc534895239"/>
      <w:bookmarkStart w:id="860" w:name="_Toc534895956"/>
      <w:bookmarkStart w:id="861" w:name="_Toc534896510"/>
      <w:bookmarkStart w:id="862" w:name="_Toc534896903"/>
      <w:bookmarkStart w:id="863" w:name="_Toc534983299"/>
      <w:bookmarkStart w:id="864" w:name="_Toc534984833"/>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14:paraId="1706BCAC" w14:textId="09ADD96C" w:rsidR="008F23B1" w:rsidRDefault="006C2BAC" w:rsidP="00106910">
      <w:pPr>
        <w:pStyle w:val="Titre2"/>
        <w:ind w:left="709"/>
      </w:pPr>
      <w:bookmarkStart w:id="865" w:name="_Toc534984834"/>
      <w:r>
        <w:t>M</w:t>
      </w:r>
      <w:r w:rsidR="008F23B1" w:rsidRPr="00170752">
        <w:t>odèle thermomécanique des rotors</w:t>
      </w:r>
      <w:bookmarkEnd w:id="865"/>
    </w:p>
    <w:p w14:paraId="53D78A33" w14:textId="77777777" w:rsidR="005124A7" w:rsidRDefault="005124A7" w:rsidP="005124A7">
      <w:pPr>
        <w:spacing w:line="360" w:lineRule="auto"/>
        <w:ind w:firstLine="708"/>
      </w:pPr>
    </w:p>
    <w:p w14:paraId="7880D70A" w14:textId="713DBA74"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39E0210F"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866"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866"/>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32581C">
        <w:rPr>
          <w:b/>
          <w:i w:val="0"/>
          <w:sz w:val="22"/>
        </w:rPr>
        <w:t>[47]</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706BB2">
      <w:pPr>
        <w:numPr>
          <w:ilvl w:val="0"/>
          <w:numId w:val="9"/>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706BB2">
      <w:pPr>
        <w:numPr>
          <w:ilvl w:val="0"/>
          <w:numId w:val="9"/>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867" w:name="_Toc534984835"/>
      <w:r>
        <w:t>M</w:t>
      </w:r>
      <w:r w:rsidR="008F23B1">
        <w:t>odèle thermique linéaire</w:t>
      </w:r>
      <w:bookmarkEnd w:id="867"/>
    </w:p>
    <w:p w14:paraId="0B499C84" w14:textId="77777777" w:rsidR="0067206F" w:rsidRPr="0067206F" w:rsidRDefault="0067206F" w:rsidP="0067206F"/>
    <w:p w14:paraId="165D44A2" w14:textId="375E7283"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32581C">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B242BC"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68"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868"/>
          </w:p>
        </w:tc>
      </w:tr>
    </w:tbl>
    <w:p w14:paraId="64BF73E7" w14:textId="55808682"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32581C" w:rsidRPr="0032581C">
        <w:rPr>
          <w:b/>
          <w:szCs w:val="22"/>
        </w:rPr>
        <w:t xml:space="preserve">Tableau </w:t>
      </w:r>
      <w:r w:rsidR="0032581C" w:rsidRPr="0032581C">
        <w:rPr>
          <w:b/>
          <w:noProof/>
          <w:szCs w:val="22"/>
        </w:rPr>
        <w:t>3.1</w:t>
      </w:r>
      <w:r w:rsidR="0032581C" w:rsidRPr="0032581C">
        <w:rPr>
          <w:b/>
          <w:noProof/>
          <w:szCs w:val="22"/>
        </w:rPr>
        <w:noBreakHyphen/>
        <w:t>1</w:t>
      </w:r>
      <w:r w:rsidR="00232237" w:rsidRPr="00232237">
        <w:rPr>
          <w:b/>
        </w:rPr>
        <w:fldChar w:fldCharType="end"/>
      </w:r>
      <w:r>
        <w:t>.</w:t>
      </w:r>
    </w:p>
    <w:p w14:paraId="01750727" w14:textId="27458A8F" w:rsidR="0040562F" w:rsidRPr="0040562F" w:rsidRDefault="0040562F" w:rsidP="0040562F">
      <w:pPr>
        <w:jc w:val="center"/>
      </w:pPr>
      <w:bookmarkStart w:id="869" w:name="_Ref533769891"/>
      <w:r w:rsidRPr="004447C8">
        <w:rPr>
          <w:szCs w:val="22"/>
        </w:rPr>
        <w:t xml:space="preserve">Tableau </w:t>
      </w:r>
      <w:r w:rsidR="009521A5">
        <w:rPr>
          <w:szCs w:val="22"/>
        </w:rPr>
        <w:fldChar w:fldCharType="begin"/>
      </w:r>
      <w:r w:rsidR="009521A5">
        <w:rPr>
          <w:szCs w:val="22"/>
        </w:rPr>
        <w:instrText xml:space="preserve"> STYLEREF 2 \s </w:instrText>
      </w:r>
      <w:r w:rsidR="009521A5">
        <w:rPr>
          <w:szCs w:val="22"/>
        </w:rPr>
        <w:fldChar w:fldCharType="separate"/>
      </w:r>
      <w:r w:rsidR="0032581C">
        <w:rPr>
          <w:noProof/>
          <w:szCs w:val="22"/>
        </w:rPr>
        <w:t>3.1</w:t>
      </w:r>
      <w:r w:rsidR="009521A5">
        <w:rPr>
          <w:szCs w:val="22"/>
        </w:rPr>
        <w:fldChar w:fldCharType="end"/>
      </w:r>
      <w:r w:rsidR="009521A5">
        <w:rPr>
          <w:szCs w:val="22"/>
        </w:rPr>
        <w:noBreakHyphen/>
      </w:r>
      <w:r w:rsidR="009521A5">
        <w:rPr>
          <w:szCs w:val="22"/>
        </w:rPr>
        <w:fldChar w:fldCharType="begin"/>
      </w:r>
      <w:r w:rsidR="009521A5">
        <w:rPr>
          <w:szCs w:val="22"/>
        </w:rPr>
        <w:instrText xml:space="preserve"> SEQ Tableau \* ARABIC \s 2 </w:instrText>
      </w:r>
      <w:r w:rsidR="009521A5">
        <w:rPr>
          <w:szCs w:val="22"/>
        </w:rPr>
        <w:fldChar w:fldCharType="separate"/>
      </w:r>
      <w:r w:rsidR="0032581C">
        <w:rPr>
          <w:noProof/>
          <w:szCs w:val="22"/>
        </w:rPr>
        <w:t>1</w:t>
      </w:r>
      <w:r w:rsidR="009521A5">
        <w:rPr>
          <w:szCs w:val="22"/>
        </w:rPr>
        <w:fldChar w:fldCharType="end"/>
      </w:r>
      <w:bookmarkEnd w:id="869"/>
      <w:r>
        <w:rPr>
          <w:szCs w:val="22"/>
        </w:rPr>
        <w:t> : C</w:t>
      </w:r>
      <w:r>
        <w:t>aractéristiques thermiques de l’acier utilisé</w:t>
      </w:r>
    </w:p>
    <w:p w14:paraId="49BFC251" w14:textId="77777777" w:rsidR="008F23B1" w:rsidRDefault="008F23B1" w:rsidP="008F23B1">
      <w:pPr>
        <w:spacing w:line="360" w:lineRule="auto"/>
        <w:jc w:val="center"/>
      </w:pPr>
      <w:r>
        <w:rPr>
          <w:noProof/>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46D98E6A"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w:t>
      </w:r>
      <w:proofErr w:type="spellStart"/>
      <w:r>
        <w:t>etc</w:t>
      </w:r>
      <w:proofErr w:type="spellEnd"/>
      <w:r>
        <w:t xml:space="preserve">).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2</w:t>
      </w:r>
      <w:r w:rsidRPr="00342581">
        <w:rPr>
          <w:b/>
        </w:rPr>
        <w:fldChar w:fldCharType="end"/>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B242BC"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6894B7F3"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32581C">
        <w:rPr>
          <w:b/>
        </w:rPr>
        <w:t>[55]</w:t>
      </w:r>
      <w:r w:rsidRPr="00FD1ED7">
        <w:rPr>
          <w:b/>
        </w:rPr>
        <w:fldChar w:fldCharType="end"/>
      </w:r>
      <w:r>
        <w:t xml:space="preserve"> donne quelques ordres de grandeur de ce coefficient. </w:t>
      </w:r>
    </w:p>
    <w:p w14:paraId="0398D42A" w14:textId="5EBC533E"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w:t>
      </w:r>
      <w:proofErr w:type="spellStart"/>
      <w:r>
        <w:t>moyennage</w:t>
      </w:r>
      <w:proofErr w:type="spellEnd"/>
      <w:r>
        <w:t xml:space="preserv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w:t>
      </w:r>
      <w:proofErr w:type="spellStart"/>
      <w:r>
        <w:t>rface</w:t>
      </w:r>
      <w:proofErr w:type="spellEnd"/>
      <w:r>
        <w:t xml:space="preserv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706BB2">
      <w:pPr>
        <w:pStyle w:val="Paragraphedeliste"/>
        <w:numPr>
          <w:ilvl w:val="0"/>
          <w:numId w:val="2"/>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359DB2C2"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870" w:name="_Ref529545990"/>
      <w:r w:rsidRPr="004343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870"/>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871" w:name="_Ref533776278"/>
      <w:r>
        <w:t>Intégration numérique</w:t>
      </w:r>
      <w:bookmarkEnd w:id="871"/>
    </w:p>
    <w:p w14:paraId="4EFFDEA6" w14:textId="77777777" w:rsidR="008F23B1" w:rsidRPr="00C40A7A" w:rsidRDefault="008F23B1" w:rsidP="008F23B1">
      <w:pPr>
        <w:pStyle w:val="Default"/>
      </w:pPr>
    </w:p>
    <w:p w14:paraId="490D73ED" w14:textId="1614A444"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32581C">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B242BC"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72" w:name="_Ref529547194"/>
            <w:r w:rsidRPr="005600FC">
              <w:rPr>
                <w:rFonts w:ascii="Times New Roman" w:eastAsia="Times New Roman" w:hAnsi="Times New Roman"/>
                <w:b/>
                <w:iCs w:val="0"/>
                <w:color w:val="auto"/>
                <w:sz w:val="22"/>
                <w:szCs w:val="22"/>
                <w:lang w:eastAsia="fr-FR"/>
              </w:rPr>
              <w:t xml:space="preserve"> </w:t>
            </w:r>
            <w:bookmarkEnd w:id="872"/>
          </w:p>
        </w:tc>
      </w:tr>
    </w:tbl>
    <w:p w14:paraId="0AECC953" w14:textId="4ACCA89F"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32581C">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B242BC"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873" w:name="_Ref529548381"/>
            <w:r w:rsidRPr="005600FC">
              <w:rPr>
                <w:rFonts w:ascii="Times New Roman" w:eastAsia="Times New Roman" w:hAnsi="Times New Roman"/>
                <w:b/>
                <w:iCs w:val="0"/>
                <w:color w:val="auto"/>
                <w:sz w:val="22"/>
                <w:szCs w:val="22"/>
                <w:lang w:eastAsia="fr-FR"/>
              </w:rPr>
              <w:t xml:space="preserve"> </w:t>
            </w:r>
            <w:bookmarkEnd w:id="873"/>
          </w:p>
        </w:tc>
      </w:tr>
    </w:tbl>
    <w:p w14:paraId="380B7AD8" w14:textId="3C4B5046"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32581C">
        <w:rPr>
          <w:b/>
        </w:rPr>
        <w:t>[56]</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32581C">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B242BC"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07778431"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32581C">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proofErr w:type="gramStart"/>
            <w:r>
              <w:t xml:space="preserve">Avec </w:t>
            </w:r>
            <w:proofErr w:type="gramEnd"/>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w:t>
      </w:r>
      <w:proofErr w:type="spellStart"/>
      <w:r>
        <w:t>CodeAster</w:t>
      </w:r>
      <w:proofErr w:type="spellEnd"/>
      <w:r>
        <w:t xml:space="preserve">©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874" w:name="_Toc534984836"/>
      <w:r>
        <w:t>M</w:t>
      </w:r>
      <w:r w:rsidR="008F23B1">
        <w:t>odèle de déformation thermique</w:t>
      </w:r>
      <w:bookmarkEnd w:id="874"/>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proofErr w:type="gramStart"/>
      <w:r>
        <w:lastRenderedPageBreak/>
        <w:t>ou</w:t>
      </w:r>
      <w:proofErr w:type="gramEnd"/>
      <w:r>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B242BC"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B242BC"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7C67C1B1" w:rsidR="008F23B1" w:rsidRDefault="008F23B1" w:rsidP="00666D1C">
      <w:pPr>
        <w:spacing w:line="360" w:lineRule="auto"/>
        <w:ind w:firstLine="708"/>
      </w:pPr>
      <m:oMath>
        <m:r>
          <w:rPr>
            <w:rFonts w:ascii="Cambria Math" w:hAnsi="Cambria Math"/>
          </w:rPr>
          <m:t>α</m:t>
        </m:r>
      </m:oMath>
      <w:r>
        <w:t xml:space="preserve"> </w:t>
      </w:r>
      <w:proofErr w:type="gramStart"/>
      <w:r>
        <w:t>est</w:t>
      </w:r>
      <w:proofErr w:type="gramEnd"/>
      <w:r>
        <w:t xml:space="preserve">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32581C" w:rsidRPr="0032581C">
        <w:rPr>
          <w:b/>
          <w:iCs/>
        </w:rPr>
        <w:t xml:space="preserve">Tableau </w:t>
      </w:r>
      <w:r w:rsidR="0032581C" w:rsidRPr="0032581C">
        <w:rPr>
          <w:b/>
          <w:iCs/>
          <w:noProof/>
        </w:rPr>
        <w:t>3.1</w:t>
      </w:r>
      <w:r w:rsidR="0032581C" w:rsidRPr="0032581C">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32581C">
        <w:rPr>
          <w:b/>
        </w:rPr>
        <w:t>[55]</w:t>
      </w:r>
      <w:r w:rsidRPr="00470072">
        <w:rPr>
          <w:b/>
        </w:rPr>
        <w:fldChar w:fldCharType="end"/>
      </w:r>
      <w:r>
        <w:t xml:space="preserve"> présente ses valeurs pour quelques matériaux usuels.</w:t>
      </w:r>
    </w:p>
    <w:p w14:paraId="4CB3F896" w14:textId="747C10FC"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875" w:name="_Ref530004758"/>
      <w:r w:rsidRPr="00AE331A">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9521A5">
        <w:rPr>
          <w:rFonts w:ascii="Calibri" w:eastAsia="Times New Roman" w:hAnsi="Calibri" w:cs="Times New Roman"/>
          <w:i w:val="0"/>
          <w:iCs w:val="0"/>
          <w:color w:val="auto"/>
          <w:sz w:val="22"/>
          <w:szCs w:val="20"/>
          <w:lang w:eastAsia="fr-FR"/>
        </w:rPr>
        <w:fldChar w:fldCharType="end"/>
      </w:r>
      <w:bookmarkEnd w:id="875"/>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B242BC"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18B5C741"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w:t>
      </w:r>
      <w:proofErr w:type="spellStart"/>
      <w:r>
        <w:t>CodeAster</w:t>
      </w:r>
      <w:proofErr w:type="spellEnd"/>
      <w:r>
        <w:t xml:space="preserve">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32581C">
        <w:rPr>
          <w:b/>
        </w:rPr>
        <w:t>[57]</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22A5A4E8"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6FA834E6"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73E3181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876"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876"/>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w:t>
      </w:r>
      <w:proofErr w:type="spellStart"/>
      <w:r>
        <w:t>CodeAster</w:t>
      </w:r>
      <w:proofErr w:type="spellEnd"/>
      <w:r>
        <w:t xml:space="preserve">©.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09613629"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26BDDA48"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877"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877"/>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B242BC"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C42C902"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32581C">
        <w:rPr>
          <w:b/>
        </w:rPr>
        <w:t>3.3</w:t>
      </w:r>
      <w:r w:rsidR="0085283A" w:rsidRPr="0085283A">
        <w:rPr>
          <w:b/>
        </w:rPr>
        <w:fldChar w:fldCharType="end"/>
      </w:r>
      <w:r>
        <w:t>.</w:t>
      </w:r>
    </w:p>
    <w:p w14:paraId="233DAF58" w14:textId="191B1C43" w:rsidR="008F23B1" w:rsidRDefault="00504245" w:rsidP="00504245">
      <w:pPr>
        <w:pStyle w:val="Titre2"/>
        <w:ind w:left="709"/>
      </w:pPr>
      <w:bookmarkStart w:id="878" w:name="_Toc534984837"/>
      <w:r>
        <w:t>M</w:t>
      </w:r>
      <w:r w:rsidR="008F23B1">
        <w:t>odèles dynamiques des rotors</w:t>
      </w:r>
      <w:bookmarkEnd w:id="878"/>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879" w:name="_Toc534984838"/>
      <w:r w:rsidRPr="00FE7BC5">
        <w:t xml:space="preserve">Rotor rigide à </w:t>
      </w:r>
      <w:r>
        <w:t>quatres degrés deliberté</w:t>
      </w:r>
      <w:bookmarkEnd w:id="879"/>
    </w:p>
    <w:p w14:paraId="39849EF5" w14:textId="0056F6B0"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32581C" w:rsidRPr="0032581C">
        <w:rPr>
          <w:b/>
        </w:rPr>
        <w:t xml:space="preserve">Figure </w:t>
      </w:r>
      <w:r w:rsidR="0032581C" w:rsidRPr="0032581C">
        <w:rPr>
          <w:b/>
          <w:iCs/>
          <w:noProof/>
        </w:rPr>
        <w:t>3.2</w:t>
      </w:r>
      <w:r w:rsidR="0032581C" w:rsidRPr="0032581C">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B242BC"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B242BC"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B242BC"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B242BC"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0" w:name="_Ref527451513"/>
            <w:r w:rsidRPr="001C390D">
              <w:rPr>
                <w:rFonts w:ascii="Calibri" w:eastAsia="Times New Roman" w:hAnsi="Calibri" w:cs="Times New Roman"/>
                <w:i w:val="0"/>
                <w:iCs w:val="0"/>
                <w:color w:val="auto"/>
                <w:sz w:val="22"/>
                <w:szCs w:val="20"/>
                <w:lang w:eastAsia="fr-FR"/>
              </w:rPr>
              <w:t xml:space="preserve"> </w:t>
            </w:r>
            <w:bookmarkEnd w:id="880"/>
          </w:p>
        </w:tc>
      </w:tr>
    </w:tbl>
    <w:p w14:paraId="7B20CC52" w14:textId="77777777" w:rsidR="008F23B1" w:rsidRDefault="008F23B1" w:rsidP="008F23B1">
      <w:pPr>
        <w:keepNext/>
        <w:spacing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4CE87518"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881"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881"/>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B242BC"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proofErr w:type="gramStart"/>
      <w:r w:rsidR="007403F1">
        <w:t>et</w:t>
      </w:r>
      <w:proofErr w:type="gramEnd"/>
      <w:r w:rsidR="007403F1">
        <w:t xml:space="preserve">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proofErr w:type="gramStart"/>
      <w:r w:rsidR="008F23B1">
        <w:t>sont</w:t>
      </w:r>
      <w:proofErr w:type="gramEnd"/>
      <w:r w:rsidR="008F23B1">
        <w:t xml:space="preserve">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B242BC"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6"/>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w:t>
      </w:r>
      <w:proofErr w:type="spellStart"/>
      <w:r w:rsidRPr="006D4C5D">
        <w:t>ments</w:t>
      </w:r>
      <w:proofErr w:type="spellEnd"/>
      <w:r w:rsidRPr="006D4C5D">
        <w:t xml:space="preserve">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B242BC"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B242BC"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2" w:name="_Ref529996805"/>
            <w:r w:rsidRPr="001C390D">
              <w:rPr>
                <w:rFonts w:ascii="Calibri" w:eastAsia="Times New Roman" w:hAnsi="Calibri" w:cs="Times New Roman"/>
                <w:i w:val="0"/>
                <w:iCs w:val="0"/>
                <w:color w:val="auto"/>
                <w:sz w:val="22"/>
                <w:szCs w:val="20"/>
                <w:lang w:eastAsia="fr-FR"/>
              </w:rPr>
              <w:t xml:space="preserve"> </w:t>
            </w:r>
            <w:bookmarkEnd w:id="882"/>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B242BC"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B242BC"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3" w:name="_Ref527450146"/>
            <w:r w:rsidRPr="001C390D">
              <w:rPr>
                <w:rFonts w:ascii="Calibri" w:eastAsia="Times New Roman" w:hAnsi="Calibri" w:cs="Times New Roman"/>
                <w:i w:val="0"/>
                <w:iCs w:val="0"/>
                <w:color w:val="auto"/>
                <w:sz w:val="22"/>
                <w:szCs w:val="20"/>
                <w:lang w:eastAsia="fr-FR"/>
              </w:rPr>
              <w:t xml:space="preserve"> </w:t>
            </w:r>
            <w:bookmarkEnd w:id="883"/>
          </w:p>
        </w:tc>
      </w:tr>
    </w:tbl>
    <w:p w14:paraId="46D477A2" w14:textId="44599FF6"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32581C">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B242BC"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B242BC"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4" w:name="_Ref527451487"/>
            <w:r w:rsidRPr="001C390D">
              <w:rPr>
                <w:rFonts w:ascii="Calibri" w:eastAsia="Times New Roman" w:hAnsi="Calibri" w:cs="Times New Roman"/>
                <w:i w:val="0"/>
                <w:iCs w:val="0"/>
                <w:color w:val="auto"/>
                <w:sz w:val="22"/>
                <w:szCs w:val="20"/>
                <w:lang w:eastAsia="fr-FR"/>
              </w:rPr>
              <w:t xml:space="preserve"> </w:t>
            </w:r>
            <w:bookmarkEnd w:id="884"/>
          </w:p>
        </w:tc>
      </w:tr>
    </w:tbl>
    <w:p w14:paraId="474240A0" w14:textId="775EBF55"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32581C">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32581C">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5" w:name="_Ref532491934"/>
            <w:r w:rsidRPr="001C390D">
              <w:rPr>
                <w:rFonts w:ascii="Calibri" w:eastAsia="Times New Roman" w:hAnsi="Calibri" w:cs="Times New Roman"/>
                <w:i w:val="0"/>
                <w:iCs w:val="0"/>
                <w:color w:val="auto"/>
                <w:sz w:val="22"/>
                <w:szCs w:val="20"/>
                <w:lang w:eastAsia="fr-FR"/>
              </w:rPr>
              <w:t xml:space="preserve"> </w:t>
            </w:r>
            <w:bookmarkEnd w:id="885"/>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886" w:name="_Toc534984839"/>
      <w:r w:rsidRPr="005C43B6">
        <w:t xml:space="preserve">Rotor flexible à </w:t>
      </w:r>
      <m:oMath>
        <m:r>
          <m:rPr>
            <m:sty m:val="bi"/>
          </m:rPr>
          <w:rPr>
            <w:rFonts w:ascii="Cambria Math" w:hAnsi="Cambria Math"/>
          </w:rPr>
          <m:t>n</m:t>
        </m:r>
      </m:oMath>
      <w:r w:rsidRPr="005C43B6">
        <w:t xml:space="preserve"> degrés de liberté</w:t>
      </w:r>
      <w:bookmarkEnd w:id="886"/>
    </w:p>
    <w:p w14:paraId="7D17528C" w14:textId="77777777" w:rsidR="00946052" w:rsidRPr="00946052" w:rsidRDefault="00946052" w:rsidP="00946052"/>
    <w:p w14:paraId="006CD31F" w14:textId="15CF39F5"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w:t>
      </w:r>
      <w:proofErr w:type="spellStart"/>
      <w:r>
        <w:t>ement</w:t>
      </w:r>
      <w:proofErr w:type="spellEnd"/>
      <w:r>
        <w:t xml:space="preserve">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32581C">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32581C">
        <w:rPr>
          <w:b/>
        </w:rPr>
        <w:t>[50]</w:t>
      </w:r>
      <w:r w:rsidRPr="00F17244">
        <w:rPr>
          <w:b/>
        </w:rPr>
        <w:fldChar w:fldCharType="end"/>
      </w:r>
      <w:r>
        <w:t>).  L’élément</w:t>
      </w:r>
      <w:r w:rsidRPr="0015139F">
        <w:t xml:space="preserve"> de poutre</w:t>
      </w:r>
      <w:r>
        <w:t xml:space="preserve"> 1D</w:t>
      </w:r>
      <w:r w:rsidRPr="0015139F">
        <w:t xml:space="preserve"> basé sur la théorie des poutres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7" w:name="_Ref532491926"/>
            <w:r w:rsidRPr="001C390D">
              <w:rPr>
                <w:rFonts w:ascii="Calibri" w:eastAsia="Times New Roman" w:hAnsi="Calibri" w:cs="Times New Roman"/>
                <w:i w:val="0"/>
                <w:iCs w:val="0"/>
                <w:color w:val="auto"/>
                <w:sz w:val="22"/>
                <w:szCs w:val="20"/>
                <w:lang w:eastAsia="fr-FR"/>
              </w:rPr>
              <w:t xml:space="preserve"> </w:t>
            </w:r>
            <w:bookmarkEnd w:id="887"/>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888" w:name="_Toc534984840"/>
      <w:r>
        <w:t>Méthode numérique d’intégration temporelles</w:t>
      </w:r>
      <w:bookmarkEnd w:id="888"/>
    </w:p>
    <w:p w14:paraId="34C0DD9D" w14:textId="77777777" w:rsidR="008F23B1" w:rsidRDefault="008F23B1" w:rsidP="008F23B1"/>
    <w:p w14:paraId="6602ACDF" w14:textId="78DBFDB8"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32581C">
        <w:rPr>
          <w:b/>
        </w:rPr>
        <w:t>[52]</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w:t>
      </w:r>
      <w:proofErr w:type="spellStart"/>
      <w:r>
        <w:t>Raphson</w:t>
      </w:r>
      <w:proofErr w:type="spellEnd"/>
      <w:r>
        <w:t>. L’explication détaillée de la méthode est exposée dans la suite.</w:t>
      </w:r>
    </w:p>
    <w:p w14:paraId="0FAEC2E1" w14:textId="57B27BA6"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32581C">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32581C">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89" w:name="_Ref527642609"/>
            <w:r w:rsidRPr="001C390D">
              <w:rPr>
                <w:rFonts w:ascii="Calibri" w:eastAsia="Times New Roman" w:hAnsi="Calibri" w:cs="Times New Roman"/>
                <w:i w:val="0"/>
                <w:iCs w:val="0"/>
                <w:color w:val="auto"/>
                <w:sz w:val="22"/>
                <w:szCs w:val="20"/>
                <w:lang w:eastAsia="fr-FR"/>
              </w:rPr>
              <w:t xml:space="preserve"> </w:t>
            </w:r>
            <w:bookmarkEnd w:id="889"/>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w:t>
      </w:r>
      <w:proofErr w:type="gramStart"/>
      <w:r w:rsidR="00A85C3F">
        <w:t xml:space="preserve">l’instant </w:t>
      </w:r>
      <w:proofErr w:type="gramEnd"/>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B242BC"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B242BC"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90" w:name="_Ref527644224"/>
            <w:r w:rsidRPr="001C390D">
              <w:rPr>
                <w:rFonts w:ascii="Calibri" w:eastAsia="Times New Roman" w:hAnsi="Calibri" w:cs="Times New Roman"/>
                <w:i w:val="0"/>
                <w:iCs w:val="0"/>
                <w:color w:val="auto"/>
                <w:sz w:val="22"/>
                <w:szCs w:val="20"/>
                <w:lang w:eastAsia="fr-FR"/>
              </w:rPr>
              <w:t xml:space="preserve"> </w:t>
            </w:r>
            <w:bookmarkEnd w:id="890"/>
          </w:p>
        </w:tc>
      </w:tr>
    </w:tbl>
    <w:p w14:paraId="2066D9DE" w14:textId="17B6E88E" w:rsidR="008F23B1" w:rsidRDefault="008F23B1" w:rsidP="008F23B1">
      <w:pPr>
        <w:spacing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89927FC"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w:t>
      </w:r>
      <w:proofErr w:type="spellStart"/>
      <w:r>
        <w:t>Raphson</w:t>
      </w:r>
      <w:proofErr w:type="spellEnd"/>
      <w:r>
        <w:t xml:space="preserve">.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32581C">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891" w:name="_Ref527647596"/>
            <w:r w:rsidRPr="00F37648">
              <w:rPr>
                <w:rFonts w:eastAsiaTheme="minorEastAsia"/>
              </w:rPr>
              <w:t xml:space="preserve"> </w:t>
            </w:r>
            <w:bookmarkEnd w:id="891"/>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B242BC"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B242BC"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2407A5B" w:rsidR="008F23B1" w:rsidRDefault="008F23B1" w:rsidP="008A2C6C">
      <w:pPr>
        <w:spacing w:line="360" w:lineRule="auto"/>
        <w:ind w:firstLine="708"/>
      </w:pPr>
      <w:r>
        <w:t>Après le rangement des expressions, la formule essentielle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32581C">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B242BC"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892" w:name="_Ref532560710"/>
            <w:r w:rsidRPr="00F37648">
              <w:rPr>
                <w:rFonts w:eastAsiaTheme="minorEastAsia"/>
              </w:rPr>
              <w:t xml:space="preserve"> </w:t>
            </w:r>
            <w:bookmarkEnd w:id="892"/>
          </w:p>
        </w:tc>
      </w:tr>
    </w:tbl>
    <w:p w14:paraId="0E3B9B7C" w14:textId="77777777"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w:t>
      </w:r>
      <w:proofErr w:type="spellStart"/>
      <w:r>
        <w:t>jacobienne</w:t>
      </w:r>
      <w:proofErr w:type="spellEnd"/>
      <w:r>
        <w:t xml:space="preserv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B242BC"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w:t>
      </w:r>
      <w:proofErr w:type="spellStart"/>
      <w:r>
        <w:t>e.g</w:t>
      </w:r>
      <w:proofErr w:type="spellEnd"/>
      <w:r>
        <w:t xml:space="preserve">. 1E-3. </w:t>
      </w:r>
    </w:p>
    <w:p w14:paraId="35873DF6" w14:textId="77777777" w:rsidR="008F23B1" w:rsidRDefault="008F23B1" w:rsidP="008A2C6C">
      <w:pPr>
        <w:spacing w:line="360" w:lineRule="auto"/>
        <w:ind w:firstLine="708"/>
      </w:pPr>
      <w:r>
        <w:t xml:space="preserve">La matrice </w:t>
      </w:r>
      <w:proofErr w:type="spellStart"/>
      <w:r>
        <w:t>jacobienne</w:t>
      </w:r>
      <w:proofErr w:type="spellEnd"/>
      <w:r>
        <w:t xml:space="preserv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B242BC"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2877AD41"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32581C">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B242BC"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B242BC"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4233D85E"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893"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893"/>
      <w:r>
        <w:rPr>
          <w:rFonts w:ascii="Calibri" w:eastAsia="Times New Roman" w:hAnsi="Calibri" w:cs="Times New Roman"/>
          <w:i w:val="0"/>
          <w:iCs w:val="0"/>
          <w:color w:val="auto"/>
          <w:sz w:val="22"/>
          <w:szCs w:val="20"/>
          <w:lang w:eastAsia="fr-FR"/>
        </w:rPr>
        <w:t> : algorithme utilisé pour l’analyse transitoire non linéaire</w:t>
      </w:r>
    </w:p>
    <w:p w14:paraId="5DEA9905" w14:textId="32A1F007"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w:t>
      </w:r>
      <w:proofErr w:type="spellStart"/>
      <w:r>
        <w:t>jacobienne</w:t>
      </w:r>
      <w:proofErr w:type="spellEnd"/>
      <w:r>
        <w:t xml:space="preserv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w:t>
      </w:r>
      <w:proofErr w:type="spellStart"/>
      <w:r>
        <w:t>tion</w:t>
      </w:r>
      <w:proofErr w:type="spellEnd"/>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l’évaluation de matrice est onéreux en terme de temps de ca</w:t>
      </w:r>
      <w:proofErr w:type="spellStart"/>
      <w:r>
        <w:t>lcul</w:t>
      </w:r>
      <w:proofErr w:type="spellEnd"/>
      <w:r>
        <w:t xml:space="preserve">.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réali</w:t>
      </w:r>
      <w:proofErr w:type="spellStart"/>
      <w:r>
        <w:t>sée</w:t>
      </w:r>
      <w:proofErr w:type="spellEnd"/>
      <w:r>
        <w:t xml:space="preserve"> quand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32581C" w:rsidRPr="0032581C">
        <w:rPr>
          <w:b/>
          <w:iCs/>
        </w:rPr>
        <w:t>Figure 3.2</w:t>
      </w:r>
      <w:r w:rsidR="0032581C" w:rsidRPr="0032581C">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894" w:name="_Ref533776247"/>
      <w:bookmarkStart w:id="895" w:name="_Toc534984841"/>
      <w:r>
        <w:t>Vibration synchrone et sa solution périodique</w:t>
      </w:r>
      <w:bookmarkEnd w:id="894"/>
      <w:bookmarkEnd w:id="895"/>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5B8DE2B5"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32581C">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B242BC"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96" w:name="_Ref478549772"/>
            <w:bookmarkStart w:id="897" w:name="_Ref478549690"/>
            <w:r w:rsidRPr="00737867">
              <w:rPr>
                <w:rFonts w:ascii="Times New Roman" w:eastAsia="Times New Roman" w:hAnsi="Times New Roman"/>
                <w:b/>
                <w:iCs w:val="0"/>
                <w:color w:val="auto"/>
                <w:sz w:val="22"/>
                <w:szCs w:val="22"/>
                <w:lang w:eastAsia="fr-FR"/>
              </w:rPr>
              <w:t xml:space="preserve"> </w:t>
            </w:r>
            <w:bookmarkEnd w:id="896"/>
          </w:p>
        </w:tc>
        <w:bookmarkEnd w:id="897"/>
      </w:tr>
    </w:tbl>
    <w:p w14:paraId="4CC618A6" w14:textId="2A4C63F5"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32581C">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B242BC"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98" w:name="_Ref532562776"/>
            <w:r>
              <w:rPr>
                <w:rFonts w:ascii="Times New Roman" w:eastAsia="Times New Roman" w:hAnsi="Times New Roman"/>
                <w:b/>
                <w:iCs w:val="0"/>
                <w:color w:val="auto"/>
                <w:sz w:val="22"/>
                <w:szCs w:val="22"/>
                <w:lang w:val="en-US" w:eastAsia="fr-FR"/>
              </w:rPr>
              <w:t xml:space="preserve"> </w:t>
            </w:r>
            <w:bookmarkEnd w:id="898"/>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B242BC"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99" w:name="_Ref507252382"/>
            <w:r w:rsidRPr="00BC5E15">
              <w:rPr>
                <w:rFonts w:ascii="Times New Roman" w:eastAsia="Times New Roman" w:hAnsi="Times New Roman"/>
                <w:b/>
                <w:iCs w:val="0"/>
                <w:color w:val="auto"/>
                <w:sz w:val="22"/>
                <w:szCs w:val="22"/>
                <w:lang w:eastAsia="fr-FR"/>
              </w:rPr>
              <w:t xml:space="preserve"> </w:t>
            </w:r>
            <w:bookmarkEnd w:id="899"/>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B242BC"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68C91B"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32581C">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5955CCEB"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32581C">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B242BC"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900" w:name="_Ref528576979"/>
            <w:r w:rsidRPr="00CE7924">
              <w:rPr>
                <w:rFonts w:ascii="Times New Roman" w:eastAsia="Times New Roman" w:hAnsi="Times New Roman"/>
                <w:b/>
                <w:iCs w:val="0"/>
                <w:color w:val="auto"/>
                <w:sz w:val="22"/>
                <w:szCs w:val="22"/>
                <w:lang w:eastAsia="fr-FR"/>
              </w:rPr>
              <w:t xml:space="preserve"> </w:t>
            </w:r>
            <w:bookmarkEnd w:id="900"/>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B242BC"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901" w:name="_Ref528576952"/>
            <w:r>
              <w:rPr>
                <w:rFonts w:ascii="Times New Roman" w:eastAsia="Times New Roman" w:hAnsi="Times New Roman"/>
                <w:b/>
                <w:iCs w:val="0"/>
                <w:color w:val="auto"/>
                <w:sz w:val="22"/>
                <w:szCs w:val="22"/>
                <w:lang w:val="en-US" w:eastAsia="fr-FR"/>
              </w:rPr>
              <w:t xml:space="preserve"> </w:t>
            </w:r>
            <w:bookmarkEnd w:id="901"/>
          </w:p>
        </w:tc>
      </w:tr>
    </w:tbl>
    <w:p w14:paraId="03487758" w14:textId="512F1E14"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32581C">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B242BC"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3E8367B4"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32581C" w:rsidRPr="0032581C">
        <w:rPr>
          <w:b/>
          <w:i/>
          <w:iCs/>
        </w:rPr>
        <w:t xml:space="preserve">Figure </w:t>
      </w:r>
      <w:r w:rsidR="0032581C" w:rsidRPr="0032581C">
        <w:rPr>
          <w:b/>
          <w:i/>
          <w:iCs/>
          <w:noProof/>
        </w:rPr>
        <w:t>3.2</w:t>
      </w:r>
      <w:r w:rsidR="0032581C" w:rsidRPr="0032581C">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32581C">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32581C">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w:t>
      </w:r>
      <w:proofErr w:type="spellStart"/>
      <w:r>
        <w:t>ul</w:t>
      </w:r>
      <w:proofErr w:type="spellEnd"/>
      <w:r>
        <w:t xml:space="preserve">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53DA3779"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0865445F"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32581C">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436BAF4E"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902" w:name="_Ref528059593"/>
      <w:r w:rsidRPr="00823B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902"/>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w:t>
      </w:r>
      <w:proofErr w:type="spellStart"/>
      <w:r>
        <w:t>is</w:t>
      </w:r>
      <w:proofErr w:type="spellEnd"/>
      <w:r>
        <w:t>,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B242BC"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5B6E4120"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32581C" w:rsidRPr="0032581C">
        <w:rPr>
          <w:b/>
        </w:rPr>
        <w:t xml:space="preserve">Figure </w:t>
      </w:r>
      <w:r w:rsidR="0032581C" w:rsidRPr="0032581C">
        <w:rPr>
          <w:b/>
          <w:noProof/>
        </w:rPr>
        <w:t>3.2</w:t>
      </w:r>
      <w:r w:rsidR="0032581C" w:rsidRPr="0032581C">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6266637D" w:rsidR="008F23B1" w:rsidRDefault="008F23B1" w:rsidP="008F23B1">
      <w:pPr>
        <w:jc w:val="center"/>
      </w:pPr>
      <w:bookmarkStart w:id="903"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CD6452">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CD6452">
        <w:rPr>
          <w:noProof/>
        </w:rPr>
        <w:t>5</w:t>
      </w:r>
      <w:r w:rsidR="00B46355">
        <w:rPr>
          <w:noProof/>
        </w:rPr>
        <w:fldChar w:fldCharType="end"/>
      </w:r>
      <w:bookmarkEnd w:id="903"/>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904" w:name="_Ref533770770"/>
      <w:bookmarkStart w:id="905" w:name="_Toc534984842"/>
      <w:r>
        <w:lastRenderedPageBreak/>
        <w:t>Modélisation du balourd thermique</w:t>
      </w:r>
      <w:bookmarkEnd w:id="904"/>
      <w:bookmarkEnd w:id="905"/>
    </w:p>
    <w:p w14:paraId="78C454BE" w14:textId="77777777" w:rsidR="008F23B1" w:rsidRDefault="008F23B1" w:rsidP="008F23B1">
      <w:pPr>
        <w:spacing w:line="360" w:lineRule="auto"/>
      </w:pPr>
    </w:p>
    <w:p w14:paraId="1EF40791" w14:textId="4DFC102F"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32581C">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32581C">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906" w:name="_Toc534984843"/>
      <w:r>
        <w:t>Approche des masses conconcentrées</w:t>
      </w:r>
      <w:bookmarkEnd w:id="906"/>
    </w:p>
    <w:p w14:paraId="195DFBCA" w14:textId="77777777" w:rsidR="00377126" w:rsidRPr="00377126" w:rsidRDefault="00377126" w:rsidP="00377126"/>
    <w:p w14:paraId="47982632" w14:textId="0BC71B1C"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32581C" w:rsidRPr="0032581C">
        <w:rPr>
          <w:b/>
        </w:rPr>
        <w:t>Figure 3.3</w:t>
      </w:r>
      <w:r w:rsidR="0032581C" w:rsidRPr="0032581C">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B242BC"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B242BC"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lang w:eastAsia="fr-FR"/>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2A9B89EE"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907"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907"/>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B242BC"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B242BC"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908"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09" w:name="_Ref528586408"/>
            <w:r w:rsidRPr="00222B71">
              <w:rPr>
                <w:rFonts w:ascii="Calibri" w:eastAsia="Times New Roman" w:hAnsi="Calibri" w:cs="Times New Roman"/>
                <w:i w:val="0"/>
                <w:iCs w:val="0"/>
                <w:color w:val="auto"/>
                <w:sz w:val="22"/>
                <w:szCs w:val="20"/>
                <w:lang w:eastAsia="fr-FR"/>
              </w:rPr>
              <w:t xml:space="preserve"> </w:t>
            </w:r>
            <w:bookmarkEnd w:id="909"/>
          </w:p>
        </w:tc>
      </w:tr>
    </w:tbl>
    <w:p w14:paraId="1BC20D96" w14:textId="77777777" w:rsidR="008F23B1" w:rsidRPr="00291150" w:rsidRDefault="008F23B1" w:rsidP="00377126">
      <w:pPr>
        <w:pStyle w:val="Titre3"/>
        <w:ind w:left="709"/>
      </w:pPr>
      <w:bookmarkStart w:id="910" w:name="_Toc534984844"/>
      <w:r>
        <w:t>Approche de défauts de la fibre neutre</w:t>
      </w:r>
      <w:bookmarkEnd w:id="908"/>
      <w:bookmarkEnd w:id="910"/>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proofErr w:type="gramStart"/>
      <w:r>
        <w:t xml:space="preserve">et </w:t>
      </w:r>
      <w:proofErr w:type="gramEnd"/>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B242BC"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B242BC"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B242BC"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B242BC"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B242BC"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B242BC"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proofErr w:type="spellStart"/>
      <w:r w:rsidR="008F23B1">
        <w:t>nergie</w:t>
      </w:r>
      <w:proofErr w:type="spellEnd"/>
      <w:r w:rsidR="008F23B1">
        <w:t xml:space="preserv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11" w:name="_Ref528591501"/>
            <w:r w:rsidRPr="00222B71">
              <w:rPr>
                <w:rFonts w:ascii="Calibri" w:eastAsia="Times New Roman" w:hAnsi="Calibri" w:cs="Times New Roman"/>
                <w:i w:val="0"/>
                <w:iCs w:val="0"/>
                <w:color w:val="auto"/>
                <w:sz w:val="22"/>
                <w:szCs w:val="20"/>
                <w:lang w:eastAsia="fr-FR"/>
              </w:rPr>
              <w:t xml:space="preserve"> </w:t>
            </w:r>
            <w:bookmarkEnd w:id="911"/>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B242BC"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B242BC"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B242BC"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912" w:name="_Ref532583633"/>
            <w:r w:rsidRPr="00222B71">
              <w:rPr>
                <w:rFonts w:ascii="Calibri" w:eastAsia="Times New Roman" w:hAnsi="Calibri" w:cs="Times New Roman"/>
                <w:i w:val="0"/>
                <w:iCs w:val="0"/>
                <w:color w:val="auto"/>
                <w:sz w:val="22"/>
                <w:szCs w:val="20"/>
                <w:lang w:eastAsia="fr-FR"/>
              </w:rPr>
              <w:t xml:space="preserve"> </w:t>
            </w:r>
            <w:bookmarkEnd w:id="912"/>
          </w:p>
        </w:tc>
      </w:tr>
    </w:tbl>
    <w:p w14:paraId="78B03BAA" w14:textId="53D529A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32581C">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B242BC"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913" w:name="_Toc534984845"/>
      <w:r>
        <w:t>Conclusion</w:t>
      </w:r>
      <w:bookmarkEnd w:id="913"/>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914" w:name="_Toc534984846"/>
      <w:r>
        <w:lastRenderedPageBreak/>
        <w:t>Chapitre 4</w:t>
      </w:r>
      <w:r w:rsidR="00B431E6">
        <w:t xml:space="preserve"> : </w:t>
      </w:r>
      <w:r>
        <w:br/>
      </w:r>
      <w:r w:rsidR="00B431E6">
        <w:t>Simulations numériques</w:t>
      </w:r>
      <w:bookmarkEnd w:id="914"/>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915" w:name="_Toc533772322"/>
      <w:bookmarkStart w:id="916" w:name="_Toc533774394"/>
      <w:bookmarkStart w:id="917" w:name="_Toc533775586"/>
      <w:bookmarkStart w:id="918" w:name="_Toc533776230"/>
      <w:bookmarkStart w:id="919" w:name="_Toc533776357"/>
      <w:bookmarkStart w:id="920" w:name="_Toc533777582"/>
      <w:bookmarkStart w:id="921" w:name="_Toc534279490"/>
      <w:bookmarkStart w:id="922" w:name="_Toc534279588"/>
      <w:bookmarkStart w:id="923" w:name="_Toc534279666"/>
      <w:bookmarkStart w:id="924" w:name="_Toc534290962"/>
      <w:bookmarkStart w:id="925" w:name="_Toc534293244"/>
      <w:bookmarkStart w:id="926" w:name="_Toc534293528"/>
      <w:bookmarkStart w:id="927" w:name="_Toc534293606"/>
      <w:bookmarkStart w:id="928" w:name="_Toc534387905"/>
      <w:bookmarkStart w:id="929" w:name="_Toc534410876"/>
      <w:bookmarkStart w:id="930" w:name="_Toc534620790"/>
      <w:bookmarkStart w:id="931" w:name="_Toc534621276"/>
      <w:bookmarkStart w:id="932" w:name="_Toc534621381"/>
      <w:bookmarkStart w:id="933" w:name="_Toc534621488"/>
      <w:bookmarkStart w:id="934" w:name="_Toc534625147"/>
      <w:bookmarkStart w:id="935" w:name="_Toc534631447"/>
      <w:bookmarkStart w:id="936" w:name="_Toc534631547"/>
      <w:bookmarkStart w:id="937" w:name="_Toc534631900"/>
      <w:bookmarkStart w:id="938" w:name="_Toc534632133"/>
      <w:bookmarkStart w:id="939" w:name="_Toc534632345"/>
      <w:bookmarkStart w:id="940" w:name="_Toc534632467"/>
      <w:bookmarkStart w:id="941" w:name="_Toc534632566"/>
      <w:bookmarkStart w:id="942" w:name="_Toc534633859"/>
      <w:bookmarkStart w:id="943" w:name="_Toc534634203"/>
      <w:bookmarkStart w:id="944" w:name="_Toc534634607"/>
      <w:bookmarkStart w:id="945" w:name="_Toc534634982"/>
      <w:bookmarkStart w:id="946" w:name="_Toc534635082"/>
      <w:bookmarkStart w:id="947" w:name="_Toc534635182"/>
      <w:bookmarkStart w:id="948" w:name="_Toc534635282"/>
      <w:bookmarkStart w:id="949" w:name="_Toc534635382"/>
      <w:bookmarkStart w:id="950" w:name="_Toc534635503"/>
      <w:bookmarkStart w:id="951" w:name="_Toc534635602"/>
      <w:bookmarkStart w:id="952" w:name="_Toc534636652"/>
      <w:bookmarkStart w:id="953" w:name="_Toc534638280"/>
      <w:bookmarkStart w:id="954" w:name="_Toc534638366"/>
      <w:bookmarkStart w:id="955" w:name="_Toc534638733"/>
      <w:bookmarkStart w:id="956" w:name="_Toc534640588"/>
      <w:bookmarkStart w:id="957" w:name="_Toc534650398"/>
      <w:bookmarkStart w:id="958" w:name="_Toc534707674"/>
      <w:bookmarkStart w:id="959" w:name="_Toc534719979"/>
      <w:bookmarkStart w:id="960" w:name="_Toc534720662"/>
      <w:bookmarkStart w:id="961" w:name="_Toc534721434"/>
      <w:bookmarkStart w:id="962" w:name="_Toc534723212"/>
      <w:bookmarkStart w:id="963" w:name="_Toc534724124"/>
      <w:bookmarkStart w:id="964" w:name="_Toc534724669"/>
      <w:bookmarkStart w:id="965" w:name="_Toc534724973"/>
      <w:bookmarkStart w:id="966" w:name="_Toc534725644"/>
      <w:bookmarkStart w:id="967" w:name="_Toc534729727"/>
      <w:bookmarkStart w:id="968" w:name="_Toc534792276"/>
      <w:bookmarkStart w:id="969" w:name="_Toc534792925"/>
      <w:bookmarkStart w:id="970" w:name="_Toc534793251"/>
      <w:bookmarkStart w:id="971" w:name="_Toc534794009"/>
      <w:bookmarkStart w:id="972" w:name="_Toc534794104"/>
      <w:bookmarkStart w:id="973" w:name="_Toc534794201"/>
      <w:bookmarkStart w:id="974" w:name="_Toc534796833"/>
      <w:bookmarkStart w:id="975" w:name="_Toc534878089"/>
      <w:bookmarkStart w:id="976" w:name="_Toc534878183"/>
      <w:bookmarkStart w:id="977" w:name="_Toc534880521"/>
      <w:bookmarkStart w:id="978" w:name="_Toc534895253"/>
      <w:bookmarkStart w:id="979" w:name="_Toc534895970"/>
      <w:bookmarkStart w:id="980" w:name="_Toc534896524"/>
      <w:bookmarkStart w:id="981" w:name="_Toc534896917"/>
      <w:bookmarkStart w:id="982" w:name="_Toc534983313"/>
      <w:bookmarkStart w:id="983" w:name="_Toc534984847"/>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984" w:name="_Toc534793252"/>
      <w:bookmarkStart w:id="985" w:name="_Toc534794010"/>
      <w:bookmarkStart w:id="986" w:name="_Toc534794105"/>
      <w:bookmarkStart w:id="987" w:name="_Toc534794202"/>
      <w:bookmarkStart w:id="988" w:name="_Toc534796834"/>
      <w:bookmarkStart w:id="989" w:name="_Toc534878090"/>
      <w:bookmarkStart w:id="990" w:name="_Toc534878184"/>
      <w:bookmarkStart w:id="991" w:name="_Toc534880522"/>
      <w:bookmarkStart w:id="992" w:name="_Toc534895254"/>
      <w:bookmarkStart w:id="993" w:name="_Toc534895971"/>
      <w:bookmarkStart w:id="994" w:name="_Toc534896525"/>
      <w:bookmarkStart w:id="995" w:name="_Toc534896918"/>
      <w:bookmarkStart w:id="996" w:name="_Toc534983314"/>
      <w:bookmarkStart w:id="997" w:name="_Toc534984848"/>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14:paraId="14BE9E13" w14:textId="5B661D98" w:rsidR="00B431E6" w:rsidRDefault="00B431E6" w:rsidP="006A3D40">
      <w:pPr>
        <w:pStyle w:val="Titre2"/>
        <w:ind w:left="709" w:hanging="709"/>
      </w:pPr>
      <w:bookmarkStart w:id="998" w:name="_Toc534984849"/>
      <w:r>
        <w:t>Modèle complet et non linéaire de l’effet Morton</w:t>
      </w:r>
      <w:bookmarkEnd w:id="998"/>
    </w:p>
    <w:p w14:paraId="6FC30016" w14:textId="77777777" w:rsidR="00B431E6" w:rsidRDefault="00B431E6" w:rsidP="003537CB">
      <w:pPr>
        <w:pStyle w:val="Titre3"/>
        <w:ind w:left="709"/>
      </w:pPr>
      <w:bookmarkStart w:id="999" w:name="_Toc534984850"/>
      <w:r>
        <w:t>Approche du moyennage du flux thermique dans le temps</w:t>
      </w:r>
      <w:bookmarkEnd w:id="999"/>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 xml:space="preserve">pproche du </w:t>
      </w:r>
      <w:proofErr w:type="spellStart"/>
      <w:r w:rsidRPr="00524242">
        <w:t>moyennage</w:t>
      </w:r>
      <w:proofErr w:type="spellEnd"/>
      <w:r w:rsidRPr="00524242">
        <w:t xml:space="preserv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4620EDE1"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32581C" w:rsidRPr="0032581C">
        <w:rPr>
          <w:b/>
          <w:color w:val="000000" w:themeColor="text1"/>
        </w:rPr>
        <w:t xml:space="preserve">Figure </w:t>
      </w:r>
      <w:r w:rsidR="0032581C" w:rsidRPr="0032581C">
        <w:rPr>
          <w:b/>
          <w:i/>
          <w:noProof/>
        </w:rPr>
        <w:t>4.1</w:t>
      </w:r>
      <w:r w:rsidR="0032581C" w:rsidRPr="0032581C">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positions, la résolution de l'équation d'énergie du film lubrifiant coupl</w:t>
      </w:r>
      <w:proofErr w:type="spellStart"/>
      <w:r>
        <w:t>ée</w:t>
      </w:r>
      <w:proofErr w:type="spellEnd"/>
      <w:r>
        <w:t xml:space="preserv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6150" cy="3021996"/>
                    </a:xfrm>
                    <a:prstGeom prst="rect">
                      <a:avLst/>
                    </a:prstGeom>
                  </pic:spPr>
                </pic:pic>
              </a:graphicData>
            </a:graphic>
          </wp:inline>
        </w:drawing>
      </w:r>
    </w:p>
    <w:p w14:paraId="35A99739" w14:textId="7BAF1285" w:rsidR="00B431E6" w:rsidRPr="00935A0C" w:rsidRDefault="00B431E6" w:rsidP="00B431E6">
      <w:pPr>
        <w:pStyle w:val="Lgende"/>
        <w:spacing w:line="360" w:lineRule="auto"/>
        <w:jc w:val="center"/>
        <w:rPr>
          <w:i w:val="0"/>
          <w:sz w:val="22"/>
        </w:rPr>
      </w:pPr>
      <w:bookmarkStart w:id="1000"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CD6452">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CD6452">
        <w:rPr>
          <w:i w:val="0"/>
          <w:noProof/>
          <w:sz w:val="22"/>
        </w:rPr>
        <w:t>1</w:t>
      </w:r>
      <w:r w:rsidR="007B73B8">
        <w:rPr>
          <w:i w:val="0"/>
          <w:sz w:val="22"/>
        </w:rPr>
        <w:fldChar w:fldCharType="end"/>
      </w:r>
      <w:bookmarkEnd w:id="1000"/>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18410C1A"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32581C">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B242BC"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B242BC"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1001" w:name="_Ref525134360"/>
            <w:bookmarkStart w:id="1002"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1001"/>
          </w:p>
        </w:tc>
        <w:bookmarkEnd w:id="1002"/>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B242BC"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proofErr w:type="gramStart"/>
      <w:r>
        <w:t>o</w:t>
      </w:r>
      <w:r w:rsidRPr="005467A8">
        <w:t>ù</w:t>
      </w:r>
      <w:proofErr w:type="gramEnd"/>
      <w:r w:rsidRPr="005467A8">
        <w:t xml:space="preserve">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1003" w:name="_Toc534984851"/>
      <w:r>
        <w:t>Algorithme de l’effet Morton</w:t>
      </w:r>
      <w:bookmarkEnd w:id="1003"/>
      <w:r>
        <w:t xml:space="preserve"> </w:t>
      </w:r>
    </w:p>
    <w:p w14:paraId="2ABF8127" w14:textId="1A4A19C4"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32581C" w:rsidRPr="0032581C">
        <w:t>Figure 4.1</w:t>
      </w:r>
      <w:r w:rsidR="0032581C" w:rsidRPr="0032581C">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5122F8A8" w:rsidR="00B431E6" w:rsidRPr="00733813" w:rsidRDefault="00B431E6" w:rsidP="00B431E6">
      <w:pPr>
        <w:pStyle w:val="Lgende"/>
        <w:jc w:val="center"/>
        <w:rPr>
          <w:i w:val="0"/>
          <w:sz w:val="22"/>
        </w:rPr>
      </w:pPr>
      <w:bookmarkStart w:id="1004"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CD6452">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CD6452">
        <w:rPr>
          <w:i w:val="0"/>
          <w:noProof/>
          <w:sz w:val="22"/>
        </w:rPr>
        <w:t>2</w:t>
      </w:r>
      <w:r w:rsidR="007B73B8">
        <w:rPr>
          <w:i w:val="0"/>
          <w:sz w:val="22"/>
        </w:rPr>
        <w:fldChar w:fldCharType="end"/>
      </w:r>
      <w:bookmarkEnd w:id="1004"/>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3756948A"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32581C">
        <w:rPr>
          <w:b/>
        </w:rPr>
        <w:t>3.2.4</w:t>
      </w:r>
      <w:r w:rsidR="00643557" w:rsidRPr="00643557">
        <w:rPr>
          <w:b/>
        </w:rPr>
        <w:fldChar w:fldCharType="end"/>
      </w:r>
      <w:r>
        <w:t xml:space="preserve">) sont utilisées. Le schéma d’intégration temporelle de </w:t>
      </w:r>
      <w:proofErr w:type="spellStart"/>
      <w:r>
        <w:t>Newmark</w:t>
      </w:r>
      <w:proofErr w:type="spellEnd"/>
      <w:r>
        <w:t xml:space="preserve"> combiné avec la méthode de Newton-</w:t>
      </w:r>
      <w:proofErr w:type="spellStart"/>
      <w:r>
        <w:t>Raphson</w:t>
      </w:r>
      <w:proofErr w:type="spellEnd"/>
      <w:r>
        <w:t xml:space="preserve">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694952" cy="5243599"/>
                    </a:xfrm>
                    <a:prstGeom prst="rect">
                      <a:avLst/>
                    </a:prstGeom>
                  </pic:spPr>
                </pic:pic>
              </a:graphicData>
            </a:graphic>
          </wp:inline>
        </w:drawing>
      </w:r>
    </w:p>
    <w:p w14:paraId="4BA3C802" w14:textId="75A4CF72" w:rsidR="00643557" w:rsidRDefault="00643557" w:rsidP="00643557">
      <w:pPr>
        <w:pStyle w:val="Lgende"/>
        <w:jc w:val="center"/>
      </w:pPr>
      <w:bookmarkStart w:id="1005"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CD6452">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CD6452">
        <w:rPr>
          <w:i w:val="0"/>
          <w:noProof/>
          <w:sz w:val="22"/>
        </w:rPr>
        <w:t>3</w:t>
      </w:r>
      <w:r w:rsidR="007B73B8">
        <w:rPr>
          <w:i w:val="0"/>
          <w:sz w:val="22"/>
        </w:rPr>
        <w:fldChar w:fldCharType="end"/>
      </w:r>
      <w:bookmarkEnd w:id="1005"/>
      <w:r w:rsidRPr="00CE45D8">
        <w:rPr>
          <w:i w:val="0"/>
          <w:sz w:val="22"/>
        </w:rPr>
        <w:t> :</w:t>
      </w:r>
      <w:r>
        <w:rPr>
          <w:i w:val="0"/>
          <w:sz w:val="22"/>
        </w:rPr>
        <w:t xml:space="preserve"> Algorithme de l’effet Morton</w:t>
      </w:r>
    </w:p>
    <w:p w14:paraId="6DC69DFE" w14:textId="6690C388"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w:t>
      </w:r>
      <w:proofErr w:type="gramStart"/>
      <w:r>
        <w:t xml:space="preserve">temps </w:t>
      </w:r>
      <w:proofErr w:type="gramEnd"/>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32581C" w:rsidRPr="0032581C">
        <w:rPr>
          <w:b/>
        </w:rPr>
        <w:t xml:space="preserve">Figure </w:t>
      </w:r>
      <w:r w:rsidR="0032581C" w:rsidRPr="0032581C">
        <w:rPr>
          <w:b/>
          <w:noProof/>
        </w:rPr>
        <w:t>4.1</w:t>
      </w:r>
      <w:r w:rsidR="0032581C" w:rsidRPr="0032581C">
        <w:rPr>
          <w:b/>
          <w:noProof/>
        </w:rPr>
        <w:noBreakHyphen/>
        <w:t>3</w:t>
      </w:r>
      <w:r w:rsidR="00C60449" w:rsidRPr="00C60449">
        <w:rPr>
          <w:b/>
        </w:rPr>
        <w:fldChar w:fldCharType="end"/>
      </w:r>
      <w:r>
        <w:t>.</w:t>
      </w:r>
    </w:p>
    <w:p w14:paraId="43FCB475" w14:textId="4A84E14F"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w:t>
      </w:r>
      <w:proofErr w:type="spellStart"/>
      <w:r>
        <w:t>ntégration</w:t>
      </w:r>
      <w:proofErr w:type="spellEnd"/>
      <w:r>
        <w:t xml:space="preserve">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32581C">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1006" w:name="_Toc534984852"/>
      <w:r>
        <w:t>Description du Banc de l’Effet Morton (BEM)</w:t>
      </w:r>
      <w:bookmarkEnd w:id="1006"/>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w:t>
      </w:r>
      <w:proofErr w:type="spellStart"/>
      <w:r>
        <w:t>Pprime</w:t>
      </w:r>
      <w:proofErr w:type="spellEnd"/>
      <w:r>
        <w:t xml:space="preserv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1007" w:name="_Toc534984853"/>
      <w:r>
        <w:t>Caractéristiques du palier testé et lubrifiant</w:t>
      </w:r>
      <w:bookmarkEnd w:id="1007"/>
    </w:p>
    <w:p w14:paraId="2D28D9DA" w14:textId="77777777" w:rsidR="00B431E6" w:rsidRPr="008C5415" w:rsidRDefault="00B431E6" w:rsidP="00B431E6"/>
    <w:p w14:paraId="133A40A3" w14:textId="77777777" w:rsidR="00B431E6" w:rsidRDefault="00B431E6" w:rsidP="00B431E6">
      <w:pPr>
        <w:keepNext/>
        <w:jc w:val="center"/>
      </w:pPr>
      <w:r>
        <w:rPr>
          <w:noProof/>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E58E1E1"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008"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1008"/>
      <w:r w:rsidRPr="00D842A2">
        <w:rPr>
          <w:rFonts w:ascii="Calibri" w:eastAsia="Times New Roman" w:hAnsi="Calibri" w:cs="Times New Roman"/>
          <w:i w:val="0"/>
          <w:iCs w:val="0"/>
          <w:color w:val="auto"/>
          <w:sz w:val="22"/>
          <w:szCs w:val="20"/>
          <w:lang w:eastAsia="fr-FR"/>
        </w:rPr>
        <w:t xml:space="preserve"> : Palier testé</w:t>
      </w:r>
    </w:p>
    <w:p w14:paraId="5596AA01" w14:textId="70B66DDE"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32581C" w:rsidRPr="0032581C">
        <w:rPr>
          <w:b/>
        </w:rPr>
        <w:t xml:space="preserve">Figure </w:t>
      </w:r>
      <w:r w:rsidR="0032581C" w:rsidRPr="0032581C">
        <w:rPr>
          <w:b/>
          <w:noProof/>
        </w:rPr>
        <w:t>4.2</w:t>
      </w:r>
      <w:r w:rsidR="0032581C" w:rsidRPr="0032581C">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5885453"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32581C" w:rsidRPr="0032581C">
        <w:rPr>
          <w:b/>
        </w:rPr>
        <w:t xml:space="preserve">Tableau </w:t>
      </w:r>
      <w:r w:rsidR="0032581C" w:rsidRPr="0032581C">
        <w:rPr>
          <w:b/>
          <w:noProof/>
        </w:rPr>
        <w:t>4.2</w:t>
      </w:r>
      <w:r w:rsidR="0032581C" w:rsidRPr="0032581C">
        <w:rPr>
          <w:b/>
          <w:noProof/>
        </w:rPr>
        <w:noBreakHyphen/>
        <w:t>1</w:t>
      </w:r>
      <w:r w:rsidRPr="0057433F">
        <w:rPr>
          <w:b/>
        </w:rPr>
        <w:fldChar w:fldCharType="end"/>
      </w:r>
      <w:r>
        <w:t>.</w:t>
      </w:r>
    </w:p>
    <w:p w14:paraId="23D43CF5" w14:textId="1390A27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009"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009"/>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1010" w:name="_Toc534984854"/>
      <w:r>
        <w:t>Configuration du rotor 430mm</w:t>
      </w:r>
      <w:bookmarkEnd w:id="1010"/>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4772362" cy="2078439"/>
                    </a:xfrm>
                    <a:prstGeom prst="rect">
                      <a:avLst/>
                    </a:prstGeom>
                  </pic:spPr>
                </pic:pic>
              </a:graphicData>
            </a:graphic>
          </wp:inline>
        </w:drawing>
      </w:r>
    </w:p>
    <w:p w14:paraId="2127BDDB" w14:textId="1107BE3C"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011"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1011"/>
      <w:r>
        <w:rPr>
          <w:rFonts w:ascii="Calibri" w:eastAsia="Times New Roman" w:hAnsi="Calibri" w:cs="Times New Roman"/>
          <w:i w:val="0"/>
          <w:iCs w:val="0"/>
          <w:color w:val="auto"/>
          <w:sz w:val="22"/>
          <w:szCs w:val="20"/>
          <w:lang w:eastAsia="fr-FR"/>
        </w:rPr>
        <w:t> : La configuration du rotor 430mm</w:t>
      </w:r>
    </w:p>
    <w:p w14:paraId="0CAB3036" w14:textId="5B47ABE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32581C" w:rsidRPr="0032581C">
        <w:rPr>
          <w:b/>
          <w:iCs/>
        </w:rPr>
        <w:t>Figure</w:t>
      </w:r>
      <w:r w:rsidR="0032581C" w:rsidRPr="0032581C">
        <w:rPr>
          <w:iCs/>
        </w:rPr>
        <w:t xml:space="preserve"> </w:t>
      </w:r>
      <w:r w:rsidR="0032581C" w:rsidRPr="0032581C">
        <w:rPr>
          <w:b/>
          <w:i/>
          <w:iCs/>
        </w:rPr>
        <w:t>4.2</w:t>
      </w:r>
      <w:r w:rsidR="0032581C" w:rsidRPr="0032581C">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32581C" w:rsidRPr="0032581C">
        <w:rPr>
          <w:b/>
        </w:rPr>
        <w:t xml:space="preserve">Tableau </w:t>
      </w:r>
      <w:r w:rsidR="0032581C" w:rsidRPr="0032581C">
        <w:rPr>
          <w:b/>
          <w:iCs/>
          <w:noProof/>
        </w:rPr>
        <w:t>4.2</w:t>
      </w:r>
      <w:r w:rsidR="0032581C" w:rsidRPr="0032581C">
        <w:rPr>
          <w:b/>
          <w:iCs/>
          <w:noProof/>
        </w:rPr>
        <w:noBreakHyphen/>
        <w:t>2</w:t>
      </w:r>
      <w:r w:rsidRPr="00255AF6">
        <w:rPr>
          <w:b/>
        </w:rPr>
        <w:fldChar w:fldCharType="end"/>
      </w:r>
      <w:r>
        <w:t xml:space="preserve">. </w:t>
      </w:r>
    </w:p>
    <w:p w14:paraId="1E653D31" w14:textId="2235F02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1012" w:name="_Ref531165681"/>
      <w:r w:rsidRPr="00901BDC">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1012"/>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14B8C967"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lang w:eastAsia="fr-FR"/>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4777448B" w:rsidR="00B431E6" w:rsidRPr="00134C82" w:rsidRDefault="00B431E6" w:rsidP="00B431E6">
      <w:pPr>
        <w:pStyle w:val="Lgende"/>
        <w:jc w:val="center"/>
        <w:rPr>
          <w:rFonts w:ascii="Calibri" w:hAnsi="Calibri" w:cs="Calibri"/>
          <w:i w:val="0"/>
          <w:iCs w:val="0"/>
          <w:color w:val="000000"/>
          <w:sz w:val="22"/>
          <w:szCs w:val="24"/>
        </w:rPr>
      </w:pPr>
      <w:bookmarkStart w:id="1013"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1013"/>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760EDBB8" w:rsidR="00B431E6" w:rsidRPr="00134C82" w:rsidRDefault="00B431E6" w:rsidP="00B431E6">
      <w:pPr>
        <w:pStyle w:val="Lgende"/>
        <w:jc w:val="center"/>
        <w:rPr>
          <w:rFonts w:ascii="Calibri" w:hAnsi="Calibri" w:cs="Calibri"/>
          <w:i w:val="0"/>
          <w:iCs w:val="0"/>
          <w:color w:val="000000"/>
          <w:sz w:val="22"/>
          <w:szCs w:val="24"/>
        </w:rPr>
      </w:pPr>
      <w:bookmarkStart w:id="1014"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1014"/>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lang w:eastAsia="fr-FR"/>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F226EDC" w:rsidR="00B431E6" w:rsidRPr="00EC09BF" w:rsidRDefault="00B431E6" w:rsidP="00B431E6">
      <w:pPr>
        <w:pStyle w:val="Lgende"/>
        <w:jc w:val="center"/>
        <w:rPr>
          <w:rFonts w:ascii="Calibri" w:hAnsi="Calibri" w:cs="Calibri"/>
          <w:i w:val="0"/>
          <w:iCs w:val="0"/>
          <w:color w:val="000000"/>
          <w:sz w:val="22"/>
          <w:szCs w:val="24"/>
        </w:rPr>
      </w:pPr>
      <w:bookmarkStart w:id="1015"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1015"/>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lang w:eastAsia="fr-FR"/>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D64A080" w:rsidR="00B431E6" w:rsidRDefault="00B431E6" w:rsidP="00B431E6">
      <w:pPr>
        <w:pStyle w:val="Lgende"/>
        <w:spacing w:after="0"/>
        <w:jc w:val="center"/>
        <w:rPr>
          <w:rFonts w:ascii="Calibri" w:hAnsi="Calibri" w:cs="Calibri"/>
          <w:i w:val="0"/>
          <w:iCs w:val="0"/>
          <w:color w:val="000000"/>
          <w:sz w:val="22"/>
          <w:szCs w:val="24"/>
        </w:rPr>
      </w:pPr>
      <w:bookmarkStart w:id="1016"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1016"/>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F0EB76F"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1017" w:name="_Toc534984855"/>
      <w:r>
        <w:lastRenderedPageBreak/>
        <w:t>Configuration du rotor 700mm</w:t>
      </w:r>
      <w:bookmarkEnd w:id="101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375612" cy="2342942"/>
                    </a:xfrm>
                    <a:prstGeom prst="rect">
                      <a:avLst/>
                    </a:prstGeom>
                  </pic:spPr>
                </pic:pic>
              </a:graphicData>
            </a:graphic>
          </wp:inline>
        </w:drawing>
      </w:r>
    </w:p>
    <w:p w14:paraId="074877AA" w14:textId="2CAB57EB" w:rsidR="00B431E6" w:rsidRPr="00693D56" w:rsidRDefault="00B431E6" w:rsidP="00B431E6">
      <w:pPr>
        <w:pStyle w:val="Lgende"/>
        <w:jc w:val="center"/>
        <w:rPr>
          <w:rFonts w:ascii="Calibri" w:hAnsi="Calibri" w:cs="Calibri"/>
          <w:i w:val="0"/>
          <w:iCs w:val="0"/>
          <w:color w:val="000000"/>
          <w:sz w:val="22"/>
          <w:szCs w:val="24"/>
        </w:rPr>
      </w:pPr>
      <w:bookmarkStart w:id="1018"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1018"/>
      <w:r w:rsidRPr="00FC14C6">
        <w:rPr>
          <w:rFonts w:ascii="Calibri" w:hAnsi="Calibri" w:cs="Calibri"/>
          <w:i w:val="0"/>
          <w:iCs w:val="0"/>
          <w:color w:val="000000"/>
          <w:sz w:val="22"/>
          <w:szCs w:val="24"/>
        </w:rPr>
        <w:t> : La configuration du rotor 700mm</w:t>
      </w:r>
    </w:p>
    <w:p w14:paraId="02235EA6" w14:textId="3C06AEF0"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est remarquée. Par conséquent, cette configuration du rotor 700mm avec un disque de 10.4kg en porte à faux est proposée. Le rallongement du rotor à 700mm en gardant le même diamètre permet de baisser la fré</w:t>
      </w:r>
      <w:proofErr w:type="spellStart"/>
      <w:r>
        <w:t>quence</w:t>
      </w:r>
      <w:proofErr w:type="spellEnd"/>
      <w:r>
        <w:t xml:space="preserv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4.2</w:t>
      </w:r>
      <w:r w:rsidR="0032581C" w:rsidRPr="0032581C">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32581C" w:rsidRPr="0032581C">
        <w:rPr>
          <w:rFonts w:cs="Calibri"/>
          <w:b/>
          <w:color w:val="000000"/>
          <w:szCs w:val="24"/>
        </w:rPr>
        <w:t xml:space="preserve">Tableau </w:t>
      </w:r>
      <w:r w:rsidR="0032581C" w:rsidRPr="0032581C">
        <w:rPr>
          <w:rFonts w:cs="Calibri"/>
          <w:b/>
          <w:i/>
          <w:iCs/>
          <w:noProof/>
          <w:color w:val="000000"/>
          <w:szCs w:val="24"/>
        </w:rPr>
        <w:t>4.2</w:t>
      </w:r>
      <w:r w:rsidR="0032581C" w:rsidRPr="0032581C">
        <w:rPr>
          <w:rFonts w:cs="Calibri"/>
          <w:b/>
          <w:i/>
          <w:iCs/>
          <w:noProof/>
          <w:color w:val="000000"/>
          <w:szCs w:val="24"/>
        </w:rPr>
        <w:noBreakHyphen/>
        <w:t>3</w:t>
      </w:r>
      <w:r w:rsidRPr="001A7513">
        <w:rPr>
          <w:b/>
        </w:rPr>
        <w:fldChar w:fldCharType="end"/>
      </w:r>
    </w:p>
    <w:p w14:paraId="21F2A806" w14:textId="4514A0E7" w:rsidR="00B431E6" w:rsidRPr="00FC14C6" w:rsidRDefault="00B431E6" w:rsidP="00B431E6">
      <w:pPr>
        <w:pStyle w:val="Lgende"/>
        <w:spacing w:after="0"/>
        <w:jc w:val="center"/>
        <w:rPr>
          <w:rFonts w:ascii="Calibri" w:hAnsi="Calibri" w:cs="Calibri"/>
          <w:i w:val="0"/>
          <w:iCs w:val="0"/>
          <w:color w:val="000000"/>
          <w:sz w:val="22"/>
          <w:szCs w:val="24"/>
        </w:rPr>
      </w:pPr>
      <w:bookmarkStart w:id="1019"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1019"/>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1D9921D3" w14:textId="7FEB82ED"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lang w:eastAsia="fr-FR"/>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557954" cy="3041533"/>
                    </a:xfrm>
                    <a:prstGeom prst="rect">
                      <a:avLst/>
                    </a:prstGeom>
                  </pic:spPr>
                </pic:pic>
              </a:graphicData>
            </a:graphic>
          </wp:inline>
        </w:drawing>
      </w:r>
    </w:p>
    <w:p w14:paraId="78C9ECD4" w14:textId="489D70ED"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600201" cy="3069725"/>
                    </a:xfrm>
                    <a:prstGeom prst="rect">
                      <a:avLst/>
                    </a:prstGeom>
                  </pic:spPr>
                </pic:pic>
              </a:graphicData>
            </a:graphic>
          </wp:inline>
        </w:drawing>
      </w:r>
    </w:p>
    <w:p w14:paraId="1C5A5EBB" w14:textId="7729A37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54992C00"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ABF6293" w:rsidR="00B431E6" w:rsidRDefault="00B431E6" w:rsidP="00B431E6">
      <w:pPr>
        <w:pStyle w:val="Lgende"/>
        <w:spacing w:after="0"/>
        <w:jc w:val="center"/>
        <w:rPr>
          <w:rFonts w:ascii="Calibri" w:hAnsi="Calibri" w:cs="Calibri"/>
          <w:i w:val="0"/>
          <w:iCs w:val="0"/>
          <w:color w:val="000000"/>
          <w:sz w:val="22"/>
          <w:szCs w:val="24"/>
        </w:rPr>
      </w:pPr>
      <w:bookmarkStart w:id="1020"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1020"/>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1021" w:name="_Toc534984856"/>
      <w:r>
        <w:t>Simulation du rotor 430mm</w:t>
      </w:r>
      <w:bookmarkEnd w:id="1021"/>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59D764E5"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32581C" w:rsidRPr="0032581C">
        <w:rPr>
          <w:rFonts w:cs="Calibri"/>
          <w:b/>
          <w:iCs/>
          <w:color w:val="000000"/>
          <w:szCs w:val="24"/>
        </w:rPr>
        <w:t>Figure 4.3</w:t>
      </w:r>
      <w:r w:rsidR="0032581C" w:rsidRPr="0032581C">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4AB556FA" w14:textId="4EE0B9CC" w:rsidR="00B431E6" w:rsidRPr="00FA69FB" w:rsidRDefault="00B431E6" w:rsidP="00B431E6">
      <w:pPr>
        <w:pStyle w:val="Lgende"/>
        <w:jc w:val="center"/>
        <w:rPr>
          <w:rFonts w:ascii="Calibri" w:hAnsi="Calibri" w:cs="Calibri"/>
          <w:i w:val="0"/>
          <w:iCs w:val="0"/>
          <w:color w:val="000000"/>
          <w:sz w:val="22"/>
          <w:szCs w:val="24"/>
        </w:rPr>
      </w:pPr>
      <w:bookmarkStart w:id="1022"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022"/>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1023" w:name="_Toc534984857"/>
      <w:r>
        <w:t>Vibrations synchrones</w:t>
      </w:r>
      <w:bookmarkEnd w:id="1023"/>
      <w:r>
        <w:t xml:space="preserve"> </w:t>
      </w:r>
    </w:p>
    <w:p w14:paraId="420B60B6" w14:textId="00375732"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7B0B9D72"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1024"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1024"/>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00FD45B"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1025"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1025"/>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1026" w:name="_Toc534984858"/>
      <w:r>
        <w:lastRenderedPageBreak/>
        <w:t>Température du rotor</w:t>
      </w:r>
      <w:bookmarkEnd w:id="1026"/>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0FCB5024"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32581C" w:rsidRPr="0032581C">
        <w:rPr>
          <w:b/>
          <w:iCs/>
        </w:rPr>
        <w:t>Figure 4.3</w:t>
      </w:r>
      <w:r w:rsidR="0032581C" w:rsidRPr="0032581C">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38358ED2"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1027"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1027"/>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4F4A8899"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32581C" w:rsidRPr="0032581C">
        <w:rPr>
          <w:b/>
          <w:iCs/>
        </w:rPr>
        <w:t>Figure 4.3</w:t>
      </w:r>
      <w:r w:rsidR="0032581C" w:rsidRPr="0032581C">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w:t>
      </w:r>
      <w:proofErr w:type="spellStart"/>
      <w:r>
        <w:t>ntaux</w:t>
      </w:r>
      <w:proofErr w:type="spellEnd"/>
      <w:r>
        <w:t>.</w:t>
      </w:r>
    </w:p>
    <w:p w14:paraId="3AE22E4D" w14:textId="77777777" w:rsidR="00B431E6" w:rsidRDefault="00B431E6" w:rsidP="00B431E6">
      <w:pPr>
        <w:keepNext/>
        <w:spacing w:line="360" w:lineRule="auto"/>
        <w:jc w:val="center"/>
      </w:pPr>
      <w:r>
        <w:rPr>
          <w:noProof/>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4962" cy="3463095"/>
                    </a:xfrm>
                    <a:prstGeom prst="rect">
                      <a:avLst/>
                    </a:prstGeom>
                  </pic:spPr>
                </pic:pic>
              </a:graphicData>
            </a:graphic>
          </wp:inline>
        </w:drawing>
      </w:r>
    </w:p>
    <w:p w14:paraId="12170609" w14:textId="07FE25F1"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1028"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1028"/>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1029" w:name="_Toc534984859"/>
      <w:r>
        <w:t>Phases du balourd, point haut et point chaud</w:t>
      </w:r>
      <w:bookmarkEnd w:id="1029"/>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0FA52B5"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32581C" w:rsidRPr="0032581C">
        <w:rPr>
          <w:b/>
        </w:rPr>
        <w:t xml:space="preserve">Figure </w:t>
      </w:r>
      <w:r w:rsidR="0032581C" w:rsidRPr="0032581C">
        <w:rPr>
          <w:b/>
          <w:iCs/>
          <w:noProof/>
        </w:rPr>
        <w:t>4.3</w:t>
      </w:r>
      <w:r w:rsidR="0032581C" w:rsidRPr="0032581C">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w:t>
      </w:r>
      <w:proofErr w:type="spellStart"/>
      <w:r>
        <w:t>review</w:t>
      </w:r>
      <w:proofErr w:type="spellEnd"/>
      <w:r>
        <w:t xml:space="preserve"> de </w:t>
      </w:r>
      <w:proofErr w:type="spellStart"/>
      <w:r>
        <w:t>Palazzolo</w:t>
      </w:r>
      <w:proofErr w:type="spellEnd"/>
      <w:r>
        <w:t xml:space="preserve"> </w:t>
      </w:r>
      <w:r w:rsidR="00D77A9B">
        <w:rPr>
          <w:b/>
        </w:rPr>
        <w:fldChar w:fldCharType="begin"/>
      </w:r>
      <w:r w:rsidR="00D77A9B">
        <w:rPr>
          <w:b/>
        </w:rPr>
        <w:instrText xml:space="preserve"> REF _Ref528572371 \r \h </w:instrText>
      </w:r>
      <w:r w:rsidR="00D77A9B">
        <w:rPr>
          <w:b/>
        </w:rPr>
      </w:r>
      <w:r w:rsidR="00D77A9B">
        <w:rPr>
          <w:b/>
        </w:rPr>
        <w:fldChar w:fldCharType="separate"/>
      </w:r>
      <w:r w:rsidR="0032581C">
        <w:rPr>
          <w:b/>
        </w:rPr>
        <w:t>[59]</w:t>
      </w:r>
      <w:r w:rsidR="00D77A9B">
        <w:rPr>
          <w:b/>
        </w:rPr>
        <w:fldChar w:fldCharType="end"/>
      </w:r>
      <w:r>
        <w:t xml:space="preserve">.   </w:t>
      </w:r>
    </w:p>
    <w:p w14:paraId="459E9B44" w14:textId="77777777" w:rsidR="00B431E6" w:rsidRDefault="00B431E6" w:rsidP="00B431E6">
      <w:pPr>
        <w:keepNext/>
      </w:pPr>
      <w:r>
        <w:rPr>
          <w:noProof/>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317A26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030"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1030"/>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1031" w:name="_Toc534984860"/>
      <w:r>
        <w:t>Critiques des résultats</w:t>
      </w:r>
      <w:bookmarkEnd w:id="1031"/>
    </w:p>
    <w:p w14:paraId="0E9CF1E1" w14:textId="336AB045" w:rsidR="00B431E6" w:rsidRPr="003E5F16" w:rsidRDefault="00B431E6" w:rsidP="008606ED">
      <w:pPr>
        <w:spacing w:before="120" w:line="360" w:lineRule="auto"/>
        <w:ind w:firstLine="709"/>
        <w:rPr>
          <w:u w:val="single"/>
        </w:rPr>
      </w:pPr>
      <w:commentRangeStart w:id="1032"/>
      <w:r>
        <w:t xml:space="preserve">La comparaison entre les résultats numériques et expérimentaux montre un bon accord sur les valeurs physiques et la tendance d’évolution dans le temps. </w:t>
      </w:r>
      <w:r w:rsidRPr="002A05EF">
        <w:t>Les différences de comparaison se trouvent principalement sur le début de la simulation où l’évolution est rapide.</w:t>
      </w:r>
      <w:r w:rsidR="00D079C9" w:rsidRPr="002A05EF">
        <w:t xml:space="preserve"> </w:t>
      </w:r>
      <w:r w:rsidRPr="002A05EF">
        <w:t xml:space="preserve"> </w:t>
      </w:r>
      <w:r w:rsidR="00D079C9" w:rsidRPr="002A05EF">
        <w:t>Cette différence est à cause de l’état d’équilibre thermique du système non stabilisé. En fa</w:t>
      </w:r>
      <w:r w:rsidR="007908A2" w:rsidRPr="002A05EF">
        <w:t>i</w:t>
      </w:r>
      <w:r w:rsidR="00D079C9" w:rsidRPr="002A05EF">
        <w:t xml:space="preserve">t, </w:t>
      </w:r>
      <w:r w:rsidR="00642C5C" w:rsidRPr="002A05EF">
        <w:t xml:space="preserve">étant donné que le démarrage du rotor n’a pas pris en compte dans la simulation, le flux thermique et la température évolue rapidement. Cette évolution n’est pas physique. </w:t>
      </w:r>
      <w:r w:rsidR="00D079C9" w:rsidRPr="002A05EF">
        <w:t xml:space="preserve"> </w:t>
      </w:r>
      <w:commentRangeEnd w:id="1032"/>
      <w:r w:rsidR="002A05EF">
        <w:rPr>
          <w:rStyle w:val="Marquedecommentaire"/>
        </w:rPr>
        <w:commentReference w:id="1032"/>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1033" w:name="_Toc534984861"/>
      <w:r>
        <w:t>Simulation du rotor 700mm</w:t>
      </w:r>
      <w:bookmarkEnd w:id="1033"/>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w:t>
      </w:r>
      <w:proofErr w:type="spellStart"/>
      <w:r>
        <w:t>gmm</w:t>
      </w:r>
      <w:proofErr w:type="spellEnd"/>
      <w:r>
        <w:t xml:space="preserve"> et 140 </w:t>
      </w:r>
      <w:proofErr w:type="spellStart"/>
      <w:r>
        <w:t>gmm</w:t>
      </w:r>
      <w:proofErr w:type="spellEnd"/>
      <w:r>
        <w:t>)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w:t>
      </w:r>
      <w:r>
        <w:lastRenderedPageBreak/>
        <w:t xml:space="preserve">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0FD94375"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6</w:t>
      </w:r>
      <w:r w:rsidRPr="00A00C96">
        <w:rPr>
          <w:b/>
        </w:rPr>
        <w:fldChar w:fldCharType="end"/>
      </w:r>
      <w:r>
        <w:t>.</w:t>
      </w:r>
    </w:p>
    <w:p w14:paraId="7AA80871" w14:textId="1FBA0CF4"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4E1CB106" w:rsidR="00B431E6" w:rsidRPr="00022C61" w:rsidRDefault="00B431E6" w:rsidP="00B431E6">
      <w:pPr>
        <w:pStyle w:val="Lgende"/>
        <w:jc w:val="center"/>
        <w:rPr>
          <w:rFonts w:ascii="Calibri" w:hAnsi="Calibri" w:cs="Calibri"/>
          <w:i w:val="0"/>
          <w:iCs w:val="0"/>
          <w:color w:val="000000"/>
          <w:sz w:val="22"/>
          <w:szCs w:val="24"/>
        </w:rPr>
      </w:pPr>
      <w:bookmarkStart w:id="1034"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034"/>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5506395A" w:rsidR="00B431E6" w:rsidRPr="007E69FD" w:rsidRDefault="00B431E6" w:rsidP="00B431E6">
      <w:pPr>
        <w:pStyle w:val="Lgende"/>
        <w:jc w:val="center"/>
        <w:rPr>
          <w:rFonts w:ascii="Calibri" w:hAnsi="Calibri" w:cs="Calibri"/>
          <w:i w:val="0"/>
          <w:iCs w:val="0"/>
          <w:color w:val="000000"/>
          <w:sz w:val="22"/>
          <w:szCs w:val="24"/>
        </w:rPr>
      </w:pPr>
      <w:bookmarkStart w:id="1035"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1035"/>
      <w:r>
        <w:rPr>
          <w:rFonts w:ascii="Calibri" w:hAnsi="Calibri" w:cs="Calibri"/>
          <w:i w:val="0"/>
          <w:iCs w:val="0"/>
          <w:color w:val="000000"/>
          <w:sz w:val="22"/>
          <w:szCs w:val="24"/>
        </w:rPr>
        <w:t> : Phases des vibrations synchrones au niveau du palier</w:t>
      </w:r>
    </w:p>
    <w:p w14:paraId="59E847C7" w14:textId="019BEC87"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280A488" w:rsidR="00B431E6" w:rsidRDefault="00B431E6" w:rsidP="00B431E6">
      <w:pPr>
        <w:pStyle w:val="Lgende"/>
        <w:jc w:val="center"/>
        <w:rPr>
          <w:rFonts w:ascii="Calibri" w:hAnsi="Calibri" w:cs="Calibri"/>
          <w:i w:val="0"/>
          <w:iCs w:val="0"/>
          <w:color w:val="000000"/>
          <w:sz w:val="22"/>
          <w:szCs w:val="24"/>
        </w:rPr>
      </w:pPr>
      <w:bookmarkStart w:id="1036" w:name="_Ref53363169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1036"/>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10545508" w:rsidR="00B431E6" w:rsidRDefault="00B431E6" w:rsidP="00B431E6">
      <w:pPr>
        <w:pStyle w:val="Lgende"/>
        <w:jc w:val="center"/>
        <w:rPr>
          <w:rFonts w:ascii="Calibri" w:hAnsi="Calibri" w:cs="Calibri"/>
          <w:i w:val="0"/>
          <w:iCs w:val="0"/>
          <w:color w:val="000000"/>
          <w:sz w:val="22"/>
          <w:szCs w:val="24"/>
        </w:rPr>
      </w:pPr>
      <w:bookmarkStart w:id="1037"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1037"/>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4F1FDFE5" w:rsidR="00B431E6" w:rsidRDefault="00B431E6" w:rsidP="00B431E6">
      <w:pPr>
        <w:pStyle w:val="Lgende"/>
        <w:jc w:val="center"/>
        <w:rPr>
          <w:rFonts w:ascii="Calibri" w:hAnsi="Calibri" w:cs="Calibri"/>
          <w:i w:val="0"/>
          <w:iCs w:val="0"/>
          <w:color w:val="000000"/>
          <w:sz w:val="22"/>
          <w:szCs w:val="24"/>
        </w:rPr>
      </w:pPr>
      <w:bookmarkStart w:id="1038"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1038"/>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3078FE46" w:rsidR="00B431E6" w:rsidRDefault="00B431E6" w:rsidP="00B431E6">
      <w:pPr>
        <w:pStyle w:val="Lgende"/>
        <w:jc w:val="center"/>
        <w:rPr>
          <w:rFonts w:ascii="Calibri" w:hAnsi="Calibri" w:cs="Calibri"/>
          <w:i w:val="0"/>
          <w:iCs w:val="0"/>
          <w:color w:val="000000"/>
          <w:sz w:val="22"/>
          <w:szCs w:val="24"/>
        </w:rPr>
      </w:pPr>
      <w:bookmarkStart w:id="1039"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1039"/>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040" w:name="_Toc534984862"/>
      <w:r>
        <w:t>Conclusion</w:t>
      </w:r>
      <w:bookmarkEnd w:id="1040"/>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03DDDC54" w:rsidR="006F4286" w:rsidRDefault="006F4286" w:rsidP="006F4286">
      <w:pPr>
        <w:pStyle w:val="Titre1"/>
        <w:numPr>
          <w:ilvl w:val="0"/>
          <w:numId w:val="0"/>
        </w:numPr>
        <w:ind w:left="567" w:hanging="566"/>
        <w:jc w:val="left"/>
      </w:pPr>
      <w:bookmarkStart w:id="1041" w:name="_Toc534984863"/>
      <w:r>
        <w:lastRenderedPageBreak/>
        <w:t xml:space="preserve">Chapitre 5 : </w:t>
      </w:r>
      <w:r>
        <w:br/>
        <w:t>Analyses de la stabilité</w:t>
      </w:r>
      <w:bookmarkEnd w:id="1041"/>
      <w:ins w:id="1042" w:author="HASSINI Mohamed-amine" w:date="2019-01-14T13:39:00Z">
        <w:r w:rsidR="00494900">
          <w:t xml:space="preserve"> de l’effet morton</w:t>
        </w:r>
      </w:ins>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5F2F4CFD" w14:textId="67790953" w:rsidR="00494900" w:rsidRDefault="006F4286" w:rsidP="00494900">
      <w:pPr>
        <w:spacing w:line="360" w:lineRule="auto"/>
        <w:ind w:firstLine="708"/>
      </w:pPr>
      <w:r>
        <w:t xml:space="preserve">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w:t>
      </w:r>
      <w:del w:id="1043" w:author="HASSINI Mohamed-amine" w:date="2019-01-14T13:39:00Z">
        <w:r w:rsidDel="00494900">
          <w:delText xml:space="preserve">termes de </w:delText>
        </w:r>
      </w:del>
      <w:r>
        <w:t xml:space="preserve">temps de calcul. L’analyse </w:t>
      </w:r>
      <w:del w:id="1044" w:author="HASSINI Mohamed-amine" w:date="2019-01-14T13:40:00Z">
        <w:r w:rsidDel="00494900">
          <w:delText>s’</w:delText>
        </w:r>
      </w:del>
      <w:r>
        <w:t>est basée sur la métho</w:t>
      </w:r>
      <w:r w:rsidR="00EB6775">
        <w:t>de des coefficients d’influence</w:t>
      </w:r>
      <w:r>
        <w:t xml:space="preserve"> qui relient les trois aspects physiques concernés dans l’effet Morton</w:t>
      </w:r>
      <w:ins w:id="1045" w:author="HASSINI Mohamed-amine" w:date="2019-01-14T13:41:00Z">
        <w:r w:rsidR="00494900">
          <w:t xml:space="preserve"> à savoir l’influence du balourd total sur la dynamique du rotor</w:t>
        </w:r>
      </w:ins>
      <w:ins w:id="1046" w:author="HASSINI Mohamed-amine" w:date="2019-01-14T13:42:00Z">
        <w:r w:rsidR="00494900">
          <w:t xml:space="preserve"> (coefficient A)</w:t>
        </w:r>
      </w:ins>
      <w:ins w:id="1047" w:author="HASSINI Mohamed-amine" w:date="2019-01-14T13:41:00Z">
        <w:r w:rsidR="00494900">
          <w:t>, le flux de chaleur induit par les vibrations synchrones</w:t>
        </w:r>
      </w:ins>
      <w:ins w:id="1048" w:author="HASSINI Mohamed-amine" w:date="2019-01-14T13:42:00Z">
        <w:r w:rsidR="00494900">
          <w:t xml:space="preserve"> (coefficient B)</w:t>
        </w:r>
      </w:ins>
      <w:ins w:id="1049" w:author="HASSINI Mohamed-amine" w:date="2019-01-14T13:41:00Z">
        <w:r w:rsidR="00494900">
          <w:t xml:space="preserve"> et la déformation </w:t>
        </w:r>
      </w:ins>
      <w:ins w:id="1050" w:author="HASSINI Mohamed-amine" w:date="2019-01-14T13:42:00Z">
        <w:r w:rsidR="00494900">
          <w:t>thermomécanique</w:t>
        </w:r>
      </w:ins>
      <w:ins w:id="1051" w:author="HASSINI Mohamed-amine" w:date="2019-01-14T13:41:00Z">
        <w:r w:rsidR="00494900">
          <w:t xml:space="preserve"> du rotor</w:t>
        </w:r>
      </w:ins>
      <w:ins w:id="1052" w:author="HASSINI Mohamed-amine" w:date="2019-01-14T13:42:00Z">
        <w:r w:rsidR="00494900">
          <w:t xml:space="preserve"> (coefficient C)</w:t>
        </w:r>
      </w:ins>
      <w:r>
        <w:t xml:space="preserve">. En fonction de la précision de l’analyse visée et le coût du calcul, deux approches avec </w:t>
      </w:r>
      <w:ins w:id="1053" w:author="HASSINI Mohamed-amine" w:date="2019-01-14T13:40:00Z">
        <w:r w:rsidR="00494900">
          <w:t xml:space="preserve">des </w:t>
        </w:r>
      </w:ins>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7A91F982"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w:t>
      </w:r>
      <w:ins w:id="1054" w:author="HASSINI Mohamed-amine" w:date="2019-01-14T13:43:00Z">
        <w:r w:rsidR="00494900">
          <w:t>d’</w:t>
        </w:r>
      </w:ins>
      <w:r>
        <w:t xml:space="preserve">expliquer les résultats de </w:t>
      </w:r>
      <w:ins w:id="1055" w:author="HASSINI Mohamed-amine" w:date="2019-01-14T13:43:00Z">
        <w:r w:rsidR="00494900">
          <w:t xml:space="preserve">la </w:t>
        </w:r>
      </w:ins>
      <w:r>
        <w:t>simulation numérique présentés au chapitre précédent. Ensuite, l</w:t>
      </w:r>
      <w:ins w:id="1056" w:author="HASSINI Mohamed-amine" w:date="2019-01-14T13:43:00Z">
        <w:r w:rsidR="00494900">
          <w:t xml:space="preserve">a même </w:t>
        </w:r>
      </w:ins>
      <w:del w:id="1057" w:author="HASSINI Mohamed-amine" w:date="2019-01-14T13:43:00Z">
        <w:r w:rsidDel="00494900">
          <w:delText>’</w:delText>
        </w:r>
      </w:del>
      <w:r>
        <w:t>analyse est</w:t>
      </w:r>
      <w:ins w:id="1058" w:author="HASSINI Mohamed-amine" w:date="2019-01-14T13:43:00Z">
        <w:r w:rsidR="00494900">
          <w:t xml:space="preserve"> appliquée</w:t>
        </w:r>
      </w:ins>
      <w:r>
        <w:t xml:space="preserve"> </w:t>
      </w:r>
      <w:del w:id="1059" w:author="HASSINI Mohamed-amine" w:date="2019-01-14T13:43:00Z">
        <w:r w:rsidDel="00494900">
          <w:delText xml:space="preserve">effectuée </w:delText>
        </w:r>
      </w:del>
      <w:r>
        <w:t xml:space="preserve">à un cas historique </w:t>
      </w:r>
      <w:ins w:id="1060" w:author="HASSINI Mohamed-amine" w:date="2019-01-14T13:43:00Z">
        <w:r w:rsidR="00494900">
          <w:t xml:space="preserve">présent </w:t>
        </w:r>
      </w:ins>
      <w:r>
        <w:t>dans la littérature</w:t>
      </w:r>
      <w:ins w:id="1061" w:author="HASSINI Mohamed-amine" w:date="2019-01-14T13:44:00Z">
        <w:r w:rsidR="00494900">
          <w:t xml:space="preserve"> (donner la </w:t>
        </w:r>
        <w:proofErr w:type="spellStart"/>
        <w:r w:rsidR="00494900">
          <w:t>ref</w:t>
        </w:r>
        <w:proofErr w:type="spellEnd"/>
        <w:r w:rsidR="00494900">
          <w:t>)</w:t>
        </w:r>
      </w:ins>
      <w:r>
        <w:t xml:space="preserve">. Enfin, les pistes et les solutions empiriques utilisées pour éviter l’effet Morton instable sont discutées en </w:t>
      </w:r>
      <w:ins w:id="1062" w:author="HASSINI Mohamed-amine" w:date="2019-01-14T13:44:00Z">
        <w:r w:rsidR="00494900">
          <w:t>s’</w:t>
        </w:r>
      </w:ins>
      <w:r>
        <w:t xml:space="preserve">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063" w:name="_Toc534279506"/>
      <w:bookmarkStart w:id="1064" w:name="_Toc534279604"/>
      <w:bookmarkStart w:id="1065" w:name="_Toc534279682"/>
      <w:bookmarkStart w:id="1066" w:name="_Toc534290978"/>
      <w:bookmarkStart w:id="1067" w:name="_Toc534293260"/>
      <w:bookmarkStart w:id="1068" w:name="_Toc534293544"/>
      <w:bookmarkStart w:id="1069" w:name="_Toc534293622"/>
      <w:bookmarkStart w:id="1070" w:name="_Toc534387921"/>
      <w:bookmarkStart w:id="1071" w:name="_Toc534410892"/>
      <w:bookmarkStart w:id="1072" w:name="_Toc534620806"/>
      <w:bookmarkStart w:id="1073" w:name="_Toc534621292"/>
      <w:bookmarkStart w:id="1074" w:name="_Toc534621397"/>
      <w:bookmarkStart w:id="1075" w:name="_Toc534621504"/>
      <w:bookmarkStart w:id="1076" w:name="_Toc534625163"/>
      <w:bookmarkStart w:id="1077" w:name="_Toc534631463"/>
      <w:bookmarkStart w:id="1078" w:name="_Toc534631563"/>
      <w:bookmarkStart w:id="1079" w:name="_Toc534631916"/>
      <w:bookmarkStart w:id="1080" w:name="_Toc534632149"/>
      <w:bookmarkStart w:id="1081" w:name="_Toc534632361"/>
      <w:bookmarkStart w:id="1082" w:name="_Toc534632483"/>
      <w:bookmarkStart w:id="1083" w:name="_Toc534632582"/>
      <w:bookmarkStart w:id="1084" w:name="_Toc534633875"/>
      <w:bookmarkStart w:id="1085" w:name="_Toc534634219"/>
      <w:bookmarkStart w:id="1086" w:name="_Toc534634623"/>
      <w:bookmarkStart w:id="1087" w:name="_Toc534634998"/>
      <w:bookmarkStart w:id="1088" w:name="_Toc534635098"/>
      <w:bookmarkStart w:id="1089" w:name="_Toc534635198"/>
      <w:bookmarkStart w:id="1090" w:name="_Toc534635298"/>
      <w:bookmarkStart w:id="1091" w:name="_Toc534635398"/>
      <w:bookmarkStart w:id="1092" w:name="_Toc534635519"/>
      <w:bookmarkStart w:id="1093" w:name="_Toc534635618"/>
      <w:bookmarkStart w:id="1094" w:name="_Toc534636668"/>
      <w:bookmarkStart w:id="1095" w:name="_Toc534638296"/>
      <w:bookmarkStart w:id="1096" w:name="_Toc534638382"/>
      <w:bookmarkStart w:id="1097" w:name="_Toc534638749"/>
      <w:bookmarkStart w:id="1098" w:name="_Toc534640604"/>
      <w:bookmarkStart w:id="1099" w:name="_Toc534650414"/>
      <w:bookmarkStart w:id="1100" w:name="_Toc534707690"/>
      <w:bookmarkStart w:id="1101" w:name="_Toc534719995"/>
      <w:bookmarkStart w:id="1102" w:name="_Toc534720678"/>
      <w:bookmarkStart w:id="1103" w:name="_Toc534721450"/>
      <w:bookmarkStart w:id="1104" w:name="_Toc534723228"/>
      <w:bookmarkStart w:id="1105" w:name="_Toc534724140"/>
      <w:bookmarkStart w:id="1106" w:name="_Toc534724685"/>
      <w:bookmarkStart w:id="1107" w:name="_Toc534724989"/>
      <w:bookmarkStart w:id="1108" w:name="_Toc534725660"/>
      <w:bookmarkStart w:id="1109" w:name="_Toc534729743"/>
      <w:bookmarkStart w:id="1110" w:name="_Toc534792292"/>
      <w:bookmarkStart w:id="1111" w:name="_Toc534792941"/>
      <w:bookmarkStart w:id="1112" w:name="_Toc534793268"/>
      <w:bookmarkStart w:id="1113" w:name="_Toc534794026"/>
      <w:bookmarkStart w:id="1114" w:name="_Toc534794121"/>
      <w:bookmarkStart w:id="1115" w:name="_Toc534794218"/>
      <w:bookmarkStart w:id="1116" w:name="_Toc534796850"/>
      <w:bookmarkStart w:id="1117" w:name="_Toc534878106"/>
      <w:bookmarkStart w:id="1118" w:name="_Toc534878200"/>
      <w:bookmarkStart w:id="1119" w:name="_Toc534880538"/>
      <w:bookmarkStart w:id="1120" w:name="_Toc534895270"/>
      <w:bookmarkStart w:id="1121" w:name="_Toc534895987"/>
      <w:bookmarkStart w:id="1122" w:name="_Toc534896541"/>
      <w:bookmarkStart w:id="1123" w:name="_Toc534896934"/>
      <w:bookmarkStart w:id="1124" w:name="_Toc534983330"/>
      <w:bookmarkStart w:id="1125" w:name="_Toc534984864"/>
      <w:bookmarkStart w:id="1126" w:name="_Ref531012649"/>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127" w:name="_Toc534793269"/>
      <w:bookmarkStart w:id="1128" w:name="_Toc534794027"/>
      <w:bookmarkStart w:id="1129" w:name="_Toc534794122"/>
      <w:bookmarkStart w:id="1130" w:name="_Toc534794219"/>
      <w:bookmarkStart w:id="1131" w:name="_Toc534796851"/>
      <w:bookmarkStart w:id="1132" w:name="_Toc534878107"/>
      <w:bookmarkStart w:id="1133" w:name="_Toc534878201"/>
      <w:bookmarkStart w:id="1134" w:name="_Toc534880539"/>
      <w:bookmarkStart w:id="1135" w:name="_Toc534895271"/>
      <w:bookmarkStart w:id="1136" w:name="_Toc534895988"/>
      <w:bookmarkStart w:id="1137" w:name="_Toc534896542"/>
      <w:bookmarkStart w:id="1138" w:name="_Toc534896935"/>
      <w:bookmarkStart w:id="1139" w:name="_Toc534983331"/>
      <w:bookmarkStart w:id="1140" w:name="_Toc534984865"/>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58616707" w14:textId="31864B3D" w:rsidR="006F4286" w:rsidRDefault="006F4286" w:rsidP="00106910">
      <w:pPr>
        <w:pStyle w:val="Titre2"/>
        <w:ind w:left="709"/>
      </w:pPr>
      <w:bookmarkStart w:id="1141" w:name="_Toc534984866"/>
      <w:r>
        <w:t xml:space="preserve">Méthode d’analyse de la </w:t>
      </w:r>
      <w:bookmarkEnd w:id="1126"/>
      <w:r>
        <w:t>stabilité</w:t>
      </w:r>
      <w:bookmarkEnd w:id="1141"/>
    </w:p>
    <w:p w14:paraId="2BBA5461" w14:textId="5018EAB6" w:rsidR="006F4286" w:rsidRDefault="006F4286" w:rsidP="006F4286">
      <w:pPr>
        <w:spacing w:before="120" w:line="360" w:lineRule="auto"/>
        <w:ind w:firstLine="708"/>
      </w:pPr>
      <w:commentRangeStart w:id="1142"/>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32581C">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143"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143"/>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B242BC"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142"/>
      <w:r w:rsidR="00BD77EA">
        <w:rPr>
          <w:rStyle w:val="Marquedecommentaire"/>
        </w:rPr>
        <w:commentReference w:id="1142"/>
      </w:r>
    </w:p>
    <w:p w14:paraId="5E3426F2" w14:textId="77777777" w:rsidR="006F4286" w:rsidRDefault="006F4286" w:rsidP="00C51F86">
      <w:pPr>
        <w:pStyle w:val="Titre3"/>
        <w:ind w:left="709"/>
      </w:pPr>
      <w:bookmarkStart w:id="1144" w:name="_Toc534984867"/>
      <w:r>
        <w:lastRenderedPageBreak/>
        <w:t>Coefficients d’influence de l’effet Morton</w:t>
      </w:r>
      <w:bookmarkEnd w:id="1144"/>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61C5C970"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décrit</w:t>
      </w:r>
      <w:ins w:id="1145" w:author="HASSINI Mohamed-amine" w:date="2019-01-14T13:47:00Z">
        <w:r w:rsidR="00494900">
          <w:t xml:space="preserve"> l’influence d’un balourd </w:t>
        </w:r>
      </w:ins>
      <m:oMath>
        <m:r>
          <w:ins w:id="1146" w:author="HASSINI Mohamed-amine" w:date="2019-01-14T13:48:00Z">
            <m:rPr>
              <m:sty m:val="bi"/>
            </m:rPr>
            <w:rPr>
              <w:rFonts w:ascii="Cambria Math" w:hAnsi="Cambria Math"/>
            </w:rPr>
            <m:t>U</m:t>
          </w:ins>
        </m:r>
      </m:oMath>
      <w:ins w:id="1147" w:author="HASSINI Mohamed-amine" w:date="2019-01-14T13:47:00Z">
        <w:r w:rsidR="00494900">
          <w:t xml:space="preserve"> sur </w:t>
        </w:r>
      </w:ins>
      <w:ins w:id="1148" w:author="HASSINI Mohamed-amine" w:date="2019-01-14T13:48:00Z">
        <w:r w:rsidR="00494900">
          <w:t xml:space="preserve">le niveau vibratoire </w:t>
        </w:r>
        <m:oMath>
          <m:r>
            <m:rPr>
              <m:sty m:val="bi"/>
            </m:rPr>
            <w:rPr>
              <w:rFonts w:ascii="Cambria Math" w:hAnsi="Cambria Math"/>
            </w:rPr>
            <m:t>V</m:t>
          </m:r>
        </m:oMath>
        <w:r w:rsidR="00494900">
          <w:t xml:space="preserve"> au niveau du palier</w:t>
        </w:r>
      </w:ins>
      <w:ins w:id="1149" w:author="HASSINI Mohamed-amine" w:date="2019-01-14T13:49:00Z">
        <w:r w:rsidR="00494900">
          <w:t> :</w:t>
        </w:r>
      </w:ins>
      <w:del w:id="1150" w:author="HASSINI Mohamed-amine" w:date="2019-01-14T13:49:00Z">
        <w:r w:rsidDel="00494900">
          <w:delText xml:space="preserve"> la sensibilité de la réponse des vibrations synchrones </w:delText>
        </w:r>
        <m:oMath>
          <m:r>
            <m:rPr>
              <m:sty m:val="bi"/>
            </m:rPr>
            <w:rPr>
              <w:rFonts w:ascii="Cambria Math" w:hAnsi="Cambria Math"/>
            </w:rPr>
            <m:t>V</m:t>
          </m:r>
        </m:oMath>
        <w:r w:rsidDel="00494900">
          <w:delText xml:space="preserve"> au balourd </w:delText>
        </w:r>
        <m:oMath>
          <m:r>
            <m:rPr>
              <m:sty m:val="bi"/>
            </m:rPr>
            <w:rPr>
              <w:rFonts w:ascii="Cambria Math" w:hAnsi="Cambria Math"/>
            </w:rPr>
            <m:t>U</m:t>
          </m:r>
        </m:oMath>
        <w:r w:rsidDel="00494900">
          <w:delText>:</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33BC7946" w:rsidR="006F4286" w:rsidRDefault="00496B0E" w:rsidP="006F4286">
      <w:pPr>
        <w:spacing w:before="120" w:line="360" w:lineRule="auto"/>
        <w:ind w:firstLine="709"/>
      </w:pPr>
      <w:ins w:id="1151" w:author="HASSINI Mohamed-amine" w:date="2019-01-14T13:51:00Z">
        <w:r>
          <w:t xml:space="preserve">Le vecteur </w:t>
        </w:r>
        <m:oMath>
          <m:r>
            <m:rPr>
              <m:sty m:val="bi"/>
            </m:rPr>
            <w:rPr>
              <w:rFonts w:ascii="Cambria Math" w:hAnsi="Cambria Math"/>
            </w:rPr>
            <m:t>V</m:t>
          </m:r>
        </m:oMath>
        <w:r>
          <w:t xml:space="preserve"> est un complexe dont </w:t>
        </w:r>
      </w:ins>
      <w:del w:id="1152" w:author="HASSINI Mohamed-amine" w:date="2019-01-14T13:51:00Z">
        <w:r w:rsidR="006F4286" w:rsidDel="00496B0E">
          <w:delText>L</w:delText>
        </w:r>
      </w:del>
      <w:ins w:id="1153" w:author="HASSINI Mohamed-amine" w:date="2019-01-14T13:51:00Z">
        <w:r>
          <w:t>l</w:t>
        </w:r>
      </w:ins>
      <w:r w:rsidR="006F4286">
        <w:t xml:space="preserve">e module </w:t>
      </w:r>
      <w:del w:id="1154" w:author="HASSINI Mohamed-amine" w:date="2019-01-14T13:51:00Z">
        <w:r w:rsidR="006F4286" w:rsidDel="00496B0E">
          <w:delText xml:space="preserve">du vecteur </w:delText>
        </w:r>
      </w:del>
      <m:oMath>
        <m:d>
          <m:dPr>
            <m:begChr m:val="|"/>
            <m:endChr m:val="|"/>
            <m:ctrlPr>
              <w:rPr>
                <w:rFonts w:ascii="Cambria Math" w:hAnsi="Cambria Math"/>
                <w:i/>
              </w:rPr>
            </m:ctrlPr>
          </m:dPr>
          <m:e>
            <m:r>
              <w:ins w:id="1155" w:author="HASSINI Mohamed-amine" w:date="2019-01-14T13:49:00Z">
                <m:rPr>
                  <m:sty m:val="bi"/>
                </m:rPr>
                <w:rPr>
                  <w:rFonts w:ascii="Cambria Math" w:hAnsi="Cambria Math"/>
                </w:rPr>
                <m:t>V</m:t>
              </w:ins>
            </m:r>
            <m:r>
              <w:del w:id="1156" w:author="HASSINI Mohamed-amine" w:date="2019-01-14T13:49:00Z">
                <w:rPr>
                  <w:rFonts w:ascii="Cambria Math" w:hAnsi="Cambria Math"/>
                </w:rPr>
                <m:t>V</m:t>
              </w:del>
            </m:r>
          </m:e>
        </m:d>
        <m:r>
          <m:rPr>
            <m:sty m:val="bi"/>
          </m:rPr>
          <w:rPr>
            <w:rFonts w:ascii="Cambria Math" w:hAnsi="Cambria Math"/>
          </w:rPr>
          <m:t xml:space="preserve"> </m:t>
        </m:r>
      </m:oMath>
      <w:r w:rsidR="006F4286">
        <w:t xml:space="preserve">représente l’amplitude </w:t>
      </w:r>
      <w:del w:id="1157" w:author="HASSINI Mohamed-amine" w:date="2019-01-14T13:50:00Z">
        <w:r w:rsidR="006F4286" w:rsidDel="00496B0E">
          <w:delText xml:space="preserve">crêt-à-crêt </w:delText>
        </w:r>
      </w:del>
      <w:r w:rsidR="006F4286">
        <w:t>des vibrations synchron</w:t>
      </w:r>
      <w:r w:rsidR="00880362">
        <w:t>es dans le palier</w:t>
      </w:r>
      <w:ins w:id="1158" w:author="HASSINI Mohamed-amine" w:date="2019-01-14T13:53:00Z">
        <w:r>
          <w:t>.</w:t>
        </w:r>
      </w:ins>
      <w:r w:rsidR="00880362">
        <w:t xml:space="preserve"> </w:t>
      </w:r>
      <w:del w:id="1159" w:author="HASSINI Mohamed-amine" w:date="2019-01-14T13:53:00Z">
        <w:r w:rsidR="00880362" w:rsidDel="00496B0E">
          <w:delText>et sa</w:delText>
        </w:r>
      </w:del>
      <w:r w:rsidR="00880362">
        <w:t xml:space="preserve"> </w:t>
      </w:r>
      <w:ins w:id="1160" w:author="HASSINI Mohamed-amine" w:date="2019-01-14T13:53:00Z">
        <w:r>
          <w:t xml:space="preserve">Sa </w:t>
        </w:r>
      </w:ins>
      <w:r w:rsidR="00880362">
        <w:t>phase repère</w:t>
      </w:r>
      <w:r w:rsidR="006F4286">
        <w:t xml:space="preserve"> la position</w:t>
      </w:r>
      <w:del w:id="1161" w:author="HASSINI Mohamed-amine" w:date="2019-01-14T13:54:00Z">
        <w:r w:rsidR="006F4286" w:rsidDel="00496B0E">
          <w:delText xml:space="preserve"> initiale</w:delText>
        </w:r>
      </w:del>
      <w:r w:rsidR="006F4286">
        <w:t xml:space="preserve"> du rotor</w:t>
      </w:r>
      <w:ins w:id="1162" w:author="HASSINI Mohamed-amine" w:date="2019-01-14T13:54:00Z">
        <w:r>
          <w:t xml:space="preserve"> </w:t>
        </w:r>
      </w:ins>
      <w:ins w:id="1163" w:author="HASSINI Mohamed-amine" w:date="2019-01-14T13:55:00Z">
        <w:r>
          <w:t>par rapport à un instant de référence donné par le signal du top tour.</w:t>
        </w:r>
      </w:ins>
      <w:del w:id="1164" w:author="HASSINI Mohamed-amine" w:date="2019-01-14T13:55:00Z">
        <w:r w:rsidR="006F4286" w:rsidDel="00496B0E">
          <w:delText xml:space="preserve"> sur </w:delText>
        </w:r>
        <w:r w:rsidR="00880362" w:rsidDel="00496B0E">
          <w:delText>l’</w:delText>
        </w:r>
        <w:r w:rsidR="006F4286" w:rsidDel="00496B0E">
          <w:delText>orbite synchrone.</w:delText>
        </w:r>
      </w:del>
      <w:r w:rsidR="006F4286">
        <w:t xml:space="preserve"> Le vecteur du balourd </w:t>
      </w:r>
      <m:oMath>
        <m:r>
          <m:rPr>
            <m:sty m:val="bi"/>
          </m:rPr>
          <w:rPr>
            <w:rFonts w:ascii="Cambria Math" w:hAnsi="Cambria Math"/>
            <w:lang w:eastAsia="en-US"/>
          </w:rPr>
          <m:t>U</m:t>
        </m:r>
      </m:oMath>
      <w:r w:rsidR="006F4286">
        <w:rPr>
          <w:lang w:eastAsia="en-US"/>
        </w:rPr>
        <w:t xml:space="preserve"> </w:t>
      </w:r>
      <w:r w:rsidR="006F4286">
        <w:t>sert à connaitre la quan</w:t>
      </w:r>
      <w:r w:rsidR="00D04B58">
        <w:t xml:space="preserve">tité du balourd et sa position </w:t>
      </w:r>
      <w:ins w:id="1165" w:author="HASSINI Mohamed-amine" w:date="2019-01-14T13:56:00Z">
        <w:r>
          <w:t>angulaire</w:t>
        </w:r>
      </w:ins>
      <w:del w:id="1166" w:author="HASSINI Mohamed-amine" w:date="2019-01-14T13:56:00Z">
        <w:r w:rsidR="006F4286" w:rsidDel="00496B0E">
          <w:delText>dans la direction circonférentielle d</w:delText>
        </w:r>
        <w:r w:rsidR="00B3265E" w:rsidDel="00496B0E">
          <w:delText>u</w:delText>
        </w:r>
        <w:r w:rsidR="006F4286" w:rsidDel="00496B0E">
          <w:delText xml:space="preserve"> rotor</w:delText>
        </w:r>
      </w:del>
      <w:ins w:id="1167" w:author="HASSINI Mohamed-amine" w:date="2019-01-14T13:56:00Z">
        <w:r>
          <w:t xml:space="preserve"> à un instant de référence donne par le signal du top tour</w:t>
        </w:r>
      </w:ins>
      <w:r w:rsidR="006F4286">
        <w:t xml:space="preserve">. </w:t>
      </w:r>
      <w:r w:rsidR="00F43DE4">
        <w:t>Il faut souligner que ce balourd représente toutes les sources des vibrations synchrones dont le balourd thermique fait partie.</w:t>
      </w:r>
      <w:r w:rsidR="006F4286">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13FEDFCA" w:rsidR="006F4286" w:rsidRDefault="00141C57" w:rsidP="006F4286">
      <w:pPr>
        <w:spacing w:before="120" w:line="360" w:lineRule="auto"/>
        <w:ind w:firstLine="708"/>
      </w:pPr>
      <w:ins w:id="1168" w:author="HASSINI Mohamed-amine" w:date="2019-01-14T14:21:00Z">
        <w:r>
          <w:rPr>
            <w:rFonts w:eastAsiaTheme="minorEastAsia" w:cs="Calibri"/>
          </w:rPr>
          <w:t>Dans ce qui suit, il est supposé</w:t>
        </w:r>
      </w:ins>
      <w:ins w:id="1169" w:author="HASSINI Mohamed-amine" w:date="2019-01-14T14:15:00Z">
        <w:r>
          <w:rPr>
            <w:rFonts w:eastAsiaTheme="minorEastAsia" w:cs="Calibri"/>
          </w:rPr>
          <w:t xml:space="preserve"> qu</w:t>
        </w:r>
      </w:ins>
      <w:ins w:id="1170" w:author="HASSINI Mohamed-amine" w:date="2019-01-14T14:20:00Z">
        <w:r>
          <w:rPr>
            <w:rFonts w:eastAsiaTheme="minorEastAsia" w:cs="Calibri"/>
          </w:rPr>
          <w:t>’il existe une corrélation entr</w:t>
        </w:r>
      </w:ins>
      <w:ins w:id="1171" w:author="HASSINI Mohamed-amine" w:date="2019-01-14T14:15:00Z">
        <w:r>
          <w:rPr>
            <w:rFonts w:eastAsiaTheme="minorEastAsia" w:cs="Calibri"/>
          </w:rPr>
          <w:t>e le différentiel de température</w:t>
        </w:r>
      </w:ins>
      <w:ins w:id="1172" w:author="HASSINI Mohamed-amine" w:date="2019-01-14T14:18:00Z">
        <w:r>
          <w:rPr>
            <w:rFonts w:eastAsiaTheme="minorEastAsia" w:cs="Calibri"/>
          </w:rPr>
          <w:t xml:space="preserve"> (différence entre le point chaud et le point froid)</w:t>
        </w:r>
      </w:ins>
      <w:ins w:id="1173" w:author="HASSINI Mohamed-amine" w:date="2019-01-14T14:15:00Z">
        <w:r>
          <w:rPr>
            <w:rFonts w:eastAsiaTheme="minorEastAsia" w:cs="Calibri"/>
          </w:rPr>
          <w:t xml:space="preserve"> à la surface du rotor</w:t>
        </w:r>
      </w:ins>
      <w:ins w:id="1174" w:author="HASSINI Mohamed-amine" w:date="2019-01-14T14:16:00Z">
        <w:r>
          <w:rPr>
            <w:rFonts w:eastAsiaTheme="minorEastAsia" w:cs="Calibri"/>
          </w:rPr>
          <w:t xml:space="preserve"> au droit du palier</w:t>
        </w:r>
      </w:ins>
      <w:ins w:id="1175" w:author="HASSINI Mohamed-amine" w:date="2019-01-14T14:15:00Z">
        <w:r>
          <w:rPr>
            <w:rFonts w:eastAsiaTheme="minorEastAsia" w:cs="Calibri"/>
          </w:rPr>
          <w:t xml:space="preserve"> </w:t>
        </w:r>
      </w:ins>
      <w:ins w:id="1176" w:author="HASSINI Mohamed-amine" w:date="2019-01-14T14:20:00Z">
        <w:r>
          <w:rPr>
            <w:rFonts w:eastAsiaTheme="minorEastAsia" w:cs="Calibri"/>
          </w:rPr>
          <w:t>et le</w:t>
        </w:r>
      </w:ins>
      <w:ins w:id="1177" w:author="HASSINI Mohamed-amine" w:date="2019-01-14T14:15:00Z">
        <w:r>
          <w:rPr>
            <w:rFonts w:eastAsiaTheme="minorEastAsia" w:cs="Calibri"/>
          </w:rPr>
          <w:t xml:space="preserve"> niveau vibratoire </w:t>
        </w:r>
      </w:ins>
      <w:ins w:id="1178" w:author="HASSINI Mohamed-amine" w:date="2019-01-14T14:16:00Z">
        <w:r>
          <w:rPr>
            <w:rFonts w:eastAsiaTheme="minorEastAsia" w:cs="Calibri"/>
          </w:rPr>
          <w:t>du rotor (toujours au droit du palier).</w:t>
        </w:r>
      </w:ins>
      <w:ins w:id="1179" w:author="HASSINI Mohamed-amine" w:date="2019-01-14T14:22:00Z">
        <w:r>
          <w:rPr>
            <w:rFonts w:eastAsiaTheme="minorEastAsia" w:cs="Calibri"/>
          </w:rPr>
          <w:t xml:space="preserve"> Cette hypothèse est généralement vérifiée en pratique (</w:t>
        </w:r>
        <w:commentRangeStart w:id="1180"/>
        <w:proofErr w:type="spellStart"/>
        <w:r>
          <w:rPr>
            <w:rFonts w:eastAsiaTheme="minorEastAsia" w:cs="Calibri"/>
          </w:rPr>
          <w:t>ref</w:t>
        </w:r>
        <w:commentRangeEnd w:id="1180"/>
        <w:proofErr w:type="spellEnd"/>
        <w:r>
          <w:rPr>
            <w:rStyle w:val="Marquedecommentaire"/>
          </w:rPr>
          <w:commentReference w:id="1180"/>
        </w:r>
        <w:r>
          <w:rPr>
            <w:rFonts w:eastAsiaTheme="minorEastAsia" w:cs="Calibri"/>
          </w:rPr>
          <w:t>)</w:t>
        </w:r>
      </w:ins>
      <w:ins w:id="1181" w:author="HASSINI Mohamed-amine" w:date="2019-01-14T14:23:00Z">
        <w:r>
          <w:rPr>
            <w:rFonts w:eastAsiaTheme="minorEastAsia" w:cs="Calibri"/>
          </w:rPr>
          <w:t xml:space="preserve">. </w:t>
        </w:r>
      </w:ins>
      <w:ins w:id="1182" w:author="HASSINI Mohamed-amine" w:date="2019-01-14T14:16:00Z">
        <w:r>
          <w:rPr>
            <w:rFonts w:eastAsiaTheme="minorEastAsia" w:cs="Calibri"/>
          </w:rPr>
          <w:t xml:space="preserve"> </w:t>
        </w:r>
      </w:ins>
      <w:ins w:id="1183" w:author="HASSINI Mohamed-amine" w:date="2019-01-14T14:23:00Z">
        <w:r w:rsidR="000452B6">
          <w:rPr>
            <w:rFonts w:eastAsiaTheme="minorEastAsia" w:cs="Calibri"/>
          </w:rPr>
          <w:t>I</w:t>
        </w:r>
      </w:ins>
      <w:ins w:id="1184" w:author="HASSINI Mohamed-amine" w:date="2019-01-14T14:16:00Z">
        <w:r>
          <w:rPr>
            <w:rFonts w:eastAsiaTheme="minorEastAsia" w:cs="Calibri"/>
          </w:rPr>
          <w:t xml:space="preserve">l est </w:t>
        </w:r>
      </w:ins>
      <w:proofErr w:type="spellStart"/>
      <w:ins w:id="1185" w:author="HASSINI Mohamed-amine" w:date="2019-01-14T14:23:00Z">
        <w:r w:rsidR="000452B6">
          <w:rPr>
            <w:rFonts w:eastAsiaTheme="minorEastAsia" w:cs="Calibri"/>
          </w:rPr>
          <w:t>alos</w:t>
        </w:r>
        <w:proofErr w:type="spellEnd"/>
        <w:r w:rsidR="000452B6">
          <w:rPr>
            <w:rFonts w:eastAsiaTheme="minorEastAsia" w:cs="Calibri"/>
          </w:rPr>
          <w:t xml:space="preserve"> </w:t>
        </w:r>
      </w:ins>
      <w:ins w:id="1186" w:author="HASSINI Mohamed-amine" w:date="2019-01-14T14:16:00Z">
        <w:r>
          <w:rPr>
            <w:rFonts w:eastAsiaTheme="minorEastAsia" w:cs="Calibri"/>
          </w:rPr>
          <w:t xml:space="preserve">possible d’exprimer </w:t>
        </w:r>
      </w:ins>
      <w:ins w:id="1187" w:author="HASSINI Mohamed-amine" w:date="2019-01-14T14:20:00Z">
        <w:r>
          <w:rPr>
            <w:rFonts w:eastAsiaTheme="minorEastAsia" w:cs="Calibri"/>
          </w:rPr>
          <w:t>cette corré</w:t>
        </w:r>
      </w:ins>
      <w:ins w:id="1188" w:author="HASSINI Mohamed-amine" w:date="2019-01-14T14:21:00Z">
        <w:r>
          <w:rPr>
            <w:rFonts w:eastAsiaTheme="minorEastAsia" w:cs="Calibri"/>
          </w:rPr>
          <w:t xml:space="preserve">lation </w:t>
        </w:r>
      </w:ins>
      <w:ins w:id="1189" w:author="HASSINI Mohamed-amine" w:date="2019-01-14T14:17:00Z">
        <w:r>
          <w:rPr>
            <w:rFonts w:eastAsiaTheme="minorEastAsia" w:cs="Calibri"/>
          </w:rPr>
          <w:t xml:space="preserve">à l’aide d’un coefficient d’influence complexe </w:t>
        </w:r>
      </w:ins>
      <w:del w:id="1190" w:author="HASSINI Mohamed-amine" w:date="2019-01-14T14:17:00Z">
        <w:r w:rsidR="006F4286" w:rsidDel="00141C57">
          <w:rPr>
            <w:rFonts w:eastAsiaTheme="minorEastAsia" w:cs="Calibri"/>
          </w:rPr>
          <w:delText xml:space="preserve">Le coefficient </w:delText>
        </w:r>
      </w:del>
      <m:oMath>
        <m:r>
          <w:ins w:id="1191" w:author="HASSINI Mohamed-amine" w:date="2019-01-14T13:57:00Z">
            <m:rPr>
              <m:sty m:val="bi"/>
            </m:rPr>
            <w:rPr>
              <w:rFonts w:ascii="Cambria Math" w:hAnsi="Cambria Math"/>
            </w:rPr>
            <m:t>B</m:t>
          </w:ins>
        </m:r>
        <m:r>
          <w:del w:id="1192" w:author="HASSINI Mohamed-amine" w:date="2019-01-14T13:57:00Z">
            <w:rPr>
              <w:rFonts w:ascii="Cambria Math" w:hAnsi="Cambria Math"/>
            </w:rPr>
            <m:t>B</m:t>
          </w:del>
        </m:r>
      </m:oMath>
      <w:r w:rsidR="006F4286">
        <w:t xml:space="preserve"> </w:t>
      </w:r>
      <w:ins w:id="1193" w:author="HASSINI Mohamed-amine" w:date="2019-01-14T14:23:00Z">
        <w:r w:rsidR="000452B6">
          <w:t xml:space="preserve">qui relie le </w:t>
        </w:r>
      </w:ins>
      <w:ins w:id="1194" w:author="HASSINI Mohamed-amine" w:date="2019-01-14T13:58:00Z">
        <w:r w:rsidR="000452B6">
          <w:t>différentiel de température</w:t>
        </w:r>
      </w:ins>
      <w:ins w:id="1195" w:author="HASSINI Mohamed-amine" w:date="2019-01-14T17:15:00Z">
        <w:r w:rsidR="009570AA">
          <w:t xml:space="preserve"> stabilisé</w:t>
        </w:r>
      </w:ins>
      <w:ins w:id="1196" w:author="HASSINI Mohamed-amine" w:date="2019-01-14T13:58:00Z">
        <w:r w:rsidR="000452B6">
          <w:t xml:space="preserve"> </w:t>
        </w:r>
      </w:ins>
      <w:ins w:id="1197" w:author="HASSINI Mohamed-amine" w:date="2019-01-14T14:24:00Z">
        <w:r w:rsidR="000452B6">
          <w:t>à la surface du rotor et le niveau v</w:t>
        </w:r>
      </w:ins>
      <w:ins w:id="1198" w:author="HASSINI Mohamed-amine" w:date="2019-01-14T13:58:00Z">
        <w:r w:rsidR="000452B6">
          <w:t>ibratoire</w:t>
        </w:r>
        <w:r w:rsidR="00496B0E">
          <w:t xml:space="preserve"> </w:t>
        </w:r>
      </w:ins>
      <m:oMath>
        <m:r>
          <w:ins w:id="1199" w:author="HASSINI Mohamed-amine" w:date="2019-01-14T13:59:00Z">
            <m:rPr>
              <m:sty m:val="bi"/>
            </m:rPr>
            <w:rPr>
              <w:rFonts w:ascii="Cambria Math" w:hAnsi="Cambria Math"/>
            </w:rPr>
            <m:t>V</m:t>
          </w:ins>
        </m:r>
      </m:oMath>
      <w:ins w:id="1200" w:author="HASSINI Mohamed-amine" w:date="2019-01-14T13:58:00Z">
        <w:r w:rsidR="00496B0E">
          <w:t xml:space="preserve"> au niveau du palier. </w:t>
        </w:r>
      </w:ins>
      <w:del w:id="1201" w:author="HASSINI Mohamed-amine" w:date="2019-01-14T13:59:00Z">
        <w:r w:rsidR="006F4286" w:rsidDel="00496B0E">
          <w:delText xml:space="preserve">caractérise la sensibilité entre la différence de la température à la surface de rotor </w:delText>
        </w:r>
        <m:oMath>
          <m:r>
            <m:rPr>
              <m:sty m:val="bi"/>
            </m:rPr>
            <w:rPr>
              <w:rFonts w:ascii="Cambria Math" w:hAnsi="Cambria Math"/>
            </w:rPr>
            <m:t>T</m:t>
          </m:r>
        </m:oMath>
        <w:r w:rsidR="006F4286" w:rsidDel="00496B0E">
          <w:delText xml:space="preserve"> par rapport aux vibrations</w:delText>
        </w:r>
        <m:oMath>
          <m:r>
            <w:rPr>
              <w:rFonts w:ascii="Cambria Math" w:hAnsi="Cambria Math"/>
            </w:rPr>
            <m:t xml:space="preserve"> </m:t>
          </m:r>
          <m:r>
            <m:rPr>
              <m:sty m:val="bi"/>
            </m:rPr>
            <w:rPr>
              <w:rFonts w:ascii="Cambria Math" w:hAnsi="Cambria Math"/>
            </w:rPr>
            <m:t>V</m:t>
          </m:r>
        </m:oMath>
      </w:del>
      <m:oMath>
        <m:r>
          <m:rPr>
            <m:sty m:val="bi"/>
          </m:rPr>
          <w:rPr>
            <w:rFonts w:ascii="Cambria Math" w:hAnsi="Cambria Math"/>
          </w:rPr>
          <m:t> </m:t>
        </m:r>
      </m:oMath>
      <w:r w:rsidR="006F4286">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655A98AF" w:rsidR="006F4286" w:rsidRPr="000B40CA" w:rsidRDefault="009570AA" w:rsidP="008D2A74">
            <w:pPr>
              <w:spacing w:before="120" w:after="120" w:line="360" w:lineRule="auto"/>
              <w:rPr>
                <w:rFonts w:eastAsia="SimSun"/>
                <w:i/>
              </w:rPr>
            </w:pPr>
            <m:oMathPara>
              <m:oMathParaPr>
                <m:jc m:val="center"/>
              </m:oMathParaPr>
              <m:oMath>
                <m:sSub>
                  <m:sSubPr>
                    <m:ctrlPr>
                      <w:ins w:id="1202" w:author="HASSINI Mohamed-amine" w:date="2019-01-14T17:14:00Z">
                        <w:rPr>
                          <w:rFonts w:ascii="Cambria Math" w:hAnsi="Cambria Math"/>
                          <w:b/>
                          <w:i/>
                        </w:rPr>
                      </w:ins>
                    </m:ctrlPr>
                  </m:sSubPr>
                  <m:e>
                    <m:r>
                      <m:rPr>
                        <m:sty m:val="bi"/>
                      </m:rPr>
                      <w:rPr>
                        <w:rFonts w:ascii="Cambria Math" w:hAnsi="Cambria Math"/>
                      </w:rPr>
                      <m:t>T</m:t>
                    </m:r>
                  </m:e>
                  <m:sub>
                    <m:r>
                      <w:ins w:id="1203" w:author="HASSINI Mohamed-amine" w:date="2019-01-14T17:14:00Z">
                        <m:rPr>
                          <m:sty m:val="bi"/>
                        </m:rPr>
                        <w:rPr>
                          <w:rFonts w:ascii="Cambria Math" w:hAnsi="Cambria Math"/>
                        </w:rPr>
                        <m:t>s</m:t>
                      </w:ins>
                    </m:r>
                    <m:r>
                      <w:ins w:id="1204" w:author="HASSINI Mohamed-amine" w:date="2019-01-14T17:17:00Z">
                        <m:rPr>
                          <m:sty m:val="bi"/>
                        </m:rPr>
                        <w:rPr>
                          <w:rFonts w:ascii="Cambria Math" w:hAnsi="Cambria Math"/>
                        </w:rPr>
                        <m:t>ta</m:t>
                      </w:ins>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496B0E"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Change w:id="1205" w:author="HASSINI Mohamed-amine" w:date="2019-01-14T13:58:00Z">
                  <w:rPr>
                    <w:rFonts w:ascii="Times New Roman" w:eastAsia="Times New Roman" w:hAnsi="Times New Roman"/>
                    <w:b/>
                    <w:iCs w:val="0"/>
                    <w:color w:val="auto"/>
                    <w:sz w:val="22"/>
                    <w:szCs w:val="22"/>
                    <w:lang w:val="en-US" w:eastAsia="fr-FR"/>
                  </w:rPr>
                </w:rPrChange>
              </w:rPr>
            </w:pPr>
            <w:r w:rsidRPr="00496B0E">
              <w:rPr>
                <w:rFonts w:ascii="Times New Roman" w:eastAsia="Times New Roman" w:hAnsi="Times New Roman"/>
                <w:b/>
                <w:iCs w:val="0"/>
                <w:color w:val="auto"/>
                <w:sz w:val="22"/>
                <w:szCs w:val="22"/>
                <w:lang w:eastAsia="fr-FR"/>
                <w:rPrChange w:id="1206" w:author="HASSINI Mohamed-amine" w:date="2019-01-14T13:58:00Z">
                  <w:rPr>
                    <w:rFonts w:ascii="Times New Roman" w:eastAsia="Times New Roman" w:hAnsi="Times New Roman"/>
                    <w:b/>
                    <w:iCs w:val="0"/>
                    <w:color w:val="auto"/>
                    <w:sz w:val="22"/>
                    <w:szCs w:val="22"/>
                    <w:lang w:val="en-US" w:eastAsia="fr-FR"/>
                  </w:rPr>
                </w:rPrChange>
              </w:rPr>
              <w:t xml:space="preserve"> </w:t>
            </w:r>
          </w:p>
        </w:tc>
      </w:tr>
    </w:tbl>
    <w:p w14:paraId="3184E69D" w14:textId="3FB8E2A4" w:rsidR="006F4286" w:rsidRDefault="006F4286" w:rsidP="006F4286">
      <w:pPr>
        <w:spacing w:before="120" w:line="360" w:lineRule="auto"/>
      </w:pPr>
      <w:del w:id="1207" w:author="HASSINI Mohamed-amine" w:date="2019-01-14T14:24:00Z">
        <w:r w:rsidDel="000452B6">
          <w:delText>Il est assumé que la différence de température est corrélée avec l’amplitude de vibration synchrone par le module</w:delTex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rsidDel="000452B6">
          <w:delText>.</w:delText>
        </w:r>
      </w:del>
      <w:r>
        <w:t xml:space="preserve">  </w:t>
      </w:r>
      <w:ins w:id="1208" w:author="HASSINI Mohamed-amine" w:date="2019-01-14T14:25:00Z">
        <w:r w:rsidR="000452B6">
          <w:t xml:space="preserve">La phase du complexe </w:t>
        </w:r>
        <m:oMath>
          <m:r>
            <m:rPr>
              <m:sty m:val="bi"/>
            </m:rPr>
            <w:rPr>
              <w:rFonts w:ascii="Cambria Math" w:hAnsi="Cambria Math"/>
            </w:rPr>
            <m:t>B</m:t>
          </m:r>
        </m:oMath>
        <w:r w:rsidR="000452B6">
          <w:t xml:space="preserve"> </w:t>
        </w:r>
      </w:ins>
      <w:del w:id="1209" w:author="HASSINI Mohamed-amine" w:date="2019-01-14T14:25:00Z">
        <w:r w:rsidDel="000452B6">
          <w:delText xml:space="preserve">L’angle de rotation </w:delText>
        </w:r>
      </w:del>
      <w:ins w:id="1210" w:author="HASSINI Mohamed-amine" w:date="2019-01-14T14:25:00Z">
        <w:r w:rsidR="000452B6">
          <w:t>(</w:t>
        </w:r>
        <w:proofErr w:type="gramStart"/>
        <w:r w:rsidR="000452B6">
          <w:t xml:space="preserve">notée </w:t>
        </w:r>
      </w:ins>
      <w:proofErr w:type="gramEnd"/>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ins w:id="1211" w:author="HASSINI Mohamed-amine" w:date="2019-01-14T14:25:00Z">
        <w:r w:rsidR="000452B6">
          <w:t>)</w:t>
        </w:r>
      </w:ins>
      <w:r>
        <w:t xml:space="preserve"> représente</w:t>
      </w:r>
      <w:ins w:id="1212" w:author="HASSINI Mohamed-amine" w:date="2019-01-14T14:26:00Z">
        <w:r w:rsidR="000452B6">
          <w:t xml:space="preserve"> la position angulaire </w:t>
        </w:r>
      </w:ins>
      <w:del w:id="1213" w:author="HASSINI Mohamed-amine" w:date="2019-01-14T14:26:00Z">
        <w:r w:rsidDel="000452B6">
          <w:delText xml:space="preserve"> l</w:delText>
        </w:r>
      </w:del>
      <w:del w:id="1214" w:author="HASSINI Mohamed-amine" w:date="2019-01-14T14:25:00Z">
        <w:r w:rsidDel="000452B6">
          <w:delText xml:space="preserve">e déphasage </w:delText>
        </w:r>
      </w:del>
      <w:del w:id="1215" w:author="HASSINI Mohamed-amine" w:date="2019-01-14T14:26:00Z">
        <w:r w:rsidDel="000452B6">
          <w:delText>entre</w:delText>
        </w:r>
      </w:del>
      <w:r>
        <w:t xml:space="preserve"> </w:t>
      </w:r>
      <w:ins w:id="1216" w:author="HASSINI Mohamed-amine" w:date="2019-01-14T14:26:00Z">
        <w:r w:rsidR="000452B6">
          <w:t xml:space="preserve">du </w:t>
        </w:r>
      </w:ins>
      <w:del w:id="1217" w:author="HASSINI Mohamed-amine" w:date="2019-01-14T14:26:00Z">
        <w:r w:rsidDel="000452B6">
          <w:delText xml:space="preserve">le </w:delText>
        </w:r>
      </w:del>
      <w:r>
        <w:t>point chaud</w:t>
      </w:r>
      <w:ins w:id="1218" w:author="HASSINI Mohamed-amine" w:date="2019-01-14T14:26:00Z">
        <w:r w:rsidR="000452B6">
          <w:t xml:space="preserve"> par rapport à la position du rotor</w:t>
        </w:r>
      </w:ins>
      <w:ins w:id="1219" w:author="HASSINI Mohamed-amine" w:date="2019-01-14T14:27:00Z">
        <w:r w:rsidR="000452B6">
          <w:t xml:space="preserve"> à un instant de référence (généralement donné par le signal du top tour)</w:t>
        </w:r>
      </w:ins>
      <w:del w:id="1220" w:author="HASSINI Mohamed-amine" w:date="2019-01-14T14:26:00Z">
        <w:r w:rsidDel="000452B6">
          <w:delText xml:space="preserve"> et la phase des vibrations</w:delText>
        </w:r>
        <m:oMath>
          <m:r>
            <w:rPr>
              <w:rFonts w:ascii="Cambria Math" w:hAnsi="Cambria Math"/>
            </w:rPr>
            <m:t xml:space="preserve"> </m:t>
          </m:r>
          <m:r>
            <m:rPr>
              <m:sty m:val="bi"/>
            </m:rPr>
            <w:rPr>
              <w:rFonts w:ascii="Cambria Math" w:hAnsi="Cambria Math"/>
            </w:rPr>
            <m:t>V</m:t>
          </m:r>
        </m:oMath>
        <w:r w:rsidDel="000452B6">
          <w:delText>.</w:delText>
        </w:r>
      </w:del>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40BDA02"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w:t>
      </w:r>
      <w:ins w:id="1221" w:author="HASSINI Mohamed-amine" w:date="2019-01-14T14:31:00Z">
        <w:r w:rsidR="000452B6">
          <w:t xml:space="preserve"> le lien</w:t>
        </w:r>
      </w:ins>
      <w:r>
        <w:t xml:space="preserve"> </w:t>
      </w:r>
      <w:del w:id="1222" w:author="HASSINI Mohamed-amine" w:date="2019-01-14T14:31:00Z">
        <w:r w:rsidDel="000452B6">
          <w:delText>la sensibilité</w:delText>
        </w:r>
      </w:del>
      <w:r>
        <w:t xml:space="preserve"> </w:t>
      </w:r>
      <w:ins w:id="1223" w:author="HASSINI Mohamed-amine" w:date="2019-01-14T14:31:00Z">
        <w:r w:rsidR="000452B6">
          <w:t>entre</w:t>
        </w:r>
      </w:ins>
      <w:del w:id="1224" w:author="HASSINI Mohamed-amine" w:date="2019-01-14T14:31:00Z">
        <w:r w:rsidDel="000452B6">
          <w:delText>du</w:delText>
        </w:r>
      </w:del>
      <w:r>
        <w:t xml:space="preserve"> </w:t>
      </w:r>
      <w:ins w:id="1225" w:author="HASSINI Mohamed-amine" w:date="2019-01-14T14:31:00Z">
        <w:r w:rsidR="000452B6">
          <w:t xml:space="preserve">le </w:t>
        </w:r>
      </w:ins>
      <w:r>
        <w:t>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ins w:id="1226" w:author="HASSINI Mohamed-amine" w:date="2019-01-14T14:31:00Z">
        <w:r w:rsidR="000452B6">
          <w:t xml:space="preserve">et le différentiel de température à la surface du rotor au droit du palier </w:t>
        </w:r>
      </w:ins>
      <w:del w:id="1227" w:author="HASSINI Mohamed-amine" w:date="2019-01-14T14:31:00Z">
        <w:r w:rsidR="006536FC" w:rsidDel="000452B6">
          <w:delText>sous le chargement thermique</w:delText>
        </w:r>
      </w:del>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228" w:name="_Ref518574219"/>
            <w:r w:rsidRPr="00B70EB0">
              <w:rPr>
                <w:rFonts w:ascii="Times New Roman" w:eastAsia="Times New Roman" w:hAnsi="Times New Roman"/>
                <w:b/>
                <w:iCs w:val="0"/>
                <w:color w:val="auto"/>
                <w:sz w:val="22"/>
                <w:szCs w:val="22"/>
                <w:lang w:eastAsia="fr-FR"/>
              </w:rPr>
              <w:t xml:space="preserve"> </w:t>
            </w:r>
            <w:bookmarkEnd w:id="1228"/>
          </w:p>
        </w:tc>
      </w:tr>
    </w:tbl>
    <w:p w14:paraId="1E828A01" w14:textId="5DDDE7E4" w:rsidR="006F4286" w:rsidRDefault="006F4286" w:rsidP="006F4286">
      <w:pPr>
        <w:spacing w:line="360" w:lineRule="auto"/>
      </w:pPr>
      <w:r>
        <w:lastRenderedPageBreak/>
        <w:t>Ce balourd thermique s’ajoute</w:t>
      </w:r>
      <w:ins w:id="1229" w:author="HASSINI Mohamed-amine" w:date="2019-01-14T14:32:00Z">
        <w:r w:rsidR="000452B6">
          <w:t xml:space="preserve"> au</w:t>
        </w:r>
      </w:ins>
      <w:r>
        <w:t xml:space="preserve"> </w:t>
      </w:r>
      <w:del w:id="1230" w:author="HASSINI Mohamed-amine" w:date="2019-01-14T14:32:00Z">
        <w:r w:rsidDel="000452B6">
          <w:delText xml:space="preserve">avec le </w:delText>
        </w:r>
      </w:del>
      <w:r>
        <w:t xml:space="preserve">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B68A8E9" w:rsidR="006F4286" w:rsidRDefault="006F4286" w:rsidP="006F4286">
      <w:pPr>
        <w:spacing w:before="120" w:line="360" w:lineRule="auto"/>
        <w:ind w:firstLine="708"/>
      </w:pPr>
      <w:r>
        <w:t>Les trois coefficients d’influence</w:t>
      </w:r>
      <w:del w:id="1231" w:author="HASSINI Mohamed-amine" w:date="2019-01-14T17:17:00Z">
        <w:r w:rsidDel="009570AA">
          <w:delText>s</w:delText>
        </w:r>
      </w:del>
      <w:r>
        <w:t xml:space="preserv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32581C">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6D7CD39B" w:rsidR="006F4286" w:rsidRPr="000B40CA" w:rsidRDefault="00B242BC" w:rsidP="009570AA">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m:t>
                </m:r>
                <m:r>
                  <w:ins w:id="1232" w:author="HASSINI Mohamed-amine" w:date="2019-01-14T17:17:00Z">
                    <m:rPr>
                      <m:sty m:val="bi"/>
                    </m:rPr>
                    <w:rPr>
                      <w:rFonts w:ascii="Cambria Math" w:eastAsia="SimSun" w:hAnsi="Cambria Math"/>
                    </w:rPr>
                    <m:t>BV=BAU</m:t>
                  </w:ins>
                </m:r>
                <m:r>
                  <w:ins w:id="1233" w:author="HASSINI Mohamed-amine" w:date="2019-01-14T17:18:00Z">
                    <m:rPr>
                      <m:sty m:val="bi"/>
                    </m:rPr>
                    <w:rPr>
                      <w:rFonts w:ascii="Cambria Math" w:eastAsia="SimSun" w:hAnsi="Cambria Math"/>
                    </w:rPr>
                    <m:t>=BA</m:t>
                  </w:ins>
                </m:r>
                <m:d>
                  <m:dPr>
                    <m:ctrlPr>
                      <w:ins w:id="1234" w:author="HASSINI Mohamed-amine" w:date="2019-01-14T17:18:00Z">
                        <w:rPr>
                          <w:rFonts w:ascii="Cambria Math" w:eastAsia="SimSun" w:hAnsi="Cambria Math"/>
                          <w:b/>
                          <w:i/>
                        </w:rPr>
                      </w:ins>
                    </m:ctrlPr>
                  </m:dPr>
                  <m:e>
                    <m:sSub>
                      <m:sSubPr>
                        <m:ctrlPr>
                          <w:ins w:id="1235" w:author="HASSINI Mohamed-amine" w:date="2019-01-14T17:18:00Z">
                            <w:rPr>
                              <w:rFonts w:ascii="Cambria Math" w:eastAsia="SimSun" w:hAnsi="Cambria Math"/>
                              <w:b/>
                              <w:i/>
                            </w:rPr>
                          </w:ins>
                        </m:ctrlPr>
                      </m:sSubPr>
                      <m:e>
                        <m:r>
                          <w:ins w:id="1236" w:author="HASSINI Mohamed-amine" w:date="2019-01-14T17:18:00Z">
                            <m:rPr>
                              <m:sty m:val="bi"/>
                            </m:rPr>
                            <w:rPr>
                              <w:rFonts w:ascii="Cambria Math" w:eastAsia="SimSun" w:hAnsi="Cambria Math"/>
                            </w:rPr>
                            <m:t>U</m:t>
                          </w:ins>
                        </m:r>
                      </m:e>
                      <m:sub>
                        <m:r>
                          <w:ins w:id="1237" w:author="HASSINI Mohamed-amine" w:date="2019-01-14T17:18:00Z">
                            <m:rPr>
                              <m:sty m:val="bi"/>
                            </m:rPr>
                            <w:rPr>
                              <w:rFonts w:ascii="Cambria Math" w:eastAsia="SimSun" w:hAnsi="Cambria Math"/>
                            </w:rPr>
                            <m:t>0</m:t>
                          </w:ins>
                        </m:r>
                      </m:sub>
                    </m:sSub>
                    <m:r>
                      <w:ins w:id="1238" w:author="HASSINI Mohamed-amine" w:date="2019-01-14T17:18:00Z">
                        <m:rPr>
                          <m:sty m:val="bi"/>
                        </m:rPr>
                        <w:rPr>
                          <w:rFonts w:ascii="Cambria Math" w:eastAsia="SimSun" w:hAnsi="Cambria Math"/>
                        </w:rPr>
                        <m:t>+CT</m:t>
                      </w:ins>
                    </m:r>
                  </m:e>
                </m:d>
                <m:r>
                  <w:ins w:id="1239" w:author="HASSINI Mohamed-amine" w:date="2019-01-14T17:18:00Z">
                    <m:rPr>
                      <m:sty m:val="bi"/>
                    </m:rPr>
                    <w:rPr>
                      <w:rFonts w:ascii="Cambria Math" w:eastAsia="SimSun" w:hAnsi="Cambria Math"/>
                    </w:rPr>
                    <m:t>=</m:t>
                  </w:ins>
                </m:r>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240" w:name="_Ref534201420"/>
            <w:r>
              <w:rPr>
                <w:rFonts w:ascii="Times New Roman" w:eastAsia="Times New Roman" w:hAnsi="Times New Roman"/>
                <w:b/>
                <w:iCs w:val="0"/>
                <w:color w:val="auto"/>
                <w:sz w:val="22"/>
                <w:szCs w:val="22"/>
                <w:lang w:val="en-US" w:eastAsia="fr-FR"/>
              </w:rPr>
              <w:t xml:space="preserve"> </w:t>
            </w:r>
            <w:bookmarkEnd w:id="1240"/>
          </w:p>
        </w:tc>
      </w:tr>
    </w:tbl>
    <w:p w14:paraId="708D8795" w14:textId="77777777" w:rsidR="006F4286" w:rsidRDefault="006F4286" w:rsidP="00C51F86">
      <w:pPr>
        <w:pStyle w:val="Titre3"/>
        <w:ind w:left="709"/>
      </w:pPr>
      <w:bookmarkStart w:id="1241" w:name="_Toc534984868"/>
      <w:r>
        <w:t>Critère de stabilité</w:t>
      </w:r>
      <w:bookmarkEnd w:id="1241"/>
    </w:p>
    <w:p w14:paraId="00974CFA" w14:textId="77777777" w:rsidR="006F4286" w:rsidRPr="00FA40FE" w:rsidRDefault="006F4286" w:rsidP="006F4286"/>
    <w:p w14:paraId="4770D163" w14:textId="095B5CA3" w:rsidR="006F4286" w:rsidRDefault="006F4286" w:rsidP="006F4286">
      <w:pPr>
        <w:spacing w:line="360" w:lineRule="auto"/>
        <w:ind w:firstLine="708"/>
        <w:rPr>
          <w:rFonts w:eastAsiaTheme="minorEastAsia"/>
          <w:lang w:eastAsia="zh-CN"/>
        </w:rPr>
      </w:pPr>
      <w:r>
        <w:t xml:space="preserve">Le critère de la stabilité de l’effet Morton </w:t>
      </w:r>
      <w:del w:id="1242" w:author="HASSINI Mohamed-amine" w:date="2019-01-14T14:39:00Z">
        <w:r w:rsidDel="0070624A">
          <w:delText>s’</w:delText>
        </w:r>
      </w:del>
      <w:r>
        <w:t>est basé sur l’évolution d</w:t>
      </w:r>
      <w:ins w:id="1243" w:author="HASSINI Mohamed-amine" w:date="2019-01-14T14:39:00Z">
        <w:r w:rsidR="0070624A">
          <w:t>e</w:t>
        </w:r>
      </w:ins>
      <w:del w:id="1244" w:author="HASSINI Mohamed-amine" w:date="2019-01-14T14:39:00Z">
        <w:r w:rsidDel="0070624A">
          <w:delText>’</w:delText>
        </w:r>
      </w:del>
      <w:ins w:id="1245" w:author="HASSINI Mohamed-amine" w:date="2019-01-14T14:39:00Z">
        <w:r w:rsidR="0070624A">
          <w:t xml:space="preserve"> l’</w:t>
        </w:r>
      </w:ins>
      <w:r>
        <w:t xml:space="preserve">état thermique en régime transitoire.  </w:t>
      </w:r>
      <w:r>
        <w:rPr>
          <w:rFonts w:eastAsiaTheme="minorEastAsia"/>
          <w:lang w:eastAsia="zh-CN"/>
        </w:rPr>
        <w:t>Lors du fonctionnement du système</w:t>
      </w:r>
      <w:del w:id="1246" w:author="HASSINI Mohamed-amine" w:date="2019-01-14T14:40:00Z">
        <w:r w:rsidDel="0070624A">
          <w:rPr>
            <w:rFonts w:eastAsiaTheme="minorEastAsia"/>
            <w:lang w:eastAsia="zh-CN"/>
          </w:rPr>
          <w:delText xml:space="preserve"> rotor</w:delText>
        </w:r>
      </w:del>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w:t>
      </w:r>
      <w:ins w:id="1247" w:author="HASSINI Mohamed-amine" w:date="2019-01-14T14:40:00Z">
        <w:r w:rsidR="0070624A">
          <w:rPr>
            <w:rFonts w:eastAsiaTheme="minorEastAsia"/>
            <w:lang w:eastAsia="zh-CN"/>
          </w:rPr>
          <w:t xml:space="preserve"> </w:t>
        </w:r>
      </w:ins>
      <w:del w:id="1248" w:author="HASSINI Mohamed-amine" w:date="2019-01-14T14:40:00Z">
        <w:r w:rsidDel="0070624A">
          <w:rPr>
            <w:rFonts w:eastAsiaTheme="minorEastAsia"/>
            <w:lang w:eastAsia="zh-CN"/>
          </w:rPr>
          <w:delText xml:space="preserve"> son</w:delText>
        </w:r>
      </w:del>
      <w:r>
        <w:rPr>
          <w:rFonts w:eastAsiaTheme="minorEastAsia"/>
          <w:lang w:eastAsia="zh-CN"/>
        </w:rPr>
        <w:t xml:space="preserve"> </w:t>
      </w:r>
      <w:ins w:id="1249" w:author="HASSINI Mohamed-amine" w:date="2019-01-14T14:40:00Z">
        <w:r w:rsidR="0070624A">
          <w:rPr>
            <w:rFonts w:eastAsiaTheme="minorEastAsia"/>
            <w:lang w:eastAsia="zh-CN"/>
          </w:rPr>
          <w:t>l’</w:t>
        </w:r>
      </w:ins>
      <w:r>
        <w:rPr>
          <w:rFonts w:eastAsiaTheme="minorEastAsia"/>
          <w:lang w:eastAsia="zh-CN"/>
        </w:rPr>
        <w:t>état thermique</w:t>
      </w:r>
      <w:ins w:id="1250" w:author="HASSINI Mohamed-amine" w:date="2019-01-14T14:40:00Z">
        <w:r w:rsidR="0070624A">
          <w:rPr>
            <w:rFonts w:eastAsiaTheme="minorEastAsia"/>
            <w:lang w:eastAsia="zh-CN"/>
          </w:rPr>
          <w:t xml:space="preserve"> du rotor</w:t>
        </w:r>
      </w:ins>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32581C">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251" w:name="_Ref530059670"/>
            <w:r w:rsidRPr="00E03861">
              <w:rPr>
                <w:rFonts w:ascii="Times New Roman" w:eastAsiaTheme="minorEastAsia" w:hAnsi="Times New Roman"/>
                <w:b/>
                <w:i/>
              </w:rPr>
              <w:t xml:space="preserve"> </w:t>
            </w:r>
            <w:bookmarkEnd w:id="1251"/>
          </w:p>
        </w:tc>
      </w:tr>
    </w:tbl>
    <w:p w14:paraId="21E3173D" w14:textId="45A64BFF" w:rsidR="009570AA" w:rsidRDefault="009570AA" w:rsidP="006F4286">
      <w:pPr>
        <w:spacing w:before="120" w:line="360" w:lineRule="auto"/>
        <w:rPr>
          <w:ins w:id="1252" w:author="HASSINI Mohamed-amine" w:date="2019-01-14T17:19:00Z"/>
          <w:rFonts w:eastAsiaTheme="minorEastAsia"/>
          <w:lang w:eastAsia="zh-CN"/>
        </w:rPr>
      </w:pPr>
      <w:ins w:id="1253" w:author="HASSINI Mohamed-amine" w:date="2019-01-14T17:19:00Z">
        <w:r>
          <w:rPr>
            <w:rFonts w:eastAsiaTheme="minorEastAsia"/>
            <w:lang w:eastAsia="zh-CN"/>
          </w:rPr>
          <w:t xml:space="preserve">Avec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ins>
      <w:ins w:id="1254" w:author="HASSINI Mohamed-amine" w:date="2019-01-14T17:20:00Z">
        <w:r>
          <w:rPr>
            <w:rFonts w:eastAsiaTheme="minorEastAsia"/>
            <w:lang w:eastAsia="zh-CN"/>
          </w:rPr>
          <w:t>.</w:t>
        </w:r>
      </w:ins>
    </w:p>
    <w:p w14:paraId="7A8FF3FB" w14:textId="13065004"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w:t>
      </w:r>
      <w:ins w:id="1255" w:author="HASSINI Mohamed-amine" w:date="2019-01-14T17:22:00Z">
        <w:r w:rsidR="009570AA">
          <w:rPr>
            <w:rFonts w:eastAsiaTheme="minorEastAsia"/>
            <w:lang w:eastAsia="zh-CN"/>
          </w:rPr>
          <w:t xml:space="preserve">l’échelle de temps la plus petite relative </w:t>
        </w:r>
        <w:proofErr w:type="gramStart"/>
        <w:r w:rsidR="009570AA">
          <w:rPr>
            <w:rFonts w:eastAsiaTheme="minorEastAsia"/>
            <w:lang w:eastAsia="zh-CN"/>
          </w:rPr>
          <w:t>au vibrations</w:t>
        </w:r>
        <w:proofErr w:type="gramEnd"/>
        <w:r w:rsidR="009570AA">
          <w:rPr>
            <w:rFonts w:eastAsiaTheme="minorEastAsia"/>
            <w:lang w:eastAsia="zh-CN"/>
          </w:rPr>
          <w:t xml:space="preserve">, </w:t>
        </w:r>
      </w:ins>
      <w:del w:id="1256" w:author="HASSINI Mohamed-amine" w:date="2019-01-14T17:22:00Z">
        <w:r w:rsidDel="009570AA">
          <w:rPr>
            <w:rFonts w:eastAsiaTheme="minorEastAsia"/>
            <w:lang w:eastAsia="zh-CN"/>
          </w:rPr>
          <w:delText xml:space="preserve">le temps, </w:delText>
        </w:r>
      </w:del>
      <w:r>
        <w:rPr>
          <w:rFonts w:eastAsiaTheme="minorEastAsia"/>
          <w:lang w:eastAsia="zh-CN"/>
        </w:rPr>
        <w:t xml:space="preserve">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32581C">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46147755" w:rsidR="006F4286" w:rsidRPr="00E03861" w:rsidRDefault="00720ABF" w:rsidP="00720ABF">
            <w:pPr>
              <w:spacing w:before="120" w:line="360" w:lineRule="auto"/>
              <w:rPr>
                <w:rFonts w:asciiTheme="minorHAnsi" w:eastAsiaTheme="minorEastAsia" w:hAnsiTheme="minorHAnsi"/>
                <w:lang w:eastAsia="zh-CN"/>
              </w:rPr>
            </w:pPr>
            <m:oMathPara>
              <m:oMath>
                <m:r>
                  <w:ins w:id="1257" w:author="HASSINI Mohamed-amine" w:date="2019-01-14T17:25:00Z">
                    <m:rPr>
                      <m:sty m:val="bi"/>
                    </m:rPr>
                    <w:rPr>
                      <w:rFonts w:ascii="Cambria Math" w:eastAsiaTheme="minorEastAsia" w:hAnsi="Cambria Math"/>
                      <w:lang w:eastAsia="zh-CN"/>
                    </w:rPr>
                    <m:t>τ</m:t>
                  </w:ins>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del w:id="1258" w:author="HASSINI Mohamed-amine" w:date="2019-01-14T17:23:00Z">
                        <w:rPr>
                          <w:rFonts w:ascii="Cambria Math" w:eastAsiaTheme="minorEastAsia" w:hAnsi="Cambria Math"/>
                          <w:b/>
                          <w:i/>
                          <w:lang w:eastAsia="zh-CN"/>
                        </w:rPr>
                      </w:del>
                    </m:ctrlPr>
                  </m:fPr>
                  <m:num>
                    <m:r>
                      <w:del w:id="1259" w:author="HASSINI Mohamed-amine" w:date="2019-01-14T17:23:00Z">
                        <w:rPr>
                          <w:rFonts w:ascii="Cambria Math" w:eastAsiaTheme="minorEastAsia" w:hAnsi="Cambria Math"/>
                          <w:lang w:eastAsia="zh-CN"/>
                        </w:rPr>
                        <m:t>1</m:t>
                      </w:del>
                    </m:r>
                  </m:num>
                  <m:den>
                    <m:r>
                      <w:del w:id="1260" w:author="HASSINI Mohamed-amine" w:date="2019-01-14T17:23:00Z">
                        <w:rPr>
                          <w:rFonts w:ascii="Cambria Math" w:eastAsiaTheme="minorEastAsia" w:hAnsi="Cambria Math"/>
                          <w:lang w:eastAsia="zh-CN"/>
                        </w:rPr>
                        <m:t>τ</m:t>
                      </w:del>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del w:id="1261" w:author="HASSINI Mohamed-amine" w:date="2019-01-14T17:26:00Z">
                        <w:rPr>
                          <w:rFonts w:ascii="Cambria Math" w:eastAsiaTheme="minorEastAsia" w:hAnsi="Cambria Math"/>
                          <w:b/>
                          <w:i/>
                          <w:lang w:eastAsia="zh-CN"/>
                        </w:rPr>
                      </w:del>
                    </m:ctrlPr>
                  </m:fPr>
                  <m:num>
                    <m:r>
                      <w:del w:id="1262" w:author="HASSINI Mohamed-amine" w:date="2019-01-14T17:26:00Z">
                        <w:rPr>
                          <w:rFonts w:ascii="Cambria Math" w:eastAsiaTheme="minorEastAsia" w:hAnsi="Cambria Math"/>
                          <w:lang w:eastAsia="zh-CN"/>
                        </w:rPr>
                        <m:t>1</m:t>
                      </w:del>
                    </m:r>
                  </m:num>
                  <m:den>
                    <m:r>
                      <w:del w:id="1263" w:author="HASSINI Mohamed-amine" w:date="2019-01-14T17:26:00Z">
                        <w:rPr>
                          <w:rFonts w:ascii="Cambria Math" w:eastAsiaTheme="minorEastAsia" w:hAnsi="Cambria Math"/>
                          <w:lang w:eastAsia="zh-CN"/>
                        </w:rPr>
                        <m:t>τ</m:t>
                      </w:del>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264" w:name="_Ref530060431"/>
            <w:r w:rsidRPr="00E03861">
              <w:rPr>
                <w:rFonts w:ascii="Times New Roman" w:eastAsiaTheme="minorEastAsia" w:hAnsi="Times New Roman"/>
                <w:b/>
                <w:i/>
              </w:rPr>
              <w:t xml:space="preserve"> </w:t>
            </w:r>
            <w:bookmarkEnd w:id="1264"/>
          </w:p>
        </w:tc>
      </w:tr>
    </w:tbl>
    <w:p w14:paraId="6EBCD9BE" w14:textId="7653BE70"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xml:space="preserve">. </w:t>
      </w:r>
      <w:ins w:id="1265" w:author="HASSINI Mohamed-amine" w:date="2019-01-14T17:28:00Z">
        <w:r w:rsidR="00720ABF">
          <w:rPr>
            <w:rFonts w:eastAsiaTheme="minorEastAsia"/>
          </w:rPr>
          <w:t xml:space="preserve">La stabilité peut </w:t>
        </w:r>
        <w:proofErr w:type="spellStart"/>
        <w:r w:rsidR="00720ABF">
          <w:rPr>
            <w:rFonts w:eastAsiaTheme="minorEastAsia"/>
          </w:rPr>
          <w:t>petre</w:t>
        </w:r>
        <w:proofErr w:type="spellEnd"/>
        <w:r w:rsidR="00720ABF">
          <w:rPr>
            <w:rFonts w:eastAsiaTheme="minorEastAsia"/>
          </w:rPr>
          <w:t xml:space="preserve"> déterminée en analysant le problème aux valeurs propres de l’équation homogène. </w:t>
        </w:r>
      </w:ins>
      <w:r>
        <w:rPr>
          <w:rFonts w:eastAsiaTheme="minorEastAsia"/>
        </w:rPr>
        <w:t>La solution générale</w:t>
      </w:r>
      <w:ins w:id="1266" w:author="HASSINI Mohamed-amine" w:date="2019-01-14T17:29:00Z">
        <w:r w:rsidR="00720ABF">
          <w:rPr>
            <w:rFonts w:eastAsiaTheme="minorEastAsia"/>
          </w:rPr>
          <w:t xml:space="preserve"> recherchée</w:t>
        </w:r>
      </w:ins>
      <w:r>
        <w:rPr>
          <w:rFonts w:eastAsiaTheme="minorEastAsia"/>
        </w:rPr>
        <w:t xml:space="preserve"> </w:t>
      </w:r>
      <w:del w:id="1267" w:author="HASSINI Mohamed-amine" w:date="2019-01-14T17:29:00Z">
        <w:r w:rsidDel="00720ABF">
          <w:rPr>
            <w:rFonts w:eastAsiaTheme="minorEastAsia"/>
          </w:rPr>
          <w:delText xml:space="preserve">de son équation homogène </w:delText>
        </w:r>
      </w:del>
      <w:r>
        <w:rPr>
          <w:rFonts w:eastAsiaTheme="minorEastAsia"/>
        </w:rPr>
        <w:t xml:space="preserve">est sous </w:t>
      </w:r>
      <w:proofErr w:type="gramStart"/>
      <w:ins w:id="1268" w:author="HASSINI Mohamed-amine" w:date="2019-01-14T17:29:00Z">
        <w:r w:rsidR="00720ABF">
          <w:rPr>
            <w:rFonts w:eastAsiaTheme="minorEastAsia"/>
          </w:rPr>
          <w:t xml:space="preserve">le </w:t>
        </w:r>
      </w:ins>
      <w:r>
        <w:rPr>
          <w:rFonts w:eastAsiaTheme="minorEastAsia"/>
        </w:rPr>
        <w:t>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w:t>
      </w:r>
      <w:ins w:id="1269" w:author="HASSINI Mohamed-amine" w:date="2019-01-14T17:29:00Z">
        <w:r w:rsidR="00720ABF">
          <w:rPr>
            <w:rFonts w:eastAsiaTheme="minorEastAsia"/>
            <w:lang w:eastAsia="zh-CN"/>
          </w:rPr>
          <w:t xml:space="preserve"> </w:t>
        </w:r>
        <m:oMath>
          <m:r>
            <w:rPr>
              <w:rFonts w:ascii="Cambria Math" w:eastAsiaTheme="minorEastAsia" w:hAnsi="Cambria Math"/>
              <w:lang w:eastAsia="zh-CN"/>
            </w:rPr>
            <m:t>s</m:t>
          </m:r>
        </m:oMath>
      </w:ins>
      <w:proofErr w:type="gramEnd"/>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del w:id="1270" w:author="HASSINI Mohamed-amine" w:date="2019-01-14T17:29:00Z">
            <w:rPr>
              <w:rFonts w:ascii="Cambria Math" w:eastAsiaTheme="minorEastAsia" w:hAnsi="Cambria Math"/>
              <w:lang w:eastAsia="zh-CN"/>
            </w:rPr>
            <m:t xml:space="preserve"> s</m:t>
          </w:del>
        </m:r>
      </m:oMath>
      <w:r>
        <w:rPr>
          <w:rFonts w:eastAsiaTheme="minorEastAsia"/>
          <w:lang w:eastAsia="zh-CN"/>
        </w:rPr>
        <w:t xml:space="preserve">. </w:t>
      </w:r>
      <w:ins w:id="1271" w:author="HASSINI Mohamed-amine" w:date="2019-01-14T17:29:00Z">
        <w:r w:rsidR="00720ABF">
          <w:rPr>
            <w:rFonts w:eastAsiaTheme="minorEastAsia"/>
            <w:lang w:eastAsia="zh-CN"/>
          </w:rPr>
          <w:t>En injectant</w:t>
        </w:r>
      </w:ins>
      <w:ins w:id="1272" w:author="HASSINI Mohamed-amine" w:date="2019-01-14T17:41:00Z">
        <w:r w:rsidR="00CA5F9A">
          <w:rPr>
            <w:rFonts w:eastAsiaTheme="minorEastAsia"/>
            <w:lang w:eastAsia="zh-CN"/>
          </w:rPr>
          <w:t xml:space="preserve"> </w:t>
        </w:r>
      </w:ins>
      <w:del w:id="1273" w:author="HASSINI Mohamed-amine" w:date="2019-01-14T17:29:00Z">
        <w:r w:rsidDel="00720ABF">
          <w:rPr>
            <w:rFonts w:eastAsiaTheme="minorEastAsia"/>
            <w:lang w:eastAsia="zh-CN"/>
          </w:rPr>
          <w:delText>Après l’</w:delText>
        </w:r>
        <w:r w:rsidDel="00720ABF">
          <w:rPr>
            <w:rFonts w:eastAsiaTheme="minorEastAsia"/>
          </w:rPr>
          <w:delText xml:space="preserve">injecter </w:delText>
        </w:r>
      </w:del>
      <w:ins w:id="1274" w:author="HASSINI Mohamed-amine" w:date="2019-01-14T17:29:00Z">
        <w:r w:rsidR="00720ABF">
          <w:rPr>
            <w:rFonts w:eastAsiaTheme="minorEastAsia"/>
          </w:rPr>
          <w:t xml:space="preserve">cette expression </w:t>
        </w:r>
      </w:ins>
      <w:r>
        <w:rPr>
          <w:rFonts w:eastAsiaTheme="minorEastAsia"/>
        </w:rPr>
        <w:t>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32581C">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17E028D2" w:rsidR="006F4286" w:rsidRDefault="006F4286" w:rsidP="006F4286">
      <w:pPr>
        <w:spacing w:before="120" w:line="360" w:lineRule="auto"/>
        <w:ind w:firstLine="708"/>
        <w:rPr>
          <w:rFonts w:eastAsiaTheme="minorEastAsia"/>
        </w:rPr>
      </w:pPr>
      <w:r>
        <w:rPr>
          <w:rFonts w:eastAsiaTheme="minorEastAsia"/>
        </w:rPr>
        <w:lastRenderedPageBreak/>
        <w:t>D’un point de vue physique, l</w:t>
      </w:r>
      <w:ins w:id="1275" w:author="HASSINI Mohamed-amine" w:date="2019-01-14T17:42:00Z">
        <w:r w:rsidR="00CA5F9A">
          <w:rPr>
            <w:rFonts w:eastAsiaTheme="minorEastAsia"/>
          </w:rPr>
          <w:t>a</w:t>
        </w:r>
      </w:ins>
      <w:del w:id="1276" w:author="HASSINI Mohamed-amine" w:date="2019-01-14T17:42:00Z">
        <w:r w:rsidDel="00CA5F9A">
          <w:rPr>
            <w:rFonts w:eastAsiaTheme="minorEastAsia"/>
          </w:rPr>
          <w:delText>e</w:delText>
        </w:r>
      </w:del>
      <w:r>
        <w:rPr>
          <w:rFonts w:eastAsiaTheme="minorEastAsia"/>
        </w:rPr>
        <w:t xml:space="preserve"> constant</w:t>
      </w:r>
      <w:ins w:id="1277" w:author="HASSINI Mohamed-amine" w:date="2019-01-14T17:42:00Z">
        <w:r w:rsidR="00CA5F9A">
          <w:rPr>
            <w:rFonts w:eastAsiaTheme="minorEastAsia"/>
          </w:rPr>
          <w:t>e</w:t>
        </w:r>
      </w:ins>
      <w:r>
        <w:rPr>
          <w:rFonts w:eastAsiaTheme="minorEastAsia"/>
        </w:rPr>
        <w:t xml:space="preserve"> d</w:t>
      </w:r>
      <w:ins w:id="1278" w:author="HASSINI Mohamed-amine" w:date="2019-01-14T17:42:00Z">
        <w:r w:rsidR="00CA5F9A">
          <w:rPr>
            <w:rFonts w:eastAsiaTheme="minorEastAsia"/>
          </w:rPr>
          <w:t>e</w:t>
        </w:r>
      </w:ins>
      <w:del w:id="1279" w:author="HASSINI Mohamed-amine" w:date="2019-01-14T17:42:00Z">
        <w:r w:rsidDel="00CA5F9A">
          <w:rPr>
            <w:rFonts w:eastAsiaTheme="minorEastAsia"/>
          </w:rPr>
          <w:delText>u</w:delText>
        </w:r>
      </w:del>
      <w:r>
        <w:rPr>
          <w:rFonts w:eastAsiaTheme="minorEastAsia"/>
        </w:rPr>
        <w:t xml:space="preserve"> temps </w:t>
      </w:r>
      <m:oMath>
        <m:r>
          <w:rPr>
            <w:rFonts w:ascii="Cambria Math" w:eastAsiaTheme="minorEastAsia" w:hAnsi="Cambria Math"/>
            <w:lang w:eastAsia="zh-CN"/>
          </w:rPr>
          <m:t>τ</m:t>
        </m:r>
      </m:oMath>
      <w:r>
        <w:rPr>
          <w:rFonts w:eastAsiaTheme="minorEastAsia"/>
        </w:rPr>
        <w:t xml:space="preserve"> est toujours pos</w:t>
      </w:r>
      <w:proofErr w:type="spellStart"/>
      <w:r>
        <w:rPr>
          <w:rFonts w:eastAsiaTheme="minorEastAsia"/>
        </w:rPr>
        <w:t>itive</w:t>
      </w:r>
      <w:proofErr w:type="spellEnd"/>
      <w:r>
        <w:rPr>
          <w:rFonts w:eastAsiaTheme="minorEastAsia"/>
        </w:rPr>
        <w:t xml:space="preserve">. Ainsi, </w:t>
      </w:r>
      <w:r w:rsidRPr="00030DED">
        <w:rPr>
          <w:rFonts w:eastAsiaTheme="minorEastAsia"/>
        </w:rPr>
        <w:t>la seule exigence de stabilité</w:t>
      </w:r>
      <w:r>
        <w:rPr>
          <w:rFonts w:eastAsiaTheme="minorEastAsia"/>
        </w:rPr>
        <w:t xml:space="preserve"> de la solution générale est que la partie réelle des valeurs propres</w:t>
      </w:r>
      <w:ins w:id="1280" w:author="HASSINI Mohamed-amine" w:date="2019-01-14T17:46:00Z">
        <w:r w:rsidR="00ED18B2">
          <w:rPr>
            <w:rFonts w:eastAsiaTheme="minorEastAsia"/>
          </w:rPr>
          <w:t xml:space="preserve"> soit </w:t>
        </w:r>
        <w:proofErr w:type="gramStart"/>
        <w:r w:rsidR="00ED18B2">
          <w:rPr>
            <w:rFonts w:eastAsiaTheme="minorEastAsia"/>
          </w:rPr>
          <w:t>négative</w:t>
        </w:r>
      </w:ins>
      <w:r>
        <w:rPr>
          <w:rFonts w:eastAsiaTheme="minorEastAsia"/>
        </w:rPr>
        <w:t xml:space="preserve"> </w:t>
      </w:r>
      <w:proofErr w:type="gramEnd"/>
      <w:del w:id="1281" w:author="HASSINI Mohamed-amine" w:date="2019-01-14T17:46:00Z">
        <w:r w:rsidDel="00ED18B2">
          <w:rPr>
            <w:rFonts w:eastAsiaTheme="minorEastAsia"/>
          </w:rPr>
          <w:delText>ne soit pas positive</w:delText>
        </w:r>
      </w:del>
      <w:r>
        <w:rPr>
          <w:rFonts w:eastAsiaTheme="minorEastAsi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282" w:name="_Ref531096466"/>
            <w:r w:rsidRPr="00E03861">
              <w:rPr>
                <w:rFonts w:ascii="Times New Roman" w:eastAsiaTheme="minorEastAsia" w:hAnsi="Times New Roman"/>
                <w:b/>
                <w:i/>
              </w:rPr>
              <w:t xml:space="preserve"> </w:t>
            </w:r>
            <w:bookmarkEnd w:id="1282"/>
          </w:p>
        </w:tc>
      </w:tr>
    </w:tbl>
    <w:p w14:paraId="7534CB22" w14:textId="77777777" w:rsidR="00617882" w:rsidRDefault="00617882" w:rsidP="006F4286">
      <w:pPr>
        <w:spacing w:line="360" w:lineRule="auto"/>
        <w:rPr>
          <w:rFonts w:eastAsiaTheme="minorEastAsia"/>
          <w:lang w:eastAsia="zh-CN"/>
        </w:rPr>
      </w:pPr>
    </w:p>
    <w:p w14:paraId="081BAD3E" w14:textId="75BA581F"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32581C">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w:t>
      </w:r>
      <w:ins w:id="1283" w:author="HASSINI Mohamed-amine" w:date="2019-01-14T17:47:00Z">
        <w:r w:rsidR="00ED18B2">
          <w:rPr>
            <w:rFonts w:eastAsiaTheme="minorEastAsia"/>
            <w:lang w:eastAsia="zh-CN"/>
          </w:rPr>
          <w:t xml:space="preserve"> détecter</w:t>
        </w:r>
      </w:ins>
      <w:r>
        <w:rPr>
          <w:rFonts w:eastAsiaTheme="minorEastAsia"/>
          <w:lang w:eastAsia="zh-CN"/>
        </w:rPr>
        <w:t xml:space="preserve"> </w:t>
      </w:r>
      <w:del w:id="1284" w:author="HASSINI Mohamed-amine" w:date="2019-01-14T17:46:00Z">
        <w:r w:rsidDel="00ED18B2">
          <w:rPr>
            <w:rFonts w:eastAsiaTheme="minorEastAsia"/>
            <w:lang w:eastAsia="zh-CN"/>
          </w:rPr>
          <w:delText xml:space="preserve">conditionner </w:delText>
        </w:r>
      </w:del>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w:t>
      </w:r>
      <w:ins w:id="1285" w:author="HASSINI Mohamed-amine" w:date="2019-01-14T17:47:00Z">
        <w:r w:rsidR="00ED18B2">
          <w:rPr>
            <w:rFonts w:eastAsiaTheme="minorEastAsia"/>
            <w:lang w:eastAsia="zh-CN"/>
          </w:rPr>
          <w:t xml:space="preserve">est </w:t>
        </w:r>
      </w:ins>
      <w:del w:id="1286" w:author="HASSINI Mohamed-amine" w:date="2019-01-14T17:47:00Z">
        <w:r w:rsidDel="00ED18B2">
          <w:rPr>
            <w:rFonts w:eastAsiaTheme="minorEastAsia"/>
            <w:lang w:eastAsia="zh-CN"/>
          </w:rPr>
          <w:delText xml:space="preserve">devient </w:delText>
        </w:r>
      </w:del>
      <w:r>
        <w:rPr>
          <w:rFonts w:eastAsiaTheme="minorEastAsia"/>
          <w:lang w:eastAsia="zh-CN"/>
        </w:rPr>
        <w:t xml:space="preserve">instable </w:t>
      </w:r>
      <w:ins w:id="1287" w:author="HASSINI Mohamed-amine" w:date="2019-01-14T17:47:00Z">
        <w:r w:rsidR="00ED18B2">
          <w:rPr>
            <w:rFonts w:eastAsiaTheme="minorEastAsia"/>
            <w:lang w:eastAsia="zh-CN"/>
          </w:rPr>
          <w:t xml:space="preserve">et </w:t>
        </w:r>
      </w:ins>
      <w:del w:id="1288" w:author="HASSINI Mohamed-amine" w:date="2019-01-14T17:47:00Z">
        <w:r w:rsidDel="00ED18B2">
          <w:rPr>
            <w:rFonts w:eastAsiaTheme="minorEastAsia"/>
            <w:lang w:eastAsia="zh-CN"/>
          </w:rPr>
          <w:delText xml:space="preserve">alors que l’effet Morton est </w:delText>
        </w:r>
      </w:del>
      <w:r>
        <w:rPr>
          <w:rFonts w:eastAsiaTheme="minorEastAsia"/>
          <w:lang w:eastAsia="zh-CN"/>
        </w:rPr>
        <w:t xml:space="preserve">stable dans le cas contraire. </w:t>
      </w:r>
    </w:p>
    <w:p w14:paraId="28D1E72E" w14:textId="31D37CD8" w:rsidR="006F4286" w:rsidRDefault="006F4286" w:rsidP="006F4286">
      <w:pPr>
        <w:spacing w:line="360" w:lineRule="auto"/>
        <w:ind w:firstLine="708"/>
        <w:rPr>
          <w:rFonts w:eastAsiaTheme="minorEastAsia"/>
          <w:lang w:eastAsia="zh-CN"/>
        </w:rPr>
      </w:pPr>
      <w:r>
        <w:rPr>
          <w:rFonts w:eastAsiaTheme="minorEastAsia"/>
          <w:lang w:eastAsia="zh-CN"/>
        </w:rPr>
        <w:t>En résume, l’analyse de la stabilité de l’effet Morton revient à calculer les trois matrices de</w:t>
      </w:r>
      <w:ins w:id="1289" w:author="HASSINI Mohamed-amine" w:date="2019-01-14T17:47:00Z">
        <w:r w:rsidR="00ED18B2">
          <w:rPr>
            <w:rFonts w:eastAsiaTheme="minorEastAsia"/>
            <w:lang w:eastAsia="zh-CN"/>
          </w:rPr>
          <w:t>s</w:t>
        </w:r>
      </w:ins>
      <w:r>
        <w:rPr>
          <w:rFonts w:eastAsiaTheme="minorEastAsia"/>
          <w:lang w:eastAsia="zh-CN"/>
        </w:rPr>
        <w:t xml:space="preserv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 xml:space="preserve">et </w:t>
      </w:r>
      <w:ins w:id="1290" w:author="HASSINI Mohamed-amine" w:date="2019-01-14T17:50:00Z">
        <w:r w:rsidR="00ED18B2">
          <w:rPr>
            <w:rFonts w:eastAsiaTheme="minorEastAsia"/>
            <w:lang w:eastAsia="zh-CN"/>
          </w:rPr>
          <w:t xml:space="preserve">calculer le critère </w:t>
        </w:r>
      </w:ins>
      <w:del w:id="1291" w:author="HASSINI Mohamed-amine" w:date="2019-01-14T17:50:00Z">
        <w:r w:rsidDel="00ED18B2">
          <w:rPr>
            <w:rFonts w:eastAsiaTheme="minorEastAsia"/>
            <w:lang w:eastAsia="zh-CN"/>
          </w:rPr>
          <w:delText>déterminer l’indicateur</w:delText>
        </w:r>
      </w:del>
      <w:ins w:id="1292" w:author="HASSINI Mohamed-amine" w:date="2019-01-14T17:50:00Z">
        <w:r w:rsidR="00ED18B2">
          <w:rPr>
            <w:rFonts w:eastAsiaTheme="minorEastAsia"/>
            <w:lang w:eastAsia="zh-CN"/>
          </w:rPr>
          <w:t xml:space="preserve"> de stabilité</w:t>
        </w:r>
      </w:ins>
      <w:r>
        <w:rPr>
          <w:rFonts w:eastAsiaTheme="minorEastAsia"/>
          <w:lang w:eastAsia="zh-CN"/>
        </w:rPr>
        <w:t xml:space="preserve"> de l’effet Morton</w:t>
      </w:r>
      <m:oMath>
        <m:r>
          <w:rPr>
            <w:rFonts w:ascii="Cambria Math" w:eastAsiaTheme="minorEastAsia" w:hAnsi="Cambria Math"/>
            <w:lang w:eastAsia="zh-CN"/>
          </w:rPr>
          <m:t xml:space="preserve"> ς</m:t>
        </m:r>
      </m:oMath>
      <w:r>
        <w:rPr>
          <w:rFonts w:eastAsiaTheme="minorEastAsia"/>
          <w:lang w:eastAsia="zh-CN"/>
        </w:rPr>
        <w:t>. Ces trois matrices peuvent être calculées avec les modèles simplifiés ou complexes, linéaires ou non-linéaires. En fonction des modèles utilisés pour calculer les coefficients d’influence, deux approches différentes (approche</w:t>
      </w:r>
      <w:ins w:id="1293" w:author="HASSINI Mohamed-amine" w:date="2019-01-14T17:52:00Z">
        <w:r w:rsidR="00ED18B2">
          <w:rPr>
            <w:rFonts w:eastAsiaTheme="minorEastAsia"/>
            <w:lang w:eastAsia="zh-CN"/>
          </w:rPr>
          <w:t xml:space="preserve"> de</w:t>
        </w:r>
      </w:ins>
      <w:r>
        <w:rPr>
          <w:rFonts w:eastAsiaTheme="minorEastAsia"/>
          <w:lang w:eastAsia="zh-CN"/>
        </w:rPr>
        <w:t xml:space="preserve"> Lorenz et Murphy et approche analytique améliorée) sont présentées dans la suite. </w:t>
      </w:r>
    </w:p>
    <w:p w14:paraId="64A95758" w14:textId="19692990" w:rsidR="00CF7AB9" w:rsidDel="00ED18B2" w:rsidRDefault="00CF7AB9" w:rsidP="00CF7AB9">
      <w:pPr>
        <w:spacing w:line="360" w:lineRule="auto"/>
        <w:rPr>
          <w:del w:id="1294" w:author="HASSINI Mohamed-amine" w:date="2019-01-14T17:52:00Z"/>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1295" w:name="_Toc534984869"/>
      <w:r>
        <w:t>Approche Lorenz et Murphy</w:t>
      </w:r>
      <w:bookmarkEnd w:id="1295"/>
    </w:p>
    <w:p w14:paraId="2E510409" w14:textId="74E16D6E"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l’effet Morton à partir d</w:t>
      </w:r>
      <w:ins w:id="1296" w:author="HASSINI Mohamed-amine" w:date="2019-01-14T17:52:00Z">
        <w:r w:rsidR="00ED18B2">
          <w:t>’</w:t>
        </w:r>
      </w:ins>
      <w:del w:id="1297" w:author="HASSINI Mohamed-amine" w:date="2019-01-14T17:52:00Z">
        <w:r w:rsidDel="00ED18B2">
          <w:delText>es</w:delText>
        </w:r>
      </w:del>
      <w:r>
        <w:t xml:space="preserve"> outils numériques répandus</w:t>
      </w:r>
      <w:del w:id="1298" w:author="HASSINI Mohamed-amine" w:date="2019-01-14T17:52:00Z">
        <w:r w:rsidDel="00ED18B2">
          <w:delText xml:space="preserve"> et </w:delText>
        </w:r>
        <w:r w:rsidRPr="00BA4D0F" w:rsidDel="00ED18B2">
          <w:delText>abordable</w:delText>
        </w:r>
        <w:r w:rsidR="0028139D" w:rsidDel="00ED18B2">
          <w:delText>s</w:delText>
        </w:r>
      </w:del>
      <w:r w:rsidR="0028139D">
        <w:t xml:space="preserve">. </w:t>
      </w:r>
      <w:r>
        <w:t xml:space="preserve">Cette approche </w:t>
      </w:r>
      <w:r w:rsidR="00C359B8">
        <w:t>détermine</w:t>
      </w:r>
      <w:r>
        <w:t xml:space="preserve"> les coefficients d’influence de l’effet Morton avec une précision modérée</w:t>
      </w:r>
      <w:ins w:id="1299" w:author="HASSINI Mohamed-amine" w:date="2019-01-14T17:53:00Z">
        <w:r w:rsidR="00ED18B2">
          <w:t xml:space="preserve"> mais permettent</w:t>
        </w:r>
      </w:ins>
      <w:r>
        <w:t xml:space="preserve"> </w:t>
      </w:r>
      <w:del w:id="1300" w:author="HASSINI Mohamed-amine" w:date="2019-01-14T17:53:00Z">
        <w:r w:rsidDel="00ED18B2">
          <w:delText>et</w:delText>
        </w:r>
      </w:del>
      <w:r>
        <w:t xml:space="preserve"> </w:t>
      </w:r>
      <w:ins w:id="1301" w:author="HASSINI Mohamed-amine" w:date="2019-01-14T17:53:00Z">
        <w:r w:rsidR="00ED18B2">
          <w:t xml:space="preserve">de réaliser rapidement une analyse de stabilité. </w:t>
        </w:r>
      </w:ins>
      <w:del w:id="1302" w:author="HASSINI Mohamed-amine" w:date="2019-01-14T17:53:00Z">
        <w:r w:rsidDel="00ED18B2">
          <w:delText xml:space="preserve">rendent l’analyse de </w:delText>
        </w:r>
        <w:r w:rsidR="0096161D" w:rsidDel="00ED18B2">
          <w:delText xml:space="preserve">la stabilité de </w:delText>
        </w:r>
        <w:r w:rsidDel="00ED18B2">
          <w:delText>l’effet Morton accessible.</w:delText>
        </w:r>
      </w:del>
      <w:r>
        <w:t xml:space="preserve"> L’application de cette approche est divisée en 11 étapes. L</w:t>
      </w:r>
      <w:ins w:id="1303" w:author="HASSINI Mohamed-amine" w:date="2019-01-14T17:54:00Z">
        <w:r w:rsidR="00ED18B2">
          <w:t>a</w:t>
        </w:r>
      </w:ins>
      <w:del w:id="1304" w:author="HASSINI Mohamed-amine" w:date="2019-01-14T17:54:00Z">
        <w:r w:rsidDel="00ED18B2">
          <w:delText>es</w:delText>
        </w:r>
      </w:del>
      <w:r>
        <w:t xml:space="preserve"> description</w:t>
      </w:r>
      <w:del w:id="1305" w:author="HASSINI Mohamed-amine" w:date="2019-01-14T17:54:00Z">
        <w:r w:rsidDel="00ED18B2">
          <w:delText>s</w:delText>
        </w:r>
      </w:del>
      <w:r>
        <w:t xml:space="preserve"> de cha</w:t>
      </w:r>
      <w:ins w:id="1306" w:author="HASSINI Mohamed-amine" w:date="2019-01-14T17:54:00Z">
        <w:r w:rsidR="00ED18B2">
          <w:t>cune</w:t>
        </w:r>
      </w:ins>
      <w:del w:id="1307" w:author="HASSINI Mohamed-amine" w:date="2019-01-14T17:54:00Z">
        <w:r w:rsidDel="00ED18B2">
          <w:delText>que</w:delText>
        </w:r>
      </w:del>
      <w:r>
        <w:t xml:space="preserve"> </w:t>
      </w:r>
      <w:ins w:id="1308" w:author="HASSINI Mohamed-amine" w:date="2019-01-14T17:54:00Z">
        <w:r w:rsidR="00ED18B2">
          <w:t xml:space="preserve">des </w:t>
        </w:r>
      </w:ins>
      <w:r>
        <w:t>étape</w:t>
      </w:r>
      <w:ins w:id="1309" w:author="HASSINI Mohamed-amine" w:date="2019-01-14T17:54:00Z">
        <w:r w:rsidR="00ED18B2">
          <w:t>s</w:t>
        </w:r>
      </w:ins>
      <w:r>
        <w:t xml:space="preserve"> </w:t>
      </w:r>
      <w:ins w:id="1310" w:author="HASSINI Mohamed-amine" w:date="2019-01-14T17:54:00Z">
        <w:r w:rsidR="00ED18B2">
          <w:t>est</w:t>
        </w:r>
      </w:ins>
      <w:ins w:id="1311" w:author="HASSINI Mohamed-amine" w:date="2019-01-14T17:55:00Z">
        <w:r w:rsidR="007372C0">
          <w:t xml:space="preserve"> la suivante :</w:t>
        </w:r>
      </w:ins>
      <w:del w:id="1312" w:author="HASSINI Mohamed-amine" w:date="2019-01-14T17:54:00Z">
        <w:r w:rsidDel="00ED18B2">
          <w:delText>sont</w:delText>
        </w:r>
      </w:del>
      <w:del w:id="1313" w:author="HASSINI Mohamed-amine" w:date="2019-01-14T17:55:00Z">
        <w:r w:rsidDel="007372C0">
          <w:delText xml:space="preserve"> donnée</w:delText>
        </w:r>
      </w:del>
      <w:del w:id="1314" w:author="HASSINI Mohamed-amine" w:date="2019-01-14T17:54:00Z">
        <w:r w:rsidDel="00ED18B2">
          <w:delText>s</w:delText>
        </w:r>
      </w:del>
      <w:del w:id="1315" w:author="HASSINI Mohamed-amine" w:date="2019-01-14T17:55:00Z">
        <w:r w:rsidDel="007372C0">
          <w:delText xml:space="preserve"> </w:delText>
        </w:r>
        <w:r w:rsidR="0096161D" w:rsidDel="007372C0">
          <w:delText>ensuite</w:delText>
        </w:r>
        <w:r w:rsidDel="007372C0">
          <w:delText> :</w:delText>
        </w:r>
      </w:del>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4E6D194C"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w:t>
      </w:r>
      <w:ins w:id="1316" w:author="HASSINI Mohamed-amine" w:date="2019-01-14T17:55:00Z">
        <w:r w:rsidR="007372C0">
          <w:t xml:space="preserve"> une</w:t>
        </w:r>
      </w:ins>
      <w:r>
        <w:t xml:space="preserve"> </w:t>
      </w:r>
      <w:del w:id="1317" w:author="HASSINI Mohamed-amine" w:date="2019-01-14T17:55:00Z">
        <w:r w:rsidDel="007372C0">
          <w:delText>la</w:delText>
        </w:r>
      </w:del>
      <w:r>
        <w:t xml:space="preserve"> position axiale du disque et réaliser le calcul de la réponse</w:t>
      </w:r>
      <w:ins w:id="1318" w:author="HASSINI Mohamed-amine" w:date="2019-01-14T17:56:00Z">
        <w:r w:rsidR="007372C0">
          <w:t xml:space="preserve"> harmonique</w:t>
        </w:r>
      </w:ins>
      <w:r>
        <w:t xml:space="preserv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ins w:id="1319" w:author="HASSINI Mohamed-amine" w:date="2019-01-14T17:56:00Z">
        <w:r w:rsidR="007372C0">
          <w:t>A l’issue de cette étable le coefficient d’influence A</w:t>
        </w:r>
      </w:ins>
      <w:ins w:id="1320" w:author="HASSINI Mohamed-amine" w:date="2019-01-14T17:57:00Z">
        <w:r w:rsidR="007372C0">
          <w:t xml:space="preserve"> est obtenu.</w:t>
        </w:r>
      </w:ins>
    </w:p>
    <w:p w14:paraId="1EB00B04" w14:textId="1849EFDC" w:rsidR="006F4286" w:rsidRDefault="006F4286" w:rsidP="00706BB2">
      <w:pPr>
        <w:pStyle w:val="Paragraphedeliste"/>
        <w:numPr>
          <w:ilvl w:val="0"/>
          <w:numId w:val="19"/>
        </w:numPr>
        <w:spacing w:line="360" w:lineRule="auto"/>
        <w:jc w:val="both"/>
      </w:pPr>
      <w:r>
        <w:lastRenderedPageBreak/>
        <w:t xml:space="preserve">Positionner le rotor au premier point </w:t>
      </w:r>
      <w:ins w:id="1321" w:author="HASSINI Mohamed-amine" w:date="2019-01-14T17:57:00Z">
        <w:r w:rsidR="007372C0">
          <w:t xml:space="preserve">constituant </w:t>
        </w:r>
      </w:ins>
      <w:del w:id="1322" w:author="HASSINI Mohamed-amine" w:date="2019-01-14T17:57:00Z">
        <w:r w:rsidDel="007372C0">
          <w:delText>qui construit</w:delText>
        </w:r>
      </w:del>
      <w:r>
        <w:t xml:space="preserve"> l’orbite</w:t>
      </w:r>
      <w:ins w:id="1323" w:author="HASSINI Mohamed-amine" w:date="2019-01-14T17:57:00Z">
        <w:r w:rsidR="007372C0">
          <w:t xml:space="preserve"> (phase nulle).</w:t>
        </w:r>
      </w:ins>
      <w:del w:id="1324" w:author="HASSINI Mohamed-amine" w:date="2019-01-14T17:57:00Z">
        <w:r w:rsidDel="007372C0">
          <w:delText>,</w:delText>
        </w:r>
      </w:del>
      <w:r>
        <w:t xml:space="preserve"> </w:t>
      </w:r>
      <w:ins w:id="1325" w:author="HASSINI Mohamed-amine" w:date="2019-01-14T17:57:00Z">
        <w:r w:rsidR="007372C0">
          <w:t>L</w:t>
        </w:r>
      </w:ins>
      <w:del w:id="1326" w:author="HASSINI Mohamed-amine" w:date="2019-01-14T17:57:00Z">
        <w:r w:rsidDel="007372C0">
          <w:delText>l</w:delText>
        </w:r>
      </w:del>
      <w:r>
        <w:t xml:space="preserve">e calcul à cette position imposée </w:t>
      </w:r>
      <w:proofErr w:type="gramStart"/>
      <w:r>
        <w:t>permet</w:t>
      </w:r>
      <w:proofErr w:type="gramEnd"/>
      <w:r>
        <w:t xml:space="preserve">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4DA2BF54" w:rsidR="006F4286" w:rsidRDefault="006F4286" w:rsidP="00706BB2">
      <w:pPr>
        <w:pStyle w:val="Paragraphedeliste"/>
        <w:numPr>
          <w:ilvl w:val="0"/>
          <w:numId w:val="19"/>
        </w:numPr>
        <w:spacing w:line="360" w:lineRule="auto"/>
        <w:jc w:val="both"/>
      </w:pPr>
      <w:r>
        <w:t xml:space="preserve">Répéter le calcul de l’étape (3) </w:t>
      </w:r>
      <w:ins w:id="1327" w:author="HASSINI Mohamed-amine" w:date="2019-01-14T17:58:00Z">
        <w:r w:rsidR="007372C0">
          <w:t xml:space="preserve">pour plusieurs </w:t>
        </w:r>
      </w:ins>
      <w:del w:id="1328" w:author="HASSINI Mohamed-amine" w:date="2019-01-14T17:58:00Z">
        <w:r w:rsidDel="007372C0">
          <w:delText xml:space="preserve">aux </w:delText>
        </w:r>
      </w:del>
      <w:r>
        <w:t xml:space="preserve">points successifs </w:t>
      </w:r>
      <w:ins w:id="1329" w:author="HASSINI Mohamed-amine" w:date="2019-01-14T17:58:00Z">
        <w:r w:rsidR="007372C0">
          <w:t>constituant l’orbite synchrone</w:t>
        </w:r>
      </w:ins>
      <w:del w:id="1330" w:author="HASSINI Mohamed-amine" w:date="2019-01-14T17:58:00Z">
        <w:r w:rsidDel="007372C0">
          <w:delText>qui construit l’o</w:delText>
        </w:r>
      </w:del>
      <w:del w:id="1331" w:author="HASSINI Mohamed-amine" w:date="2019-01-14T17:59:00Z">
        <w:r w:rsidDel="007372C0">
          <w:delText>rbite synchrone</w:delText>
        </w:r>
      </w:del>
      <w:r>
        <w:t xml:space="preserv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32581C">
        <w:rPr>
          <w:b/>
        </w:rPr>
        <w:t>[18]</w:t>
      </w:r>
      <w:r w:rsidR="003D4C0D" w:rsidRPr="002B6086">
        <w:rPr>
          <w:b/>
        </w:rPr>
        <w:fldChar w:fldCharType="end"/>
      </w:r>
      <w:r w:rsidR="003D4C0D">
        <w:rPr>
          <w:b/>
        </w:rPr>
        <w:t xml:space="preserve"> </w:t>
      </w:r>
      <w:r>
        <w:t>préconise 24 points équidistants pour représenter l’orbite. Le fait que la rotation propre du rotor a lieu en même temps</w:t>
      </w:r>
      <w:ins w:id="1332" w:author="HASSINI Mohamed-amine" w:date="2019-01-14T17:59:00Z">
        <w:r w:rsidR="007372C0">
          <w:t xml:space="preserve"> que</w:t>
        </w:r>
      </w:ins>
      <w:ins w:id="1333" w:author="HASSINI Mohamed-amine" w:date="2019-01-14T18:00:00Z">
        <w:r w:rsidR="007372C0">
          <w:t xml:space="preserve"> son centre décrit l’orbite synchrone</w:t>
        </w:r>
      </w:ins>
      <w:ins w:id="1334" w:author="HASSINI Mohamed-amine" w:date="2019-01-14T18:01:00Z">
        <w:r w:rsidR="007372C0">
          <w:t>,</w:t>
        </w:r>
      </w:ins>
      <w:ins w:id="1335" w:author="HASSINI Mohamed-amine" w:date="2019-01-14T18:00:00Z">
        <w:r w:rsidR="007372C0">
          <w:t xml:space="preserve"> il est nécessaire de réaliser un changement de </w:t>
        </w:r>
      </w:ins>
      <w:del w:id="1336" w:author="HASSINI Mohamed-amine" w:date="2019-01-14T18:00:00Z">
        <w:r w:rsidDel="007372C0">
          <w:delText xml:space="preserve"> </w:delText>
        </w:r>
      </w:del>
      <w:moveToRangeStart w:id="1337" w:author="HASSINI Mohamed-amine" w:date="2019-01-14T18:01:00Z" w:name="move535252244"/>
      <w:moveTo w:id="1338" w:author="HASSINI Mohamed-amine" w:date="2019-01-14T18:01:00Z">
        <w:del w:id="1339" w:author="HASSINI Mohamed-amine" w:date="2019-01-14T18:03:00Z">
          <w:r w:rsidR="007372C0" w:rsidDel="007372C0">
            <w:delText>entre</w:delText>
          </w:r>
        </w:del>
      </w:moveTo>
      <w:ins w:id="1340" w:author="HASSINI Mohamed-amine" w:date="2019-01-14T18:03:00Z">
        <w:r w:rsidR="007372C0">
          <w:t>repère</w:t>
        </w:r>
      </w:ins>
      <w:moveTo w:id="1341" w:author="HASSINI Mohamed-amine" w:date="2019-01-14T18:01:00Z">
        <w:ins w:id="1342" w:author="HASSINI Mohamed-amine" w:date="2019-01-14T18:03:00Z">
          <w:r w:rsidR="007372C0">
            <w:t xml:space="preserve"> entre</w:t>
          </w:r>
        </w:ins>
        <w:r w:rsidR="007372C0">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7372C0">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7372C0">
          <w:t xml:space="preserve"> </w:t>
        </w:r>
      </w:moveTo>
      <w:moveToRangeEnd w:id="1337"/>
      <w:del w:id="1343" w:author="HASSINI Mohamed-amine" w:date="2019-01-14T18:00:00Z">
        <w:r w:rsidDel="007372C0">
          <w:delText>des vibrations synchrones,</w:delText>
        </w:r>
      </w:del>
      <w:del w:id="1344" w:author="HASSINI Mohamed-amine" w:date="2019-01-14T18:01:00Z">
        <w:r w:rsidDel="007372C0">
          <w:delText xml:space="preserve"> à</w:delText>
        </w:r>
      </w:del>
      <w:r>
        <w:t xml:space="preserve"> </w:t>
      </w:r>
      <w:ins w:id="1345" w:author="HASSINI Mohamed-amine" w:date="2019-01-14T18:01:00Z">
        <w:r w:rsidR="007372C0">
          <w:t xml:space="preserve">pour </w:t>
        </w:r>
      </w:ins>
      <w:r>
        <w:t>cha</w:t>
      </w:r>
      <w:ins w:id="1346" w:author="HASSINI Mohamed-amine" w:date="2019-01-14T18:01:00Z">
        <w:r w:rsidR="007372C0">
          <w:t>cune</w:t>
        </w:r>
      </w:ins>
      <w:del w:id="1347" w:author="HASSINI Mohamed-amine" w:date="2019-01-14T18:01:00Z">
        <w:r w:rsidDel="007372C0">
          <w:delText>que</w:delText>
        </w:r>
      </w:del>
      <w:r>
        <w:t xml:space="preserve"> </w:t>
      </w:r>
      <w:ins w:id="1348" w:author="HASSINI Mohamed-amine" w:date="2019-01-14T18:01:00Z">
        <w:r w:rsidR="007372C0">
          <w:t xml:space="preserve">des </w:t>
        </w:r>
      </w:ins>
      <w:r>
        <w:t>position</w:t>
      </w:r>
      <w:ins w:id="1349" w:author="HASSINI Mohamed-amine" w:date="2019-01-14T18:01:00Z">
        <w:r w:rsidR="007372C0">
          <w:t>s</w:t>
        </w:r>
      </w:ins>
      <w:r>
        <w:t xml:space="preserve"> imposée</w:t>
      </w:r>
      <w:ins w:id="1350" w:author="HASSINI Mohamed-amine" w:date="2019-01-14T18:01:00Z">
        <w:r w:rsidR="007372C0">
          <w:t>s</w:t>
        </w:r>
      </w:ins>
      <w:r>
        <w:t xml:space="preserve"> </w:t>
      </w:r>
      <w:ins w:id="1351" w:author="HASSINI Mohamed-amine" w:date="2019-01-14T18:01:00Z">
        <w:r w:rsidR="007372C0">
          <w:t>le long de</w:t>
        </w:r>
      </w:ins>
      <w:del w:id="1352" w:author="HASSINI Mohamed-amine" w:date="2019-01-14T18:01:00Z">
        <w:r w:rsidDel="007372C0">
          <w:delText>sur</w:delText>
        </w:r>
      </w:del>
      <w:r>
        <w:t xml:space="preserve"> l’orbite</w:t>
      </w:r>
      <w:ins w:id="1353" w:author="HASSINI Mohamed-amine" w:date="2019-01-14T18:02:00Z">
        <w:r w:rsidR="007372C0">
          <w:t xml:space="preserve"> afin d’obtenir la température de chaque point de la surface du rotor</w:t>
        </w:r>
      </w:ins>
      <w:ins w:id="1354" w:author="HASSINI Mohamed-amine" w:date="2019-01-14T18:03:00Z">
        <w:r w:rsidR="007372C0">
          <w:t>.</w:t>
        </w:r>
      </w:ins>
      <w:del w:id="1355" w:author="HASSINI Mohamed-amine" w:date="2019-01-14T18:02:00Z">
        <w:r w:rsidDel="007372C0">
          <w:delText>,</w:delText>
        </w:r>
      </w:del>
      <w:del w:id="1356" w:author="HASSINI Mohamed-amine" w:date="2019-01-14T18:03:00Z">
        <w:r w:rsidDel="007372C0">
          <w:delText xml:space="preserve"> </w:delText>
        </w:r>
        <w:r w:rsidR="00347518" w:rsidDel="007372C0">
          <w:delText xml:space="preserve">un changement de repère </w:delText>
        </w:r>
      </w:del>
      <w:moveFromRangeStart w:id="1357" w:author="HASSINI Mohamed-amine" w:date="2019-01-14T18:01:00Z" w:name="move535252244"/>
      <w:moveFrom w:id="1358" w:author="HASSINI Mohamed-amine" w:date="2019-01-14T18:01:00Z">
        <w:del w:id="1359" w:author="HASSINI Mohamed-amine" w:date="2019-01-14T18:03:00Z">
          <w:r w:rsidR="00347518" w:rsidDel="007372C0">
            <w:delText xml:space="preserve">entre </w:delTex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rsidDel="007372C0">
            <w:delText xml:space="preserve"> et </w:delTex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rsidDel="007372C0">
            <w:delText xml:space="preserve"> </w:delText>
          </w:r>
        </w:del>
      </w:moveFrom>
      <w:moveFromRangeEnd w:id="1357"/>
      <w:del w:id="1360" w:author="HASSINI Mohamed-amine" w:date="2019-01-14T18:03:00Z">
        <w:r w:rsidR="00347518" w:rsidDel="007372C0">
          <w:delText xml:space="preserve">est nécessaire pour </w:delText>
        </w:r>
        <w:r w:rsidR="00836553" w:rsidDel="007372C0">
          <w:delText>exprimer</w:delText>
        </w:r>
        <w:r w:rsidR="00347518" w:rsidDel="007372C0">
          <w:delText xml:space="preserve"> le</w:delText>
        </w:r>
        <w:r w:rsidDel="007372C0">
          <w:delText xml:space="preserve"> champ de température instantané</w:delText>
        </w:r>
        <w:r w:rsidR="00391FD6" w:rsidDel="007372C0">
          <w:delText xml:space="preserve"> </w:delText>
        </w:r>
        <w:r w:rsidR="00AC34F2" w:rsidDel="007372C0">
          <w:delText>exposé</w:delText>
        </w:r>
        <w:r w:rsidDel="007372C0">
          <w:delText xml:space="preserve"> </w:delText>
        </w:r>
        <w:r w:rsidR="00AC34F2" w:rsidDel="007372C0">
          <w:delText xml:space="preserve">au </w:delText>
        </w:r>
        <w:r w:rsidDel="007372C0">
          <w:delText>rotor.</w:delText>
        </w:r>
      </w:del>
    </w:p>
    <w:p w14:paraId="2F79460E" w14:textId="3F7C0569"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w:t>
      </w:r>
      <w:ins w:id="1361" w:author="HASSINI Mohamed-amine" w:date="2019-01-14T18:03:00Z">
        <w:r w:rsidR="007372C0">
          <w:t xml:space="preserve">pour chaque point constituant </w:t>
        </w:r>
      </w:ins>
      <w:del w:id="1362" w:author="HASSINI Mohamed-amine" w:date="2019-01-14T18:04:00Z">
        <w:r w:rsidDel="007372C0">
          <w:delText xml:space="preserve">sur </w:delText>
        </w:r>
      </w:del>
      <w:r>
        <w:t>l’orbite, le calcul de la valeur</w:t>
      </w:r>
      <w:ins w:id="1363" w:author="HASSINI Mohamed-amine" w:date="2019-01-14T18:04:00Z">
        <w:r w:rsidR="007372C0">
          <w:t xml:space="preserve"> moyenne</w:t>
        </w:r>
      </w:ins>
      <w:r>
        <w:t xml:space="preserve"> </w:t>
      </w:r>
      <w:del w:id="1364" w:author="HASSINI Mohamed-amine" w:date="2019-01-14T18:04:00Z">
        <w:r w:rsidDel="007372C0">
          <w:delText xml:space="preserve">moyenné </w:delText>
        </w:r>
      </w:del>
      <w:r>
        <w:t xml:space="preserve">de ces champs </w:t>
      </w:r>
      <w:r w:rsidR="00C359B8">
        <w:t>approxime</w:t>
      </w:r>
      <w:r>
        <w:t xml:space="preserve"> le champ de tempéra</w:t>
      </w:r>
      <w:r w:rsidR="00BB7576">
        <w:t>ture à la surface du</w:t>
      </w:r>
      <w:r>
        <w:t xml:space="preserve"> rotor.  </w:t>
      </w:r>
    </w:p>
    <w:p w14:paraId="5A814CEB" w14:textId="075024A0" w:rsidR="006F4286" w:rsidRDefault="007372C0" w:rsidP="00706BB2">
      <w:pPr>
        <w:pStyle w:val="Paragraphedeliste"/>
        <w:numPr>
          <w:ilvl w:val="0"/>
          <w:numId w:val="19"/>
        </w:numPr>
        <w:spacing w:line="360" w:lineRule="auto"/>
        <w:jc w:val="both"/>
      </w:pPr>
      <w:ins w:id="1365" w:author="HASSINI Mohamed-amine" w:date="2019-01-14T18:04:00Z">
        <w:r>
          <w:t xml:space="preserve">Sur la base de </w:t>
        </w:r>
      </w:ins>
      <w:del w:id="1366" w:author="HASSINI Mohamed-amine" w:date="2019-01-14T18:04:00Z">
        <w:r w:rsidR="006F4286" w:rsidDel="007372C0">
          <w:delText xml:space="preserve">Basé sur </w:delText>
        </w:r>
      </w:del>
      <w:r w:rsidR="006F4286">
        <w:t>ce champ de température</w:t>
      </w:r>
      <w:r w:rsidR="00CD75CF">
        <w:t xml:space="preserve"> moyenné</w:t>
      </w:r>
      <w:r w:rsidR="006F4286">
        <w:t xml:space="preserve">, </w:t>
      </w:r>
      <w:proofErr w:type="gramStart"/>
      <w:r w:rsidR="006F4286">
        <w:t>l</w:t>
      </w:r>
      <w:ins w:id="1367" w:author="HASSINI Mohamed-amine" w:date="2019-01-14T18:05:00Z">
        <w:r w:rsidR="001664AB">
          <w:t>e</w:t>
        </w:r>
      </w:ins>
      <w:del w:id="1368" w:author="HASSINI Mohamed-amine" w:date="2019-01-14T18:05:00Z">
        <w:r w:rsidR="006F4286" w:rsidDel="001664AB">
          <w:delText>a</w:delText>
        </w:r>
      </w:del>
      <w:r w:rsidR="006F4286">
        <w:t xml:space="preserve"> différence de</w:t>
      </w:r>
      <w:del w:id="1369" w:author="HASSINI Mohamed-amine" w:date="2019-01-14T18:05:00Z">
        <w:r w:rsidR="006F4286" w:rsidDel="001664AB">
          <w:delText xml:space="preserve"> la</w:delText>
        </w:r>
      </w:del>
      <w:r w:rsidR="006F4286">
        <w:t xml:space="preserve"> température </w:t>
      </w:r>
      <m:oMath>
        <m:d>
          <m:dPr>
            <m:begChr m:val="|"/>
            <m:endChr m:val="|"/>
            <m:ctrlPr>
              <w:rPr>
                <w:rFonts w:ascii="Cambria Math" w:hAnsi="Cambria Math"/>
              </w:rPr>
            </m:ctrlPr>
          </m:dPr>
          <m:e>
            <m:r>
              <w:rPr>
                <w:rFonts w:ascii="Cambria Math" w:hAnsi="Cambria Math"/>
              </w:rPr>
              <m:t>T</m:t>
            </m:r>
          </m:e>
        </m:d>
      </m:oMath>
      <w:proofErr w:type="gramEnd"/>
      <w:r w:rsidR="006F4286">
        <w:t xml:space="preserve"> </w:t>
      </w:r>
      <w:ins w:id="1370" w:author="HASSINI Mohamed-amine" w:date="2019-01-14T18:05:00Z">
        <w:r w:rsidR="001664AB">
          <w:t xml:space="preserve">entre le point chaud et froid </w:t>
        </w:r>
      </w:ins>
      <w:r w:rsidR="006F4286">
        <w:t>est</w:t>
      </w:r>
      <w:ins w:id="1371" w:author="HASSINI Mohamed-amine" w:date="2019-01-14T18:05:00Z">
        <w:r w:rsidR="001664AB">
          <w:t xml:space="preserve"> calculé</w:t>
        </w:r>
      </w:ins>
      <w:del w:id="1372" w:author="HASSINI Mohamed-amine" w:date="2019-01-14T18:05:00Z">
        <w:r w:rsidR="006F4286" w:rsidDel="001664AB">
          <w:delText xml:space="preserve"> obtenue</w:delText>
        </w:r>
      </w:del>
      <w:r w:rsidR="006F4286">
        <w:t xml:space="preserve">. </w:t>
      </w:r>
    </w:p>
    <w:p w14:paraId="2D70B84D" w14:textId="7010253B"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32581C">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ins w:id="1373" w:author="HASSINI Mohamed-amine" w:date="2019-01-14T18:06:00Z">
        <w:r w:rsidR="001664AB">
          <w:t xml:space="preserve">’amplitude </w:t>
        </w:r>
      </w:ins>
      <w:del w:id="1374" w:author="HASSINI Mohamed-amine" w:date="2019-01-14T18:06:00Z">
        <w:r w:rsidDel="001664AB">
          <w:delText xml:space="preserve">a </w:delText>
        </w:r>
      </w:del>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E565C81"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ins w:id="1375" w:author="HASSINI Mohamed-amine" w:date="2019-01-14T18:07:00Z">
        <w:r w:rsidR="001664AB">
          <w:rPr>
            <w:b/>
          </w:rPr>
          <w:t xml:space="preserve"> en utilisant Eq.5-4</w:t>
        </w:r>
      </w:ins>
      <w:r>
        <w:t xml:space="preserve">.  </w:t>
      </w:r>
    </w:p>
    <w:p w14:paraId="3D2CA217" w14:textId="618303FD"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del w:id="1376" w:author="HASSINI Mohamed-amine" w:date="2019-01-14T18:07:00Z">
        <w:r w:rsidDel="001664AB">
          <w:delText>l</w:delText>
        </w:r>
      </w:del>
      <w:ins w:id="1377" w:author="HASSINI Mohamed-amine" w:date="2019-01-14T18:07:00Z">
        <w:r w:rsidR="001664AB">
          <w:t>d</w:t>
        </w:r>
      </w:ins>
      <w:r>
        <w:t>es caractéristiques dynamiques</w:t>
      </w:r>
      <w:ins w:id="1378" w:author="HASSINI Mohamed-amine" w:date="2019-01-14T18:08:00Z">
        <w:r w:rsidR="001664AB">
          <w:t xml:space="preserve"> linéaires pour </w:t>
        </w:r>
        <w:proofErr w:type="spellStart"/>
        <w:r w:rsidR="001664AB">
          <w:t>le</w:t>
        </w:r>
      </w:ins>
      <w:del w:id="1379" w:author="HASSINI Mohamed-amine" w:date="2019-01-14T18:08:00Z">
        <w:r w:rsidDel="001664AB">
          <w:delText xml:space="preserve"> de </w:delText>
        </w:r>
      </w:del>
      <w:r>
        <w:t>palier</w:t>
      </w:r>
      <w:proofErr w:type="spellEnd"/>
      <w:ins w:id="1380" w:author="HASSINI Mohamed-amine" w:date="2019-01-14T18:08:00Z">
        <w:r w:rsidR="001664AB">
          <w:t xml:space="preserve"> </w:t>
        </w:r>
        <w:proofErr w:type="gramStart"/>
        <w:r w:rsidR="001664AB">
          <w:t>hydrodynamique</w:t>
        </w:r>
      </w:ins>
      <w:r>
        <w:t xml:space="preserve"> </w:t>
      </w:r>
      <w:proofErr w:type="gramEnd"/>
      <w:del w:id="1381" w:author="HASSINI Mohamed-amine" w:date="2019-01-14T18:08:00Z">
        <w:r w:rsidDel="001664AB">
          <w:delText>linéaire</w:delText>
        </w:r>
      </w:del>
      <w:r>
        <w:t xml:space="preserve">, cette sensitivité est indépendante du balourd imposé.  </w:t>
      </w:r>
    </w:p>
    <w:p w14:paraId="74532BA9" w14:textId="708ECFEA"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32581C">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ins w:id="1382" w:author="HASSINI Mohamed-amine" w:date="2019-01-14T18:08:00Z">
        <w:r w:rsidR="001664AB">
          <w:t>que</w:t>
        </w:r>
      </w:ins>
      <w:r>
        <w:t xml:space="preserve"> le disque du rotor est positionné en porte à faux</w:t>
      </w:r>
      <w:ins w:id="1383" w:author="HASSINI Mohamed-amine" w:date="2019-01-14T18:08:00Z">
        <w:r w:rsidR="001664AB">
          <w:t> :</w:t>
        </w:r>
      </w:ins>
      <w:del w:id="1384" w:author="HASSINI Mohamed-amine" w:date="2019-01-14T18:08:00Z">
        <w:r w:rsidDel="001664AB">
          <w:delText xml:space="preserve">.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385" w:name="_Ref518572565"/>
            <w:r w:rsidRPr="008C024E">
              <w:rPr>
                <w:rFonts w:ascii="Times New Roman" w:eastAsia="Times New Roman" w:hAnsi="Times New Roman"/>
                <w:b/>
                <w:iCs w:val="0"/>
                <w:color w:val="auto"/>
                <w:sz w:val="22"/>
                <w:szCs w:val="22"/>
                <w:lang w:eastAsia="fr-FR"/>
              </w:rPr>
              <w:t xml:space="preserve"> </w:t>
            </w:r>
            <w:bookmarkEnd w:id="1385"/>
          </w:p>
        </w:tc>
      </w:tr>
    </w:tbl>
    <w:p w14:paraId="6DF86F7E" w14:textId="4D0E4D1C"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32581C">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72CAE145" w:rsidR="006F4286" w:rsidRDefault="00DB5194" w:rsidP="00A5646E">
      <w:pPr>
        <w:spacing w:before="120" w:line="360" w:lineRule="auto"/>
        <w:ind w:firstLine="709"/>
      </w:pPr>
      <w:del w:id="1386" w:author="HASSINI Mohamed-amine" w:date="2019-01-14T18:09:00Z">
        <w:r w:rsidDel="001664AB">
          <w:lastRenderedPageBreak/>
          <w:delText xml:space="preserve">Pour </w:delText>
        </w:r>
        <w:r w:rsidR="00064560" w:rsidDel="001664AB">
          <w:delText>résume</w:delText>
        </w:r>
        <w:r w:rsidDel="001664AB">
          <w:delText xml:space="preserve"> de l’approche de Lorenz et Murphy</w:delText>
        </w:r>
        <w:r w:rsidR="00064560" w:rsidDel="001664AB">
          <w:delText xml:space="preserve">, </w:delText>
        </w:r>
        <w:r w:rsidR="00DC494D" w:rsidDel="001664AB">
          <w:delText>afin de</w:delText>
        </w:r>
        <w:r w:rsidR="00064560" w:rsidDel="001664AB">
          <w:delText xml:space="preserve"> déterminer le coefficient</w:delText>
        </w:r>
        <m:oMath>
          <m:r>
            <w:rPr>
              <w:rFonts w:ascii="Cambria Math" w:hAnsi="Cambria Math"/>
            </w:rPr>
            <m:t xml:space="preserve"> </m:t>
          </m:r>
          <m:r>
            <m:rPr>
              <m:sty m:val="bi"/>
            </m:rPr>
            <w:rPr>
              <w:rFonts w:ascii="Cambria Math" w:hAnsi="Cambria Math"/>
            </w:rPr>
            <m:t>A</m:t>
          </m:r>
        </m:oMath>
        <w:r w:rsidR="00064560" w:rsidDel="001664AB">
          <w:delText>, l</w:delText>
        </w:r>
        <w:r w:rsidR="0028139D" w:rsidDel="001664AB">
          <w:delText>a réponse des vibrations synchrones au balourd est effectuée en utilisan</w:delText>
        </w:r>
        <w:r w:rsidR="00DC494D" w:rsidDel="001664AB">
          <w:delText>t les coefficients dynamiques du</w:delText>
        </w:r>
        <w:r w:rsidR="0028139D" w:rsidDel="001664AB">
          <w:delText xml:space="preserve"> palier. </w:delText>
        </w:r>
        <w:r w:rsidR="00064560" w:rsidDel="001664AB">
          <w:delText>Ensuite, la moyenne des</w:delText>
        </w:r>
        <w:r w:rsidR="0028139D" w:rsidDel="001664AB">
          <w:delText xml:space="preserve"> champ</w:delText>
        </w:r>
        <w:r w:rsidR="00064560" w:rsidDel="001664AB">
          <w:delText>s</w:delText>
        </w:r>
        <w:r w:rsidR="0028139D" w:rsidDel="001664AB">
          <w:delText xml:space="preserve"> de température à travers le film lubrifiant est utilisée pour approximer la différence de la température au rotor</w:delText>
        </w:r>
        <m:oMath>
          <m:r>
            <w:rPr>
              <w:rFonts w:ascii="Cambria Math" w:hAnsi="Cambria Math"/>
            </w:rPr>
            <m:t xml:space="preserve"> </m:t>
          </m:r>
          <m:r>
            <m:rPr>
              <m:sty m:val="bi"/>
            </m:rPr>
            <w:rPr>
              <w:rFonts w:ascii="Cambria Math" w:hAnsi="Cambria Math"/>
            </w:rPr>
            <m:t>T</m:t>
          </m:r>
        </m:oMath>
        <w:r w:rsidR="0028139D" w:rsidDel="001664AB">
          <w:delText>.</w:delText>
        </w:r>
        <w:r w:rsidR="00064560" w:rsidDel="001664AB">
          <w:delText xml:space="preserve"> Enfin</w:delText>
        </w:r>
        <w:r w:rsidR="0028139D" w:rsidDel="001664AB">
          <w:delText>, le calcul du balourd thermique s’est basé sur une formule analytique (</w:delText>
        </w:r>
        <w:r w:rsidR="0028139D" w:rsidRPr="003B57E6" w:rsidDel="001664AB">
          <w:rPr>
            <w:b/>
          </w:rPr>
          <w:fldChar w:fldCharType="begin"/>
        </w:r>
        <w:r w:rsidR="0028139D" w:rsidRPr="003B57E6" w:rsidDel="001664AB">
          <w:rPr>
            <w:b/>
          </w:rPr>
          <w:delInstrText xml:space="preserve"> REF _Ref518572565 \r \h </w:delInstrText>
        </w:r>
        <w:r w:rsidR="0028139D" w:rsidDel="001664AB">
          <w:rPr>
            <w:b/>
          </w:rPr>
          <w:delInstrText xml:space="preserve"> \* MERGEFORMAT </w:delInstrText>
        </w:r>
        <w:r w:rsidR="0028139D" w:rsidRPr="003B57E6" w:rsidDel="001664AB">
          <w:rPr>
            <w:b/>
          </w:rPr>
        </w:r>
        <w:r w:rsidR="0028139D" w:rsidRPr="003B57E6" w:rsidDel="001664AB">
          <w:rPr>
            <w:b/>
          </w:rPr>
          <w:fldChar w:fldCharType="separate"/>
        </w:r>
        <w:r w:rsidR="0032581C" w:rsidDel="001664AB">
          <w:rPr>
            <w:b/>
          </w:rPr>
          <w:delText>Eq.5-13</w:delText>
        </w:r>
        <w:r w:rsidR="0028139D" w:rsidRPr="003B57E6" w:rsidDel="001664AB">
          <w:rPr>
            <w:b/>
          </w:rPr>
          <w:fldChar w:fldCharType="end"/>
        </w:r>
        <w:r w:rsidR="0028139D" w:rsidDel="001664AB">
          <w:delText xml:space="preserve">) proposé dans la littérature </w:delText>
        </w:r>
        <w:r w:rsidR="0028139D" w:rsidRPr="002C3714" w:rsidDel="001664AB">
          <w:rPr>
            <w:b/>
          </w:rPr>
          <w:fldChar w:fldCharType="begin"/>
        </w:r>
        <w:r w:rsidR="0028139D" w:rsidRPr="002C3714" w:rsidDel="001664AB">
          <w:rPr>
            <w:b/>
          </w:rPr>
          <w:delInstrText xml:space="preserve"> REF _Ref533093007 \r \h </w:delInstrText>
        </w:r>
        <w:r w:rsidR="0028139D" w:rsidDel="001664AB">
          <w:rPr>
            <w:b/>
          </w:rPr>
          <w:delInstrText xml:space="preserve"> \* MERGEFORMAT </w:delInstrText>
        </w:r>
        <w:r w:rsidR="0028139D" w:rsidRPr="002C3714" w:rsidDel="001664AB">
          <w:rPr>
            <w:b/>
          </w:rPr>
        </w:r>
        <w:r w:rsidR="0028139D" w:rsidRPr="002C3714" w:rsidDel="001664AB">
          <w:rPr>
            <w:b/>
          </w:rPr>
          <w:fldChar w:fldCharType="separate"/>
        </w:r>
        <w:r w:rsidR="0032581C" w:rsidDel="001664AB">
          <w:rPr>
            <w:b/>
          </w:rPr>
          <w:delText>[12]</w:delText>
        </w:r>
        <w:r w:rsidR="0028139D" w:rsidRPr="002C3714" w:rsidDel="001664AB">
          <w:rPr>
            <w:b/>
          </w:rPr>
          <w:fldChar w:fldCharType="end"/>
        </w:r>
        <w:r w:rsidR="0028139D" w:rsidDel="001664AB">
          <w:delText>.</w:delText>
        </w:r>
        <w:r w:rsidR="00064560" w:rsidDel="001664AB">
          <w:delText xml:space="preserve"> </w:delText>
        </w:r>
      </w:del>
      <w:r w:rsidR="006F4286">
        <w:t>Malgré l’efficacité et le bon rapport qualité/temps</w:t>
      </w:r>
      <w:ins w:id="1387" w:author="HASSINI Mohamed-amine" w:date="2019-01-14T18:10:00Z">
        <w:r w:rsidR="001664AB">
          <w:t xml:space="preserve"> de calcul, la méthode de Lorenz et Murphy présente plusieurs limitations et sources d</w:t>
        </w:r>
      </w:ins>
      <w:ins w:id="1388" w:author="HASSINI Mohamed-amine" w:date="2019-01-14T18:11:00Z">
        <w:r w:rsidR="001664AB">
          <w:t>’imprécisions :</w:t>
        </w:r>
      </w:ins>
      <w:r w:rsidR="006F4286">
        <w:t xml:space="preserve"> </w:t>
      </w:r>
      <w:del w:id="1389" w:author="HASSINI Mohamed-amine" w:date="2019-01-14T18:11:00Z">
        <w:r w:rsidR="006F4286" w:rsidDel="001664AB">
          <w:delText>lors de l’application de cette approche pour analyser la stabilité de l’effet Morton, il faut être conscient de ses limitations et de ses sources d’imprécision listé</w:delText>
        </w:r>
        <w:r w:rsidR="002A3998" w:rsidDel="001664AB">
          <w:delText>es</w:delText>
        </w:r>
        <w:r w:rsidR="006F4286" w:rsidDel="001664AB">
          <w:delText xml:space="preserve"> dessous : </w:delText>
        </w:r>
      </w:del>
    </w:p>
    <w:p w14:paraId="5F08B005" w14:textId="2F749894"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w:ins w:id="1390" w:author="HASSINI Mohamed-amine" w:date="2019-01-14T18:11:00Z">
        <w:r w:rsidR="001664AB">
          <w:t xml:space="preserve"> d’influence</w:t>
        </w:r>
      </w:ins>
      <m:oMath>
        <m:r>
          <w:rPr>
            <w:rFonts w:ascii="Cambria Math" w:hAnsi="Cambria Math"/>
          </w:rPr>
          <m:t xml:space="preserve"> </m:t>
        </m:r>
        <m:r>
          <m:rPr>
            <m:sty m:val="bi"/>
          </m:rPr>
          <w:rPr>
            <w:rFonts w:ascii="Cambria Math" w:hAnsi="Cambria Math"/>
          </w:rPr>
          <m:t>A</m:t>
        </m:r>
      </m:oMath>
      <w:r>
        <w:t xml:space="preserve">. </w:t>
      </w:r>
    </w:p>
    <w:p w14:paraId="6B55A3A7" w14:textId="12396594"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est approximé par la température du film lubrifiant.</w:t>
      </w:r>
      <w:ins w:id="1391" w:author="HASSINI Mohamed-amine" w:date="2019-01-14T18:12:00Z">
        <w:r w:rsidR="001664AB">
          <w:t xml:space="preserve"> </w:t>
        </w:r>
      </w:ins>
      <w:r>
        <w:t xml:space="preserve"> </w:t>
      </w:r>
    </w:p>
    <w:p w14:paraId="4F7436D4" w14:textId="7CC7FFF6"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del w:id="1392" w:author="HASSINI Mohamed-amine" w:date="2019-01-14T18:12:00Z">
        <w:r w:rsidDel="001664AB">
          <w:delText>s’</w:delText>
        </w:r>
      </w:del>
      <w:r>
        <w:t xml:space="preserve">est basée sur </w:t>
      </w:r>
      <w:ins w:id="1393" w:author="HASSINI Mohamed-amine" w:date="2019-01-14T18:12:00Z">
        <w:r w:rsidR="001664AB">
          <w:t xml:space="preserve">une </w:t>
        </w:r>
      </w:ins>
      <w:del w:id="1394" w:author="HASSINI Mohamed-amine" w:date="2019-01-14T18:12:00Z">
        <w:r w:rsidDel="001664AB">
          <w:delText xml:space="preserve">la </w:delText>
        </w:r>
      </w:del>
      <w:r>
        <w:t>formule analytique</w:t>
      </w:r>
      <w:ins w:id="1395" w:author="HASSINI Mohamed-amine" w:date="2019-01-14T18:12:00Z">
        <w:r w:rsidR="001664AB">
          <w:t xml:space="preserve"> simplifiée</w:t>
        </w:r>
      </w:ins>
      <w:r>
        <w:t>. Dans la pratique, il est recommandé d’utiliser un modèle thermomécanique qui prend en compte la géométrie</w:t>
      </w:r>
      <w:ins w:id="1396" w:author="HASSINI Mohamed-amine" w:date="2019-01-14T18:12:00Z">
        <w:r w:rsidR="001664AB">
          <w:t xml:space="preserve"> réelle</w:t>
        </w:r>
      </w:ins>
      <w:r>
        <w:t xml:space="preserve"> </w:t>
      </w:r>
      <w:del w:id="1397" w:author="HASSINI Mohamed-amine" w:date="2019-01-14T18:12:00Z">
        <w:r w:rsidDel="001664AB">
          <w:delText>détaillée</w:delText>
        </w:r>
      </w:del>
      <w:r>
        <w:t xml:space="preserve"> du rotor. </w:t>
      </w:r>
    </w:p>
    <w:p w14:paraId="386831EA" w14:textId="6C2AE302" w:rsidR="006F4286" w:rsidRDefault="006F4286" w:rsidP="006F4286">
      <w:pPr>
        <w:spacing w:line="360" w:lineRule="auto"/>
      </w:pPr>
      <w:r>
        <w:t xml:space="preserve">Ces </w:t>
      </w:r>
      <w:ins w:id="1398" w:author="HASSINI Mohamed-amine" w:date="2019-01-14T18:12:00Z">
        <w:r w:rsidR="001664AB">
          <w:t xml:space="preserve">approximations </w:t>
        </w:r>
      </w:ins>
      <w:del w:id="1399" w:author="HASSINI Mohamed-amine" w:date="2019-01-14T18:13:00Z">
        <w:r w:rsidDel="001664AB">
          <w:delText>négligences</w:delText>
        </w:r>
      </w:del>
      <w:ins w:id="1400" w:author="HASSINI Mohamed-amine" w:date="2019-01-14T18:13:00Z">
        <w:r w:rsidR="001664AB">
          <w:t xml:space="preserve"> </w:t>
        </w:r>
        <w:proofErr w:type="spellStart"/>
        <w:r w:rsidR="001664AB">
          <w:t>peuvent</w:t>
        </w:r>
      </w:ins>
      <w:del w:id="1401" w:author="HASSINI Mohamed-amine" w:date="2019-01-14T18:13:00Z">
        <w:r w:rsidDel="001664AB">
          <w:delText xml:space="preserve"> pourraient </w:delText>
        </w:r>
      </w:del>
      <w:r>
        <w:t>introduire</w:t>
      </w:r>
      <w:proofErr w:type="spellEnd"/>
      <w:r>
        <w:t xml:space="preserve"> des </w:t>
      </w:r>
      <w:ins w:id="1402" w:author="HASSINI Mohamed-amine" w:date="2019-01-14T18:13:00Z">
        <w:r w:rsidR="001664AB">
          <w:t xml:space="preserve">écarts non négligeables </w:t>
        </w:r>
      </w:ins>
      <w:del w:id="1403" w:author="HASSINI Mohamed-amine" w:date="2019-01-14T18:13:00Z">
        <w:r w:rsidDel="001664AB">
          <w:delText xml:space="preserve">imprécisions </w:delText>
        </w:r>
      </w:del>
      <w:r>
        <w:t>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404" w:name="_Toc534984870"/>
      <w:r>
        <w:t>Approche analytique améliorée</w:t>
      </w:r>
      <w:bookmarkEnd w:id="1404"/>
    </w:p>
    <w:p w14:paraId="5ED69FC9" w14:textId="0E9D4642" w:rsidR="006F4286" w:rsidRDefault="006F4286" w:rsidP="00CF7AB9">
      <w:pPr>
        <w:spacing w:before="120" w:line="360" w:lineRule="auto"/>
        <w:ind w:firstLine="709"/>
      </w:pPr>
      <w:r>
        <w:t>L’approche analytique améliorée est</w:t>
      </w:r>
      <w:ins w:id="1405" w:author="HASSINI Mohamed-amine" w:date="2019-01-14T18:16:00Z">
        <w:r w:rsidR="008962CD">
          <w:t xml:space="preserve"> une amélioration de la méthode de</w:t>
        </w:r>
      </w:ins>
      <w:del w:id="1406" w:author="HASSINI Mohamed-amine" w:date="2019-01-14T18:16:00Z">
        <w:r w:rsidDel="008962CD">
          <w:delText xml:space="preserve"> inspirée de celle de</w:delText>
        </w:r>
      </w:del>
      <w:r>
        <w:t xml:space="preserve"> Lorenz et Murphy. Cette approche utilise les modèles plus sophistiqués </w:t>
      </w:r>
      <w:ins w:id="1407" w:author="HASSINI Mohamed-amine" w:date="2019-01-14T18:16:00Z">
        <w:r w:rsidR="008962CD">
          <w:t xml:space="preserve">développés dans le cadre de la thèse et </w:t>
        </w:r>
      </w:ins>
      <w:r>
        <w:t xml:space="preserve">qui permettent de calculer de manière plus précise les coefficients d’influence </w:t>
      </w:r>
      <w:ins w:id="1408" w:author="HASSINI Mohamed-amine" w:date="2019-01-14T18:17:00Z">
        <w:r w:rsidR="008962CD">
          <w:t xml:space="preserve">déterminant la stabilité </w:t>
        </w:r>
      </w:ins>
      <w:r>
        <w:t>de l’effet Morton. Les améliorations principales sont listées dans la suite :</w:t>
      </w:r>
    </w:p>
    <w:p w14:paraId="6ABCC645" w14:textId="6FF3579C"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w:t>
      </w:r>
      <w:ins w:id="1409" w:author="HASSINI Mohamed-amine" w:date="2019-01-14T18:17:00Z">
        <w:r w:rsidR="008962CD">
          <w:t xml:space="preserve">couplant la dynamique du rotor et le modèle de lubrification non-isotherme. </w:t>
        </w:r>
      </w:ins>
      <w:del w:id="1410" w:author="HASSINI Mohamed-amine" w:date="2019-01-14T18:18:00Z">
        <w:r w:rsidDel="008962CD">
          <w:delText xml:space="preserve">à la place des coefficients dynamiques. </w:delText>
        </w:r>
      </w:del>
      <w:r>
        <w:t xml:space="preserve">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0E029156" w:rsidR="006F4286" w:rsidRDefault="006F4286" w:rsidP="00706BB2">
      <w:pPr>
        <w:pStyle w:val="Paragraphedeliste"/>
        <w:numPr>
          <w:ilvl w:val="0"/>
          <w:numId w:val="21"/>
        </w:numPr>
        <w:spacing w:line="360" w:lineRule="auto"/>
        <w:jc w:val="both"/>
      </w:pPr>
      <w:r>
        <w:t>Le champ de température à la surface du rotor est obtenu par un modèle thermique</w:t>
      </w:r>
      <w:ins w:id="1411" w:author="HASSINI Mohamed-amine" w:date="2019-01-14T18:20:00Z">
        <w:r w:rsidR="008962CD">
          <w:t xml:space="preserve"> 3D</w:t>
        </w:r>
      </w:ins>
      <w:r>
        <w:t xml:space="preserve"> du rotor</w:t>
      </w:r>
      <w:ins w:id="1412" w:author="HASSINI Mohamed-amine" w:date="2019-01-14T18:19:00Z">
        <w:r w:rsidR="008962CD">
          <w:t xml:space="preserve"> utilisant la méthode des éléments finis de code Aster</w:t>
        </w:r>
      </w:ins>
      <w:r>
        <w:t xml:space="preserve">. </w:t>
      </w:r>
      <w:ins w:id="1413" w:author="HASSINI Mohamed-amine" w:date="2019-01-14T18:36:00Z">
        <w:r w:rsidR="00405DAC">
          <w:t>La condition aux limites à la surface du rotor au droit du palier utilise le flux thermique moyen calculé à partir de l</w:t>
        </w:r>
      </w:ins>
      <w:ins w:id="1414" w:author="HASSINI Mohamed-amine" w:date="2019-01-14T18:37:00Z">
        <w:r w:rsidR="00405DAC">
          <w:t>’équation de l’énergie dans le film lubrifiant.</w:t>
        </w:r>
      </w:ins>
      <w:del w:id="1415" w:author="HASSINI Mohamed-amine" w:date="2019-01-14T18:37:00Z">
        <w:r w:rsidDel="00405DAC">
          <w:delText xml:space="preserve">Ce modèle thermique du rotor est couplé </w:delText>
        </w:r>
      </w:del>
      <w:del w:id="1416" w:author="HASSINI Mohamed-amine" w:date="2019-01-14T18:20:00Z">
        <w:r w:rsidDel="008962CD">
          <w:delText xml:space="preserve">thermiquement </w:delText>
        </w:r>
      </w:del>
      <w:del w:id="1417" w:author="HASSINI Mohamed-amine" w:date="2019-01-14T18:37:00Z">
        <w:r w:rsidDel="00405DAC">
          <w:delText xml:space="preserve">avec le modèle </w:delText>
        </w:r>
      </w:del>
      <w:del w:id="1418" w:author="HASSINI Mohamed-amine" w:date="2019-01-14T18:20:00Z">
        <w:r w:rsidDel="008962CD">
          <w:delText>complet</w:delText>
        </w:r>
      </w:del>
      <w:del w:id="1419" w:author="HASSINI Mohamed-amine" w:date="2019-01-14T18:37:00Z">
        <w:r w:rsidDel="00405DAC">
          <w:delText xml:space="preserve"> </w:delText>
        </w:r>
      </w:del>
      <w:del w:id="1420" w:author="HASSINI Mohamed-amine" w:date="2019-01-14T18:35:00Z">
        <w:r w:rsidDel="00CB70E8">
          <w:delText xml:space="preserve">du palier par </w:delText>
        </w:r>
      </w:del>
      <w:del w:id="1421" w:author="HASSINI Mohamed-amine" w:date="2019-01-14T18:37:00Z">
        <w:r w:rsidDel="00405DAC">
          <w:delText>le flux thermique généré à l’interface fluide-rotor</w:delText>
        </w:r>
      </w:del>
      <w:r>
        <w:t xml:space="preserve">. La résolution de l’équation de la chaleur du modèle thermique en régime transitoire permet </w:t>
      </w:r>
      <w:r>
        <w:lastRenderedPageBreak/>
        <w:t>d’évoluer le champ de température du rotor dans le temps et de prédire</w:t>
      </w:r>
      <w:ins w:id="1422" w:author="HASSINI Mohamed-amine" w:date="2019-01-14T18:38:00Z">
        <w:r w:rsidR="00405DAC">
          <w:t xml:space="preserve"> le différentiel de température (différence entre le point chaud et froid)</w:t>
        </w:r>
      </w:ins>
      <w:r>
        <w:t xml:space="preserve"> </w:t>
      </w:r>
      <w:del w:id="1423" w:author="HASSINI Mohamed-amine" w:date="2019-01-14T18:38:00Z">
        <w:r w:rsidDel="00405DAC">
          <w:delText xml:space="preserve">le point chaud </w:delText>
        </w:r>
      </w:del>
      <w:r>
        <w:t xml:space="preserve">à la surface du rotor. </w:t>
      </w:r>
    </w:p>
    <w:p w14:paraId="5014F769" w14:textId="1660E219"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w:t>
      </w:r>
      <w:ins w:id="1424" w:author="HASSINI Mohamed-amine" w:date="2019-01-14T18:38:00Z">
        <w:r w:rsidR="00405DAC">
          <w:t xml:space="preserve">3D </w:t>
        </w:r>
      </w:ins>
      <w:r>
        <w:t>basé sur la méthode des éléments finis</w:t>
      </w:r>
      <w:ins w:id="1425" w:author="HASSINI Mohamed-amine" w:date="2019-01-14T18:38:00Z">
        <w:r w:rsidR="00405DAC">
          <w:t xml:space="preserve"> de code Aster</w:t>
        </w:r>
      </w:ins>
      <w:r>
        <w:t xml:space="preserve">. En fait, ce coefficient </w:t>
      </w:r>
      <m:oMath>
        <m:r>
          <m:rPr>
            <m:sty m:val="bi"/>
          </m:rPr>
          <w:rPr>
            <w:rFonts w:ascii="Cambria Math" w:hAnsi="Cambria Math"/>
          </w:rPr>
          <m:t>C</m:t>
        </m:r>
      </m:oMath>
      <w:r>
        <w:t xml:space="preserve"> est calculé par une multiplication de la masse du disque et la déflexion de la fibre neutre sous chargement thermique</w:t>
      </w:r>
      <w:ins w:id="1426" w:author="HASSINI Mohamed-amine" w:date="2019-01-14T18:39:00Z">
        <w:r w:rsidR="00405DAC">
          <w:t xml:space="preserve"> unita</w:t>
        </w:r>
      </w:ins>
      <w:ins w:id="1427" w:author="HASSINI Mohamed-amine" w:date="2019-01-14T18:40:00Z">
        <w:r w:rsidR="00405DAC">
          <w:t>ire</w:t>
        </w:r>
      </w:ins>
      <w:r>
        <w:t xml:space="preserv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ins w:id="1428" w:author="HASSINI Mohamed-amine" w:date="2019-01-14T18:40:00Z">
        <w:r w:rsidR="00405DAC">
          <w:t xml:space="preserve"> par [donner la réf]</w:t>
        </w:r>
      </w:ins>
      <w:r>
        <w:t>.</w:t>
      </w:r>
    </w:p>
    <w:p w14:paraId="4F645315" w14:textId="68F390B3"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32581C" w:rsidRPr="0032581C">
        <w:rPr>
          <w:b/>
          <w:iCs/>
        </w:rPr>
        <w:t xml:space="preserve">Tableau </w:t>
      </w:r>
      <w:r w:rsidR="0032581C" w:rsidRPr="0032581C">
        <w:rPr>
          <w:b/>
          <w:iCs/>
          <w:noProof/>
        </w:rPr>
        <w:t>5.1</w:t>
      </w:r>
      <w:r w:rsidR="0032581C" w:rsidRPr="0032581C">
        <w:rPr>
          <w:b/>
          <w:iCs/>
          <w:noProof/>
        </w:rPr>
        <w:noBreakHyphen/>
        <w:t>1</w:t>
      </w:r>
      <w:r w:rsidRPr="00B02552">
        <w:rPr>
          <w:b/>
        </w:rPr>
        <w:fldChar w:fldCharType="end"/>
      </w:r>
      <w:r>
        <w:t xml:space="preserve">. </w:t>
      </w:r>
    </w:p>
    <w:p w14:paraId="56D42199" w14:textId="68AFB99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429"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429"/>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commentRangeStart w:id="1430"/>
      <w:r>
        <w:rPr>
          <w:noProof/>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37995"/>
                    </a:xfrm>
                    <a:prstGeom prst="rect">
                      <a:avLst/>
                    </a:prstGeom>
                  </pic:spPr>
                </pic:pic>
              </a:graphicData>
            </a:graphic>
          </wp:inline>
        </w:drawing>
      </w:r>
      <w:commentRangeEnd w:id="1430"/>
      <w:r w:rsidR="00405DAC">
        <w:rPr>
          <w:rStyle w:val="Marquedecommentaire"/>
        </w:rPr>
        <w:commentReference w:id="1430"/>
      </w:r>
    </w:p>
    <w:p w14:paraId="619DD1E7" w14:textId="7822C7A4"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w:t>
      </w:r>
      <w:ins w:id="1431" w:author="HASSINI Mohamed-amine" w:date="2019-01-14T18:42:00Z">
        <w:r w:rsidR="00405DAC">
          <w:t>est</w:t>
        </w:r>
      </w:ins>
      <w:del w:id="1432" w:author="HASSINI Mohamed-amine" w:date="2019-01-14T18:42:00Z">
        <w:r w:rsidR="00196BA8" w:rsidDel="00405DAC">
          <w:delText>a</w:delText>
        </w:r>
      </w:del>
      <w:r w:rsidR="00196BA8">
        <w:t xml:space="preserve"> pas pris en compte dans cette analyse.</w:t>
      </w:r>
      <w:ins w:id="1433" w:author="HASSINI Mohamed-amine" w:date="2019-01-14T18:49:00Z">
        <w:r w:rsidR="008218F9">
          <w:t xml:space="preserve"> En effet, </w:t>
        </w:r>
      </w:ins>
      <w:ins w:id="1434" w:author="HASSINI Mohamed-amine" w:date="2019-01-14T18:53:00Z">
        <w:r w:rsidR="008218F9">
          <w:t xml:space="preserve">et à titre d’exemple, </w:t>
        </w:r>
      </w:ins>
      <w:ins w:id="1435" w:author="HASSINI Mohamed-amine" w:date="2019-01-14T18:49:00Z">
        <w:r w:rsidR="008218F9">
          <w:t>le coefficient d</w:t>
        </w:r>
      </w:ins>
      <w:ins w:id="1436" w:author="HASSINI Mohamed-amine" w:date="2019-01-14T18:50:00Z">
        <w:r w:rsidR="008218F9">
          <w:t xml:space="preserve">’influence A dépend des caractéristiques dynamiques du palier hydrodynamique du palier qui </w:t>
        </w:r>
      </w:ins>
      <w:ins w:id="1437" w:author="HASSINI Mohamed-amine" w:date="2019-01-14T18:51:00Z">
        <w:r w:rsidR="008218F9">
          <w:t>elles-mêmes</w:t>
        </w:r>
      </w:ins>
      <w:ins w:id="1438" w:author="HASSINI Mohamed-amine" w:date="2019-01-14T18:50:00Z">
        <w:r w:rsidR="008218F9">
          <w:t xml:space="preserve"> dépendent du niveau vibratoire et dans un moindre mesure de l</w:t>
        </w:r>
      </w:ins>
      <w:ins w:id="1439" w:author="HASSINI Mohamed-amine" w:date="2019-01-14T18:51:00Z">
        <w:r w:rsidR="008218F9">
          <w:t xml:space="preserve">’état thermique du </w:t>
        </w:r>
      </w:ins>
      <w:ins w:id="1440" w:author="HASSINI Mohamed-amine" w:date="2019-01-14T18:54:00Z">
        <w:r w:rsidR="008218F9">
          <w:t>film d’huile</w:t>
        </w:r>
      </w:ins>
      <w:ins w:id="1441" w:author="HASSINI Mohamed-amine" w:date="2019-01-14T18:51:00Z">
        <w:r w:rsidR="008218F9">
          <w:t>.</w:t>
        </w:r>
      </w:ins>
      <w:ins w:id="1442" w:author="HASSINI Mohamed-amine" w:date="2019-01-14T18:57:00Z">
        <w:r w:rsidR="00A14265">
          <w:t xml:space="preserve"> Ceci est d’autant plus vrai lorsque l’amplitude des vibrations est importante.</w:t>
        </w:r>
      </w:ins>
      <w:ins w:id="1443" w:author="HASSINI Mohamed-amine" w:date="2019-01-14T18:51:00Z">
        <w:r w:rsidR="008218F9">
          <w:t xml:space="preserve"> Or, le calcul du coefficient A est réalisé</w:t>
        </w:r>
      </w:ins>
      <w:ins w:id="1444" w:author="HASSINI Mohamed-amine" w:date="2019-01-14T18:54:00Z">
        <w:r w:rsidR="008218F9">
          <w:t xml:space="preserve"> en utilisant</w:t>
        </w:r>
      </w:ins>
      <w:ins w:id="1445" w:author="HASSINI Mohamed-amine" w:date="2019-01-14T18:51:00Z">
        <w:r w:rsidR="008218F9">
          <w:t xml:space="preserve"> </w:t>
        </w:r>
      </w:ins>
      <w:ins w:id="1446" w:author="HASSINI Mohamed-amine" w:date="2019-01-14T18:53:00Z">
        <w:r w:rsidR="008218F9">
          <w:t xml:space="preserve">le niveau vibratoire obtenu à </w:t>
        </w:r>
      </w:ins>
      <w:ins w:id="1447" w:author="HASSINI Mohamed-amine" w:date="2019-01-14T18:54:00Z">
        <w:r w:rsidR="008218F9">
          <w:t>l’aide du balourd mécanique seul.</w:t>
        </w:r>
      </w:ins>
      <w:ins w:id="1448" w:author="HASSINI Mohamed-amine" w:date="2019-01-14T18:55:00Z">
        <w:r w:rsidR="008218F9">
          <w:t xml:space="preserve"> L’apparition du balourd thermique modifie le niveau vibratoire</w:t>
        </w:r>
      </w:ins>
      <w:ins w:id="1449" w:author="HASSINI Mohamed-amine" w:date="2019-01-14T18:58:00Z">
        <w:r w:rsidR="00A14265">
          <w:t xml:space="preserve"> et</w:t>
        </w:r>
      </w:ins>
      <w:ins w:id="1450" w:author="HASSINI Mohamed-amine" w:date="2019-01-14T18:55:00Z">
        <w:r w:rsidR="00A14265">
          <w:t xml:space="preserve"> par conséquent</w:t>
        </w:r>
      </w:ins>
      <w:ins w:id="1451" w:author="HASSINI Mohamed-amine" w:date="2019-01-14T18:58:00Z">
        <w:r w:rsidR="00A14265">
          <w:t>,</w:t>
        </w:r>
      </w:ins>
      <w:ins w:id="1452" w:author="HASSINI Mohamed-amine" w:date="2019-01-14T18:55:00Z">
        <w:r w:rsidR="008218F9">
          <w:t xml:space="preserve"> la valeur du coefficient d</w:t>
        </w:r>
      </w:ins>
      <w:ins w:id="1453" w:author="HASSINI Mohamed-amine" w:date="2019-01-14T18:56:00Z">
        <w:r w:rsidR="008218F9">
          <w:t>’influence A. Le même raisonnement est valable pour les autres coefficients d’influence.</w:t>
        </w:r>
      </w:ins>
      <w:ins w:id="1454" w:author="HASSINI Mohamed-amine" w:date="2019-01-14T18:51:00Z">
        <w:r w:rsidR="008218F9">
          <w:t xml:space="preserve"> </w:t>
        </w:r>
      </w:ins>
      <w:del w:id="1455" w:author="HASSINI Mohamed-amine" w:date="2019-01-14T18:51:00Z">
        <w:r w:rsidR="00624E7C" w:rsidDel="008218F9">
          <w:delText xml:space="preserve"> </w:delText>
        </w:r>
      </w:del>
      <w:commentRangeStart w:id="1456"/>
      <w:del w:id="1457" w:author="HASSINI Mohamed-amine" w:date="2019-01-14T18:48:00Z">
        <w:r w:rsidR="00624E7C" w:rsidDel="008218F9">
          <w:delText>En</w:delText>
        </w:r>
      </w:del>
      <w:del w:id="1458" w:author="HASSINI Mohamed-amine" w:date="2019-01-14T18:46:00Z">
        <w:r w:rsidR="00624E7C" w:rsidDel="00405DAC">
          <w:delText xml:space="preserve"> fait</w:delText>
        </w:r>
      </w:del>
      <w:r w:rsidR="00624E7C">
        <w:t xml:space="preserve">, </w:t>
      </w:r>
      <w:del w:id="1459" w:author="HASSINI Mohamed-amine" w:date="2019-01-14T18:46:00Z">
        <w:r w:rsidR="000C09CC" w:rsidDel="00405DAC">
          <w:delText>l’indicateur</w:delText>
        </w:r>
      </w:del>
      <w:r w:rsidR="000C09CC">
        <w:t xml:space="preserve"> </w:t>
      </w:r>
      <w:del w:id="1460" w:author="HASSINI Mohamed-amine" w:date="2019-01-14T18:48:00Z">
        <w:r w:rsidR="000C09CC" w:rsidDel="008218F9">
          <w:delText xml:space="preserve">de l’effet Morton est calculé à partir d’un balourd prédéfini. </w:delText>
        </w:r>
        <w:r w:rsidR="00624E7C" w:rsidDel="008218F9">
          <w:delText>Ce balourd représente toutes les sources d’excitation synchrone dont le balourd thermique fait partie.</w:delText>
        </w:r>
        <w:r w:rsidR="006A4450" w:rsidDel="008218F9">
          <w:delText xml:space="preserve"> Cependant le balourd thermique n’est pas connu</w:delText>
        </w:r>
        <w:r w:rsidR="002C4957" w:rsidDel="008218F9">
          <w:delText xml:space="preserve"> au moment de </w:delText>
        </w:r>
        <w:r w:rsidR="00D2481E" w:rsidDel="008218F9">
          <w:delText>prédéfinir</w:delText>
        </w:r>
        <w:r w:rsidR="002C4957" w:rsidDel="008218F9">
          <w:delText xml:space="preserve"> </w:delText>
        </w:r>
        <w:r w:rsidR="00D2481E" w:rsidDel="008218F9">
          <w:delText>l</w:delText>
        </w:r>
        <w:r w:rsidR="002C4957" w:rsidDel="008218F9">
          <w:delText>e balourd</w:delText>
        </w:r>
        <w:r w:rsidR="0050566B" w:rsidDel="008218F9">
          <w:delText xml:space="preserve"> total</w:delText>
        </w:r>
        <w:r w:rsidR="006A4450" w:rsidDel="008218F9">
          <w:delText>.</w:delText>
        </w:r>
        <w:r w:rsidR="002C4957" w:rsidDel="008218F9">
          <w:delText xml:space="preserve"> </w:delText>
        </w:r>
        <w:r w:rsidR="00827062" w:rsidDel="008218F9">
          <w:delText xml:space="preserve">Cette </w:delText>
        </w:r>
      </w:del>
      <w:del w:id="1461" w:author="HASSINI Mohamed-amine" w:date="2019-01-14T18:47:00Z">
        <w:r w:rsidR="00827062" w:rsidDel="008218F9">
          <w:delText>in</w:delText>
        </w:r>
      </w:del>
      <w:del w:id="1462" w:author="HASSINI Mohamed-amine" w:date="2019-01-14T18:48:00Z">
        <w:r w:rsidR="00827062" w:rsidDel="008218F9">
          <w:delText>connaissance du balourd thermique sous-estime l’indicateur de l’effet Morton</w:delText>
        </w:r>
        <m:oMath>
          <m:r>
            <w:rPr>
              <w:rFonts w:ascii="Cambria Math" w:hAnsi="Cambria Math"/>
            </w:rPr>
            <m:t xml:space="preserve"> ς </m:t>
          </m:r>
        </m:oMath>
        <w:r w:rsidR="00A4275E" w:rsidDel="008218F9">
          <w:delText>quand</w:delText>
        </w:r>
        <w:r w:rsidR="00D2481E" w:rsidDel="008218F9">
          <w:delText xml:space="preserve"> </w:delText>
        </w:r>
        <w:r w:rsidR="0077680C" w:rsidDel="008218F9">
          <w:delText xml:space="preserve">le balourd mécanique est </w:delText>
        </w:r>
        <w:r w:rsidR="00A075D1" w:rsidDel="008218F9">
          <w:delText>choisi</w:delText>
        </w:r>
        <w:r w:rsidR="0077680C" w:rsidDel="008218F9">
          <w:delText xml:space="preserve"> pour réaliser cette analyse</w:delText>
        </w:r>
        <w:r w:rsidR="00827062" w:rsidDel="008218F9">
          <w:delText>.</w:delText>
        </w:r>
        <w:r w:rsidR="00ED1954" w:rsidDel="008218F9">
          <w:delText xml:space="preserve"> </w:delText>
        </w:r>
      </w:del>
      <w:commentRangeEnd w:id="1456"/>
      <w:r w:rsidR="008218F9">
        <w:rPr>
          <w:rStyle w:val="Marquedecommentaire"/>
        </w:rPr>
        <w:commentReference w:id="1456"/>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32581C">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1463" w:name="_Toc534984871"/>
      <w:r w:rsidRPr="00EA3D98">
        <w:lastRenderedPageBreak/>
        <w:t xml:space="preserve">Application au Banc de l’effet Morton </w:t>
      </w:r>
      <w:r>
        <w:t>(BEM)</w:t>
      </w:r>
      <w:bookmarkEnd w:id="1463"/>
    </w:p>
    <w:p w14:paraId="4F9C597A" w14:textId="31C6E5BC"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w:t>
      </w:r>
      <w:ins w:id="1464" w:author="HASSINI Mohamed-amine" w:date="2019-01-14T18:59:00Z">
        <w:r w:rsidR="00A14265">
          <w:rPr>
            <w:noProof/>
            <w:lang w:eastAsia="zh-CN"/>
          </w:rPr>
          <w:t>’</w:t>
        </w:r>
      </w:ins>
      <w:del w:id="1465" w:author="HASSINI Mohamed-amine" w:date="2019-01-14T18:59:00Z">
        <w:r w:rsidDel="00A14265">
          <w:rPr>
            <w:noProof/>
            <w:lang w:eastAsia="zh-CN"/>
          </w:rPr>
          <w:delText xml:space="preserve">e </w:delText>
        </w:r>
      </w:del>
      <w:r>
        <w:rPr>
          <w:noProof/>
          <w:lang w:eastAsia="zh-CN"/>
        </w:rPr>
        <w:t xml:space="preserve">expliquer les résultats des simulations complètes de l’effet Morton en régime transitoire. </w:t>
      </w:r>
    </w:p>
    <w:p w14:paraId="3C21749D" w14:textId="6D555A90" w:rsidR="00B0655E" w:rsidRDefault="00A14265" w:rsidP="00B0655E">
      <w:pPr>
        <w:spacing w:line="360" w:lineRule="auto"/>
        <w:ind w:firstLine="708"/>
      </w:pPr>
      <w:ins w:id="1466" w:author="HASSINI Mohamed-amine" w:date="2019-01-14T18:59:00Z">
        <w:r>
          <w:rPr>
            <w:noProof/>
            <w:lang w:eastAsia="zh-CN"/>
          </w:rPr>
          <w:t>En guide de</w:t>
        </w:r>
      </w:ins>
      <w:del w:id="1467" w:author="HASSINI Mohamed-amine" w:date="2019-01-14T18:59:00Z">
        <w:r w:rsidR="00B0655E" w:rsidDel="00A14265">
          <w:rPr>
            <w:noProof/>
            <w:lang w:eastAsia="zh-CN"/>
          </w:rPr>
          <w:delText>Pour</w:delText>
        </w:r>
      </w:del>
      <w:r w:rsidR="00B0655E">
        <w:rPr>
          <w:noProof/>
          <w:lang w:eastAsia="zh-CN"/>
        </w:rPr>
        <w:t xml:space="preserve"> rappel</w:t>
      </w:r>
      <w:del w:id="1468" w:author="HASSINI Mohamed-amine" w:date="2019-01-14T18:59:00Z">
        <w:r w:rsidR="00B0655E" w:rsidDel="00A14265">
          <w:rPr>
            <w:noProof/>
            <w:lang w:eastAsia="zh-CN"/>
          </w:rPr>
          <w:delText>er</w:delText>
        </w:r>
      </w:del>
      <w:r w:rsidR="00B0655E">
        <w:rPr>
          <w:noProof/>
          <w:lang w:eastAsia="zh-CN"/>
        </w:rPr>
        <w:t>, le banc</w:t>
      </w:r>
      <w:ins w:id="1469" w:author="HASSINI Mohamed-amine" w:date="2019-01-14T18:59:00Z">
        <w:r>
          <w:rPr>
            <w:noProof/>
            <w:lang w:eastAsia="zh-CN"/>
          </w:rPr>
          <w:t xml:space="preserve"> d’essai dédié</w:t>
        </w:r>
      </w:ins>
      <w:r w:rsidR="00B0655E">
        <w:rPr>
          <w:noProof/>
          <w:lang w:eastAsia="zh-CN"/>
        </w:rPr>
        <w:t xml:space="preserve"> de l’effet Morton possède deux configurations. La première configuration</w:t>
      </w:r>
      <w:ins w:id="1470" w:author="HASSINI Mohamed-amine" w:date="2019-01-14T18:59:00Z">
        <w:r>
          <w:rPr>
            <w:noProof/>
            <w:lang w:eastAsia="zh-CN"/>
          </w:rPr>
          <w:t xml:space="preserve"> possède</w:t>
        </w:r>
      </w:ins>
      <w:del w:id="1471" w:author="HASSINI Mohamed-amine" w:date="2019-01-14T18:59:00Z">
        <w:r w:rsidR="00B0655E" w:rsidDel="00A14265">
          <w:rPr>
            <w:noProof/>
            <w:lang w:eastAsia="zh-CN"/>
          </w:rPr>
          <w:delText xml:space="preserve"> </w:delText>
        </w:r>
      </w:del>
      <w:del w:id="1472" w:author="HASSINI Mohamed-amine" w:date="2019-01-14T19:00:00Z">
        <w:r w:rsidR="00B0655E" w:rsidDel="00A14265">
          <w:rPr>
            <w:noProof/>
            <w:lang w:eastAsia="zh-CN"/>
          </w:rPr>
          <w:delText>du</w:delText>
        </w:r>
      </w:del>
      <w:r w:rsidR="00B0655E">
        <w:rPr>
          <w:noProof/>
          <w:lang w:eastAsia="zh-CN"/>
        </w:rPr>
        <w:t xml:space="preserve"> </w:t>
      </w:r>
      <w:ins w:id="1473" w:author="HASSINI Mohamed-amine" w:date="2019-01-14T19:00:00Z">
        <w:r>
          <w:rPr>
            <w:noProof/>
            <w:lang w:eastAsia="zh-CN"/>
          </w:rPr>
          <w:t xml:space="preserve">un </w:t>
        </w:r>
      </w:ins>
      <w:r w:rsidR="00B0655E">
        <w:rPr>
          <w:noProof/>
          <w:lang w:eastAsia="zh-CN"/>
        </w:rPr>
        <w:t xml:space="preserve">rotor court de 430mm </w:t>
      </w:r>
      <w:ins w:id="1474" w:author="HASSINI Mohamed-amine" w:date="2019-01-14T19:00:00Z">
        <w:r>
          <w:rPr>
            <w:noProof/>
            <w:lang w:eastAsia="zh-CN"/>
          </w:rPr>
          <w:t xml:space="preserve">et </w:t>
        </w:r>
      </w:ins>
      <w:r w:rsidR="00B0655E">
        <w:rPr>
          <w:noProof/>
          <w:lang w:eastAsia="zh-CN"/>
        </w:rPr>
        <w:t xml:space="preserve">est dédiée à la validation des outils numériques developpé pendant la thèse. Ce rotor </w:t>
      </w:r>
      <w:ins w:id="1475" w:author="HASSINI Mohamed-amine" w:date="2019-01-14T19:00:00Z">
        <w:r>
          <w:rPr>
            <w:noProof/>
            <w:lang w:eastAsia="zh-CN"/>
          </w:rPr>
          <w:t>exhibe un</w:t>
        </w:r>
      </w:ins>
      <w:del w:id="1476" w:author="HASSINI Mohamed-amine" w:date="2019-01-14T19:00:00Z">
        <w:r w:rsidR="00B0655E" w:rsidDel="00A14265">
          <w:rPr>
            <w:noProof/>
            <w:lang w:eastAsia="zh-CN"/>
          </w:rPr>
          <w:delText xml:space="preserve">se comporte avec </w:delText>
        </w:r>
      </w:del>
      <w:r w:rsidR="00B0655E">
        <w:rPr>
          <w:noProof/>
          <w:lang w:eastAsia="zh-CN"/>
        </w:rPr>
        <w:t>l’effet Morton stable. La deuxième configuration</w:t>
      </w:r>
      <w:ins w:id="1477" w:author="HASSINI Mohamed-amine" w:date="2019-01-14T19:01:00Z">
        <w:r>
          <w:rPr>
            <w:noProof/>
            <w:lang w:eastAsia="zh-CN"/>
          </w:rPr>
          <w:t xml:space="preserve"> possède un</w:t>
        </w:r>
      </w:ins>
      <w:del w:id="1478" w:author="HASSINI Mohamed-amine" w:date="2019-01-14T19:01:00Z">
        <w:r w:rsidR="00B0655E" w:rsidDel="00A14265">
          <w:rPr>
            <w:noProof/>
            <w:lang w:eastAsia="zh-CN"/>
          </w:rPr>
          <w:delText xml:space="preserve"> du </w:delText>
        </w:r>
      </w:del>
      <w:r w:rsidR="00B0655E">
        <w:rPr>
          <w:noProof/>
          <w:lang w:eastAsia="zh-CN"/>
        </w:rPr>
        <w:t xml:space="preserve">rotor long de 700mm </w:t>
      </w:r>
      <w:ins w:id="1479" w:author="HASSINI Mohamed-amine" w:date="2019-01-14T19:01:00Z">
        <w:r>
          <w:rPr>
            <w:noProof/>
            <w:lang w:eastAsia="zh-CN"/>
          </w:rPr>
          <w:t xml:space="preserve">et </w:t>
        </w:r>
      </w:ins>
      <w:r w:rsidR="00B0655E">
        <w:rPr>
          <w:noProof/>
          <w:lang w:eastAsia="zh-CN"/>
        </w:rPr>
        <w:t xml:space="preserve">a pour but de mettre en </w:t>
      </w:r>
      <w:ins w:id="1480" w:author="HASSINI Mohamed-amine" w:date="2019-01-14T19:01:00Z">
        <w:r>
          <w:rPr>
            <w:noProof/>
            <w:lang w:eastAsia="zh-CN"/>
          </w:rPr>
          <w:t>évidence</w:t>
        </w:r>
      </w:ins>
      <w:del w:id="1481" w:author="HASSINI Mohamed-amine" w:date="2019-01-14T19:01:00Z">
        <w:r w:rsidR="00B0655E" w:rsidDel="00A14265">
          <w:rPr>
            <w:noProof/>
            <w:lang w:eastAsia="zh-CN"/>
          </w:rPr>
          <w:delText>place</w:delText>
        </w:r>
      </w:del>
      <w:r w:rsidR="00B0655E">
        <w:rPr>
          <w:noProof/>
          <w:lang w:eastAsia="zh-CN"/>
        </w:rPr>
        <w:t xml:space="preserve"> l’effet Morton instable. D’après les résultats de la simulation numérique, l’effet Morton instable est reproduit lors</w:t>
      </w:r>
      <w:del w:id="1482" w:author="HASSINI Mohamed-amine" w:date="2019-01-14T19:01:00Z">
        <w:r w:rsidR="00B0655E" w:rsidDel="00A14265">
          <w:rPr>
            <w:noProof/>
            <w:lang w:eastAsia="zh-CN"/>
          </w:rPr>
          <w:delText xml:space="preserve"> </w:delText>
        </w:r>
      </w:del>
      <w:r w:rsidR="00B0655E">
        <w:rPr>
          <w:noProof/>
          <w:lang w:eastAsia="zh-CN"/>
        </w:rPr>
        <w:t xml:space="preserve">que le rotor long fonctionne à la vitesse </w:t>
      </w:r>
      <w:ins w:id="1483" w:author="HASSINI Mohamed-amine" w:date="2019-01-14T19:01:00Z">
        <w:r>
          <w:rPr>
            <w:noProof/>
            <w:lang w:eastAsia="zh-CN"/>
          </w:rPr>
          <w:t xml:space="preserve">de </w:t>
        </w:r>
      </w:ins>
      <w:r w:rsidR="00B0655E">
        <w:rPr>
          <w:noProof/>
          <w:lang w:eastAsia="zh-CN"/>
        </w:rPr>
        <w:t>7500 tr/min et avec un balourd</w:t>
      </w:r>
      <w:r w:rsidR="00787D09">
        <w:rPr>
          <w:noProof/>
          <w:lang w:eastAsia="zh-CN"/>
        </w:rPr>
        <w:t xml:space="preserve"> mécanique </w:t>
      </w:r>
      <w:r w:rsidR="00B0655E">
        <w:rPr>
          <w:noProof/>
          <w:lang w:eastAsia="zh-CN"/>
        </w:rPr>
        <w:t xml:space="preserve">de </w:t>
      </w:r>
      <w:commentRangeStart w:id="1484"/>
      <w:r w:rsidR="00B0655E">
        <w:rPr>
          <w:noProof/>
          <w:lang w:eastAsia="zh-CN"/>
        </w:rPr>
        <w:t>140gmm</w:t>
      </w:r>
      <w:commentRangeEnd w:id="1484"/>
      <w:r>
        <w:rPr>
          <w:rStyle w:val="Marquedecommentaire"/>
        </w:rPr>
        <w:commentReference w:id="1484"/>
      </w:r>
      <w:r w:rsidR="00B0655E">
        <w:rPr>
          <w:noProof/>
          <w:lang w:eastAsia="zh-CN"/>
        </w:rPr>
        <w:t xml:space="preserve">. </w:t>
      </w:r>
    </w:p>
    <w:p w14:paraId="6A838CF7" w14:textId="2094EA42" w:rsidR="00B0655E" w:rsidRDefault="00B0655E" w:rsidP="00DB069B">
      <w:pPr>
        <w:pStyle w:val="Titre3"/>
        <w:ind w:left="709"/>
      </w:pPr>
      <w:bookmarkStart w:id="1485" w:name="_Toc534984872"/>
      <w:r>
        <w:t>Configuration du rotor</w:t>
      </w:r>
      <w:r w:rsidR="003F464C">
        <w:t xml:space="preserve"> court</w:t>
      </w:r>
      <w:r>
        <w:t xml:space="preserve"> 430mm</w:t>
      </w:r>
      <w:bookmarkEnd w:id="1485"/>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1EB5BE36"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w:t>
      </w:r>
      <w:ins w:id="1486" w:author="HASSINI Mohamed-amine" w:date="2019-01-14T19:03:00Z">
        <w:r w:rsidR="00A14265">
          <w:rPr>
            <w:sz w:val="22"/>
          </w:rPr>
          <w:t xml:space="preserve"> en utilisant un modèle linéaire du système rotor-paliers.</w:t>
        </w:r>
      </w:ins>
      <w:ins w:id="1487" w:author="HASSINI Mohamed-amine" w:date="2019-01-14T19:04:00Z">
        <w:r w:rsidR="00A14265">
          <w:rPr>
            <w:sz w:val="22"/>
          </w:rPr>
          <w:t xml:space="preserve"> Le comportement dynamique du palier hydrodynamique est décrit à l’aide de coefficients dynamiques linéaires (raideurs et amortissement) </w:t>
        </w:r>
      </w:ins>
      <w:r>
        <w:rPr>
          <w:sz w:val="22"/>
        </w:rPr>
        <w:t xml:space="preserve"> </w:t>
      </w:r>
      <w:ins w:id="1488" w:author="HASSINI Mohamed-amine" w:date="2019-01-14T19:05:00Z">
        <w:r w:rsidR="00A14265">
          <w:rPr>
            <w:sz w:val="22"/>
          </w:rPr>
          <w:t>obtenus à partir du modèle de lubrification non-isotherme</w:t>
        </w:r>
      </w:ins>
      <w:ins w:id="1489" w:author="HASSINI Mohamed-amine" w:date="2019-01-14T19:06:00Z">
        <w:r w:rsidR="00A14265">
          <w:rPr>
            <w:sz w:val="22"/>
          </w:rPr>
          <w:t xml:space="preserve"> (ces derniers ont été présentés lors de l’analyse modale du BEM)</w:t>
        </w:r>
      </w:ins>
      <w:ins w:id="1490" w:author="HASSINI Mohamed-amine" w:date="2019-01-14T19:05:00Z">
        <w:r w:rsidR="00A14265">
          <w:rPr>
            <w:sz w:val="22"/>
          </w:rPr>
          <w:t>.</w:t>
        </w:r>
      </w:ins>
      <w:del w:id="1491" w:author="HASSINI Mohamed-amine" w:date="2019-01-14T19:06:00Z">
        <w:r w:rsidDel="00A14265">
          <w:rPr>
            <w:sz w:val="22"/>
          </w:rPr>
          <w:delText xml:space="preserve">de manière </w:delText>
        </w:r>
        <w:r w:rsidRPr="00EF6087" w:rsidDel="00A14265">
          <w:rPr>
            <w:sz w:val="22"/>
          </w:rPr>
          <w:delText>linéaire</w:delText>
        </w:r>
        <w:r w:rsidDel="00A14265">
          <w:rPr>
            <w:sz w:val="22"/>
          </w:rPr>
          <w:delText xml:space="preserve"> en</w:delText>
        </w:r>
        <w:r w:rsidRPr="00EF6087" w:rsidDel="00A14265">
          <w:rPr>
            <w:sz w:val="22"/>
          </w:rPr>
          <w:delText xml:space="preserve"> s</w:delText>
        </w:r>
        <w:r w:rsidDel="00A14265">
          <w:rPr>
            <w:sz w:val="22"/>
          </w:rPr>
          <w:delText xml:space="preserve">e </w:delText>
        </w:r>
        <w:r w:rsidRPr="00EF6087" w:rsidDel="00A14265">
          <w:rPr>
            <w:sz w:val="22"/>
          </w:rPr>
          <w:delText>bas</w:delText>
        </w:r>
        <w:r w:rsidDel="00A14265">
          <w:rPr>
            <w:sz w:val="22"/>
          </w:rPr>
          <w:delText>ant</w:delText>
        </w:r>
        <w:r w:rsidRPr="00EF6087" w:rsidDel="00A14265">
          <w:rPr>
            <w:sz w:val="22"/>
          </w:rPr>
          <w:delText xml:space="preserve"> sur les coefficients dynamiques</w:delText>
        </w:r>
        <w:r w:rsidR="001D185B" w:rsidDel="00A14265">
          <w:rPr>
            <w:sz w:val="22"/>
          </w:rPr>
          <w:delText xml:space="preserve"> non isotherme</w:delText>
        </w:r>
        <w:r w:rsidR="009E6631" w:rsidDel="00A14265">
          <w:rPr>
            <w:sz w:val="22"/>
          </w:rPr>
          <w:delText xml:space="preserve"> présenté dans l’analyse modale du BEM</w:delText>
        </w:r>
        <w:r w:rsidDel="00A14265">
          <w:rPr>
            <w:sz w:val="22"/>
          </w:rPr>
          <w:delText>.</w:delText>
        </w:r>
      </w:del>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w:t>
      </w:r>
      <w:ins w:id="1492" w:author="HASSINI Mohamed-amine" w:date="2019-01-14T19:06:00Z">
        <w:r w:rsidR="00A14265">
          <w:rPr>
            <w:sz w:val="22"/>
          </w:rPr>
          <w:t xml:space="preserve"> couplé à celui de la dynamique du rotor rigide à 4 </w:t>
        </w:r>
        <w:proofErr w:type="spellStart"/>
        <w:r w:rsidR="00A14265">
          <w:rPr>
            <w:sz w:val="22"/>
          </w:rPr>
          <w:t>ddl</w:t>
        </w:r>
      </w:ins>
      <w:proofErr w:type="spellEnd"/>
      <w:r>
        <w:rPr>
          <w:sz w:val="22"/>
        </w:rPr>
        <w:t xml:space="preserve">. </w:t>
      </w:r>
      <w:ins w:id="1493" w:author="HASSINI Mohamed-amine" w:date="2019-01-14T19:07:00Z">
        <w:r w:rsidR="008B322F">
          <w:rPr>
            <w:sz w:val="22"/>
          </w:rPr>
          <w:t xml:space="preserve">Une température constante </w:t>
        </w:r>
      </w:ins>
      <w:del w:id="1494" w:author="HASSINI Mohamed-amine" w:date="2019-01-14T19:07:00Z">
        <w:r w:rsidR="001258FE" w:rsidDel="008B322F">
          <w:rPr>
            <w:sz w:val="22"/>
          </w:rPr>
          <w:delText xml:space="preserve">La </w:delText>
        </w:r>
        <w:r w:rsidR="00E878EC" w:rsidDel="008B322F">
          <w:rPr>
            <w:sz w:val="22"/>
          </w:rPr>
          <w:delText xml:space="preserve">température </w:delText>
        </w:r>
      </w:del>
      <w:r w:rsidR="00E878EC">
        <w:rPr>
          <w:sz w:val="22"/>
        </w:rPr>
        <w:t xml:space="preserve">de 50°C </w:t>
      </w:r>
      <w:ins w:id="1495" w:author="HASSINI Mohamed-amine" w:date="2019-01-14T19:07:00Z">
        <w:r w:rsidR="008B322F">
          <w:rPr>
            <w:sz w:val="22"/>
          </w:rPr>
          <w:t xml:space="preserve">est </w:t>
        </w:r>
      </w:ins>
      <w:r w:rsidR="00E878EC">
        <w:rPr>
          <w:sz w:val="22"/>
        </w:rPr>
        <w:t>imposé</w:t>
      </w:r>
      <w:ins w:id="1496" w:author="HASSINI Mohamed-amine" w:date="2019-01-14T19:07:00Z">
        <w:r w:rsidR="008B322F">
          <w:rPr>
            <w:sz w:val="22"/>
          </w:rPr>
          <w:t>e</w:t>
        </w:r>
      </w:ins>
      <w:r w:rsidR="00E878EC">
        <w:rPr>
          <w:sz w:val="22"/>
        </w:rPr>
        <w:t xml:space="preserve"> </w:t>
      </w:r>
      <w:ins w:id="1497" w:author="HASSINI Mohamed-amine" w:date="2019-01-14T19:08:00Z">
        <w:r w:rsidR="008B322F">
          <w:rPr>
            <w:sz w:val="22"/>
          </w:rPr>
          <w:t>à l’interface film-rotor et</w:t>
        </w:r>
      </w:ins>
      <w:ins w:id="1498" w:author="HASSINI Mohamed-amine" w:date="2019-01-14T19:09:00Z">
        <w:r w:rsidR="008B322F">
          <w:rPr>
            <w:sz w:val="22"/>
          </w:rPr>
          <w:t xml:space="preserve"> le flux de chaleur est supposé nul à l’interface film-coussinet (paroi adiabatique).</w:t>
        </w:r>
      </w:ins>
      <w:del w:id="1499" w:author="HASSINI Mohamed-amine" w:date="2019-01-14T19:09:00Z">
        <w:r w:rsidR="00E878EC" w:rsidDel="008B322F">
          <w:rPr>
            <w:sz w:val="22"/>
          </w:rPr>
          <w:delText>au rotor et une paroi adiabatique</w:delText>
        </w:r>
        <w:r w:rsidR="008526D4" w:rsidDel="008B322F">
          <w:rPr>
            <w:sz w:val="22"/>
          </w:rPr>
          <w:delText xml:space="preserve"> imposée au coussinet</w:delText>
        </w:r>
        <w:r w:rsidR="00E878EC" w:rsidDel="008B322F">
          <w:rPr>
            <w:sz w:val="22"/>
          </w:rPr>
          <w:delText xml:space="preserve"> sont </w:delText>
        </w:r>
        <w:r w:rsidR="00957CE9" w:rsidDel="008B322F">
          <w:rPr>
            <w:sz w:val="22"/>
          </w:rPr>
          <w:delText>utilisées</w:delText>
        </w:r>
        <w:r w:rsidR="00E878EC" w:rsidDel="008B322F">
          <w:rPr>
            <w:sz w:val="22"/>
          </w:rPr>
          <w:delText xml:space="preserve"> pour résoudre l’équation de l’énergie</w:delText>
        </w:r>
      </w:del>
      <w:r w:rsidR="00E878EC">
        <w:rPr>
          <w:sz w:val="22"/>
        </w:rPr>
        <w:t xml:space="preserv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ins w:id="1500" w:author="HASSINI Mohamed-amine" w:date="2019-01-14T19:10:00Z">
        <w:r w:rsidR="008B322F">
          <w:rPr>
            <w:sz w:val="22"/>
          </w:rPr>
          <w:t xml:space="preserve"> utilisé</w:t>
        </w:r>
      </w:ins>
      <w:del w:id="1501" w:author="HASSINI Mohamed-amine" w:date="2019-01-14T19:10:00Z">
        <w:r w:rsidRPr="00EF6087" w:rsidDel="008B322F">
          <w:rPr>
            <w:sz w:val="22"/>
          </w:rPr>
          <w:delText xml:space="preserve"> imposé</w:delText>
        </w:r>
        <w:r w:rsidDel="008B322F">
          <w:rPr>
            <w:sz w:val="22"/>
          </w:rPr>
          <w:delText xml:space="preserve"> au modèle dynamique du rotor</w:delText>
        </w:r>
      </w:del>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sont illustrés</w:t>
      </w:r>
      <w:ins w:id="1502" w:author="HASSINI Mohamed-amine" w:date="2019-01-14T19:10:00Z">
        <w:r w:rsidR="008B322F">
          <w:rPr>
            <w:sz w:val="22"/>
          </w:rPr>
          <w:t xml:space="preserve"> dans</w:t>
        </w:r>
      </w:ins>
      <w:r w:rsidRPr="00EF6087">
        <w:rPr>
          <w:sz w:val="22"/>
        </w:rPr>
        <w:t xml:space="preserve"> </w:t>
      </w:r>
      <w:del w:id="1503" w:author="HASSINI Mohamed-amine" w:date="2019-01-14T19:10:00Z">
        <w:r w:rsidR="005430EF" w:rsidDel="008B322F">
          <w:rPr>
            <w:sz w:val="22"/>
          </w:rPr>
          <w:delText>à</w:delText>
        </w:r>
        <w:r w:rsidRPr="00EF6087" w:rsidDel="008B322F">
          <w:rPr>
            <w:sz w:val="22"/>
          </w:rPr>
          <w:delText xml:space="preserve"> </w:delText>
        </w:r>
      </w:del>
      <w:r w:rsidRPr="00EF6087">
        <w:rPr>
          <w:sz w:val="22"/>
        </w:rPr>
        <w:t xml:space="preserve">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32581C" w:rsidRPr="0032581C">
        <w:rPr>
          <w:b/>
          <w:iCs/>
          <w:sz w:val="22"/>
        </w:rPr>
        <w:t>Figure 5.2</w:t>
      </w:r>
      <w:r w:rsidR="0032581C" w:rsidRPr="0032581C">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 xml:space="preserve">es deux approches </w:t>
      </w:r>
      <w:ins w:id="1504" w:author="HASSINI Mohamed-amine" w:date="2019-01-14T19:10:00Z">
        <w:r w:rsidR="008B322F">
          <w:rPr>
            <w:sz w:val="22"/>
          </w:rPr>
          <w:t xml:space="preserve">conduisent à </w:t>
        </w:r>
        <w:proofErr w:type="spellStart"/>
        <w:r w:rsidR="008B322F">
          <w:rPr>
            <w:sz w:val="22"/>
          </w:rPr>
          <w:t>des</w:t>
        </w:r>
      </w:ins>
      <w:del w:id="1505" w:author="HASSINI Mohamed-amine" w:date="2019-01-14T19:11:00Z">
        <w:r w:rsidR="006640BD" w:rsidDel="008B322F">
          <w:rPr>
            <w:sz w:val="22"/>
          </w:rPr>
          <w:delText xml:space="preserve">obtiennent les </w:delText>
        </w:r>
      </w:del>
      <w:ins w:id="1506" w:author="HASSINI Mohamed-amine" w:date="2019-01-15T18:55:00Z">
        <w:r w:rsidR="001F1DBD">
          <w:rPr>
            <w:sz w:val="22"/>
          </w:rPr>
          <w:t>des</w:t>
        </w:r>
        <w:proofErr w:type="spellEnd"/>
        <w:r w:rsidR="001F1DBD">
          <w:rPr>
            <w:sz w:val="22"/>
          </w:rPr>
          <w:t xml:space="preserve"> </w:t>
        </w:r>
      </w:ins>
      <w:r w:rsidR="006640BD">
        <w:rPr>
          <w:sz w:val="22"/>
        </w:rPr>
        <w:t>résultats</w:t>
      </w:r>
      <w:ins w:id="1507" w:author="HASSINI Mohamed-amine" w:date="2019-01-14T19:13:00Z">
        <w:r w:rsidR="008B322F">
          <w:rPr>
            <w:sz w:val="22"/>
          </w:rPr>
          <w:t xml:space="preserve"> présentant des écarts non négligeables</w:t>
        </w:r>
      </w:ins>
      <w:del w:id="1508" w:author="HASSINI Mohamed-amine" w:date="2019-01-14T19:13:00Z">
        <w:r w:rsidR="006640BD" w:rsidDel="008B322F">
          <w:rPr>
            <w:sz w:val="22"/>
          </w:rPr>
          <w:delText xml:space="preserve"> différents</w:delText>
        </w:r>
      </w:del>
      <w:r w:rsidR="00FE7DAB">
        <w:rPr>
          <w:sz w:val="22"/>
        </w:rPr>
        <w:t>.</w:t>
      </w:r>
      <w:r w:rsidR="008578D3">
        <w:rPr>
          <w:sz w:val="22"/>
        </w:rPr>
        <w:t xml:space="preserve"> </w:t>
      </w:r>
      <w:ins w:id="1509" w:author="HASSINI Mohamed-amine" w:date="2019-01-14T19:13:00Z">
        <w:r w:rsidR="008B322F">
          <w:rPr>
            <w:sz w:val="22"/>
          </w:rPr>
          <w:t xml:space="preserve">Ces derniers augmentent avec la vitesse de </w:t>
        </w:r>
        <w:proofErr w:type="spellStart"/>
        <w:r w:rsidR="008B322F">
          <w:rPr>
            <w:sz w:val="22"/>
          </w:rPr>
          <w:t>rotation.</w:t>
        </w:r>
      </w:ins>
      <w:del w:id="1510" w:author="HASSINI Mohamed-amine" w:date="2019-01-14T19:13:00Z">
        <w:r w:rsidR="008578D3" w:rsidDel="008B322F">
          <w:rPr>
            <w:sz w:val="22"/>
          </w:rPr>
          <w:delText xml:space="preserve">En </w:delText>
        </w:r>
        <w:r w:rsidR="00FB51BC" w:rsidDel="008B322F">
          <w:rPr>
            <w:sz w:val="22"/>
          </w:rPr>
          <w:delText>particulier</w:delText>
        </w:r>
        <w:r w:rsidR="008578D3" w:rsidDel="008B322F">
          <w:rPr>
            <w:sz w:val="22"/>
          </w:rPr>
          <w:delText>, l</w:delText>
        </w:r>
        <w:r w:rsidR="000745C2" w:rsidDel="008B322F">
          <w:rPr>
            <w:sz w:val="22"/>
          </w:rPr>
          <w:delText>es écarts sur l</w:delText>
        </w:r>
      </w:del>
      <w:del w:id="1511" w:author="HASSINI Mohamed-amine" w:date="2019-01-14T19:14:00Z">
        <w:r w:rsidR="000745C2" w:rsidDel="008B322F">
          <w:rPr>
            <w:sz w:val="22"/>
          </w:rPr>
          <w:delText>es amplitudes des vibrations et sa phase s’élargissent avec l’augmentation des vitesses</w:delText>
        </w:r>
        <w:r w:rsidR="00B1509C" w:rsidDel="008B322F">
          <w:rPr>
            <w:sz w:val="22"/>
          </w:rPr>
          <w:delText xml:space="preserve"> de rotation</w:delText>
        </w:r>
        <w:r w:rsidR="000745C2" w:rsidDel="008B322F">
          <w:rPr>
            <w:sz w:val="22"/>
          </w:rPr>
          <w:delText xml:space="preserve">. </w:delText>
        </w:r>
      </w:del>
      <w:commentRangeStart w:id="1512"/>
      <w:proofErr w:type="gramStart"/>
      <w:ins w:id="1513" w:author="HASSINI Mohamed-amine" w:date="2019-01-14T19:15:00Z">
        <w:r w:rsidR="008B322F">
          <w:rPr>
            <w:sz w:val="22"/>
          </w:rPr>
          <w:t>Ces</w:t>
        </w:r>
        <w:proofErr w:type="spellEnd"/>
        <w:r w:rsidR="008B322F">
          <w:rPr>
            <w:sz w:val="22"/>
          </w:rPr>
          <w:t xml:space="preserve"> écarts </w:t>
        </w:r>
      </w:ins>
      <w:del w:id="1514" w:author="HASSINI Mohamed-amine" w:date="2019-01-14T19:15:00Z">
        <w:r w:rsidR="00F825E3" w:rsidDel="008B322F">
          <w:rPr>
            <w:sz w:val="22"/>
          </w:rPr>
          <w:delText xml:space="preserve">Cette différence a </w:delText>
        </w:r>
        <w:commentRangeStart w:id="1515"/>
        <w:r w:rsidR="00F825E3" w:rsidDel="008B322F">
          <w:rPr>
            <w:sz w:val="22"/>
          </w:rPr>
          <w:delText>bien</w:delText>
        </w:r>
      </w:del>
      <w:commentRangeEnd w:id="1515"/>
      <w:r w:rsidR="008B322F">
        <w:rPr>
          <w:rStyle w:val="Marquedecommentaire"/>
          <w:rFonts w:eastAsia="Times New Roman" w:cs="Times New Roman"/>
          <w:color w:val="auto"/>
          <w:lang w:eastAsia="fr-FR"/>
        </w:rPr>
        <w:commentReference w:id="1515"/>
      </w:r>
      <w:del w:id="1516" w:author="HASSINI Mohamed-amine" w:date="2019-01-14T19:15:00Z">
        <w:r w:rsidR="00F825E3" w:rsidDel="008B322F">
          <w:rPr>
            <w:sz w:val="22"/>
          </w:rPr>
          <w:delText xml:space="preserve"> </w:delText>
        </w:r>
      </w:del>
      <w:r w:rsidR="00F825E3">
        <w:rPr>
          <w:sz w:val="22"/>
        </w:rPr>
        <w:lastRenderedPageBreak/>
        <w:t>illustr</w:t>
      </w:r>
      <w:ins w:id="1517" w:author="HASSINI Mohamed-amine" w:date="2019-01-14T19:15:00Z">
        <w:r w:rsidR="008B322F">
          <w:rPr>
            <w:sz w:val="22"/>
          </w:rPr>
          <w:t>e</w:t>
        </w:r>
      </w:ins>
      <w:del w:id="1518" w:author="HASSINI Mohamed-amine" w:date="2019-01-14T19:15:00Z">
        <w:r w:rsidR="00F825E3" w:rsidDel="008B322F">
          <w:rPr>
            <w:sz w:val="22"/>
          </w:rPr>
          <w:delText>é</w:delText>
        </w:r>
      </w:del>
      <w:proofErr w:type="gramEnd"/>
      <w:r w:rsidR="00F825E3">
        <w:rPr>
          <w:sz w:val="22"/>
        </w:rPr>
        <w:t xml:space="preserve"> </w:t>
      </w:r>
      <w:ins w:id="1519" w:author="HASSINI Mohamed-amine" w:date="2019-01-14T19:15:00Z">
        <w:r w:rsidR="008B322F">
          <w:rPr>
            <w:sz w:val="22"/>
          </w:rPr>
          <w:t xml:space="preserve">bien </w:t>
        </w:r>
      </w:ins>
      <w:ins w:id="1520" w:author="HASSINI Mohamed-amine" w:date="2019-01-14T19:16:00Z">
        <w:r w:rsidR="008B322F">
          <w:rPr>
            <w:sz w:val="22"/>
          </w:rPr>
          <w:t>la grande différence entre les deux méthodes.</w:t>
        </w:r>
      </w:ins>
      <w:del w:id="1521" w:author="HASSINI Mohamed-amine" w:date="2019-01-14T19:16:00Z">
        <w:r w:rsidR="00F825E3" w:rsidDel="008B322F">
          <w:rPr>
            <w:sz w:val="22"/>
          </w:rPr>
          <w:delText xml:space="preserve">l’imprécision </w:delText>
        </w:r>
      </w:del>
      <w:del w:id="1522" w:author="HASSINI Mohamed-amine" w:date="2019-01-14T19:15:00Z">
        <w:r w:rsidR="00F825E3" w:rsidDel="008B322F">
          <w:rPr>
            <w:sz w:val="22"/>
          </w:rPr>
          <w:delText>apportée</w:delText>
        </w:r>
      </w:del>
      <w:del w:id="1523" w:author="HASSINI Mohamed-amine" w:date="2019-01-14T19:16:00Z">
        <w:r w:rsidR="00F825E3" w:rsidDel="008B322F">
          <w:rPr>
            <w:sz w:val="22"/>
          </w:rPr>
          <w:delText xml:space="preserve"> par l’utilisation des coefficients dynamiques</w:delText>
        </w:r>
        <w:r w:rsidR="00C779A8" w:rsidDel="008B322F">
          <w:rPr>
            <w:sz w:val="22"/>
          </w:rPr>
          <w:delText xml:space="preserve"> lors du grand déplacement</w:delText>
        </w:r>
        <w:r w:rsidR="002A0650" w:rsidDel="008B322F">
          <w:rPr>
            <w:sz w:val="22"/>
          </w:rPr>
          <w:delText xml:space="preserve"> du rotor dans le palier</w:delText>
        </w:r>
      </w:del>
      <w:r w:rsidR="00C779A8">
        <w:rPr>
          <w:sz w:val="22"/>
        </w:rPr>
        <w:t xml:space="preserve">. </w:t>
      </w:r>
      <w:commentRangeEnd w:id="1512"/>
      <w:r w:rsidR="008B322F">
        <w:rPr>
          <w:rStyle w:val="Marquedecommentaire"/>
          <w:rFonts w:eastAsia="Times New Roman" w:cs="Times New Roman"/>
          <w:color w:val="auto"/>
          <w:lang w:eastAsia="fr-FR"/>
        </w:rPr>
        <w:commentReference w:id="1512"/>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4025D443" w:rsidR="00B0655E" w:rsidRPr="002F007B" w:rsidRDefault="00B0655E" w:rsidP="008D2A74">
            <w:pPr>
              <w:pStyle w:val="Lgende"/>
              <w:spacing w:after="0"/>
              <w:jc w:val="both"/>
              <w:rPr>
                <w:rFonts w:ascii="Calibri" w:hAnsi="Calibri" w:cs="Calibri"/>
                <w:i w:val="0"/>
                <w:iCs w:val="0"/>
                <w:color w:val="000000"/>
                <w:sz w:val="22"/>
                <w:szCs w:val="24"/>
              </w:rPr>
            </w:pPr>
            <w:bookmarkStart w:id="1524"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524"/>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39B10338" w14:textId="77777777" w:rsidR="00B0655E" w:rsidRDefault="00B0655E" w:rsidP="00B0655E">
      <w:pPr>
        <w:rPr>
          <w:lang w:eastAsia="zh-CN"/>
        </w:rPr>
      </w:pPr>
    </w:p>
    <w:p w14:paraId="56D55807" w14:textId="3D4EE9BF" w:rsidR="00B0655E" w:rsidRDefault="00F04B84" w:rsidP="00B0655E">
      <w:pPr>
        <w:pStyle w:val="Default"/>
        <w:spacing w:line="360" w:lineRule="auto"/>
        <w:ind w:firstLine="708"/>
        <w:jc w:val="both"/>
        <w:rPr>
          <w:b/>
          <w:sz w:val="22"/>
        </w:rPr>
      </w:pPr>
      <w:commentRangeStart w:id="1525"/>
      <w:del w:id="1526" w:author="HASSINI Mohamed-amine" w:date="2019-01-15T13:58:00Z">
        <w:r w:rsidDel="00E049D9">
          <w:rPr>
            <w:sz w:val="22"/>
          </w:rPr>
          <w:delText xml:space="preserve">Afin de calculer le coefficient </w:delText>
        </w:r>
        <w:r w:rsidR="00547038" w:rsidDel="00E049D9">
          <w:rPr>
            <w:sz w:val="22"/>
          </w:rPr>
          <w:delText>d’influence</w:delText>
        </w:r>
        <m:oMath>
          <m:r>
            <w:rPr>
              <w:rFonts w:ascii="Cambria Math" w:hAnsi="Cambria Math"/>
              <w:sz w:val="22"/>
            </w:rPr>
            <m:t xml:space="preserve"> </m:t>
          </m:r>
          <m:r>
            <m:rPr>
              <m:sty m:val="bi"/>
            </m:rPr>
            <w:rPr>
              <w:rFonts w:ascii="Cambria Math" w:hAnsi="Cambria Math"/>
              <w:sz w:val="22"/>
            </w:rPr>
            <m:t>A</m:t>
          </m:r>
        </m:oMath>
        <w:r w:rsidDel="00E049D9">
          <w:rPr>
            <w:sz w:val="22"/>
          </w:rPr>
          <w:delText>, il faut</w:delText>
        </w:r>
        <w:r w:rsidR="00B0655E" w:rsidDel="00E049D9">
          <w:rPr>
            <w:sz w:val="22"/>
          </w:rPr>
          <w:delText xml:space="preserve"> représenter les vecteurs des vibrations </w:delText>
        </w:r>
        <m:oMath>
          <m:r>
            <m:rPr>
              <m:sty m:val="bi"/>
            </m:rPr>
            <w:rPr>
              <w:rFonts w:ascii="Cambria Math" w:hAnsi="Cambria Math"/>
              <w:sz w:val="22"/>
            </w:rPr>
            <m:t>V</m:t>
          </m:r>
        </m:oMath>
        <w:r w:rsidR="00B0655E" w:rsidDel="00E049D9">
          <w:rPr>
            <w:sz w:val="22"/>
          </w:rPr>
          <w:delText xml:space="preserve"> et du balourd </w:delText>
        </w:r>
        <m:oMath>
          <m:r>
            <m:rPr>
              <m:sty m:val="bi"/>
            </m:rPr>
            <w:rPr>
              <w:rFonts w:ascii="Cambria Math" w:hAnsi="Cambria Math"/>
              <w:sz w:val="22"/>
            </w:rPr>
            <m:t>U</m:t>
          </m:r>
        </m:oMath>
        <w:r w:rsidDel="00E049D9">
          <w:rPr>
            <w:sz w:val="22"/>
          </w:rPr>
          <w:delText xml:space="preserve"> dans le même repère.</w:delText>
        </w:r>
        <w:r w:rsidR="00B0655E" w:rsidDel="00E049D9">
          <w:rPr>
            <w:sz w:val="22"/>
          </w:rPr>
          <w:delText xml:space="preserve"> </w:delText>
        </w:r>
        <w:r w:rsidDel="00E049D9">
          <w:rPr>
            <w:sz w:val="22"/>
          </w:rPr>
          <w:delText>L</w:delText>
        </w:r>
        <w:r w:rsidR="00B0655E" w:rsidRPr="00FC14C6" w:rsidDel="00E049D9">
          <w:rPr>
            <w:sz w:val="22"/>
          </w:rPr>
          <w:delText xml:space="preserve">a direction </w:delText>
        </w:r>
        <m:oMath>
          <m:r>
            <w:rPr>
              <w:rFonts w:ascii="Cambria Math" w:hAnsi="Cambria Math"/>
              <w:sz w:val="22"/>
            </w:rPr>
            <m:t>X</m:t>
          </m:r>
        </m:oMath>
        <w:r w:rsidR="00B0655E" w:rsidRPr="00FC14C6" w:rsidDel="00E049D9">
          <w:rPr>
            <w:sz w:val="22"/>
          </w:rPr>
          <w:delText xml:space="preserve"> du repère fixe  </w:delTex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sidDel="00E049D9">
          <w:rPr>
            <w:sz w:val="22"/>
          </w:rPr>
          <w:delText xml:space="preserve"> </w:delText>
        </w:r>
        <w:r w:rsidR="00B0655E" w:rsidDel="00E049D9">
          <w:rPr>
            <w:sz w:val="22"/>
          </w:rPr>
          <w:delText xml:space="preserve">est choisie </w:delText>
        </w:r>
        <w:r w:rsidR="00B0655E" w:rsidRPr="00FC14C6" w:rsidDel="00E049D9">
          <w:rPr>
            <w:sz w:val="22"/>
          </w:rPr>
          <w:delText>comme la base du vecteur de</w:delText>
        </w:r>
        <w:r w:rsidR="00B0655E" w:rsidDel="00E049D9">
          <w:rPr>
            <w:sz w:val="22"/>
          </w:rPr>
          <w:delText>s</w:delText>
        </w:r>
        <w:r w:rsidR="00B0655E" w:rsidRPr="00FC14C6" w:rsidDel="00E049D9">
          <w:rPr>
            <w:sz w:val="22"/>
          </w:rPr>
          <w:delText xml:space="preserve"> vibration</w:delText>
        </w:r>
        <w:r w:rsidR="00B0655E" w:rsidDel="00E049D9">
          <w:rPr>
            <w:sz w:val="22"/>
          </w:rPr>
          <w:delText>s</w:delText>
        </w:r>
        <m:oMath>
          <m:r>
            <w:rPr>
              <w:rFonts w:ascii="Cambria Math" w:hAnsi="Cambria Math"/>
              <w:sz w:val="22"/>
            </w:rPr>
            <m:t xml:space="preserve"> </m:t>
          </m:r>
          <m:r>
            <m:rPr>
              <m:sty m:val="b"/>
            </m:rPr>
            <w:rPr>
              <w:rFonts w:ascii="Cambria Math" w:hAnsi="Cambria Math"/>
              <w:sz w:val="22"/>
            </w:rPr>
            <m:t>V</m:t>
          </m:r>
        </m:oMath>
        <w:r w:rsidR="00B0655E" w:rsidRPr="0066151B" w:rsidDel="00E049D9">
          <w:rPr>
            <w:sz w:val="22"/>
          </w:rPr>
          <w:delText xml:space="preserve">, </w:delText>
        </w:r>
        <w:r w:rsidR="005040AE" w:rsidDel="00E049D9">
          <w:rPr>
            <w:sz w:val="22"/>
          </w:rPr>
          <w:delText>alors</w:delText>
        </w:r>
        <w:r w:rsidR="00B0655E" w:rsidDel="00E049D9">
          <w:rPr>
            <w:sz w:val="22"/>
          </w:rPr>
          <w:delText xml:space="preserve"> que </w:delText>
        </w:r>
        <w:r w:rsidR="006201AB" w:rsidDel="00E049D9">
          <w:rPr>
            <w:sz w:val="22"/>
          </w:rPr>
          <w:delText xml:space="preserve">le rotor est imposé à </w:delText>
        </w:r>
        <w:r w:rsidR="00B0655E" w:rsidDel="00E049D9">
          <w:rPr>
            <w:sz w:val="22"/>
          </w:rPr>
          <w:delText xml:space="preserve">la position initiale </w:delText>
        </w:r>
        <w:r w:rsidR="003B31AA" w:rsidDel="00E049D9">
          <w:rPr>
            <w:sz w:val="22"/>
          </w:rPr>
          <w:delText>d</w:delText>
        </w:r>
        <w:r w:rsidR="00AA19FB" w:rsidDel="00E049D9">
          <w:rPr>
            <w:sz w:val="22"/>
          </w:rPr>
          <w:delText>e</w:delText>
        </w:r>
        <w:r w:rsidR="00B0655E" w:rsidDel="00E049D9">
          <w:rPr>
            <w:sz w:val="22"/>
          </w:rPr>
          <w:delText xml:space="preserve"> l’orbite synchrone.</w:delText>
        </w:r>
        <w:r w:rsidR="00601E9C" w:rsidDel="00E049D9">
          <w:rPr>
            <w:sz w:val="22"/>
          </w:rPr>
          <w:delText xml:space="preserve"> Car </w:delText>
        </w:r>
        <w:r w:rsidR="008C6ABC" w:rsidDel="00E049D9">
          <w:rPr>
            <w:sz w:val="22"/>
          </w:rPr>
          <w:delText xml:space="preserve">à cette position, </w:delText>
        </w:r>
        <w:r w:rsidR="00B0655E" w:rsidDel="00E049D9">
          <w:rPr>
            <w:sz w:val="22"/>
          </w:rPr>
          <w:delText xml:space="preserve">le repère mobile du rotor </w:delTex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Del="00E049D9">
          <w:rPr>
            <w:sz w:val="22"/>
          </w:rPr>
          <w:delText xml:space="preserve"> est confondu avec</w:delTex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Del="00E049D9">
          <w:rPr>
            <w:sz w:val="22"/>
          </w:rPr>
          <w:delText xml:space="preserve">.  </w:delText>
        </w:r>
      </w:del>
      <w:commentRangeEnd w:id="1525"/>
      <w:r w:rsidR="00A1098B">
        <w:rPr>
          <w:rStyle w:val="Marquedecommentaire"/>
          <w:rFonts w:eastAsia="Times New Roman" w:cs="Times New Roman"/>
          <w:color w:val="auto"/>
          <w:lang w:eastAsia="fr-FR"/>
        </w:rPr>
        <w:commentReference w:id="1525"/>
      </w:r>
      <w:r w:rsidR="00B0655E">
        <w:rPr>
          <w:sz w:val="22"/>
        </w:rPr>
        <w:t>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w:t>
      </w:r>
      <w:del w:id="1527" w:author="HASSINI Mohamed-amine" w:date="2019-01-15T18:55:00Z">
        <w:r w:rsidR="00B0655E" w:rsidRPr="00FC14C6" w:rsidDel="001F1DBD">
          <w:rPr>
            <w:sz w:val="22"/>
          </w:rPr>
          <w:delText xml:space="preserve">sous la forme matricielle </w:delText>
        </w:r>
      </w:del>
      <w:r w:rsidR="00B0655E" w:rsidRPr="00FC14C6">
        <w:rPr>
          <w:sz w:val="22"/>
        </w:rPr>
        <w:t>est calculé.</w:t>
      </w:r>
      <w:r w:rsidR="005F6048">
        <w:rPr>
          <w:sz w:val="22"/>
        </w:rPr>
        <w:t xml:space="preserve"> </w:t>
      </w:r>
      <w:r w:rsidR="008D0B9C">
        <w:rPr>
          <w:sz w:val="22"/>
        </w:rPr>
        <w:t>La</w:t>
      </w:r>
      <w:r w:rsidR="008E6E4F">
        <w:rPr>
          <w:sz w:val="22"/>
        </w:rPr>
        <w:t xml:space="preserve"> relation mathématique permettant </w:t>
      </w:r>
      <w:r w:rsidR="008E6E4F">
        <w:rPr>
          <w:sz w:val="22"/>
        </w:rPr>
        <w:lastRenderedPageBreak/>
        <w:t xml:space="preserve">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707B3A7A" w:rsidR="00B0655E" w:rsidRPr="00EA28FB" w:rsidRDefault="00B0655E" w:rsidP="008D2A74">
            <w:pPr>
              <w:pStyle w:val="Default"/>
              <w:spacing w:line="360" w:lineRule="auto"/>
              <w:jc w:val="center"/>
              <w:rPr>
                <w:b/>
                <w:sz w:val="22"/>
              </w:rPr>
            </w:pPr>
            <w:bookmarkStart w:id="1528"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CD6452">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CD6452">
              <w:rPr>
                <w:noProof/>
                <w:sz w:val="22"/>
              </w:rPr>
              <w:t>2</w:t>
            </w:r>
            <w:r w:rsidR="007B73B8">
              <w:rPr>
                <w:sz w:val="22"/>
              </w:rPr>
              <w:fldChar w:fldCharType="end"/>
            </w:r>
            <w:bookmarkEnd w:id="1528"/>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03BC47C4"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w:t>
      </w:r>
      <w:del w:id="1529" w:author="HASSINI Mohamed-amine" w:date="2019-01-15T14:02:00Z">
        <w:r w:rsidRPr="00FC14C6" w:rsidDel="00E049D9">
          <w:rPr>
            <w:sz w:val="22"/>
          </w:rPr>
          <w:delText xml:space="preserve"> Pour rappel</w:delText>
        </w:r>
      </w:del>
      <w:del w:id="1530" w:author="HASSINI Mohamed-amine" w:date="2019-01-15T11:52:00Z">
        <w:r w:rsidRPr="00FC14C6" w:rsidDel="00293A39">
          <w:rPr>
            <w:sz w:val="22"/>
          </w:rPr>
          <w:delText>er</w:delText>
        </w:r>
      </w:del>
      <w:del w:id="1531" w:author="HASSINI Mohamed-amine" w:date="2019-01-15T14:02:00Z">
        <w:r w:rsidRPr="00FC14C6" w:rsidDel="00E049D9">
          <w:rPr>
            <w:sz w:val="22"/>
          </w:rPr>
          <w:delText xml:space="preserve">, l’approche de Lorenz et Murphy approxime ce champ de </w:delText>
        </w:r>
        <w:commentRangeStart w:id="1532"/>
        <w:r w:rsidRPr="00FC14C6" w:rsidDel="00E049D9">
          <w:rPr>
            <w:sz w:val="22"/>
          </w:rPr>
          <w:delText>température</w:delText>
        </w:r>
      </w:del>
      <w:commentRangeEnd w:id="1532"/>
      <w:r w:rsidR="00E049D9">
        <w:rPr>
          <w:rStyle w:val="Marquedecommentaire"/>
          <w:rFonts w:eastAsia="Times New Roman" w:cs="Times New Roman"/>
          <w:color w:val="auto"/>
          <w:lang w:eastAsia="fr-FR"/>
        </w:rPr>
        <w:commentReference w:id="1532"/>
      </w:r>
      <w:del w:id="1533" w:author="HASSINI Mohamed-amine" w:date="2019-01-15T14:02:00Z">
        <w:r w:rsidRPr="00FC14C6" w:rsidDel="00E049D9">
          <w:rPr>
            <w:sz w:val="22"/>
          </w:rPr>
          <w:delText xml:space="preserve"> instantané à partir de </w:delText>
        </w:r>
        <w:r w:rsidRPr="00FC14C6" w:rsidDel="00E049D9">
          <w:rPr>
            <w:sz w:val="22"/>
          </w:rPr>
          <w:lastRenderedPageBreak/>
          <w:delText>celui moyenné à travers le film lubrifiant alors que l’approche analytique amélioré utilise le modèle thermique du rotor couplé avec l’équation de l’énergie du film</w:delText>
        </w:r>
        <w:r w:rsidR="00903CB0" w:rsidDel="00E049D9">
          <w:rPr>
            <w:sz w:val="22"/>
          </w:rPr>
          <w:delText xml:space="preserve"> mince</w:delText>
        </w:r>
      </w:del>
      <w:del w:id="1534" w:author="HASSINI Mohamed-amine" w:date="2019-01-15T11:52:00Z">
        <w:r w:rsidRPr="00FC14C6" w:rsidDel="00293A39">
          <w:rPr>
            <w:sz w:val="22"/>
          </w:rPr>
          <w:delText xml:space="preserve"> pour l’</w:delText>
        </w:r>
        <w:r w:rsidDel="00293A39">
          <w:rPr>
            <w:sz w:val="22"/>
          </w:rPr>
          <w:delText>obtenir</w:delText>
        </w:r>
      </w:del>
      <w:r w:rsidRPr="00FC14C6">
        <w:rPr>
          <w:sz w:val="22"/>
        </w:rPr>
        <w:t xml:space="preserve">. En utilisant ces deux approches, les champs de température du rotor au plan médian du palier sont obtenus, ce qui 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 xml:space="preserve">e </w:t>
      </w:r>
      <w:del w:id="1535" w:author="HASSINI Mohamed-amine" w:date="2019-01-15T11:53:00Z">
        <w:r w:rsidRPr="00FC14C6" w:rsidDel="00293A39">
          <w:rPr>
            <w:sz w:val="22"/>
          </w:rPr>
          <w:delText>vecteur de la</w:delText>
        </w:r>
        <w:r w:rsidR="00322794" w:rsidDel="00293A39">
          <w:rPr>
            <w:sz w:val="22"/>
          </w:rPr>
          <w:delText xml:space="preserve"> différence de la</w:delText>
        </w:r>
        <w:r w:rsidRPr="00FC14C6" w:rsidDel="00293A39">
          <w:rPr>
            <w:sz w:val="22"/>
          </w:rPr>
          <w:delText xml:space="preserve"> température </w:delText>
        </w:r>
        <m:oMath>
          <m:r>
            <m:rPr>
              <m:sty m:val="bi"/>
            </m:rPr>
            <w:rPr>
              <w:rFonts w:ascii="Cambria Math" w:hAnsi="Cambria Math"/>
              <w:sz w:val="22"/>
            </w:rPr>
            <m:t>T</m:t>
          </m:r>
        </m:oMath>
        <w:r w:rsidRPr="00FC14C6" w:rsidDel="00293A39">
          <w:rPr>
            <w:b/>
            <w:sz w:val="22"/>
          </w:rPr>
          <w:delText xml:space="preserve"> </w:delText>
        </w:r>
        <w:r w:rsidRPr="00FC14C6" w:rsidDel="00293A39">
          <w:rPr>
            <w:sz w:val="22"/>
          </w:rPr>
          <w:delText xml:space="preserve">est exprimé à </w:delText>
        </w:r>
        <w:r w:rsidDel="00293A39">
          <w:rPr>
            <w:sz w:val="22"/>
          </w:rPr>
          <w:delText xml:space="preserve">l’aide </w:delText>
        </w:r>
        <w:r w:rsidRPr="00FC14C6" w:rsidDel="00293A39">
          <w:rPr>
            <w:sz w:val="22"/>
          </w:rPr>
          <w:delText>d</w:delText>
        </w:r>
        <w:r w:rsidDel="00293A39">
          <w:rPr>
            <w:sz w:val="22"/>
          </w:rPr>
          <w:delText xml:space="preserve">e </w:delText>
        </w:r>
        <m:oMath>
          <m:d>
            <m:dPr>
              <m:begChr m:val="|"/>
              <m:endChr m:val="|"/>
              <m:ctrlPr>
                <w:rPr>
                  <w:rFonts w:ascii="Cambria Math" w:hAnsi="Cambria Math"/>
                  <w:b/>
                  <w:i/>
                  <w:sz w:val="22"/>
                </w:rPr>
              </m:ctrlPr>
            </m:dPr>
            <m:e>
              <m:r>
                <w:rPr>
                  <w:rFonts w:ascii="Cambria Math" w:hAnsi="Cambria Math"/>
                  <w:sz w:val="22"/>
                </w:rPr>
                <m:t>T</m:t>
              </m:r>
            </m:e>
          </m:d>
        </m:oMath>
        <w:r w:rsidRPr="00FC14C6" w:rsidDel="00293A39">
          <w:rPr>
            <w:sz w:val="22"/>
          </w:rPr>
          <w:delText xml:space="preserve">  et </w:delTex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Del="00293A39">
          <w:rPr>
            <w:sz w:val="22"/>
          </w:rPr>
          <w:delText xml:space="preserve"> </w:delText>
        </w:r>
        <w:r w:rsidR="00D7335B" w:rsidDel="00293A39">
          <w:rPr>
            <w:sz w:val="22"/>
          </w:rPr>
          <w:delText xml:space="preserve">au </w:delText>
        </w:r>
      </w:del>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32581C" w:rsidRPr="0032581C">
        <w:rPr>
          <w:b/>
          <w:sz w:val="22"/>
          <w:szCs w:val="22"/>
        </w:rPr>
        <w:t xml:space="preserve">Tableau </w:t>
      </w:r>
      <w:r w:rsidR="0032581C" w:rsidRPr="0032581C">
        <w:rPr>
          <w:b/>
          <w:noProof/>
          <w:sz w:val="22"/>
          <w:szCs w:val="22"/>
        </w:rPr>
        <w:t>5.2</w:t>
      </w:r>
      <w:r w:rsidR="0032581C" w:rsidRPr="0032581C">
        <w:rPr>
          <w:b/>
          <w:noProof/>
          <w:sz w:val="22"/>
          <w:szCs w:val="22"/>
        </w:rPr>
        <w:noBreakHyphen/>
        <w:t>1</w:t>
      </w:r>
      <w:r w:rsidRPr="0091306C">
        <w:rPr>
          <w:b/>
          <w:sz w:val="22"/>
        </w:rPr>
        <w:fldChar w:fldCharType="end"/>
      </w:r>
      <w:ins w:id="1536" w:author="HASSINI Mohamed-amine" w:date="2019-01-15T11:53:00Z">
        <w:r w:rsidR="00293A39">
          <w:rPr>
            <w:b/>
            <w:sz w:val="22"/>
          </w:rPr>
          <w:t xml:space="preserve"> donne résume l</w:t>
        </w:r>
      </w:ins>
      <w:ins w:id="1537" w:author="HASSINI Mohamed-amine" w:date="2019-01-15T11:54:00Z">
        <w:r w:rsidR="00293A39">
          <w:rPr>
            <w:b/>
            <w:sz w:val="22"/>
          </w:rPr>
          <w:t>’amplitude et la phase obtenus par les deux méthodes et pour différentes vitesses de rotation</w:t>
        </w:r>
      </w:ins>
      <w:r w:rsidRPr="00FC14C6">
        <w:rPr>
          <w:sz w:val="22"/>
        </w:rPr>
        <w:t xml:space="preserve">. </w:t>
      </w:r>
    </w:p>
    <w:p w14:paraId="584950FA" w14:textId="04F15971" w:rsidR="00B0655E" w:rsidRPr="006A5998" w:rsidRDefault="00B0655E" w:rsidP="00B0655E">
      <w:pPr>
        <w:pStyle w:val="Default"/>
        <w:spacing w:line="360" w:lineRule="auto"/>
        <w:jc w:val="center"/>
        <w:rPr>
          <w:sz w:val="22"/>
          <w:szCs w:val="22"/>
        </w:rPr>
      </w:pPr>
      <w:bookmarkStart w:id="1538"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32581C">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32581C">
        <w:rPr>
          <w:noProof/>
          <w:sz w:val="22"/>
          <w:szCs w:val="22"/>
        </w:rPr>
        <w:t>1</w:t>
      </w:r>
      <w:r w:rsidR="009521A5">
        <w:rPr>
          <w:sz w:val="22"/>
          <w:szCs w:val="22"/>
        </w:rPr>
        <w:fldChar w:fldCharType="end"/>
      </w:r>
      <w:bookmarkEnd w:id="1538"/>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lang w:eastAsia="fr-FR"/>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tbl>
      <w:tblPr>
        <w:tblStyle w:val="Grilledutableau"/>
        <w:tblW w:w="0" w:type="auto"/>
        <w:jc w:val="center"/>
        <w:tblLook w:val="04A0" w:firstRow="1" w:lastRow="0" w:firstColumn="1" w:lastColumn="0" w:noHBand="0" w:noVBand="1"/>
        <w:tblPrChange w:id="1539" w:author="HASSINI Mohamed-amine" w:date="2019-01-15T11:58:00Z">
          <w:tblPr>
            <w:tblStyle w:val="Grilledutableau"/>
            <w:tblW w:w="0" w:type="auto"/>
            <w:tblLook w:val="04A0" w:firstRow="1" w:lastRow="0" w:firstColumn="1" w:lastColumn="0" w:noHBand="0" w:noVBand="1"/>
          </w:tblPr>
        </w:tblPrChange>
      </w:tblPr>
      <w:tblGrid>
        <w:gridCol w:w="1696"/>
        <w:gridCol w:w="1560"/>
        <w:gridCol w:w="1842"/>
        <w:gridCol w:w="1701"/>
        <w:gridCol w:w="1701"/>
        <w:tblGridChange w:id="1540">
          <w:tblGrid>
            <w:gridCol w:w="1510"/>
            <w:gridCol w:w="186"/>
            <w:gridCol w:w="1324"/>
            <w:gridCol w:w="236"/>
            <w:gridCol w:w="1274"/>
            <w:gridCol w:w="568"/>
            <w:gridCol w:w="942"/>
            <w:gridCol w:w="759"/>
            <w:gridCol w:w="752"/>
            <w:gridCol w:w="949"/>
          </w:tblGrid>
        </w:tblGridChange>
      </w:tblGrid>
      <w:tr w:rsidR="00293A39" w14:paraId="558D8618" w14:textId="77777777" w:rsidTr="00293A39">
        <w:trPr>
          <w:jc w:val="center"/>
          <w:ins w:id="1541" w:author="HASSINI Mohamed-amine" w:date="2019-01-15T11:55:00Z"/>
          <w:trPrChange w:id="1542" w:author="HASSINI Mohamed-amine" w:date="2019-01-15T11:58:00Z">
            <w:trPr>
              <w:gridAfter w:val="0"/>
            </w:trPr>
          </w:trPrChange>
        </w:trPr>
        <w:tc>
          <w:tcPr>
            <w:tcW w:w="1696" w:type="dxa"/>
            <w:tcPrChange w:id="1543" w:author="HASSINI Mohamed-amine" w:date="2019-01-15T11:58:00Z">
              <w:tcPr>
                <w:tcW w:w="1510" w:type="dxa"/>
              </w:tcPr>
            </w:tcPrChange>
          </w:tcPr>
          <w:p w14:paraId="0D30D114" w14:textId="77777777" w:rsidR="00293A39" w:rsidRDefault="00293A39" w:rsidP="00B0655E">
            <w:pPr>
              <w:spacing w:before="120" w:line="360" w:lineRule="auto"/>
              <w:rPr>
                <w:ins w:id="1544" w:author="HASSINI Mohamed-amine" w:date="2019-01-15T11:55:00Z"/>
              </w:rPr>
            </w:pPr>
          </w:p>
        </w:tc>
        <w:tc>
          <w:tcPr>
            <w:tcW w:w="3402" w:type="dxa"/>
            <w:gridSpan w:val="2"/>
            <w:tcPrChange w:id="1545" w:author="HASSINI Mohamed-amine" w:date="2019-01-15T11:58:00Z">
              <w:tcPr>
                <w:tcW w:w="3020" w:type="dxa"/>
                <w:gridSpan w:val="4"/>
              </w:tcPr>
            </w:tcPrChange>
          </w:tcPr>
          <w:p w14:paraId="1754BFEF" w14:textId="0CC8D812" w:rsidR="00293A39" w:rsidRDefault="00293A39" w:rsidP="00B0655E">
            <w:pPr>
              <w:spacing w:before="120" w:line="360" w:lineRule="auto"/>
              <w:rPr>
                <w:ins w:id="1546" w:author="HASSINI Mohamed-amine" w:date="2019-01-15T11:55:00Z"/>
              </w:rPr>
            </w:pPr>
            <w:ins w:id="1547" w:author="HASSINI Mohamed-amine" w:date="2019-01-15T11:55:00Z">
              <w:r>
                <w:t>Approche de Lorenz et Murphy</w:t>
              </w:r>
            </w:ins>
          </w:p>
        </w:tc>
        <w:tc>
          <w:tcPr>
            <w:tcW w:w="3402" w:type="dxa"/>
            <w:gridSpan w:val="2"/>
            <w:tcPrChange w:id="1548" w:author="HASSINI Mohamed-amine" w:date="2019-01-15T11:58:00Z">
              <w:tcPr>
                <w:tcW w:w="3021" w:type="dxa"/>
                <w:gridSpan w:val="4"/>
              </w:tcPr>
            </w:tcPrChange>
          </w:tcPr>
          <w:p w14:paraId="13A39DB9" w14:textId="648AABD5" w:rsidR="00293A39" w:rsidRDefault="00293A39" w:rsidP="00B0655E">
            <w:pPr>
              <w:spacing w:before="120" w:line="360" w:lineRule="auto"/>
              <w:rPr>
                <w:ins w:id="1549" w:author="HASSINI Mohamed-amine" w:date="2019-01-15T11:55:00Z"/>
              </w:rPr>
            </w:pPr>
            <w:ins w:id="1550" w:author="HASSINI Mohamed-amine" w:date="2019-01-15T11:56:00Z">
              <w:r>
                <w:t>Approche analytique améliorée</w:t>
              </w:r>
            </w:ins>
          </w:p>
        </w:tc>
      </w:tr>
      <w:tr w:rsidR="00293A39" w14:paraId="662A3DD7" w14:textId="77777777" w:rsidTr="00293A39">
        <w:trPr>
          <w:jc w:val="center"/>
          <w:ins w:id="1551" w:author="HASSINI Mohamed-amine" w:date="2019-01-15T11:55:00Z"/>
          <w:trPrChange w:id="1552" w:author="HASSINI Mohamed-amine" w:date="2019-01-15T11:58:00Z">
            <w:trPr>
              <w:gridAfter w:val="0"/>
            </w:trPr>
          </w:trPrChange>
        </w:trPr>
        <w:tc>
          <w:tcPr>
            <w:tcW w:w="1696" w:type="dxa"/>
            <w:tcPrChange w:id="1553" w:author="HASSINI Mohamed-amine" w:date="2019-01-15T11:58:00Z">
              <w:tcPr>
                <w:tcW w:w="1510" w:type="dxa"/>
              </w:tcPr>
            </w:tcPrChange>
          </w:tcPr>
          <w:p w14:paraId="315E2C06" w14:textId="46BD27CE" w:rsidR="00293A39" w:rsidRDefault="00293A39" w:rsidP="00B0655E">
            <w:pPr>
              <w:spacing w:before="120" w:line="360" w:lineRule="auto"/>
              <w:rPr>
                <w:ins w:id="1554" w:author="HASSINI Mohamed-amine" w:date="2019-01-15T11:55:00Z"/>
              </w:rPr>
            </w:pPr>
            <w:ins w:id="1555" w:author="HASSINI Mohamed-amine" w:date="2019-01-15T11:57:00Z">
              <w:r>
                <w:t>Vitesse [tr/min]</w:t>
              </w:r>
            </w:ins>
          </w:p>
        </w:tc>
        <w:tc>
          <w:tcPr>
            <w:tcW w:w="1560" w:type="dxa"/>
            <w:tcPrChange w:id="1556" w:author="HASSINI Mohamed-amine" w:date="2019-01-15T11:58:00Z">
              <w:tcPr>
                <w:tcW w:w="1510" w:type="dxa"/>
                <w:gridSpan w:val="2"/>
              </w:tcPr>
            </w:tcPrChange>
          </w:tcPr>
          <w:p w14:paraId="04CBABD7" w14:textId="3EC3DD60" w:rsidR="00293A39" w:rsidRDefault="00293A39" w:rsidP="00293A39">
            <w:pPr>
              <w:spacing w:before="120" w:line="360" w:lineRule="auto"/>
              <w:rPr>
                <w:ins w:id="1557" w:author="HASSINI Mohamed-amine" w:date="2019-01-15T11:55:00Z"/>
              </w:rPr>
            </w:pPr>
            <w:ins w:id="1558" w:author="HASSINI Mohamed-amine" w:date="2019-01-15T11:56:00Z">
              <w:r>
                <w:t>Amplitude [°C]</w:t>
              </w:r>
            </w:ins>
          </w:p>
        </w:tc>
        <w:tc>
          <w:tcPr>
            <w:tcW w:w="1842" w:type="dxa"/>
            <w:tcPrChange w:id="1559" w:author="HASSINI Mohamed-amine" w:date="2019-01-15T11:58:00Z">
              <w:tcPr>
                <w:tcW w:w="1510" w:type="dxa"/>
                <w:gridSpan w:val="2"/>
              </w:tcPr>
            </w:tcPrChange>
          </w:tcPr>
          <w:p w14:paraId="148BF96D" w14:textId="1A66DEE2" w:rsidR="00293A39" w:rsidRDefault="00293A39" w:rsidP="00B0655E">
            <w:pPr>
              <w:spacing w:before="120" w:line="360" w:lineRule="auto"/>
              <w:rPr>
                <w:ins w:id="1560" w:author="HASSINI Mohamed-amine" w:date="2019-01-15T11:55:00Z"/>
              </w:rPr>
            </w:pPr>
            <w:ins w:id="1561" w:author="HASSINI Mohamed-amine" w:date="2019-01-15T11:56:00Z">
              <w:r>
                <w:t>Phase [</w:t>
              </w:r>
              <w:proofErr w:type="spellStart"/>
              <w:r>
                <w:t>deg</w:t>
              </w:r>
              <w:proofErr w:type="spellEnd"/>
              <w:r>
                <w:t>]</w:t>
              </w:r>
            </w:ins>
          </w:p>
        </w:tc>
        <w:tc>
          <w:tcPr>
            <w:tcW w:w="1701" w:type="dxa"/>
            <w:tcPrChange w:id="1562" w:author="HASSINI Mohamed-amine" w:date="2019-01-15T11:58:00Z">
              <w:tcPr>
                <w:tcW w:w="1510" w:type="dxa"/>
                <w:gridSpan w:val="2"/>
              </w:tcPr>
            </w:tcPrChange>
          </w:tcPr>
          <w:p w14:paraId="58EC856A" w14:textId="13D32512" w:rsidR="00293A39" w:rsidRDefault="00293A39" w:rsidP="00B0655E">
            <w:pPr>
              <w:spacing w:before="120" w:line="360" w:lineRule="auto"/>
              <w:rPr>
                <w:ins w:id="1563" w:author="HASSINI Mohamed-amine" w:date="2019-01-15T11:55:00Z"/>
              </w:rPr>
            </w:pPr>
            <w:ins w:id="1564" w:author="HASSINI Mohamed-amine" w:date="2019-01-15T11:57:00Z">
              <w:r>
                <w:t>Amplitude [°C]</w:t>
              </w:r>
            </w:ins>
          </w:p>
        </w:tc>
        <w:tc>
          <w:tcPr>
            <w:tcW w:w="1701" w:type="dxa"/>
            <w:tcPrChange w:id="1565" w:author="HASSINI Mohamed-amine" w:date="2019-01-15T11:58:00Z">
              <w:tcPr>
                <w:tcW w:w="1511" w:type="dxa"/>
                <w:gridSpan w:val="2"/>
              </w:tcPr>
            </w:tcPrChange>
          </w:tcPr>
          <w:p w14:paraId="04C723E7" w14:textId="2641D60B" w:rsidR="00293A39" w:rsidRDefault="00293A39" w:rsidP="00B0655E">
            <w:pPr>
              <w:spacing w:before="120" w:line="360" w:lineRule="auto"/>
              <w:rPr>
                <w:ins w:id="1566" w:author="HASSINI Mohamed-amine" w:date="2019-01-15T11:55:00Z"/>
              </w:rPr>
            </w:pPr>
            <w:ins w:id="1567" w:author="HASSINI Mohamed-amine" w:date="2019-01-15T11:57:00Z">
              <w:r>
                <w:t>Phase [</w:t>
              </w:r>
              <w:proofErr w:type="spellStart"/>
              <w:r>
                <w:t>deg</w:t>
              </w:r>
              <w:proofErr w:type="spellEnd"/>
              <w:r>
                <w:t>]</w:t>
              </w:r>
            </w:ins>
          </w:p>
        </w:tc>
      </w:tr>
      <w:tr w:rsidR="00293A39" w14:paraId="4341FC1A" w14:textId="77777777" w:rsidTr="00293A39">
        <w:trPr>
          <w:jc w:val="center"/>
          <w:ins w:id="1568" w:author="HASSINI Mohamed-amine" w:date="2019-01-15T11:55:00Z"/>
          <w:trPrChange w:id="1569" w:author="HASSINI Mohamed-amine" w:date="2019-01-15T11:58:00Z">
            <w:trPr>
              <w:gridAfter w:val="0"/>
            </w:trPr>
          </w:trPrChange>
        </w:trPr>
        <w:tc>
          <w:tcPr>
            <w:tcW w:w="1696" w:type="dxa"/>
            <w:tcPrChange w:id="1570" w:author="HASSINI Mohamed-amine" w:date="2019-01-15T11:58:00Z">
              <w:tcPr>
                <w:tcW w:w="1510" w:type="dxa"/>
              </w:tcPr>
            </w:tcPrChange>
          </w:tcPr>
          <w:p w14:paraId="7D93535E" w14:textId="0AEF4931" w:rsidR="00293A39" w:rsidRDefault="00293A39" w:rsidP="00B0655E">
            <w:pPr>
              <w:spacing w:before="120" w:line="360" w:lineRule="auto"/>
              <w:rPr>
                <w:ins w:id="1571" w:author="HASSINI Mohamed-amine" w:date="2019-01-15T11:55:00Z"/>
              </w:rPr>
            </w:pPr>
            <w:ins w:id="1572" w:author="HASSINI Mohamed-amine" w:date="2019-01-15T11:58:00Z">
              <w:r>
                <w:t>6000</w:t>
              </w:r>
            </w:ins>
          </w:p>
        </w:tc>
        <w:tc>
          <w:tcPr>
            <w:tcW w:w="1560" w:type="dxa"/>
            <w:tcPrChange w:id="1573" w:author="HASSINI Mohamed-amine" w:date="2019-01-15T11:58:00Z">
              <w:tcPr>
                <w:tcW w:w="1510" w:type="dxa"/>
                <w:gridSpan w:val="2"/>
              </w:tcPr>
            </w:tcPrChange>
          </w:tcPr>
          <w:p w14:paraId="17F23D6E" w14:textId="384A5F99" w:rsidR="00293A39" w:rsidRDefault="00293A39" w:rsidP="00B0655E">
            <w:pPr>
              <w:spacing w:before="120" w:line="360" w:lineRule="auto"/>
              <w:rPr>
                <w:ins w:id="1574" w:author="HASSINI Mohamed-amine" w:date="2019-01-15T11:55:00Z"/>
              </w:rPr>
            </w:pPr>
            <w:ins w:id="1575" w:author="HASSINI Mohamed-amine" w:date="2019-01-15T11:58:00Z">
              <w:r>
                <w:t>3.09</w:t>
              </w:r>
            </w:ins>
          </w:p>
        </w:tc>
        <w:tc>
          <w:tcPr>
            <w:tcW w:w="1842" w:type="dxa"/>
            <w:tcPrChange w:id="1576" w:author="HASSINI Mohamed-amine" w:date="2019-01-15T11:58:00Z">
              <w:tcPr>
                <w:tcW w:w="1510" w:type="dxa"/>
                <w:gridSpan w:val="2"/>
              </w:tcPr>
            </w:tcPrChange>
          </w:tcPr>
          <w:p w14:paraId="432B573D" w14:textId="631D768C" w:rsidR="00293A39" w:rsidRDefault="00293A39" w:rsidP="00B0655E">
            <w:pPr>
              <w:spacing w:before="120" w:line="360" w:lineRule="auto"/>
              <w:rPr>
                <w:ins w:id="1577" w:author="HASSINI Mohamed-amine" w:date="2019-01-15T11:55:00Z"/>
              </w:rPr>
            </w:pPr>
            <w:ins w:id="1578" w:author="HASSINI Mohamed-amine" w:date="2019-01-15T11:58:00Z">
              <w:r>
                <w:t>43.75</w:t>
              </w:r>
            </w:ins>
          </w:p>
        </w:tc>
        <w:tc>
          <w:tcPr>
            <w:tcW w:w="1701" w:type="dxa"/>
            <w:tcPrChange w:id="1579" w:author="HASSINI Mohamed-amine" w:date="2019-01-15T11:58:00Z">
              <w:tcPr>
                <w:tcW w:w="1510" w:type="dxa"/>
                <w:gridSpan w:val="2"/>
              </w:tcPr>
            </w:tcPrChange>
          </w:tcPr>
          <w:p w14:paraId="70BE946D" w14:textId="48EC5CBF" w:rsidR="00293A39" w:rsidRDefault="00293A39" w:rsidP="00B0655E">
            <w:pPr>
              <w:spacing w:before="120" w:line="360" w:lineRule="auto"/>
              <w:rPr>
                <w:ins w:id="1580" w:author="HASSINI Mohamed-amine" w:date="2019-01-15T11:55:00Z"/>
              </w:rPr>
            </w:pPr>
            <w:ins w:id="1581" w:author="HASSINI Mohamed-amine" w:date="2019-01-15T11:59:00Z">
              <w:r>
                <w:t>4.48</w:t>
              </w:r>
            </w:ins>
          </w:p>
        </w:tc>
        <w:tc>
          <w:tcPr>
            <w:tcW w:w="1701" w:type="dxa"/>
            <w:tcPrChange w:id="1582" w:author="HASSINI Mohamed-amine" w:date="2019-01-15T11:58:00Z">
              <w:tcPr>
                <w:tcW w:w="1511" w:type="dxa"/>
                <w:gridSpan w:val="2"/>
              </w:tcPr>
            </w:tcPrChange>
          </w:tcPr>
          <w:p w14:paraId="5A510E8F" w14:textId="33BAE076" w:rsidR="00293A39" w:rsidRDefault="00293A39" w:rsidP="00B0655E">
            <w:pPr>
              <w:spacing w:before="120" w:line="360" w:lineRule="auto"/>
              <w:rPr>
                <w:ins w:id="1583" w:author="HASSINI Mohamed-amine" w:date="2019-01-15T11:55:00Z"/>
              </w:rPr>
            </w:pPr>
            <w:ins w:id="1584" w:author="HASSINI Mohamed-amine" w:date="2019-01-15T11:59:00Z">
              <w:r>
                <w:t>59.5</w:t>
              </w:r>
            </w:ins>
          </w:p>
        </w:tc>
      </w:tr>
      <w:tr w:rsidR="00293A39" w14:paraId="22780C77" w14:textId="77777777" w:rsidTr="00293A39">
        <w:trPr>
          <w:jc w:val="center"/>
          <w:ins w:id="1585" w:author="HASSINI Mohamed-amine" w:date="2019-01-15T11:55:00Z"/>
          <w:trPrChange w:id="1586" w:author="HASSINI Mohamed-amine" w:date="2019-01-15T11:58:00Z">
            <w:trPr>
              <w:gridAfter w:val="0"/>
            </w:trPr>
          </w:trPrChange>
        </w:trPr>
        <w:tc>
          <w:tcPr>
            <w:tcW w:w="1696" w:type="dxa"/>
            <w:tcPrChange w:id="1587" w:author="HASSINI Mohamed-amine" w:date="2019-01-15T11:58:00Z">
              <w:tcPr>
                <w:tcW w:w="1510" w:type="dxa"/>
              </w:tcPr>
            </w:tcPrChange>
          </w:tcPr>
          <w:p w14:paraId="55715014" w14:textId="18D7A5C9" w:rsidR="00293A39" w:rsidRDefault="00293A39" w:rsidP="00B0655E">
            <w:pPr>
              <w:spacing w:before="120" w:line="360" w:lineRule="auto"/>
              <w:rPr>
                <w:ins w:id="1588" w:author="HASSINI Mohamed-amine" w:date="2019-01-15T11:55:00Z"/>
              </w:rPr>
            </w:pPr>
            <w:ins w:id="1589" w:author="HASSINI Mohamed-amine" w:date="2019-01-15T11:58:00Z">
              <w:r>
                <w:t>7000</w:t>
              </w:r>
            </w:ins>
          </w:p>
        </w:tc>
        <w:tc>
          <w:tcPr>
            <w:tcW w:w="1560" w:type="dxa"/>
            <w:tcPrChange w:id="1590" w:author="HASSINI Mohamed-amine" w:date="2019-01-15T11:58:00Z">
              <w:tcPr>
                <w:tcW w:w="1510" w:type="dxa"/>
                <w:gridSpan w:val="2"/>
              </w:tcPr>
            </w:tcPrChange>
          </w:tcPr>
          <w:p w14:paraId="7719F8E9" w14:textId="18423B37" w:rsidR="00293A39" w:rsidRDefault="00293A39" w:rsidP="00B0655E">
            <w:pPr>
              <w:spacing w:before="120" w:line="360" w:lineRule="auto"/>
              <w:rPr>
                <w:ins w:id="1591" w:author="HASSINI Mohamed-amine" w:date="2019-01-15T11:55:00Z"/>
              </w:rPr>
            </w:pPr>
            <w:ins w:id="1592" w:author="HASSINI Mohamed-amine" w:date="2019-01-15T11:58:00Z">
              <w:r>
                <w:t>3.81</w:t>
              </w:r>
            </w:ins>
          </w:p>
        </w:tc>
        <w:tc>
          <w:tcPr>
            <w:tcW w:w="1842" w:type="dxa"/>
            <w:tcPrChange w:id="1593" w:author="HASSINI Mohamed-amine" w:date="2019-01-15T11:58:00Z">
              <w:tcPr>
                <w:tcW w:w="1510" w:type="dxa"/>
                <w:gridSpan w:val="2"/>
              </w:tcPr>
            </w:tcPrChange>
          </w:tcPr>
          <w:p w14:paraId="3A6F0731" w14:textId="7C59BCF6" w:rsidR="00293A39" w:rsidRDefault="00293A39" w:rsidP="00B0655E">
            <w:pPr>
              <w:spacing w:before="120" w:line="360" w:lineRule="auto"/>
              <w:rPr>
                <w:ins w:id="1594" w:author="HASSINI Mohamed-amine" w:date="2019-01-15T11:55:00Z"/>
              </w:rPr>
            </w:pPr>
            <w:ins w:id="1595" w:author="HASSINI Mohamed-amine" w:date="2019-01-15T11:58:00Z">
              <w:r>
                <w:t>40.22</w:t>
              </w:r>
            </w:ins>
          </w:p>
        </w:tc>
        <w:tc>
          <w:tcPr>
            <w:tcW w:w="1701" w:type="dxa"/>
            <w:tcPrChange w:id="1596" w:author="HASSINI Mohamed-amine" w:date="2019-01-15T11:58:00Z">
              <w:tcPr>
                <w:tcW w:w="1510" w:type="dxa"/>
                <w:gridSpan w:val="2"/>
              </w:tcPr>
            </w:tcPrChange>
          </w:tcPr>
          <w:p w14:paraId="5073C914" w14:textId="2EAEE347" w:rsidR="00293A39" w:rsidRDefault="00293A39" w:rsidP="00B0655E">
            <w:pPr>
              <w:spacing w:before="120" w:line="360" w:lineRule="auto"/>
              <w:rPr>
                <w:ins w:id="1597" w:author="HASSINI Mohamed-amine" w:date="2019-01-15T11:55:00Z"/>
              </w:rPr>
            </w:pPr>
            <w:ins w:id="1598" w:author="HASSINI Mohamed-amine" w:date="2019-01-15T11:59:00Z">
              <w:r>
                <w:t>8.11</w:t>
              </w:r>
            </w:ins>
          </w:p>
        </w:tc>
        <w:tc>
          <w:tcPr>
            <w:tcW w:w="1701" w:type="dxa"/>
            <w:tcPrChange w:id="1599" w:author="HASSINI Mohamed-amine" w:date="2019-01-15T11:58:00Z">
              <w:tcPr>
                <w:tcW w:w="1511" w:type="dxa"/>
                <w:gridSpan w:val="2"/>
              </w:tcPr>
            </w:tcPrChange>
          </w:tcPr>
          <w:p w14:paraId="04F5DBC9" w14:textId="2341E975" w:rsidR="00293A39" w:rsidRDefault="00293A39" w:rsidP="00B0655E">
            <w:pPr>
              <w:spacing w:before="120" w:line="360" w:lineRule="auto"/>
              <w:rPr>
                <w:ins w:id="1600" w:author="HASSINI Mohamed-amine" w:date="2019-01-15T11:55:00Z"/>
              </w:rPr>
            </w:pPr>
            <w:ins w:id="1601" w:author="HASSINI Mohamed-amine" w:date="2019-01-15T11:59:00Z">
              <w:r>
                <w:t>53.5</w:t>
              </w:r>
            </w:ins>
          </w:p>
        </w:tc>
      </w:tr>
      <w:tr w:rsidR="00293A39" w14:paraId="60D9ED11" w14:textId="77777777" w:rsidTr="00293A39">
        <w:trPr>
          <w:jc w:val="center"/>
          <w:ins w:id="1602" w:author="HASSINI Mohamed-amine" w:date="2019-01-15T11:55:00Z"/>
          <w:trPrChange w:id="1603" w:author="HASSINI Mohamed-amine" w:date="2019-01-15T11:58:00Z">
            <w:trPr>
              <w:gridAfter w:val="0"/>
            </w:trPr>
          </w:trPrChange>
        </w:trPr>
        <w:tc>
          <w:tcPr>
            <w:tcW w:w="1696" w:type="dxa"/>
            <w:tcPrChange w:id="1604" w:author="HASSINI Mohamed-amine" w:date="2019-01-15T11:58:00Z">
              <w:tcPr>
                <w:tcW w:w="1510" w:type="dxa"/>
              </w:tcPr>
            </w:tcPrChange>
          </w:tcPr>
          <w:p w14:paraId="7282F3D7" w14:textId="23FFC05A" w:rsidR="00293A39" w:rsidRDefault="00293A39" w:rsidP="00B0655E">
            <w:pPr>
              <w:spacing w:before="120" w:line="360" w:lineRule="auto"/>
              <w:rPr>
                <w:ins w:id="1605" w:author="HASSINI Mohamed-amine" w:date="2019-01-15T11:55:00Z"/>
              </w:rPr>
            </w:pPr>
            <w:ins w:id="1606" w:author="HASSINI Mohamed-amine" w:date="2019-01-15T11:58:00Z">
              <w:r>
                <w:t>8000</w:t>
              </w:r>
            </w:ins>
          </w:p>
        </w:tc>
        <w:tc>
          <w:tcPr>
            <w:tcW w:w="1560" w:type="dxa"/>
            <w:tcPrChange w:id="1607" w:author="HASSINI Mohamed-amine" w:date="2019-01-15T11:58:00Z">
              <w:tcPr>
                <w:tcW w:w="1510" w:type="dxa"/>
                <w:gridSpan w:val="2"/>
              </w:tcPr>
            </w:tcPrChange>
          </w:tcPr>
          <w:p w14:paraId="24D16B4E" w14:textId="3FE65D29" w:rsidR="00293A39" w:rsidRDefault="00293A39" w:rsidP="00B0655E">
            <w:pPr>
              <w:spacing w:before="120" w:line="360" w:lineRule="auto"/>
              <w:rPr>
                <w:ins w:id="1608" w:author="HASSINI Mohamed-amine" w:date="2019-01-15T11:55:00Z"/>
              </w:rPr>
            </w:pPr>
            <w:ins w:id="1609" w:author="HASSINI Mohamed-amine" w:date="2019-01-15T11:58:00Z">
              <w:r>
                <w:t>4.51</w:t>
              </w:r>
            </w:ins>
          </w:p>
        </w:tc>
        <w:tc>
          <w:tcPr>
            <w:tcW w:w="1842" w:type="dxa"/>
            <w:tcPrChange w:id="1610" w:author="HASSINI Mohamed-amine" w:date="2019-01-15T11:58:00Z">
              <w:tcPr>
                <w:tcW w:w="1510" w:type="dxa"/>
                <w:gridSpan w:val="2"/>
              </w:tcPr>
            </w:tcPrChange>
          </w:tcPr>
          <w:p w14:paraId="110E4DE7" w14:textId="19B31CFC" w:rsidR="00293A39" w:rsidRDefault="00293A39" w:rsidP="00B0655E">
            <w:pPr>
              <w:spacing w:before="120" w:line="360" w:lineRule="auto"/>
              <w:rPr>
                <w:ins w:id="1611" w:author="HASSINI Mohamed-amine" w:date="2019-01-15T11:55:00Z"/>
              </w:rPr>
            </w:pPr>
            <w:ins w:id="1612" w:author="HASSINI Mohamed-amine" w:date="2019-01-15T11:58:00Z">
              <w:r>
                <w:t>36.63</w:t>
              </w:r>
            </w:ins>
          </w:p>
        </w:tc>
        <w:tc>
          <w:tcPr>
            <w:tcW w:w="1701" w:type="dxa"/>
            <w:tcPrChange w:id="1613" w:author="HASSINI Mohamed-amine" w:date="2019-01-15T11:58:00Z">
              <w:tcPr>
                <w:tcW w:w="1510" w:type="dxa"/>
                <w:gridSpan w:val="2"/>
              </w:tcPr>
            </w:tcPrChange>
          </w:tcPr>
          <w:p w14:paraId="6CCF6417" w14:textId="0651F71C" w:rsidR="00293A39" w:rsidRDefault="00293A39" w:rsidP="00B0655E">
            <w:pPr>
              <w:spacing w:before="120" w:line="360" w:lineRule="auto"/>
              <w:rPr>
                <w:ins w:id="1614" w:author="HASSINI Mohamed-amine" w:date="2019-01-15T11:55:00Z"/>
              </w:rPr>
            </w:pPr>
            <w:ins w:id="1615" w:author="HASSINI Mohamed-amine" w:date="2019-01-15T11:59:00Z">
              <w:r>
                <w:t>11.92</w:t>
              </w:r>
            </w:ins>
          </w:p>
        </w:tc>
        <w:tc>
          <w:tcPr>
            <w:tcW w:w="1701" w:type="dxa"/>
            <w:tcPrChange w:id="1616" w:author="HASSINI Mohamed-amine" w:date="2019-01-15T11:58:00Z">
              <w:tcPr>
                <w:tcW w:w="1511" w:type="dxa"/>
                <w:gridSpan w:val="2"/>
              </w:tcPr>
            </w:tcPrChange>
          </w:tcPr>
          <w:p w14:paraId="6B3FCA01" w14:textId="32A5F822" w:rsidR="00293A39" w:rsidRDefault="00293A39" w:rsidP="00B0655E">
            <w:pPr>
              <w:spacing w:before="120" w:line="360" w:lineRule="auto"/>
              <w:rPr>
                <w:ins w:id="1617" w:author="HASSINI Mohamed-amine" w:date="2019-01-15T11:55:00Z"/>
              </w:rPr>
            </w:pPr>
            <w:ins w:id="1618" w:author="HASSINI Mohamed-amine" w:date="2019-01-15T11:59:00Z">
              <w:r>
                <w:t>52.5</w:t>
              </w:r>
            </w:ins>
          </w:p>
        </w:tc>
      </w:tr>
      <w:tr w:rsidR="00293A39" w14:paraId="00688699" w14:textId="77777777" w:rsidTr="00293A39">
        <w:trPr>
          <w:jc w:val="center"/>
          <w:ins w:id="1619" w:author="HASSINI Mohamed-amine" w:date="2019-01-15T11:58:00Z"/>
        </w:trPr>
        <w:tc>
          <w:tcPr>
            <w:tcW w:w="1696" w:type="dxa"/>
          </w:tcPr>
          <w:p w14:paraId="1237C92A" w14:textId="450051AE" w:rsidR="00293A39" w:rsidRDefault="00293A39" w:rsidP="00B0655E">
            <w:pPr>
              <w:spacing w:before="120" w:line="360" w:lineRule="auto"/>
              <w:rPr>
                <w:ins w:id="1620" w:author="HASSINI Mohamed-amine" w:date="2019-01-15T11:58:00Z"/>
              </w:rPr>
            </w:pPr>
            <w:ins w:id="1621" w:author="HASSINI Mohamed-amine" w:date="2019-01-15T11:58:00Z">
              <w:r>
                <w:t>9000</w:t>
              </w:r>
            </w:ins>
          </w:p>
        </w:tc>
        <w:tc>
          <w:tcPr>
            <w:tcW w:w="1560" w:type="dxa"/>
          </w:tcPr>
          <w:p w14:paraId="012D090F" w14:textId="0390BFDF" w:rsidR="00293A39" w:rsidRDefault="00293A39" w:rsidP="00B0655E">
            <w:pPr>
              <w:spacing w:before="120" w:line="360" w:lineRule="auto"/>
              <w:rPr>
                <w:ins w:id="1622" w:author="HASSINI Mohamed-amine" w:date="2019-01-15T11:58:00Z"/>
              </w:rPr>
            </w:pPr>
            <w:ins w:id="1623" w:author="HASSINI Mohamed-amine" w:date="2019-01-15T11:58:00Z">
              <w:r>
                <w:t>5.42</w:t>
              </w:r>
            </w:ins>
          </w:p>
        </w:tc>
        <w:tc>
          <w:tcPr>
            <w:tcW w:w="1842" w:type="dxa"/>
          </w:tcPr>
          <w:p w14:paraId="37C12BCA" w14:textId="076BAD84" w:rsidR="00293A39" w:rsidRDefault="00293A39" w:rsidP="00B0655E">
            <w:pPr>
              <w:spacing w:before="120" w:line="360" w:lineRule="auto"/>
              <w:rPr>
                <w:ins w:id="1624" w:author="HASSINI Mohamed-amine" w:date="2019-01-15T11:58:00Z"/>
              </w:rPr>
            </w:pPr>
            <w:ins w:id="1625" w:author="HASSINI Mohamed-amine" w:date="2019-01-15T11:58:00Z">
              <w:r>
                <w:t>32.59</w:t>
              </w:r>
            </w:ins>
          </w:p>
        </w:tc>
        <w:tc>
          <w:tcPr>
            <w:tcW w:w="1701" w:type="dxa"/>
          </w:tcPr>
          <w:p w14:paraId="08B9A5BA" w14:textId="11819842" w:rsidR="00293A39" w:rsidRDefault="00293A39" w:rsidP="00B0655E">
            <w:pPr>
              <w:spacing w:before="120" w:line="360" w:lineRule="auto"/>
              <w:rPr>
                <w:ins w:id="1626" w:author="HASSINI Mohamed-amine" w:date="2019-01-15T11:58:00Z"/>
              </w:rPr>
            </w:pPr>
            <w:ins w:id="1627" w:author="HASSINI Mohamed-amine" w:date="2019-01-15T11:59:00Z">
              <w:r>
                <w:t>16</w:t>
              </w:r>
            </w:ins>
          </w:p>
        </w:tc>
        <w:tc>
          <w:tcPr>
            <w:tcW w:w="1701" w:type="dxa"/>
          </w:tcPr>
          <w:p w14:paraId="55177822" w14:textId="242D06E5" w:rsidR="00293A39" w:rsidRDefault="00293A39" w:rsidP="00B0655E">
            <w:pPr>
              <w:spacing w:before="120" w:line="360" w:lineRule="auto"/>
              <w:rPr>
                <w:ins w:id="1628" w:author="HASSINI Mohamed-amine" w:date="2019-01-15T11:58:00Z"/>
              </w:rPr>
            </w:pPr>
            <w:ins w:id="1629" w:author="HASSINI Mohamed-amine" w:date="2019-01-15T11:59:00Z">
              <w:r>
                <w:t>53.50</w:t>
              </w:r>
            </w:ins>
          </w:p>
        </w:tc>
      </w:tr>
    </w:tbl>
    <w:p w14:paraId="03BF82D9" w14:textId="05AB000D" w:rsidR="00293A39" w:rsidRDefault="00293A39" w:rsidP="00B0655E">
      <w:pPr>
        <w:spacing w:before="120" w:line="360" w:lineRule="auto"/>
        <w:rPr>
          <w:ins w:id="1630" w:author="HASSINI Mohamed-amine" w:date="2019-01-15T11:54:00Z"/>
        </w:rPr>
      </w:pPr>
      <w:ins w:id="1631" w:author="HASSINI Mohamed-amine" w:date="2019-01-15T11:59:00Z">
        <w:r>
          <w:t>Les deux méthodes prédisent une augmentation de l</w:t>
        </w:r>
      </w:ins>
      <w:ins w:id="1632" w:author="HASSINI Mohamed-amine" w:date="2019-01-15T12:00:00Z">
        <w:r>
          <w:t>’amplitude du différentiel de température et une diminution de la phase avec la vitesse de rotation.</w:t>
        </w:r>
      </w:ins>
      <w:ins w:id="1633" w:author="HASSINI Mohamed-amine" w:date="2019-01-15T12:04:00Z">
        <w:r w:rsidR="00C00DE4">
          <w:t xml:space="preserve"> L’amplitude du différentiel de température prédite par l</w:t>
        </w:r>
      </w:ins>
      <w:ins w:id="1634" w:author="HASSINI Mohamed-amine" w:date="2019-01-15T12:01:00Z">
        <w:r>
          <w:t>a méthode développée dans</w:t>
        </w:r>
      </w:ins>
      <w:ins w:id="1635" w:author="HASSINI Mohamed-amine" w:date="2019-01-15T12:04:00Z">
        <w:r w:rsidR="00C00DE4">
          <w:t xml:space="preserve"> le cadre de</w:t>
        </w:r>
      </w:ins>
      <w:ins w:id="1636" w:author="HASSINI Mohamed-amine" w:date="2019-01-15T12:01:00Z">
        <w:r>
          <w:t xml:space="preserve"> cette thèse</w:t>
        </w:r>
      </w:ins>
      <w:ins w:id="1637" w:author="HASSINI Mohamed-amine" w:date="2019-01-15T12:04:00Z">
        <w:r w:rsidR="00C00DE4">
          <w:t xml:space="preserve"> est plus importante que celle obtenue par la méthode de Lorenz et Murphy.</w:t>
        </w:r>
      </w:ins>
      <w:ins w:id="1638" w:author="HASSINI Mohamed-amine" w:date="2019-01-15T12:06:00Z">
        <w:r w:rsidR="00C00DE4">
          <w:t xml:space="preserve"> </w:t>
        </w:r>
      </w:ins>
    </w:p>
    <w:p w14:paraId="196AFCD9" w14:textId="537644A2"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32581C" w:rsidRPr="0032581C">
        <w:rPr>
          <w:b/>
        </w:rPr>
        <w:t xml:space="preserve">Figure </w:t>
      </w:r>
      <w:r w:rsidR="0032581C" w:rsidRPr="0032581C">
        <w:rPr>
          <w:b/>
          <w:noProof/>
        </w:rPr>
        <w:t>5.2</w:t>
      </w:r>
      <w:r w:rsidR="0032581C" w:rsidRPr="0032581C">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lastRenderedPageBreak/>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1F11763B" w:rsidR="00B0655E" w:rsidRPr="0008498D" w:rsidRDefault="00B0655E" w:rsidP="008D2A74">
            <w:pPr>
              <w:pStyle w:val="Default"/>
              <w:spacing w:line="360" w:lineRule="auto"/>
              <w:jc w:val="center"/>
              <w:rPr>
                <w:b/>
                <w:sz w:val="22"/>
              </w:rPr>
            </w:pPr>
            <w:bookmarkStart w:id="1639"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CD6452">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CD6452">
              <w:rPr>
                <w:noProof/>
                <w:sz w:val="22"/>
              </w:rPr>
              <w:t>3</w:t>
            </w:r>
            <w:r w:rsidR="007B73B8">
              <w:rPr>
                <w:sz w:val="22"/>
              </w:rPr>
              <w:fldChar w:fldCharType="end"/>
            </w:r>
            <w:bookmarkEnd w:id="1639"/>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5736FCBB"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ins w:id="1640" w:author="HASSINI Mohamed-amine" w:date="2019-01-15T15:37:00Z">
        <w:r w:rsidR="007B5589">
          <w:rPr>
            <w:sz w:val="22"/>
          </w:rPr>
          <w:t>,</w:t>
        </w:r>
      </w:ins>
      <w:del w:id="1641" w:author="HASSINI Mohamed-amine" w:date="2019-01-15T15:37:00Z">
        <w:r w:rsidRPr="00FC14C6" w:rsidDel="007B5589">
          <w:rPr>
            <w:sz w:val="22"/>
          </w:rPr>
          <w:delText xml:space="preserve"> et</w:delText>
        </w:r>
      </w:del>
      <w:ins w:id="1642" w:author="HASSINI Mohamed-amine" w:date="2019-01-15T15:21:00Z">
        <w:r w:rsidR="00EA1898">
          <w:rPr>
            <w:sz w:val="22"/>
          </w:rPr>
          <w:t xml:space="preserve"> de</w:t>
        </w:r>
      </w:ins>
      <w:r w:rsidRPr="00FC14C6">
        <w:rPr>
          <w:sz w:val="22"/>
        </w:rPr>
        <w:t xml:space="preserve"> la masse du disque en porte </w:t>
      </w:r>
      <w:r w:rsidR="004B206F">
        <w:rPr>
          <w:sz w:val="22"/>
        </w:rPr>
        <w:t>à faux.</w:t>
      </w:r>
      <w:ins w:id="1643" w:author="HASSINI Mohamed-amine" w:date="2019-01-15T15:51:00Z">
        <w:r w:rsidR="00395EB9">
          <w:rPr>
            <w:sz w:val="22"/>
          </w:rPr>
          <w:t xml:space="preserve"> Le rotor est </w:t>
        </w:r>
        <w:commentRangeStart w:id="1644"/>
        <w:r w:rsidR="00395EB9">
          <w:rPr>
            <w:sz w:val="22"/>
          </w:rPr>
          <w:t>encastré</w:t>
        </w:r>
        <w:commentRangeEnd w:id="1644"/>
        <w:r w:rsidR="00395EB9">
          <w:rPr>
            <w:rStyle w:val="Marquedecommentaire"/>
            <w:rFonts w:eastAsia="Times New Roman" w:cs="Times New Roman"/>
            <w:color w:val="auto"/>
            <w:lang w:eastAsia="fr-FR"/>
          </w:rPr>
          <w:commentReference w:id="1644"/>
        </w:r>
        <w:r w:rsidR="00395EB9">
          <w:rPr>
            <w:sz w:val="22"/>
          </w:rPr>
          <w:t xml:space="preserve"> au niveau </w:t>
        </w:r>
      </w:ins>
      <w:r w:rsidR="004B206F">
        <w:rPr>
          <w:sz w:val="22"/>
        </w:rPr>
        <w:t xml:space="preserve"> Elle est </w:t>
      </w:r>
      <w:commentRangeStart w:id="1645"/>
      <w:r w:rsidR="004B206F">
        <w:rPr>
          <w:sz w:val="22"/>
        </w:rPr>
        <w:t>indépendante</w:t>
      </w:r>
      <w:commentRangeEnd w:id="1645"/>
      <w:r w:rsidR="007B5589">
        <w:rPr>
          <w:rStyle w:val="Marquedecommentaire"/>
          <w:rFonts w:eastAsia="Times New Roman" w:cs="Times New Roman"/>
          <w:color w:val="auto"/>
          <w:lang w:eastAsia="fr-FR"/>
        </w:rPr>
        <w:commentReference w:id="1645"/>
      </w:r>
      <w:r w:rsidR="004B206F">
        <w:rPr>
          <w:sz w:val="22"/>
        </w:rPr>
        <w:t xml:space="preserve"> </w:t>
      </w:r>
      <w:del w:id="1646" w:author="HASSINI Mohamed-amine" w:date="2019-01-15T15:41:00Z">
        <w:r w:rsidR="004B206F" w:rsidDel="007B5589">
          <w:rPr>
            <w:sz w:val="22"/>
          </w:rPr>
          <w:delText>de</w:delText>
        </w:r>
        <w:r w:rsidRPr="00FC14C6" w:rsidDel="007B5589">
          <w:rPr>
            <w:sz w:val="22"/>
          </w:rPr>
          <w:delText xml:space="preserve"> la vitesse de rotation</w:delText>
        </w:r>
        <w:r w:rsidR="004B206F" w:rsidDel="007B5589">
          <w:rPr>
            <w:sz w:val="22"/>
          </w:rPr>
          <w:delText xml:space="preserve"> </w:delText>
        </w:r>
      </w:del>
      <w:r w:rsidR="004B206F">
        <w:rPr>
          <w:sz w:val="22"/>
        </w:rPr>
        <w:t>et du balourd imposé</w:t>
      </w:r>
      <w:r w:rsidRPr="00FC14C6">
        <w:rPr>
          <w:sz w:val="22"/>
        </w:rPr>
        <w:t xml:space="preserve">. Le </w:t>
      </w:r>
      <w:del w:id="1647" w:author="HASSINI Mohamed-amine" w:date="2019-01-15T15:43:00Z">
        <w:r w:rsidRPr="00FC14C6" w:rsidDel="00395EB9">
          <w:rPr>
            <w:sz w:val="22"/>
          </w:rPr>
          <w:delText>module de ce</w:delText>
        </w:r>
      </w:del>
      <w:r w:rsidRPr="00FC14C6">
        <w:rPr>
          <w:sz w:val="22"/>
        </w:rPr>
        <w:t xml:space="preserv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w:t>
      </w:r>
      <w:ins w:id="1648" w:author="HASSINI Mohamed-amine" w:date="2019-01-15T15:41:00Z">
        <w:r w:rsidR="00395EB9">
          <w:rPr>
            <w:sz w:val="22"/>
          </w:rPr>
          <w:t xml:space="preserve"> par</w:t>
        </w:r>
      </w:ins>
      <w:r>
        <w:rPr>
          <w:sz w:val="22"/>
        </w:rPr>
        <w:t xml:space="preserve"> </w:t>
      </w:r>
      <w:del w:id="1649" w:author="HASSINI Mohamed-amine" w:date="2019-01-15T15:41:00Z">
        <w:r w:rsidDel="00395EB9">
          <w:rPr>
            <w:sz w:val="22"/>
          </w:rPr>
          <w:delText>et</w:delText>
        </w:r>
      </w:del>
      <w:r>
        <w:rPr>
          <w:sz w:val="22"/>
        </w:rPr>
        <w:t xml:space="preserve"> la déflexion </w:t>
      </w:r>
      <w:r w:rsidRPr="00FC14C6">
        <w:rPr>
          <w:sz w:val="22"/>
        </w:rPr>
        <w:t xml:space="preserve">de </w:t>
      </w:r>
      <w:r>
        <w:rPr>
          <w:sz w:val="22"/>
        </w:rPr>
        <w:t>sa</w:t>
      </w:r>
      <w:r w:rsidRPr="00FC14C6">
        <w:rPr>
          <w:sz w:val="22"/>
        </w:rPr>
        <w:t xml:space="preserve"> fibre neutre </w:t>
      </w:r>
      <w:del w:id="1650" w:author="HASSINI Mohamed-amine" w:date="2019-01-15T15:42:00Z">
        <w:r w:rsidRPr="00FC14C6" w:rsidDel="00395EB9">
          <w:rPr>
            <w:sz w:val="22"/>
          </w:rPr>
          <w:delText xml:space="preserve">sous </w:delText>
        </w:r>
      </w:del>
      <w:ins w:id="1651" w:author="HASSINI Mohamed-amine" w:date="2019-01-15T15:42:00Z">
        <w:r w:rsidR="00395EB9">
          <w:rPr>
            <w:sz w:val="22"/>
          </w:rPr>
          <w:t>pour</w:t>
        </w:r>
        <w:r w:rsidR="00395EB9" w:rsidRPr="00FC14C6">
          <w:rPr>
            <w:sz w:val="22"/>
          </w:rPr>
          <w:t xml:space="preserve"> </w:t>
        </w:r>
      </w:ins>
      <w:ins w:id="1652" w:author="HASSINI Mohamed-amine" w:date="2019-01-15T15:52:00Z">
        <w:r w:rsidR="00395EB9">
          <w:rPr>
            <w:sz w:val="22"/>
          </w:rPr>
          <w:t xml:space="preserve">un </w:t>
        </w:r>
      </w:ins>
      <w:r w:rsidRPr="00FC14C6">
        <w:rPr>
          <w:sz w:val="22"/>
        </w:rPr>
        <w:t>chargement thermique</w:t>
      </w:r>
      <w:ins w:id="1653" w:author="HASSINI Mohamed-amine" w:date="2019-01-15T15:42:00Z">
        <w:r w:rsidR="00395EB9">
          <w:rPr>
            <w:sz w:val="22"/>
          </w:rPr>
          <w:t xml:space="preserve"> unitaire à phase nulle</w:t>
        </w:r>
      </w:ins>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w:t>
      </w:r>
      <w:del w:id="1654" w:author="HASSINI Mohamed-amine" w:date="2019-01-15T15:42:00Z">
        <w:r w:rsidRPr="00FC14C6" w:rsidDel="00395EB9">
          <w:rPr>
            <w:sz w:val="22"/>
          </w:rPr>
          <w:delText xml:space="preserve">Cette multiplication donne une équivalence d’un balourd qui est désigné comme le balourd thermique créé. </w:delText>
        </w:r>
      </w:del>
      <w:r w:rsidRPr="00FC14C6">
        <w:rPr>
          <w:sz w:val="22"/>
        </w:rPr>
        <w:t>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75E1CA18" w:rsidR="00B0655E" w:rsidRDefault="00B0655E" w:rsidP="00B0655E">
      <w:pPr>
        <w:pStyle w:val="Default"/>
        <w:spacing w:line="360" w:lineRule="auto"/>
        <w:ind w:firstLine="708"/>
        <w:jc w:val="both"/>
        <w:rPr>
          <w:sz w:val="22"/>
        </w:rPr>
      </w:pPr>
      <w:r w:rsidRPr="00FC14C6">
        <w:rPr>
          <w:sz w:val="22"/>
        </w:rPr>
        <w:lastRenderedPageBreak/>
        <w:t>L’approche Lorenz et Murphy utilise</w:t>
      </w:r>
      <w:ins w:id="1655" w:author="HASSINI Mohamed-amine" w:date="2019-01-15T15:52:00Z">
        <w:r w:rsidR="00F869F4">
          <w:rPr>
            <w:sz w:val="22"/>
          </w:rPr>
          <w:t xml:space="preserve"> l’approximation</w:t>
        </w:r>
      </w:ins>
      <w:r w:rsidRPr="00FC14C6">
        <w:rPr>
          <w:sz w:val="22"/>
        </w:rPr>
        <w:t xml:space="preserve"> </w:t>
      </w:r>
      <w:proofErr w:type="spellStart"/>
      <w:ins w:id="1656" w:author="HASSINI Mohamed-amine" w:date="2019-01-15T15:52:00Z">
        <w:r w:rsidR="00F869F4">
          <w:rPr>
            <w:sz w:val="22"/>
          </w:rPr>
          <w:t>donée</w:t>
        </w:r>
        <w:proofErr w:type="spellEnd"/>
        <w:r w:rsidR="00F869F4">
          <w:rPr>
            <w:sz w:val="22"/>
          </w:rPr>
          <w:t xml:space="preserve"> par </w:t>
        </w:r>
      </w:ins>
      <w:del w:id="1657" w:author="HASSINI Mohamed-amine" w:date="2019-01-15T15:52:00Z">
        <w:r w:rsidRPr="00FC14C6" w:rsidDel="00F869F4">
          <w:rPr>
            <w:sz w:val="22"/>
          </w:rPr>
          <w:delText xml:space="preserve">la formule analytique pour l’approximer </w:delText>
        </w:r>
      </w:del>
      <w:r w:rsidRPr="00FC14C6">
        <w:rPr>
          <w:sz w:val="22"/>
        </w:rPr>
        <w:t>(</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32581C">
        <w:rPr>
          <w:b/>
          <w:sz w:val="22"/>
        </w:rPr>
        <w:t>Eq.5-13</w:t>
      </w:r>
      <w:r w:rsidRPr="00816417">
        <w:rPr>
          <w:b/>
          <w:sz w:val="22"/>
        </w:rPr>
        <w:fldChar w:fldCharType="end"/>
      </w:r>
      <w:r w:rsidR="00242860">
        <w:rPr>
          <w:sz w:val="22"/>
        </w:rPr>
        <w:t xml:space="preserve">).  Le résultat du </w:t>
      </w:r>
      <w:r w:rsidRPr="00FC14C6">
        <w:rPr>
          <w:sz w:val="22"/>
        </w:rPr>
        <w:t>calcul</w:t>
      </w:r>
      <w:ins w:id="1658" w:author="HASSINI Mohamed-amine" w:date="2019-01-15T15:22:00Z">
        <w:r w:rsidR="00EA1898">
          <w:rPr>
            <w:sz w:val="22"/>
          </w:rPr>
          <w:t xml:space="preserve"> prédit</w:t>
        </w:r>
      </w:ins>
      <w:r w:rsidRPr="00FC14C6">
        <w:rPr>
          <w:sz w:val="22"/>
        </w:rPr>
        <w:t xml:space="preserve"> </w:t>
      </w:r>
      <w:del w:id="1659" w:author="HASSINI Mohamed-amine" w:date="2019-01-15T15:22:00Z">
        <w:r w:rsidRPr="00FC14C6" w:rsidDel="00EA1898">
          <w:rPr>
            <w:sz w:val="22"/>
          </w:rPr>
          <w:delText xml:space="preserve">prévoit </w:delText>
        </w:r>
      </w:del>
      <w:r w:rsidRPr="00FC14C6">
        <w:rPr>
          <w:sz w:val="22"/>
        </w:rPr>
        <w:t>un déplacement de 0.898 µm</w:t>
      </w:r>
      <w:ins w:id="1660" w:author="HASSINI Mohamed-amine" w:date="2019-01-15T15:22:00Z">
        <w:r w:rsidR="00EA1898">
          <w:rPr>
            <w:sz w:val="22"/>
          </w:rPr>
          <w:t xml:space="preserve"> au droit du</w:t>
        </w:r>
      </w:ins>
      <w:r w:rsidRPr="00FC14C6">
        <w:rPr>
          <w:sz w:val="22"/>
        </w:rPr>
        <w:t xml:space="preserve"> </w:t>
      </w:r>
      <w:del w:id="1661" w:author="HASSINI Mohamed-amine" w:date="2019-01-15T15:22:00Z">
        <w:r w:rsidRPr="00FC14C6" w:rsidDel="00EA1898">
          <w:rPr>
            <w:sz w:val="22"/>
          </w:rPr>
          <w:delText xml:space="preserve">à la position du </w:delText>
        </w:r>
      </w:del>
      <w:r w:rsidRPr="00FC14C6">
        <w:rPr>
          <w:sz w:val="22"/>
        </w:rPr>
        <w:t xml:space="preserve">disque sous </w:t>
      </w:r>
      <w:r w:rsidR="005B156F">
        <w:rPr>
          <w:sz w:val="22"/>
        </w:rPr>
        <w:t>le</w:t>
      </w:r>
      <w:r w:rsidRPr="00FC14C6">
        <w:rPr>
          <w:sz w:val="22"/>
        </w:rPr>
        <w:t xml:space="preserve"> chargement thermique</w:t>
      </w:r>
      <w:ins w:id="1662" w:author="HASSINI Mohamed-amine" w:date="2019-01-15T15:52:00Z">
        <w:r w:rsidR="00F869F4">
          <w:rPr>
            <w:sz w:val="22"/>
          </w:rPr>
          <w:t xml:space="preserve"> unitaire</w:t>
        </w:r>
      </w:ins>
      <m:oMath>
        <m:r>
          <w:del w:id="1663" w:author="HASSINI Mohamed-amine" w:date="2019-01-15T15:53:00Z">
            <w:rPr>
              <w:rFonts w:ascii="Cambria Math" w:hAnsi="Cambria Math"/>
              <w:sz w:val="22"/>
            </w:rPr>
            <m:t xml:space="preserve"> </m:t>
          </w:del>
        </m:r>
        <m:d>
          <m:dPr>
            <m:begChr m:val="|"/>
            <m:endChr m:val="|"/>
            <m:ctrlPr>
              <w:del w:id="1664" w:author="HASSINI Mohamed-amine" w:date="2019-01-15T15:53:00Z">
                <w:rPr>
                  <w:rFonts w:ascii="Cambria Math" w:hAnsi="Cambria Math"/>
                  <w:i/>
                  <w:sz w:val="22"/>
                </w:rPr>
              </w:del>
            </m:ctrlPr>
          </m:dPr>
          <m:e>
            <m:r>
              <w:del w:id="1665" w:author="HASSINI Mohamed-amine" w:date="2019-01-15T15:53:00Z">
                <w:rPr>
                  <w:rFonts w:ascii="Cambria Math" w:hAnsi="Cambria Math"/>
                  <w:sz w:val="22"/>
                </w:rPr>
                <m:t>T</m:t>
              </w:del>
            </m:r>
          </m:e>
        </m:d>
        <m:r>
          <w:del w:id="1666" w:author="HASSINI Mohamed-amine" w:date="2019-01-15T15:53:00Z">
            <w:rPr>
              <w:rFonts w:ascii="Cambria Math" w:hAnsi="Cambria Math"/>
              <w:sz w:val="22"/>
            </w:rPr>
            <m:t>=1°C</m:t>
          </w:del>
        </m:r>
      </m:oMath>
      <w:r w:rsidRPr="00FC14C6">
        <w:rPr>
          <w:sz w:val="22"/>
        </w:rPr>
        <w:t xml:space="preserve">. </w:t>
      </w:r>
      <w:ins w:id="1667" w:author="HASSINI Mohamed-amine" w:date="2019-01-15T15:53:00Z">
        <w:r w:rsidR="00F869F4">
          <w:rPr>
            <w:sz w:val="22"/>
          </w:rPr>
          <w:t xml:space="preserve">En </w:t>
        </w:r>
      </w:ins>
      <w:del w:id="1668" w:author="HASSINI Mohamed-amine" w:date="2019-01-15T15:53:00Z">
        <w:r w:rsidRPr="00FC14C6" w:rsidDel="00F869F4">
          <w:rPr>
            <w:sz w:val="22"/>
          </w:rPr>
          <w:delText>P</w:delText>
        </w:r>
      </w:del>
      <w:ins w:id="1669" w:author="HASSINI Mohamed-amine" w:date="2019-01-15T15:53:00Z">
        <w:r w:rsidR="00F869F4">
          <w:rPr>
            <w:sz w:val="22"/>
          </w:rPr>
          <w:t>p</w:t>
        </w:r>
      </w:ins>
      <w:r w:rsidRPr="00FC14C6">
        <w:rPr>
          <w:sz w:val="22"/>
        </w:rPr>
        <w:t>renant en compte la masse du disque de 0.7 kg, le</w:t>
      </w:r>
      <w:ins w:id="1670" w:author="HASSINI Mohamed-amine" w:date="2019-01-15T15:53:00Z">
        <w:r w:rsidR="00F869F4">
          <w:rPr>
            <w:sz w:val="22"/>
          </w:rPr>
          <w:t xml:space="preserve"> coefficient</w:t>
        </w:r>
      </w:ins>
      <w:r w:rsidRPr="00FC14C6">
        <w:rPr>
          <w:sz w:val="22"/>
        </w:rPr>
        <w:t xml:space="preserve"> </w:t>
      </w:r>
      <w:del w:id="1671" w:author="HASSINI Mohamed-amine" w:date="2019-01-15T15:53:00Z">
        <w:r w:rsidRPr="00FC14C6" w:rsidDel="00F869F4">
          <w:rPr>
            <w:sz w:val="22"/>
          </w:rPr>
          <w:delText xml:space="preserve">module du </w:delText>
        </w:r>
      </w:del>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r>
          <w:ins w:id="1672" w:author="HASSINI Mohamed-amine" w:date="2019-01-15T15:53:00Z">
            <m:rPr>
              <m:sty m:val="p"/>
            </m:rPr>
            <w:rPr>
              <w:rFonts w:ascii="Cambria Math" w:hAnsi="Cambria Math"/>
              <w:sz w:val="22"/>
            </w:rPr>
            <m:t xml:space="preserve"> </m:t>
          </w:ins>
        </m:r>
      </m:oMath>
      <w:ins w:id="1673" w:author="HASSINI Mohamed-amine" w:date="2019-01-15T15:53:00Z">
        <w:r w:rsidR="00F869F4">
          <w:rPr>
            <w:sz w:val="22"/>
          </w:rPr>
          <w:t xml:space="preserve"> (donner la phase)</w:t>
        </w:r>
      </w:ins>
      <w:r w:rsidRPr="00FC14C6">
        <w:rPr>
          <w:sz w:val="22"/>
        </w:rPr>
        <w:t xml:space="preserve">. </w:t>
      </w:r>
      <w:r>
        <w:rPr>
          <w:sz w:val="22"/>
        </w:rPr>
        <w:t xml:space="preserve"> </w:t>
      </w:r>
    </w:p>
    <w:p w14:paraId="44B6FA86" w14:textId="7F1AEF21"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nt un champ de température</w:t>
      </w:r>
      <w:ins w:id="1674" w:author="HASSINI Mohamed-amine" w:date="2019-01-15T15:54:00Z">
        <w:r w:rsidR="00F869F4">
          <w:rPr>
            <w:sz w:val="22"/>
          </w:rPr>
          <w:t xml:space="preserve"> </w:t>
        </w:r>
      </w:ins>
      <w:del w:id="1675" w:author="HASSINI Mohamed-amine" w:date="2019-01-15T15:55:00Z">
        <w:r w:rsidR="00B7158B" w:rsidDel="00F869F4">
          <w:rPr>
            <w:sz w:val="22"/>
          </w:rPr>
          <w:delText xml:space="preserve"> </w:delText>
        </w:r>
        <w:r w:rsidRPr="00FC14C6" w:rsidDel="00F869F4">
          <w:rPr>
            <w:sz w:val="22"/>
          </w:rPr>
          <w:delText xml:space="preserve">avec </w:delTex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sidDel="00F869F4">
          <w:rPr>
            <w:sz w:val="22"/>
          </w:rPr>
          <w:delText xml:space="preserve"> </w:delText>
        </w:r>
      </w:del>
      <w:r w:rsidRPr="00FC14C6">
        <w:rPr>
          <w:sz w:val="22"/>
        </w:rPr>
        <w:t>à la surface du rotor</w:t>
      </w:r>
      <w:ins w:id="1676" w:author="HASSINI Mohamed-amine" w:date="2019-01-15T15:55:00Z">
        <w:r w:rsidR="00F869F4">
          <w:rPr>
            <w:sz w:val="22"/>
          </w:rPr>
          <w:t xml:space="preserve"> au droit du</w:t>
        </w:r>
      </w:ins>
      <w:r w:rsidRPr="00FC14C6">
        <w:rPr>
          <w:sz w:val="22"/>
        </w:rPr>
        <w:t xml:space="preserve"> </w:t>
      </w:r>
      <w:del w:id="1677" w:author="HASSINI Mohamed-amine" w:date="2019-01-15T15:55:00Z">
        <w:r w:rsidRPr="00FC14C6" w:rsidDel="00F869F4">
          <w:rPr>
            <w:sz w:val="22"/>
          </w:rPr>
          <w:delText>dans le</w:delText>
        </w:r>
      </w:del>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e modèle thermomécanique</w:t>
      </w:r>
      <w:ins w:id="1678" w:author="HASSINI Mohamed-amine" w:date="2019-01-15T15:56:00Z">
        <w:r w:rsidR="00F869F4">
          <w:rPr>
            <w:sz w:val="22"/>
          </w:rPr>
          <w:t xml:space="preserve"> permet d’obtenir la déformation</w:t>
        </w:r>
      </w:ins>
      <w:del w:id="1679" w:author="HASSINI Mohamed-amine" w:date="2019-01-15T15:56:00Z">
        <w:r w:rsidRPr="00FC14C6" w:rsidDel="00F869F4">
          <w:rPr>
            <w:sz w:val="22"/>
          </w:rPr>
          <w:delText xml:space="preserve"> </w:delText>
        </w:r>
        <w:r w:rsidR="00227538" w:rsidDel="00F869F4">
          <w:rPr>
            <w:sz w:val="22"/>
          </w:rPr>
          <w:delText>calcule</w:delText>
        </w:r>
        <w:r w:rsidRPr="00FC14C6" w:rsidDel="00F869F4">
          <w:rPr>
            <w:sz w:val="22"/>
          </w:rPr>
          <w:delText xml:space="preserve"> </w:delText>
        </w:r>
        <w:r w:rsidDel="00F869F4">
          <w:rPr>
            <w:sz w:val="22"/>
          </w:rPr>
          <w:delText>la déflexion</w:delText>
        </w:r>
      </w:del>
      <w:r w:rsidRPr="00FC14C6">
        <w:rPr>
          <w:sz w:val="22"/>
        </w:rPr>
        <w:t xml:space="preserve"> de la fibre neutre</w:t>
      </w:r>
      <w:r>
        <w:rPr>
          <w:sz w:val="22"/>
        </w:rPr>
        <w:t xml:space="preserve"> du rotor</w:t>
      </w:r>
      <w:r w:rsidRPr="00FC14C6">
        <w:rPr>
          <w:sz w:val="22"/>
        </w:rPr>
        <w:t xml:space="preserve">. </w:t>
      </w:r>
      <w:ins w:id="1680" w:author="HASSINI Mohamed-amine" w:date="2019-01-15T15:56:00Z">
        <w:r w:rsidR="00F869F4">
          <w:rPr>
            <w:sz w:val="22"/>
          </w:rPr>
          <w:t xml:space="preserve">Cette déformation est </w:t>
        </w:r>
      </w:ins>
      <w:del w:id="1681" w:author="HASSINI Mohamed-amine" w:date="2019-01-15T15:56:00Z">
        <w:r w:rsidRPr="00FC14C6" w:rsidDel="00F869F4">
          <w:rPr>
            <w:sz w:val="22"/>
          </w:rPr>
          <w:delText>C</w:delText>
        </w:r>
      </w:del>
      <w:del w:id="1682" w:author="HASSINI Mohamed-amine" w:date="2019-01-15T15:57:00Z">
        <w:r w:rsidRPr="00FC14C6" w:rsidDel="00F869F4">
          <w:rPr>
            <w:sz w:val="22"/>
          </w:rPr>
          <w:delText xml:space="preserve">e résultat </w:delText>
        </w:r>
      </w:del>
      <w:proofErr w:type="spellStart"/>
      <w:r w:rsidRPr="00FC14C6">
        <w:rPr>
          <w:sz w:val="22"/>
        </w:rPr>
        <w:t>est</w:t>
      </w:r>
      <w:proofErr w:type="spellEnd"/>
      <w:r w:rsidRPr="00FC14C6">
        <w:rPr>
          <w:sz w:val="22"/>
        </w:rPr>
        <w:t xml:space="preserve"> illustré</w:t>
      </w:r>
      <w:ins w:id="1683" w:author="HASSINI Mohamed-amine" w:date="2019-01-15T15:57:00Z">
        <w:r w:rsidR="00F869F4">
          <w:rPr>
            <w:sz w:val="22"/>
          </w:rPr>
          <w:t xml:space="preserve"> dans</w:t>
        </w:r>
      </w:ins>
      <w:r w:rsidRPr="00FC14C6">
        <w:rPr>
          <w:sz w:val="22"/>
        </w:rPr>
        <w:t xml:space="preserve"> </w:t>
      </w:r>
      <w:del w:id="1684" w:author="HASSINI Mohamed-amine" w:date="2019-01-15T15:57:00Z">
        <w:r w:rsidR="003C7397" w:rsidDel="00F869F4">
          <w:rPr>
            <w:sz w:val="22"/>
          </w:rPr>
          <w:delText>à</w:delText>
        </w:r>
      </w:del>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32581C" w:rsidRPr="0032581C">
        <w:rPr>
          <w:b/>
          <w:iCs/>
          <w:sz w:val="22"/>
        </w:rPr>
        <w:t>Figure 5.2</w:t>
      </w:r>
      <w:r w:rsidR="0032581C" w:rsidRPr="0032581C">
        <w:rPr>
          <w:b/>
          <w:iCs/>
          <w:sz w:val="22"/>
        </w:rPr>
        <w:noBreakHyphen/>
        <w:t>5</w:t>
      </w:r>
      <w:r w:rsidRPr="00CA358E">
        <w:rPr>
          <w:b/>
          <w:sz w:val="22"/>
        </w:rPr>
        <w:fldChar w:fldCharType="end"/>
      </w:r>
      <w:ins w:id="1685" w:author="HASSINI Mohamed-amine" w:date="2019-01-15T15:57:00Z">
        <w:r w:rsidR="00F869F4">
          <w:rPr>
            <w:sz w:val="22"/>
          </w:rPr>
          <w:t xml:space="preserve"> où le rotor se déforme uniquement selon la direction X</w:t>
        </w:r>
      </w:ins>
      <w:del w:id="1686" w:author="HASSINI Mohamed-amine" w:date="2019-01-15T15:57:00Z">
        <w:r w:rsidRPr="00FC14C6" w:rsidDel="00F869F4">
          <w:rPr>
            <w:sz w:val="22"/>
          </w:rPr>
          <w:delText>.</w:delText>
        </w:r>
      </w:del>
      <w:r w:rsidRPr="00FC14C6">
        <w:rPr>
          <w:sz w:val="22"/>
        </w:rPr>
        <w:t xml:space="preserve"> </w:t>
      </w:r>
      <w:ins w:id="1687" w:author="HASSINI Mohamed-amine" w:date="2019-01-15T15:59:00Z">
        <w:r w:rsidR="00F869F4">
          <w:rPr>
            <w:sz w:val="22"/>
          </w:rPr>
          <w:t xml:space="preserve">Le déplacement au droit du disque en porte à faux est </w:t>
        </w:r>
      </w:ins>
      <w:del w:id="1688" w:author="HASSINI Mohamed-amine" w:date="2019-01-15T15:59:00Z">
        <w:r w:rsidRPr="00FC14C6" w:rsidDel="00F869F4">
          <w:rPr>
            <w:sz w:val="22"/>
          </w:rPr>
          <w:delText xml:space="preserve">Considérant la masse du disque en porte à faux et le déplacement </w:delText>
        </w:r>
      </w:del>
      <w:r w:rsidRPr="00FC14C6">
        <w:rPr>
          <w:sz w:val="22"/>
        </w:rPr>
        <w:t>de 1.77 µm</w:t>
      </w:r>
      <w:del w:id="1689" w:author="HASSINI Mohamed-amine" w:date="2019-01-15T15:59:00Z">
        <w:r w:rsidRPr="00FC14C6" w:rsidDel="00F869F4">
          <w:rPr>
            <w:sz w:val="22"/>
          </w:rPr>
          <w:delText xml:space="preserve"> à la position</w:delText>
        </w:r>
        <w:r w:rsidR="00232B59" w:rsidDel="00F869F4">
          <w:rPr>
            <w:sz w:val="22"/>
          </w:rPr>
          <w:delText xml:space="preserve"> axiale</w:delText>
        </w:r>
        <w:r w:rsidRPr="00FC14C6" w:rsidDel="00F869F4">
          <w:rPr>
            <w:sz w:val="22"/>
          </w:rPr>
          <w:delText xml:space="preserve"> du disque,</w:delText>
        </w:r>
      </w:del>
      <w:ins w:id="1690" w:author="HASSINI Mohamed-amine" w:date="2019-01-15T15:59:00Z">
        <w:r w:rsidR="00F869F4">
          <w:rPr>
            <w:sz w:val="22"/>
          </w:rPr>
          <w:t>.</w:t>
        </w:r>
      </w:ins>
      <w:r w:rsidRPr="00FC14C6">
        <w:rPr>
          <w:sz w:val="22"/>
        </w:rPr>
        <w:t xml:space="preserve"> </w:t>
      </w:r>
      <w:ins w:id="1691" w:author="HASSINI Mohamed-amine" w:date="2019-01-15T15:59:00Z">
        <w:r w:rsidR="00F869F4">
          <w:rPr>
            <w:sz w:val="22"/>
          </w:rPr>
          <w:t>L</w:t>
        </w:r>
      </w:ins>
      <w:del w:id="1692" w:author="HASSINI Mohamed-amine" w:date="2019-01-15T15:59:00Z">
        <w:r w:rsidRPr="00FC14C6" w:rsidDel="00F869F4">
          <w:rPr>
            <w:sz w:val="22"/>
          </w:rPr>
          <w:delText>l</w:delText>
        </w:r>
      </w:del>
      <w:r w:rsidRPr="00FC14C6">
        <w:rPr>
          <w:sz w:val="22"/>
        </w:rPr>
        <w:t>e</w:t>
      </w:r>
      <w:del w:id="1693" w:author="HASSINI Mohamed-amine" w:date="2019-01-15T15:59:00Z">
        <w:r w:rsidRPr="00FC14C6" w:rsidDel="00F869F4">
          <w:rPr>
            <w:sz w:val="22"/>
          </w:rPr>
          <w:delText xml:space="preserve"> module</w:delText>
        </w:r>
      </w:del>
      <w:ins w:id="1694" w:author="HASSINI Mohamed-amine" w:date="2019-01-15T15:59:00Z">
        <w:r w:rsidR="00F869F4">
          <w:rPr>
            <w:sz w:val="22"/>
          </w:rPr>
          <w:t xml:space="preserve"> coefficient d’influence </w:t>
        </w:r>
      </w:ins>
      <w:del w:id="1695" w:author="HASSINI Mohamed-amine" w:date="2019-01-15T15:59:00Z">
        <w:r w:rsidRPr="00FC14C6" w:rsidDel="00F869F4">
          <w:rPr>
            <w:sz w:val="22"/>
          </w:rPr>
          <w:delText xml:space="preserve"> du </w:delText>
        </w:r>
      </w:del>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ins w:id="1696" w:author="HASSINI Mohamed-amine" w:date="2019-01-15T16:00:00Z">
        <w:r w:rsidR="00F869F4">
          <w:rPr>
            <w:sz w:val="22"/>
          </w:rPr>
          <w:t xml:space="preserve">Ce coefficient est deux fois plus important que celui obtenu à l’aide de la méthode de Lorenz. </w:t>
        </w:r>
      </w:ins>
      <w:ins w:id="1697" w:author="HASSINI Mohamed-amine" w:date="2019-01-15T16:01:00Z">
        <w:r w:rsidR="00F869F4">
          <w:rPr>
            <w:sz w:val="22"/>
          </w:rPr>
          <w:t>Par conséquent, la méthode de Lorentz tend à sous-estimer le seuil de stabilité</w:t>
        </w:r>
      </w:ins>
      <w:ins w:id="1698" w:author="HASSINI Mohamed-amine" w:date="2019-01-15T16:02:00Z">
        <w:r w:rsidR="00F869F4">
          <w:rPr>
            <w:sz w:val="22"/>
          </w:rPr>
          <w:t xml:space="preserve"> de l’effet Morton</w:t>
        </w:r>
      </w:ins>
      <w:ins w:id="1699" w:author="HASSINI Mohamed-amine" w:date="2019-01-15T16:01:00Z">
        <w:r w:rsidR="00F869F4">
          <w:rPr>
            <w:sz w:val="22"/>
          </w:rPr>
          <w:t>.</w:t>
        </w:r>
      </w:ins>
    </w:p>
    <w:p w14:paraId="3AB5C683" w14:textId="77777777" w:rsidR="00B0655E" w:rsidRDefault="00B0655E" w:rsidP="00B0655E">
      <w:pPr>
        <w:pStyle w:val="Default"/>
        <w:keepNext/>
        <w:jc w:val="center"/>
      </w:pPr>
      <w:commentRangeStart w:id="1700"/>
      <w:r>
        <w:rPr>
          <w:noProof/>
          <w:lang w:eastAsia="fr-FR"/>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000" cy="2687737"/>
                    </a:xfrm>
                    <a:prstGeom prst="rect">
                      <a:avLst/>
                    </a:prstGeom>
                  </pic:spPr>
                </pic:pic>
              </a:graphicData>
            </a:graphic>
          </wp:inline>
        </w:drawing>
      </w:r>
      <w:commentRangeEnd w:id="1700"/>
      <w:r w:rsidR="00F869F4">
        <w:rPr>
          <w:rStyle w:val="Marquedecommentaire"/>
          <w:rFonts w:eastAsia="Times New Roman" w:cs="Times New Roman"/>
          <w:color w:val="auto"/>
          <w:lang w:eastAsia="fr-FR"/>
        </w:rPr>
        <w:commentReference w:id="1700"/>
      </w:r>
    </w:p>
    <w:p w14:paraId="6A8D75A4" w14:textId="347E04D1" w:rsidR="00B0655E" w:rsidRDefault="00B0655E" w:rsidP="00B0655E">
      <w:pPr>
        <w:pStyle w:val="Default"/>
        <w:jc w:val="center"/>
        <w:rPr>
          <w:sz w:val="22"/>
        </w:rPr>
      </w:pPr>
      <w:bookmarkStart w:id="1701"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CD6452">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CD6452">
        <w:rPr>
          <w:noProof/>
          <w:sz w:val="22"/>
        </w:rPr>
        <w:t>4</w:t>
      </w:r>
      <w:r w:rsidR="007B73B8">
        <w:rPr>
          <w:sz w:val="22"/>
        </w:rPr>
        <w:fldChar w:fldCharType="end"/>
      </w:r>
      <w:bookmarkEnd w:id="1701"/>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lang w:eastAsia="fr-FR"/>
        </w:rPr>
        <w:lastRenderedPageBreak/>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0E35323" w:rsidR="00B0655E" w:rsidRPr="00FC14C6" w:rsidRDefault="00B0655E" w:rsidP="00B0655E">
      <w:pPr>
        <w:pStyle w:val="Lgende"/>
        <w:jc w:val="center"/>
        <w:rPr>
          <w:rFonts w:ascii="Calibri" w:hAnsi="Calibri" w:cs="Calibri"/>
          <w:i w:val="0"/>
          <w:iCs w:val="0"/>
          <w:color w:val="000000"/>
          <w:sz w:val="22"/>
          <w:szCs w:val="24"/>
        </w:rPr>
      </w:pPr>
      <w:bookmarkStart w:id="1702"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1702"/>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t>Résultats des analyses</w:t>
      </w:r>
    </w:p>
    <w:p w14:paraId="705BC4B9" w14:textId="7BB775E6" w:rsidR="00B0655E" w:rsidRPr="00FC14C6" w:rsidRDefault="00B0655E" w:rsidP="00B0655E">
      <w:pPr>
        <w:pStyle w:val="Default"/>
        <w:spacing w:before="120" w:line="360" w:lineRule="auto"/>
        <w:ind w:firstLine="709"/>
        <w:jc w:val="both"/>
        <w:rPr>
          <w:sz w:val="22"/>
        </w:rPr>
      </w:pPr>
      <w:r w:rsidRPr="00FC14C6">
        <w:rPr>
          <w:sz w:val="22"/>
        </w:rPr>
        <w:t>Une fois les trois coefficients d’influence</w:t>
      </w:r>
      <w:ins w:id="1703" w:author="HASSINI Mohamed-amine" w:date="2019-01-15T16:02:00Z">
        <w:r w:rsidR="007A43DA">
          <w:rPr>
            <w:sz w:val="22"/>
          </w:rPr>
          <w:t xml:space="preserve"> A</w:t>
        </w:r>
        <w:proofErr w:type="gramStart"/>
        <w:r w:rsidR="007A43DA">
          <w:rPr>
            <w:sz w:val="22"/>
          </w:rPr>
          <w:t>,B</w:t>
        </w:r>
        <w:proofErr w:type="gramEnd"/>
        <w:r w:rsidR="007A43DA">
          <w:rPr>
            <w:sz w:val="22"/>
          </w:rPr>
          <w:t xml:space="preserve"> et C</w:t>
        </w:r>
      </w:ins>
      <w:r w:rsidRPr="00FC14C6">
        <w:rPr>
          <w:sz w:val="22"/>
        </w:rPr>
        <w:t xml:space="preserve"> </w:t>
      </w:r>
      <w:r>
        <w:rPr>
          <w:sz w:val="22"/>
        </w:rPr>
        <w:t>déterminés</w:t>
      </w:r>
      <w:r w:rsidRPr="00FC14C6">
        <w:rPr>
          <w:sz w:val="22"/>
        </w:rPr>
        <w:t xml:space="preserve">, </w:t>
      </w:r>
      <w:proofErr w:type="spellStart"/>
      <w:r w:rsidRPr="00FC14C6">
        <w:rPr>
          <w:sz w:val="22"/>
        </w:rPr>
        <w:t>l</w:t>
      </w:r>
      <w:ins w:id="1704" w:author="HASSINI Mohamed-amine" w:date="2019-01-15T16:02:00Z">
        <w:r w:rsidR="007A43DA">
          <w:rPr>
            <w:sz w:val="22"/>
          </w:rPr>
          <w:t>e</w:t>
        </w:r>
      </w:ins>
      <w:del w:id="1705" w:author="HASSINI Mohamed-amine" w:date="2019-01-15T16:02:00Z">
        <w:r w:rsidDel="007A43DA">
          <w:rPr>
            <w:sz w:val="22"/>
          </w:rPr>
          <w:delText>es</w:delText>
        </w:r>
      </w:del>
      <w:ins w:id="1706" w:author="HASSINI Mohamed-amine" w:date="2019-01-15T16:02:00Z">
        <w:r w:rsidR="007A43DA">
          <w:rPr>
            <w:sz w:val="22"/>
          </w:rPr>
          <w:t>critère</w:t>
        </w:r>
        <w:proofErr w:type="spellEnd"/>
        <w:r w:rsidR="007A43DA">
          <w:rPr>
            <w:sz w:val="22"/>
          </w:rPr>
          <w:t xml:space="preserve"> de stabilité est calculé l’aide de</w:t>
        </w:r>
      </w:ins>
      <w:del w:id="1707" w:author="HASSINI Mohamed-amine" w:date="2019-01-15T16:02:00Z">
        <w:r w:rsidDel="007A43DA">
          <w:rPr>
            <w:sz w:val="22"/>
          </w:rPr>
          <w:delText xml:space="preserve"> indicateurs correspondant aux conditions de fonctionnements sont calculés g</w:delText>
        </w:r>
      </w:del>
      <w:del w:id="1708" w:author="HASSINI Mohamed-amine" w:date="2019-01-15T16:03:00Z">
        <w:r w:rsidDel="007A43DA">
          <w:rPr>
            <w:sz w:val="22"/>
          </w:rPr>
          <w:delText xml:space="preserve">râce à </w:delText>
        </w:r>
        <w:r w:rsidRPr="00FC14C6" w:rsidDel="007A43DA">
          <w:rPr>
            <w:sz w:val="22"/>
          </w:rPr>
          <w:delText>l’</w:delText>
        </w:r>
      </w:del>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32581C">
        <w:rPr>
          <w:b/>
          <w:sz w:val="22"/>
        </w:rPr>
        <w:t>Eq.5-12</w:t>
      </w:r>
      <w:r w:rsidRPr="00D46C9F">
        <w:rPr>
          <w:b/>
          <w:sz w:val="22"/>
        </w:rPr>
        <w:fldChar w:fldCharType="end"/>
      </w:r>
      <w:ins w:id="1709" w:author="HASSINI Mohamed-amine" w:date="2019-01-15T16:03:00Z">
        <w:r w:rsidR="007A43DA">
          <w:rPr>
            <w:b/>
            <w:sz w:val="22"/>
          </w:rPr>
          <w:t xml:space="preserve">  pour les différentes vitesses de </w:t>
        </w:r>
        <w:proofErr w:type="spellStart"/>
        <w:r w:rsidR="007A43DA">
          <w:rPr>
            <w:b/>
            <w:sz w:val="22"/>
          </w:rPr>
          <w:t>rotations</w:t>
        </w:r>
      </w:ins>
      <w:del w:id="1710" w:author="HASSINI Mohamed-amine" w:date="2019-01-15T16:04:00Z">
        <w:r w:rsidRPr="00FC14C6" w:rsidDel="007A43DA">
          <w:rPr>
            <w:sz w:val="22"/>
          </w:rPr>
          <w:delText>.</w:delText>
        </w:r>
      </w:del>
      <w:ins w:id="1711" w:author="HASSINI Mohamed-amine" w:date="2019-01-15T16:04:00Z">
        <w:r w:rsidR="007A43DA">
          <w:rPr>
            <w:sz w:val="22"/>
          </w:rPr>
          <w:t>comme</w:t>
        </w:r>
        <w:proofErr w:type="spellEnd"/>
        <w:r w:rsidR="007A43DA">
          <w:rPr>
            <w:sz w:val="22"/>
          </w:rPr>
          <w:t xml:space="preserve"> le montre </w:t>
        </w:r>
      </w:ins>
      <w:del w:id="1712" w:author="HASSINI Mohamed-amine" w:date="2019-01-15T16:04:00Z">
        <w:r w:rsidRPr="00FC14C6" w:rsidDel="007A43DA">
          <w:rPr>
            <w:sz w:val="22"/>
          </w:rPr>
          <w:delText xml:space="preserve"> </w:delText>
        </w:r>
        <w:r w:rsidDel="007A43DA">
          <w:rPr>
            <w:sz w:val="22"/>
          </w:rPr>
          <w:delText xml:space="preserve">Ses valeurs obtenues aux vitesses autours de 7000 tr/min sont </w:delText>
        </w:r>
        <w:r w:rsidRPr="00FC14C6" w:rsidDel="007A43DA">
          <w:rPr>
            <w:sz w:val="22"/>
          </w:rPr>
          <w:delText>illustré</w:delText>
        </w:r>
        <w:r w:rsidDel="007A43DA">
          <w:rPr>
            <w:sz w:val="22"/>
          </w:rPr>
          <w:delText>es</w:delText>
        </w:r>
        <w:r w:rsidRPr="00FC14C6" w:rsidDel="007A43DA">
          <w:rPr>
            <w:sz w:val="22"/>
          </w:rPr>
          <w:delText xml:space="preserve"> </w:delText>
        </w:r>
        <w:r w:rsidDel="007A43DA">
          <w:rPr>
            <w:sz w:val="22"/>
          </w:rPr>
          <w:delText xml:space="preserve">à </w:delText>
        </w:r>
      </w:del>
      <w:r>
        <w:rPr>
          <w:sz w:val="22"/>
        </w:rPr>
        <w:t>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commentRangeStart w:id="1713"/>
      <w:r>
        <w:rPr>
          <w:noProof/>
          <w:lang w:eastAsia="fr-FR"/>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commentRangeEnd w:id="1713"/>
      <w:r w:rsidR="00A1098B">
        <w:rPr>
          <w:rStyle w:val="Marquedecommentaire"/>
          <w:rFonts w:eastAsia="Times New Roman" w:cs="Times New Roman"/>
          <w:color w:val="auto"/>
          <w:lang w:eastAsia="fr-FR"/>
        </w:rPr>
        <w:commentReference w:id="1713"/>
      </w:r>
    </w:p>
    <w:p w14:paraId="33EE7735" w14:textId="427CFDA1" w:rsidR="00B0655E" w:rsidRPr="00FC14C6" w:rsidRDefault="00B0655E" w:rsidP="00B0655E">
      <w:pPr>
        <w:pStyle w:val="Lgende"/>
        <w:jc w:val="center"/>
        <w:rPr>
          <w:rFonts w:ascii="Calibri" w:hAnsi="Calibri" w:cs="Calibri"/>
          <w:i w:val="0"/>
          <w:iCs w:val="0"/>
          <w:color w:val="000000"/>
          <w:sz w:val="22"/>
          <w:szCs w:val="24"/>
        </w:rPr>
      </w:pPr>
      <w:bookmarkStart w:id="1714"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1714"/>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7BF991EC"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 xml:space="preserve"> montre que </w:t>
      </w:r>
      <w:ins w:id="1715" w:author="HASSINI Mohamed-amine" w:date="2019-01-15T16:05:00Z">
        <w:r w:rsidR="007A43DA">
          <w:rPr>
            <w:sz w:val="22"/>
          </w:rPr>
          <w:t xml:space="preserve">le critère de stabilité </w:t>
        </w:r>
      </w:ins>
      <w:del w:id="1716" w:author="HASSINI Mohamed-amine" w:date="2019-01-15T16:05:00Z">
        <w:r w:rsidRPr="00FC14C6" w:rsidDel="007A43DA">
          <w:rPr>
            <w:sz w:val="22"/>
          </w:rPr>
          <w:delText xml:space="preserve">les indicateurs </w:delText>
        </w:r>
      </w:del>
      <w:ins w:id="1717" w:author="HASSINI Mohamed-amine" w:date="2019-01-15T16:05:00Z">
        <w:r w:rsidR="007A43DA">
          <w:rPr>
            <w:sz w:val="22"/>
          </w:rPr>
          <w:t xml:space="preserve">de </w:t>
        </w:r>
      </w:ins>
      <w:r w:rsidRPr="00FC14C6">
        <w:rPr>
          <w:sz w:val="22"/>
        </w:rPr>
        <w:t>l’effet Morton</w:t>
      </w:r>
      <w:r>
        <w:rPr>
          <w:sz w:val="22"/>
        </w:rPr>
        <w:t xml:space="preserve"> </w:t>
      </w:r>
      <m:oMath>
        <m:r>
          <w:rPr>
            <w:rFonts w:ascii="Cambria Math" w:hAnsi="Cambria Math"/>
            <w:sz w:val="22"/>
          </w:rPr>
          <m:t>ς</m:t>
        </m:r>
      </m:oMath>
      <w:r w:rsidRPr="00FC14C6">
        <w:rPr>
          <w:sz w:val="22"/>
        </w:rPr>
        <w:t xml:space="preserve"> </w:t>
      </w:r>
      <w:ins w:id="1718" w:author="HASSINI Mohamed-amine" w:date="2019-01-15T16:05:00Z">
        <w:r w:rsidR="007A43DA">
          <w:rPr>
            <w:sz w:val="22"/>
          </w:rPr>
          <w:t xml:space="preserve">est largement </w:t>
        </w:r>
      </w:ins>
      <w:del w:id="1719" w:author="HASSINI Mohamed-amine" w:date="2019-01-15T16:06:00Z">
        <w:r w:rsidRPr="00FC14C6" w:rsidDel="007A43DA">
          <w:rPr>
            <w:sz w:val="22"/>
          </w:rPr>
          <w:delText>sont tous largement</w:delText>
        </w:r>
      </w:del>
      <w:r w:rsidRPr="00FC14C6">
        <w:rPr>
          <w:sz w:val="22"/>
        </w:rPr>
        <w:t xml:space="preserve"> inférieur à 1 </w:t>
      </w:r>
      <w:ins w:id="1720" w:author="HASSINI Mohamed-amine" w:date="2019-01-15T16:06:00Z">
        <w:r w:rsidR="007A43DA">
          <w:rPr>
            <w:sz w:val="22"/>
          </w:rPr>
          <w:t xml:space="preserve">sur toute </w:t>
        </w:r>
      </w:ins>
      <w:del w:id="1721" w:author="HASSINI Mohamed-amine" w:date="2019-01-15T16:06:00Z">
        <w:r w:rsidRPr="00FC14C6" w:rsidDel="007A43DA">
          <w:rPr>
            <w:sz w:val="22"/>
          </w:rPr>
          <w:delText xml:space="preserve">dans </w:delText>
        </w:r>
      </w:del>
      <w:r w:rsidRPr="00FC14C6">
        <w:rPr>
          <w:sz w:val="22"/>
        </w:rPr>
        <w:t>la plage de vite</w:t>
      </w:r>
      <w:r>
        <w:rPr>
          <w:sz w:val="22"/>
        </w:rPr>
        <w:t>sse</w:t>
      </w:r>
      <w:del w:id="1722" w:author="HASSINI Mohamed-amine" w:date="2019-01-15T16:06:00Z">
        <w:r w:rsidDel="007A43DA">
          <w:rPr>
            <w:sz w:val="22"/>
          </w:rPr>
          <w:delText>s</w:delText>
        </w:r>
      </w:del>
      <w:ins w:id="1723" w:author="HASSINI Mohamed-amine" w:date="2019-01-14T19:20:00Z">
        <w:r w:rsidR="00A1098B">
          <w:rPr>
            <w:sz w:val="22"/>
          </w:rPr>
          <w:t xml:space="preserve"> étudiée</w:t>
        </w:r>
      </w:ins>
      <w:del w:id="1724" w:author="HASSINI Mohamed-amine" w:date="2019-01-14T19:20:00Z">
        <w:r w:rsidDel="00A1098B">
          <w:rPr>
            <w:sz w:val="22"/>
          </w:rPr>
          <w:delText xml:space="preserve"> ciblées</w:delText>
        </w:r>
      </w:del>
      <w:r>
        <w:rPr>
          <w:sz w:val="22"/>
        </w:rPr>
        <w:t>.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w:t>
      </w:r>
      <w:ins w:id="1725" w:author="HASSINI Mohamed-amine" w:date="2019-01-15T16:07:00Z">
        <w:r w:rsidR="007A43DA">
          <w:rPr>
            <w:sz w:val="22"/>
          </w:rPr>
          <w:t xml:space="preserve"> pour</w:t>
        </w:r>
      </w:ins>
      <w:r>
        <w:rPr>
          <w:sz w:val="22"/>
        </w:rPr>
        <w:t xml:space="preserve"> </w:t>
      </w:r>
      <w:del w:id="1726" w:author="HASSINI Mohamed-amine" w:date="2019-01-15T16:06:00Z">
        <w:r w:rsidDel="007A43DA">
          <w:rPr>
            <w:sz w:val="22"/>
          </w:rPr>
          <w:delText>sous</w:delText>
        </w:r>
      </w:del>
      <w:r>
        <w:rPr>
          <w:sz w:val="22"/>
        </w:rPr>
        <w:t xml:space="preserve"> la configuration du rotor court </w:t>
      </w:r>
      <w:commentRangeStart w:id="1727"/>
      <w:r>
        <w:rPr>
          <w:sz w:val="22"/>
        </w:rPr>
        <w:t>430mm</w:t>
      </w:r>
      <w:commentRangeEnd w:id="1727"/>
      <w:r w:rsidR="00A1098B">
        <w:rPr>
          <w:rStyle w:val="Marquedecommentaire"/>
          <w:rFonts w:eastAsia="Times New Roman" w:cs="Times New Roman"/>
          <w:color w:val="auto"/>
          <w:lang w:eastAsia="fr-FR"/>
        </w:rPr>
        <w:commentReference w:id="1727"/>
      </w:r>
      <w:r w:rsidRPr="00FC14C6">
        <w:rPr>
          <w:sz w:val="22"/>
        </w:rPr>
        <w:t xml:space="preserve">. </w:t>
      </w:r>
      <w:ins w:id="1728" w:author="HASSINI Mohamed-amine" w:date="2019-01-15T16:07:00Z">
        <w:r w:rsidR="007A43DA">
          <w:rPr>
            <w:sz w:val="22"/>
          </w:rPr>
          <w:t xml:space="preserve">En plus, les valeurs de </w:t>
        </w:r>
        <m:oMath>
          <m:r>
            <w:rPr>
              <w:rFonts w:ascii="Cambria Math" w:hAnsi="Cambria Math"/>
              <w:sz w:val="22"/>
            </w:rPr>
            <m:t>ς</m:t>
          </m:r>
        </m:oMath>
        <w:r w:rsidR="007A43DA">
          <w:rPr>
            <w:sz w:val="22"/>
          </w:rPr>
          <w:t xml:space="preserve"> prédites </w:t>
        </w:r>
        <w:r w:rsidR="007A43DA">
          <w:rPr>
            <w:sz w:val="22"/>
          </w:rPr>
          <w:lastRenderedPageBreak/>
          <w:t xml:space="preserve">par le modèle de Lorenz et Murphy sont </w:t>
        </w:r>
      </w:ins>
      <w:ins w:id="1729" w:author="HASSINI Mohamed-amine" w:date="2019-01-15T16:08:00Z">
        <w:r w:rsidR="00165CF3">
          <w:rPr>
            <w:sz w:val="22"/>
          </w:rPr>
          <w:t>2 à 10 fois inférieures à celles</w:t>
        </w:r>
        <w:r w:rsidR="007A43DA">
          <w:rPr>
            <w:sz w:val="22"/>
          </w:rPr>
          <w:t xml:space="preserve"> obtenues à l’aide du modèle développé dans le cadre de la thèse.</w:t>
        </w:r>
      </w:ins>
    </w:p>
    <w:p w14:paraId="2180DECD" w14:textId="452671A0" w:rsidR="00B0655E" w:rsidRDefault="00B0655E" w:rsidP="00281AE4">
      <w:pPr>
        <w:pStyle w:val="Titre3"/>
        <w:ind w:left="709"/>
      </w:pPr>
      <w:bookmarkStart w:id="1730" w:name="_Ref534367121"/>
      <w:bookmarkStart w:id="1731" w:name="_Toc534984873"/>
      <w:r>
        <w:t>Configuration du rotor</w:t>
      </w:r>
      <w:ins w:id="1732" w:author="HASSINI Mohamed-amine" w:date="2019-01-15T19:37:00Z">
        <w:r w:rsidR="00E63DB7">
          <w:t xml:space="preserve"> flexible</w:t>
        </w:r>
      </w:ins>
      <w:r>
        <w:t xml:space="preserve"> </w:t>
      </w:r>
      <w:del w:id="1733" w:author="HASSINI Mohamed-amine" w:date="2019-01-15T19:37:00Z">
        <w:r w:rsidDel="00E63DB7">
          <w:delText>long 700mm</w:delText>
        </w:r>
      </w:del>
      <w:bookmarkEnd w:id="1730"/>
      <w:bookmarkEnd w:id="1731"/>
    </w:p>
    <w:p w14:paraId="67F03430" w14:textId="24B84692" w:rsidR="00B0655E" w:rsidDel="004C17AA" w:rsidRDefault="00165CF3" w:rsidP="00281AE4">
      <w:pPr>
        <w:spacing w:before="120" w:line="360" w:lineRule="auto"/>
        <w:ind w:firstLine="709"/>
        <w:rPr>
          <w:del w:id="1734" w:author="HASSINI Mohamed-amine" w:date="2019-01-15T19:46:00Z"/>
        </w:rPr>
      </w:pPr>
      <w:ins w:id="1735" w:author="HASSINI Mohamed-amine" w:date="2019-01-15T19:31:00Z">
        <w:r>
          <w:t>La configuration</w:t>
        </w:r>
      </w:ins>
      <w:ins w:id="1736" w:author="HASSINI Mohamed-amine" w:date="2019-01-15T19:32:00Z">
        <w:r>
          <w:t xml:space="preserve"> du rotor rigide</w:t>
        </w:r>
      </w:ins>
      <w:ins w:id="1737" w:author="HASSINI Mohamed-amine" w:date="2019-01-15T19:31:00Z">
        <w:r>
          <w:t xml:space="preserve"> présentée dans la section précédente</w:t>
        </w:r>
      </w:ins>
      <w:ins w:id="1738" w:author="HASSINI Mohamed-amine" w:date="2019-01-15T19:32:00Z">
        <w:r>
          <w:t xml:space="preserve"> ne permet pas de mettre en évidence un effet Morton </w:t>
        </w:r>
      </w:ins>
      <w:ins w:id="1739" w:author="HASSINI Mohamed-amine" w:date="2019-01-15T19:36:00Z">
        <w:r w:rsidR="00E63DB7">
          <w:t>instable. C’est la raison pour laquelle</w:t>
        </w:r>
      </w:ins>
      <w:ins w:id="1740" w:author="HASSINI Mohamed-amine" w:date="2019-01-15T19:37:00Z">
        <w:r w:rsidR="00E63DB7">
          <w:t xml:space="preserve"> il a été décidé de concevoir</w:t>
        </w:r>
      </w:ins>
      <w:ins w:id="1741" w:author="HASSINI Mohamed-amine" w:date="2019-01-15T19:36:00Z">
        <w:r w:rsidR="00E63DB7">
          <w:t xml:space="preserve"> une nouvelle configuration </w:t>
        </w:r>
      </w:ins>
      <w:ins w:id="1742" w:author="HASSINI Mohamed-amine" w:date="2019-01-15T19:37:00Z">
        <w:r w:rsidR="00E63DB7">
          <w:t xml:space="preserve">utilisant un rotor flexible. La longueur du rotor est de </w:t>
        </w:r>
      </w:ins>
      <w:ins w:id="1743" w:author="HASSINI Mohamed-amine" w:date="2019-01-15T19:38:00Z">
        <w:r w:rsidR="00E63DB7">
          <w:t>700 mm</w:t>
        </w:r>
      </w:ins>
      <w:ins w:id="1744" w:author="HASSINI Mohamed-amine" w:date="2019-01-15T19:39:00Z">
        <w:r w:rsidR="00E63DB7">
          <w:t xml:space="preserve"> et possède un disque de 10.4 kg en porte à faux.</w:t>
        </w:r>
      </w:ins>
      <w:ins w:id="1745" w:author="HASSINI Mohamed-amine" w:date="2019-01-15T19:40:00Z">
        <w:r w:rsidR="00E63DB7">
          <w:t xml:space="preserve"> L’idée étant d</w:t>
        </w:r>
      </w:ins>
      <w:ins w:id="1746" w:author="HASSINI Mohamed-amine" w:date="2019-01-15T19:41:00Z">
        <w:r w:rsidR="00E63DB7">
          <w:t xml:space="preserve">’augmenter sensiblement le module du coefficient </w:t>
        </w:r>
        <w:proofErr w:type="gramStart"/>
        <w:r w:rsidR="00E63DB7">
          <w:t xml:space="preserve">d’influence </w:t>
        </w:r>
        <w:proofErr w:type="gramEnd"/>
        <m:oMath>
          <m:r>
            <w:rPr>
              <w:rFonts w:ascii="Cambria Math" w:hAnsi="Cambria Math"/>
            </w:rPr>
            <m:t>C</m:t>
          </m:r>
        </m:oMath>
        <w:r w:rsidR="00E63DB7">
          <w:t>.</w:t>
        </w:r>
      </w:ins>
      <w:ins w:id="1747" w:author="HASSINI Mohamed-amine" w:date="2019-01-15T19:39:00Z">
        <w:r w:rsidR="00E63DB7">
          <w:t xml:space="preserve"> </w:t>
        </w:r>
      </w:ins>
      <w:del w:id="1748" w:author="HASSINI Mohamed-amine" w:date="2019-01-15T19:41:00Z">
        <w:r w:rsidR="00B0655E" w:rsidDel="00E63DB7">
          <w:delText>Les origines de concevoir cette configuration du rotor</w:delText>
        </w:r>
        <w:r w:rsidR="00DF07E1" w:rsidDel="00E63DB7">
          <w:delText xml:space="preserve"> long</w:delText>
        </w:r>
        <w:r w:rsidR="009B6AD4" w:rsidDel="00E63DB7">
          <w:delText xml:space="preserve"> de</w:delText>
        </w:r>
        <w:r w:rsidR="00B0655E" w:rsidDel="00E63DB7">
          <w:delText xml:space="preserve"> 700mm est de mettre en évidence l’effet Morton instable. En se basant sur les résultats des analyses obtenus précédemment sur le rotor court 430mm, le module faible du coefficient d’influence </w:delText>
        </w:r>
        <m:oMath>
          <m:d>
            <m:dPr>
              <m:begChr m:val="|"/>
              <m:endChr m:val="|"/>
              <m:ctrlPr>
                <w:rPr>
                  <w:rFonts w:ascii="Cambria Math" w:hAnsi="Cambria Math"/>
                  <w:i/>
                </w:rPr>
              </m:ctrlPr>
            </m:dPr>
            <m:e>
              <m:r>
                <w:rPr>
                  <w:rFonts w:ascii="Cambria Math" w:hAnsi="Cambria Math"/>
                </w:rPr>
                <m:t>C</m:t>
              </m:r>
            </m:e>
          </m:d>
        </m:oMath>
        <w:r w:rsidR="00B0655E" w:rsidDel="00E63DB7">
          <w:delText xml:space="preserve"> est </w:delText>
        </w:r>
        <w:r w:rsidR="00C64D15" w:rsidDel="00E63DB7">
          <w:delText>signalé</w:delText>
        </w:r>
        <w:r w:rsidR="00B0655E" w:rsidDel="00E63DB7">
          <w:delText xml:space="preserve">. Ainsi, cette configuration avec un disque de 10.4kg au lieu de 0.7kg en porte à faux est proposée. </w:delText>
        </w:r>
      </w:del>
      <w:r w:rsidR="00B0655E">
        <w:t>En outre,</w:t>
      </w:r>
      <w:ins w:id="1749" w:author="HASSINI Mohamed-amine" w:date="2019-01-15T19:43:00Z">
        <w:r w:rsidR="00E63DB7">
          <w:t xml:space="preserve"> et</w:t>
        </w:r>
      </w:ins>
      <w:r w:rsidR="00B0655E">
        <w:t xml:space="preserve"> afin de maximiser la sensibilité des vibrations synchrones au balourd</w:t>
      </w:r>
      <w:ins w:id="1750" w:author="HASSINI Mohamed-amine" w:date="2019-01-15T19:41:00Z">
        <w:r w:rsidR="00E63DB7">
          <w:t xml:space="preserve"> (coefficient A)</w:t>
        </w:r>
      </w:ins>
      <w:r w:rsidR="00B0655E">
        <w:t xml:space="preserve">, il </w:t>
      </w:r>
      <w:ins w:id="1751" w:author="HASSINI Mohamed-amine" w:date="2019-01-15T19:41:00Z">
        <w:r w:rsidR="00E63DB7">
          <w:t xml:space="preserve">a été </w:t>
        </w:r>
      </w:ins>
      <w:del w:id="1752" w:author="HASSINI Mohamed-amine" w:date="2019-01-15T19:42:00Z">
        <w:r w:rsidR="00B0655E" w:rsidDel="00E63DB7">
          <w:delText xml:space="preserve">est </w:delText>
        </w:r>
      </w:del>
      <w:r w:rsidR="00B0655E">
        <w:t xml:space="preserve">décidé de rapprocher la vitesse de fonctionnement </w:t>
      </w:r>
      <w:ins w:id="1753" w:author="HASSINI Mohamed-amine" w:date="2019-01-15T19:43:00Z">
        <w:r w:rsidR="00E63DB7">
          <w:t>du premier mode de flexion.</w:t>
        </w:r>
      </w:ins>
      <w:del w:id="1754" w:author="HASSINI Mohamed-amine" w:date="2019-01-15T19:43:00Z">
        <w:r w:rsidR="00B0655E" w:rsidDel="00E63DB7">
          <w:delText>de la vitesse critique du premier mode de flexion.</w:delText>
        </w:r>
      </w:del>
      <w:r w:rsidR="00B0655E">
        <w:t xml:space="preserve"> </w:t>
      </w:r>
      <w:ins w:id="1755" w:author="HASSINI Mohamed-amine" w:date="2019-01-15T19:44:00Z">
        <w:r w:rsidR="00E63DB7">
          <w:t xml:space="preserve">Ainsi, </w:t>
        </w:r>
      </w:ins>
      <w:del w:id="1756" w:author="HASSINI Mohamed-amine" w:date="2019-01-15T19:44:00Z">
        <w:r w:rsidR="00B0655E" w:rsidDel="00E63DB7">
          <w:delText>Par conséquent, le rotor est rallongé à 700mm et</w:delText>
        </w:r>
      </w:del>
      <w:r w:rsidR="00B0655E">
        <w:t xml:space="preserve"> un disque supplémentaire de 6.4kg est positionné entre le roulement et le palier pour obtenir un rotor plus lourd</w:t>
      </w:r>
      <w:ins w:id="1757" w:author="HASSINI Mohamed-amine" w:date="2019-01-15T19:44:00Z">
        <w:r w:rsidR="00E63DB7">
          <w:t xml:space="preserve"> et abaisser la fréquence du premier mode de flexion</w:t>
        </w:r>
      </w:ins>
      <w:r w:rsidR="00B0655E">
        <w:t>. Les résultats</w:t>
      </w:r>
      <w:ins w:id="1758" w:author="HASSINI Mohamed-amine" w:date="2019-01-15T19:45:00Z">
        <w:r w:rsidR="004C17AA">
          <w:t xml:space="preserve"> numériques</w:t>
        </w:r>
      </w:ins>
      <w:r w:rsidR="00B0655E">
        <w:t xml:space="preserve"> de</w:t>
      </w:r>
      <w:ins w:id="1759" w:author="HASSINI Mohamed-amine" w:date="2019-01-15T19:45:00Z">
        <w:r w:rsidR="004C17AA">
          <w:t xml:space="preserve"> l’analyse de </w:t>
        </w:r>
        <w:proofErr w:type="spellStart"/>
        <w:r w:rsidR="004C17AA">
          <w:t>stabilité</w:t>
        </w:r>
      </w:ins>
      <w:del w:id="1760" w:author="HASSINI Mohamed-amine" w:date="2019-01-15T19:45:00Z">
        <w:r w:rsidR="00B0655E" w:rsidDel="004C17AA">
          <w:delText>s analyses de la stabilité</w:delText>
        </w:r>
      </w:del>
      <w:ins w:id="1761" w:author="HASSINI Mohamed-amine" w:date="2019-01-15T19:44:00Z">
        <w:r w:rsidR="00E63DB7">
          <w:t>pour</w:t>
        </w:r>
      </w:ins>
      <w:proofErr w:type="spellEnd"/>
      <w:r w:rsidR="00B0655E">
        <w:t xml:space="preserve"> </w:t>
      </w:r>
      <w:del w:id="1762" w:author="HASSINI Mohamed-amine" w:date="2019-01-15T19:44:00Z">
        <w:r w:rsidR="00B0655E" w:rsidDel="00E63DB7">
          <w:delText xml:space="preserve">sous </w:delText>
        </w:r>
      </w:del>
      <w:r w:rsidR="00B0655E">
        <w:t xml:space="preserve">cette configuration </w:t>
      </w:r>
      <w:ins w:id="1763" w:author="HASSINI Mohamed-amine" w:date="2019-01-15T19:45:00Z">
        <w:r w:rsidR="004C17AA">
          <w:t xml:space="preserve">permettraient </w:t>
        </w:r>
      </w:ins>
      <w:ins w:id="1764" w:author="HASSINI Mohamed-amine" w:date="2019-01-15T19:46:00Z">
        <w:r w:rsidR="004C17AA">
          <w:t xml:space="preserve">de mettre en évidence de manière expérimentale un phénomène de Morton instable. </w:t>
        </w:r>
      </w:ins>
      <w:del w:id="1765" w:author="HASSINI Mohamed-amine" w:date="2019-01-15T19:45:00Z">
        <w:r w:rsidR="00B0655E" w:rsidDel="00E63DB7">
          <w:delText xml:space="preserve">du rotor long justifient le déclenchement de l’effet Morton instable. </w:delText>
        </w:r>
      </w:del>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5E21DB1D"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en utilisant</w:t>
      </w:r>
      <w:ins w:id="1766" w:author="HASSINI Mohamed-amine" w:date="2019-01-15T19:48:00Z">
        <w:r w:rsidR="004C17AA">
          <w:rPr>
            <w:sz w:val="22"/>
          </w:rPr>
          <w:t xml:space="preserve"> un modèle</w:t>
        </w:r>
      </w:ins>
      <w:ins w:id="1767" w:author="HASSINI Mohamed-amine" w:date="2019-01-15T19:49:00Z">
        <w:r w:rsidR="004C17AA">
          <w:rPr>
            <w:sz w:val="22"/>
          </w:rPr>
          <w:t xml:space="preserve"> éléments finis</w:t>
        </w:r>
      </w:ins>
      <w:ins w:id="1768" w:author="HASSINI Mohamed-amine" w:date="2019-01-15T19:48:00Z">
        <w:r w:rsidR="004C17AA">
          <w:rPr>
            <w:sz w:val="22"/>
          </w:rPr>
          <w:t xml:space="preserve"> de poutre 1D de Timoshenko</w:t>
        </w:r>
      </w:ins>
      <w:ins w:id="1769" w:author="HASSINI Mohamed-amine" w:date="2019-01-15T19:49:00Z">
        <w:r w:rsidR="004C17AA">
          <w:rPr>
            <w:sz w:val="22"/>
          </w:rPr>
          <w:t xml:space="preserve">. </w:t>
        </w:r>
      </w:ins>
      <w:del w:id="1770" w:author="HASSINI Mohamed-amine" w:date="2019-01-15T19:49:00Z">
        <w:r w:rsidRPr="00A56003" w:rsidDel="004C17AA">
          <w:rPr>
            <w:sz w:val="22"/>
          </w:rPr>
          <w:delText xml:space="preserve"> </w:delText>
        </w:r>
      </w:del>
      <w:del w:id="1771" w:author="HASSINI Mohamed-amine" w:date="2019-01-15T19:48:00Z">
        <w:r w:rsidDel="004C17AA">
          <w:rPr>
            <w:sz w:val="22"/>
          </w:rPr>
          <w:delText>le</w:delText>
        </w:r>
      </w:del>
      <w:del w:id="1772" w:author="HASSINI Mohamed-amine" w:date="2019-01-15T19:49:00Z">
        <w:r w:rsidDel="004C17AA">
          <w:rPr>
            <w:sz w:val="22"/>
          </w:rPr>
          <w:delText xml:space="preserve"> modèle dynamique des rotors à </w:delText>
        </w:r>
        <m:oMath>
          <m:r>
            <w:rPr>
              <w:rFonts w:ascii="Cambria Math" w:hAnsi="Cambria Math"/>
              <w:sz w:val="22"/>
            </w:rPr>
            <m:t>n</m:t>
          </m:r>
        </m:oMath>
        <w:r w:rsidDel="004C17AA">
          <w:rPr>
            <w:sz w:val="22"/>
          </w:rPr>
          <w:delText xml:space="preserve"> degrés de liberté</w:delText>
        </w:r>
      </w:del>
      <w:del w:id="1773" w:author="HASSINI Mohamed-amine" w:date="2019-01-15T19:48:00Z">
        <w:r w:rsidR="00CA7318" w:rsidDel="004C17AA">
          <w:rPr>
            <w:sz w:val="22"/>
          </w:rPr>
          <w:delText xml:space="preserve">, </w:delText>
        </w:r>
        <w:r w:rsidR="001C1F13" w:rsidDel="004C17AA">
          <w:rPr>
            <w:sz w:val="22"/>
          </w:rPr>
          <w:delText xml:space="preserve">car le mode de flexion contribue aux </w:delText>
        </w:r>
        <w:r w:rsidR="005C17BE" w:rsidDel="004C17AA">
          <w:rPr>
            <w:sz w:val="22"/>
          </w:rPr>
          <w:delText>vibrations</w:delText>
        </w:r>
        <w:r w:rsidR="001C1F13" w:rsidDel="004C17AA">
          <w:rPr>
            <w:sz w:val="22"/>
          </w:rPr>
          <w:delText xml:space="preserve"> synchrones</w:delText>
        </w:r>
      </w:del>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w:t>
      </w:r>
      <w:ins w:id="1774" w:author="HASSINI Mohamed-amine" w:date="2019-01-15T19:49:00Z">
        <w:r w:rsidR="004C17AA">
          <w:rPr>
            <w:sz w:val="22"/>
          </w:rPr>
          <w:t>dans</w:t>
        </w:r>
      </w:ins>
      <w:del w:id="1775" w:author="HASSINI Mohamed-amine" w:date="2019-01-15T19:49:00Z">
        <w:r w:rsidR="00B0655E" w:rsidRPr="00A56003" w:rsidDel="004C17AA">
          <w:rPr>
            <w:sz w:val="22"/>
          </w:rPr>
          <w:delText>à</w:delText>
        </w:r>
      </w:del>
      <w:r w:rsidR="00B0655E" w:rsidRPr="00A56003">
        <w:rPr>
          <w:sz w:val="22"/>
        </w:rPr>
        <w:t xml:space="preserve">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du rotor</w:t>
      </w:r>
      <w:ins w:id="1776" w:author="HASSINI Mohamed-amine" w:date="2019-01-15T19:49:00Z">
        <w:r w:rsidR="004C17AA">
          <w:rPr>
            <w:sz w:val="22"/>
          </w:rPr>
          <w:t xml:space="preserve"> flexible</w:t>
        </w:r>
      </w:ins>
      <w:r w:rsidR="00AD2DC8">
        <w:rPr>
          <w:sz w:val="22"/>
        </w:rPr>
        <w:t xml:space="preserve"> </w:t>
      </w:r>
      <w:del w:id="1777" w:author="HASSINI Mohamed-amine" w:date="2019-01-15T19:49:00Z">
        <w:r w:rsidR="00AD2DC8" w:rsidDel="004C17AA">
          <w:rPr>
            <w:sz w:val="22"/>
          </w:rPr>
          <w:delText xml:space="preserve">long </w:delText>
        </w:r>
      </w:del>
      <w:r w:rsidR="00AD2DC8">
        <w:rPr>
          <w:sz w:val="22"/>
        </w:rPr>
        <w:t xml:space="preserve">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8</w:t>
      </w:r>
      <w:r w:rsidR="00AD2DC8" w:rsidRPr="00F7690E">
        <w:rPr>
          <w:b/>
          <w:sz w:val="22"/>
        </w:rPr>
        <w:fldChar w:fldCharType="end"/>
      </w:r>
      <w:r w:rsidR="00AD2DC8" w:rsidRPr="00F7690E">
        <w:rPr>
          <w:sz w:val="22"/>
        </w:rPr>
        <w:t>.</w:t>
      </w:r>
      <w:ins w:id="1778" w:author="HASSINI Mohamed-amine" w:date="2019-01-15T19:52:00Z">
        <w:r w:rsidR="004C17AA">
          <w:rPr>
            <w:sz w:val="22"/>
          </w:rPr>
          <w:t xml:space="preserve"> </w:t>
        </w:r>
      </w:ins>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lang w:eastAsia="fr-FR"/>
              </w:rPr>
              <w:lastRenderedPageBreak/>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lang w:eastAsia="fr-FR"/>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1DF03015" w:rsidR="00B0655E" w:rsidRPr="00086068" w:rsidRDefault="00B0655E" w:rsidP="008D2A74">
            <w:pPr>
              <w:pStyle w:val="Lgende"/>
              <w:spacing w:after="0"/>
              <w:jc w:val="center"/>
              <w:rPr>
                <w:rFonts w:ascii="Calibri" w:hAnsi="Calibri" w:cs="Calibri"/>
                <w:i w:val="0"/>
                <w:iCs w:val="0"/>
                <w:color w:val="000000"/>
                <w:sz w:val="22"/>
                <w:szCs w:val="24"/>
              </w:rPr>
            </w:pPr>
            <w:bookmarkStart w:id="1779"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1779"/>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0A4D37C5" w:rsidR="000242D9" w:rsidRPr="00086068" w:rsidRDefault="000242D9" w:rsidP="008D2A74">
            <w:pPr>
              <w:pStyle w:val="Default"/>
              <w:spacing w:line="360" w:lineRule="auto"/>
              <w:jc w:val="center"/>
              <w:rPr>
                <w:sz w:val="22"/>
              </w:rPr>
            </w:pPr>
            <w:bookmarkStart w:id="1780"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CD6452">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CD6452">
              <w:rPr>
                <w:noProof/>
                <w:sz w:val="22"/>
              </w:rPr>
              <w:t>8</w:t>
            </w:r>
            <w:r w:rsidR="007B73B8">
              <w:rPr>
                <w:sz w:val="22"/>
              </w:rPr>
              <w:fldChar w:fldCharType="end"/>
            </w:r>
            <w:bookmarkEnd w:id="178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52557D0B"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781"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w:t>
      </w:r>
      <w:ins w:id="1782" w:author="HASSINI Mohamed-amine" w:date="2019-01-15T19:55:00Z">
        <w:r w:rsidR="000B2C18">
          <w:rPr>
            <w:sz w:val="22"/>
          </w:rPr>
          <w:t xml:space="preserve"> dans</w:t>
        </w:r>
      </w:ins>
      <w:r w:rsidR="00DC3387" w:rsidRPr="00A56003">
        <w:rPr>
          <w:sz w:val="22"/>
        </w:rPr>
        <w:t xml:space="preserve"> </w:t>
      </w:r>
      <w:del w:id="1783" w:author="HASSINI Mohamed-amine" w:date="2019-01-15T19:55:00Z">
        <w:r w:rsidR="00DC3387" w:rsidDel="000B2C18">
          <w:rPr>
            <w:sz w:val="22"/>
          </w:rPr>
          <w:delText>à</w:delText>
        </w:r>
      </w:del>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9</w:t>
      </w:r>
      <w:r w:rsidR="00DC3387" w:rsidRPr="00DC3387">
        <w:rPr>
          <w:b/>
          <w:sz w:val="22"/>
        </w:rPr>
        <w:fldChar w:fldCharType="end"/>
      </w:r>
      <w:r w:rsidR="00DC3387">
        <w:t>.</w:t>
      </w:r>
    </w:p>
    <w:p w14:paraId="5296FFEB" w14:textId="2F23C195" w:rsidR="00B0655E" w:rsidRDefault="00B0655E" w:rsidP="00444C16">
      <w:pPr>
        <w:pStyle w:val="Lgende"/>
        <w:spacing w:after="0"/>
        <w:jc w:val="center"/>
        <w:rPr>
          <w:noProof/>
        </w:rPr>
      </w:pPr>
      <w:bookmarkStart w:id="1784"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781"/>
      <w:bookmarkEnd w:id="1784"/>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commentRangeStart w:id="1785"/>
      <w:r>
        <w:rPr>
          <w:noProof/>
        </w:rPr>
        <w:lastRenderedPageBreak/>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44980"/>
                    </a:xfrm>
                    <a:prstGeom prst="rect">
                      <a:avLst/>
                    </a:prstGeom>
                  </pic:spPr>
                </pic:pic>
              </a:graphicData>
            </a:graphic>
          </wp:inline>
        </w:drawing>
      </w:r>
      <w:commentRangeEnd w:id="1785"/>
      <w:r w:rsidR="00A1098B">
        <w:rPr>
          <w:rStyle w:val="Marquedecommentaire"/>
        </w:rPr>
        <w:commentReference w:id="1785"/>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12A94DB" w:rsidR="00B0655E" w:rsidRPr="00086068" w:rsidRDefault="00B0655E" w:rsidP="008D2A74">
            <w:pPr>
              <w:pStyle w:val="Default"/>
              <w:spacing w:line="360" w:lineRule="auto"/>
              <w:jc w:val="center"/>
              <w:rPr>
                <w:sz w:val="22"/>
              </w:rPr>
            </w:pPr>
            <w:bookmarkStart w:id="1786"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CD6452">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CD6452">
              <w:rPr>
                <w:noProof/>
                <w:sz w:val="22"/>
              </w:rPr>
              <w:t>9</w:t>
            </w:r>
            <w:r w:rsidR="007B73B8">
              <w:rPr>
                <w:sz w:val="22"/>
              </w:rPr>
              <w:fldChar w:fldCharType="end"/>
            </w:r>
            <w:bookmarkEnd w:id="178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C</m:t>
        </m:r>
      </m:oMath>
    </w:p>
    <w:p w14:paraId="11048EE0" w14:textId="34AAE9CF" w:rsidR="00B0655E" w:rsidRPr="00A56003" w:rsidRDefault="00B0655E" w:rsidP="00B0655E">
      <w:pPr>
        <w:pStyle w:val="Default"/>
        <w:spacing w:before="120" w:line="360" w:lineRule="auto"/>
        <w:ind w:firstLine="708"/>
        <w:jc w:val="both"/>
        <w:rPr>
          <w:sz w:val="22"/>
        </w:rPr>
      </w:pPr>
      <w:r w:rsidRPr="00A56003">
        <w:rPr>
          <w:sz w:val="22"/>
        </w:rPr>
        <w:lastRenderedPageBreak/>
        <w:t>En appliquant la formule analytique proposé</w:t>
      </w:r>
      <w:ins w:id="1787" w:author="HASSINI Mohamed-amine" w:date="2019-01-15T19:56:00Z">
        <w:r w:rsidR="000B2C18">
          <w:rPr>
            <w:sz w:val="22"/>
          </w:rPr>
          <w:t>e</w:t>
        </w:r>
      </w:ins>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5AB192E1"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ins w:id="1788" w:author="HASSINI Mohamed-amine" w:date="2019-01-15T19:58:00Z">
        <w:r w:rsidR="000B2C18">
          <w:rPr>
            <w:sz w:val="22"/>
          </w:rPr>
          <w:t xml:space="preserve">l’amplitude de la déformation au droit du disque en porte à faux est </w:t>
        </w:r>
      </w:ins>
      <w:del w:id="1789" w:author="HASSINI Mohamed-amine" w:date="2019-01-15T19:58:00Z">
        <w:r w:rsidDel="000B2C18">
          <w:rPr>
            <w:sz w:val="22"/>
          </w:rPr>
          <w:delText>cette déflexion</w:delText>
        </w:r>
        <w:r w:rsidRPr="00A56003" w:rsidDel="000B2C18">
          <w:rPr>
            <w:sz w:val="22"/>
          </w:rPr>
          <w:delText xml:space="preserve"> de la fibre neutre du </w:delText>
        </w:r>
      </w:del>
      <w:del w:id="1790" w:author="HASSINI Mohamed-amine" w:date="2019-01-15T19:56:00Z">
        <w:r w:rsidRPr="00A56003" w:rsidDel="000B2C18">
          <w:rPr>
            <w:sz w:val="22"/>
          </w:rPr>
          <w:delText xml:space="preserve">rotor </w:delText>
        </w:r>
      </w:del>
      <w:ins w:id="1791" w:author="HASSINI Mohamed-amine" w:date="2019-01-15T19:57:00Z">
        <w:r w:rsidR="000B2C18">
          <w:rPr>
            <w:sz w:val="22"/>
          </w:rPr>
          <w:t xml:space="preserve">de 1.43 µm (cf. </w:t>
        </w:r>
      </w:ins>
      <w:del w:id="1792" w:author="HASSINI Mohamed-amine" w:date="2019-01-15T19:57:00Z">
        <w:r w:rsidRPr="00A56003" w:rsidDel="000B2C18">
          <w:rPr>
            <w:sz w:val="22"/>
          </w:rPr>
          <w:delText xml:space="preserve">700mm est illustré dans la </w:delText>
        </w:r>
      </w:del>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10</w:t>
      </w:r>
      <w:r w:rsidRPr="000A4BAC">
        <w:rPr>
          <w:b/>
          <w:sz w:val="22"/>
        </w:rPr>
        <w:fldChar w:fldCharType="end"/>
      </w:r>
      <w:ins w:id="1793" w:author="HASSINI Mohamed-amine" w:date="2019-01-15T19:57:00Z">
        <w:r w:rsidR="000B2C18">
          <w:rPr>
            <w:b/>
            <w:sz w:val="22"/>
          </w:rPr>
          <w:t>)</w:t>
        </w:r>
      </w:ins>
      <w:r w:rsidRPr="00A56003">
        <w:rPr>
          <w:sz w:val="22"/>
        </w:rPr>
        <w:t xml:space="preserve">. </w:t>
      </w:r>
      <w:del w:id="1794" w:author="HASSINI Mohamed-amine" w:date="2019-01-15T19:57:00Z">
        <w:r w:rsidDel="000B2C18">
          <w:rPr>
            <w:sz w:val="22"/>
          </w:rPr>
          <w:delText xml:space="preserve">Une déflexion de 1.43 µm </w:delText>
        </w:r>
        <w:r w:rsidR="008C0F62" w:rsidDel="000B2C18">
          <w:rPr>
            <w:sz w:val="22"/>
          </w:rPr>
          <w:delText>est obtenue</w:delText>
        </w:r>
      </w:del>
      <w:del w:id="1795" w:author="HASSINI Mohamed-amine" w:date="2019-01-15T19:58:00Z">
        <w:r w:rsidR="008C0F62" w:rsidDel="000B2C18">
          <w:rPr>
            <w:sz w:val="22"/>
          </w:rPr>
          <w:delText xml:space="preserve"> </w:delText>
        </w:r>
        <w:r w:rsidDel="000B2C18">
          <w:rPr>
            <w:sz w:val="22"/>
          </w:rPr>
          <w:delText>à la position axiale du</w:delText>
        </w:r>
        <w:r w:rsidR="00346652" w:rsidDel="000B2C18">
          <w:rPr>
            <w:sz w:val="22"/>
          </w:rPr>
          <w:delText xml:space="preserve"> centre de masse du</w:delText>
        </w:r>
        <w:r w:rsidDel="000B2C18">
          <w:rPr>
            <w:sz w:val="22"/>
          </w:rPr>
          <w:delText xml:space="preserve"> disque en porte à faux</w:delText>
        </w:r>
      </w:del>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w:t>
      </w:r>
      <w:del w:id="1796" w:author="HASSINI Mohamed-amine" w:date="2019-01-15T19:59:00Z">
        <w:r w:rsidRPr="00A56003" w:rsidDel="000B2C18">
          <w:rPr>
            <w:sz w:val="22"/>
          </w:rPr>
          <w:delText xml:space="preserve"> </w:delText>
        </w:r>
      </w:del>
      <w:ins w:id="1797" w:author="HASSINI Mohamed-amine" w:date="2019-01-15T19:59:00Z">
        <w:r w:rsidR="000B2C18">
          <w:rPr>
            <w:sz w:val="22"/>
          </w:rPr>
          <w:t>Cette valeur est 2 fois plus importante que celle obtenue à l’aide de la méthode de Lorenz &amp; Murphy.</w:t>
        </w:r>
      </w:ins>
      <w:r w:rsidR="00782C6C">
        <w:rPr>
          <w:sz w:val="22"/>
        </w:rPr>
        <w:t xml:space="preserve"> </w:t>
      </w:r>
    </w:p>
    <w:p w14:paraId="07B3C9E2" w14:textId="77777777" w:rsidR="00B0655E" w:rsidRDefault="00B0655E" w:rsidP="00B0655E">
      <w:pPr>
        <w:pStyle w:val="Default"/>
        <w:keepNext/>
        <w:jc w:val="center"/>
      </w:pPr>
      <w:r>
        <w:rPr>
          <w:noProof/>
          <w:lang w:eastAsia="fr-FR"/>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275" cy="2880638"/>
                    </a:xfrm>
                    <a:prstGeom prst="rect">
                      <a:avLst/>
                    </a:prstGeom>
                  </pic:spPr>
                </pic:pic>
              </a:graphicData>
            </a:graphic>
          </wp:inline>
        </w:drawing>
      </w:r>
    </w:p>
    <w:p w14:paraId="1754A0C5" w14:textId="695CBA98" w:rsidR="00B0655E" w:rsidRDefault="00B0655E" w:rsidP="00B0655E">
      <w:pPr>
        <w:pStyle w:val="Lgende"/>
        <w:jc w:val="center"/>
        <w:rPr>
          <w:rFonts w:ascii="Calibri" w:hAnsi="Calibri" w:cs="Calibri"/>
          <w:i w:val="0"/>
          <w:color w:val="000000"/>
          <w:sz w:val="22"/>
          <w:szCs w:val="24"/>
        </w:rPr>
      </w:pPr>
      <w:bookmarkStart w:id="1798"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1798"/>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w:t>
      </w:r>
      <w:ins w:id="1799" w:author="HASSINI Mohamed-amine" w:date="2019-01-15T19:59:00Z">
        <w:r w:rsidR="000B2C18">
          <w:rPr>
            <w:rFonts w:ascii="Calibri" w:hAnsi="Calibri" w:cs="Calibri"/>
            <w:i w:val="0"/>
            <w:iCs w:val="0"/>
            <w:color w:val="000000"/>
            <w:sz w:val="22"/>
            <w:szCs w:val="24"/>
          </w:rPr>
          <w:t xml:space="preserve"> flexible</w:t>
        </w:r>
      </w:ins>
      <w:r w:rsidR="00256DC5">
        <w:rPr>
          <w:rFonts w:ascii="Calibri" w:hAnsi="Calibri" w:cs="Calibri"/>
          <w:i w:val="0"/>
          <w:iCs w:val="0"/>
          <w:color w:val="000000"/>
          <w:sz w:val="22"/>
          <w:szCs w:val="24"/>
        </w:rPr>
        <w:t xml:space="preserve"> </w:t>
      </w:r>
      <w:del w:id="1800" w:author="HASSINI Mohamed-amine" w:date="2019-01-15T19:59:00Z">
        <w:r w:rsidR="00256DC5" w:rsidDel="000B2C18">
          <w:rPr>
            <w:rFonts w:ascii="Calibri" w:hAnsi="Calibri" w:cs="Calibri"/>
            <w:i w:val="0"/>
            <w:iCs w:val="0"/>
            <w:color w:val="000000"/>
            <w:sz w:val="22"/>
            <w:szCs w:val="24"/>
          </w:rPr>
          <w:delText>700mm</w:delText>
        </w:r>
      </w:del>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104B4C3F" w:rsidR="004D6813" w:rsidRDefault="00DB069B" w:rsidP="004D6813">
      <w:pPr>
        <w:spacing w:before="120" w:line="360" w:lineRule="auto"/>
        <w:ind w:firstLine="708"/>
        <w:rPr>
          <w:lang w:eastAsia="zh-CN"/>
        </w:rPr>
      </w:pPr>
      <w:r w:rsidRPr="00A56003">
        <w:t>Les trois coefficients d’influence calculé</w:t>
      </w:r>
      <w:ins w:id="1801" w:author="HASSINI Mohamed-amine" w:date="2019-01-15T19:59:00Z">
        <w:r w:rsidR="000B2C18">
          <w:t>s</w:t>
        </w:r>
      </w:ins>
      <w:del w:id="1802" w:author="HASSINI Mohamed-amine" w:date="2019-01-15T19:59:00Z">
        <w:r w:rsidRPr="00A56003" w:rsidDel="000B2C18">
          <w:delText>e</w:delText>
        </w:r>
      </w:del>
      <w:r w:rsidRPr="00A56003">
        <w:t xml:space="preserve"> précédemment permettent d’évaluer</w:t>
      </w:r>
      <w:ins w:id="1803" w:author="HASSINI Mohamed-amine" w:date="2019-01-15T19:59:00Z">
        <w:r w:rsidR="000B2C18">
          <w:t xml:space="preserve"> le critère</w:t>
        </w:r>
      </w:ins>
      <w:r w:rsidRPr="00A56003">
        <w:t xml:space="preserve"> </w:t>
      </w:r>
      <w:del w:id="1804" w:author="HASSINI Mohamed-amine" w:date="2019-01-15T19:59:00Z">
        <w:r w:rsidRPr="00A56003" w:rsidDel="000B2C18">
          <w:delText>l’indicateur</w:delText>
        </w:r>
      </w:del>
      <w:r w:rsidRPr="00A56003">
        <w:t xml:space="preserve">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ins w:id="1805" w:author="HASSINI Mohamed-amine" w:date="2019-01-15T20:00:00Z">
        <w:r w:rsidR="000B2C18">
          <w:t xml:space="preserve"> dans</w:t>
        </w:r>
      </w:ins>
      <w:r w:rsidRPr="00A56003">
        <w:t xml:space="preserve"> </w:t>
      </w:r>
      <w:del w:id="1806" w:author="HASSINI Mohamed-amine" w:date="2019-01-15T20:00:00Z">
        <w:r w:rsidR="0049411C" w:rsidDel="000B2C18">
          <w:delText>à</w:delText>
        </w:r>
      </w:del>
      <w:r w:rsidR="0049411C">
        <w:t xml:space="preserve">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w:t>
      </w:r>
      <w:ins w:id="1807" w:author="HASSINI Mohamed-amine" w:date="2019-01-15T20:00:00Z">
        <w:r w:rsidR="000B2C18">
          <w:t xml:space="preserve">e </w:t>
        </w:r>
      </w:ins>
      <w:del w:id="1808" w:author="HASSINI Mohamed-amine" w:date="2019-01-15T20:00:00Z">
        <w:r w:rsidR="0049411C" w:rsidDel="000B2C18">
          <w:delText>u</w:delText>
        </w:r>
      </w:del>
      <w:ins w:id="1809" w:author="HASSINI Mohamed-amine" w:date="2019-01-15T20:00:00Z">
        <w:r w:rsidR="000B2C18">
          <w:t>l’amplitude</w:t>
        </w:r>
      </w:ins>
      <w:r w:rsidR="0049411C">
        <w:t xml:space="preserve"> balourd</w:t>
      </w:r>
      <w:ins w:id="1810" w:author="HASSINI Mohamed-amine" w:date="2019-01-15T20:00:00Z">
        <w:r w:rsidR="000B2C18">
          <w:t xml:space="preserve"> mécanique imposé</w:t>
        </w:r>
      </w:ins>
      <w:r w:rsidRPr="00A56003">
        <w:t>.</w:t>
      </w:r>
      <w:r>
        <w:t xml:space="preserve"> </w:t>
      </w:r>
      <w:ins w:id="1811" w:author="HASSINI Mohamed-amine" w:date="2019-01-15T20:01:00Z">
        <w:r w:rsidR="006161F6">
          <w:t>Comme le montre cette figure, le critère de stabilité obtenu par la nouvelle méthode</w:t>
        </w:r>
      </w:ins>
      <w:ins w:id="1812" w:author="HASSINI Mohamed-amine" w:date="2019-01-15T20:02:00Z">
        <w:r w:rsidR="006161F6">
          <w:t xml:space="preserve"> dépasse le seuil critique lorsque l</w:t>
        </w:r>
      </w:ins>
      <w:ins w:id="1813" w:author="HASSINI Mohamed-amine" w:date="2019-01-15T20:03:00Z">
        <w:r w:rsidR="006161F6">
          <w:t xml:space="preserve">’amplitude du balourd mécanique dépasse 220g.mm alors que la méthode de Lorenz et Murphy prédit u comportement stable </w:t>
        </w:r>
      </w:ins>
      <w:ins w:id="1814" w:author="HASSINI Mohamed-amine" w:date="2019-01-15T20:04:00Z">
        <w:r w:rsidR="006161F6">
          <w:t xml:space="preserve">pour l’ensemble des balourds considérés. Plus encore, le critère prédit par la méthode Lorenz et Murphy est </w:t>
        </w:r>
      </w:ins>
      <w:ins w:id="1815" w:author="HASSINI Mohamed-amine" w:date="2019-01-15T20:05:00Z">
        <w:r w:rsidR="00112293">
          <w:t>3 fois plus faible que celui donné par la nouvelle méthode.</w:t>
        </w:r>
      </w:ins>
      <w:ins w:id="1816" w:author="HASSINI Mohamed-amine" w:date="2019-01-15T20:01:00Z">
        <w:r w:rsidR="006161F6">
          <w:t xml:space="preserve"> </w:t>
        </w:r>
      </w:ins>
      <w:del w:id="1817" w:author="HASSINI Mohamed-amine" w:date="2019-01-15T20:04:00Z">
        <w:r w:rsidDel="006161F6">
          <w:delText>D’après les résultats obtenus par l’approche analytique améliorée, les</w:delText>
        </w:r>
        <w:r w:rsidRPr="006D51DC" w:rsidDel="006161F6">
          <w:delText xml:space="preserve"> </w:delText>
        </w:r>
        <w:r w:rsidDel="006161F6">
          <w:delText>indicateurs de l’effet Morton</w:delText>
        </w:r>
        <w:r w:rsidR="00E14517" w:rsidDel="006161F6">
          <w:delText xml:space="preserve"> augmente</w:delText>
        </w:r>
        <w:r w:rsidR="00656806" w:rsidDel="006161F6">
          <w:delText>nt</w:delText>
        </w:r>
        <w:r w:rsidR="00E14517" w:rsidDel="006161F6">
          <w:delText xml:space="preserve"> en fonction du balourd présent sur le système et ils</w:delText>
        </w:r>
        <w:r w:rsidDel="006161F6">
          <w:delText xml:space="preserve"> dépassent la valeur critique </w:delText>
        </w:r>
        <w:r w:rsidR="00E14517" w:rsidDel="006161F6">
          <w:delText xml:space="preserve">1 </w:delText>
        </w:r>
        <w:r w:rsidDel="006161F6">
          <w:delText>à partir d’</w:delText>
        </w:r>
        <w:r w:rsidR="00AE78F9" w:rsidDel="006161F6">
          <w:delText>un balourd de 22</w:delText>
        </w:r>
        <w:r w:rsidDel="006161F6">
          <w:delText xml:space="preserve">0 g.mm. </w:delText>
        </w:r>
      </w:del>
      <w:del w:id="1818" w:author="HASSINI Mohamed-amine" w:date="2019-01-15T20:07:00Z">
        <w:r w:rsidDel="00112293">
          <w:rPr>
            <w:lang w:eastAsia="zh-CN"/>
          </w:rPr>
          <w:delText xml:space="preserve">Ce résultat montre que l’effet Morton instable </w:delText>
        </w:r>
        <w:r w:rsidR="00A276E3" w:rsidDel="00112293">
          <w:rPr>
            <w:lang w:eastAsia="zh-CN"/>
          </w:rPr>
          <w:delText>est</w:delText>
        </w:r>
        <w:r w:rsidDel="00112293">
          <w:rPr>
            <w:lang w:eastAsia="zh-CN"/>
          </w:rPr>
          <w:delText xml:space="preserve"> </w:delText>
        </w:r>
        <w:r w:rsidDel="00112293">
          <w:rPr>
            <w:lang w:eastAsia="zh-CN"/>
          </w:rPr>
          <w:lastRenderedPageBreak/>
          <w:delText xml:space="preserve">déclenché </w:delText>
        </w:r>
        <w:r w:rsidR="006B4AD7" w:rsidDel="00112293">
          <w:rPr>
            <w:lang w:eastAsia="zh-CN"/>
          </w:rPr>
          <w:delText>avec un</w:delText>
        </w:r>
        <w:r w:rsidR="00F92D23" w:rsidDel="00112293">
          <w:rPr>
            <w:lang w:eastAsia="zh-CN"/>
          </w:rPr>
          <w:delText xml:space="preserve"> grand</w:delText>
        </w:r>
        <w:r w:rsidR="006B4AD7" w:rsidDel="00112293">
          <w:rPr>
            <w:lang w:eastAsia="zh-CN"/>
          </w:rPr>
          <w:delText xml:space="preserve"> balourd </w:delText>
        </w:r>
        <w:r w:rsidR="00A276E3" w:rsidDel="00112293">
          <w:rPr>
            <w:lang w:eastAsia="zh-CN"/>
          </w:rPr>
          <w:delText>à la grandeur de 220 g.mm</w:delText>
        </w:r>
        <w:r w:rsidR="006B4AD7" w:rsidDel="00112293">
          <w:rPr>
            <w:lang w:eastAsia="zh-CN"/>
          </w:rPr>
          <w:delText xml:space="preserve"> </w:delText>
        </w:r>
        <w:r w:rsidDel="00112293">
          <w:rPr>
            <w:lang w:eastAsia="zh-CN"/>
          </w:rPr>
          <w:delText>sous cette configuration</w:delText>
        </w:r>
        <w:r w:rsidR="006B4AD7" w:rsidDel="00112293">
          <w:rPr>
            <w:lang w:eastAsia="zh-CN"/>
          </w:rPr>
          <w:delText>.</w:delText>
        </w:r>
        <w:r w:rsidR="00AC013D" w:rsidDel="00112293">
          <w:rPr>
            <w:lang w:eastAsia="zh-CN"/>
          </w:rPr>
          <w:delText xml:space="preserve"> </w:delText>
        </w:r>
        <w:r w:rsidR="004D6813" w:rsidDel="00112293">
          <w:rPr>
            <w:lang w:eastAsia="zh-CN"/>
          </w:rPr>
          <w:delText>En outre, i</w:delText>
        </w:r>
        <w:r w:rsidR="004D6813" w:rsidDel="00112293">
          <w:delText>l est également constaté qu’un</w:delText>
        </w:r>
        <w:r w:rsidR="004D6813" w:rsidDel="00112293">
          <w:rPr>
            <w:lang w:eastAsia="zh-CN"/>
          </w:rPr>
          <w:delText xml:space="preserve"> écart important existe entre l’indicateur de l’effet Morton obtenu par l’approche Lorenz et Murphy et celui obtenu par l’approche analytique améliorée. </w:delText>
        </w:r>
      </w:del>
      <w:r w:rsidR="004D6813">
        <w:rPr>
          <w:lang w:eastAsia="zh-CN"/>
        </w:rPr>
        <w:t>Cette différence provient principalement de l’imprécision du</w:t>
      </w:r>
      <w:ins w:id="1819" w:author="HASSINI Mohamed-amine" w:date="2019-01-15T20:08:00Z">
        <w:r w:rsidR="00112293">
          <w:rPr>
            <w:lang w:eastAsia="zh-CN"/>
          </w:rPr>
          <w:t xml:space="preserve"> balourd thermique (coefficient C) et </w:t>
        </w:r>
      </w:ins>
      <w:del w:id="1820" w:author="HASSINI Mohamed-amine" w:date="2019-01-15T20:08:00Z">
        <w:r w:rsidR="004D6813" w:rsidDel="00112293">
          <w:rPr>
            <w:lang w:eastAsia="zh-CN"/>
          </w:rPr>
          <w:delText xml:space="preserve"> calcul thermomécanique par la formule analytique et la</w:delText>
        </w:r>
      </w:del>
      <w:r w:rsidR="004D6813">
        <w:rPr>
          <w:lang w:eastAsia="zh-CN"/>
        </w:rPr>
        <w:t xml:space="preserve">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lang w:eastAsia="fr-FR"/>
        </w:rPr>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479A4A32" w:rsidR="004D6813" w:rsidRPr="00E44D67" w:rsidRDefault="004D6813" w:rsidP="004D6813">
      <w:pPr>
        <w:pStyle w:val="Lgende"/>
        <w:jc w:val="center"/>
        <w:rPr>
          <w:rFonts w:ascii="Calibri" w:hAnsi="Calibri" w:cs="Calibri"/>
          <w:i w:val="0"/>
          <w:iCs w:val="0"/>
          <w:color w:val="000000"/>
          <w:sz w:val="22"/>
          <w:szCs w:val="24"/>
        </w:rPr>
      </w:pPr>
      <w:bookmarkStart w:id="1821"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1821"/>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de stabilité de l’effet Morton du rotor</w:t>
      </w:r>
      <w:ins w:id="1822" w:author="HASSINI Mohamed-amine" w:date="2019-01-15T20:09:00Z">
        <w:r w:rsidR="00112293">
          <w:rPr>
            <w:rFonts w:ascii="Calibri" w:hAnsi="Calibri" w:cs="Calibri"/>
            <w:i w:val="0"/>
            <w:iCs w:val="0"/>
            <w:color w:val="000000"/>
            <w:sz w:val="22"/>
            <w:szCs w:val="24"/>
          </w:rPr>
          <w:t xml:space="preserve"> flexible</w:t>
        </w:r>
      </w:ins>
      <w:r>
        <w:rPr>
          <w:rFonts w:ascii="Calibri" w:hAnsi="Calibri" w:cs="Calibri"/>
          <w:i w:val="0"/>
          <w:iCs w:val="0"/>
          <w:color w:val="000000"/>
          <w:sz w:val="22"/>
          <w:szCs w:val="24"/>
        </w:rPr>
        <w:t xml:space="preserve"> </w:t>
      </w:r>
      <w:del w:id="1823" w:author="HASSINI Mohamed-amine" w:date="2019-01-15T20:09:00Z">
        <w:r w:rsidRPr="00E44D67" w:rsidDel="00112293">
          <w:rPr>
            <w:rFonts w:ascii="Calibri" w:hAnsi="Calibri" w:cs="Calibri"/>
            <w:i w:val="0"/>
            <w:iCs w:val="0"/>
            <w:color w:val="000000"/>
            <w:sz w:val="22"/>
            <w:szCs w:val="24"/>
          </w:rPr>
          <w:delText>700mm</w:delText>
        </w:r>
      </w:del>
    </w:p>
    <w:p w14:paraId="41BB314E" w14:textId="08201468" w:rsidR="008D1AF1" w:rsidRDefault="001E6877" w:rsidP="00DB069B">
      <w:pPr>
        <w:spacing w:before="120" w:line="360" w:lineRule="auto"/>
        <w:ind w:firstLine="708"/>
      </w:pPr>
      <w:commentRangeStart w:id="1824"/>
      <w:r>
        <w:rPr>
          <w:lang w:eastAsia="zh-CN"/>
        </w:rPr>
        <w:t xml:space="preserve">Au chapitre 4, la simulation numérique </w:t>
      </w:r>
      <w:r w:rsidR="00B251E8">
        <w:rPr>
          <w:lang w:eastAsia="zh-CN"/>
        </w:rPr>
        <w:t xml:space="preserve">de l’effet Morton </w:t>
      </w:r>
      <w:ins w:id="1825" w:author="HASSINI Mohamed-amine" w:date="2019-01-15T20:09:00Z">
        <w:r w:rsidR="00317A1C">
          <w:rPr>
            <w:lang w:eastAsia="zh-CN"/>
          </w:rPr>
          <w:t>dans le cas du</w:t>
        </w:r>
      </w:ins>
      <w:del w:id="1826" w:author="HASSINI Mohamed-amine" w:date="2019-01-15T20:09:00Z">
        <w:r w:rsidDel="00112293">
          <w:rPr>
            <w:lang w:eastAsia="zh-CN"/>
          </w:rPr>
          <w:delText xml:space="preserve">sur </w:delText>
        </w:r>
      </w:del>
      <w:del w:id="1827" w:author="HASSINI Mohamed-amine" w:date="2019-01-16T11:28:00Z">
        <w:r w:rsidDel="00317A1C">
          <w:rPr>
            <w:lang w:eastAsia="zh-CN"/>
          </w:rPr>
          <w:delText>le</w:delText>
        </w:r>
      </w:del>
      <w:r>
        <w:rPr>
          <w:lang w:eastAsia="zh-CN"/>
        </w:rPr>
        <w:t xml:space="preserve"> rotor</w:t>
      </w:r>
      <w:ins w:id="1828" w:author="HASSINI Mohamed-amine" w:date="2019-01-15T20:09:00Z">
        <w:r w:rsidR="00112293">
          <w:rPr>
            <w:lang w:eastAsia="zh-CN"/>
          </w:rPr>
          <w:t xml:space="preserve"> flexible</w:t>
        </w:r>
      </w:ins>
      <w:r>
        <w:rPr>
          <w:lang w:eastAsia="zh-CN"/>
        </w:rPr>
        <w:t xml:space="preserve"> </w:t>
      </w:r>
      <w:del w:id="1829" w:author="HASSINI Mohamed-amine" w:date="2019-01-15T20:09:00Z">
        <w:r w:rsidDel="00112293">
          <w:rPr>
            <w:lang w:eastAsia="zh-CN"/>
          </w:rPr>
          <w:delText xml:space="preserve">long de 700mm </w:delText>
        </w:r>
      </w:del>
      <w:r>
        <w:rPr>
          <w:lang w:eastAsia="zh-CN"/>
        </w:rPr>
        <w:t xml:space="preserve">a montré </w:t>
      </w:r>
      <w:ins w:id="1830" w:author="HASSINI Mohamed-amine" w:date="2019-01-16T11:28:00Z">
        <w:r w:rsidR="00317A1C">
          <w:rPr>
            <w:lang w:eastAsia="zh-CN"/>
          </w:rPr>
          <w:t>un</w:t>
        </w:r>
      </w:ins>
      <w:del w:id="1831" w:author="HASSINI Mohamed-amine" w:date="2019-01-16T11:28:00Z">
        <w:r w:rsidDel="00317A1C">
          <w:rPr>
            <w:lang w:eastAsia="zh-CN"/>
          </w:rPr>
          <w:delText>le</w:delText>
        </w:r>
      </w:del>
      <w:r>
        <w:rPr>
          <w:lang w:eastAsia="zh-CN"/>
        </w:rPr>
        <w:t xml:space="preserve"> déclenchement de </w:t>
      </w:r>
      <w:r w:rsidR="00B251E8">
        <w:rPr>
          <w:lang w:eastAsia="zh-CN"/>
        </w:rPr>
        <w:t xml:space="preserve">l’instabilité </w:t>
      </w:r>
      <w:del w:id="1832" w:author="HASSINI Mohamed-amine" w:date="2019-01-16T11:28:00Z">
        <w:r w:rsidR="00B251E8" w:rsidDel="00317A1C">
          <w:rPr>
            <w:lang w:eastAsia="zh-CN"/>
          </w:rPr>
          <w:delText>des vibrations synchrones</w:delText>
        </w:r>
      </w:del>
      <w:r>
        <w:rPr>
          <w:lang w:eastAsia="zh-CN"/>
        </w:rPr>
        <w:t xml:space="preserve"> avec un balourd </w:t>
      </w:r>
      <w:ins w:id="1833" w:author="HASSINI Mohamed-amine" w:date="2019-01-16T11:36:00Z">
        <w:r w:rsidR="00467ACD">
          <w:rPr>
            <w:lang w:eastAsia="zh-CN"/>
          </w:rPr>
          <w:t xml:space="preserve">mécanique </w:t>
        </w:r>
      </w:ins>
      <w:r w:rsidR="002C0E27">
        <w:rPr>
          <w:lang w:eastAsia="zh-CN"/>
        </w:rPr>
        <w:t>imposé</w:t>
      </w:r>
      <w:r>
        <w:rPr>
          <w:lang w:eastAsia="zh-CN"/>
        </w:rPr>
        <w:t xml:space="preserve"> de 140g.mm</w:t>
      </w:r>
      <w:r w:rsidR="00CC16DF">
        <w:rPr>
          <w:lang w:eastAsia="zh-CN"/>
        </w:rPr>
        <w:t xml:space="preserve"> à la vitesse de 7500 tr/min</w:t>
      </w:r>
      <w:r>
        <w:rPr>
          <w:lang w:eastAsia="zh-CN"/>
        </w:rPr>
        <w:t>.</w:t>
      </w:r>
      <w:ins w:id="1834" w:author="HASSINI Mohamed-amine" w:date="2019-01-16T11:29:00Z">
        <w:r w:rsidR="00317A1C">
          <w:rPr>
            <w:lang w:eastAsia="zh-CN"/>
          </w:rPr>
          <w:t xml:space="preserve"> Cette valeur est inférieure à celle prédite par la méthode simplifiée.</w:t>
        </w:r>
      </w:ins>
      <w:r w:rsidR="004658EF" w:rsidRPr="004658EF">
        <w:rPr>
          <w:lang w:eastAsia="zh-CN"/>
        </w:rPr>
        <w:t xml:space="preserve"> </w:t>
      </w:r>
      <w:del w:id="1835" w:author="HASSINI Mohamed-amine" w:date="2019-01-16T11:31:00Z">
        <w:r w:rsidR="004658EF" w:rsidDel="00467ACD">
          <w:rPr>
            <w:lang w:eastAsia="zh-CN"/>
          </w:rPr>
          <w:delText xml:space="preserve">Selon les résultats illustrés à </w:delText>
        </w:r>
        <w:r w:rsidR="004658EF" w:rsidDel="00467ACD">
          <w:delText xml:space="preserve">la </w:delText>
        </w:r>
        <w:r w:rsidR="004658EF" w:rsidRPr="00FD2537" w:rsidDel="00467ACD">
          <w:rPr>
            <w:b/>
          </w:rPr>
          <w:fldChar w:fldCharType="begin"/>
        </w:r>
        <w:r w:rsidR="004658EF" w:rsidRPr="00FD2537" w:rsidDel="00467ACD">
          <w:rPr>
            <w:b/>
          </w:rPr>
          <w:delInstrText xml:space="preserve"> REF _Ref531184866 \h  \* MERGEFORMAT </w:delInstrText>
        </w:r>
        <w:r w:rsidR="004658EF" w:rsidRPr="00FD2537" w:rsidDel="00467ACD">
          <w:rPr>
            <w:b/>
          </w:rPr>
        </w:r>
        <w:r w:rsidR="004658EF" w:rsidRPr="00FD2537" w:rsidDel="00467ACD">
          <w:rPr>
            <w:b/>
          </w:rPr>
          <w:fldChar w:fldCharType="separate"/>
        </w:r>
        <w:r w:rsidR="0032581C" w:rsidRPr="0032581C" w:rsidDel="00467ACD">
          <w:rPr>
            <w:b/>
            <w:iCs/>
          </w:rPr>
          <w:delText xml:space="preserve">Figure </w:delText>
        </w:r>
        <w:r w:rsidR="0032581C" w:rsidRPr="0032581C" w:rsidDel="00467ACD">
          <w:rPr>
            <w:b/>
            <w:iCs/>
            <w:noProof/>
          </w:rPr>
          <w:delText>5.2</w:delText>
        </w:r>
        <w:r w:rsidR="0032581C" w:rsidRPr="0032581C" w:rsidDel="00467ACD">
          <w:rPr>
            <w:b/>
            <w:iCs/>
            <w:noProof/>
          </w:rPr>
          <w:noBreakHyphen/>
          <w:delText>11</w:delText>
        </w:r>
        <w:r w:rsidR="004658EF" w:rsidRPr="00FD2537" w:rsidDel="00467ACD">
          <w:rPr>
            <w:b/>
          </w:rPr>
          <w:fldChar w:fldCharType="end"/>
        </w:r>
        <w:r w:rsidR="006A5209" w:rsidDel="00467ACD">
          <w:rPr>
            <w:b/>
          </w:rPr>
          <w:delText>,</w:delText>
        </w:r>
        <w:r w:rsidR="006A5209" w:rsidRPr="006A5209" w:rsidDel="00467ACD">
          <w:delText xml:space="preserve"> ce</w:delText>
        </w:r>
        <w:r w:rsidR="006A5209" w:rsidDel="00467ACD">
          <w:delText xml:space="preserve"> balourd</w:delText>
        </w:r>
        <w:r w:rsidR="00A451FF" w:rsidDel="00467ACD">
          <w:rPr>
            <w:lang w:eastAsia="zh-CN"/>
          </w:rPr>
          <w:delText xml:space="preserve"> donne</w:delText>
        </w:r>
        <w:r w:rsidR="004658EF" w:rsidDel="00467ACD">
          <w:rPr>
            <w:lang w:eastAsia="zh-CN"/>
          </w:rPr>
          <w:delText xml:space="preserve"> un indicateur de l’effet Morton </w:delText>
        </w:r>
        <m:oMath>
          <m:r>
            <w:rPr>
              <w:rFonts w:ascii="Cambria Math" w:hAnsi="Cambria Math"/>
              <w:lang w:eastAsia="zh-CN"/>
            </w:rPr>
            <m:t xml:space="preserve">ς </m:t>
          </m:r>
        </m:oMath>
        <w:r w:rsidR="004658EF" w:rsidDel="00467ACD">
          <w:rPr>
            <w:lang w:eastAsia="zh-CN"/>
          </w:rPr>
          <w:delText>de 0.7</w:delText>
        </w:r>
        <w:r w:rsidR="006A5209" w:rsidDel="00467ACD">
          <w:rPr>
            <w:lang w:eastAsia="zh-CN"/>
          </w:rPr>
          <w:delText xml:space="preserve"> et</w:delText>
        </w:r>
        <w:r w:rsidR="00A451FF" w:rsidDel="00467ACD">
          <w:rPr>
            <w:lang w:eastAsia="zh-CN"/>
          </w:rPr>
          <w:delText xml:space="preserve"> </w:delText>
        </w:r>
        <w:r w:rsidR="006E3ACC" w:rsidDel="00467ACD">
          <w:rPr>
            <w:lang w:eastAsia="zh-CN"/>
          </w:rPr>
          <w:delText>l’</w:delText>
        </w:r>
        <w:r w:rsidR="00D34982" w:rsidDel="00467ACD">
          <w:rPr>
            <w:lang w:eastAsia="zh-CN"/>
          </w:rPr>
          <w:delText>instabilité n</w:delText>
        </w:r>
        <w:r w:rsidR="007A459D" w:rsidDel="00467ACD">
          <w:rPr>
            <w:lang w:eastAsia="zh-CN"/>
          </w:rPr>
          <w:delText>’aurait pas dû avoir lieu.</w:delText>
        </w:r>
        <w:r w:rsidR="008E258E" w:rsidDel="00467ACD">
          <w:rPr>
            <w:lang w:eastAsia="zh-CN"/>
          </w:rPr>
          <w:delText xml:space="preserve"> </w:delText>
        </w:r>
      </w:del>
      <w:r w:rsidR="00643516">
        <w:rPr>
          <w:lang w:eastAsia="zh-CN"/>
        </w:rPr>
        <w:t>Cependant,</w:t>
      </w:r>
      <w:ins w:id="1836" w:author="HASSINI Mohamed-amine" w:date="2019-01-16T11:37:00Z">
        <w:r w:rsidR="00467ACD">
          <w:rPr>
            <w:lang w:eastAsia="zh-CN"/>
          </w:rPr>
          <w:t xml:space="preserve"> le calcul simplifié est réalisé en supposant un balourd total initial qui englobe les balourds mécanique et thermique</w:t>
        </w:r>
      </w:ins>
      <w:ins w:id="1837" w:author="HASSINI Mohamed-amine" w:date="2019-01-16T11:40:00Z">
        <w:r w:rsidR="00467ACD">
          <w:rPr>
            <w:lang w:eastAsia="zh-CN"/>
          </w:rPr>
          <w:t xml:space="preserve">. </w:t>
        </w:r>
      </w:ins>
      <w:del w:id="1838" w:author="HASSINI Mohamed-amine" w:date="2019-01-16T11:33:00Z">
        <w:r w:rsidR="00643516" w:rsidDel="00467ACD">
          <w:rPr>
            <w:lang w:eastAsia="zh-CN"/>
          </w:rPr>
          <w:delText xml:space="preserve"> </w:delText>
        </w:r>
      </w:del>
      <w:del w:id="1839" w:author="HASSINI Mohamed-amine" w:date="2019-01-16T11:41:00Z">
        <w:r w:rsidR="00643516" w:rsidDel="00A31AC9">
          <w:rPr>
            <w:lang w:eastAsia="zh-CN"/>
          </w:rPr>
          <w:delText xml:space="preserve">l’abscisse de la </w:delText>
        </w:r>
        <w:r w:rsidR="00643516" w:rsidRPr="00FD2537" w:rsidDel="00A31AC9">
          <w:rPr>
            <w:b/>
          </w:rPr>
          <w:fldChar w:fldCharType="begin"/>
        </w:r>
        <w:r w:rsidR="00643516" w:rsidRPr="00FD2537" w:rsidDel="00A31AC9">
          <w:rPr>
            <w:b/>
          </w:rPr>
          <w:delInstrText xml:space="preserve"> REF _Ref531184866 \h  \* MERGEFORMAT </w:delInstrText>
        </w:r>
        <w:r w:rsidR="00643516" w:rsidRPr="00FD2537" w:rsidDel="00A31AC9">
          <w:rPr>
            <w:b/>
          </w:rPr>
        </w:r>
        <w:r w:rsidR="00643516" w:rsidRPr="00FD2537" w:rsidDel="00A31AC9">
          <w:rPr>
            <w:b/>
          </w:rPr>
          <w:fldChar w:fldCharType="separate"/>
        </w:r>
        <w:r w:rsidR="0032581C" w:rsidRPr="0032581C" w:rsidDel="00A31AC9">
          <w:rPr>
            <w:b/>
            <w:iCs/>
          </w:rPr>
          <w:delText xml:space="preserve">Figure </w:delText>
        </w:r>
        <w:r w:rsidR="0032581C" w:rsidRPr="0032581C" w:rsidDel="00A31AC9">
          <w:rPr>
            <w:b/>
            <w:iCs/>
            <w:noProof/>
          </w:rPr>
          <w:delText>5.2</w:delText>
        </w:r>
        <w:r w:rsidR="0032581C" w:rsidRPr="0032581C" w:rsidDel="00A31AC9">
          <w:rPr>
            <w:b/>
            <w:iCs/>
            <w:noProof/>
          </w:rPr>
          <w:noBreakHyphen/>
          <w:delText>11</w:delText>
        </w:r>
        <w:r w:rsidR="00643516" w:rsidRPr="00FD2537" w:rsidDel="00A31AC9">
          <w:rPr>
            <w:b/>
          </w:rPr>
          <w:fldChar w:fldCharType="end"/>
        </w:r>
        <w:r w:rsidR="00643516" w:rsidRPr="00643516" w:rsidDel="00A31AC9">
          <w:delText xml:space="preserve"> </w:delText>
        </w:r>
        <w:r w:rsidR="00643516" w:rsidDel="00A31AC9">
          <w:delText xml:space="preserve">signifie le balourd total </w:delText>
        </w:r>
        <w:r w:rsidR="004A0EE9" w:rsidDel="00A31AC9">
          <w:delText xml:space="preserve">présent sur le rotor. </w:delText>
        </w:r>
      </w:del>
      <w:r w:rsidR="004A0EE9">
        <w:t>U</w:t>
      </w:r>
      <w:r w:rsidR="00AF70E4">
        <w:t xml:space="preserve">ne étape supplémentaire </w:t>
      </w:r>
      <w:ins w:id="1840" w:author="HASSINI Mohamed-amine" w:date="2019-01-16T11:41:00Z">
        <w:r w:rsidR="00A31AC9">
          <w:t xml:space="preserve">est alors nécessaire </w:t>
        </w:r>
      </w:ins>
      <w:r w:rsidR="00E70BDB">
        <w:t xml:space="preserve">pour estimer le balourd thermique </w:t>
      </w:r>
      <w:del w:id="1841" w:author="HASSINI Mohamed-amine" w:date="2019-01-16T13:26:00Z">
        <w:r w:rsidR="004A0EE9" w:rsidDel="00D87AD6">
          <w:delText>doit</w:delText>
        </w:r>
        <w:r w:rsidR="00AF70E4" w:rsidDel="00D87AD6">
          <w:delText xml:space="preserve"> être effectuée </w:delText>
        </w:r>
      </w:del>
      <w:r w:rsidR="00AF70E4">
        <w:t>avant d</w:t>
      </w:r>
      <w:r w:rsidR="00E70BDB">
        <w:t xml:space="preserve">’utiliser les résultats de l’analyse de </w:t>
      </w:r>
      <w:r w:rsidR="004A0EE9">
        <w:t xml:space="preserve">la </w:t>
      </w:r>
      <w:r w:rsidR="00E70BDB">
        <w:t xml:space="preserve">stabilité. </w:t>
      </w:r>
    </w:p>
    <w:p w14:paraId="1E660A94" w14:textId="7561033C"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32581C" w:rsidRPr="0032581C">
        <w:rPr>
          <w:rFonts w:cs="Calibri"/>
          <w:b/>
          <w:color w:val="000000"/>
          <w:szCs w:val="24"/>
        </w:rPr>
        <w:t xml:space="preserve">Tableau </w:t>
      </w:r>
      <w:r w:rsidR="0032581C" w:rsidRPr="0032581C">
        <w:rPr>
          <w:rFonts w:cs="Calibri"/>
          <w:b/>
          <w:iCs/>
          <w:noProof/>
          <w:color w:val="000000"/>
          <w:szCs w:val="24"/>
        </w:rPr>
        <w:t>5.2</w:t>
      </w:r>
      <w:r w:rsidR="0032581C" w:rsidRPr="0032581C">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32581C" w:rsidRPr="0032581C">
        <w:rPr>
          <w:rFonts w:cs="Calibri"/>
          <w:b/>
          <w:iCs/>
          <w:color w:val="000000"/>
          <w:szCs w:val="24"/>
        </w:rPr>
        <w:t>Tableau 5.2</w:t>
      </w:r>
      <w:r w:rsidR="0032581C" w:rsidRPr="0032581C">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700489F9"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1842" w:name="_Ref534382904"/>
      <w:r w:rsidRPr="009521A5">
        <w:rPr>
          <w:rFonts w:ascii="Calibri" w:hAnsi="Calibri" w:cs="Calibri"/>
          <w:i w:val="0"/>
          <w:iCs w:val="0"/>
          <w:color w:val="000000"/>
          <w:sz w:val="22"/>
          <w:szCs w:val="24"/>
        </w:rPr>
        <w:lastRenderedPageBreak/>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842"/>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commentRangeEnd w:id="1824"/>
      <w:r w:rsidR="00D87AD6">
        <w:rPr>
          <w:rStyle w:val="Marquedecommentaire"/>
        </w:rPr>
        <w:commentReference w:id="1824"/>
      </w:r>
    </w:p>
    <w:p w14:paraId="53D6E3E4" w14:textId="77777777" w:rsidR="008D16BD" w:rsidRDefault="008D16BD" w:rsidP="00613E0A">
      <w:pPr>
        <w:pStyle w:val="Titre2"/>
        <w:ind w:left="709"/>
      </w:pPr>
      <w:bookmarkStart w:id="1843" w:name="_Toc534984874"/>
      <w:r>
        <w:t>Application du cas historique: Rotor Faulkner, Strong et Kirk</w:t>
      </w:r>
      <w:bookmarkEnd w:id="1843"/>
    </w:p>
    <w:p w14:paraId="75F17200" w14:textId="77777777" w:rsidR="008D16BD" w:rsidRDefault="008D16BD" w:rsidP="008D16BD"/>
    <w:p w14:paraId="4AAF517A" w14:textId="3213C9BF" w:rsidR="008D16BD" w:rsidRDefault="00D87AD6" w:rsidP="008D16BD">
      <w:pPr>
        <w:spacing w:line="360" w:lineRule="auto"/>
        <w:ind w:firstLine="708"/>
      </w:pPr>
      <w:ins w:id="1844" w:author="HASSINI Mohamed-amine" w:date="2019-01-16T13:27:00Z">
        <w:r>
          <w:t>Dans ce cas, la méthode de stabilité est appliquée dans le cas</w:t>
        </w:r>
      </w:ins>
      <w:ins w:id="1845" w:author="HASSINI Mohamed-amine" w:date="2019-01-16T13:28:00Z">
        <w:r>
          <w:t xml:space="preserve"> d’un </w:t>
        </w:r>
      </w:ins>
      <w:ins w:id="1846" w:author="HASSINI Mohamed-amine" w:date="2019-01-16T13:29:00Z">
        <w:r>
          <w:t xml:space="preserve">rotor modélisant un </w:t>
        </w:r>
      </w:ins>
      <w:ins w:id="1847" w:author="HASSINI Mohamed-amine" w:date="2019-01-16T13:28:00Z">
        <w:r>
          <w:t>turbocompresseur</w:t>
        </w:r>
      </w:ins>
      <w:ins w:id="1848" w:author="HASSINI Mohamed-amine" w:date="2019-01-16T13:32:00Z">
        <w:r>
          <w:t xml:space="preserve"> guidé par des paliers à lobes</w:t>
        </w:r>
      </w:ins>
      <w:ins w:id="1849" w:author="HASSINI Mohamed-amine" w:date="2019-01-16T13:27:00Z">
        <w:r>
          <w:t xml:space="preserve"> </w:t>
        </w:r>
      </w:ins>
      <w:ins w:id="1850" w:author="HASSINI Mohamed-amine" w:date="2019-01-16T13:29:00Z">
        <w:r>
          <w:t xml:space="preserve">et </w:t>
        </w:r>
      </w:ins>
      <w:ins w:id="1851" w:author="HASSINI Mohamed-amine" w:date="2019-01-16T13:27:00Z">
        <w:r>
          <w:t>publ</w:t>
        </w:r>
      </w:ins>
      <w:ins w:id="1852" w:author="HASSINI Mohamed-amine" w:date="2019-01-16T13:28:00Z">
        <w:r>
          <w:t>i</w:t>
        </w:r>
      </w:ins>
      <w:ins w:id="1853" w:author="HASSINI Mohamed-amine" w:date="2019-01-16T13:27:00Z">
        <w:r>
          <w:t>é par</w:t>
        </w:r>
      </w:ins>
      <w:ins w:id="1854" w:author="HASSINI Mohamed-amine" w:date="2019-01-16T13:28:00Z">
        <w:r w:rsidRPr="00D87AD6">
          <w:t xml:space="preserve"> </w:t>
        </w:r>
        <w:r>
          <w:t xml:space="preserve">Faulkner, </w:t>
        </w:r>
        <w:proofErr w:type="spellStart"/>
        <w:r>
          <w:t>Strong</w:t>
        </w:r>
        <w:proofErr w:type="spellEnd"/>
        <w:r>
          <w:t xml:space="preserve"> et Kirk </w:t>
        </w:r>
        <w:r>
          <w:fldChar w:fldCharType="begin"/>
        </w:r>
        <w:r>
          <w:instrText xml:space="preserve"> REF _Ref531885219 \r \h  \* MERGEFORMAT </w:instrText>
        </w:r>
        <w:r>
          <w:fldChar w:fldCharType="separate"/>
        </w:r>
        <w:r>
          <w:t>[61]</w:t>
        </w:r>
        <w:r>
          <w:fldChar w:fldCharType="end"/>
        </w:r>
        <w:r>
          <w:t xml:space="preserve">. </w:t>
        </w:r>
      </w:ins>
      <w:ins w:id="1855" w:author="HASSINI Mohamed-amine" w:date="2019-01-16T13:30:00Z">
        <w:r>
          <w:t>Ce cas test a été choisi du fait de la disponibilité</w:t>
        </w:r>
      </w:ins>
      <w:ins w:id="1856" w:author="HASSINI Mohamed-amine" w:date="2019-01-16T13:31:00Z">
        <w:r>
          <w:t xml:space="preserve"> des données d’entrée concernant la géométrie du rotor et des paliers.</w:t>
        </w:r>
      </w:ins>
      <w:ins w:id="1857" w:author="HASSINI Mohamed-amine" w:date="2019-01-16T13:30:00Z">
        <w:r>
          <w:t xml:space="preserve"> </w:t>
        </w:r>
      </w:ins>
      <w:ins w:id="1858" w:author="HASSINI Mohamed-amine" w:date="2019-01-16T13:33:00Z">
        <w:r>
          <w:t>D’autres cas historiques ont été publiés par d’autres auteurs mais il n</w:t>
        </w:r>
      </w:ins>
      <w:ins w:id="1859" w:author="HASSINI Mohamed-amine" w:date="2019-01-16T13:34:00Z">
        <w:r>
          <w:t>’a pas été possible de les simuler soit par manque d’informations suffisantes sur la géométrie ou parce qu’ils utilisent des paliers à patins oscillants</w:t>
        </w:r>
      </w:ins>
      <w:ins w:id="1860" w:author="HASSINI Mohamed-amine" w:date="2019-01-16T13:35:00Z">
        <w:r>
          <w:t xml:space="preserve"> (le modèle de palier développé dans le cadre de la thèse ne couvre pas ce type de palier)</w:t>
        </w:r>
      </w:ins>
      <w:ins w:id="1861" w:author="HASSINI Mohamed-amine" w:date="2019-01-16T13:34:00Z">
        <w:r>
          <w:t xml:space="preserve">. </w:t>
        </w:r>
      </w:ins>
      <w:del w:id="1862" w:author="HASSINI Mohamed-amine" w:date="2019-01-16T13:32:00Z">
        <w:r w:rsidR="008D16BD" w:rsidDel="00D87AD6">
          <w:delText>Le cas d’étude</w:delText>
        </w:r>
        <w:r w:rsidR="007603F3" w:rsidDel="00D87AD6">
          <w:delText xml:space="preserve"> dans la littérature</w:delText>
        </w:r>
        <w:r w:rsidR="008D16BD" w:rsidDel="00D87AD6">
          <w:delText xml:space="preserve"> est choisi en fonction des outils numériques et </w:delText>
        </w:r>
      </w:del>
      <w:del w:id="1863" w:author="HASSINI Mohamed-amine" w:date="2019-01-16T13:27:00Z">
        <w:r w:rsidR="008D16BD" w:rsidDel="00D87AD6">
          <w:delText>l</w:delText>
        </w:r>
      </w:del>
      <w:del w:id="1864" w:author="HASSINI Mohamed-amine" w:date="2019-01-16T13:32:00Z">
        <w:r w:rsidR="008D16BD" w:rsidDel="00D87AD6">
          <w:delText xml:space="preserve">es données à </w:delText>
        </w:r>
      </w:del>
      <w:del w:id="1865" w:author="HASSINI Mohamed-amine" w:date="2019-01-16T13:27:00Z">
        <w:r w:rsidR="008D16BD" w:rsidDel="00D87AD6">
          <w:delText>la disposition</w:delText>
        </w:r>
      </w:del>
      <w:del w:id="1866" w:author="HASSINI Mohamed-amine" w:date="2019-01-16T13:32:00Z">
        <w:r w:rsidR="008D16BD" w:rsidDel="00D87AD6">
          <w:delText xml:space="preserve">. En prenant </w:delText>
        </w:r>
        <w:r w:rsidR="002B0EFD" w:rsidDel="00D87AD6">
          <w:delText xml:space="preserve">en compte </w:delText>
        </w:r>
        <w:r w:rsidR="008D16BD" w:rsidDel="00D87AD6">
          <w:delText xml:space="preserve">ces deux contraintes, il est décidé d’appliquer la méthode d’analyse de la stabilité au rotor du turbocompresseur décrit par Faulkner, Strong et Kirk </w:delText>
        </w:r>
        <w:r w:rsidR="008D16BD" w:rsidDel="00D87AD6">
          <w:fldChar w:fldCharType="begin"/>
        </w:r>
        <w:r w:rsidR="008D16BD" w:rsidDel="00D87AD6">
          <w:delInstrText xml:space="preserve"> REF _Ref531885219 \r \h  \* MERGEFORMAT </w:delInstrText>
        </w:r>
        <w:r w:rsidR="008D16BD" w:rsidDel="00D87AD6">
          <w:fldChar w:fldCharType="separate"/>
        </w:r>
        <w:r w:rsidR="0032581C" w:rsidDel="00D87AD6">
          <w:delText>[61]</w:delText>
        </w:r>
        <w:r w:rsidR="008D16BD" w:rsidDel="00D87AD6">
          <w:fldChar w:fldCharType="end"/>
        </w:r>
        <w:r w:rsidR="008D16BD" w:rsidDel="00D87AD6">
          <w:delText xml:space="preserve">. </w:delText>
        </w:r>
      </w:del>
      <w:del w:id="1867" w:author="HASSINI Mohamed-amine" w:date="2019-01-16T13:33:00Z">
        <w:r w:rsidR="008D16BD" w:rsidDel="00D87AD6">
          <w:delText xml:space="preserve">Différent de la plupart des cas où le rotor est supporté par les paliers à patins oscillants, le rotor à étudier est guidé par les paliers à lobes qui donnent la possibilité d’utiliser les outils numériques mis aux points dans la thèse.  </w:delText>
        </w:r>
      </w:del>
    </w:p>
    <w:p w14:paraId="42D58951" w14:textId="21E7B418"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32581C">
        <w:t>[6</w:t>
      </w:r>
      <w:r w:rsidR="0032581C">
        <w:t>1</w:t>
      </w:r>
      <w:proofErr w:type="gramStart"/>
      <w:r w:rsidR="0032581C">
        <w:t>]</w:t>
      </w:r>
      <w:proofErr w:type="gramEnd"/>
      <w:r>
        <w:fldChar w:fldCharType="end"/>
      </w:r>
      <w:del w:id="1868" w:author="HASSINI Mohamed-amine" w:date="2019-01-16T13:35:00Z">
        <w:r w:rsidDel="00D87AD6">
          <w:delText>,</w:delText>
        </w:r>
      </w:del>
      <w:ins w:id="1869" w:author="HASSINI Mohamed-amine" w:date="2019-01-16T13:35:00Z">
        <w:r w:rsidR="00D87AD6">
          <w:t>et</w:t>
        </w:r>
      </w:ins>
      <w:r>
        <w:t xml:space="preserve"> </w:t>
      </w:r>
      <w:r>
        <w:fldChar w:fldCharType="begin"/>
      </w:r>
      <w:r>
        <w:instrText xml:space="preserve"> REF _Ref444181446 \r \h </w:instrText>
      </w:r>
      <w:r>
        <w:fldChar w:fldCharType="separate"/>
      </w:r>
      <w:r w:rsidR="0032581C">
        <w:t>[64]</w:t>
      </w:r>
      <w:r>
        <w:fldChar w:fldCharType="end"/>
      </w:r>
      <w:r>
        <w:t>, le rotor du</w:t>
      </w:r>
      <w:r w:rsidRPr="00F43860">
        <w:t xml:space="preserve"> turbocompresseur</w:t>
      </w:r>
      <w:r>
        <w:t xml:space="preserve"> </w:t>
      </w:r>
      <w:del w:id="1870" w:author="HASSINI Mohamed-amine" w:date="2019-01-16T13:58:00Z">
        <w:r w:rsidR="000A73E5" w:rsidDel="000266B0">
          <w:delText>décrit</w:delText>
        </w:r>
      </w:del>
      <w:r>
        <w:t xml:space="preserve"> </w:t>
      </w:r>
      <w:ins w:id="1871" w:author="HASSINI Mohamed-amine" w:date="2019-01-16T13:36:00Z">
        <w:r w:rsidR="00D87AD6">
          <w:t>exhibe une instabilité</w:t>
        </w:r>
      </w:ins>
      <w:del w:id="1872" w:author="HASSINI Mohamed-amine" w:date="2019-01-16T13:36:00Z">
        <w:r w:rsidDel="00D87AD6">
          <w:delText>est devenu</w:delText>
        </w:r>
        <w:r w:rsidRPr="00F43860" w:rsidDel="00D87AD6">
          <w:delText xml:space="preserve"> instable près</w:delText>
        </w:r>
      </w:del>
      <w:r w:rsidRPr="00F43860">
        <w:t xml:space="preserve"> </w:t>
      </w:r>
      <w:ins w:id="1873" w:author="HASSINI Mohamed-amine" w:date="2019-01-16T13:36:00Z">
        <w:r w:rsidR="00D87AD6">
          <w:t xml:space="preserve">à une vitesse de rotation avoisinant </w:t>
        </w:r>
      </w:ins>
      <w:del w:id="1874" w:author="HASSINI Mohamed-amine" w:date="2019-01-16T13:36:00Z">
        <w:r w:rsidRPr="00F43860" w:rsidDel="00D87AD6">
          <w:delText xml:space="preserve">de </w:delText>
        </w:r>
      </w:del>
      <w:ins w:id="1875" w:author="HASSINI Mohamed-amine" w:date="2019-01-16T13:36:00Z">
        <w:r w:rsidR="00D87AD6">
          <w:t xml:space="preserve">les </w:t>
        </w:r>
      </w:ins>
      <w:r w:rsidRPr="00F43860">
        <w:t>9900 tr/min</w:t>
      </w:r>
      <w:r>
        <w:t xml:space="preserve"> </w:t>
      </w:r>
      <w:del w:id="1876" w:author="HASSINI Mohamed-amine" w:date="2019-01-16T13:36:00Z">
        <w:r w:rsidDel="00D87AD6">
          <w:delText>lors du fonctionnement</w:delText>
        </w:r>
      </w:del>
      <w:r>
        <w:t xml:space="preserve">. </w:t>
      </w:r>
      <w:del w:id="1877" w:author="HASSINI Mohamed-amine" w:date="2019-01-16T13:37:00Z">
        <w:r w:rsidDel="00355F01">
          <w:delText>Cependant, l’analyse modale n’a pas</w:delText>
        </w:r>
        <w:r w:rsidRPr="00A001B1" w:rsidDel="00355F01">
          <w:delText xml:space="preserve"> </w:delText>
        </w:r>
        <w:r w:rsidDel="00355F01">
          <w:delText>prédit</w:delText>
        </w:r>
        <w:r w:rsidRPr="00A001B1" w:rsidDel="00355F01">
          <w:delText xml:space="preserve"> l'existence d'une</w:delText>
        </w:r>
        <w:r w:rsidDel="00355F01">
          <w:delText xml:space="preserve"> telle vitesse critique.  </w:delText>
        </w:r>
      </w:del>
      <w:r>
        <w:t>Initialement, les auteurs pensaient que la roue de</w:t>
      </w:r>
      <w:ins w:id="1878" w:author="HASSINI Mohamed-amine" w:date="2019-01-16T13:58:00Z">
        <w:r w:rsidR="000266B0">
          <w:t xml:space="preserve"> la</w:t>
        </w:r>
      </w:ins>
      <w:r>
        <w:t xml:space="preserve"> turbine se détachait</w:t>
      </w:r>
      <w:ins w:id="1879" w:author="HASSINI Mohamed-amine" w:date="2019-01-16T13:58:00Z">
        <w:r w:rsidR="000266B0">
          <w:t xml:space="preserve"> aux hautes vitesses de </w:t>
        </w:r>
        <w:proofErr w:type="gramStart"/>
        <w:r w:rsidR="000266B0">
          <w:t>rotation</w:t>
        </w:r>
      </w:ins>
      <w:r>
        <w:t xml:space="preserve"> </w:t>
      </w:r>
      <w:proofErr w:type="gramEnd"/>
      <w:del w:id="1880" w:author="HASSINI Mohamed-amine" w:date="2019-01-16T13:58:00Z">
        <w:r w:rsidDel="000266B0">
          <w:delText>aux vitesses élevée</w:delText>
        </w:r>
      </w:del>
      <w:r>
        <w:t xml:space="preserve">. Néanmoins, l’inspection </w:t>
      </w:r>
      <w:del w:id="1881" w:author="HASSINI Mohamed-amine" w:date="2019-01-16T13:58:00Z">
        <w:r w:rsidDel="000266B0">
          <w:delText>sur</w:delText>
        </w:r>
      </w:del>
      <w:r>
        <w:t xml:space="preserve"> </w:t>
      </w:r>
      <w:ins w:id="1882" w:author="HASSINI Mohamed-amine" w:date="2019-01-16T13:58:00Z">
        <w:r w:rsidR="000266B0">
          <w:t xml:space="preserve">de </w:t>
        </w:r>
      </w:ins>
      <w:r>
        <w:t xml:space="preserve">la position de la roue avant et après </w:t>
      </w:r>
      <w:ins w:id="1883" w:author="HASSINI Mohamed-amine" w:date="2019-01-16T13:58:00Z">
        <w:r w:rsidR="000266B0">
          <w:t>fonctionnement</w:t>
        </w:r>
      </w:ins>
      <w:ins w:id="1884" w:author="HASSINI Mohamed-amine" w:date="2019-01-16T13:59:00Z">
        <w:r w:rsidR="000266B0">
          <w:t xml:space="preserve"> n’a montré aucune trace de</w:t>
        </w:r>
      </w:ins>
      <w:del w:id="1885" w:author="HASSINI Mohamed-amine" w:date="2019-01-16T13:58:00Z">
        <w:r w:rsidDel="000266B0">
          <w:delText>l’opération</w:delText>
        </w:r>
      </w:del>
      <w:del w:id="1886" w:author="HASSINI Mohamed-amine" w:date="2019-01-16T13:59:00Z">
        <w:r w:rsidDel="000266B0">
          <w:delText xml:space="preserve"> a prouvé que cette roue n’a pas bougé pendant le fonctionnement</w:delText>
        </w:r>
      </w:del>
      <w:r>
        <w:t xml:space="preserve">. </w:t>
      </w:r>
      <w:ins w:id="1887" w:author="HASSINI Mohamed-amine" w:date="2019-01-16T13:59:00Z">
        <w:r w:rsidR="000266B0">
          <w:t xml:space="preserve">L’analyse les amenés à conclure </w:t>
        </w:r>
      </w:ins>
      <w:del w:id="1888" w:author="HASSINI Mohamed-amine" w:date="2019-01-16T13:59:00Z">
        <w:r w:rsidDel="000266B0">
          <w:delText>I</w:delText>
        </w:r>
        <w:r w:rsidRPr="006B2936" w:rsidDel="000266B0">
          <w:delText>l</w:delText>
        </w:r>
        <w:r w:rsidDel="000266B0">
          <w:delText>s ont</w:delText>
        </w:r>
        <w:r w:rsidRPr="006B2936" w:rsidDel="000266B0">
          <w:delText xml:space="preserve"> finalement conclu</w:delText>
        </w:r>
      </w:del>
      <w:r w:rsidRPr="006B2936">
        <w:t xml:space="preserve"> qu</w:t>
      </w:r>
      <w:ins w:id="1889" w:author="HASSINI Mohamed-amine" w:date="2019-01-16T14:00:00Z">
        <w:r w:rsidR="000266B0">
          <w:t xml:space="preserve">’un balourd thermique été à l’origine de </w:t>
        </w:r>
      </w:ins>
      <w:del w:id="1890" w:author="HASSINI Mohamed-amine" w:date="2019-01-16T14:00:00Z">
        <w:r w:rsidRPr="006B2936" w:rsidDel="000266B0">
          <w:delText>e</w:delText>
        </w:r>
        <w:r w:rsidDel="000266B0">
          <w:delText xml:space="preserve"> </w:delText>
        </w:r>
        <w:r w:rsidRPr="006B2936" w:rsidDel="000266B0">
          <w:delText xml:space="preserve">la source </w:delText>
        </w:r>
      </w:del>
      <w:r w:rsidRPr="006B2936">
        <w:t>de l'instabilité</w:t>
      </w:r>
      <w:ins w:id="1891" w:author="HASSINI Mohamed-amine" w:date="2019-01-16T14:00:00Z">
        <w:r w:rsidR="000266B0">
          <w:t>.</w:t>
        </w:r>
      </w:ins>
      <w:r w:rsidRPr="006B2936">
        <w:t xml:space="preserve"> </w:t>
      </w:r>
      <w:del w:id="1892" w:author="HASSINI Mohamed-amine" w:date="2019-01-16T14:00:00Z">
        <w:r w:rsidRPr="006B2936" w:rsidDel="000266B0">
          <w:delText xml:space="preserve">était </w:delText>
        </w:r>
        <w:r w:rsidDel="000266B0">
          <w:delText>le balourd</w:delText>
        </w:r>
        <w:r w:rsidRPr="006B2936" w:rsidDel="000266B0">
          <w:delText xml:space="preserve"> thermique </w:delText>
        </w:r>
        <w:r w:rsidDel="000266B0">
          <w:delText xml:space="preserve">crée par </w:delText>
        </w:r>
      </w:del>
      <w:ins w:id="1893" w:author="HASSINI Mohamed-amine" w:date="2019-01-16T14:00:00Z">
        <w:r w:rsidR="000266B0">
          <w:t xml:space="preserve">Ce balourd serait généré par un point </w:t>
        </w:r>
        <w:r w:rsidR="000266B0">
          <w:lastRenderedPageBreak/>
          <w:t>chaud</w:t>
        </w:r>
      </w:ins>
      <w:del w:id="1894" w:author="HASSINI Mohamed-amine" w:date="2019-01-16T14:01:00Z">
        <w:r w:rsidDel="000266B0">
          <w:delText>la déformation asymétrique du rotor</w:delText>
        </w:r>
      </w:del>
      <w:r>
        <w:t xml:space="preserve"> </w:t>
      </w:r>
      <w:r w:rsidRPr="006B2936">
        <w:t>p</w:t>
      </w:r>
      <w:r>
        <w:t>rès de l'extrémité du</w:t>
      </w:r>
      <w:r w:rsidRPr="000834AD">
        <w:t xml:space="preserve"> disque de turbine à flux radial</w:t>
      </w:r>
      <w:r>
        <w:t xml:space="preserve">. Cette conclusion est partagée par </w:t>
      </w:r>
      <w:proofErr w:type="spellStart"/>
      <w:r>
        <w:t>Balbahadur</w:t>
      </w:r>
      <w:proofErr w:type="spellEnd"/>
      <w:r>
        <w:t xml:space="preserve">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32581C">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1FE2A285"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32581C" w:rsidRPr="0032581C">
        <w:rPr>
          <w:b/>
        </w:rPr>
        <w:t>Figure 5.3</w:t>
      </w:r>
      <w:r w:rsidR="0032581C" w:rsidRPr="0032581C">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w:t>
      </w:r>
      <w:proofErr w:type="spellStart"/>
      <w:r>
        <w:t>Balbahadur</w:t>
      </w:r>
      <w:proofErr w:type="spellEnd"/>
      <w:r>
        <w:t xml:space="preserve"> et Kirk présentée dans </w:t>
      </w:r>
      <w:r>
        <w:fldChar w:fldCharType="begin"/>
      </w:r>
      <w:r>
        <w:instrText xml:space="preserve"> REF _Ref444181446 \r \h  \* MERGEFORMAT </w:instrText>
      </w:r>
      <w:r>
        <w:fldChar w:fldCharType="separate"/>
      </w:r>
      <w:r w:rsidR="0032581C">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32581C" w:rsidRPr="0032581C">
        <w:rPr>
          <w:b/>
        </w:rPr>
        <w:t>Tableau 5.3</w:t>
      </w:r>
      <w:r w:rsidR="0032581C" w:rsidRPr="0032581C">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092325"/>
                    </a:xfrm>
                    <a:prstGeom prst="rect">
                      <a:avLst/>
                    </a:prstGeom>
                  </pic:spPr>
                </pic:pic>
              </a:graphicData>
            </a:graphic>
          </wp:inline>
        </w:drawing>
      </w:r>
    </w:p>
    <w:p w14:paraId="69E60F89" w14:textId="27093F7B" w:rsidR="008D16BD" w:rsidRPr="00504036" w:rsidRDefault="008D16BD" w:rsidP="00504036">
      <w:pPr>
        <w:pStyle w:val="Lgende"/>
        <w:jc w:val="center"/>
        <w:rPr>
          <w:rFonts w:ascii="Calibri" w:hAnsi="Calibri" w:cs="Calibri"/>
          <w:i w:val="0"/>
          <w:iCs w:val="0"/>
          <w:color w:val="000000"/>
          <w:sz w:val="22"/>
          <w:szCs w:val="24"/>
        </w:rPr>
      </w:pPr>
      <w:bookmarkStart w:id="1895"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1895"/>
      <w:r w:rsidRPr="00D42449">
        <w:rPr>
          <w:rFonts w:ascii="Calibri" w:hAnsi="Calibri" w:cs="Calibri"/>
          <w:i w:val="0"/>
          <w:iCs w:val="0"/>
          <w:color w:val="000000"/>
          <w:sz w:val="22"/>
          <w:szCs w:val="24"/>
        </w:rPr>
        <w:t xml:space="preserve"> : configuration du rotor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39EEF700" w14:textId="69BF7B75" w:rsidR="008D16BD" w:rsidRPr="00D42449" w:rsidRDefault="008D16BD" w:rsidP="008D16BD">
      <w:pPr>
        <w:pStyle w:val="Lgende"/>
        <w:spacing w:after="0"/>
        <w:jc w:val="center"/>
        <w:rPr>
          <w:rFonts w:ascii="Calibri" w:hAnsi="Calibri" w:cs="Calibri"/>
          <w:i w:val="0"/>
          <w:iCs w:val="0"/>
          <w:color w:val="000000"/>
          <w:sz w:val="22"/>
          <w:szCs w:val="24"/>
        </w:rPr>
      </w:pPr>
      <w:bookmarkStart w:id="1896" w:name="_Ref531889108"/>
      <w:r w:rsidRPr="00D42449">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1896"/>
      <w:r w:rsidRPr="00D42449">
        <w:rPr>
          <w:rFonts w:ascii="Calibri" w:hAnsi="Calibri" w:cs="Calibri"/>
          <w:i w:val="0"/>
          <w:iCs w:val="0"/>
          <w:color w:val="000000"/>
          <w:sz w:val="22"/>
          <w:szCs w:val="24"/>
        </w:rPr>
        <w:t xml:space="preserve"> : données physiques du cas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1F869AFC" w14:textId="77777777" w:rsidR="008D16BD" w:rsidRDefault="008D16BD" w:rsidP="008D16BD">
      <w:pPr>
        <w:spacing w:line="360" w:lineRule="auto"/>
        <w:jc w:val="center"/>
      </w:pPr>
      <w:r w:rsidRPr="00FC2522">
        <w:rPr>
          <w:noProof/>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2"/>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1897" w:name="_Toc534984875"/>
      <w:r>
        <w:lastRenderedPageBreak/>
        <w:t>Analyse modale</w:t>
      </w:r>
      <w:bookmarkEnd w:id="1897"/>
    </w:p>
    <w:p w14:paraId="04590FB9" w14:textId="77777777" w:rsidR="008D16BD" w:rsidRPr="000529AB" w:rsidRDefault="008D16BD" w:rsidP="008D16BD"/>
    <w:p w14:paraId="67BCCC6D" w14:textId="29B85338"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32581C" w:rsidRPr="0032581C">
        <w:rPr>
          <w:b/>
          <w:iCs/>
          <w:sz w:val="22"/>
        </w:rPr>
        <w:t xml:space="preserve">Figure </w:t>
      </w:r>
      <w:r w:rsidR="0032581C" w:rsidRPr="0032581C">
        <w:rPr>
          <w:b/>
          <w:iCs/>
          <w:noProof/>
          <w:sz w:val="22"/>
        </w:rPr>
        <w:t>5.3</w:t>
      </w:r>
      <w:r w:rsidR="0032581C" w:rsidRPr="0032581C">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lang w:eastAsia="fr-FR"/>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lang w:eastAsia="fr-FR"/>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lang w:eastAsia="fr-FR"/>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lang w:eastAsia="fr-FR"/>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2E30D7AC" w:rsidR="00504036" w:rsidRPr="004C5D1E" w:rsidRDefault="00504036" w:rsidP="00504036">
      <w:pPr>
        <w:pStyle w:val="Lgende"/>
        <w:jc w:val="center"/>
        <w:rPr>
          <w:rFonts w:ascii="Calibri" w:hAnsi="Calibri" w:cs="Calibri"/>
          <w:i w:val="0"/>
          <w:iCs w:val="0"/>
          <w:color w:val="000000"/>
          <w:sz w:val="22"/>
          <w:szCs w:val="24"/>
        </w:rPr>
      </w:pPr>
      <w:bookmarkStart w:id="1898"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1898"/>
      <w:r w:rsidRPr="004C5D1E">
        <w:rPr>
          <w:rFonts w:ascii="Calibri" w:hAnsi="Calibri" w:cs="Calibri"/>
          <w:i w:val="0"/>
          <w:iCs w:val="0"/>
          <w:color w:val="000000"/>
          <w:sz w:val="22"/>
          <w:szCs w:val="24"/>
        </w:rPr>
        <w:t xml:space="preserve"> : Coefficients dynamiques des paliers à 3 lobes du rotor Faulkner, </w:t>
      </w:r>
      <w:proofErr w:type="spellStart"/>
      <w:r w:rsidRPr="004C5D1E">
        <w:rPr>
          <w:rFonts w:ascii="Calibri" w:hAnsi="Calibri" w:cs="Calibri"/>
          <w:i w:val="0"/>
          <w:iCs w:val="0"/>
          <w:color w:val="000000"/>
          <w:sz w:val="22"/>
          <w:szCs w:val="24"/>
        </w:rPr>
        <w:t>Strong</w:t>
      </w:r>
      <w:proofErr w:type="spellEnd"/>
      <w:r w:rsidRPr="004C5D1E">
        <w:rPr>
          <w:rFonts w:ascii="Calibri" w:hAnsi="Calibri" w:cs="Calibri"/>
          <w:i w:val="0"/>
          <w:iCs w:val="0"/>
          <w:color w:val="000000"/>
          <w:sz w:val="22"/>
          <w:szCs w:val="24"/>
        </w:rPr>
        <w:t xml:space="preserve"> et Kirk</w:t>
      </w:r>
    </w:p>
    <w:p w14:paraId="710DF1F6" w14:textId="7812B7E4"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xml:space="preserve">.  En fait, malgré l’instabilité du palier présent, l’analyse </w:t>
      </w:r>
      <w:r w:rsidR="008D16BD" w:rsidRPr="00210E7E">
        <w:rPr>
          <w:rFonts w:eastAsia="Times New Roman" w:cs="Times New Roman"/>
          <w:color w:val="auto"/>
          <w:sz w:val="22"/>
          <w:szCs w:val="20"/>
          <w:lang w:eastAsia="fr-FR"/>
        </w:rPr>
        <w:lastRenderedPageBreak/>
        <w:t>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lang w:eastAsia="fr-FR"/>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lang w:eastAsia="fr-FR"/>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8"/>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6EE10E43" w:rsidR="008D16BD" w:rsidRPr="004C5D1E" w:rsidRDefault="008D16BD" w:rsidP="008D16BD">
      <w:pPr>
        <w:pStyle w:val="Lgende"/>
        <w:spacing w:after="0"/>
        <w:jc w:val="center"/>
        <w:rPr>
          <w:rFonts w:ascii="Calibri" w:hAnsi="Calibri" w:cs="Calibri"/>
          <w:i w:val="0"/>
          <w:iCs w:val="0"/>
          <w:color w:val="000000"/>
          <w:sz w:val="22"/>
          <w:szCs w:val="24"/>
        </w:rPr>
      </w:pPr>
      <w:bookmarkStart w:id="1899"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CD6452">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1899"/>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w:t>
      </w:r>
      <w:proofErr w:type="spellStart"/>
      <w:r w:rsidR="00504036">
        <w:rPr>
          <w:rFonts w:ascii="Calibri" w:hAnsi="Calibri" w:cs="Calibri"/>
          <w:i w:val="0"/>
          <w:iCs w:val="0"/>
          <w:color w:val="000000"/>
          <w:sz w:val="22"/>
          <w:szCs w:val="24"/>
        </w:rPr>
        <w:t>Strong</w:t>
      </w:r>
      <w:proofErr w:type="spellEnd"/>
      <w:r w:rsidR="00504036">
        <w:rPr>
          <w:rFonts w:ascii="Calibri" w:hAnsi="Calibri" w:cs="Calibri"/>
          <w:i w:val="0"/>
          <w:iCs w:val="0"/>
          <w:color w:val="000000"/>
          <w:sz w:val="22"/>
          <w:szCs w:val="24"/>
        </w:rPr>
        <w:t xml:space="preserve">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1900" w:name="_Toc534984876"/>
      <w:r>
        <w:t>Analyse de la stabilité de l’effet Morton</w:t>
      </w:r>
      <w:bookmarkEnd w:id="1900"/>
    </w:p>
    <w:p w14:paraId="01CBA517" w14:textId="77777777" w:rsidR="008D16BD" w:rsidRPr="00883EC4" w:rsidRDefault="008D16BD" w:rsidP="008D16BD"/>
    <w:p w14:paraId="7C891ED8" w14:textId="7A16C39C"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5.3</w:t>
      </w:r>
      <w:r w:rsidR="0032581C" w:rsidRPr="0032581C">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lang w:eastAsia="fr-FR"/>
              </w:rPr>
              <w:lastRenderedPageBreak/>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lang w:eastAsia="fr-FR"/>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3F77E68B"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w:t>
            </w:r>
            <w:proofErr w:type="spellStart"/>
            <w:r>
              <w:rPr>
                <w:rFonts w:ascii="Calibri" w:eastAsia="Times New Roman" w:hAnsi="Calibri" w:cs="Times New Roman"/>
                <w:i w:val="0"/>
                <w:iCs w:val="0"/>
                <w:color w:val="auto"/>
                <w:sz w:val="22"/>
                <w:szCs w:val="20"/>
                <w:lang w:eastAsia="fr-FR"/>
              </w:rPr>
              <w:t>Strong</w:t>
            </w:r>
            <w:proofErr w:type="spellEnd"/>
            <w:r>
              <w:rPr>
                <w:rFonts w:ascii="Calibri" w:eastAsia="Times New Roman" w:hAnsi="Calibri" w:cs="Times New Roman"/>
                <w:i w:val="0"/>
                <w:iCs w:val="0"/>
                <w:color w:val="auto"/>
                <w:sz w:val="22"/>
                <w:szCs w:val="20"/>
                <w:lang w:eastAsia="fr-FR"/>
              </w:rPr>
              <w:t xml:space="preserve">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lang w:eastAsia="fr-FR"/>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lang w:eastAsia="fr-FR"/>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772086D3"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CD6452">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CD6452">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 xml:space="preserve">rotor Faulkner, </w:t>
            </w:r>
            <w:proofErr w:type="spellStart"/>
            <w:r>
              <w:rPr>
                <w:rFonts w:eastAsia="Times New Roman" w:cs="Times New Roman"/>
                <w:color w:val="auto"/>
                <w:sz w:val="22"/>
                <w:szCs w:val="20"/>
                <w:lang w:eastAsia="fr-FR"/>
              </w:rPr>
              <w:t>Strong</w:t>
            </w:r>
            <w:proofErr w:type="spellEnd"/>
            <w:r>
              <w:rPr>
                <w:rFonts w:eastAsia="Times New Roman" w:cs="Times New Roman"/>
                <w:color w:val="auto"/>
                <w:sz w:val="22"/>
                <w:szCs w:val="20"/>
                <w:lang w:eastAsia="fr-FR"/>
              </w:rPr>
              <w:t xml:space="preserve">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7B5BDBEE"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1901"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CD6452">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1901"/>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 xml:space="preserve">Faulkner, </w:t>
      </w:r>
      <w:proofErr w:type="spellStart"/>
      <w:r w:rsidRPr="00A760A1">
        <w:rPr>
          <w:rFonts w:ascii="Calibri" w:eastAsia="Times New Roman" w:hAnsi="Calibri" w:cs="Times New Roman"/>
          <w:i w:val="0"/>
          <w:iCs w:val="0"/>
          <w:color w:val="auto"/>
          <w:sz w:val="22"/>
          <w:szCs w:val="20"/>
          <w:lang w:eastAsia="fr-FR"/>
        </w:rPr>
        <w:t>Strong</w:t>
      </w:r>
      <w:proofErr w:type="spellEnd"/>
      <w:r w:rsidRPr="00A760A1">
        <w:rPr>
          <w:rFonts w:ascii="Calibri" w:eastAsia="Times New Roman" w:hAnsi="Calibri" w:cs="Times New Roman"/>
          <w:i w:val="0"/>
          <w:iCs w:val="0"/>
          <w:color w:val="auto"/>
          <w:sz w:val="22"/>
          <w:szCs w:val="20"/>
          <w:lang w:eastAsia="fr-FR"/>
        </w:rPr>
        <w:t xml:space="preserve"> et Kirk</w:t>
      </w:r>
    </w:p>
    <w:p w14:paraId="2E2BA103" w14:textId="5D16AFC9"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32581C" w:rsidRPr="0032581C">
        <w:rPr>
          <w:b/>
        </w:rPr>
        <w:t>Figure 5.3</w:t>
      </w:r>
      <w:r w:rsidR="0032581C" w:rsidRPr="0032581C">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32581C" w:rsidRPr="0032581C">
        <w:rPr>
          <w:b/>
          <w:szCs w:val="22"/>
        </w:rPr>
        <w:t xml:space="preserve">Figure </w:t>
      </w:r>
      <w:r w:rsidR="0032581C" w:rsidRPr="0032581C">
        <w:rPr>
          <w:b/>
          <w:noProof/>
          <w:szCs w:val="22"/>
        </w:rPr>
        <w:t>5.3</w:t>
      </w:r>
      <w:r w:rsidR="0032581C" w:rsidRPr="0032581C">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lang w:eastAsia="fr-FR"/>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lang w:eastAsia="fr-FR"/>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41FA31DC"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1902"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CD6452">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CD6452">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1902"/>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w:t>
            </w:r>
            <w:proofErr w:type="spellStart"/>
            <w:r>
              <w:rPr>
                <w:rFonts w:eastAsia="Times New Roman" w:cs="Times New Roman"/>
                <w:color w:val="auto"/>
                <w:sz w:val="22"/>
                <w:szCs w:val="22"/>
                <w:lang w:eastAsia="fr-FR"/>
              </w:rPr>
              <w:t>Strong</w:t>
            </w:r>
            <w:proofErr w:type="spellEnd"/>
            <w:r>
              <w:rPr>
                <w:rFonts w:eastAsia="Times New Roman" w:cs="Times New Roman"/>
                <w:color w:val="auto"/>
                <w:sz w:val="22"/>
                <w:szCs w:val="22"/>
                <w:lang w:eastAsia="fr-FR"/>
              </w:rPr>
              <w:t xml:space="preserve"> et Kirk</w:t>
            </w:r>
          </w:p>
        </w:tc>
      </w:tr>
    </w:tbl>
    <w:p w14:paraId="00E3F43D" w14:textId="4678F098"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32581C">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7C351320"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w:t>
      </w:r>
      <w:proofErr w:type="spellStart"/>
      <w:r>
        <w:rPr>
          <w:rFonts w:eastAsia="Times New Roman" w:cs="Times New Roman"/>
          <w:color w:val="auto"/>
          <w:sz w:val="22"/>
          <w:szCs w:val="20"/>
          <w:lang w:eastAsia="fr-FR"/>
        </w:rPr>
        <w:t>Balbahadur</w:t>
      </w:r>
      <w:proofErr w:type="spellEnd"/>
      <w:r>
        <w:rPr>
          <w:rFonts w:eastAsia="Times New Roman" w:cs="Times New Roman"/>
          <w:color w:val="auto"/>
          <w:sz w:val="22"/>
          <w:szCs w:val="20"/>
          <w:lang w:eastAsia="fr-FR"/>
        </w:rPr>
        <w:t xml:space="preserve"> et Kirk à 9640 tr/min.</w:t>
      </w:r>
    </w:p>
    <w:p w14:paraId="38A17EF6" w14:textId="77777777" w:rsidR="008D16BD" w:rsidRDefault="008D16BD" w:rsidP="008D16BD">
      <w:pPr>
        <w:pStyle w:val="Default"/>
        <w:spacing w:line="360" w:lineRule="auto"/>
        <w:jc w:val="center"/>
      </w:pPr>
      <w:r w:rsidRPr="00F55980">
        <w:rPr>
          <w:noProof/>
          <w:lang w:eastAsia="fr-FR"/>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6"/>
                    <a:stretch>
                      <a:fillRect/>
                    </a:stretch>
                  </pic:blipFill>
                  <pic:spPr>
                    <a:xfrm>
                      <a:off x="0" y="0"/>
                      <a:ext cx="5321592" cy="2922417"/>
                    </a:xfrm>
                    <a:prstGeom prst="rect">
                      <a:avLst/>
                    </a:prstGeom>
                  </pic:spPr>
                </pic:pic>
              </a:graphicData>
            </a:graphic>
          </wp:inline>
        </w:drawing>
      </w:r>
    </w:p>
    <w:p w14:paraId="269068C1" w14:textId="7CB2064E" w:rsidR="008D16BD" w:rsidRDefault="008D16BD" w:rsidP="008D16BD">
      <w:pPr>
        <w:pStyle w:val="Lgende"/>
        <w:jc w:val="center"/>
        <w:rPr>
          <w:rFonts w:ascii="Calibri" w:hAnsi="Calibri" w:cs="Calibri"/>
          <w:i w:val="0"/>
          <w:iCs w:val="0"/>
          <w:color w:val="000000"/>
          <w:sz w:val="24"/>
          <w:szCs w:val="24"/>
        </w:rPr>
      </w:pPr>
      <w:bookmarkStart w:id="1903"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CD6452">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CD6452">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1903"/>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 xml:space="preserve">rotor Faulkner, </w:t>
      </w:r>
      <w:proofErr w:type="spellStart"/>
      <w:r w:rsidRPr="00DC2610">
        <w:rPr>
          <w:rFonts w:ascii="Calibri" w:hAnsi="Calibri" w:cs="Calibri"/>
          <w:i w:val="0"/>
          <w:iCs w:val="0"/>
          <w:color w:val="000000"/>
          <w:sz w:val="24"/>
          <w:szCs w:val="24"/>
        </w:rPr>
        <w:t>Strong</w:t>
      </w:r>
      <w:proofErr w:type="spellEnd"/>
      <w:r w:rsidRPr="00DC2610">
        <w:rPr>
          <w:rFonts w:ascii="Calibri" w:hAnsi="Calibri" w:cs="Calibri"/>
          <w:i w:val="0"/>
          <w:iCs w:val="0"/>
          <w:color w:val="000000"/>
          <w:sz w:val="24"/>
          <w:szCs w:val="24"/>
        </w:rPr>
        <w:t xml:space="preserve">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439C071F" w:rsidR="000E4C36" w:rsidRDefault="00A6594D" w:rsidP="00C53D08">
      <w:pPr>
        <w:pStyle w:val="Titre2"/>
        <w:ind w:left="709"/>
        <w:rPr>
          <w:lang w:eastAsia="zh-CN"/>
        </w:rPr>
      </w:pPr>
      <w:bookmarkStart w:id="1904" w:name="_Toc534984877"/>
      <w:ins w:id="1905" w:author="HASSINI Mohamed-amine" w:date="2019-01-17T11:37:00Z">
        <w:r>
          <w:rPr>
            <w:lang w:eastAsia="zh-CN"/>
          </w:rPr>
          <w:t xml:space="preserve">Techniques </w:t>
        </w:r>
      </w:ins>
      <w:ins w:id="1906" w:author="HASSINI Mohamed-amine" w:date="2019-01-17T11:38:00Z">
        <w:r>
          <w:rPr>
            <w:lang w:eastAsia="zh-CN"/>
          </w:rPr>
          <w:t>à</w:t>
        </w:r>
      </w:ins>
      <w:ins w:id="1907" w:author="HASSINI Mohamed-amine" w:date="2019-01-17T11:37:00Z">
        <w:r>
          <w:rPr>
            <w:lang w:eastAsia="zh-CN"/>
          </w:rPr>
          <w:t xml:space="preserve"> mettre en oeuvre</w:t>
        </w:r>
      </w:ins>
      <w:del w:id="1908" w:author="HASSINI Mohamed-amine" w:date="2019-01-17T11:37:00Z">
        <w:r w:rsidR="000E4C36" w:rsidDel="00A6594D">
          <w:rPr>
            <w:lang w:eastAsia="zh-CN"/>
          </w:rPr>
          <w:delText>Solutions</w:delText>
        </w:r>
      </w:del>
      <w:ins w:id="1909" w:author="HASSINI Mohamed-amine" w:date="2019-01-17T11:37:00Z">
        <w:r>
          <w:rPr>
            <w:lang w:eastAsia="zh-CN"/>
          </w:rPr>
          <w:t xml:space="preserve"> pour eviter l’instabilite</w:t>
        </w:r>
      </w:ins>
      <w:r w:rsidR="000E4C36">
        <w:rPr>
          <w:lang w:eastAsia="zh-CN"/>
        </w:rPr>
        <w:t xml:space="preserve"> de l’effet Morton </w:t>
      </w:r>
      <w:del w:id="1910" w:author="HASSINI Mohamed-amine" w:date="2019-01-17T11:37:00Z">
        <w:r w:rsidR="000E4C36" w:rsidDel="00A6594D">
          <w:rPr>
            <w:lang w:eastAsia="zh-CN"/>
          </w:rPr>
          <w:delText>instable</w:delText>
        </w:r>
      </w:del>
      <w:bookmarkEnd w:id="1904"/>
    </w:p>
    <w:p w14:paraId="1E923476" w14:textId="77777777" w:rsidR="000E4C36" w:rsidRDefault="000E4C36" w:rsidP="000E4C36">
      <w:pPr>
        <w:rPr>
          <w:szCs w:val="22"/>
          <w:lang w:eastAsia="zh-CN"/>
        </w:rPr>
      </w:pPr>
    </w:p>
    <w:p w14:paraId="4E2B93B9" w14:textId="025B35DB" w:rsidR="00A6594D" w:rsidRDefault="00A6594D" w:rsidP="00CD7D15">
      <w:pPr>
        <w:spacing w:line="360" w:lineRule="auto"/>
        <w:ind w:firstLine="708"/>
        <w:rPr>
          <w:ins w:id="1911" w:author="HASSINI Mohamed-amine" w:date="2019-01-17T11:39:00Z"/>
          <w:szCs w:val="22"/>
          <w:lang w:eastAsia="zh-CN"/>
        </w:rPr>
      </w:pPr>
      <w:ins w:id="1912" w:author="HASSINI Mohamed-amine" w:date="2019-01-17T11:39:00Z">
        <w:r>
          <w:rPr>
            <w:szCs w:val="22"/>
            <w:lang w:eastAsia="zh-CN"/>
          </w:rPr>
          <w:t xml:space="preserve">Malgré sa précision relative, la méthode de calcul de la stabilité </w:t>
        </w:r>
      </w:ins>
      <w:ins w:id="1913" w:author="HASSINI Mohamed-amine" w:date="2019-01-17T11:41:00Z">
        <w:r>
          <w:rPr>
            <w:szCs w:val="22"/>
            <w:lang w:eastAsia="zh-CN"/>
          </w:rPr>
          <w:t>permet d</w:t>
        </w:r>
      </w:ins>
      <w:ins w:id="1914" w:author="HASSINI Mohamed-amine" w:date="2019-01-17T11:47:00Z">
        <w:r>
          <w:rPr>
            <w:szCs w:val="22"/>
            <w:lang w:eastAsia="zh-CN"/>
          </w:rPr>
          <w:t>’évaluer</w:t>
        </w:r>
      </w:ins>
      <w:ins w:id="1915" w:author="HASSINI Mohamed-amine" w:date="2019-01-17T11:46:00Z">
        <w:r>
          <w:rPr>
            <w:szCs w:val="22"/>
            <w:lang w:eastAsia="zh-CN"/>
          </w:rPr>
          <w:t xml:space="preserve">, à un stade </w:t>
        </w:r>
      </w:ins>
      <w:ins w:id="1916" w:author="HASSINI Mohamed-amine" w:date="2019-01-17T11:47:00Z">
        <w:r>
          <w:rPr>
            <w:szCs w:val="22"/>
            <w:lang w:eastAsia="zh-CN"/>
          </w:rPr>
          <w:t>avancé de la conception d’une machine, du risque d</w:t>
        </w:r>
        <w:r w:rsidR="008D6C7B">
          <w:rPr>
            <w:szCs w:val="22"/>
            <w:lang w:eastAsia="zh-CN"/>
          </w:rPr>
          <w:t>e l’instabilité de l’effet Morton. Celle-ci permet aussi, via l</w:t>
        </w:r>
      </w:ins>
      <w:ins w:id="1917" w:author="HASSINI Mohamed-amine" w:date="2019-01-17T11:48:00Z">
        <w:r w:rsidR="008D6C7B">
          <w:rPr>
            <w:szCs w:val="22"/>
            <w:lang w:eastAsia="zh-CN"/>
          </w:rPr>
          <w:t>’analyse d</w:t>
        </w:r>
      </w:ins>
      <w:ins w:id="1918" w:author="HASSINI Mohamed-amine" w:date="2019-01-17T11:41:00Z">
        <w:r>
          <w:rPr>
            <w:szCs w:val="22"/>
            <w:lang w:eastAsia="zh-CN"/>
          </w:rPr>
          <w:t>e la participation de chaque phénomène</w:t>
        </w:r>
      </w:ins>
      <w:ins w:id="1919" w:author="HASSINI Mohamed-amine" w:date="2019-01-17T11:43:00Z">
        <w:r>
          <w:rPr>
            <w:szCs w:val="22"/>
            <w:lang w:eastAsia="zh-CN"/>
          </w:rPr>
          <w:t xml:space="preserve"> à travers des trois coefficients d’influence A, B et C</w:t>
        </w:r>
        <w:r w:rsidR="008D6C7B">
          <w:rPr>
            <w:szCs w:val="22"/>
            <w:lang w:eastAsia="zh-CN"/>
          </w:rPr>
          <w:t xml:space="preserve">, </w:t>
        </w:r>
      </w:ins>
      <w:ins w:id="1920" w:author="HASSINI Mohamed-amine" w:date="2019-01-17T11:42:00Z">
        <w:r>
          <w:rPr>
            <w:szCs w:val="22"/>
            <w:lang w:eastAsia="zh-CN"/>
          </w:rPr>
          <w:t>d</w:t>
        </w:r>
      </w:ins>
      <w:ins w:id="1921" w:author="HASSINI Mohamed-amine" w:date="2019-01-17T11:43:00Z">
        <w:r>
          <w:rPr>
            <w:szCs w:val="22"/>
            <w:lang w:eastAsia="zh-CN"/>
          </w:rPr>
          <w:t>’</w:t>
        </w:r>
        <w:r w:rsidR="008D6C7B">
          <w:rPr>
            <w:szCs w:val="22"/>
            <w:lang w:eastAsia="zh-CN"/>
          </w:rPr>
          <w:t>identifier les</w:t>
        </w:r>
      </w:ins>
      <w:ins w:id="1922" w:author="HASSINI Mohamed-amine" w:date="2019-01-17T11:56:00Z">
        <w:r w:rsidR="008D6C7B">
          <w:rPr>
            <w:szCs w:val="22"/>
            <w:lang w:eastAsia="zh-CN"/>
          </w:rPr>
          <w:t xml:space="preserve"> </w:t>
        </w:r>
      </w:ins>
      <w:ins w:id="1923" w:author="HASSINI Mohamed-amine" w:date="2019-01-17T11:43:00Z">
        <w:r>
          <w:rPr>
            <w:szCs w:val="22"/>
            <w:lang w:eastAsia="zh-CN"/>
          </w:rPr>
          <w:t>leviers</w:t>
        </w:r>
      </w:ins>
      <w:ins w:id="1924" w:author="HASSINI Mohamed-amine" w:date="2019-01-17T11:56:00Z">
        <w:r w:rsidR="008D6C7B">
          <w:rPr>
            <w:szCs w:val="22"/>
            <w:lang w:eastAsia="zh-CN"/>
          </w:rPr>
          <w:t xml:space="preserve"> les plus pertinents</w:t>
        </w:r>
      </w:ins>
      <w:ins w:id="1925" w:author="HASSINI Mohamed-amine" w:date="2019-01-17T11:43:00Z">
        <w:r>
          <w:rPr>
            <w:szCs w:val="22"/>
            <w:lang w:eastAsia="zh-CN"/>
          </w:rPr>
          <w:t xml:space="preserve"> qui permettraient de l</w:t>
        </w:r>
      </w:ins>
      <w:ins w:id="1926" w:author="HASSINI Mohamed-amine" w:date="2019-01-17T11:44:00Z">
        <w:r>
          <w:rPr>
            <w:szCs w:val="22"/>
            <w:lang w:eastAsia="zh-CN"/>
          </w:rPr>
          <w:t>’éviter.</w:t>
        </w:r>
      </w:ins>
    </w:p>
    <w:p w14:paraId="69F34717" w14:textId="65AF8E2F" w:rsidR="000E4C36" w:rsidRDefault="000E4C36" w:rsidP="00CD7D15">
      <w:pPr>
        <w:spacing w:line="360" w:lineRule="auto"/>
        <w:ind w:firstLine="708"/>
        <w:rPr>
          <w:szCs w:val="22"/>
          <w:lang w:eastAsia="zh-CN"/>
        </w:rPr>
      </w:pPr>
      <w:del w:id="1927" w:author="HASSINI Mohamed-amine" w:date="2019-01-17T15:07:00Z">
        <w:r w:rsidDel="00794A46">
          <w:rPr>
            <w:szCs w:val="22"/>
            <w:lang w:eastAsia="zh-CN"/>
          </w:rPr>
          <w:delText xml:space="preserve">La méthode de l’analyse </w:delText>
        </w:r>
        <w:r w:rsidR="00CD7D15" w:rsidDel="00794A46">
          <w:rPr>
            <w:szCs w:val="22"/>
            <w:lang w:eastAsia="zh-CN"/>
          </w:rPr>
          <w:delText>de la stabilité</w:delText>
        </w:r>
        <w:r w:rsidDel="00794A46">
          <w:rPr>
            <w:szCs w:val="22"/>
            <w:lang w:eastAsia="zh-CN"/>
          </w:rPr>
          <w:delText xml:space="preserve"> de l’effet Morton servit à quantifier le risque du déclenchement de l’effet Morton instable sur les machines. Quand l’indicateur de l’effet Morton est supérieur à 1 (</w:delText>
        </w:r>
        <m:oMath>
          <m:r>
            <w:rPr>
              <w:rFonts w:ascii="Cambria Math" w:hAnsi="Cambria Math"/>
              <w:szCs w:val="22"/>
              <w:lang w:eastAsia="zh-CN"/>
            </w:rPr>
            <m:t>ς&gt;1</m:t>
          </m:r>
        </m:oMath>
        <w:r w:rsidDel="00794A46">
          <w:rPr>
            <w:szCs w:val="22"/>
            <w:lang w:eastAsia="zh-CN"/>
          </w:rPr>
          <w:delTex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delText>
        </w:r>
        <w:r w:rsidR="002F44B5" w:rsidDel="00794A46">
          <w:rPr>
            <w:szCs w:val="22"/>
            <w:lang w:eastAsia="zh-CN"/>
          </w:rPr>
          <w:delText>généralisées (systématisées ? ou universalisées ?)</w:delText>
        </w:r>
        <w:r w:rsidDel="00794A46">
          <w:rPr>
            <w:szCs w:val="22"/>
            <w:lang w:eastAsia="zh-CN"/>
          </w:rPr>
          <w:delText xml:space="preserve"> et elles sont valables uniquement sur les cas individuels. Pour mieux comprendre </w:delText>
        </w:r>
        <w:r w:rsidR="00794256" w:rsidDel="00794A46">
          <w:rPr>
            <w:szCs w:val="22"/>
            <w:lang w:eastAsia="zh-CN"/>
          </w:rPr>
          <w:delText xml:space="preserve">l’effet Morton </w:delText>
        </w:r>
        <w:r w:rsidDel="00794A46">
          <w:rPr>
            <w:szCs w:val="22"/>
            <w:lang w:eastAsia="zh-CN"/>
          </w:rPr>
          <w:delText xml:space="preserve">et ensuite proposer des nouvelles préventions pour </w:delText>
        </w:r>
        <w:r w:rsidDel="00794A46">
          <w:rPr>
            <w:szCs w:val="22"/>
            <w:lang w:eastAsia="zh-CN"/>
          </w:rPr>
          <w:lastRenderedPageBreak/>
          <w:delText>é</w:delText>
        </w:r>
        <w:r w:rsidR="00794256" w:rsidDel="00794A46">
          <w:rPr>
            <w:szCs w:val="22"/>
            <w:lang w:eastAsia="zh-CN"/>
          </w:rPr>
          <w:delText>viter l’effet Morton instable, c</w:delText>
        </w:r>
        <w:r w:rsidDel="00794A46">
          <w:rPr>
            <w:szCs w:val="22"/>
            <w:lang w:eastAsia="zh-CN"/>
          </w:rPr>
          <w:delText>es solutions empiriques proposées dans la littérature</w:delText>
        </w:r>
        <w:r w:rsidRPr="00364D81" w:rsidDel="00794A46">
          <w:rPr>
            <w:szCs w:val="22"/>
            <w:lang w:eastAsia="zh-CN"/>
          </w:rPr>
          <w:delText xml:space="preserve"> </w:delText>
        </w:r>
        <w:r w:rsidDel="00794A46">
          <w:rPr>
            <w:szCs w:val="22"/>
            <w:lang w:eastAsia="zh-CN"/>
          </w:rPr>
          <w:delText xml:space="preserve">sont </w:delText>
        </w:r>
        <w:r w:rsidR="00D26599" w:rsidDel="00794A46">
          <w:rPr>
            <w:szCs w:val="22"/>
            <w:lang w:eastAsia="zh-CN"/>
          </w:rPr>
          <w:delText xml:space="preserve">analysées qualitativement </w:delText>
        </w:r>
        <w:r w:rsidDel="00794A46">
          <w:rPr>
            <w:szCs w:val="22"/>
            <w:lang w:eastAsia="zh-CN"/>
          </w:rPr>
          <w:delText xml:space="preserve">en appuyant sur les coefficients d’influence </w:delText>
        </w:r>
        <m:oMath>
          <m:r>
            <m:rPr>
              <m:sty m:val="bi"/>
            </m:rPr>
            <w:rPr>
              <w:rFonts w:ascii="Cambria Math" w:hAnsi="Cambria Math"/>
              <w:szCs w:val="22"/>
              <w:lang w:eastAsia="zh-CN"/>
            </w:rPr>
            <m:t>A,B,C</m:t>
          </m:r>
        </m:oMath>
        <w:r w:rsidDel="00794A46">
          <w:rPr>
            <w:b/>
            <w:szCs w:val="22"/>
            <w:lang w:eastAsia="zh-CN"/>
          </w:rPr>
          <w:delText xml:space="preserve"> </w:delText>
        </w:r>
        <w:r w:rsidRPr="005D6FD0" w:rsidDel="00794A46">
          <w:rPr>
            <w:szCs w:val="22"/>
            <w:lang w:eastAsia="zh-CN"/>
          </w:rPr>
          <w:delText>dans cette section</w:delText>
        </w:r>
        <w:r w:rsidDel="00794A46">
          <w:rPr>
            <w:szCs w:val="22"/>
            <w:lang w:eastAsia="zh-CN"/>
          </w:rPr>
          <w:delText xml:space="preserve">. </w:delText>
        </w:r>
      </w:del>
    </w:p>
    <w:p w14:paraId="34FB2E59" w14:textId="6E2A1DD4" w:rsidR="000E4C36" w:rsidRDefault="000E4C36" w:rsidP="00C53D08">
      <w:pPr>
        <w:pStyle w:val="Titre3"/>
        <w:ind w:left="709"/>
        <w:rPr>
          <w:lang w:eastAsia="zh-CN"/>
        </w:rPr>
      </w:pPr>
      <w:bookmarkStart w:id="1928" w:name="_Toc534984878"/>
      <w:r>
        <w:rPr>
          <w:lang w:eastAsia="zh-CN"/>
        </w:rPr>
        <w:t xml:space="preserve">Comparaison quantitative des coefficients d’influence </w:t>
      </w:r>
      <m:oMath>
        <m:r>
          <m:rPr>
            <m:sty m:val="bi"/>
          </m:rPr>
          <w:rPr>
            <w:rFonts w:ascii="Cambria Math" w:hAnsi="Cambria Math"/>
            <w:lang w:eastAsia="zh-CN"/>
          </w:rPr>
          <m:t>ABC</m:t>
        </m:r>
      </m:oMath>
      <w:bookmarkEnd w:id="1928"/>
    </w:p>
    <w:p w14:paraId="232DE2E0" w14:textId="77777777" w:rsidR="000E4C36" w:rsidRPr="00E30F8F" w:rsidRDefault="000E4C36" w:rsidP="000E4C36">
      <w:pPr>
        <w:rPr>
          <w:lang w:eastAsia="zh-CN"/>
        </w:rPr>
      </w:pPr>
    </w:p>
    <w:p w14:paraId="18F41054" w14:textId="6E507ABC" w:rsidR="008D6C7B" w:rsidRDefault="000E4C36" w:rsidP="008D5CD4">
      <w:pPr>
        <w:spacing w:line="360" w:lineRule="auto"/>
        <w:ind w:firstLine="708"/>
        <w:rPr>
          <w:ins w:id="1929" w:author="HASSINI Mohamed-amine" w:date="2019-01-17T11:52:00Z"/>
          <w:szCs w:val="22"/>
          <w:lang w:eastAsia="zh-CN"/>
        </w:rPr>
      </w:pPr>
      <w:r>
        <w:rPr>
          <w:szCs w:val="22"/>
          <w:lang w:eastAsia="zh-CN"/>
        </w:rPr>
        <w:t xml:space="preserve">Avant d’introduire les solutions empiriques en fonction de chaque coefficient d’influence, une comparaison quantitative de </w:t>
      </w:r>
      <w:del w:id="1930" w:author="HASSINI Mohamed-amine" w:date="2019-01-17T14:11:00Z">
        <w:r w:rsidDel="00204036">
          <w:rPr>
            <w:szCs w:val="22"/>
            <w:lang w:eastAsia="zh-CN"/>
          </w:rPr>
          <w:delText xml:space="preserve">ses </w:delText>
        </w:r>
      </w:del>
      <w:ins w:id="1931" w:author="HASSINI Mohamed-amine" w:date="2019-01-17T14:11:00Z">
        <w:r w:rsidR="00204036">
          <w:rPr>
            <w:szCs w:val="22"/>
            <w:lang w:eastAsia="zh-CN"/>
          </w:rPr>
          <w:t xml:space="preserve">ces </w:t>
        </w:r>
      </w:ins>
      <w:r>
        <w:rPr>
          <w:szCs w:val="22"/>
          <w:lang w:eastAsia="zh-CN"/>
        </w:rPr>
        <w:t>modules est d’abord présentée. Cette comparaison permet de connaitre la grandeur du module de chaque coefficient</w:t>
      </w:r>
      <w:r w:rsidR="00727572">
        <w:rPr>
          <w:szCs w:val="22"/>
          <w:lang w:eastAsia="zh-CN"/>
        </w:rPr>
        <w:t xml:space="preserve"> et de se rendre en compte</w:t>
      </w:r>
      <w:ins w:id="1932" w:author="HASSINI Mohamed-amine" w:date="2019-01-17T11:50:00Z">
        <w:r w:rsidR="008D6C7B">
          <w:rPr>
            <w:szCs w:val="22"/>
            <w:lang w:eastAsia="zh-CN"/>
          </w:rPr>
          <w:t xml:space="preserve"> de leur contribution dans le déclenchement de l’instabilité.</w:t>
        </w:r>
      </w:ins>
      <w:ins w:id="1933" w:author="HASSINI Mohamed-amine" w:date="2019-01-17T11:51:00Z">
        <w:r w:rsidR="008D6C7B">
          <w:rPr>
            <w:szCs w:val="22"/>
            <w:lang w:eastAsia="zh-CN"/>
          </w:rPr>
          <w:t xml:space="preserve"> </w:t>
        </w:r>
      </w:ins>
      <w:ins w:id="1934" w:author="HASSINI Mohamed-amine" w:date="2019-01-17T14:00:00Z">
        <w:r w:rsidR="00CD6452">
          <w:rPr>
            <w:szCs w:val="22"/>
            <w:lang w:eastAsia="zh-CN"/>
          </w:rPr>
          <w:t xml:space="preserve">Pour ce faire, </w:t>
        </w:r>
      </w:ins>
      <w:ins w:id="1935" w:author="HASSINI Mohamed-amine" w:date="2019-01-17T14:02:00Z">
        <w:r w:rsidR="00CD6452">
          <w:rPr>
            <w:szCs w:val="22"/>
            <w:lang w:eastAsia="zh-CN"/>
          </w:rPr>
          <w:t>plusieurs cas publiés dans la littérature ont été analysées </w:t>
        </w:r>
      </w:ins>
      <w:ins w:id="1936" w:author="HASSINI Mohamed-amine" w:date="2019-01-17T11:51:00Z">
        <w:r w:rsidR="008D6C7B">
          <w:rPr>
            <w:szCs w:val="22"/>
            <w:lang w:eastAsia="zh-CN"/>
          </w:rPr>
          <w:t>:</w:t>
        </w:r>
      </w:ins>
    </w:p>
    <w:p w14:paraId="0797D37C" w14:textId="5EC90EB1" w:rsidR="00CD6452" w:rsidRDefault="00CD6452" w:rsidP="008D6C7B">
      <w:pPr>
        <w:pStyle w:val="Paragraphedeliste"/>
        <w:numPr>
          <w:ilvl w:val="0"/>
          <w:numId w:val="37"/>
        </w:numPr>
        <w:spacing w:line="360" w:lineRule="auto"/>
        <w:rPr>
          <w:ins w:id="1937" w:author="HASSINI Mohamed-amine" w:date="2019-01-17T14:01:00Z"/>
          <w:szCs w:val="22"/>
          <w:lang w:eastAsia="zh-CN"/>
        </w:rPr>
        <w:pPrChange w:id="1938" w:author="HASSINI Mohamed-amine" w:date="2019-01-17T11:52:00Z">
          <w:pPr>
            <w:spacing w:line="360" w:lineRule="auto"/>
            <w:ind w:firstLine="708"/>
          </w:pPr>
        </w:pPrChange>
      </w:pPr>
      <w:ins w:id="1939" w:author="HASSINI Mohamed-amine" w:date="2019-01-17T14:01:00Z">
        <w:r>
          <w:rPr>
            <w:szCs w:val="22"/>
            <w:lang w:eastAsia="zh-CN"/>
          </w:rPr>
          <w:t>Le cas de Faulkner [</w:t>
        </w:r>
        <w:proofErr w:type="spellStart"/>
        <w:r>
          <w:rPr>
            <w:szCs w:val="22"/>
            <w:lang w:eastAsia="zh-CN"/>
          </w:rPr>
          <w:t>ref</w:t>
        </w:r>
        <w:proofErr w:type="spellEnd"/>
        <w:r>
          <w:rPr>
            <w:szCs w:val="22"/>
            <w:lang w:eastAsia="zh-CN"/>
          </w:rPr>
          <w:t>] présenté dans la section précédente,</w:t>
        </w:r>
      </w:ins>
    </w:p>
    <w:p w14:paraId="2C3FC3B9" w14:textId="7138112D" w:rsidR="008D6C7B" w:rsidRDefault="008D6C7B" w:rsidP="008D6C7B">
      <w:pPr>
        <w:pStyle w:val="Paragraphedeliste"/>
        <w:numPr>
          <w:ilvl w:val="0"/>
          <w:numId w:val="37"/>
        </w:numPr>
        <w:spacing w:line="360" w:lineRule="auto"/>
        <w:rPr>
          <w:ins w:id="1940" w:author="HASSINI Mohamed-amine" w:date="2019-01-17T14:02:00Z"/>
          <w:szCs w:val="22"/>
          <w:lang w:eastAsia="zh-CN"/>
        </w:rPr>
        <w:pPrChange w:id="1941" w:author="HASSINI Mohamed-amine" w:date="2019-01-17T11:52:00Z">
          <w:pPr>
            <w:spacing w:line="360" w:lineRule="auto"/>
            <w:ind w:firstLine="708"/>
          </w:pPr>
        </w:pPrChange>
      </w:pPr>
      <w:ins w:id="1942" w:author="HASSINI Mohamed-amine" w:date="2019-01-17T11:53:00Z">
        <w:r>
          <w:rPr>
            <w:szCs w:val="22"/>
            <w:lang w:eastAsia="zh-CN"/>
          </w:rPr>
          <w:t xml:space="preserve">le </w:t>
        </w:r>
      </w:ins>
      <w:ins w:id="1943" w:author="HASSINI Mohamed-amine" w:date="2019-01-17T11:54:00Z">
        <w:r>
          <w:rPr>
            <w:szCs w:val="22"/>
            <w:lang w:eastAsia="zh-CN"/>
          </w:rPr>
          <w:t xml:space="preserve">rotor symétrique présentant deux disques en porte à faux décrit par Keogh et Morton </w:t>
        </w:r>
      </w:ins>
      <w:ins w:id="1944" w:author="HASSINI Mohamed-amine" w:date="2019-01-17T11:55:00Z">
        <w:r>
          <w:rPr>
            <w:szCs w:val="22"/>
          </w:rPr>
          <w:fldChar w:fldCharType="begin"/>
        </w:r>
        <w:r>
          <w:rPr>
            <w:szCs w:val="22"/>
          </w:rPr>
          <w:instrText xml:space="preserve"> REF _Ref523082734 \r \h </w:instrText>
        </w:r>
        <w:r>
          <w:rPr>
            <w:szCs w:val="22"/>
          </w:rPr>
        </w:r>
        <w:r>
          <w:rPr>
            <w:szCs w:val="22"/>
          </w:rPr>
          <w:fldChar w:fldCharType="separate"/>
        </w:r>
        <w:r>
          <w:rPr>
            <w:szCs w:val="22"/>
          </w:rPr>
          <w:t>[63]</w:t>
        </w:r>
        <w:r>
          <w:rPr>
            <w:szCs w:val="22"/>
          </w:rPr>
          <w:fldChar w:fldCharType="end"/>
        </w:r>
        <w:r>
          <w:rPr>
            <w:szCs w:val="22"/>
          </w:rPr>
          <w:t>,</w:t>
        </w:r>
      </w:ins>
    </w:p>
    <w:p w14:paraId="147D6317" w14:textId="27732055" w:rsidR="00CD6452" w:rsidRPr="00CD6452" w:rsidRDefault="00CD6452" w:rsidP="00CD6452">
      <w:pPr>
        <w:pStyle w:val="Paragraphedeliste"/>
        <w:numPr>
          <w:ilvl w:val="0"/>
          <w:numId w:val="37"/>
        </w:numPr>
        <w:spacing w:line="360" w:lineRule="auto"/>
        <w:rPr>
          <w:ins w:id="1945" w:author="HASSINI Mohamed-amine" w:date="2019-01-17T11:57:00Z"/>
          <w:szCs w:val="22"/>
          <w:lang w:eastAsia="zh-CN"/>
        </w:rPr>
        <w:pPrChange w:id="1946" w:author="HASSINI Mohamed-amine" w:date="2019-01-17T14:02:00Z">
          <w:pPr>
            <w:spacing w:line="360" w:lineRule="auto"/>
            <w:ind w:firstLine="708"/>
          </w:pPr>
        </w:pPrChange>
      </w:pPr>
      <w:ins w:id="1947" w:author="HASSINI Mohamed-amine" w:date="2019-01-17T14:02:00Z">
        <w:r>
          <w:rPr>
            <w:szCs w:val="22"/>
            <w:lang w:eastAsia="zh-CN"/>
          </w:rPr>
          <w:t xml:space="preserve">le cas du turbodétendeur décrit par </w:t>
        </w:r>
        <w:proofErr w:type="spellStart"/>
        <w:r>
          <w:rPr>
            <w:szCs w:val="22"/>
            <w:lang w:eastAsia="zh-CN"/>
          </w:rPr>
          <w:t>Schmied</w:t>
        </w:r>
        <w:proofErr w:type="spellEnd"/>
        <w:r>
          <w:rPr>
            <w:szCs w:val="22"/>
            <w:lang w:eastAsia="zh-CN"/>
          </w:rPr>
          <w:t xml:space="preserve"> </w:t>
        </w:r>
        <w:commentRangeStart w:id="1948"/>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Pr>
            <w:color w:val="000000"/>
            <w:szCs w:val="22"/>
            <w:lang w:eastAsia="zh-CN"/>
          </w:rPr>
          <w:t>[62]</w:t>
        </w:r>
        <w:r>
          <w:rPr>
            <w:color w:val="000000"/>
            <w:szCs w:val="22"/>
            <w:lang w:eastAsia="zh-CN"/>
          </w:rPr>
          <w:fldChar w:fldCharType="end"/>
        </w:r>
        <w:commentRangeEnd w:id="1948"/>
        <w:r>
          <w:rPr>
            <w:rStyle w:val="Marquedecommentaire"/>
          </w:rPr>
          <w:commentReference w:id="1948"/>
        </w:r>
        <w:r>
          <w:rPr>
            <w:szCs w:val="22"/>
            <w:lang w:eastAsia="zh-CN"/>
          </w:rPr>
          <w:t>,</w:t>
        </w:r>
      </w:ins>
    </w:p>
    <w:p w14:paraId="002DCD15" w14:textId="09E7D553" w:rsidR="008D6C7B" w:rsidRDefault="00991CBB" w:rsidP="008D6C7B">
      <w:pPr>
        <w:pStyle w:val="Paragraphedeliste"/>
        <w:numPr>
          <w:ilvl w:val="0"/>
          <w:numId w:val="37"/>
        </w:numPr>
        <w:spacing w:line="360" w:lineRule="auto"/>
        <w:rPr>
          <w:ins w:id="1949" w:author="HASSINI Mohamed-amine" w:date="2019-01-17T12:03:00Z"/>
          <w:szCs w:val="22"/>
          <w:lang w:eastAsia="zh-CN"/>
        </w:rPr>
        <w:pPrChange w:id="1950" w:author="HASSINI Mohamed-amine" w:date="2019-01-17T11:52:00Z">
          <w:pPr>
            <w:spacing w:line="360" w:lineRule="auto"/>
            <w:ind w:firstLine="708"/>
          </w:pPr>
        </w:pPrChange>
      </w:pPr>
      <w:ins w:id="1951" w:author="HASSINI Mohamed-amine" w:date="2019-01-17T11:57:00Z">
        <w:r>
          <w:rPr>
            <w:szCs w:val="22"/>
          </w:rPr>
          <w:t>la configuration expérimentale d</w:t>
        </w:r>
      </w:ins>
      <w:ins w:id="1952" w:author="HASSINI Mohamed-amine" w:date="2019-01-17T11:58:00Z">
        <w:r>
          <w:rPr>
            <w:szCs w:val="22"/>
          </w:rPr>
          <w:t>’un</w:t>
        </w:r>
      </w:ins>
      <w:ins w:id="1953" w:author="HASSINI Mohamed-amine" w:date="2019-01-17T11:57:00Z">
        <w:r>
          <w:rPr>
            <w:szCs w:val="22"/>
          </w:rPr>
          <w:t xml:space="preserve"> rotor représentant un compresseur </w:t>
        </w:r>
      </w:ins>
      <w:ins w:id="1954" w:author="HASSINI Mohamed-amine" w:date="2019-01-17T11:58:00Z">
        <w:r>
          <w:rPr>
            <w:szCs w:val="22"/>
          </w:rPr>
          <w:t xml:space="preserve">publié par </w:t>
        </w:r>
        <w:proofErr w:type="spellStart"/>
        <w:r>
          <w:rPr>
            <w:szCs w:val="22"/>
          </w:rPr>
          <w:t>Panara</w:t>
        </w:r>
        <w:proofErr w:type="spellEnd"/>
        <w:r>
          <w:rPr>
            <w:szCs w:val="22"/>
          </w:rPr>
          <w:t xml:space="preserve">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Pr>
            <w:szCs w:val="22"/>
          </w:rPr>
          <w:t>[65]</w:t>
        </w:r>
        <w:r>
          <w:rPr>
            <w:szCs w:val="22"/>
          </w:rPr>
          <w:fldChar w:fldCharType="end"/>
        </w:r>
      </w:ins>
      <w:ins w:id="1955" w:author="HASSINI Mohamed-amine" w:date="2019-01-17T11:59:00Z">
        <w:r>
          <w:rPr>
            <w:szCs w:val="22"/>
          </w:rPr>
          <w:t xml:space="preserve">. Dans cette configuration le rotor est entrainé par un moteur électrique </w:t>
        </w:r>
      </w:ins>
      <w:ins w:id="1956" w:author="HASSINI Mohamed-amine" w:date="2019-01-17T12:02:00Z">
        <w:r>
          <w:rPr>
            <w:szCs w:val="22"/>
          </w:rPr>
          <w:t>jusqu’à une vitesse de 13200 tr/min. L</w:t>
        </w:r>
      </w:ins>
      <w:ins w:id="1957" w:author="HASSINI Mohamed-amine" w:date="2019-01-17T12:03:00Z">
        <w:r>
          <w:rPr>
            <w:szCs w:val="22"/>
          </w:rPr>
          <w:t>e rotor est</w:t>
        </w:r>
      </w:ins>
      <w:ins w:id="1958" w:author="HASSINI Mohamed-amine" w:date="2019-01-17T12:02:00Z">
        <w:r>
          <w:rPr>
            <w:szCs w:val="22"/>
          </w:rPr>
          <w:t xml:space="preserve"> </w:t>
        </w:r>
      </w:ins>
      <w:ins w:id="1959" w:author="HASSINI Mohamed-amine" w:date="2019-01-17T12:00:00Z">
        <w:r>
          <w:rPr>
            <w:szCs w:val="22"/>
          </w:rPr>
          <w:t>guidé par deux paliers à patins</w:t>
        </w:r>
      </w:ins>
      <w:ins w:id="1960" w:author="HASSINI Mohamed-amine" w:date="2019-01-17T12:03:00Z">
        <w:r>
          <w:rPr>
            <w:szCs w:val="22"/>
          </w:rPr>
          <w:t xml:space="preserve"> oscillants</w:t>
        </w:r>
      </w:ins>
      <w:ins w:id="1961" w:author="HASSINI Mohamed-amine" w:date="2019-01-17T12:00:00Z">
        <w:r>
          <w:rPr>
            <w:szCs w:val="22"/>
          </w:rPr>
          <w:t xml:space="preserve"> lubrifiés à l</w:t>
        </w:r>
      </w:ins>
      <w:ins w:id="1962" w:author="HASSINI Mohamed-amine" w:date="2019-01-17T12:01:00Z">
        <w:r>
          <w:rPr>
            <w:szCs w:val="22"/>
          </w:rPr>
          <w:t>’huile</w:t>
        </w:r>
      </w:ins>
      <w:ins w:id="1963" w:author="HASSINI Mohamed-amine" w:date="2019-01-17T12:03:00Z">
        <w:r>
          <w:rPr>
            <w:szCs w:val="22"/>
          </w:rPr>
          <w:t xml:space="preserve"> et</w:t>
        </w:r>
      </w:ins>
      <w:ins w:id="1964" w:author="HASSINI Mohamed-amine" w:date="2019-01-17T12:01:00Z">
        <w:r w:rsidR="00CD6452">
          <w:rPr>
            <w:szCs w:val="22"/>
          </w:rPr>
          <w:t xml:space="preserve"> possède deux</w:t>
        </w:r>
        <w:r>
          <w:rPr>
            <w:szCs w:val="22"/>
          </w:rPr>
          <w:t xml:space="preserve"> disque</w:t>
        </w:r>
      </w:ins>
      <w:ins w:id="1965" w:author="HASSINI Mohamed-amine" w:date="2019-01-17T13:55:00Z">
        <w:r w:rsidR="00CD6452">
          <w:rPr>
            <w:szCs w:val="22"/>
          </w:rPr>
          <w:t>s</w:t>
        </w:r>
      </w:ins>
      <w:ins w:id="1966" w:author="HASSINI Mohamed-amine" w:date="2019-01-17T12:01:00Z">
        <w:r>
          <w:rPr>
            <w:szCs w:val="22"/>
          </w:rPr>
          <w:t xml:space="preserve"> en porte à faux</w:t>
        </w:r>
      </w:ins>
      <w:ins w:id="1967" w:author="HASSINI Mohamed-amine" w:date="2019-01-17T13:55:00Z">
        <w:r w:rsidR="00CD6452">
          <w:rPr>
            <w:szCs w:val="22"/>
          </w:rPr>
          <w:t xml:space="preserve"> (cf. Figure 85)</w:t>
        </w:r>
      </w:ins>
      <w:ins w:id="1968" w:author="HASSINI Mohamed-amine" w:date="2019-01-17T12:03:00Z">
        <w:r>
          <w:rPr>
            <w:szCs w:val="22"/>
          </w:rPr>
          <w:t>.</w:t>
        </w:r>
      </w:ins>
      <w:ins w:id="1969" w:author="HASSINI Mohamed-amine" w:date="2019-01-17T13:55:00Z">
        <w:r w:rsidR="00CD6452">
          <w:rPr>
            <w:szCs w:val="22"/>
          </w:rPr>
          <w:t xml:space="preserve"> </w:t>
        </w:r>
      </w:ins>
      <w:ins w:id="1970" w:author="HASSINI Mohamed-amine" w:date="2019-01-17T12:03:00Z">
        <w:r>
          <w:rPr>
            <w:szCs w:val="22"/>
          </w:rPr>
          <w:t xml:space="preserve"> </w:t>
        </w:r>
      </w:ins>
      <w:ins w:id="1971" w:author="HASSINI Mohamed-amine" w:date="2019-01-17T13:56:00Z">
        <w:r w:rsidR="00CD6452">
          <w:rPr>
            <w:szCs w:val="22"/>
          </w:rPr>
          <w:t>Trois configurations notée W1, W2, W3 ont été testé</w:t>
        </w:r>
      </w:ins>
      <w:ins w:id="1972" w:author="HASSINI Mohamed-amine" w:date="2019-01-17T14:00:00Z">
        <w:r w:rsidR="00CD6452">
          <w:rPr>
            <w:szCs w:val="22"/>
          </w:rPr>
          <w:t>es</w:t>
        </w:r>
      </w:ins>
      <w:ins w:id="1973" w:author="HASSINI Mohamed-amine" w:date="2019-01-17T13:56:00Z">
        <w:r w:rsidR="00CD6452">
          <w:rPr>
            <w:szCs w:val="22"/>
          </w:rPr>
          <w:t xml:space="preserve"> par les auteurs et correspondant à trois masses du disque. </w:t>
        </w:r>
      </w:ins>
      <w:ins w:id="1974" w:author="HASSINI Mohamed-amine" w:date="2019-01-17T13:58:00Z">
        <w:r w:rsidR="00CD6452">
          <w:rPr>
            <w:szCs w:val="22"/>
          </w:rPr>
          <w:t xml:space="preserve">Celles-ci valent </w:t>
        </w:r>
      </w:ins>
      <w:ins w:id="1975" w:author="HASSINI Mohamed-amine" w:date="2019-01-17T13:59:00Z">
        <w:r w:rsidR="00CD6452">
          <w:rPr>
            <w:szCs w:val="22"/>
          </w:rPr>
          <w:t>respectivement</w:t>
        </w:r>
      </w:ins>
      <w:ins w:id="1976" w:author="HASSINI Mohamed-amine" w:date="2019-01-17T13:58:00Z">
        <w:r w:rsidR="00CD6452">
          <w:rPr>
            <w:szCs w:val="22"/>
          </w:rPr>
          <w:t xml:space="preserve"> 12.4%</w:t>
        </w:r>
      </w:ins>
      <w:ins w:id="1977" w:author="HASSINI Mohamed-amine" w:date="2019-01-17T14:00:00Z">
        <w:r w:rsidR="00CD6452">
          <w:rPr>
            <w:szCs w:val="22"/>
          </w:rPr>
          <w:t xml:space="preserve"> (W1)</w:t>
        </w:r>
      </w:ins>
      <w:ins w:id="1978" w:author="HASSINI Mohamed-amine" w:date="2019-01-17T13:58:00Z">
        <w:r w:rsidR="00CD6452">
          <w:rPr>
            <w:szCs w:val="22"/>
          </w:rPr>
          <w:t>,</w:t>
        </w:r>
      </w:ins>
      <w:ins w:id="1979" w:author="HASSINI Mohamed-amine" w:date="2019-01-17T13:59:00Z">
        <w:r w:rsidR="00CD6452">
          <w:rPr>
            <w:szCs w:val="22"/>
          </w:rPr>
          <w:t xml:space="preserve"> 8.4%</w:t>
        </w:r>
      </w:ins>
      <w:ins w:id="1980" w:author="HASSINI Mohamed-amine" w:date="2019-01-17T14:00:00Z">
        <w:r w:rsidR="00CD6452">
          <w:rPr>
            <w:szCs w:val="22"/>
          </w:rPr>
          <w:t xml:space="preserve"> (W2)</w:t>
        </w:r>
      </w:ins>
      <w:ins w:id="1981" w:author="HASSINI Mohamed-amine" w:date="2019-01-17T13:59:00Z">
        <w:r w:rsidR="00CD6452">
          <w:rPr>
            <w:szCs w:val="22"/>
          </w:rPr>
          <w:t xml:space="preserve"> et 7.3% </w:t>
        </w:r>
      </w:ins>
      <w:ins w:id="1982" w:author="HASSINI Mohamed-amine" w:date="2019-01-17T14:00:00Z">
        <w:r w:rsidR="00CD6452">
          <w:rPr>
            <w:szCs w:val="22"/>
          </w:rPr>
          <w:t xml:space="preserve">(W3) </w:t>
        </w:r>
      </w:ins>
      <w:ins w:id="1983" w:author="HASSINI Mohamed-amine" w:date="2019-01-17T13:59:00Z">
        <w:r w:rsidR="00CD6452">
          <w:rPr>
            <w:szCs w:val="22"/>
          </w:rPr>
          <w:t>de la masse du rotor.</w:t>
        </w:r>
      </w:ins>
    </w:p>
    <w:p w14:paraId="386B8DD8" w14:textId="77777777" w:rsidR="00991CBB" w:rsidRDefault="00991CBB" w:rsidP="00CD6452">
      <w:pPr>
        <w:spacing w:line="360" w:lineRule="auto"/>
        <w:rPr>
          <w:ins w:id="1984" w:author="HASSINI Mohamed-amine" w:date="2019-01-17T13:54:00Z"/>
          <w:szCs w:val="22"/>
          <w:lang w:eastAsia="zh-CN"/>
        </w:rPr>
        <w:pPrChange w:id="1985" w:author="HASSINI Mohamed-amine" w:date="2019-01-17T13:54:00Z">
          <w:pPr>
            <w:spacing w:line="360" w:lineRule="auto"/>
            <w:ind w:firstLine="708"/>
          </w:pPr>
        </w:pPrChange>
      </w:pPr>
    </w:p>
    <w:p w14:paraId="70543A44" w14:textId="77777777" w:rsidR="00CD6452" w:rsidRDefault="00CD6452" w:rsidP="00CD6452">
      <w:pPr>
        <w:keepNext/>
        <w:spacing w:line="360" w:lineRule="auto"/>
        <w:jc w:val="center"/>
        <w:rPr>
          <w:ins w:id="1986" w:author="HASSINI Mohamed-amine" w:date="2019-01-17T13:54:00Z"/>
        </w:rPr>
        <w:pPrChange w:id="1987" w:author="HASSINI Mohamed-amine" w:date="2019-01-17T13:54:00Z">
          <w:pPr>
            <w:spacing w:line="360" w:lineRule="auto"/>
            <w:jc w:val="center"/>
          </w:pPr>
        </w:pPrChange>
      </w:pPr>
      <w:ins w:id="1988" w:author="HASSINI Mohamed-amine" w:date="2019-01-17T13:54:00Z">
        <w:r>
          <w:rPr>
            <w:noProof/>
          </w:rPr>
          <w:drawing>
            <wp:inline distT="0" distB="0" distL="0" distR="0" wp14:anchorId="7FAF2E24" wp14:editId="788058E5">
              <wp:extent cx="3600000" cy="1200000"/>
              <wp:effectExtent l="0" t="0" r="635"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00000" cy="1200000"/>
                      </a:xfrm>
                      <a:prstGeom prst="rect">
                        <a:avLst/>
                      </a:prstGeom>
                    </pic:spPr>
                  </pic:pic>
                </a:graphicData>
              </a:graphic>
            </wp:inline>
          </w:drawing>
        </w:r>
      </w:ins>
    </w:p>
    <w:p w14:paraId="36AEA576" w14:textId="793F2049" w:rsidR="00CD6452" w:rsidRDefault="00CD6452" w:rsidP="00CD6452">
      <w:pPr>
        <w:pStyle w:val="Lgende"/>
        <w:jc w:val="center"/>
        <w:rPr>
          <w:ins w:id="1989" w:author="HASSINI Mohamed-amine" w:date="2019-01-17T13:54:00Z"/>
          <w:szCs w:val="22"/>
        </w:rPr>
        <w:pPrChange w:id="1990" w:author="HASSINI Mohamed-amine" w:date="2019-01-17T13:54:00Z">
          <w:pPr>
            <w:spacing w:line="360" w:lineRule="auto"/>
            <w:ind w:firstLine="708"/>
          </w:pPr>
        </w:pPrChange>
      </w:pPr>
      <w:ins w:id="1991" w:author="HASSINI Mohamed-amine" w:date="2019-01-17T13:54:00Z">
        <w:r>
          <w:t xml:space="preserve">Figure </w:t>
        </w:r>
        <w:r>
          <w:fldChar w:fldCharType="begin"/>
        </w:r>
        <w:r>
          <w:instrText xml:space="preserve"> SEQ Figure \* ARABIC </w:instrText>
        </w:r>
      </w:ins>
      <w:r>
        <w:fldChar w:fldCharType="separate"/>
      </w:r>
      <w:ins w:id="1992" w:author="HASSINI Mohamed-amine" w:date="2019-01-17T13:54:00Z">
        <w:r>
          <w:rPr>
            <w:noProof/>
          </w:rPr>
          <w:t>85</w:t>
        </w:r>
        <w:r>
          <w:fldChar w:fldCharType="end"/>
        </w:r>
        <w:r>
          <w:t xml:space="preserve"> Rotor testé par </w:t>
        </w:r>
        <w:proofErr w:type="spellStart"/>
        <w:r>
          <w:t>Panara</w:t>
        </w:r>
        <w:proofErr w:type="spellEnd"/>
        <w:r>
          <w:t xml:space="preserve"> [65] : (1) mo</w:t>
        </w:r>
      </w:ins>
      <w:ins w:id="1993" w:author="HASSINI Mohamed-amine" w:date="2019-01-17T13:55:00Z">
        <w:r>
          <w:t>teur électrique, (2) rotor, (3) paliers à patins oscillants, (5)…, (8) disque</w:t>
        </w:r>
      </w:ins>
    </w:p>
    <w:p w14:paraId="7DDA319F" w14:textId="77777777" w:rsidR="00CD6452" w:rsidRPr="00CD6452" w:rsidRDefault="00CD6452" w:rsidP="00CD6452">
      <w:pPr>
        <w:spacing w:line="360" w:lineRule="auto"/>
        <w:rPr>
          <w:ins w:id="1994" w:author="HASSINI Mohamed-amine" w:date="2019-01-17T11:52:00Z"/>
          <w:szCs w:val="22"/>
          <w:lang w:eastAsia="zh-CN"/>
        </w:rPr>
        <w:pPrChange w:id="1995" w:author="HASSINI Mohamed-amine" w:date="2019-01-17T13:54:00Z">
          <w:pPr>
            <w:spacing w:line="360" w:lineRule="auto"/>
            <w:ind w:firstLine="708"/>
          </w:pPr>
        </w:pPrChange>
      </w:pPr>
    </w:p>
    <w:p w14:paraId="110C7E1A" w14:textId="77777777" w:rsidR="00204036" w:rsidRDefault="00727572" w:rsidP="008D5CD4">
      <w:pPr>
        <w:spacing w:line="360" w:lineRule="auto"/>
        <w:ind w:firstLine="708"/>
        <w:rPr>
          <w:ins w:id="1996" w:author="HASSINI Mohamed-amine" w:date="2019-01-17T14:06:00Z"/>
          <w:szCs w:val="22"/>
        </w:rPr>
      </w:pPr>
      <w:del w:id="1997" w:author="HASSINI Mohamed-amine" w:date="2019-01-17T11:50:00Z">
        <w:r w:rsidRPr="00991CBB" w:rsidDel="008D6C7B">
          <w:rPr>
            <w:szCs w:val="22"/>
            <w:lang w:eastAsia="zh-CN"/>
          </w:rPr>
          <w:delText xml:space="preserve"> </w:delText>
        </w:r>
      </w:del>
      <w:del w:id="1998" w:author="HASSINI Mohamed-amine" w:date="2019-01-17T11:49:00Z">
        <w:r w:rsidRPr="00CD6452" w:rsidDel="008D6C7B">
          <w:rPr>
            <w:szCs w:val="22"/>
            <w:lang w:eastAsia="zh-CN"/>
          </w:rPr>
          <w:delText>s</w:delText>
        </w:r>
      </w:del>
      <w:del w:id="1999" w:author="HASSINI Mohamed-amine" w:date="2019-01-17T11:50:00Z">
        <w:r w:rsidRPr="00CD6452" w:rsidDel="008D6C7B">
          <w:rPr>
            <w:szCs w:val="22"/>
            <w:lang w:eastAsia="zh-CN"/>
          </w:rPr>
          <w:delText>es</w:delText>
        </w:r>
        <w:r w:rsidR="00BB74F1" w:rsidRPr="00CD6452" w:rsidDel="008D6C7B">
          <w:rPr>
            <w:szCs w:val="22"/>
            <w:lang w:eastAsia="zh-CN"/>
          </w:rPr>
          <w:delText xml:space="preserve"> contribution</w:delText>
        </w:r>
        <w:r w:rsidRPr="00CD6452" w:rsidDel="008D6C7B">
          <w:rPr>
            <w:szCs w:val="22"/>
            <w:lang w:eastAsia="zh-CN"/>
          </w:rPr>
          <w:delText>s</w:delText>
        </w:r>
        <w:r w:rsidR="00BB74F1" w:rsidRPr="00CD6452" w:rsidDel="008D6C7B">
          <w:rPr>
            <w:szCs w:val="22"/>
            <w:lang w:eastAsia="zh-CN"/>
          </w:rPr>
          <w:delText xml:space="preserve"> à l’effet Morton instable</w:delText>
        </w:r>
        <w:r w:rsidR="000E4C36" w:rsidRPr="00CD6452" w:rsidDel="008D6C7B">
          <w:rPr>
            <w:szCs w:val="22"/>
            <w:lang w:eastAsia="zh-CN"/>
          </w:rPr>
          <w:delText>.</w:delText>
        </w:r>
      </w:del>
      <w:r w:rsidR="000E4C36" w:rsidRPr="00CD6452">
        <w:rPr>
          <w:szCs w:val="22"/>
          <w:lang w:eastAsia="zh-CN"/>
        </w:rPr>
        <w:t xml:space="preserve"> </w:t>
      </w:r>
      <w:del w:id="2000" w:author="HASSINI Mohamed-amine" w:date="2019-01-17T14:05:00Z">
        <w:r w:rsidR="000E4C36" w:rsidDel="00204036">
          <w:rPr>
            <w:szCs w:val="22"/>
          </w:rPr>
          <w:delText>P</w:delText>
        </w:r>
        <w:r w:rsidR="000E4C36" w:rsidRPr="009115DF" w:rsidDel="00204036">
          <w:rPr>
            <w:szCs w:val="22"/>
          </w:rPr>
          <w:delText xml:space="preserve">our rendre cette comparaison plus représentative, plusieurs cas d’étude </w:delText>
        </w:r>
        <w:r w:rsidR="000E4C36" w:rsidDel="00204036">
          <w:rPr>
            <w:szCs w:val="22"/>
          </w:rPr>
          <w:delText>complémentaires</w:delText>
        </w:r>
        <w:r w:rsidR="000E4C36" w:rsidRPr="009115DF" w:rsidDel="00204036">
          <w:rPr>
            <w:szCs w:val="22"/>
          </w:rPr>
          <w:delText xml:space="preserve"> dans la littérature sont pris en compte</w:delText>
        </w:r>
        <w:r w:rsidR="000E4C36" w:rsidDel="00204036">
          <w:rPr>
            <w:szCs w:val="22"/>
          </w:rPr>
          <w:delText xml:space="preserve">, à savoir le </w:delText>
        </w:r>
        <w:r w:rsidR="000E4C36" w:rsidRPr="000C69B5" w:rsidDel="00204036">
          <w:rPr>
            <w:szCs w:val="22"/>
          </w:rPr>
          <w:delText>turbodétendeur</w:delText>
        </w:r>
        <w:r w:rsidR="000E4C36" w:rsidDel="00204036">
          <w:rPr>
            <w:szCs w:val="22"/>
          </w:rPr>
          <w:delText xml:space="preserve"> décrit par </w:delText>
        </w:r>
        <w:r w:rsidR="000E4C36" w:rsidRPr="00FF51F4" w:rsidDel="00204036">
          <w:rPr>
            <w:color w:val="000000"/>
            <w:szCs w:val="22"/>
            <w:lang w:eastAsia="zh-CN"/>
          </w:rPr>
          <w:delText xml:space="preserve">Schmied et </w:delText>
        </w:r>
        <w:r w:rsidR="000E4C36" w:rsidDel="00204036">
          <w:rPr>
            <w:color w:val="000000"/>
            <w:szCs w:val="22"/>
            <w:lang w:eastAsia="zh-CN"/>
          </w:rPr>
          <w:delText>a</w:delText>
        </w:r>
        <w:r w:rsidR="000E4C36" w:rsidRPr="00FF51F4" w:rsidDel="00204036">
          <w:rPr>
            <w:color w:val="000000"/>
            <w:szCs w:val="22"/>
            <w:lang w:eastAsia="zh-CN"/>
          </w:rPr>
          <w:delText>l</w:delText>
        </w:r>
        <w:r w:rsidR="000E4C36" w:rsidDel="00204036">
          <w:rPr>
            <w:color w:val="000000"/>
            <w:szCs w:val="22"/>
            <w:lang w:eastAsia="zh-CN"/>
          </w:rPr>
          <w:delText xml:space="preserve">. </w:delText>
        </w:r>
        <w:r w:rsidR="000E4C36" w:rsidDel="00204036">
          <w:rPr>
            <w:color w:val="000000"/>
            <w:szCs w:val="22"/>
            <w:lang w:eastAsia="zh-CN"/>
          </w:rPr>
          <w:fldChar w:fldCharType="begin"/>
        </w:r>
        <w:r w:rsidR="000E4C36" w:rsidDel="00204036">
          <w:rPr>
            <w:color w:val="000000"/>
            <w:szCs w:val="22"/>
            <w:lang w:eastAsia="zh-CN"/>
          </w:rPr>
          <w:delInstrText xml:space="preserve"> REF _Ref523090891 \r \h </w:delInstrText>
        </w:r>
        <w:r w:rsidR="000E4C36" w:rsidDel="00204036">
          <w:rPr>
            <w:color w:val="000000"/>
            <w:szCs w:val="22"/>
            <w:lang w:eastAsia="zh-CN"/>
          </w:rPr>
        </w:r>
        <w:r w:rsidR="000E4C36" w:rsidDel="00204036">
          <w:rPr>
            <w:color w:val="000000"/>
            <w:szCs w:val="22"/>
            <w:lang w:eastAsia="zh-CN"/>
          </w:rPr>
          <w:fldChar w:fldCharType="separate"/>
        </w:r>
        <w:r w:rsidR="0032581C" w:rsidDel="00204036">
          <w:rPr>
            <w:color w:val="000000"/>
            <w:szCs w:val="22"/>
            <w:lang w:eastAsia="zh-CN"/>
          </w:rPr>
          <w:delText>[62]</w:delText>
        </w:r>
        <w:r w:rsidR="000E4C36" w:rsidDel="00204036">
          <w:rPr>
            <w:color w:val="000000"/>
            <w:szCs w:val="22"/>
            <w:lang w:eastAsia="zh-CN"/>
          </w:rPr>
          <w:fldChar w:fldCharType="end"/>
        </w:r>
        <w:r w:rsidR="000E4C36" w:rsidDel="00204036">
          <w:rPr>
            <w:color w:val="000000"/>
            <w:szCs w:val="22"/>
            <w:lang w:eastAsia="zh-CN"/>
          </w:rPr>
          <w:delText> </w:delText>
        </w:r>
        <w:r w:rsidR="000E4C36" w:rsidDel="00204036">
          <w:rPr>
            <w:szCs w:val="22"/>
          </w:rPr>
          <w:delText xml:space="preserve">; le rotor symétrique décrit par Keogh et Morton </w:delText>
        </w:r>
        <w:r w:rsidR="000E4C36" w:rsidDel="00204036">
          <w:rPr>
            <w:szCs w:val="22"/>
          </w:rPr>
          <w:fldChar w:fldCharType="begin"/>
        </w:r>
        <w:r w:rsidR="000E4C36" w:rsidDel="00204036">
          <w:rPr>
            <w:szCs w:val="22"/>
          </w:rPr>
          <w:delInstrText xml:space="preserve"> REF _Ref523082734 \r \h </w:delInstrText>
        </w:r>
        <w:r w:rsidR="000E4C36" w:rsidDel="00204036">
          <w:rPr>
            <w:szCs w:val="22"/>
          </w:rPr>
        </w:r>
        <w:r w:rsidR="000E4C36" w:rsidDel="00204036">
          <w:rPr>
            <w:szCs w:val="22"/>
          </w:rPr>
          <w:fldChar w:fldCharType="separate"/>
        </w:r>
        <w:r w:rsidR="0032581C" w:rsidDel="00204036">
          <w:rPr>
            <w:szCs w:val="22"/>
          </w:rPr>
          <w:delText>[63]</w:delText>
        </w:r>
        <w:r w:rsidR="000E4C36" w:rsidDel="00204036">
          <w:rPr>
            <w:szCs w:val="22"/>
          </w:rPr>
          <w:fldChar w:fldCharType="end"/>
        </w:r>
        <w:r w:rsidR="000E4C36" w:rsidDel="00204036">
          <w:rPr>
            <w:szCs w:val="22"/>
          </w:rPr>
          <w:delText> ; un rotor expérimental sous plusieurs configurations W1, W2 et W3 présenté par Panara et al.</w:delText>
        </w:r>
        <w:r w:rsidR="000E4C36" w:rsidRPr="001F5F98" w:rsidDel="00204036">
          <w:rPr>
            <w:szCs w:val="22"/>
          </w:rPr>
          <w:delText xml:space="preserve"> </w:delText>
        </w:r>
        <w:r w:rsidR="000E4C36" w:rsidDel="00204036">
          <w:rPr>
            <w:szCs w:val="22"/>
          </w:rPr>
          <w:fldChar w:fldCharType="begin"/>
        </w:r>
        <w:r w:rsidR="000E4C36" w:rsidDel="00204036">
          <w:rPr>
            <w:szCs w:val="22"/>
          </w:rPr>
          <w:delInstrText xml:space="preserve"> REF _Ref523415513 \r \h </w:delInstrText>
        </w:r>
        <w:r w:rsidR="000E4C36" w:rsidDel="00204036">
          <w:rPr>
            <w:szCs w:val="22"/>
          </w:rPr>
        </w:r>
        <w:r w:rsidR="000E4C36" w:rsidDel="00204036">
          <w:rPr>
            <w:szCs w:val="22"/>
          </w:rPr>
          <w:fldChar w:fldCharType="separate"/>
        </w:r>
        <w:r w:rsidR="0032581C" w:rsidDel="00204036">
          <w:rPr>
            <w:szCs w:val="22"/>
          </w:rPr>
          <w:delText>[65]</w:delText>
        </w:r>
        <w:r w:rsidR="000E4C36" w:rsidDel="00204036">
          <w:rPr>
            <w:szCs w:val="22"/>
          </w:rPr>
          <w:fldChar w:fldCharType="end"/>
        </w:r>
        <w:r w:rsidR="000E4C36" w:rsidDel="00204036">
          <w:rPr>
            <w:szCs w:val="22"/>
          </w:rPr>
          <w:delText xml:space="preserve">. </w:delText>
        </w:r>
      </w:del>
    </w:p>
    <w:p w14:paraId="2D8CC1A7" w14:textId="77777777" w:rsidR="00D801B8" w:rsidRDefault="00204036" w:rsidP="008D5CD4">
      <w:pPr>
        <w:spacing w:line="360" w:lineRule="auto"/>
        <w:ind w:firstLine="708"/>
        <w:rPr>
          <w:ins w:id="2001" w:author="HASSINI Mohamed-amine" w:date="2019-01-17T14:35:00Z"/>
          <w:szCs w:val="22"/>
          <w:lang w:eastAsia="zh-CN"/>
        </w:rPr>
      </w:pPr>
      <w:ins w:id="2002" w:author="HASSINI Mohamed-amine" w:date="2019-01-17T14:06:00Z">
        <w:r>
          <w:rPr>
            <w:szCs w:val="22"/>
            <w:lang w:eastAsia="zh-CN"/>
          </w:rPr>
          <w:t xml:space="preserve">La </w:t>
        </w:r>
        <w:r>
          <w:rPr>
            <w:szCs w:val="22"/>
            <w:lang w:eastAsia="zh-CN"/>
          </w:rPr>
          <w:fldChar w:fldCharType="begin"/>
        </w:r>
        <w:r>
          <w:rPr>
            <w:szCs w:val="22"/>
            <w:lang w:eastAsia="zh-CN"/>
          </w:rPr>
          <w:instrText xml:space="preserve"> REF _Ref532235910 \h </w:instrText>
        </w:r>
        <w:r>
          <w:rPr>
            <w:szCs w:val="22"/>
            <w:lang w:eastAsia="zh-CN"/>
          </w:rPr>
        </w:r>
        <w:r>
          <w:rPr>
            <w:szCs w:val="22"/>
            <w:lang w:eastAsia="zh-CN"/>
          </w:rPr>
          <w:fldChar w:fldCharType="separate"/>
        </w:r>
        <w:r w:rsidRPr="00AF4DB1">
          <w:rPr>
            <w:rFonts w:cs="Calibri"/>
            <w:i/>
            <w:iCs/>
            <w:noProof/>
            <w:color w:val="000000"/>
            <w:sz w:val="24"/>
            <w:szCs w:val="24"/>
          </w:rPr>
          <w:t xml:space="preserve">Figure </w:t>
        </w:r>
        <w:r>
          <w:rPr>
            <w:rFonts w:cs="Calibri"/>
            <w:i/>
            <w:iCs/>
            <w:noProof/>
            <w:color w:val="000000"/>
            <w:sz w:val="24"/>
            <w:szCs w:val="24"/>
          </w:rPr>
          <w:t>5.4</w:t>
        </w:r>
        <w:r>
          <w:rPr>
            <w:rFonts w:cs="Calibri"/>
            <w:i/>
            <w:iCs/>
            <w:noProof/>
            <w:color w:val="000000"/>
            <w:sz w:val="24"/>
            <w:szCs w:val="24"/>
          </w:rPr>
          <w:noBreakHyphen/>
          <w:t>1</w:t>
        </w:r>
        <w:r>
          <w:rPr>
            <w:szCs w:val="22"/>
            <w:lang w:eastAsia="zh-CN"/>
          </w:rPr>
          <w:fldChar w:fldCharType="end"/>
        </w:r>
        <w:r>
          <w:rPr>
            <w:szCs w:val="22"/>
            <w:lang w:eastAsia="zh-CN"/>
          </w:rPr>
          <w:t xml:space="preserve"> </w:t>
        </w:r>
      </w:ins>
      <w:ins w:id="2003" w:author="HASSINI Mohamed-amine" w:date="2019-01-17T14:08:00Z">
        <w:r>
          <w:rPr>
            <w:szCs w:val="22"/>
            <w:lang w:eastAsia="zh-CN"/>
          </w:rPr>
          <w:t>reporte</w:t>
        </w:r>
      </w:ins>
      <w:ins w:id="2004" w:author="HASSINI Mohamed-amine" w:date="2019-01-17T14:06:00Z">
        <w:r>
          <w:rPr>
            <w:szCs w:val="22"/>
            <w:lang w:eastAsia="zh-CN"/>
          </w:rPr>
          <w:t xml:space="preserve"> les coefficients d’influence A, B et C </w:t>
        </w:r>
      </w:ins>
      <w:ins w:id="2005" w:author="HASSINI Mohamed-amine" w:date="2019-01-17T14:08:00Z">
        <w:r>
          <w:rPr>
            <w:szCs w:val="22"/>
            <w:lang w:eastAsia="zh-CN"/>
          </w:rPr>
          <w:t xml:space="preserve">publiés par les auteurs des cas </w:t>
        </w:r>
      </w:ins>
      <w:ins w:id="2006" w:author="HASSINI Mohamed-amine" w:date="2019-01-17T14:06:00Z">
        <w:r>
          <w:rPr>
            <w:szCs w:val="22"/>
            <w:lang w:eastAsia="zh-CN"/>
          </w:rPr>
          <w:t xml:space="preserve"> ci-dessus</w:t>
        </w:r>
      </w:ins>
      <w:ins w:id="2007" w:author="HASSINI Mohamed-amine" w:date="2019-01-17T14:10:00Z">
        <w:r>
          <w:rPr>
            <w:szCs w:val="22"/>
            <w:lang w:eastAsia="zh-CN"/>
          </w:rPr>
          <w:t xml:space="preserve"> et n’ont donc pas été recalculés</w:t>
        </w:r>
      </w:ins>
      <w:ins w:id="2008" w:author="HASSINI Mohamed-amine" w:date="2019-01-17T14:07:00Z">
        <w:r>
          <w:rPr>
            <w:szCs w:val="22"/>
            <w:lang w:eastAsia="zh-CN"/>
          </w:rPr>
          <w:t>.</w:t>
        </w:r>
      </w:ins>
      <w:ins w:id="2009" w:author="HASSINI Mohamed-amine" w:date="2019-01-17T14:09:00Z">
        <w:r>
          <w:rPr>
            <w:szCs w:val="22"/>
            <w:lang w:eastAsia="zh-CN"/>
          </w:rPr>
          <w:t xml:space="preserve"> </w:t>
        </w:r>
      </w:ins>
      <w:ins w:id="2010" w:author="HASSINI Mohamed-amine" w:date="2019-01-17T14:07:00Z">
        <w:r>
          <w:rPr>
            <w:szCs w:val="22"/>
            <w:lang w:eastAsia="zh-CN"/>
          </w:rPr>
          <w:t>Ces coefficients</w:t>
        </w:r>
      </w:ins>
      <w:ins w:id="2011" w:author="HASSINI Mohamed-amine" w:date="2019-01-17T14:10:00Z">
        <w:r>
          <w:rPr>
            <w:szCs w:val="22"/>
            <w:lang w:eastAsia="zh-CN"/>
          </w:rPr>
          <w:t xml:space="preserve"> sont</w:t>
        </w:r>
      </w:ins>
      <w:ins w:id="2012" w:author="HASSINI Mohamed-amine" w:date="2019-01-17T14:06:00Z">
        <w:r>
          <w:rPr>
            <w:szCs w:val="22"/>
            <w:lang w:eastAsia="zh-CN"/>
          </w:rPr>
          <w:t xml:space="preserve"> complété</w:t>
        </w:r>
      </w:ins>
      <w:ins w:id="2013" w:author="HASSINI Mohamed-amine" w:date="2019-01-17T14:10:00Z">
        <w:r>
          <w:rPr>
            <w:szCs w:val="22"/>
            <w:lang w:eastAsia="zh-CN"/>
          </w:rPr>
          <w:t>s</w:t>
        </w:r>
      </w:ins>
      <w:ins w:id="2014" w:author="HASSINI Mohamed-amine" w:date="2019-01-17T14:06:00Z">
        <w:r>
          <w:rPr>
            <w:szCs w:val="22"/>
            <w:lang w:eastAsia="zh-CN"/>
          </w:rPr>
          <w:t xml:space="preserve"> par ceux obtenus dans le cadre de cette thèse et concernant les rotors rigide et flexible.</w:t>
        </w:r>
      </w:ins>
      <w:ins w:id="2015" w:author="HASSINI Mohamed-amine" w:date="2019-01-17T14:13:00Z">
        <w:r>
          <w:rPr>
            <w:szCs w:val="22"/>
            <w:lang w:eastAsia="zh-CN"/>
          </w:rPr>
          <w:t xml:space="preserve"> La figure </w:t>
        </w:r>
        <w:r>
          <w:rPr>
            <w:szCs w:val="22"/>
            <w:lang w:eastAsia="zh-CN"/>
          </w:rPr>
          <w:fldChar w:fldCharType="begin"/>
        </w:r>
        <w:r>
          <w:rPr>
            <w:szCs w:val="22"/>
            <w:lang w:eastAsia="zh-CN"/>
          </w:rPr>
          <w:instrText xml:space="preserve"> REF _Ref532235878 \h </w:instrText>
        </w:r>
        <w:r>
          <w:rPr>
            <w:szCs w:val="22"/>
            <w:lang w:eastAsia="zh-CN"/>
          </w:rPr>
        </w:r>
      </w:ins>
      <w:r>
        <w:rPr>
          <w:szCs w:val="22"/>
          <w:lang w:eastAsia="zh-CN"/>
        </w:rPr>
        <w:fldChar w:fldCharType="separate"/>
      </w:r>
      <w:ins w:id="2016" w:author="HASSINI Mohamed-amine" w:date="2019-01-17T14:13:00Z">
        <w:r w:rsidRPr="005406A4">
          <w:rPr>
            <w:rFonts w:cs="Calibri"/>
            <w:i/>
            <w:iCs/>
            <w:noProof/>
            <w:color w:val="000000"/>
            <w:sz w:val="24"/>
            <w:szCs w:val="24"/>
          </w:rPr>
          <w:t xml:space="preserve">Figure </w:t>
        </w:r>
        <w:r>
          <w:rPr>
            <w:rFonts w:cs="Calibri"/>
            <w:i/>
            <w:iCs/>
            <w:noProof/>
            <w:color w:val="000000"/>
            <w:sz w:val="24"/>
            <w:szCs w:val="24"/>
          </w:rPr>
          <w:t>5.4</w:t>
        </w:r>
        <w:r>
          <w:rPr>
            <w:rFonts w:cs="Calibri"/>
            <w:i/>
            <w:iCs/>
            <w:noProof/>
            <w:color w:val="000000"/>
            <w:sz w:val="24"/>
            <w:szCs w:val="24"/>
          </w:rPr>
          <w:noBreakHyphen/>
          <w:t>3</w:t>
        </w:r>
        <w:r>
          <w:rPr>
            <w:szCs w:val="22"/>
            <w:lang w:eastAsia="zh-CN"/>
          </w:rPr>
          <w:fldChar w:fldCharType="end"/>
        </w:r>
      </w:ins>
      <w:ins w:id="2017" w:author="HASSINI Mohamed-amine" w:date="2019-01-17T14:14:00Z">
        <w:r>
          <w:rPr>
            <w:szCs w:val="22"/>
            <w:lang w:eastAsia="zh-CN"/>
          </w:rPr>
          <w:t xml:space="preserve"> présente le critère de </w:t>
        </w:r>
        <w:r>
          <w:rPr>
            <w:szCs w:val="22"/>
            <w:lang w:eastAsia="zh-CN"/>
          </w:rPr>
          <w:lastRenderedPageBreak/>
          <w:t xml:space="preserve">stabilité </w:t>
        </w:r>
        <w:r w:rsidR="00E3234A">
          <w:rPr>
            <w:szCs w:val="22"/>
            <w:lang w:eastAsia="zh-CN"/>
          </w:rPr>
          <w:t xml:space="preserve">pour chacun des cas analysés. Hormis </w:t>
        </w:r>
      </w:ins>
      <w:ins w:id="2018" w:author="HASSINI Mohamed-amine" w:date="2019-01-17T14:15:00Z">
        <w:r w:rsidR="00E3234A">
          <w:rPr>
            <w:szCs w:val="22"/>
            <w:lang w:eastAsia="zh-CN"/>
          </w:rPr>
          <w:t xml:space="preserve">le cas du rotor rigide, </w:t>
        </w:r>
      </w:ins>
      <w:ins w:id="2019" w:author="HASSINI Mohamed-amine" w:date="2019-01-17T14:16:00Z">
        <w:r w:rsidR="00E3234A">
          <w:rPr>
            <w:szCs w:val="22"/>
            <w:lang w:eastAsia="zh-CN"/>
          </w:rPr>
          <w:t xml:space="preserve">toutes les autres configurations </w:t>
        </w:r>
      </w:ins>
      <w:ins w:id="2020" w:author="HASSINI Mohamed-amine" w:date="2019-01-17T14:17:00Z">
        <w:r w:rsidR="00E3234A">
          <w:rPr>
            <w:szCs w:val="22"/>
            <w:lang w:eastAsia="zh-CN"/>
          </w:rPr>
          <w:t>présentent</w:t>
        </w:r>
      </w:ins>
      <w:ins w:id="2021" w:author="HASSINI Mohamed-amine" w:date="2019-01-17T14:16:00Z">
        <w:r w:rsidR="00E3234A">
          <w:rPr>
            <w:szCs w:val="22"/>
            <w:lang w:eastAsia="zh-CN"/>
          </w:rPr>
          <w:t xml:space="preserve"> un effet de Morton instable. </w:t>
        </w:r>
      </w:ins>
      <w:ins w:id="2022" w:author="HASSINI Mohamed-amine" w:date="2019-01-17T14:35:00Z">
        <w:r w:rsidR="00D801B8">
          <w:rPr>
            <w:szCs w:val="22"/>
            <w:lang w:eastAsia="zh-CN"/>
          </w:rPr>
          <w:t>A partir de ces figures, les remarques suivantes peuvent être dressées :</w:t>
        </w:r>
      </w:ins>
    </w:p>
    <w:p w14:paraId="418B33C6" w14:textId="00FE9FB9" w:rsidR="00D801B8" w:rsidRDefault="00C765A2" w:rsidP="00D801B8">
      <w:pPr>
        <w:pStyle w:val="Paragraphedeliste"/>
        <w:numPr>
          <w:ilvl w:val="0"/>
          <w:numId w:val="37"/>
        </w:numPr>
        <w:spacing w:line="360" w:lineRule="auto"/>
        <w:rPr>
          <w:ins w:id="2023" w:author="HASSINI Mohamed-amine" w:date="2019-01-17T14:43:00Z"/>
          <w:szCs w:val="22"/>
          <w:lang w:eastAsia="zh-CN"/>
        </w:rPr>
        <w:pPrChange w:id="2024" w:author="HASSINI Mohamed-amine" w:date="2019-01-17T14:35:00Z">
          <w:pPr>
            <w:spacing w:line="360" w:lineRule="auto"/>
            <w:ind w:firstLine="708"/>
          </w:pPr>
        </w:pPrChange>
      </w:pPr>
      <w:ins w:id="2025" w:author="HASSINI Mohamed-amine" w:date="2019-01-17T14:40:00Z">
        <w:r>
          <w:rPr>
            <w:szCs w:val="22"/>
            <w:lang w:eastAsia="zh-CN"/>
          </w:rPr>
          <w:t>l’absence d’instabilité dans le cas du rotor rigide est clairement d</w:t>
        </w:r>
      </w:ins>
      <w:ins w:id="2026" w:author="HASSINI Mohamed-amine" w:date="2019-01-17T14:42:00Z">
        <w:r>
          <w:rPr>
            <w:szCs w:val="22"/>
            <w:lang w:eastAsia="zh-CN"/>
          </w:rPr>
          <w:t>ue à la faible amplitude du coefficient C malgré une importante sensibilité vibratoire au balourd,</w:t>
        </w:r>
      </w:ins>
    </w:p>
    <w:p w14:paraId="6A05FD73" w14:textId="3F956C7F" w:rsidR="00C765A2" w:rsidRDefault="00C765A2" w:rsidP="00D801B8">
      <w:pPr>
        <w:pStyle w:val="Paragraphedeliste"/>
        <w:numPr>
          <w:ilvl w:val="0"/>
          <w:numId w:val="37"/>
        </w:numPr>
        <w:spacing w:line="360" w:lineRule="auto"/>
        <w:rPr>
          <w:ins w:id="2027" w:author="HASSINI Mohamed-amine" w:date="2019-01-17T14:42:00Z"/>
          <w:szCs w:val="22"/>
          <w:lang w:eastAsia="zh-CN"/>
        </w:rPr>
        <w:pPrChange w:id="2028" w:author="HASSINI Mohamed-amine" w:date="2019-01-17T14:35:00Z">
          <w:pPr>
            <w:spacing w:line="360" w:lineRule="auto"/>
            <w:ind w:firstLine="708"/>
          </w:pPr>
        </w:pPrChange>
      </w:pPr>
      <w:ins w:id="2029" w:author="HASSINI Mohamed-amine" w:date="2019-01-17T14:43:00Z">
        <w:r>
          <w:rPr>
            <w:szCs w:val="22"/>
            <w:lang w:eastAsia="zh-CN"/>
          </w:rPr>
          <w:t>Pour tous les cas analysés, les coefficients d</w:t>
        </w:r>
      </w:ins>
      <w:ins w:id="2030" w:author="HASSINI Mohamed-amine" w:date="2019-01-17T14:44:00Z">
        <w:r>
          <w:rPr>
            <w:szCs w:val="22"/>
            <w:lang w:eastAsia="zh-CN"/>
          </w:rPr>
          <w:t>’influence A et B sont inférieure à 0.5,</w:t>
        </w:r>
      </w:ins>
    </w:p>
    <w:p w14:paraId="6CCC7ED3" w14:textId="48D33786" w:rsidR="00C765A2" w:rsidRDefault="00C765A2" w:rsidP="00D801B8">
      <w:pPr>
        <w:pStyle w:val="Paragraphedeliste"/>
        <w:numPr>
          <w:ilvl w:val="0"/>
          <w:numId w:val="37"/>
        </w:numPr>
        <w:spacing w:line="360" w:lineRule="auto"/>
        <w:rPr>
          <w:ins w:id="2031" w:author="HASSINI Mohamed-amine" w:date="2019-01-17T14:44:00Z"/>
          <w:szCs w:val="22"/>
          <w:lang w:eastAsia="zh-CN"/>
        </w:rPr>
        <w:pPrChange w:id="2032" w:author="HASSINI Mohamed-amine" w:date="2019-01-17T14:35:00Z">
          <w:pPr>
            <w:spacing w:line="360" w:lineRule="auto"/>
            <w:ind w:firstLine="708"/>
          </w:pPr>
        </w:pPrChange>
      </w:pPr>
      <w:ins w:id="2033" w:author="HASSINI Mohamed-amine" w:date="2019-01-17T14:43:00Z">
        <w:r>
          <w:rPr>
            <w:szCs w:val="22"/>
            <w:lang w:eastAsia="zh-CN"/>
          </w:rPr>
          <w:t>l’ensemble des cas instables sont caractérisés par un coefficient d’influence C supérieure à 10.</w:t>
        </w:r>
      </w:ins>
    </w:p>
    <w:p w14:paraId="43422831" w14:textId="24423118" w:rsidR="00C765A2" w:rsidRDefault="00C765A2" w:rsidP="00C765A2">
      <w:pPr>
        <w:spacing w:line="360" w:lineRule="auto"/>
        <w:rPr>
          <w:ins w:id="2034" w:author="HASSINI Mohamed-amine" w:date="2019-01-17T15:02:00Z"/>
          <w:szCs w:val="22"/>
          <w:lang w:eastAsia="zh-CN"/>
        </w:rPr>
        <w:pPrChange w:id="2035" w:author="HASSINI Mohamed-amine" w:date="2019-01-17T14:44:00Z">
          <w:pPr>
            <w:spacing w:line="360" w:lineRule="auto"/>
            <w:ind w:firstLine="708"/>
          </w:pPr>
        </w:pPrChange>
      </w:pPr>
      <w:ins w:id="2036" w:author="HASSINI Mohamed-amine" w:date="2019-01-17T14:44:00Z">
        <w:r>
          <w:rPr>
            <w:szCs w:val="22"/>
            <w:lang w:eastAsia="zh-CN"/>
          </w:rPr>
          <w:t>I</w:t>
        </w:r>
        <w:r w:rsidR="00AB38B6">
          <w:rPr>
            <w:szCs w:val="22"/>
            <w:lang w:eastAsia="zh-CN"/>
          </w:rPr>
          <w:t>l apparait donc clair</w:t>
        </w:r>
        <w:r>
          <w:rPr>
            <w:szCs w:val="22"/>
            <w:lang w:eastAsia="zh-CN"/>
          </w:rPr>
          <w:t xml:space="preserve"> que l’instabilité de l’effet Morton est essentiellement d</w:t>
        </w:r>
      </w:ins>
      <w:ins w:id="2037" w:author="HASSINI Mohamed-amine" w:date="2019-01-17T14:46:00Z">
        <w:r>
          <w:rPr>
            <w:szCs w:val="22"/>
            <w:lang w:eastAsia="zh-CN"/>
          </w:rPr>
          <w:t xml:space="preserve">ue à l’amplitude du coefficient C, c’est-à-dire </w:t>
        </w:r>
        <w:r w:rsidR="00AB38B6">
          <w:rPr>
            <w:szCs w:val="22"/>
            <w:lang w:eastAsia="zh-CN"/>
          </w:rPr>
          <w:t xml:space="preserve">à la quantité de balourd généré par un le point chaud. </w:t>
        </w:r>
      </w:ins>
      <w:ins w:id="2038" w:author="HASSINI Mohamed-amine" w:date="2019-01-17T14:48:00Z">
        <w:r w:rsidR="00AB38B6">
          <w:rPr>
            <w:szCs w:val="22"/>
            <w:lang w:eastAsia="zh-CN"/>
          </w:rPr>
          <w:t xml:space="preserve">C’est la raison pour laquelle </w:t>
        </w:r>
      </w:ins>
      <w:ins w:id="2039" w:author="HASSINI Mohamed-amine" w:date="2019-01-17T14:50:00Z">
        <w:r w:rsidR="00AB38B6">
          <w:rPr>
            <w:szCs w:val="22"/>
            <w:lang w:eastAsia="zh-CN"/>
          </w:rPr>
          <w:t xml:space="preserve">l’effet Morton a été souvent attribué aux rotors possédant des disques en porte à faux. </w:t>
        </w:r>
      </w:ins>
      <w:ins w:id="2040" w:author="HASSINI Mohamed-amine" w:date="2019-01-17T14:54:00Z">
        <w:r w:rsidR="00AB38B6">
          <w:rPr>
            <w:szCs w:val="22"/>
            <w:lang w:eastAsia="zh-CN"/>
          </w:rPr>
          <w:t xml:space="preserve">La déformation de la fibre neutre </w:t>
        </w:r>
      </w:ins>
      <w:ins w:id="2041" w:author="HASSINI Mohamed-amine" w:date="2019-01-17T14:55:00Z">
        <w:r w:rsidR="00AB38B6">
          <w:rPr>
            <w:szCs w:val="22"/>
            <w:lang w:eastAsia="zh-CN"/>
          </w:rPr>
          <w:t>créé</w:t>
        </w:r>
      </w:ins>
      <w:ins w:id="2042" w:author="HASSINI Mohamed-amine" w:date="2019-01-17T14:57:00Z">
        <w:r w:rsidR="002705DA">
          <w:rPr>
            <w:szCs w:val="22"/>
            <w:lang w:eastAsia="zh-CN"/>
          </w:rPr>
          <w:t>e</w:t>
        </w:r>
      </w:ins>
      <w:ins w:id="2043" w:author="HASSINI Mohamed-amine" w:date="2019-01-17T14:55:00Z">
        <w:r w:rsidR="00AB38B6">
          <w:rPr>
            <w:szCs w:val="22"/>
            <w:lang w:eastAsia="zh-CN"/>
          </w:rPr>
          <w:t xml:space="preserve"> par un point chaud et </w:t>
        </w:r>
      </w:ins>
      <w:ins w:id="2044" w:author="HASSINI Mohamed-amine" w:date="2019-01-17T14:54:00Z">
        <w:r w:rsidR="00AB38B6">
          <w:rPr>
            <w:szCs w:val="22"/>
            <w:lang w:eastAsia="zh-CN"/>
          </w:rPr>
          <w:t>combinée à une masse importante en porte à faux conduit</w:t>
        </w:r>
      </w:ins>
      <w:ins w:id="2045" w:author="HASSINI Mohamed-amine" w:date="2019-01-17T14:57:00Z">
        <w:r w:rsidR="002705DA">
          <w:rPr>
            <w:szCs w:val="22"/>
            <w:lang w:eastAsia="zh-CN"/>
          </w:rPr>
          <w:t xml:space="preserve"> à des</w:t>
        </w:r>
      </w:ins>
      <w:ins w:id="2046" w:author="HASSINI Mohamed-amine" w:date="2019-01-17T14:58:00Z">
        <w:r w:rsidR="002705DA">
          <w:rPr>
            <w:szCs w:val="22"/>
            <w:lang w:eastAsia="zh-CN"/>
          </w:rPr>
          <w:t xml:space="preserve"> amplitudes de balourds thermiques importants.</w:t>
        </w:r>
      </w:ins>
      <w:ins w:id="2047" w:author="HASSINI Mohamed-amine" w:date="2019-01-17T14:57:00Z">
        <w:r w:rsidR="002705DA">
          <w:rPr>
            <w:szCs w:val="22"/>
            <w:lang w:eastAsia="zh-CN"/>
          </w:rPr>
          <w:t xml:space="preserve"> </w:t>
        </w:r>
      </w:ins>
      <w:ins w:id="2048" w:author="HASSINI Mohamed-amine" w:date="2019-01-17T14:54:00Z">
        <w:r w:rsidR="00AB38B6">
          <w:rPr>
            <w:szCs w:val="22"/>
            <w:lang w:eastAsia="zh-CN"/>
          </w:rPr>
          <w:t xml:space="preserve"> </w:t>
        </w:r>
      </w:ins>
    </w:p>
    <w:p w14:paraId="463F5F07" w14:textId="64F714A3" w:rsidR="002705DA" w:rsidRDefault="002705DA" w:rsidP="00C765A2">
      <w:pPr>
        <w:spacing w:line="360" w:lineRule="auto"/>
        <w:rPr>
          <w:ins w:id="2049" w:author="HASSINI Mohamed-amine" w:date="2019-01-17T15:00:00Z"/>
          <w:szCs w:val="22"/>
          <w:lang w:eastAsia="zh-CN"/>
        </w:rPr>
        <w:pPrChange w:id="2050" w:author="HASSINI Mohamed-amine" w:date="2019-01-17T14:44:00Z">
          <w:pPr>
            <w:spacing w:line="360" w:lineRule="auto"/>
            <w:ind w:firstLine="708"/>
          </w:pPr>
        </w:pPrChange>
      </w:pPr>
      <w:ins w:id="2051" w:author="HASSINI Mohamed-amine" w:date="2019-01-17T15:04:00Z">
        <w:r>
          <w:rPr>
            <w:szCs w:val="22"/>
            <w:lang w:eastAsia="zh-CN"/>
          </w:rPr>
          <w:t>Ainsi</w:t>
        </w:r>
      </w:ins>
      <w:ins w:id="2052" w:author="HASSINI Mohamed-amine" w:date="2019-01-17T15:02:00Z">
        <w:r>
          <w:rPr>
            <w:szCs w:val="22"/>
            <w:lang w:eastAsia="zh-CN"/>
          </w:rPr>
          <w:t xml:space="preserve">, </w:t>
        </w:r>
      </w:ins>
      <w:ins w:id="2053" w:author="HASSINI Mohamed-amine" w:date="2019-01-17T15:04:00Z">
        <w:r>
          <w:rPr>
            <w:szCs w:val="22"/>
            <w:lang w:eastAsia="zh-CN"/>
          </w:rPr>
          <w:t xml:space="preserve">les paramètres influant directement sur le d’influence C </w:t>
        </w:r>
      </w:ins>
      <w:ins w:id="2054" w:author="HASSINI Mohamed-amine" w:date="2019-01-17T15:05:00Z">
        <w:r>
          <w:rPr>
            <w:szCs w:val="22"/>
            <w:lang w:eastAsia="zh-CN"/>
          </w:rPr>
          <w:t>sont les leviers les plus pertinents pour diminuer le risque de l’apparition d’un effet Morton instable. Dans la pratique, il n</w:t>
        </w:r>
      </w:ins>
      <w:ins w:id="2055" w:author="HASSINI Mohamed-amine" w:date="2019-01-17T15:06:00Z">
        <w:r>
          <w:rPr>
            <w:szCs w:val="22"/>
            <w:lang w:eastAsia="zh-CN"/>
          </w:rPr>
          <w:t xml:space="preserve">’est pas toujours simple ou possible de le faire. C’est la raison pour laquelle, l’ensemble des </w:t>
        </w:r>
      </w:ins>
      <w:ins w:id="2056" w:author="HASSINI Mohamed-amine" w:date="2019-01-17T15:07:00Z">
        <w:r w:rsidR="00794A46">
          <w:rPr>
            <w:szCs w:val="22"/>
            <w:lang w:eastAsia="zh-CN"/>
          </w:rPr>
          <w:t>possibilités concernant les trois coefficients seront passées en revue dans ce qui suit.</w:t>
        </w:r>
      </w:ins>
    </w:p>
    <w:p w14:paraId="32657D59" w14:textId="0512281A" w:rsidR="000E4C36" w:rsidDel="00204036" w:rsidRDefault="000E4C36" w:rsidP="008D5CD4">
      <w:pPr>
        <w:spacing w:line="360" w:lineRule="auto"/>
        <w:ind w:firstLine="708"/>
        <w:rPr>
          <w:del w:id="2057" w:author="HASSINI Mohamed-amine" w:date="2019-01-17T14:10:00Z"/>
          <w:szCs w:val="22"/>
        </w:rPr>
      </w:pPr>
      <w:del w:id="2058" w:author="HASSINI Mohamed-amine" w:date="2019-01-17T14:10:00Z">
        <w:r w:rsidDel="00204036">
          <w:rPr>
            <w:szCs w:val="22"/>
          </w:rPr>
          <w:delText xml:space="preserve">Les coefficients d’influence sont </w:delText>
        </w:r>
        <w:r w:rsidR="00727572" w:rsidDel="00204036">
          <w:rPr>
            <w:szCs w:val="22"/>
          </w:rPr>
          <w:delText>obtenus</w:delText>
        </w:r>
        <w:r w:rsidDel="00204036">
          <w:rPr>
            <w:szCs w:val="22"/>
          </w:rPr>
          <w:delText xml:space="preserve"> directement </w:delText>
        </w:r>
        <w:r w:rsidR="00727572" w:rsidDel="00204036">
          <w:rPr>
            <w:szCs w:val="22"/>
          </w:rPr>
          <w:delText>à partir des résultats présentés dans les</w:delText>
        </w:r>
        <w:r w:rsidDel="00204036">
          <w:rPr>
            <w:szCs w:val="22"/>
          </w:rPr>
          <w:delText xml:space="preserve"> références sans faire appeler aux modèles numériques dans cette thèse. </w:delText>
        </w:r>
      </w:del>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rPr>
        <w:lastRenderedPageBreak/>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1B806CD1" w:rsidR="000E4C36" w:rsidRDefault="000E4C36" w:rsidP="00BE7862">
      <w:pPr>
        <w:pStyle w:val="Lgende"/>
        <w:jc w:val="center"/>
        <w:rPr>
          <w:rFonts w:ascii="Calibri" w:hAnsi="Calibri" w:cs="Calibri"/>
          <w:i w:val="0"/>
          <w:iCs w:val="0"/>
          <w:noProof/>
          <w:color w:val="000000"/>
          <w:sz w:val="24"/>
          <w:szCs w:val="24"/>
        </w:rPr>
      </w:pPr>
      <w:bookmarkStart w:id="2059"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CD6452">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ins w:id="2060" w:author="HASSINI Mohamed-amine" w:date="2019-01-17T13:54:00Z">
        <w:r w:rsidR="00CD6452">
          <w:rPr>
            <w:rFonts w:ascii="Calibri" w:hAnsi="Calibri" w:cs="Calibri"/>
            <w:i w:val="0"/>
            <w:iCs w:val="0"/>
            <w:noProof/>
            <w:color w:val="000000"/>
            <w:sz w:val="24"/>
            <w:szCs w:val="24"/>
          </w:rPr>
          <w:t>2</w:t>
        </w:r>
      </w:ins>
      <w:del w:id="2061" w:author="HASSINI Mohamed-amine" w:date="2019-01-17T13:54:00Z">
        <w:r w:rsidR="0032581C" w:rsidDel="00CD6452">
          <w:rPr>
            <w:rFonts w:ascii="Calibri" w:hAnsi="Calibri" w:cs="Calibri"/>
            <w:i w:val="0"/>
            <w:iCs w:val="0"/>
            <w:noProof/>
            <w:color w:val="000000"/>
            <w:sz w:val="24"/>
            <w:szCs w:val="24"/>
          </w:rPr>
          <w:delText>1</w:delText>
        </w:r>
      </w:del>
      <w:r w:rsidR="007B73B8">
        <w:rPr>
          <w:rFonts w:ascii="Calibri" w:hAnsi="Calibri" w:cs="Calibri"/>
          <w:i w:val="0"/>
          <w:iCs w:val="0"/>
          <w:noProof/>
          <w:color w:val="000000"/>
          <w:sz w:val="24"/>
          <w:szCs w:val="24"/>
        </w:rPr>
        <w:fldChar w:fldCharType="end"/>
      </w:r>
      <w:bookmarkEnd w:id="2059"/>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rPr>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53CEB569" w:rsidR="000E4C36" w:rsidRPr="005406A4" w:rsidRDefault="000E4C36" w:rsidP="000E4C36">
      <w:pPr>
        <w:pStyle w:val="Lgende"/>
        <w:jc w:val="center"/>
        <w:rPr>
          <w:rFonts w:ascii="Calibri" w:hAnsi="Calibri" w:cs="Calibri"/>
          <w:i w:val="0"/>
          <w:iCs w:val="0"/>
          <w:noProof/>
          <w:color w:val="000000"/>
          <w:sz w:val="24"/>
          <w:szCs w:val="24"/>
        </w:rPr>
      </w:pPr>
      <w:bookmarkStart w:id="2062"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CD6452">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ins w:id="2063" w:author="HASSINI Mohamed-amine" w:date="2019-01-17T13:54:00Z">
        <w:r w:rsidR="00CD6452">
          <w:rPr>
            <w:rFonts w:ascii="Calibri" w:hAnsi="Calibri" w:cs="Calibri"/>
            <w:i w:val="0"/>
            <w:iCs w:val="0"/>
            <w:noProof/>
            <w:color w:val="000000"/>
            <w:sz w:val="24"/>
            <w:szCs w:val="24"/>
          </w:rPr>
          <w:t>3</w:t>
        </w:r>
      </w:ins>
      <w:del w:id="2064" w:author="HASSINI Mohamed-amine" w:date="2019-01-17T13:54:00Z">
        <w:r w:rsidR="0032581C" w:rsidDel="00CD6452">
          <w:rPr>
            <w:rFonts w:ascii="Calibri" w:hAnsi="Calibri" w:cs="Calibri"/>
            <w:i w:val="0"/>
            <w:iCs w:val="0"/>
            <w:noProof/>
            <w:color w:val="000000"/>
            <w:sz w:val="24"/>
            <w:szCs w:val="24"/>
          </w:rPr>
          <w:delText>2</w:delText>
        </w:r>
      </w:del>
      <w:r w:rsidR="007B73B8">
        <w:rPr>
          <w:rFonts w:ascii="Calibri" w:hAnsi="Calibri" w:cs="Calibri"/>
          <w:i w:val="0"/>
          <w:iCs w:val="0"/>
          <w:noProof/>
          <w:color w:val="000000"/>
          <w:sz w:val="24"/>
          <w:szCs w:val="24"/>
        </w:rPr>
        <w:fldChar w:fldCharType="end"/>
      </w:r>
      <w:bookmarkEnd w:id="2062"/>
      <w:r>
        <w:rPr>
          <w:rFonts w:ascii="Calibri" w:hAnsi="Calibri" w:cs="Calibri"/>
          <w:i w:val="0"/>
          <w:iCs w:val="0"/>
          <w:noProof/>
          <w:color w:val="000000"/>
          <w:sz w:val="24"/>
          <w:szCs w:val="24"/>
        </w:rPr>
        <w:t xml:space="preserve"> : </w:t>
      </w:r>
      <w:ins w:id="2065" w:author="HASSINI Mohamed-amine" w:date="2019-01-17T14:13:00Z">
        <w:r w:rsidR="00204036">
          <w:rPr>
            <w:rFonts w:ascii="Calibri" w:hAnsi="Calibri" w:cs="Calibri"/>
            <w:i w:val="0"/>
            <w:iCs w:val="0"/>
            <w:noProof/>
            <w:color w:val="000000"/>
            <w:sz w:val="24"/>
            <w:szCs w:val="24"/>
          </w:rPr>
          <w:t xml:space="preserve">Critère de stabilité </w:t>
        </w:r>
      </w:ins>
      <w:del w:id="2066" w:author="HASSINI Mohamed-amine" w:date="2019-01-17T14:13:00Z">
        <w:r w:rsidDel="00204036">
          <w:rPr>
            <w:rFonts w:ascii="Calibri" w:hAnsi="Calibri" w:cs="Calibri"/>
            <w:i w:val="0"/>
            <w:iCs w:val="0"/>
            <w:noProof/>
            <w:color w:val="000000"/>
            <w:sz w:val="24"/>
            <w:szCs w:val="24"/>
          </w:rPr>
          <w:delText>Résultat de l’analyse</w:delText>
        </w:r>
      </w:del>
      <w:r>
        <w:rPr>
          <w:rFonts w:ascii="Calibri" w:hAnsi="Calibri" w:cs="Calibri"/>
          <w:i w:val="0"/>
          <w:iCs w:val="0"/>
          <w:noProof/>
          <w:color w:val="000000"/>
          <w:sz w:val="24"/>
          <w:szCs w:val="24"/>
        </w:rPr>
        <w:t xml:space="preserve"> de l’effet Morton des </w:t>
      </w:r>
      <w:ins w:id="2067" w:author="HASSINI Mohamed-amine" w:date="2019-01-17T14:13:00Z">
        <w:r w:rsidR="00204036">
          <w:rPr>
            <w:rFonts w:ascii="Calibri" w:hAnsi="Calibri" w:cs="Calibri"/>
            <w:i w:val="0"/>
            <w:iCs w:val="0"/>
            <w:noProof/>
            <w:color w:val="000000"/>
            <w:sz w:val="24"/>
            <w:szCs w:val="24"/>
          </w:rPr>
          <w:t xml:space="preserve">différent </w:t>
        </w:r>
      </w:ins>
      <w:r>
        <w:rPr>
          <w:rFonts w:ascii="Calibri" w:hAnsi="Calibri" w:cs="Calibri"/>
          <w:i w:val="0"/>
          <w:iCs w:val="0"/>
          <w:noProof/>
          <w:color w:val="000000"/>
          <w:sz w:val="24"/>
          <w:szCs w:val="24"/>
        </w:rPr>
        <w:t>cas</w:t>
      </w:r>
      <w:ins w:id="2068" w:author="HASSINI Mohamed-amine" w:date="2019-01-17T14:14:00Z">
        <w:r w:rsidR="00204036">
          <w:rPr>
            <w:rFonts w:ascii="Calibri" w:hAnsi="Calibri" w:cs="Calibri"/>
            <w:i w:val="0"/>
            <w:iCs w:val="0"/>
            <w:noProof/>
            <w:color w:val="000000"/>
            <w:sz w:val="24"/>
            <w:szCs w:val="24"/>
          </w:rPr>
          <w:t xml:space="preserve"> analysés</w:t>
        </w:r>
      </w:ins>
      <w:r>
        <w:rPr>
          <w:rFonts w:ascii="Calibri" w:hAnsi="Calibri" w:cs="Calibri"/>
          <w:i w:val="0"/>
          <w:iCs w:val="0"/>
          <w:noProof/>
          <w:color w:val="000000"/>
          <w:sz w:val="24"/>
          <w:szCs w:val="24"/>
        </w:rPr>
        <w:t xml:space="preserve"> </w:t>
      </w:r>
    </w:p>
    <w:p w14:paraId="717226FD" w14:textId="271ED2CE" w:rsidR="000E4C36" w:rsidRPr="000E6474" w:rsidDel="002705DA" w:rsidRDefault="000E4C36" w:rsidP="00BE7862">
      <w:pPr>
        <w:spacing w:line="360" w:lineRule="auto"/>
        <w:ind w:firstLine="708"/>
        <w:rPr>
          <w:del w:id="2069" w:author="HASSINI Mohamed-amine" w:date="2019-01-17T15:02:00Z"/>
          <w:szCs w:val="22"/>
        </w:rPr>
      </w:pPr>
      <w:del w:id="2070" w:author="HASSINI Mohamed-amine" w:date="2019-01-17T15:02:00Z">
        <w:r w:rsidRPr="000E6474" w:rsidDel="002705DA">
          <w:rPr>
            <w:szCs w:val="22"/>
          </w:rPr>
          <w:delText>Parmi les cas présenté</w:delText>
        </w:r>
        <w:r w:rsidR="003F6BD0" w:rsidDel="002705DA">
          <w:rPr>
            <w:szCs w:val="22"/>
          </w:rPr>
          <w:delText>s</w:delText>
        </w:r>
        <w:r w:rsidRPr="000E6474" w:rsidDel="002705DA">
          <w:rPr>
            <w:szCs w:val="22"/>
          </w:rPr>
          <w:delText xml:space="preserve">, </w:delText>
        </w:r>
        <w:r w:rsidDel="002705DA">
          <w:rPr>
            <w:szCs w:val="22"/>
          </w:rPr>
          <w:delText xml:space="preserve">à </w:delText>
        </w:r>
        <w:r w:rsidRPr="000E6474" w:rsidDel="002705DA">
          <w:rPr>
            <w:szCs w:val="22"/>
          </w:rPr>
          <w:delText>part rotor 430mm du Banc de l’Effet Morton(BE</w:delText>
        </w:r>
        <w:r w:rsidDel="002705DA">
          <w:rPr>
            <w:szCs w:val="22"/>
          </w:rPr>
          <w:delText>M), tous les autres rotors sont signalés de</w:delText>
        </w:r>
        <w:r w:rsidRPr="000E6474" w:rsidDel="002705DA">
          <w:rPr>
            <w:szCs w:val="22"/>
          </w:rPr>
          <w:delText xml:space="preserve"> </w:delText>
        </w:r>
        <w:r w:rsidDel="002705DA">
          <w:rPr>
            <w:szCs w:val="22"/>
          </w:rPr>
          <w:delText>se comporter avec l’effet Morton instable selon les calculs précédents</w:delText>
        </w:r>
        <w:r w:rsidR="003F6BD0" w:rsidDel="002705DA">
          <w:rPr>
            <w:szCs w:val="22"/>
          </w:rPr>
          <w:delText xml:space="preserve"> ou les références</w:delText>
        </w:r>
        <w:r w:rsidRPr="000E6474" w:rsidDel="002705DA">
          <w:rPr>
            <w:szCs w:val="22"/>
          </w:rPr>
          <w:delText>.</w:delText>
        </w:r>
        <w:r w:rsidDel="002705DA">
          <w:rPr>
            <w:szCs w:val="22"/>
          </w:rPr>
          <w:delText xml:space="preserve"> </w:delText>
        </w:r>
        <w:r w:rsidRPr="000E6474" w:rsidDel="002705DA">
          <w:rPr>
            <w:szCs w:val="22"/>
          </w:rPr>
          <w:delText>En appuyant sur la comparaison</w:delText>
        </w:r>
        <w:r w:rsidDel="002705DA">
          <w:rPr>
            <w:szCs w:val="22"/>
          </w:rPr>
          <w:delText xml:space="preserve"> des coefficients d’influence à la </w:delText>
        </w:r>
        <w:r w:rsidRPr="00F23EB2" w:rsidDel="002705DA">
          <w:rPr>
            <w:b/>
            <w:szCs w:val="22"/>
          </w:rPr>
          <w:fldChar w:fldCharType="begin"/>
        </w:r>
        <w:r w:rsidRPr="00F23EB2" w:rsidDel="002705DA">
          <w:rPr>
            <w:b/>
            <w:szCs w:val="22"/>
          </w:rPr>
          <w:delInstrText xml:space="preserve"> REF _Ref532235910 \h  \* MERGEFORMAT </w:delInstrText>
        </w:r>
        <w:r w:rsidRPr="00F23EB2" w:rsidDel="002705DA">
          <w:rPr>
            <w:b/>
            <w:szCs w:val="22"/>
          </w:rPr>
        </w:r>
        <w:r w:rsidRPr="00F23EB2" w:rsidDel="002705DA">
          <w:rPr>
            <w:b/>
            <w:szCs w:val="22"/>
          </w:rPr>
          <w:fldChar w:fldCharType="separate"/>
        </w:r>
        <w:r w:rsidR="0032581C" w:rsidRPr="0032581C" w:rsidDel="002705DA">
          <w:rPr>
            <w:b/>
            <w:szCs w:val="22"/>
          </w:rPr>
          <w:delText>Figure 5.4</w:delText>
        </w:r>
        <w:r w:rsidR="0032581C" w:rsidRPr="0032581C" w:rsidDel="002705DA">
          <w:rPr>
            <w:b/>
            <w:szCs w:val="22"/>
          </w:rPr>
          <w:noBreakHyphen/>
          <w:delText>1</w:delText>
        </w:r>
        <w:r w:rsidRPr="00F23EB2" w:rsidDel="002705DA">
          <w:rPr>
            <w:b/>
            <w:szCs w:val="22"/>
          </w:rPr>
          <w:fldChar w:fldCharType="end"/>
        </w:r>
        <w:r w:rsidRPr="000E6474" w:rsidDel="002705DA">
          <w:rPr>
            <w:szCs w:val="22"/>
          </w:rPr>
          <w:delText>,</w:delText>
        </w:r>
        <w:r w:rsidDel="002705DA">
          <w:rPr>
            <w:szCs w:val="22"/>
          </w:rPr>
          <w:delText xml:space="preserve"> les trois</w:delText>
        </w:r>
        <w:r w:rsidRPr="000E6474" w:rsidDel="002705DA">
          <w:rPr>
            <w:szCs w:val="22"/>
          </w:rPr>
          <w:delText xml:space="preserve"> remarques intéressantes peuvent être faites :</w:delText>
        </w:r>
      </w:del>
    </w:p>
    <w:p w14:paraId="434EB33E" w14:textId="3FEF20C3" w:rsidR="000E4C36" w:rsidDel="002705DA" w:rsidRDefault="000E4C36" w:rsidP="00706BB2">
      <w:pPr>
        <w:pStyle w:val="Paragraphedeliste"/>
        <w:numPr>
          <w:ilvl w:val="0"/>
          <w:numId w:val="22"/>
        </w:numPr>
        <w:spacing w:line="360" w:lineRule="auto"/>
        <w:jc w:val="both"/>
        <w:rPr>
          <w:del w:id="2071" w:author="HASSINI Mohamed-amine" w:date="2019-01-17T15:02:00Z"/>
          <w:szCs w:val="22"/>
        </w:rPr>
      </w:pPr>
      <w:del w:id="2072" w:author="HASSINI Mohamed-amine" w:date="2019-01-17T15:02:00Z">
        <w:r w:rsidDel="002705DA">
          <w:rPr>
            <w:szCs w:val="22"/>
          </w:rPr>
          <w:lastRenderedPageBreak/>
          <w:delText>En comparant le rotor 430mm avec les autres cas, malgré une sensibilité importante de la vibration au balourd (le module</w:delText>
        </w:r>
        <m:oMath>
          <m:r>
            <w:rPr>
              <w:rFonts w:ascii="Cambria Math" w:hAnsi="Cambria Math"/>
              <w:szCs w:val="22"/>
            </w:rPr>
            <m:t xml:space="preserve"> </m:t>
          </m:r>
          <m:r>
            <m:rPr>
              <m:sty m:val="bi"/>
            </m:rPr>
            <w:rPr>
              <w:rFonts w:ascii="Cambria Math" w:hAnsi="Cambria Math"/>
              <w:szCs w:val="22"/>
            </w:rPr>
            <m:t>A</m:t>
          </m:r>
        </m:oMath>
        <w:r w:rsidDel="002705DA">
          <w:rPr>
            <w:szCs w:val="22"/>
          </w:rPr>
          <w:delText xml:space="preserve">), l’effet </w:delText>
        </w:r>
        <w:r w:rsidR="00D33CBD" w:rsidDel="002705DA">
          <w:rPr>
            <w:szCs w:val="22"/>
          </w:rPr>
          <w:delText>Morton instable est difficile d’être</w:delText>
        </w:r>
        <w:r w:rsidDel="002705DA">
          <w:rPr>
            <w:szCs w:val="22"/>
          </w:rPr>
          <w:delText xml:space="preserve"> </w:delText>
        </w:r>
        <w:r w:rsidR="00D33CBD" w:rsidDel="002705DA">
          <w:rPr>
            <w:szCs w:val="22"/>
          </w:rPr>
          <w:delText>reproduit</w:delText>
        </w:r>
        <w:r w:rsidR="00D965D0" w:rsidDel="002705DA">
          <w:rPr>
            <w:szCs w:val="22"/>
          </w:rPr>
          <w:delText xml:space="preserve"> sur le rotor à cause du coefficient </w:delText>
        </w:r>
        <m:oMath>
          <m:r>
            <m:rPr>
              <m:sty m:val="bi"/>
            </m:rPr>
            <w:rPr>
              <w:rFonts w:ascii="Cambria Math" w:hAnsi="Cambria Math"/>
              <w:szCs w:val="22"/>
            </w:rPr>
            <m:t>C</m:t>
          </m:r>
        </m:oMath>
        <w:r w:rsidDel="002705DA">
          <w:rPr>
            <w:szCs w:val="22"/>
          </w:rPr>
          <w:delText xml:space="preserve"> </w:delText>
        </w:r>
        <w:r w:rsidR="00D965D0" w:rsidDel="002705DA">
          <w:rPr>
            <w:szCs w:val="22"/>
          </w:rPr>
          <w:delText>faible</w:delText>
        </w:r>
        <w:r w:rsidDel="002705DA">
          <w:rPr>
            <w:szCs w:val="22"/>
          </w:rPr>
          <w:delText xml:space="preserve">.  </w:delText>
        </w:r>
      </w:del>
    </w:p>
    <w:p w14:paraId="3D3F2AC3" w14:textId="0AA76C5D" w:rsidR="000E4C36" w:rsidDel="002705DA" w:rsidRDefault="000E4C36" w:rsidP="00706BB2">
      <w:pPr>
        <w:pStyle w:val="Paragraphedeliste"/>
        <w:numPr>
          <w:ilvl w:val="0"/>
          <w:numId w:val="22"/>
        </w:numPr>
        <w:spacing w:line="360" w:lineRule="auto"/>
        <w:jc w:val="both"/>
        <w:rPr>
          <w:del w:id="2073" w:author="HASSINI Mohamed-amine" w:date="2019-01-17T15:02:00Z"/>
          <w:szCs w:val="22"/>
        </w:rPr>
      </w:pPr>
      <w:del w:id="2074" w:author="HASSINI Mohamed-amine" w:date="2019-01-17T15:02:00Z">
        <w:r w:rsidRPr="00B27728" w:rsidDel="002705DA">
          <w:rPr>
            <w:szCs w:val="22"/>
          </w:rPr>
          <w:delText xml:space="preserve">Pour </w:delText>
        </w:r>
        <w:r w:rsidR="00374427" w:rsidDel="002705DA">
          <w:rPr>
            <w:szCs w:val="22"/>
          </w:rPr>
          <w:delText xml:space="preserve">le </w:delText>
        </w:r>
        <w:r w:rsidRPr="00B27728" w:rsidDel="002705DA">
          <w:rPr>
            <w:szCs w:val="22"/>
          </w:rPr>
          <w:delText>cas</w:delText>
        </w:r>
        <w:r w:rsidR="002E7244" w:rsidDel="002705DA">
          <w:rPr>
            <w:szCs w:val="22"/>
          </w:rPr>
          <w:delText xml:space="preserve"> de</w:delText>
        </w:r>
        <w:r w:rsidRPr="00B27728" w:rsidDel="002705DA">
          <w:rPr>
            <w:szCs w:val="22"/>
          </w:rPr>
          <w:delText xml:space="preserve"> Faulkner et</w:delText>
        </w:r>
        <w:r w:rsidR="00374427" w:rsidDel="002705DA">
          <w:rPr>
            <w:szCs w:val="22"/>
          </w:rPr>
          <w:delText xml:space="preserve"> le cas </w:delText>
        </w:r>
        <w:r w:rsidR="002E7244" w:rsidDel="002705DA">
          <w:rPr>
            <w:szCs w:val="22"/>
          </w:rPr>
          <w:delText xml:space="preserve">de </w:delText>
        </w:r>
        <w:r w:rsidRPr="00B27728" w:rsidDel="002705DA">
          <w:rPr>
            <w:szCs w:val="22"/>
          </w:rPr>
          <w:delText xml:space="preserve">Panara et al. W1, </w:delText>
        </w:r>
        <w:r w:rsidR="00374427" w:rsidDel="002705DA">
          <w:rPr>
            <w:szCs w:val="22"/>
          </w:rPr>
          <w:delText xml:space="preserve">bien que ses coefficients </w:delText>
        </w:r>
        <m:oMath>
          <m:r>
            <m:rPr>
              <m:sty m:val="bi"/>
            </m:rPr>
            <w:rPr>
              <w:rFonts w:ascii="Cambria Math" w:hAnsi="Cambria Math"/>
              <w:szCs w:val="22"/>
            </w:rPr>
            <m:t>A</m:t>
          </m:r>
        </m:oMath>
        <w:r w:rsidR="00374427" w:rsidRPr="00B27728" w:rsidDel="002705DA">
          <w:rPr>
            <w:szCs w:val="22"/>
          </w:rPr>
          <w:delText xml:space="preserve"> sont les plus faibles parmi les cas étudié</w:delText>
        </w:r>
        <w:r w:rsidR="00374427" w:rsidDel="002705DA">
          <w:rPr>
            <w:szCs w:val="22"/>
          </w:rPr>
          <w:delText>s, les rotors se compor</w:delText>
        </w:r>
        <w:r w:rsidRPr="00B27728" w:rsidDel="002705DA">
          <w:rPr>
            <w:szCs w:val="22"/>
          </w:rPr>
          <w:delText>t</w:delText>
        </w:r>
        <w:r w:rsidR="00374427" w:rsidDel="002705DA">
          <w:rPr>
            <w:szCs w:val="22"/>
          </w:rPr>
          <w:delText>ent avec l’effet Morton instable à cause du</w:delText>
        </w:r>
        <w:r w:rsidRPr="00B27728" w:rsidDel="002705DA">
          <w:rPr>
            <w:szCs w:val="22"/>
          </w:rPr>
          <w:delText xml:space="preserve"> </w:delText>
        </w:r>
        <m:oMath>
          <m:r>
            <m:rPr>
              <m:sty m:val="bi"/>
            </m:rPr>
            <w:rPr>
              <w:rFonts w:ascii="Cambria Math" w:hAnsi="Cambria Math"/>
              <w:szCs w:val="22"/>
            </w:rPr>
            <m:t>C</m:t>
          </m:r>
        </m:oMath>
        <w:r w:rsidR="00765DE0" w:rsidDel="002705DA">
          <w:rPr>
            <w:b/>
            <w:szCs w:val="22"/>
          </w:rPr>
          <w:delText xml:space="preserve"> </w:delText>
        </w:r>
        <w:r w:rsidR="00765DE0" w:rsidRPr="00765DE0" w:rsidDel="002705DA">
          <w:rPr>
            <w:szCs w:val="22"/>
          </w:rPr>
          <w:delText>important</w:delText>
        </w:r>
        <w:r w:rsidRPr="00B27728" w:rsidDel="002705DA">
          <w:rPr>
            <w:szCs w:val="22"/>
          </w:rPr>
          <w:delText xml:space="preserve"> </w:delText>
        </w:r>
        <w:r w:rsidR="00765DE0" w:rsidDel="002705DA">
          <w:rPr>
            <w:szCs w:val="22"/>
          </w:rPr>
          <w:delText>(</w:delText>
        </w:r>
        <w:r w:rsidRPr="00B27728" w:rsidDel="002705DA">
          <w:rPr>
            <w:szCs w:val="22"/>
          </w:rPr>
          <w:delText>188</w:delText>
        </w:r>
        <w:r w:rsidR="00A06131" w:rsidDel="002705DA">
          <w:rPr>
            <w:szCs w:val="22"/>
          </w:rPr>
          <w:delText xml:space="preserve"> et 335 gmm/°C)</w:delText>
        </w:r>
        <w:r w:rsidRPr="00B27728" w:rsidDel="002705DA">
          <w:rPr>
            <w:szCs w:val="22"/>
          </w:rPr>
          <w:delText xml:space="preserve">. </w:delText>
        </w:r>
      </w:del>
    </w:p>
    <w:p w14:paraId="3B58617E" w14:textId="49EDDA0E" w:rsidR="000E4C36" w:rsidDel="002705DA" w:rsidRDefault="00AA5134" w:rsidP="00706BB2">
      <w:pPr>
        <w:pStyle w:val="Paragraphedeliste"/>
        <w:numPr>
          <w:ilvl w:val="0"/>
          <w:numId w:val="22"/>
        </w:numPr>
        <w:spacing w:line="360" w:lineRule="auto"/>
        <w:jc w:val="both"/>
        <w:rPr>
          <w:del w:id="2075" w:author="HASSINI Mohamed-amine" w:date="2019-01-17T15:02:00Z"/>
          <w:szCs w:val="22"/>
        </w:rPr>
      </w:pPr>
      <w:del w:id="2076" w:author="HASSINI Mohamed-amine" w:date="2019-01-17T15:02:00Z">
        <w:r w:rsidDel="002705DA">
          <w:rPr>
            <w:szCs w:val="22"/>
          </w:rPr>
          <w:delText>La grandeur du</w:delText>
        </w:r>
        <w:r w:rsidR="00730D82" w:rsidDel="002705DA">
          <w:rPr>
            <w:szCs w:val="22"/>
          </w:rPr>
          <w:delText xml:space="preserve"> module </w:delText>
        </w:r>
        <w:r w:rsidR="000E4C36" w:rsidDel="002705DA">
          <w:rPr>
            <w:szCs w:val="22"/>
          </w:rPr>
          <w:delText xml:space="preserve">du </w:delText>
        </w:r>
        <m:oMath>
          <m:r>
            <m:rPr>
              <m:sty m:val="bi"/>
            </m:rPr>
            <w:rPr>
              <w:rFonts w:ascii="Cambria Math" w:hAnsi="Cambria Math"/>
              <w:szCs w:val="22"/>
            </w:rPr>
            <m:t>C</m:t>
          </m:r>
        </m:oMath>
        <w:r w:rsidR="000E4C36" w:rsidRPr="0072179C" w:rsidDel="002705DA">
          <w:rPr>
            <w:szCs w:val="22"/>
          </w:rPr>
          <w:delText xml:space="preserve"> est</w:delText>
        </w:r>
        <w:r w:rsidR="000E4C36" w:rsidDel="002705DA">
          <w:rPr>
            <w:szCs w:val="22"/>
          </w:rPr>
          <w:delText xml:space="preserve"> </w:delText>
        </w:r>
        <w:r w:rsidR="00F00F9C" w:rsidDel="002705DA">
          <w:rPr>
            <w:szCs w:val="22"/>
          </w:rPr>
          <w:delText>cent</w:delText>
        </w:r>
        <w:r w:rsidR="000E4C36" w:rsidDel="002705DA">
          <w:rPr>
            <w:szCs w:val="22"/>
          </w:rPr>
          <w:delText xml:space="preserve"> fois plus important que </w:delText>
        </w:r>
        <w:r w:rsidR="00F00F9C" w:rsidDel="002705DA">
          <w:rPr>
            <w:szCs w:val="22"/>
          </w:rPr>
          <w:delText>celle</w:delText>
        </w:r>
        <w:r w:rsidR="000E4C36" w:rsidDel="002705DA">
          <w:rPr>
            <w:szCs w:val="22"/>
          </w:rPr>
          <w:delText xml:space="preserve"> des</w:delTex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sidDel="002705DA">
          <w:rPr>
            <w:szCs w:val="22"/>
          </w:rPr>
          <w:delText xml:space="preserve"> qui sont</w:delText>
        </w:r>
        <w:r w:rsidR="000E4C36" w:rsidDel="002705DA">
          <w:rPr>
            <w:szCs w:val="22"/>
          </w:rPr>
          <w:delText xml:space="preserve"> de l’ordre d’une dixième. </w:delText>
        </w:r>
        <w:r w:rsidR="000E4C36" w:rsidDel="002705DA">
          <w:rPr>
            <w:b/>
            <w:szCs w:val="22"/>
          </w:rPr>
          <w:delText xml:space="preserve"> </w:delText>
        </w:r>
      </w:del>
    </w:p>
    <w:p w14:paraId="48A0F2C5" w14:textId="2E45C911" w:rsidR="000E4C36" w:rsidDel="002705DA" w:rsidRDefault="000E4C36" w:rsidP="000E4C36">
      <w:pPr>
        <w:spacing w:line="360" w:lineRule="auto"/>
        <w:rPr>
          <w:del w:id="2077" w:author="HASSINI Mohamed-amine" w:date="2019-01-17T15:02:00Z"/>
          <w:szCs w:val="22"/>
        </w:rPr>
      </w:pPr>
      <w:del w:id="2078" w:author="HASSINI Mohamed-amine" w:date="2019-01-17T15:02:00Z">
        <w:r w:rsidDel="002705DA">
          <w:rPr>
            <w:szCs w:val="22"/>
          </w:rPr>
          <w:delText>C</w:delText>
        </w:r>
        <w:r w:rsidRPr="00B27728" w:rsidDel="002705DA">
          <w:rPr>
            <w:szCs w:val="22"/>
          </w:rPr>
          <w:delText>es</w:delText>
        </w:r>
        <w:r w:rsidDel="002705DA">
          <w:rPr>
            <w:szCs w:val="22"/>
          </w:rPr>
          <w:delText xml:space="preserve"> trois</w:delText>
        </w:r>
        <w:r w:rsidRPr="00B27728" w:rsidDel="002705DA">
          <w:rPr>
            <w:szCs w:val="22"/>
          </w:rPr>
          <w:delText xml:space="preserve"> remarques</w:delText>
        </w:r>
        <w:r w:rsidDel="002705DA">
          <w:rPr>
            <w:szCs w:val="22"/>
          </w:rPr>
          <w:delText xml:space="preserve"> soulignent la contribution importante du coefficient d’influence du type </w:delText>
        </w:r>
        <m:oMath>
          <m:r>
            <m:rPr>
              <m:sty m:val="bi"/>
            </m:rPr>
            <w:rPr>
              <w:rFonts w:ascii="Cambria Math" w:hAnsi="Cambria Math"/>
              <w:szCs w:val="22"/>
            </w:rPr>
            <m:t>C</m:t>
          </m:r>
        </m:oMath>
        <w:r w:rsidDel="002705DA">
          <w:rPr>
            <w:szCs w:val="22"/>
          </w:rPr>
          <w:delTex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delText>
        </w:r>
      </w:del>
    </w:p>
    <w:p w14:paraId="618E3ACB" w14:textId="15B90876" w:rsidR="000E4C36" w:rsidRDefault="00794A46" w:rsidP="006C003B">
      <w:pPr>
        <w:pStyle w:val="Titre3"/>
        <w:ind w:left="709"/>
        <w:rPr>
          <w:lang w:eastAsia="zh-CN"/>
        </w:rPr>
      </w:pPr>
      <w:bookmarkStart w:id="2079" w:name="_Toc534984879"/>
      <w:ins w:id="2080" w:author="HASSINI Mohamed-amine" w:date="2019-01-17T15:19:00Z">
        <w:r>
          <w:rPr>
            <w:lang w:eastAsia="zh-CN"/>
          </w:rPr>
          <w:t>parametres influent</w:t>
        </w:r>
      </w:ins>
      <w:ins w:id="2081" w:author="HASSINI Mohamed-amine" w:date="2019-01-17T15:37:00Z">
        <w:r w:rsidR="006F6AAA">
          <w:rPr>
            <w:lang w:eastAsia="zh-CN"/>
          </w:rPr>
          <w:t>s</w:t>
        </w:r>
      </w:ins>
      <w:ins w:id="2082" w:author="HASSINI Mohamed-amine" w:date="2019-01-17T15:19:00Z">
        <w:r>
          <w:rPr>
            <w:lang w:eastAsia="zh-CN"/>
          </w:rPr>
          <w:t xml:space="preserve"> </w:t>
        </w:r>
      </w:ins>
      <w:del w:id="2083" w:author="HASSINI Mohamed-amine" w:date="2019-01-17T15:19:00Z">
        <w:r w:rsidR="000E4C36" w:rsidDel="00794A46">
          <w:rPr>
            <w:lang w:eastAsia="zh-CN"/>
          </w:rPr>
          <w:delText xml:space="preserve">Solutions liées au </w:delText>
        </w:r>
      </w:del>
      <w:ins w:id="2084" w:author="HASSINI Mohamed-amine" w:date="2019-01-17T15:19:00Z">
        <w:r>
          <w:rPr>
            <w:lang w:eastAsia="zh-CN"/>
          </w:rPr>
          <w:t xml:space="preserve"> </w:t>
        </w:r>
        <w:r w:rsidR="00F90846">
          <w:rPr>
            <w:lang w:eastAsia="zh-CN"/>
          </w:rPr>
          <w:t xml:space="preserve">sur </w:t>
        </w:r>
      </w:ins>
      <w:r w:rsidR="000E4C36">
        <w:rPr>
          <w:lang w:eastAsia="zh-CN"/>
        </w:rPr>
        <w:t xml:space="preserve">coefficient </w:t>
      </w:r>
      <m:oMath>
        <m:r>
          <m:rPr>
            <m:sty m:val="bi"/>
          </m:rPr>
          <w:rPr>
            <w:rFonts w:ascii="Cambria Math" w:hAnsi="Cambria Math"/>
            <w:lang w:eastAsia="zh-CN"/>
          </w:rPr>
          <m:t>C</m:t>
        </m:r>
      </m:oMath>
      <w:bookmarkEnd w:id="2079"/>
    </w:p>
    <w:p w14:paraId="287265AC" w14:textId="77777777" w:rsidR="000E4C36" w:rsidRPr="00B63B3E" w:rsidRDefault="000E4C36" w:rsidP="000E4C36">
      <w:pPr>
        <w:rPr>
          <w:lang w:eastAsia="zh-CN"/>
        </w:rPr>
      </w:pPr>
    </w:p>
    <w:p w14:paraId="47B34EDA" w14:textId="61F07EBF" w:rsidR="000E4C36" w:rsidRDefault="000E4C36" w:rsidP="00177BA8">
      <w:pPr>
        <w:spacing w:line="360" w:lineRule="auto"/>
        <w:ind w:firstLine="708"/>
        <w:rPr>
          <w:lang w:eastAsia="zh-CN"/>
        </w:rPr>
      </w:pPr>
      <w:r>
        <w:rPr>
          <w:lang w:eastAsia="zh-CN"/>
        </w:rPr>
        <w:t>Pour rappel</w:t>
      </w:r>
      <w:del w:id="2085" w:author="HASSINI Mohamed-amine" w:date="2019-01-17T15:19:00Z">
        <w:r w:rsidDel="00F90846">
          <w:rPr>
            <w:lang w:eastAsia="zh-CN"/>
          </w:rPr>
          <w:delText>er</w:delText>
        </w:r>
      </w:del>
      <w:r>
        <w:rPr>
          <w:lang w:eastAsia="zh-CN"/>
        </w:rPr>
        <w:t xml:space="preserve">, le coefficient d’influence </w:t>
      </w:r>
      <m:oMath>
        <m:r>
          <m:rPr>
            <m:sty m:val="bi"/>
          </m:rPr>
          <w:rPr>
            <w:rFonts w:ascii="Cambria Math" w:hAnsi="Cambria Math"/>
            <w:lang w:eastAsia="zh-CN"/>
          </w:rPr>
          <m:t>C</m:t>
        </m:r>
      </m:oMath>
      <w:r>
        <w:rPr>
          <w:lang w:eastAsia="zh-CN"/>
        </w:rPr>
        <w:t xml:space="preserve"> caracté</w:t>
      </w:r>
      <w:proofErr w:type="spellStart"/>
      <w:r>
        <w:rPr>
          <w:lang w:eastAsia="zh-CN"/>
        </w:rPr>
        <w:t>rise</w:t>
      </w:r>
      <w:proofErr w:type="spellEnd"/>
      <w:r>
        <w:rPr>
          <w:lang w:eastAsia="zh-CN"/>
        </w:rPr>
        <w:t xml:space="preserve"> la sensibilité du balourd thermique </w:t>
      </w:r>
      <w:del w:id="2086" w:author="HASSINI Mohamed-amine" w:date="2019-01-17T15:21:00Z">
        <w:r w:rsidDel="00F90846">
          <w:rPr>
            <w:lang w:eastAsia="zh-CN"/>
          </w:rPr>
          <w:delText xml:space="preserve">par rapport </w:delText>
        </w:r>
      </w:del>
      <w:r>
        <w:rPr>
          <w:lang w:eastAsia="zh-CN"/>
        </w:rPr>
        <w:t>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ins w:id="2087" w:author="HASSINI Mohamed-amine" w:date="2019-01-17T15:21:00Z">
        <w:r w:rsidR="00F90846">
          <w:rPr>
            <w:lang w:eastAsia="zh-CN"/>
          </w:rPr>
          <w:t xml:space="preserve"> à la surface du rotor au droit du palier</w:t>
        </w:r>
      </w:ins>
      <w:r>
        <w:rPr>
          <w:lang w:eastAsia="zh-CN"/>
        </w:rPr>
        <w:t>. Ce</w:t>
      </w:r>
      <w:r w:rsidR="00420460">
        <w:rPr>
          <w:lang w:eastAsia="zh-CN"/>
        </w:rPr>
        <w:t xml:space="preserve"> coefficient d’influence </w:t>
      </w:r>
      <w:ins w:id="2088" w:author="HASSINI Mohamed-amine" w:date="2019-01-17T15:23:00Z">
        <w:r w:rsidR="00F90846">
          <w:rPr>
            <w:lang w:eastAsia="zh-CN"/>
          </w:rPr>
          <w:t xml:space="preserve">peut être considéré </w:t>
        </w:r>
      </w:ins>
      <w:del w:id="2089" w:author="HASSINI Mohamed-amine" w:date="2019-01-17T15:23:00Z">
        <w:r w:rsidR="00420460" w:rsidDel="00F90846">
          <w:rPr>
            <w:lang w:eastAsia="zh-CN"/>
          </w:rPr>
          <w:delText>est</w:delText>
        </w:r>
      </w:del>
      <w:r w:rsidR="00420460">
        <w:rPr>
          <w:lang w:eastAsia="zh-CN"/>
        </w:rPr>
        <w:t xml:space="preserve"> indépendant</w:t>
      </w:r>
      <w:r>
        <w:rPr>
          <w:lang w:eastAsia="zh-CN"/>
        </w:rPr>
        <w:t xml:space="preserve"> des conditions de fonctionnement </w:t>
      </w:r>
      <w:proofErr w:type="gramStart"/>
      <w:r>
        <w:rPr>
          <w:lang w:eastAsia="zh-CN"/>
        </w:rPr>
        <w:t>telle</w:t>
      </w:r>
      <w:proofErr w:type="gramEnd"/>
      <w:r>
        <w:rPr>
          <w:lang w:eastAsia="zh-CN"/>
        </w:rPr>
        <w:t xml:space="preserve"> que la vitesse de rotation</w:t>
      </w:r>
      <w:r w:rsidR="00086757">
        <w:rPr>
          <w:lang w:eastAsia="zh-CN"/>
        </w:rPr>
        <w:t>, le balourd imposé</w:t>
      </w:r>
      <w:r>
        <w:rPr>
          <w:lang w:eastAsia="zh-CN"/>
        </w:rPr>
        <w:t xml:space="preserve"> et la température du lubrifiant. Il est lié directement à la configuration géométrique du rotor et du palier</w:t>
      </w:r>
      <w:del w:id="2090" w:author="HASSINI Mohamed-amine" w:date="2019-01-17T15:22:00Z">
        <w:r w:rsidDel="00F90846">
          <w:rPr>
            <w:lang w:eastAsia="zh-CN"/>
          </w:rPr>
          <w:delText xml:space="preserve"> étudié</w:delText>
        </w:r>
      </w:del>
      <w:r>
        <w:rPr>
          <w:lang w:eastAsia="zh-CN"/>
        </w:rPr>
        <w:t xml:space="preserve">, ainsi </w:t>
      </w:r>
      <w:ins w:id="2091" w:author="HASSINI Mohamed-amine" w:date="2019-01-17T15:22:00Z">
        <w:r w:rsidR="00F90846">
          <w:rPr>
            <w:lang w:eastAsia="zh-CN"/>
          </w:rPr>
          <w:t xml:space="preserve">que </w:t>
        </w:r>
      </w:ins>
      <w:r>
        <w:rPr>
          <w:lang w:eastAsia="zh-CN"/>
        </w:rPr>
        <w:t>le matériau d</w:t>
      </w:r>
      <w:r w:rsidR="002E130C">
        <w:rPr>
          <w:lang w:eastAsia="zh-CN"/>
        </w:rPr>
        <w:t>u</w:t>
      </w:r>
      <w:r>
        <w:rPr>
          <w:lang w:eastAsia="zh-CN"/>
        </w:rPr>
        <w:t xml:space="preserve"> rotor. </w:t>
      </w:r>
      <w:ins w:id="2092" w:author="HASSINI Mohamed-amine" w:date="2019-01-17T15:23:00Z">
        <w:r w:rsidR="00F90846">
          <w:rPr>
            <w:lang w:eastAsia="zh-CN"/>
          </w:rPr>
          <w:t xml:space="preserve">Pour une configuration présentant un disque en porte à faux, </w:t>
        </w:r>
      </w:ins>
      <w:del w:id="2093" w:author="HASSINI Mohamed-amine" w:date="2019-01-17T15:24:00Z">
        <w:r w:rsidDel="00F90846">
          <w:rPr>
            <w:lang w:eastAsia="zh-CN"/>
          </w:rPr>
          <w:delText xml:space="preserve">En se basant sur </w:delText>
        </w:r>
      </w:del>
      <w:r>
        <w:rPr>
          <w:lang w:eastAsia="zh-CN"/>
        </w:rPr>
        <w:t xml:space="preserve">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32581C">
        <w:rPr>
          <w:b/>
          <w:lang w:eastAsia="zh-CN"/>
        </w:rPr>
        <w:t>Eq.5-13</w:t>
      </w:r>
      <w:r w:rsidRPr="002E130C">
        <w:rPr>
          <w:b/>
          <w:lang w:eastAsia="zh-CN"/>
        </w:rPr>
        <w:fldChar w:fldCharType="end"/>
      </w:r>
      <w:r>
        <w:rPr>
          <w:lang w:eastAsia="zh-CN"/>
        </w:rPr>
        <w:t>,</w:t>
      </w:r>
      <w:ins w:id="2094" w:author="HASSINI Mohamed-amine" w:date="2019-01-17T15:24:00Z">
        <w:r w:rsidR="00F90846">
          <w:rPr>
            <w:lang w:eastAsia="zh-CN"/>
          </w:rPr>
          <w:t xml:space="preserve"> peut être utilisée pour identifier les principaux paramètres</w:t>
        </w:r>
      </w:ins>
      <w:ins w:id="2095" w:author="HASSINI Mohamed-amine" w:date="2019-01-17T15:32:00Z">
        <w:r w:rsidR="006F6AAA">
          <w:rPr>
            <w:lang w:eastAsia="zh-CN"/>
          </w:rPr>
          <w:t xml:space="preserve"> permettant de diminuer l</w:t>
        </w:r>
      </w:ins>
      <w:ins w:id="2096" w:author="HASSINI Mohamed-amine" w:date="2019-01-17T15:33:00Z">
        <w:r w:rsidR="006F6AAA">
          <w:rPr>
            <w:lang w:eastAsia="zh-CN"/>
          </w:rPr>
          <w:t>’</w:t>
        </w:r>
        <w:proofErr w:type="spellStart"/>
        <w:r w:rsidR="006F6AAA">
          <w:rPr>
            <w:lang w:eastAsia="zh-CN"/>
          </w:rPr>
          <w:t>amplitude</w:t>
        </w:r>
      </w:ins>
      <w:del w:id="2097" w:author="HASSINI Mohamed-amine" w:date="2019-01-17T15:24:00Z">
        <w:r w:rsidDel="00F90846">
          <w:rPr>
            <w:lang w:eastAsia="zh-CN"/>
          </w:rPr>
          <w:delText xml:space="preserve"> les paramètres physiques </w:delText>
        </w:r>
      </w:del>
      <w:del w:id="2098" w:author="HASSINI Mohamed-amine" w:date="2019-01-17T15:32:00Z">
        <w:r w:rsidDel="006F6AAA">
          <w:rPr>
            <w:lang w:eastAsia="zh-CN"/>
          </w:rPr>
          <w:delText xml:space="preserve">qui contribuent </w:delText>
        </w:r>
      </w:del>
      <w:del w:id="2099" w:author="HASSINI Mohamed-amine" w:date="2019-01-17T15:33:00Z">
        <w:r w:rsidDel="006F6AAA">
          <w:rPr>
            <w:lang w:eastAsia="zh-CN"/>
          </w:rPr>
          <w:delText xml:space="preserve">au module </w:delText>
        </w:r>
      </w:del>
      <w:r>
        <w:rPr>
          <w:lang w:eastAsia="zh-CN"/>
        </w:rPr>
        <w:t>d</w:t>
      </w:r>
      <w:ins w:id="2100" w:author="HASSINI Mohamed-amine" w:date="2019-01-17T15:24:00Z">
        <w:r w:rsidR="00F90846">
          <w:rPr>
            <w:lang w:eastAsia="zh-CN"/>
          </w:rPr>
          <w:t>u</w:t>
        </w:r>
      </w:ins>
      <w:proofErr w:type="spellEnd"/>
      <w:del w:id="2101" w:author="HASSINI Mohamed-amine" w:date="2019-01-17T15:24:00Z">
        <w:r w:rsidDel="00F90846">
          <w:rPr>
            <w:lang w:eastAsia="zh-CN"/>
          </w:rPr>
          <w:delText>e</w:delText>
        </w:r>
      </w:del>
      <w:r>
        <w:rPr>
          <w:lang w:eastAsia="zh-CN"/>
        </w:rPr>
        <w:t xml:space="preserve"> coefficient d’influence </w:t>
      </w:r>
      <m:oMath>
        <m:r>
          <m:rPr>
            <m:sty m:val="bi"/>
          </m:rPr>
          <w:rPr>
            <w:rFonts w:ascii="Cambria Math" w:hAnsi="Cambria Math"/>
            <w:lang w:eastAsia="zh-CN"/>
          </w:rPr>
          <m:t>C</m:t>
        </m:r>
      </m:oMath>
      <w:del w:id="2102" w:author="HASSINI Mohamed-amine" w:date="2019-01-17T15:24:00Z">
        <w:r w:rsidDel="00F90846">
          <w:rPr>
            <w:b/>
            <w:lang w:eastAsia="zh-CN"/>
          </w:rPr>
          <w:delText xml:space="preserve"> </w:delText>
        </w:r>
        <w:r w:rsidRPr="00966AD5" w:rsidDel="00F90846">
          <w:rPr>
            <w:lang w:eastAsia="zh-CN"/>
          </w:rPr>
          <w:delText>sont</w:delText>
        </w:r>
        <w:r w:rsidDel="00F90846">
          <w:rPr>
            <w:lang w:eastAsia="zh-CN"/>
          </w:rPr>
          <w:delText xml:space="preserve"> identifiés</w:delText>
        </w:r>
      </w:del>
      <w:r>
        <w:rPr>
          <w:lang w:eastAsia="zh-CN"/>
        </w:rPr>
        <w:t xml:space="preserve"> : </w:t>
      </w:r>
    </w:p>
    <w:p w14:paraId="768653B5" w14:textId="735263FA" w:rsidR="006F6AAA" w:rsidRDefault="006F6AAA" w:rsidP="00706BB2">
      <w:pPr>
        <w:pStyle w:val="Paragraphedeliste"/>
        <w:numPr>
          <w:ilvl w:val="0"/>
          <w:numId w:val="23"/>
        </w:numPr>
        <w:spacing w:line="360" w:lineRule="auto"/>
        <w:rPr>
          <w:ins w:id="2103" w:author="HASSINI Mohamed-amine" w:date="2019-01-17T15:37:00Z"/>
          <w:lang w:eastAsia="zh-CN"/>
        </w:rPr>
      </w:pPr>
      <w:ins w:id="2104" w:author="HASSINI Mohamed-amine" w:date="2019-01-17T15:37:00Z">
        <w:r>
          <w:rPr>
            <w:lang w:eastAsia="zh-CN"/>
          </w:rPr>
          <w:t>Réduction de la masse en porte à faux,</w:t>
        </w:r>
      </w:ins>
    </w:p>
    <w:p w14:paraId="4DAFFB8E" w14:textId="39E6BF25" w:rsidR="006F6AAA" w:rsidRDefault="006F6AAA" w:rsidP="00706BB2">
      <w:pPr>
        <w:pStyle w:val="Paragraphedeliste"/>
        <w:numPr>
          <w:ilvl w:val="0"/>
          <w:numId w:val="23"/>
        </w:numPr>
        <w:spacing w:line="360" w:lineRule="auto"/>
        <w:rPr>
          <w:ins w:id="2105" w:author="HASSINI Mohamed-amine" w:date="2019-01-17T15:39:00Z"/>
          <w:lang w:eastAsia="zh-CN"/>
        </w:rPr>
      </w:pPr>
      <w:ins w:id="2106" w:author="HASSINI Mohamed-amine" w:date="2019-01-17T15:37:00Z">
        <w:r>
          <w:rPr>
            <w:lang w:eastAsia="zh-CN"/>
          </w:rPr>
          <w:t>Réduction de la distance axiale entre le disque et le palier</w:t>
        </w:r>
      </w:ins>
      <w:ins w:id="2107" w:author="HASSINI Mohamed-amine" w:date="2019-01-17T15:41:00Z">
        <w:r w:rsidR="00EE73EA">
          <w:rPr>
            <w:lang w:eastAsia="zh-CN"/>
          </w:rPr>
          <w:t xml:space="preserve"> afin de réduction l’amplitude de la déformée au droit du disque</w:t>
        </w:r>
      </w:ins>
      <w:ins w:id="2108" w:author="HASSINI Mohamed-amine" w:date="2019-01-17T15:37:00Z">
        <w:r>
          <w:rPr>
            <w:lang w:eastAsia="zh-CN"/>
          </w:rPr>
          <w:t>,</w:t>
        </w:r>
      </w:ins>
    </w:p>
    <w:p w14:paraId="6810F96F" w14:textId="35F39E23" w:rsidR="006F6AAA" w:rsidRDefault="006F6AAA" w:rsidP="00706BB2">
      <w:pPr>
        <w:pStyle w:val="Paragraphedeliste"/>
        <w:numPr>
          <w:ilvl w:val="0"/>
          <w:numId w:val="23"/>
        </w:numPr>
        <w:spacing w:line="360" w:lineRule="auto"/>
        <w:rPr>
          <w:ins w:id="2109" w:author="HASSINI Mohamed-amine" w:date="2019-01-17T15:40:00Z"/>
          <w:lang w:eastAsia="zh-CN"/>
        </w:rPr>
      </w:pPr>
      <w:ins w:id="2110" w:author="HASSINI Mohamed-amine" w:date="2019-01-17T15:39:00Z">
        <w:r>
          <w:rPr>
            <w:lang w:eastAsia="zh-CN"/>
          </w:rPr>
          <w:t>Réduction de la longueur axiale du palier</w:t>
        </w:r>
      </w:ins>
      <w:ins w:id="2111" w:author="HASSINI Mohamed-amine" w:date="2019-01-17T15:48:00Z">
        <w:r w:rsidR="00EE73EA">
          <w:rPr>
            <w:lang w:eastAsia="zh-CN"/>
          </w:rPr>
          <w:t xml:space="preserve"> (la réduction de ce paramètre permet aussi de réduire la quantité de chaleur généré dans le palier et par conséquent abaisser le coefficient B)</w:t>
        </w:r>
      </w:ins>
      <w:ins w:id="2112" w:author="HASSINI Mohamed-amine" w:date="2019-01-17T15:39:00Z">
        <w:r>
          <w:rPr>
            <w:lang w:eastAsia="zh-CN"/>
          </w:rPr>
          <w:t>,</w:t>
        </w:r>
      </w:ins>
    </w:p>
    <w:p w14:paraId="33EC1281" w14:textId="784BA55C" w:rsidR="00EE73EA" w:rsidRDefault="00EE73EA" w:rsidP="00706BB2">
      <w:pPr>
        <w:pStyle w:val="Paragraphedeliste"/>
        <w:numPr>
          <w:ilvl w:val="0"/>
          <w:numId w:val="23"/>
        </w:numPr>
        <w:spacing w:line="360" w:lineRule="auto"/>
        <w:rPr>
          <w:ins w:id="2113" w:author="HASSINI Mohamed-amine" w:date="2019-01-17T15:37:00Z"/>
          <w:lang w:eastAsia="zh-CN"/>
        </w:rPr>
      </w:pPr>
      <w:ins w:id="2114" w:author="HASSINI Mohamed-amine" w:date="2019-01-17T15:40:00Z">
        <w:r>
          <w:rPr>
            <w:lang w:eastAsia="zh-CN"/>
          </w:rPr>
          <w:t>Augmentation du diamètre de l’arbre</w:t>
        </w:r>
      </w:ins>
      <w:ins w:id="2115" w:author="HASSINI Mohamed-amine" w:date="2019-01-17T15:41:00Z">
        <w:r>
          <w:rPr>
            <w:lang w:eastAsia="zh-CN"/>
          </w:rPr>
          <w:t>, ce qui contribue à rigidifier l’arbre et diminuer le défaut de fibre neutre.</w:t>
        </w:r>
      </w:ins>
    </w:p>
    <w:p w14:paraId="1145CFE3" w14:textId="38E14A7E" w:rsidR="006F6AAA" w:rsidRDefault="006F6AAA" w:rsidP="00706BB2">
      <w:pPr>
        <w:pStyle w:val="Paragraphedeliste"/>
        <w:numPr>
          <w:ilvl w:val="0"/>
          <w:numId w:val="23"/>
        </w:numPr>
        <w:spacing w:line="360" w:lineRule="auto"/>
        <w:rPr>
          <w:ins w:id="2116" w:author="HASSINI Mohamed-amine" w:date="2019-01-17T15:37:00Z"/>
          <w:lang w:eastAsia="zh-CN"/>
        </w:rPr>
      </w:pPr>
      <w:ins w:id="2117" w:author="HASSINI Mohamed-amine" w:date="2019-01-17T15:38:00Z">
        <w:r>
          <w:rPr>
            <w:lang w:eastAsia="zh-CN"/>
          </w:rPr>
          <w:t xml:space="preserve">Réduction du coefficient de dilation thermique </w:t>
        </w:r>
        <m:oMath>
          <m:r>
            <w:rPr>
              <w:rFonts w:ascii="Cambria Math" w:hAnsi="Cambria Math"/>
              <w:lang w:eastAsia="zh-CN"/>
            </w:rPr>
            <m:t>α</m:t>
          </m:r>
        </m:oMath>
      </w:ins>
      <w:ins w:id="2118" w:author="HASSINI Mohamed-amine" w:date="2019-01-17T15:40:00Z">
        <w:r w:rsidR="00EE73EA">
          <w:rPr>
            <w:lang w:eastAsia="zh-CN"/>
          </w:rPr>
          <w:t xml:space="preserve"> (</w:t>
        </w:r>
      </w:ins>
      <w:ins w:id="2119" w:author="HASSINI Mohamed-amine" w:date="2019-01-17T15:42:00Z">
        <w:r w:rsidR="00EE73EA">
          <w:rPr>
            <w:lang w:eastAsia="zh-CN"/>
          </w:rPr>
          <w:t xml:space="preserve">en pratique, </w:t>
        </w:r>
      </w:ins>
      <w:ins w:id="2120" w:author="HASSINI Mohamed-amine" w:date="2019-01-17T15:40:00Z">
        <w:r w:rsidR="00EE73EA">
          <w:rPr>
            <w:lang w:eastAsia="zh-CN"/>
          </w:rPr>
          <w:t xml:space="preserve">la réduction de </w:t>
        </w:r>
      </w:ins>
      <w:ins w:id="2121" w:author="HASSINI Mohamed-amine" w:date="2019-01-17T15:42:00Z">
        <w:r w:rsidR="00EE73EA">
          <w:rPr>
            <w:lang w:eastAsia="zh-CN"/>
          </w:rPr>
          <w:t xml:space="preserve">ce </w:t>
        </w:r>
      </w:ins>
      <w:ins w:id="2122" w:author="HASSINI Mohamed-amine" w:date="2019-01-17T15:40:00Z">
        <w:r w:rsidR="00EE73EA">
          <w:rPr>
            <w:lang w:eastAsia="zh-CN"/>
          </w:rPr>
          <w:t>co</w:t>
        </w:r>
      </w:ins>
      <w:ins w:id="2123" w:author="HASSINI Mohamed-amine" w:date="2019-01-17T15:42:00Z">
        <w:r w:rsidR="00EE73EA">
          <w:rPr>
            <w:lang w:eastAsia="zh-CN"/>
          </w:rPr>
          <w:t>e</w:t>
        </w:r>
      </w:ins>
      <w:ins w:id="2124" w:author="HASSINI Mohamed-amine" w:date="2019-01-17T15:40:00Z">
        <w:r w:rsidR="00EE73EA">
          <w:rPr>
            <w:lang w:eastAsia="zh-CN"/>
          </w:rPr>
          <w:t xml:space="preserve">fficient </w:t>
        </w:r>
      </w:ins>
      <w:ins w:id="2125" w:author="HASSINI Mohamed-amine" w:date="2019-01-17T15:42:00Z">
        <w:r w:rsidR="00EE73EA">
          <w:rPr>
            <w:lang w:eastAsia="zh-CN"/>
          </w:rPr>
          <w:t>n’est pas toujours possible)</w:t>
        </w:r>
      </w:ins>
    </w:p>
    <w:p w14:paraId="44E4D318" w14:textId="6D92F996" w:rsidR="000E4C36" w:rsidDel="00EE73EA" w:rsidRDefault="000E4C36" w:rsidP="00706BB2">
      <w:pPr>
        <w:pStyle w:val="Paragraphedeliste"/>
        <w:numPr>
          <w:ilvl w:val="0"/>
          <w:numId w:val="23"/>
        </w:numPr>
        <w:spacing w:line="360" w:lineRule="auto"/>
        <w:rPr>
          <w:del w:id="2126" w:author="HASSINI Mohamed-amine" w:date="2019-01-17T15:40:00Z"/>
          <w:lang w:eastAsia="zh-CN"/>
        </w:rPr>
      </w:pPr>
      <w:del w:id="2127" w:author="HASSINI Mohamed-amine" w:date="2019-01-17T15:40:00Z">
        <w:r w:rsidDel="00EE73EA">
          <w:rPr>
            <w:lang w:eastAsia="zh-CN"/>
          </w:rPr>
          <w:delText>Largeur du palier</w:delTex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del>
    </w:p>
    <w:p w14:paraId="198307A7" w14:textId="17718C35" w:rsidR="000E4C36" w:rsidDel="00EE73EA" w:rsidRDefault="000E4C36" w:rsidP="00706BB2">
      <w:pPr>
        <w:pStyle w:val="Paragraphedeliste"/>
        <w:numPr>
          <w:ilvl w:val="0"/>
          <w:numId w:val="23"/>
        </w:numPr>
        <w:spacing w:line="360" w:lineRule="auto"/>
        <w:rPr>
          <w:del w:id="2128" w:author="HASSINI Mohamed-amine" w:date="2019-01-17T15:40:00Z"/>
          <w:lang w:eastAsia="zh-CN"/>
        </w:rPr>
      </w:pPr>
      <w:del w:id="2129" w:author="HASSINI Mohamed-amine" w:date="2019-01-17T15:40:00Z">
        <w:r w:rsidDel="00EE73EA">
          <w:rPr>
            <w:lang w:eastAsia="zh-CN"/>
          </w:rPr>
          <w:delText xml:space="preserve">Rayon du rotor </w:delTex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del>
    </w:p>
    <w:p w14:paraId="52C95387" w14:textId="635B5A83" w:rsidR="000E4C36" w:rsidDel="006F6AAA" w:rsidRDefault="000E4C36" w:rsidP="00706BB2">
      <w:pPr>
        <w:pStyle w:val="Paragraphedeliste"/>
        <w:numPr>
          <w:ilvl w:val="0"/>
          <w:numId w:val="23"/>
        </w:numPr>
        <w:spacing w:line="360" w:lineRule="auto"/>
        <w:rPr>
          <w:del w:id="2130" w:author="HASSINI Mohamed-amine" w:date="2019-01-17T15:38:00Z"/>
          <w:lang w:eastAsia="zh-CN"/>
        </w:rPr>
      </w:pPr>
      <w:del w:id="2131" w:author="HASSINI Mohamed-amine" w:date="2019-01-17T15:38:00Z">
        <w:r w:rsidDel="006F6AAA">
          <w:rPr>
            <w:lang w:eastAsia="zh-CN"/>
          </w:rPr>
          <w:delText>Distance axiale entre le centre de masse en porte à faux et le centre du palier</w:delText>
        </w:r>
      </w:del>
    </w:p>
    <w:p w14:paraId="10965549" w14:textId="2AB937FC" w:rsidR="000E4C36" w:rsidDel="00EE73EA" w:rsidRDefault="000E4C36" w:rsidP="00706BB2">
      <w:pPr>
        <w:pStyle w:val="Paragraphedeliste"/>
        <w:numPr>
          <w:ilvl w:val="0"/>
          <w:numId w:val="23"/>
        </w:numPr>
        <w:spacing w:line="360" w:lineRule="auto"/>
        <w:rPr>
          <w:del w:id="2132" w:author="HASSINI Mohamed-amine" w:date="2019-01-17T15:40:00Z"/>
          <w:lang w:eastAsia="zh-CN"/>
        </w:rPr>
      </w:pPr>
      <w:del w:id="2133" w:author="HASSINI Mohamed-amine" w:date="2019-01-17T15:40:00Z">
        <w:r w:rsidDel="00EE73EA">
          <w:rPr>
            <w:lang w:eastAsia="zh-CN"/>
          </w:rPr>
          <w:lastRenderedPageBreak/>
          <w:delText xml:space="preserve">Coefficient de la dilatation thermique </w:delText>
        </w:r>
        <m:oMath>
          <m:r>
            <w:rPr>
              <w:rFonts w:ascii="Cambria Math" w:hAnsi="Cambria Math"/>
              <w:lang w:eastAsia="zh-CN"/>
            </w:rPr>
            <m:t>α</m:t>
          </m:r>
        </m:oMath>
      </w:del>
    </w:p>
    <w:p w14:paraId="725292EE" w14:textId="098812F6" w:rsidR="000E4C36" w:rsidDel="00EE73EA" w:rsidRDefault="000E4C36" w:rsidP="00706BB2">
      <w:pPr>
        <w:pStyle w:val="Paragraphedeliste"/>
        <w:numPr>
          <w:ilvl w:val="0"/>
          <w:numId w:val="23"/>
        </w:numPr>
        <w:spacing w:line="360" w:lineRule="auto"/>
        <w:rPr>
          <w:del w:id="2134" w:author="HASSINI Mohamed-amine" w:date="2019-01-17T15:40:00Z"/>
          <w:lang w:eastAsia="zh-CN"/>
        </w:rPr>
      </w:pPr>
      <w:del w:id="2135" w:author="HASSINI Mohamed-amine" w:date="2019-01-17T15:40:00Z">
        <w:r w:rsidDel="00EE73EA">
          <w:rPr>
            <w:lang w:eastAsia="zh-CN"/>
          </w:rPr>
          <w:delText xml:space="preserve">Masse du disque en porte à faux </w:delText>
        </w:r>
        <m:oMath>
          <m:r>
            <w:rPr>
              <w:rFonts w:ascii="Cambria Math" w:hAnsi="Cambria Math"/>
              <w:lang w:eastAsia="zh-CN"/>
            </w:rPr>
            <m:t>M</m:t>
          </m:r>
        </m:oMath>
      </w:del>
    </w:p>
    <w:p w14:paraId="64DBA441" w14:textId="517918E1" w:rsidR="000E4C36" w:rsidRDefault="000E4C36" w:rsidP="00483218">
      <w:pPr>
        <w:spacing w:line="360" w:lineRule="auto"/>
        <w:ind w:firstLine="708"/>
        <w:rPr>
          <w:ins w:id="2136" w:author="HASSINI Mohamed-amine" w:date="2019-01-17T18:27:00Z"/>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w:t>
      </w:r>
      <w:proofErr w:type="spellStart"/>
      <w:r>
        <w:rPr>
          <w:lang w:eastAsia="zh-CN"/>
        </w:rPr>
        <w:t>Jongh</w:t>
      </w:r>
      <w:proofErr w:type="spellEnd"/>
      <w:r>
        <w:rPr>
          <w:lang w:eastAsia="zh-CN"/>
        </w:rPr>
        <w:t xml:space="preserve">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32581C">
        <w:rPr>
          <w:lang w:eastAsia="zh-CN"/>
        </w:rPr>
        <w:t>[68]</w:t>
      </w:r>
      <w:r>
        <w:rPr>
          <w:lang w:eastAsia="zh-CN"/>
        </w:rPr>
        <w:fldChar w:fldCharType="end"/>
      </w:r>
      <w:r>
        <w:rPr>
          <w:lang w:eastAsia="zh-CN"/>
        </w:rPr>
        <w:t xml:space="preserve"> ont réussi à faire disparaître l’effet Morton instable sur un rotor de compresseur</w:t>
      </w:r>
      <w:ins w:id="2137" w:author="HASSINI Mohamed-amine" w:date="2019-01-17T15:25:00Z">
        <w:r w:rsidR="00F90846">
          <w:rPr>
            <w:lang w:eastAsia="zh-CN"/>
          </w:rPr>
          <w:t xml:space="preserve"> en</w:t>
        </w:r>
      </w:ins>
      <w:del w:id="2138" w:author="HASSINI Mohamed-amine" w:date="2019-01-17T15:25:00Z">
        <w:r w:rsidDel="00F90846">
          <w:rPr>
            <w:lang w:eastAsia="zh-CN"/>
          </w:rPr>
          <w:delText>. En</w:delText>
        </w:r>
      </w:del>
      <w:r>
        <w:rPr>
          <w:lang w:eastAsia="zh-CN"/>
        </w:rPr>
        <w:t xml:space="preserve"> remplaçant les disques </w:t>
      </w:r>
      <w:ins w:id="2139" w:author="HASSINI Mohamed-amine" w:date="2019-01-17T15:26:00Z">
        <w:r w:rsidR="00F90846">
          <w:rPr>
            <w:lang w:eastAsia="zh-CN"/>
          </w:rPr>
          <w:t xml:space="preserve">et l’accouplement </w:t>
        </w:r>
      </w:ins>
      <w:r>
        <w:rPr>
          <w:lang w:eastAsia="zh-CN"/>
        </w:rPr>
        <w:t xml:space="preserve">en acier </w:t>
      </w:r>
      <w:del w:id="2140" w:author="HASSINI Mohamed-amine" w:date="2019-01-17T15:26:00Z">
        <w:r w:rsidDel="00F90846">
          <w:rPr>
            <w:lang w:eastAsia="zh-CN"/>
          </w:rPr>
          <w:delText>et les composant de l’accouplement en acier</w:delText>
        </w:r>
      </w:del>
      <w:r>
        <w:rPr>
          <w:lang w:eastAsia="zh-CN"/>
        </w:rPr>
        <w:t xml:space="preserve"> par</w:t>
      </w:r>
      <w:ins w:id="2141" w:author="HASSINI Mohamed-amine" w:date="2019-01-17T15:26:00Z">
        <w:r w:rsidR="00F90846">
          <w:rPr>
            <w:lang w:eastAsia="zh-CN"/>
          </w:rPr>
          <w:t xml:space="preserve"> d’autres </w:t>
        </w:r>
      </w:ins>
      <w:del w:id="2142" w:author="HASSINI Mohamed-amine" w:date="2019-01-17T15:26:00Z">
        <w:r w:rsidDel="00F90846">
          <w:rPr>
            <w:lang w:eastAsia="zh-CN"/>
          </w:rPr>
          <w:delText xml:space="preserve"> ceux-ci </w:delText>
        </w:r>
      </w:del>
      <w:r>
        <w:rPr>
          <w:lang w:eastAsia="zh-CN"/>
        </w:rPr>
        <w:t>en titane et en aluminium</w:t>
      </w:r>
      <w:ins w:id="2143" w:author="HASSINI Mohamed-amine" w:date="2019-01-17T15:26:00Z">
        <w:r w:rsidR="00F90846">
          <w:rPr>
            <w:lang w:eastAsia="zh-CN"/>
          </w:rPr>
          <w:t xml:space="preserve"> afin de réduire </w:t>
        </w:r>
      </w:ins>
      <w:del w:id="2144" w:author="HASSINI Mohamed-amine" w:date="2019-01-17T15:26:00Z">
        <w:r w:rsidDel="00F90846">
          <w:rPr>
            <w:lang w:eastAsia="zh-CN"/>
          </w:rPr>
          <w:delText xml:space="preserve">, </w:delText>
        </w:r>
      </w:del>
      <w:r>
        <w:rPr>
          <w:lang w:eastAsia="zh-CN"/>
        </w:rPr>
        <w:t>la masse en porte à faux</w:t>
      </w:r>
      <w:del w:id="2145" w:author="HASSINI Mohamed-amine" w:date="2019-01-17T15:26:00Z">
        <w:r w:rsidDel="00F90846">
          <w:rPr>
            <w:lang w:eastAsia="zh-CN"/>
          </w:rPr>
          <w:delText xml:space="preserve"> est largement réduit</w:delText>
        </w:r>
      </w:del>
      <w:r>
        <w:rPr>
          <w:lang w:eastAsia="zh-CN"/>
        </w:rPr>
        <w:t xml:space="preserve">.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w:t>
      </w:r>
      <w:ins w:id="2146" w:author="HASSINI Mohamed-amine" w:date="2019-01-17T15:29:00Z">
        <w:r w:rsidR="00F90846">
          <w:rPr>
            <w:lang w:eastAsia="zh-CN"/>
          </w:rPr>
          <w:t xml:space="preserve">ainsi que le </w:t>
        </w:r>
        <w:proofErr w:type="spellStart"/>
        <w:r w:rsidR="00F90846">
          <w:rPr>
            <w:lang w:eastAsia="zh-CN"/>
          </w:rPr>
          <w:t>balour</w:t>
        </w:r>
        <w:proofErr w:type="spellEnd"/>
        <w:r w:rsidR="00F90846">
          <w:rPr>
            <w:lang w:eastAsia="zh-CN"/>
          </w:rPr>
          <w:t xml:space="preserve"> mécanique </w:t>
        </w:r>
        <w:proofErr w:type="gramStart"/>
        <w:r w:rsidR="00F90846">
          <w:rPr>
            <w:lang w:eastAsia="zh-CN"/>
          </w:rPr>
          <w:t xml:space="preserve">initial </w:t>
        </w:r>
      </w:ins>
      <w:proofErr w:type="gramEnd"/>
      <w:del w:id="2147" w:author="HASSINI Mohamed-amine" w:date="2019-01-17T15:29:00Z">
        <w:r w:rsidR="004707EE" w:rsidDel="00F90846">
          <w:rPr>
            <w:lang w:eastAsia="zh-CN"/>
          </w:rPr>
          <w:delText xml:space="preserve">en gardant le </w:delText>
        </w:r>
        <w:r w:rsidDel="00F90846">
          <w:rPr>
            <w:lang w:eastAsia="zh-CN"/>
          </w:rPr>
          <w:delText>même balourd</w:delText>
        </w:r>
      </w:del>
      <w:r>
        <w:rPr>
          <w:lang w:eastAsia="zh-CN"/>
        </w:rPr>
        <w:t>.</w:t>
      </w:r>
      <w:r w:rsidR="006A2569">
        <w:rPr>
          <w:lang w:eastAsia="zh-CN"/>
        </w:rPr>
        <w:t xml:space="preserve"> </w:t>
      </w:r>
      <w:r>
        <w:rPr>
          <w:lang w:eastAsia="zh-CN"/>
        </w:rPr>
        <w:t xml:space="preserve">Cependant, </w:t>
      </w:r>
      <w:ins w:id="2148" w:author="HASSINI Mohamed-amine" w:date="2019-01-17T15:28:00Z">
        <w:r w:rsidR="00F90846">
          <w:rPr>
            <w:lang w:eastAsia="zh-CN"/>
          </w:rPr>
          <w:t>la réduction du module C est prédominante</w:t>
        </w:r>
      </w:ins>
      <w:ins w:id="2149" w:author="HASSINI Mohamed-amine" w:date="2019-01-17T15:30:00Z">
        <w:r w:rsidR="006F6AAA">
          <w:rPr>
            <w:lang w:eastAsia="zh-CN"/>
          </w:rPr>
          <w:t>.</w:t>
        </w:r>
      </w:ins>
      <w:del w:id="2150" w:author="HASSINI Mohamed-amine" w:date="2019-01-17T15:30:00Z">
        <w:r w:rsidDel="006F6AAA">
          <w:rPr>
            <w:lang w:eastAsia="zh-CN"/>
          </w:rPr>
          <w:delText xml:space="preserve">prenant en compte la grandeur de la variation du module des coefficients d’influence, la réduction du </w:delText>
        </w:r>
        <m:oMath>
          <m:r>
            <m:rPr>
              <m:sty m:val="bi"/>
            </m:rPr>
            <w:rPr>
              <w:rFonts w:ascii="Cambria Math" w:hAnsi="Cambria Math"/>
              <w:lang w:eastAsia="zh-CN"/>
            </w:rPr>
            <m:t>C</m:t>
          </m:r>
        </m:oMath>
        <w:r w:rsidRPr="00B15227" w:rsidDel="006F6AAA">
          <w:rPr>
            <w:lang w:eastAsia="zh-CN"/>
          </w:rPr>
          <w:delText xml:space="preserve"> est</w:delText>
        </w:r>
        <w:r w:rsidDel="006F6AAA">
          <w:rPr>
            <w:lang w:eastAsia="zh-CN"/>
          </w:rPr>
          <w:delText xml:space="preserve"> souvent prédominant par rapport au changement d</w:delText>
        </w:r>
        <w:r w:rsidR="0021273A" w:rsidDel="006F6AAA">
          <w:rPr>
            <w:lang w:eastAsia="zh-CN"/>
          </w:rPr>
          <w:delText>es</w:delText>
        </w:r>
        <w:r w:rsidDel="006F6AAA">
          <w:rPr>
            <w:lang w:eastAsia="zh-CN"/>
          </w:rPr>
          <w:delText xml:space="preserve"> </w:delText>
        </w:r>
        <w:r w:rsidR="00884540" w:rsidDel="006F6AAA">
          <w:rPr>
            <w:lang w:eastAsia="zh-CN"/>
          </w:rPr>
          <w:delText xml:space="preserve">coefficients </w:delText>
        </w:r>
        <m:oMath>
          <m:r>
            <m:rPr>
              <m:sty m:val="bi"/>
            </m:rPr>
            <w:rPr>
              <w:rFonts w:ascii="Cambria Math" w:hAnsi="Cambria Math"/>
              <w:lang w:eastAsia="zh-CN"/>
            </w:rPr>
            <m:t>A</m:t>
          </m:r>
        </m:oMath>
        <w:r w:rsidRPr="00B15227" w:rsidDel="006F6AAA">
          <w:rPr>
            <w:lang w:eastAsia="zh-CN"/>
          </w:rPr>
          <w:delText xml:space="preserve"> et</w:delText>
        </w:r>
        <w:r w:rsidDel="006F6AAA">
          <w:rPr>
            <w:lang w:eastAsia="zh-CN"/>
          </w:rPr>
          <w:delText xml:space="preserve"> </w:delText>
        </w:r>
        <m:oMath>
          <m:r>
            <m:rPr>
              <m:sty m:val="bi"/>
            </m:rPr>
            <w:rPr>
              <w:rFonts w:ascii="Cambria Math" w:hAnsi="Cambria Math"/>
              <w:lang w:eastAsia="zh-CN"/>
            </w:rPr>
            <m:t>B</m:t>
          </m:r>
        </m:oMath>
        <w:r w:rsidRPr="00B15227" w:rsidDel="006F6AAA">
          <w:rPr>
            <w:lang w:eastAsia="zh-CN"/>
          </w:rPr>
          <w:delText>.</w:delText>
        </w:r>
      </w:del>
      <w:r>
        <w:rPr>
          <w:lang w:eastAsia="zh-CN"/>
        </w:rPr>
        <w:t xml:space="preserve"> </w:t>
      </w:r>
      <w:del w:id="2151" w:author="HASSINI Mohamed-amine" w:date="2019-01-17T15:30:00Z">
        <w:r w:rsidDel="006F6AAA">
          <w:rPr>
            <w:lang w:eastAsia="zh-CN"/>
          </w:rPr>
          <w:delText xml:space="preserve">Par </w:delText>
        </w:r>
      </w:del>
      <w:ins w:id="2152" w:author="HASSINI Mohamed-amine" w:date="2019-01-17T15:30:00Z">
        <w:r w:rsidR="006F6AAA">
          <w:rPr>
            <w:lang w:eastAsia="zh-CN"/>
          </w:rPr>
          <w:t xml:space="preserve">A </w:t>
        </w:r>
        <w:proofErr w:type="spellStart"/>
        <w:r w:rsidR="006F6AAA">
          <w:rPr>
            <w:lang w:eastAsia="zh-CN"/>
          </w:rPr>
          <w:t>tritre</w:t>
        </w:r>
        <w:proofErr w:type="spellEnd"/>
        <w:r w:rsidR="006F6AAA">
          <w:rPr>
            <w:lang w:eastAsia="zh-CN"/>
          </w:rPr>
          <w:t xml:space="preserve"> d</w:t>
        </w:r>
      </w:ins>
      <w:ins w:id="2153" w:author="HASSINI Mohamed-amine" w:date="2019-01-17T15:31:00Z">
        <w:r w:rsidR="006F6AAA">
          <w:rPr>
            <w:lang w:eastAsia="zh-CN"/>
          </w:rPr>
          <w:t>’</w:t>
        </w:r>
      </w:ins>
      <w:r>
        <w:rPr>
          <w:lang w:eastAsia="zh-CN"/>
        </w:rPr>
        <w:t xml:space="preserve">exemple, dans le cas du rotor Faulkner et </w:t>
      </w:r>
      <w:proofErr w:type="gramStart"/>
      <w:r>
        <w:rPr>
          <w:lang w:eastAsia="zh-CN"/>
        </w:rPr>
        <w:t>al.,</w:t>
      </w:r>
      <w:proofErr w:type="gramEnd"/>
      <w:r>
        <w:rPr>
          <w:lang w:eastAsia="zh-CN"/>
        </w:rPr>
        <w:t xml:space="preserve"> si le disque en acier de 61.2kg est remplacé par </w:t>
      </w:r>
      <w:ins w:id="2154" w:author="HASSINI Mohamed-amine" w:date="2019-01-17T15:31:00Z">
        <w:r w:rsidR="006F6AAA">
          <w:rPr>
            <w:lang w:eastAsia="zh-CN"/>
          </w:rPr>
          <w:t xml:space="preserve">un </w:t>
        </w:r>
        <w:proofErr w:type="spellStart"/>
        <w:r w:rsidR="006F6AAA">
          <w:rPr>
            <w:lang w:eastAsia="zh-CN"/>
          </w:rPr>
          <w:t>autre</w:t>
        </w:r>
      </w:ins>
      <w:del w:id="2155" w:author="HASSINI Mohamed-amine" w:date="2019-01-17T15:31:00Z">
        <w:r w:rsidDel="006F6AAA">
          <w:rPr>
            <w:lang w:eastAsia="zh-CN"/>
          </w:rPr>
          <w:delText xml:space="preserve">celui </w:delText>
        </w:r>
      </w:del>
      <w:r>
        <w:rPr>
          <w:lang w:eastAsia="zh-CN"/>
        </w:rPr>
        <w:t>en</w:t>
      </w:r>
      <w:proofErr w:type="spellEnd"/>
      <w:r>
        <w:rPr>
          <w:lang w:eastAsia="zh-CN"/>
        </w:rPr>
        <w:t xml:space="preserve"> aluminium, la masse en porte à faux est diminué à 21.05kg</w:t>
      </w:r>
      <w:ins w:id="2156" w:author="HASSINI Mohamed-amine" w:date="2019-01-17T15:31:00Z">
        <w:r w:rsidR="006F6AAA">
          <w:rPr>
            <w:lang w:eastAsia="zh-CN"/>
          </w:rPr>
          <w:t xml:space="preserve"> et par conséquent</w:t>
        </w:r>
      </w:ins>
      <w:del w:id="2157" w:author="HASSINI Mohamed-amine" w:date="2019-01-17T15:31:00Z">
        <w:r w:rsidDel="006F6AAA">
          <w:rPr>
            <w:lang w:eastAsia="zh-CN"/>
          </w:rPr>
          <w:delText>.</w:delText>
        </w:r>
      </w:del>
      <w:del w:id="2158" w:author="HASSINI Mohamed-amine" w:date="2019-01-17T15:32:00Z">
        <w:r w:rsidDel="006F6AAA">
          <w:rPr>
            <w:lang w:eastAsia="zh-CN"/>
          </w:rPr>
          <w:delText xml:space="preserve"> En occurrence,</w:delText>
        </w:r>
      </w:del>
      <w:r>
        <w:rPr>
          <w:lang w:eastAsia="zh-CN"/>
        </w:rPr>
        <w:t xml:space="preserve"> l’indicateur de l’effet Morton </w:t>
      </w:r>
      <m:oMath>
        <m:r>
          <w:rPr>
            <w:rFonts w:ascii="Cambria Math" w:hAnsi="Cambria Math"/>
            <w:lang w:eastAsia="zh-CN"/>
          </w:rPr>
          <m:t>ς</m:t>
        </m:r>
      </m:oMath>
      <w:r>
        <w:rPr>
          <w:lang w:eastAsia="zh-CN"/>
        </w:rPr>
        <w:t xml:space="preserve"> est divisé par trois. </w:t>
      </w:r>
    </w:p>
    <w:p w14:paraId="20DFB792" w14:textId="3323CA5C" w:rsidR="006650E2" w:rsidRDefault="006650E2" w:rsidP="006650E2">
      <w:pPr>
        <w:pStyle w:val="Titre3"/>
        <w:rPr>
          <w:ins w:id="2159" w:author="HASSINI Mohamed-amine" w:date="2019-01-17T17:01:00Z"/>
          <w:lang w:eastAsia="zh-CN"/>
        </w:rPr>
        <w:pPrChange w:id="2160" w:author="HASSINI Mohamed-amine" w:date="2019-01-17T17:01:00Z">
          <w:pPr>
            <w:spacing w:line="360" w:lineRule="auto"/>
            <w:ind w:firstLine="708"/>
          </w:pPr>
        </w:pPrChange>
      </w:pPr>
      <w:ins w:id="2161" w:author="HASSINI Mohamed-amine" w:date="2019-01-17T17:01:00Z">
        <w:r>
          <w:rPr>
            <w:lang w:eastAsia="zh-CN"/>
          </w:rPr>
          <w:t>parametres influents sur le coefficient B</w:t>
        </w:r>
      </w:ins>
    </w:p>
    <w:p w14:paraId="230287E3" w14:textId="275F33C8" w:rsidR="006650E2" w:rsidRDefault="006650E2" w:rsidP="006650E2">
      <w:pPr>
        <w:rPr>
          <w:ins w:id="2162" w:author="HASSINI Mohamed-amine" w:date="2019-01-17T17:10:00Z"/>
          <w:lang w:eastAsia="zh-CN"/>
        </w:rPr>
        <w:pPrChange w:id="2163" w:author="HASSINI Mohamed-amine" w:date="2019-01-17T17:02:00Z">
          <w:pPr>
            <w:spacing w:line="360" w:lineRule="auto"/>
            <w:ind w:firstLine="708"/>
          </w:pPr>
        </w:pPrChange>
      </w:pPr>
      <w:ins w:id="2164" w:author="HASSINI Mohamed-amine" w:date="2019-01-17T17:02:00Z">
        <w:r>
          <w:rPr>
            <w:lang w:eastAsia="zh-CN"/>
          </w:rPr>
          <w:t xml:space="preserve">Le coefficient B caractérise la sensibilité de la différence de température par rapport au niveau vibratoire au niveau du palier. </w:t>
        </w:r>
      </w:ins>
      <w:ins w:id="2165" w:author="HASSINI Mohamed-amine" w:date="2019-01-17T17:03:00Z">
        <w:r>
          <w:rPr>
            <w:lang w:eastAsia="zh-CN"/>
          </w:rPr>
          <w:t xml:space="preserve">Sa détermination précise nécessite le recours à des modèles TEHD complexe comme celui présenté dans le chapitre précédent. </w:t>
        </w:r>
      </w:ins>
      <w:ins w:id="2166" w:author="HASSINI Mohamed-amine" w:date="2019-01-17T17:04:00Z">
        <w:r>
          <w:rPr>
            <w:lang w:eastAsia="zh-CN"/>
          </w:rPr>
          <w:t>C</w:t>
        </w:r>
      </w:ins>
      <w:ins w:id="2167" w:author="HASSINI Mohamed-amine" w:date="2019-01-17T17:05:00Z">
        <w:r>
          <w:rPr>
            <w:lang w:eastAsia="zh-CN"/>
          </w:rPr>
          <w:t>e coefficient est intiment lié à la puissance dissipée par cisaillement du lubrifiant. C</w:t>
        </w:r>
      </w:ins>
      <w:ins w:id="2168" w:author="HASSINI Mohamed-amine" w:date="2019-01-17T17:08:00Z">
        <w:r>
          <w:rPr>
            <w:lang w:eastAsia="zh-CN"/>
          </w:rPr>
          <w:t xml:space="preserve">ette dernière dépend essentiellement des conditions de fonctionnement, du lubrifiant, du type et de la géométrie du palier. </w:t>
        </w:r>
      </w:ins>
      <w:ins w:id="2169" w:author="HASSINI Mohamed-amine" w:date="2019-01-17T17:09:00Z">
        <w:r>
          <w:rPr>
            <w:lang w:eastAsia="zh-CN"/>
          </w:rPr>
          <w:t xml:space="preserve">Pour un palier cylindrique, cette puissance est proportionnelle </w:t>
        </w:r>
        <w:proofErr w:type="gramStart"/>
        <w:r>
          <w:rPr>
            <w:lang w:eastAsia="zh-CN"/>
          </w:rPr>
          <w:t xml:space="preserve">à </w:t>
        </w:r>
        <w:proofErr w:type="gramEnd"/>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ins>
      <m:oMath>
        <m:r>
          <w:ins w:id="2170" w:author="HASSINI Mohamed-amine" w:date="2019-01-17T17:24:00Z">
            <w:rPr>
              <w:rFonts w:ascii="Cambria Math" w:hAnsi="Cambria Math"/>
              <w:lang w:eastAsia="zh-CN"/>
            </w:rPr>
            <m:t>f(ϵ)</m:t>
          </w:ins>
        </m:r>
      </m:oMath>
      <w:ins w:id="2171" w:author="HASSINI Mohamed-amine" w:date="2019-01-17T17:09:00Z">
        <w:r>
          <w:rPr>
            <w:lang w:eastAsia="zh-CN"/>
          </w:rPr>
          <w:t xml:space="preserve">. </w:t>
        </w:r>
      </w:ins>
      <w:ins w:id="2172" w:author="HASSINI Mohamed-amine" w:date="2019-01-17T17:10:00Z">
        <w:r>
          <w:rPr>
            <w:lang w:eastAsia="zh-CN"/>
          </w:rPr>
          <w:t>Ainsi, pour réduire l’amplitude du coefficient B, il est possible de :</w:t>
        </w:r>
      </w:ins>
    </w:p>
    <w:p w14:paraId="589A0E07" w14:textId="37A70A59" w:rsidR="006650E2" w:rsidRDefault="006650E2" w:rsidP="006650E2">
      <w:pPr>
        <w:pStyle w:val="Paragraphedeliste"/>
        <w:numPr>
          <w:ilvl w:val="0"/>
          <w:numId w:val="37"/>
        </w:numPr>
        <w:rPr>
          <w:ins w:id="2173" w:author="HASSINI Mohamed-amine" w:date="2019-01-17T17:10:00Z"/>
          <w:lang w:eastAsia="zh-CN"/>
        </w:rPr>
        <w:pPrChange w:id="2174" w:author="HASSINI Mohamed-amine" w:date="2019-01-17T17:10:00Z">
          <w:pPr>
            <w:spacing w:line="360" w:lineRule="auto"/>
            <w:ind w:firstLine="708"/>
          </w:pPr>
        </w:pPrChange>
      </w:pPr>
      <w:ins w:id="2175" w:author="HASSINI Mohamed-amine" w:date="2019-01-17T17:10:00Z">
        <w:r>
          <w:rPr>
            <w:lang w:eastAsia="zh-CN"/>
          </w:rPr>
          <w:t>Réduire la viscosité du lubrifiant,</w:t>
        </w:r>
      </w:ins>
    </w:p>
    <w:p w14:paraId="6CA601FC" w14:textId="49BF7F52" w:rsidR="006650E2" w:rsidRDefault="006650E2" w:rsidP="006650E2">
      <w:pPr>
        <w:pStyle w:val="Paragraphedeliste"/>
        <w:numPr>
          <w:ilvl w:val="0"/>
          <w:numId w:val="37"/>
        </w:numPr>
        <w:rPr>
          <w:ins w:id="2176" w:author="HASSINI Mohamed-amine" w:date="2019-01-17T17:11:00Z"/>
          <w:lang w:eastAsia="zh-CN"/>
        </w:rPr>
        <w:pPrChange w:id="2177" w:author="HASSINI Mohamed-amine" w:date="2019-01-17T17:10:00Z">
          <w:pPr>
            <w:spacing w:line="360" w:lineRule="auto"/>
            <w:ind w:firstLine="708"/>
          </w:pPr>
        </w:pPrChange>
      </w:pPr>
      <w:ins w:id="2178" w:author="HASSINI Mohamed-amine" w:date="2019-01-17T17:10:00Z">
        <w:r>
          <w:rPr>
            <w:lang w:eastAsia="zh-CN"/>
          </w:rPr>
          <w:t xml:space="preserve">Réduire le </w:t>
        </w:r>
      </w:ins>
      <w:ins w:id="2179" w:author="HASSINI Mohamed-amine" w:date="2019-01-17T17:22:00Z">
        <w:r w:rsidR="00A350D2">
          <w:rPr>
            <w:lang w:eastAsia="zh-CN"/>
          </w:rPr>
          <w:t>diamètre</w:t>
        </w:r>
      </w:ins>
      <w:ins w:id="2180" w:author="HASSINI Mohamed-amine" w:date="2019-01-17T17:10:00Z">
        <w:r w:rsidR="00A350D2">
          <w:rPr>
            <w:lang w:eastAsia="zh-CN"/>
          </w:rPr>
          <w:t xml:space="preserve"> du rotor</w:t>
        </w:r>
        <w:r>
          <w:rPr>
            <w:lang w:eastAsia="zh-CN"/>
          </w:rPr>
          <w:t>,</w:t>
        </w:r>
      </w:ins>
    </w:p>
    <w:p w14:paraId="12A80CCB" w14:textId="48BA2084" w:rsidR="00ED6DD7" w:rsidRDefault="00ED6DD7" w:rsidP="006650E2">
      <w:pPr>
        <w:pStyle w:val="Paragraphedeliste"/>
        <w:numPr>
          <w:ilvl w:val="0"/>
          <w:numId w:val="37"/>
        </w:numPr>
        <w:rPr>
          <w:ins w:id="2181" w:author="HASSINI Mohamed-amine" w:date="2019-01-17T17:11:00Z"/>
          <w:lang w:eastAsia="zh-CN"/>
        </w:rPr>
        <w:pPrChange w:id="2182" w:author="HASSINI Mohamed-amine" w:date="2019-01-17T17:10:00Z">
          <w:pPr>
            <w:spacing w:line="360" w:lineRule="auto"/>
            <w:ind w:firstLine="708"/>
          </w:pPr>
        </w:pPrChange>
      </w:pPr>
      <w:ins w:id="2183" w:author="HASSINI Mohamed-amine" w:date="2019-01-17T17:11:00Z">
        <w:r>
          <w:rPr>
            <w:lang w:eastAsia="zh-CN"/>
          </w:rPr>
          <w:t>Réduire la longueur du palier,</w:t>
        </w:r>
      </w:ins>
    </w:p>
    <w:p w14:paraId="45257303" w14:textId="00F6332E" w:rsidR="00ED6DD7" w:rsidRDefault="00ED6DD7" w:rsidP="006650E2">
      <w:pPr>
        <w:pStyle w:val="Paragraphedeliste"/>
        <w:numPr>
          <w:ilvl w:val="0"/>
          <w:numId w:val="37"/>
        </w:numPr>
        <w:rPr>
          <w:ins w:id="2184" w:author="HASSINI Mohamed-amine" w:date="2019-01-17T17:11:00Z"/>
          <w:lang w:eastAsia="zh-CN"/>
        </w:rPr>
        <w:pPrChange w:id="2185" w:author="HASSINI Mohamed-amine" w:date="2019-01-17T17:10:00Z">
          <w:pPr>
            <w:spacing w:line="360" w:lineRule="auto"/>
            <w:ind w:firstLine="708"/>
          </w:pPr>
        </w:pPrChange>
      </w:pPr>
      <w:ins w:id="2186" w:author="HASSINI Mohamed-amine" w:date="2019-01-17T17:11:00Z">
        <w:r>
          <w:rPr>
            <w:lang w:eastAsia="zh-CN"/>
          </w:rPr>
          <w:t>Augmenter le jeu du palier,</w:t>
        </w:r>
      </w:ins>
    </w:p>
    <w:p w14:paraId="624B61DC" w14:textId="197B02D3" w:rsidR="00ED6DD7" w:rsidRDefault="00ED6DD7" w:rsidP="006650E2">
      <w:pPr>
        <w:pStyle w:val="Paragraphedeliste"/>
        <w:numPr>
          <w:ilvl w:val="0"/>
          <w:numId w:val="37"/>
        </w:numPr>
        <w:rPr>
          <w:ins w:id="2187" w:author="HASSINI Mohamed-amine" w:date="2019-01-17T17:11:00Z"/>
          <w:lang w:eastAsia="zh-CN"/>
        </w:rPr>
        <w:pPrChange w:id="2188" w:author="HASSINI Mohamed-amine" w:date="2019-01-17T17:10:00Z">
          <w:pPr>
            <w:spacing w:line="360" w:lineRule="auto"/>
            <w:ind w:firstLine="708"/>
          </w:pPr>
        </w:pPrChange>
      </w:pPr>
      <w:ins w:id="2189" w:author="HASSINI Mohamed-amine" w:date="2019-01-17T17:11:00Z">
        <w:r>
          <w:rPr>
            <w:lang w:eastAsia="zh-CN"/>
          </w:rPr>
          <w:t>Réduire la vitesse de rotation</w:t>
        </w:r>
      </w:ins>
    </w:p>
    <w:p w14:paraId="0DC6AA2C" w14:textId="77777777" w:rsidR="00ED6DD7" w:rsidRDefault="00ED6DD7" w:rsidP="00ED6DD7">
      <w:pPr>
        <w:rPr>
          <w:ins w:id="2190" w:author="HASSINI Mohamed-amine" w:date="2019-01-17T17:23:00Z"/>
          <w:lang w:eastAsia="zh-CN"/>
        </w:rPr>
        <w:pPrChange w:id="2191" w:author="HASSINI Mohamed-amine" w:date="2019-01-17T17:11:00Z">
          <w:pPr>
            <w:spacing w:line="360" w:lineRule="auto"/>
            <w:ind w:firstLine="708"/>
          </w:pPr>
        </w:pPrChange>
      </w:pPr>
    </w:p>
    <w:p w14:paraId="34268751" w14:textId="1120B248" w:rsidR="00A350D2" w:rsidRDefault="00A350D2" w:rsidP="00A350D2">
      <w:pPr>
        <w:spacing w:line="360" w:lineRule="auto"/>
        <w:ind w:firstLine="708"/>
        <w:rPr>
          <w:ins w:id="2192" w:author="HASSINI Mohamed-amine" w:date="2019-01-17T17:35:00Z"/>
          <w:lang w:eastAsia="zh-CN"/>
        </w:rPr>
      </w:pPr>
      <w:proofErr w:type="spellStart"/>
      <w:ins w:id="2193" w:author="HASSINI Mohamed-amine" w:date="2019-01-17T17:31:00Z">
        <w:r>
          <w:rPr>
            <w:lang w:eastAsia="zh-CN"/>
          </w:rPr>
          <w:t>Schmied</w:t>
        </w:r>
        <w:proofErr w:type="spellEnd"/>
        <w:r>
          <w:rPr>
            <w:lang w:eastAsia="zh-CN"/>
          </w:rPr>
          <w:t xml:space="preserve"> [X] a éliminé l’instabilité causée par l’effet Morton en réduisant la longueur du palier de 0.6 D à 0.4 D et en abaissant la viscosité de l’huile de 46 </w:t>
        </w:r>
        <w:proofErr w:type="spellStart"/>
        <w:r>
          <w:rPr>
            <w:lang w:eastAsia="zh-CN"/>
          </w:rPr>
          <w:t>cSt</w:t>
        </w:r>
        <w:proofErr w:type="spellEnd"/>
        <w:r>
          <w:rPr>
            <w:lang w:eastAsia="zh-CN"/>
          </w:rPr>
          <w:t xml:space="preserve"> à 32 </w:t>
        </w:r>
        <w:proofErr w:type="spellStart"/>
        <w:r>
          <w:rPr>
            <w:lang w:eastAsia="zh-CN"/>
          </w:rPr>
          <w:t>cSt</w:t>
        </w:r>
        <w:proofErr w:type="spellEnd"/>
        <w:r>
          <w:rPr>
            <w:lang w:eastAsia="zh-CN"/>
          </w:rPr>
          <w:t>. Cette solution a permis de réduire l’amplitude du coefficient B</w:t>
        </w:r>
      </w:ins>
      <w:ins w:id="2194" w:author="HASSINI Mohamed-amine" w:date="2019-01-17T17:32:00Z">
        <w:r>
          <w:rPr>
            <w:lang w:eastAsia="zh-CN"/>
          </w:rPr>
          <w:t xml:space="preserve"> en réduisant la puissance dissipée dans le palier</w:t>
        </w:r>
      </w:ins>
      <w:ins w:id="2195" w:author="HASSINI Mohamed-amine" w:date="2019-01-17T17:31:00Z">
        <w:r>
          <w:rPr>
            <w:lang w:eastAsia="zh-CN"/>
          </w:rPr>
          <w:t xml:space="preserve"> mais aussi l’amplitude du coefficient C.</w:t>
        </w:r>
      </w:ins>
    </w:p>
    <w:p w14:paraId="4818C6C4" w14:textId="3FB3CA38" w:rsidR="00126B4C" w:rsidRDefault="00126B4C" w:rsidP="00A350D2">
      <w:pPr>
        <w:spacing w:line="360" w:lineRule="auto"/>
        <w:ind w:firstLine="708"/>
        <w:rPr>
          <w:ins w:id="2196" w:author="HASSINI Mohamed-amine" w:date="2019-01-17T17:31:00Z"/>
          <w:lang w:eastAsia="zh-CN"/>
        </w:rPr>
      </w:pPr>
      <w:ins w:id="2197" w:author="HASSINI Mohamed-amine" w:date="2019-01-17T17:35:00Z">
        <w:r>
          <w:rPr>
            <w:szCs w:val="22"/>
          </w:rPr>
          <w:t>Selon</w:t>
        </w:r>
        <w:r w:rsidRPr="00803E1C">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Pr>
            <w:szCs w:val="22"/>
          </w:rPr>
          <w:t>[72]</w:t>
        </w:r>
        <w:r>
          <w:rPr>
            <w:szCs w:val="22"/>
          </w:rPr>
          <w:fldChar w:fldCharType="end"/>
        </w:r>
        <w:r>
          <w:rPr>
            <w:szCs w:val="22"/>
          </w:rPr>
          <w:t xml:space="preserve">, </w:t>
        </w:r>
      </w:ins>
      <w:ins w:id="2198" w:author="HASSINI Mohamed-amine" w:date="2019-01-17T17:36:00Z">
        <w:r>
          <w:rPr>
            <w:szCs w:val="22"/>
          </w:rPr>
          <w:t>il a été possible d’éliminer l’instabilité due à l’effet Morton</w:t>
        </w:r>
      </w:ins>
      <w:ins w:id="2199" w:author="HASSINI Mohamed-amine" w:date="2019-01-17T17:37:00Z">
        <w:r>
          <w:rPr>
            <w:szCs w:val="22"/>
          </w:rPr>
          <w:t xml:space="preserve"> dans le cas du compresseur à air de</w:t>
        </w:r>
        <w:r w:rsidRPr="00126B4C">
          <w:rPr>
            <w:szCs w:val="22"/>
          </w:rPr>
          <w:t xml:space="preserve"> </w:t>
        </w:r>
        <w:proofErr w:type="spellStart"/>
        <w:r>
          <w:rPr>
            <w:szCs w:val="22"/>
          </w:rPr>
          <w:t>McGinley</w:t>
        </w:r>
        <w:proofErr w:type="spellEnd"/>
        <w:r>
          <w:rPr>
            <w:szCs w:val="22"/>
          </w:rPr>
          <w:t xml:space="preserve"> [12]</w:t>
        </w:r>
      </w:ins>
      <w:ins w:id="2200" w:author="HASSINI Mohamed-amine" w:date="2019-01-17T17:36:00Z">
        <w:r>
          <w:rPr>
            <w:szCs w:val="22"/>
          </w:rPr>
          <w:t xml:space="preserve"> en augmentant la température d’alimentation. Cette dernière permet de diminuer la viscosité du lubrifiant</w:t>
        </w:r>
      </w:ins>
      <w:ins w:id="2201" w:author="HASSINI Mohamed-amine" w:date="2019-01-17T17:37:00Z">
        <w:r>
          <w:rPr>
            <w:szCs w:val="22"/>
          </w:rPr>
          <w:t xml:space="preserve"> et réduire ainsi la puissance dissipée. </w:t>
        </w:r>
      </w:ins>
      <w:ins w:id="2202" w:author="HASSINI Mohamed-amine" w:date="2019-01-17T17:36:00Z">
        <w:r>
          <w:rPr>
            <w:szCs w:val="22"/>
          </w:rPr>
          <w:t xml:space="preserve"> </w:t>
        </w:r>
      </w:ins>
    </w:p>
    <w:p w14:paraId="4EDEFD1E" w14:textId="2FCFA69C" w:rsidR="00A350D2" w:rsidRDefault="00A350D2" w:rsidP="00ED6DD7">
      <w:pPr>
        <w:rPr>
          <w:ins w:id="2203" w:author="HASSINI Mohamed-amine" w:date="2019-01-17T17:39:00Z"/>
          <w:lang w:eastAsia="zh-CN"/>
        </w:rPr>
        <w:pPrChange w:id="2204" w:author="HASSINI Mohamed-amine" w:date="2019-01-17T17:11:00Z">
          <w:pPr>
            <w:spacing w:line="360" w:lineRule="auto"/>
            <w:ind w:firstLine="708"/>
          </w:pPr>
        </w:pPrChange>
      </w:pPr>
      <w:ins w:id="2205" w:author="HASSINI Mohamed-amine" w:date="2019-01-17T17:23:00Z">
        <w:r>
          <w:rPr>
            <w:lang w:eastAsia="zh-CN"/>
          </w:rPr>
          <w:t xml:space="preserve">Cependant, </w:t>
        </w:r>
      </w:ins>
      <w:ins w:id="2206" w:author="HASSINI Mohamed-amine" w:date="2019-01-17T17:32:00Z">
        <w:r>
          <w:rPr>
            <w:lang w:eastAsia="zh-CN"/>
          </w:rPr>
          <w:t xml:space="preserve">il faut garder à l’esprit que </w:t>
        </w:r>
      </w:ins>
      <w:ins w:id="2207" w:author="HASSINI Mohamed-amine" w:date="2019-01-17T17:23:00Z">
        <w:r>
          <w:rPr>
            <w:lang w:eastAsia="zh-CN"/>
          </w:rPr>
          <w:t>la modification d</w:t>
        </w:r>
      </w:ins>
      <w:ins w:id="2208" w:author="HASSINI Mohamed-amine" w:date="2019-01-17T17:24:00Z">
        <w:r>
          <w:rPr>
            <w:lang w:eastAsia="zh-CN"/>
          </w:rPr>
          <w:t xml:space="preserve">’un de ces paramètres entraine une variation </w:t>
        </w:r>
      </w:ins>
      <w:ins w:id="2209" w:author="HASSINI Mohamed-amine" w:date="2019-01-17T17:32:00Z">
        <w:r w:rsidR="00126B4C">
          <w:rPr>
            <w:lang w:eastAsia="zh-CN"/>
          </w:rPr>
          <w:t>des</w:t>
        </w:r>
      </w:ins>
      <w:ins w:id="2210" w:author="HASSINI Mohamed-amine" w:date="2019-01-17T17:24:00Z">
        <w:r>
          <w:rPr>
            <w:lang w:eastAsia="zh-CN"/>
          </w:rPr>
          <w:t xml:space="preserve"> autres</w:t>
        </w:r>
      </w:ins>
      <w:ins w:id="2211" w:author="HASSINI Mohamed-amine" w:date="2019-01-17T17:38:00Z">
        <w:r w:rsidR="00126B4C">
          <w:rPr>
            <w:lang w:eastAsia="zh-CN"/>
          </w:rPr>
          <w:t xml:space="preserve"> avec des effets contraires à ceux espérés</w:t>
        </w:r>
      </w:ins>
      <w:ins w:id="2212" w:author="HASSINI Mohamed-amine" w:date="2019-01-17T17:24:00Z">
        <w:r>
          <w:rPr>
            <w:lang w:eastAsia="zh-CN"/>
          </w:rPr>
          <w:t>. A titre d’exemple, la réduction de la viscosité du lubrifiant augmente l</w:t>
        </w:r>
      </w:ins>
      <w:ins w:id="2213" w:author="HASSINI Mohamed-amine" w:date="2019-01-17T17:25:00Z">
        <w:r>
          <w:rPr>
            <w:lang w:eastAsia="zh-CN"/>
          </w:rPr>
          <w:t>’excentricité et peu</w:t>
        </w:r>
        <w:r w:rsidR="00126B4C">
          <w:rPr>
            <w:lang w:eastAsia="zh-CN"/>
          </w:rPr>
          <w:t>t entrainer une accentuation</w:t>
        </w:r>
        <w:r>
          <w:rPr>
            <w:lang w:eastAsia="zh-CN"/>
          </w:rPr>
          <w:t xml:space="preserve"> de la différence de température. </w:t>
        </w:r>
      </w:ins>
      <w:ins w:id="2214" w:author="HASSINI Mohamed-amine" w:date="2019-01-17T17:26:00Z">
        <w:r>
          <w:rPr>
            <w:lang w:eastAsia="zh-CN"/>
          </w:rPr>
          <w:t>Plus encore, une</w:t>
        </w:r>
      </w:ins>
      <w:ins w:id="2215" w:author="HASSINI Mohamed-amine" w:date="2019-01-17T17:27:00Z">
        <w:r w:rsidR="00126B4C">
          <w:rPr>
            <w:lang w:eastAsia="zh-CN"/>
          </w:rPr>
          <w:t xml:space="preserve"> telle baisse peut abaisser</w:t>
        </w:r>
        <w:r>
          <w:rPr>
            <w:lang w:eastAsia="zh-CN"/>
          </w:rPr>
          <w:t xml:space="preserve"> sensiblement la raideur et l’amortissement du palier et augmenter ainsi l</w:t>
        </w:r>
      </w:ins>
      <w:ins w:id="2216" w:author="HASSINI Mohamed-amine" w:date="2019-01-17T17:28:00Z">
        <w:r>
          <w:rPr>
            <w:lang w:eastAsia="zh-CN"/>
          </w:rPr>
          <w:t>’amplitude du coefficient A. Similairement, la réduction du diamètre de l’arbre entrainerait une baisse de la rigidité et</w:t>
        </w:r>
      </w:ins>
      <w:ins w:id="2217" w:author="HASSINI Mohamed-amine" w:date="2019-01-17T17:29:00Z">
        <w:r>
          <w:rPr>
            <w:lang w:eastAsia="zh-CN"/>
          </w:rPr>
          <w:t xml:space="preserve"> potentiellement</w:t>
        </w:r>
      </w:ins>
      <w:ins w:id="2218" w:author="HASSINI Mohamed-amine" w:date="2019-01-17T17:28:00Z">
        <w:r>
          <w:rPr>
            <w:lang w:eastAsia="zh-CN"/>
          </w:rPr>
          <w:t xml:space="preserve"> une augmentation du coefficient A et C.</w:t>
        </w:r>
      </w:ins>
      <w:ins w:id="2219" w:author="HASSINI Mohamed-amine" w:date="2019-01-17T17:26:00Z">
        <w:r>
          <w:rPr>
            <w:lang w:eastAsia="zh-CN"/>
          </w:rPr>
          <w:t xml:space="preserve"> </w:t>
        </w:r>
      </w:ins>
    </w:p>
    <w:p w14:paraId="0F0739AB" w14:textId="502BBDC7" w:rsidR="00126B4C" w:rsidRDefault="00126B4C" w:rsidP="00126B4C">
      <w:pPr>
        <w:pStyle w:val="Titre3"/>
        <w:rPr>
          <w:ins w:id="2220" w:author="HASSINI Mohamed-amine" w:date="2019-01-17T17:39:00Z"/>
          <w:lang w:eastAsia="zh-CN"/>
        </w:rPr>
        <w:pPrChange w:id="2221" w:author="HASSINI Mohamed-amine" w:date="2019-01-17T17:39:00Z">
          <w:pPr>
            <w:spacing w:line="360" w:lineRule="auto"/>
            <w:ind w:firstLine="708"/>
          </w:pPr>
        </w:pPrChange>
      </w:pPr>
      <w:ins w:id="2222" w:author="HASSINI Mohamed-amine" w:date="2019-01-17T17:39:00Z">
        <w:r>
          <w:rPr>
            <w:lang w:eastAsia="zh-CN"/>
          </w:rPr>
          <w:lastRenderedPageBreak/>
          <w:t>parametres influents sur le coefficient A</w:t>
        </w:r>
      </w:ins>
    </w:p>
    <w:p w14:paraId="2E523DE2" w14:textId="37096D35" w:rsidR="006C27CD" w:rsidRDefault="006C27CD" w:rsidP="00126B4C">
      <w:pPr>
        <w:rPr>
          <w:ins w:id="2223" w:author="HASSINI Mohamed-amine" w:date="2019-01-17T18:01:00Z"/>
          <w:lang w:eastAsia="zh-CN"/>
        </w:rPr>
        <w:pPrChange w:id="2224" w:author="HASSINI Mohamed-amine" w:date="2019-01-17T17:39:00Z">
          <w:pPr>
            <w:spacing w:line="360" w:lineRule="auto"/>
            <w:ind w:firstLine="708"/>
          </w:pPr>
        </w:pPrChange>
      </w:pPr>
      <w:ins w:id="2225" w:author="HASSINI Mohamed-amine" w:date="2019-01-17T17:42:00Z">
        <w:r>
          <w:rPr>
            <w:lang w:eastAsia="zh-CN"/>
          </w:rPr>
          <w:t>Dans l</w:t>
        </w:r>
        <w:r w:rsidR="00CD7E9E">
          <w:rPr>
            <w:lang w:eastAsia="zh-CN"/>
          </w:rPr>
          <w:t xml:space="preserve">e cas linéaire, le coefficient la réponse vibratoire du système rotor-palier pour une excitation harmonique à la fréquence </w:t>
        </w:r>
      </w:ins>
      <m:oMath>
        <m:r>
          <w:ins w:id="2226" w:author="HASSINI Mohamed-amine" w:date="2019-01-17T18:16:00Z">
            <w:rPr>
              <w:rFonts w:ascii="Cambria Math" w:hAnsi="Cambria Math"/>
              <w:lang w:eastAsia="zh-CN"/>
            </w:rPr>
            <m:t>ω</m:t>
          </w:ins>
        </m:r>
      </m:oMath>
      <w:ins w:id="2227" w:author="HASSINI Mohamed-amine" w:date="2019-01-17T18:16:00Z">
        <w:r w:rsidR="00CD7E9E">
          <w:rPr>
            <w:lang w:eastAsia="zh-CN"/>
          </w:rPr>
          <w:t xml:space="preserve"> s’écrit :</w:t>
        </w:r>
      </w:ins>
      <w:ins w:id="2228" w:author="HASSINI Mohamed-amine" w:date="2019-01-17T17:43:00Z">
        <w:r>
          <w:rPr>
            <w:lang w:eastAsia="zh-CN"/>
          </w:rPr>
          <w:t xml:space="preserve"> </w:t>
        </w:r>
      </w:ins>
    </w:p>
    <w:p w14:paraId="416E1DF7" w14:textId="5300EBE5" w:rsidR="003B76FF" w:rsidRPr="00126B4C" w:rsidRDefault="00CD7E9E" w:rsidP="00C7170A">
      <w:pPr>
        <w:tabs>
          <w:tab w:val="left" w:pos="142"/>
        </w:tabs>
        <w:rPr>
          <w:ins w:id="2229" w:author="HASSINI Mohamed-amine" w:date="2019-01-17T17:11:00Z"/>
          <w:lang w:eastAsia="zh-CN"/>
        </w:rPr>
        <w:pPrChange w:id="2230" w:author="HASSINI Mohamed-amine" w:date="2019-01-17T17:39:00Z">
          <w:pPr>
            <w:spacing w:line="360" w:lineRule="auto"/>
            <w:ind w:firstLine="708"/>
          </w:pPr>
        </w:pPrChange>
      </w:pPr>
      <m:oMathPara>
        <m:oMath>
          <m:r>
            <w:ins w:id="2231" w:author="HASSINI Mohamed-amine" w:date="2019-01-17T18:15:00Z">
              <w:rPr>
                <w:rFonts w:ascii="Cambria Math" w:hAnsi="Cambria Math"/>
                <w:lang w:eastAsia="zh-CN"/>
              </w:rPr>
              <m:t>q</m:t>
            </w:ins>
          </m:r>
          <m:r>
            <w:ins w:id="2232" w:author="HASSINI Mohamed-amine" w:date="2019-01-17T18:02:00Z">
              <w:rPr>
                <w:rFonts w:ascii="Cambria Math" w:hAnsi="Cambria Math"/>
                <w:lang w:eastAsia="zh-CN"/>
              </w:rPr>
              <m:t>=</m:t>
            </w:ins>
          </m:r>
          <m:nary>
            <m:naryPr>
              <m:chr m:val="∑"/>
              <m:limLoc m:val="undOvr"/>
              <m:ctrlPr>
                <w:ins w:id="2233" w:author="HASSINI Mohamed-amine" w:date="2019-01-17T18:02:00Z">
                  <w:rPr>
                    <w:rFonts w:ascii="Cambria Math" w:hAnsi="Cambria Math"/>
                    <w:i/>
                    <w:lang w:eastAsia="zh-CN"/>
                  </w:rPr>
                </w:ins>
              </m:ctrlPr>
            </m:naryPr>
            <m:sub>
              <m:r>
                <w:ins w:id="2234" w:author="HASSINI Mohamed-amine" w:date="2019-01-17T18:02:00Z">
                  <w:rPr>
                    <w:rFonts w:ascii="Cambria Math" w:hAnsi="Cambria Math"/>
                    <w:lang w:eastAsia="zh-CN"/>
                  </w:rPr>
                  <m:t>i=1</m:t>
                </w:ins>
              </m:r>
            </m:sub>
            <m:sup>
              <m:r>
                <w:ins w:id="2235" w:author="HASSINI Mohamed-amine" w:date="2019-01-17T18:02:00Z">
                  <w:rPr>
                    <w:rFonts w:ascii="Cambria Math" w:hAnsi="Cambria Math"/>
                    <w:lang w:eastAsia="zh-CN"/>
                  </w:rPr>
                  <m:t>n</m:t>
                </w:ins>
              </m:r>
            </m:sup>
            <m:e>
              <m:f>
                <m:fPr>
                  <m:ctrlPr>
                    <w:ins w:id="2236" w:author="HASSINI Mohamed-amine" w:date="2019-01-17T18:04:00Z">
                      <w:rPr>
                        <w:rFonts w:ascii="Cambria Math" w:hAnsi="Cambria Math"/>
                        <w:i/>
                        <w:lang w:eastAsia="zh-CN"/>
                      </w:rPr>
                    </w:ins>
                  </m:ctrlPr>
                </m:fPr>
                <m:num>
                  <m:r>
                    <w:ins w:id="2237" w:author="HASSINI Mohamed-amine" w:date="2019-01-17T18:04:00Z">
                      <w:rPr>
                        <w:rFonts w:ascii="Cambria Math" w:hAnsi="Cambria Math"/>
                        <w:lang w:eastAsia="zh-CN"/>
                      </w:rPr>
                      <m:t>2jω</m:t>
                    </w:ins>
                  </m:r>
                  <m:r>
                    <w:ins w:id="2238" w:author="HASSINI Mohamed-amine" w:date="2019-01-17T18:04:00Z">
                      <m:rPr>
                        <m:scr m:val="fraktur"/>
                      </m:rPr>
                      <w:rPr>
                        <w:rFonts w:ascii="Cambria Math" w:hAnsi="Cambria Math"/>
                        <w:lang w:eastAsia="zh-CN"/>
                      </w:rPr>
                      <m:t>R</m:t>
                    </w:ins>
                  </m:r>
                  <m:d>
                    <m:dPr>
                      <m:ctrlPr>
                        <w:ins w:id="2239" w:author="HASSINI Mohamed-amine" w:date="2019-01-17T18:04:00Z">
                          <w:rPr>
                            <w:rFonts w:ascii="Cambria Math" w:hAnsi="Cambria Math"/>
                            <w:i/>
                            <w:lang w:eastAsia="zh-CN"/>
                          </w:rPr>
                        </w:ins>
                      </m:ctrlPr>
                    </m:dPr>
                    <m:e>
                      <m:sSub>
                        <m:sSubPr>
                          <m:ctrlPr>
                            <w:ins w:id="2240" w:author="HASSINI Mohamed-amine" w:date="2019-01-17T18:04:00Z">
                              <w:rPr>
                                <w:rFonts w:ascii="Cambria Math" w:hAnsi="Cambria Math"/>
                                <w:i/>
                                <w:lang w:eastAsia="zh-CN"/>
                              </w:rPr>
                            </w:ins>
                          </m:ctrlPr>
                        </m:sSubPr>
                        <m:e>
                          <m:r>
                            <w:ins w:id="2241" w:author="HASSINI Mohamed-amine" w:date="2019-01-17T18:04:00Z">
                              <w:rPr>
                                <w:rFonts w:ascii="Cambria Math" w:hAnsi="Cambria Math"/>
                                <w:lang w:eastAsia="zh-CN"/>
                              </w:rPr>
                              <m:t>w</m:t>
                            </w:ins>
                          </m:r>
                        </m:e>
                        <m:sub>
                          <m:r>
                            <w:ins w:id="2242" w:author="HASSINI Mohamed-amine" w:date="2019-01-17T18:04:00Z">
                              <w:rPr>
                                <w:rFonts w:ascii="Cambria Math" w:hAnsi="Cambria Math"/>
                                <w:lang w:eastAsia="zh-CN"/>
                              </w:rPr>
                              <m:t>i</m:t>
                            </w:ins>
                          </m:r>
                        </m:sub>
                      </m:sSub>
                      <m:sSubSup>
                        <m:sSubSupPr>
                          <m:ctrlPr>
                            <w:ins w:id="2243" w:author="HASSINI Mohamed-amine" w:date="2019-01-17T18:04:00Z">
                              <w:rPr>
                                <w:rFonts w:ascii="Cambria Math" w:hAnsi="Cambria Math"/>
                                <w:i/>
                                <w:lang w:eastAsia="zh-CN"/>
                              </w:rPr>
                            </w:ins>
                          </m:ctrlPr>
                        </m:sSubSupPr>
                        <m:e>
                          <m:r>
                            <w:ins w:id="2244" w:author="HASSINI Mohamed-amine" w:date="2019-01-17T18:04:00Z">
                              <w:rPr>
                                <w:rFonts w:ascii="Cambria Math" w:hAnsi="Cambria Math"/>
                                <w:lang w:eastAsia="zh-CN"/>
                              </w:rPr>
                              <m:t>w</m:t>
                            </w:ins>
                          </m:r>
                        </m:e>
                        <m:sub>
                          <m:r>
                            <w:ins w:id="2245" w:author="HASSINI Mohamed-amine" w:date="2019-01-17T18:04:00Z">
                              <w:rPr>
                                <w:rFonts w:ascii="Cambria Math" w:hAnsi="Cambria Math"/>
                                <w:lang w:eastAsia="zh-CN"/>
                              </w:rPr>
                              <m:t>i</m:t>
                            </w:ins>
                          </m:r>
                        </m:sub>
                        <m:sup>
                          <m:r>
                            <w:ins w:id="2246" w:author="HASSINI Mohamed-amine" w:date="2019-01-17T18:04:00Z">
                              <w:rPr>
                                <w:rFonts w:ascii="Cambria Math" w:hAnsi="Cambria Math"/>
                                <w:lang w:eastAsia="zh-CN"/>
                              </w:rPr>
                              <m:t>T</m:t>
                            </w:ins>
                          </m:r>
                        </m:sup>
                      </m:sSubSup>
                    </m:e>
                  </m:d>
                  <m:r>
                    <w:ins w:id="2247" w:author="HASSINI Mohamed-amine" w:date="2019-01-17T18:04:00Z">
                      <w:rPr>
                        <w:rFonts w:ascii="Cambria Math" w:hAnsi="Cambria Math"/>
                        <w:lang w:eastAsia="zh-CN"/>
                      </w:rPr>
                      <m:t>-</m:t>
                    </w:ins>
                  </m:r>
                  <m:r>
                    <w:ins w:id="2248" w:author="HASSINI Mohamed-amine" w:date="2019-01-17T18:03:00Z">
                      <w:rPr>
                        <w:rFonts w:ascii="Cambria Math" w:hAnsi="Cambria Math"/>
                        <w:lang w:eastAsia="zh-CN"/>
                      </w:rPr>
                      <m:t>2</m:t>
                    </w:ins>
                  </m:r>
                  <m:r>
                    <w:ins w:id="2249" w:author="HASSINI Mohamed-amine" w:date="2019-01-17T18:03:00Z">
                      <m:rPr>
                        <m:scr m:val="fraktur"/>
                      </m:rPr>
                      <w:rPr>
                        <w:rFonts w:ascii="Cambria Math" w:hAnsi="Cambria Math"/>
                        <w:lang w:eastAsia="zh-CN"/>
                      </w:rPr>
                      <m:t>R</m:t>
                    </w:ins>
                  </m:r>
                  <m:d>
                    <m:dPr>
                      <m:ctrlPr>
                        <w:ins w:id="2250" w:author="HASSINI Mohamed-amine" w:date="2019-01-17T18:03:00Z">
                          <w:rPr>
                            <w:rFonts w:ascii="Cambria Math" w:hAnsi="Cambria Math"/>
                            <w:i/>
                            <w:lang w:eastAsia="zh-CN"/>
                          </w:rPr>
                        </w:ins>
                      </m:ctrlPr>
                    </m:dPr>
                    <m:e>
                      <m:sSub>
                        <m:sSubPr>
                          <m:ctrlPr>
                            <w:ins w:id="2251" w:author="HASSINI Mohamed-amine" w:date="2019-01-17T18:04:00Z">
                              <w:rPr>
                                <w:rFonts w:ascii="Cambria Math" w:hAnsi="Cambria Math"/>
                                <w:i/>
                                <w:lang w:eastAsia="zh-CN"/>
                              </w:rPr>
                            </w:ins>
                          </m:ctrlPr>
                        </m:sSubPr>
                        <m:e>
                          <m:acc>
                            <m:accPr>
                              <m:chr m:val="̅"/>
                              <m:ctrlPr>
                                <w:ins w:id="2252" w:author="HASSINI Mohamed-amine" w:date="2019-01-17T18:04:00Z">
                                  <w:rPr>
                                    <w:rFonts w:ascii="Cambria Math" w:hAnsi="Cambria Math"/>
                                    <w:i/>
                                    <w:lang w:eastAsia="zh-CN"/>
                                  </w:rPr>
                                </w:ins>
                              </m:ctrlPr>
                            </m:accPr>
                            <m:e>
                              <m:r>
                                <w:ins w:id="2253" w:author="HASSINI Mohamed-amine" w:date="2019-01-17T18:03:00Z">
                                  <w:rPr>
                                    <w:rFonts w:ascii="Cambria Math" w:hAnsi="Cambria Math"/>
                                    <w:lang w:eastAsia="zh-CN"/>
                                  </w:rPr>
                                  <m:t>s</m:t>
                                </w:ins>
                              </m:r>
                            </m:e>
                          </m:acc>
                        </m:e>
                        <m:sub>
                          <m:r>
                            <w:ins w:id="2254" w:author="HASSINI Mohamed-amine" w:date="2019-01-17T18:04:00Z">
                              <w:rPr>
                                <w:rFonts w:ascii="Cambria Math" w:hAnsi="Cambria Math"/>
                                <w:lang w:eastAsia="zh-CN"/>
                              </w:rPr>
                              <m:t>i</m:t>
                            </w:ins>
                          </m:r>
                        </m:sub>
                      </m:sSub>
                      <m:sSub>
                        <m:sSubPr>
                          <m:ctrlPr>
                            <w:ins w:id="2255" w:author="HASSINI Mohamed-amine" w:date="2019-01-17T18:04:00Z">
                              <w:rPr>
                                <w:rFonts w:ascii="Cambria Math" w:hAnsi="Cambria Math"/>
                                <w:i/>
                                <w:lang w:eastAsia="zh-CN"/>
                              </w:rPr>
                            </w:ins>
                          </m:ctrlPr>
                        </m:sSubPr>
                        <m:e>
                          <m:r>
                            <w:ins w:id="2256" w:author="HASSINI Mohamed-amine" w:date="2019-01-17T18:04:00Z">
                              <w:rPr>
                                <w:rFonts w:ascii="Cambria Math" w:hAnsi="Cambria Math"/>
                                <w:lang w:eastAsia="zh-CN"/>
                              </w:rPr>
                              <m:t>w</m:t>
                            </w:ins>
                          </m:r>
                        </m:e>
                        <m:sub>
                          <m:r>
                            <w:ins w:id="2257" w:author="HASSINI Mohamed-amine" w:date="2019-01-17T18:04:00Z">
                              <w:rPr>
                                <w:rFonts w:ascii="Cambria Math" w:hAnsi="Cambria Math"/>
                                <w:lang w:eastAsia="zh-CN"/>
                              </w:rPr>
                              <m:t>i</m:t>
                            </w:ins>
                          </m:r>
                        </m:sub>
                      </m:sSub>
                      <m:sSubSup>
                        <m:sSubSupPr>
                          <m:ctrlPr>
                            <w:ins w:id="2258" w:author="HASSINI Mohamed-amine" w:date="2019-01-17T18:04:00Z">
                              <w:rPr>
                                <w:rFonts w:ascii="Cambria Math" w:hAnsi="Cambria Math"/>
                                <w:i/>
                                <w:lang w:eastAsia="zh-CN"/>
                              </w:rPr>
                            </w:ins>
                          </m:ctrlPr>
                        </m:sSubSupPr>
                        <m:e>
                          <m:r>
                            <w:ins w:id="2259" w:author="HASSINI Mohamed-amine" w:date="2019-01-17T18:04:00Z">
                              <w:rPr>
                                <w:rFonts w:ascii="Cambria Math" w:hAnsi="Cambria Math"/>
                                <w:lang w:eastAsia="zh-CN"/>
                              </w:rPr>
                              <m:t>w</m:t>
                            </w:ins>
                          </m:r>
                        </m:e>
                        <m:sub>
                          <m:r>
                            <w:ins w:id="2260" w:author="HASSINI Mohamed-amine" w:date="2019-01-17T18:04:00Z">
                              <w:rPr>
                                <w:rFonts w:ascii="Cambria Math" w:hAnsi="Cambria Math"/>
                                <w:lang w:eastAsia="zh-CN"/>
                              </w:rPr>
                              <m:t>i</m:t>
                            </w:ins>
                          </m:r>
                        </m:sub>
                        <m:sup>
                          <m:r>
                            <w:ins w:id="2261" w:author="HASSINI Mohamed-amine" w:date="2019-01-17T18:04:00Z">
                              <w:rPr>
                                <w:rFonts w:ascii="Cambria Math" w:hAnsi="Cambria Math"/>
                                <w:lang w:eastAsia="zh-CN"/>
                              </w:rPr>
                              <m:t>T</m:t>
                            </w:ins>
                          </m:r>
                        </m:sup>
                      </m:sSubSup>
                    </m:e>
                  </m:d>
                </m:num>
                <m:den>
                  <m:sSubSup>
                    <m:sSubSupPr>
                      <m:ctrlPr>
                        <w:ins w:id="2262" w:author="HASSINI Mohamed-amine" w:date="2019-01-17T18:05:00Z">
                          <w:rPr>
                            <w:rFonts w:ascii="Cambria Math" w:hAnsi="Cambria Math"/>
                            <w:i/>
                            <w:lang w:eastAsia="zh-CN"/>
                          </w:rPr>
                        </w:ins>
                      </m:ctrlPr>
                    </m:sSubSupPr>
                    <m:e>
                      <m:r>
                        <w:ins w:id="2263" w:author="HASSINI Mohamed-amine" w:date="2019-01-17T18:05:00Z">
                          <w:rPr>
                            <w:rFonts w:ascii="Cambria Math" w:hAnsi="Cambria Math"/>
                            <w:lang w:eastAsia="zh-CN"/>
                          </w:rPr>
                          <m:t>ω</m:t>
                        </w:ins>
                      </m:r>
                    </m:e>
                    <m:sub>
                      <m:r>
                        <w:ins w:id="2264" w:author="HASSINI Mohamed-amine" w:date="2019-01-17T18:05:00Z">
                          <w:rPr>
                            <w:rFonts w:ascii="Cambria Math" w:hAnsi="Cambria Math"/>
                            <w:lang w:eastAsia="zh-CN"/>
                          </w:rPr>
                          <m:t>i</m:t>
                        </w:ins>
                      </m:r>
                    </m:sub>
                    <m:sup>
                      <m:r>
                        <w:ins w:id="2265" w:author="HASSINI Mohamed-amine" w:date="2019-01-17T18:05:00Z">
                          <w:rPr>
                            <w:rFonts w:ascii="Cambria Math" w:hAnsi="Cambria Math"/>
                            <w:lang w:eastAsia="zh-CN"/>
                          </w:rPr>
                          <m:t>2</m:t>
                        </w:ins>
                      </m:r>
                    </m:sup>
                  </m:sSubSup>
                  <m:r>
                    <w:ins w:id="2266" w:author="HASSINI Mohamed-amine" w:date="2019-01-17T18:05:00Z">
                      <w:rPr>
                        <w:rFonts w:ascii="Cambria Math" w:hAnsi="Cambria Math"/>
                        <w:lang w:eastAsia="zh-CN"/>
                      </w:rPr>
                      <m:t>-</m:t>
                    </w:ins>
                  </m:r>
                  <m:sSup>
                    <m:sSupPr>
                      <m:ctrlPr>
                        <w:ins w:id="2267" w:author="HASSINI Mohamed-amine" w:date="2019-01-17T18:05:00Z">
                          <w:rPr>
                            <w:rFonts w:ascii="Cambria Math" w:hAnsi="Cambria Math"/>
                            <w:i/>
                            <w:lang w:eastAsia="zh-CN"/>
                          </w:rPr>
                        </w:ins>
                      </m:ctrlPr>
                    </m:sSupPr>
                    <m:e>
                      <m:r>
                        <w:ins w:id="2268" w:author="HASSINI Mohamed-amine" w:date="2019-01-17T18:05:00Z">
                          <w:rPr>
                            <w:rFonts w:ascii="Cambria Math" w:hAnsi="Cambria Math"/>
                            <w:lang w:eastAsia="zh-CN"/>
                          </w:rPr>
                          <m:t>ω</m:t>
                        </w:ins>
                      </m:r>
                    </m:e>
                    <m:sup>
                      <m:r>
                        <w:ins w:id="2269" w:author="HASSINI Mohamed-amine" w:date="2019-01-17T18:05:00Z">
                          <w:rPr>
                            <w:rFonts w:ascii="Cambria Math" w:hAnsi="Cambria Math"/>
                            <w:lang w:eastAsia="zh-CN"/>
                          </w:rPr>
                          <m:t>2</m:t>
                        </w:ins>
                      </m:r>
                    </m:sup>
                  </m:sSup>
                  <m:r>
                    <w:ins w:id="2270" w:author="HASSINI Mohamed-amine" w:date="2019-01-17T18:05:00Z">
                      <w:rPr>
                        <w:rFonts w:ascii="Cambria Math" w:hAnsi="Cambria Math"/>
                        <w:lang w:eastAsia="zh-CN"/>
                      </w:rPr>
                      <m:t>+2j</m:t>
                    </w:ins>
                  </m:r>
                  <m:sSub>
                    <m:sSubPr>
                      <m:ctrlPr>
                        <w:ins w:id="2271" w:author="HASSINI Mohamed-amine" w:date="2019-01-17T18:05:00Z">
                          <w:rPr>
                            <w:rFonts w:ascii="Cambria Math" w:hAnsi="Cambria Math"/>
                            <w:i/>
                            <w:lang w:eastAsia="zh-CN"/>
                          </w:rPr>
                        </w:ins>
                      </m:ctrlPr>
                    </m:sSubPr>
                    <m:e>
                      <m:r>
                        <w:ins w:id="2272" w:author="HASSINI Mohamed-amine" w:date="2019-01-17T18:05:00Z">
                          <w:rPr>
                            <w:rFonts w:ascii="Cambria Math" w:hAnsi="Cambria Math"/>
                            <w:lang w:eastAsia="zh-CN"/>
                          </w:rPr>
                          <m:t>ξ</m:t>
                        </w:ins>
                      </m:r>
                    </m:e>
                    <m:sub>
                      <m:r>
                        <w:ins w:id="2273" w:author="HASSINI Mohamed-amine" w:date="2019-01-17T18:05:00Z">
                          <w:rPr>
                            <w:rFonts w:ascii="Cambria Math" w:hAnsi="Cambria Math"/>
                            <w:lang w:eastAsia="zh-CN"/>
                          </w:rPr>
                          <m:t>i</m:t>
                        </w:ins>
                      </m:r>
                    </m:sub>
                  </m:sSub>
                  <m:sSub>
                    <m:sSubPr>
                      <m:ctrlPr>
                        <w:ins w:id="2274" w:author="HASSINI Mohamed-amine" w:date="2019-01-17T18:05:00Z">
                          <w:rPr>
                            <w:rFonts w:ascii="Cambria Math" w:hAnsi="Cambria Math"/>
                            <w:i/>
                            <w:lang w:eastAsia="zh-CN"/>
                          </w:rPr>
                        </w:ins>
                      </m:ctrlPr>
                    </m:sSubPr>
                    <m:e>
                      <m:r>
                        <w:ins w:id="2275" w:author="HASSINI Mohamed-amine" w:date="2019-01-17T18:05:00Z">
                          <w:rPr>
                            <w:rFonts w:ascii="Cambria Math" w:hAnsi="Cambria Math"/>
                            <w:lang w:eastAsia="zh-CN"/>
                          </w:rPr>
                          <m:t>ω</m:t>
                        </w:ins>
                      </m:r>
                    </m:e>
                    <m:sub>
                      <m:r>
                        <w:ins w:id="2276" w:author="HASSINI Mohamed-amine" w:date="2019-01-17T18:05:00Z">
                          <w:rPr>
                            <w:rFonts w:ascii="Cambria Math" w:hAnsi="Cambria Math"/>
                            <w:lang w:eastAsia="zh-CN"/>
                          </w:rPr>
                          <m:t>i</m:t>
                        </w:ins>
                      </m:r>
                    </m:sub>
                  </m:sSub>
                  <m:r>
                    <w:ins w:id="2277" w:author="HASSINI Mohamed-amine" w:date="2019-01-17T18:06:00Z">
                      <w:rPr>
                        <w:rFonts w:ascii="Cambria Math" w:hAnsi="Cambria Math"/>
                        <w:lang w:eastAsia="zh-CN"/>
                      </w:rPr>
                      <m:t>ω</m:t>
                    </w:ins>
                  </m:r>
                </m:den>
              </m:f>
              <m:r>
                <w:ins w:id="2278" w:author="HASSINI Mohamed-amine" w:date="2019-01-17T18:11:00Z">
                  <w:rPr>
                    <w:rFonts w:ascii="Cambria Math" w:hAnsi="Cambria Math"/>
                    <w:lang w:eastAsia="zh-CN"/>
                  </w:rPr>
                  <m:t>B</m:t>
                </w:ins>
              </m:r>
            </m:e>
          </m:nary>
        </m:oMath>
      </m:oMathPara>
    </w:p>
    <w:p w14:paraId="7C90ABFE" w14:textId="65D35D72" w:rsidR="00ED6DD7" w:rsidRDefault="00C7170A" w:rsidP="00ED6DD7">
      <w:pPr>
        <w:rPr>
          <w:ins w:id="2279" w:author="HASSINI Mohamed-amine" w:date="2019-01-17T18:16:00Z"/>
          <w:lang w:eastAsia="zh-CN"/>
        </w:rPr>
        <w:pPrChange w:id="2280" w:author="HASSINI Mohamed-amine" w:date="2019-01-17T17:11:00Z">
          <w:pPr>
            <w:spacing w:line="360" w:lineRule="auto"/>
            <w:ind w:firstLine="708"/>
          </w:pPr>
        </w:pPrChange>
      </w:pPr>
      <w:ins w:id="2281" w:author="HASSINI Mohamed-amine" w:date="2019-01-17T18:06:00Z">
        <w:r>
          <w:rPr>
            <w:lang w:eastAsia="zh-CN"/>
          </w:rPr>
          <w:t xml:space="preserve">Où </w:t>
        </w:r>
      </w:ins>
      <m:oMath>
        <m:sSub>
          <m:sSubPr>
            <m:ctrlPr>
              <w:ins w:id="2282" w:author="HASSINI Mohamed-amine" w:date="2019-01-17T18:12:00Z">
                <w:rPr>
                  <w:rFonts w:ascii="Cambria Math" w:hAnsi="Cambria Math"/>
                  <w:i/>
                  <w:lang w:eastAsia="zh-CN"/>
                </w:rPr>
              </w:ins>
            </m:ctrlPr>
          </m:sSubPr>
          <m:e>
            <m:r>
              <w:ins w:id="2283" w:author="HASSINI Mohamed-amine" w:date="2019-01-17T18:12:00Z">
                <w:rPr>
                  <w:rFonts w:ascii="Cambria Math" w:hAnsi="Cambria Math"/>
                  <w:lang w:eastAsia="zh-CN"/>
                </w:rPr>
                <m:t>ω</m:t>
              </w:ins>
            </m:r>
          </m:e>
          <m:sub>
            <m:r>
              <w:ins w:id="2284" w:author="HASSINI Mohamed-amine" w:date="2019-01-17T18:12:00Z">
                <w:rPr>
                  <w:rFonts w:ascii="Cambria Math" w:hAnsi="Cambria Math"/>
                  <w:lang w:eastAsia="zh-CN"/>
                </w:rPr>
                <m:t>i</m:t>
              </w:ins>
            </m:r>
          </m:sub>
        </m:sSub>
      </m:oMath>
      <w:ins w:id="2285" w:author="HASSINI Mohamed-amine" w:date="2019-01-17T18:12:00Z">
        <w:r>
          <w:rPr>
            <w:lang w:eastAsia="zh-CN"/>
          </w:rPr>
          <w:t xml:space="preserve"> est la pulsation propre du </w:t>
        </w:r>
        <w:proofErr w:type="spellStart"/>
        <w:r>
          <w:rPr>
            <w:lang w:eastAsia="zh-CN"/>
          </w:rPr>
          <w:t>ième</w:t>
        </w:r>
        <w:proofErr w:type="spellEnd"/>
        <w:r>
          <w:rPr>
            <w:lang w:eastAsia="zh-CN"/>
          </w:rPr>
          <w:t xml:space="preserve"> mode, </w:t>
        </w:r>
      </w:ins>
      <m:oMath>
        <m:sSub>
          <m:sSubPr>
            <m:ctrlPr>
              <w:ins w:id="2286" w:author="HASSINI Mohamed-amine" w:date="2019-01-17T18:13:00Z">
                <w:rPr>
                  <w:rFonts w:ascii="Cambria Math" w:hAnsi="Cambria Math"/>
                  <w:i/>
                  <w:lang w:eastAsia="zh-CN"/>
                </w:rPr>
              </w:ins>
            </m:ctrlPr>
          </m:sSubPr>
          <m:e>
            <m:r>
              <w:ins w:id="2287" w:author="HASSINI Mohamed-amine" w:date="2019-01-17T18:13:00Z">
                <w:rPr>
                  <w:rFonts w:ascii="Cambria Math" w:hAnsi="Cambria Math"/>
                  <w:lang w:eastAsia="zh-CN"/>
                </w:rPr>
                <m:t>ξ</m:t>
              </w:ins>
            </m:r>
          </m:e>
          <m:sub>
            <m:r>
              <w:ins w:id="2288" w:author="HASSINI Mohamed-amine" w:date="2019-01-17T18:13:00Z">
                <w:rPr>
                  <w:rFonts w:ascii="Cambria Math" w:hAnsi="Cambria Math"/>
                  <w:lang w:eastAsia="zh-CN"/>
                </w:rPr>
                <m:t>i</m:t>
              </w:ins>
            </m:r>
          </m:sub>
        </m:sSub>
      </m:oMath>
      <w:ins w:id="2289" w:author="HASSINI Mohamed-amine" w:date="2019-01-17T18:13:00Z">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w:t>
        </w:r>
      </w:ins>
      <w:ins w:id="2290" w:author="HASSINI Mohamed-amine" w:date="2019-01-17T18:12:00Z">
        <w:r>
          <w:rPr>
            <w:lang w:eastAsia="zh-CN"/>
          </w:rPr>
          <w:t xml:space="preserve">la déformée modale </w:t>
        </w:r>
      </w:ins>
      <w:ins w:id="2291" w:author="HASSINI Mohamed-amine" w:date="2019-01-17T18:13:00Z">
        <w:r>
          <w:rPr>
            <w:lang w:eastAsia="zh-CN"/>
          </w:rPr>
          <w:t xml:space="preserve">du </w:t>
        </w:r>
        <w:proofErr w:type="spellStart"/>
        <w:r>
          <w:rPr>
            <w:lang w:eastAsia="zh-CN"/>
          </w:rPr>
          <w:t>ième</w:t>
        </w:r>
        <w:proofErr w:type="spellEnd"/>
        <w:r>
          <w:rPr>
            <w:lang w:eastAsia="zh-CN"/>
          </w:rPr>
          <w:t xml:space="preserve"> mode propre.</w:t>
        </w:r>
      </w:ins>
      <w:ins w:id="2292" w:author="HASSINI Mohamed-amine" w:date="2019-01-17T18:17:00Z">
        <w:r w:rsidR="00CD7E9E">
          <w:rPr>
            <w:lang w:eastAsia="zh-CN"/>
          </w:rPr>
          <w:t xml:space="preserve"> C'</w:t>
        </w:r>
      </w:ins>
    </w:p>
    <w:p w14:paraId="48A21E05" w14:textId="122AE3FE" w:rsidR="00CD7E9E" w:rsidRDefault="00CD7E9E" w:rsidP="00ED6DD7">
      <w:pPr>
        <w:rPr>
          <w:ins w:id="2293" w:author="HASSINI Mohamed-amine" w:date="2019-01-17T18:23:00Z"/>
          <w:lang w:eastAsia="zh-CN"/>
        </w:rPr>
        <w:pPrChange w:id="2294" w:author="HASSINI Mohamed-amine" w:date="2019-01-17T17:11:00Z">
          <w:pPr>
            <w:spacing w:line="360" w:lineRule="auto"/>
            <w:ind w:firstLine="708"/>
          </w:pPr>
        </w:pPrChange>
      </w:pPr>
      <w:ins w:id="2295" w:author="HASSINI Mohamed-amine" w:date="2019-01-17T18:16:00Z">
        <w:r>
          <w:rPr>
            <w:lang w:eastAsia="zh-CN"/>
          </w:rPr>
          <w:t xml:space="preserve">Par conséquent, l’amplitude du coefficient </w:t>
        </w:r>
        <m:oMath>
          <m:r>
            <w:rPr>
              <w:rFonts w:ascii="Cambria Math" w:hAnsi="Cambria Math"/>
              <w:lang w:eastAsia="zh-CN"/>
            </w:rPr>
            <m:t>A</m:t>
          </m:r>
        </m:oMath>
        <w:r>
          <w:rPr>
            <w:lang w:eastAsia="zh-CN"/>
          </w:rPr>
          <w:t xml:space="preserve"> est intiment lié à l’amplitude du </w:t>
        </w:r>
        <w:proofErr w:type="gramStart"/>
        <w:r>
          <w:rPr>
            <w:lang w:eastAsia="zh-CN"/>
          </w:rPr>
          <w:t xml:space="preserve">terme </w:t>
        </w:r>
        <w:proofErr w:type="gramEnd"/>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w:t>
        </w:r>
      </w:ins>
      <w:ins w:id="2296" w:author="HASSINI Mohamed-amine" w:date="2019-01-17T18:17:00Z">
        <w:r>
          <w:rPr>
            <w:lang w:eastAsia="zh-CN"/>
          </w:rPr>
          <w:t>Ainsi,</w:t>
        </w:r>
      </w:ins>
      <w:ins w:id="2297" w:author="HASSINI Mohamed-amine" w:date="2019-01-17T18:19:00Z">
        <w:r>
          <w:rPr>
            <w:lang w:eastAsia="zh-CN"/>
          </w:rPr>
          <w:t xml:space="preserve"> le coefficient d’influence A est d’autant plus important que </w:t>
        </w:r>
      </w:ins>
      <w:ins w:id="2298" w:author="HASSINI Mohamed-amine" w:date="2019-01-17T18:17:00Z">
        <w:r>
          <w:rPr>
            <w:lang w:eastAsia="zh-CN"/>
          </w:rPr>
          <w:t>la fréquence de rotation est proche de la fréquence propre d’un mode</w:t>
        </w:r>
      </w:ins>
      <w:ins w:id="2299" w:author="HASSINI Mohamed-amine" w:date="2019-01-17T18:20:00Z">
        <w:r>
          <w:rPr>
            <w:lang w:eastAsia="zh-CN"/>
          </w:rPr>
          <w:t>.</w:t>
        </w:r>
      </w:ins>
      <w:ins w:id="2300" w:author="HASSINI Mohamed-amine" w:date="2019-01-17T18:18:00Z">
        <w:r>
          <w:rPr>
            <w:lang w:eastAsia="zh-CN"/>
          </w:rPr>
          <w:t xml:space="preserve"> </w:t>
        </w:r>
      </w:ins>
      <w:ins w:id="2301" w:author="HASSINI Mohamed-amine" w:date="2019-01-17T18:28:00Z">
        <w:r w:rsidR="0052548F">
          <w:rPr>
            <w:lang w:eastAsia="zh-CN"/>
          </w:rPr>
          <w:t>Dans ce cas, l’amplitude du coefficient A est liée au taux d</w:t>
        </w:r>
      </w:ins>
      <w:ins w:id="2302" w:author="HASSINI Mohamed-amine" w:date="2019-01-17T18:29:00Z">
        <w:r w:rsidR="0052548F">
          <w:rPr>
            <w:lang w:eastAsia="zh-CN"/>
          </w:rPr>
          <w:t>’amortissement du mode en question.</w:t>
        </w:r>
      </w:ins>
    </w:p>
    <w:p w14:paraId="3F399ADB" w14:textId="77777777" w:rsidR="00CD7E9E" w:rsidRDefault="00CD7E9E" w:rsidP="00ED6DD7">
      <w:pPr>
        <w:rPr>
          <w:ins w:id="2303" w:author="HASSINI Mohamed-amine" w:date="2019-01-17T18:23:00Z"/>
          <w:lang w:eastAsia="zh-CN"/>
        </w:rPr>
        <w:pPrChange w:id="2304" w:author="HASSINI Mohamed-amine" w:date="2019-01-17T17:11:00Z">
          <w:pPr>
            <w:spacing w:line="360" w:lineRule="auto"/>
            <w:ind w:firstLine="708"/>
          </w:pPr>
        </w:pPrChange>
      </w:pPr>
    </w:p>
    <w:p w14:paraId="4B02A325" w14:textId="2F30F08A" w:rsidR="00CD7E9E" w:rsidRDefault="0052548F" w:rsidP="00CD7E9E">
      <w:pPr>
        <w:spacing w:line="360" w:lineRule="auto"/>
        <w:rPr>
          <w:ins w:id="2305" w:author="HASSINI Mohamed-amine" w:date="2019-01-17T18:23:00Z"/>
          <w:b/>
          <w:szCs w:val="22"/>
        </w:rPr>
      </w:pPr>
      <w:ins w:id="2306" w:author="HASSINI Mohamed-amine" w:date="2019-01-17T18:23:00Z">
        <w:r>
          <w:rPr>
            <w:szCs w:val="22"/>
          </w:rPr>
          <w:t>Plusieurs cas de l</w:t>
        </w:r>
      </w:ins>
      <w:ins w:id="2307" w:author="HASSINI Mohamed-amine" w:date="2019-01-17T18:25:00Z">
        <w:r>
          <w:rPr>
            <w:szCs w:val="22"/>
          </w:rPr>
          <w:t>ittérature</w:t>
        </w:r>
      </w:ins>
      <w:ins w:id="2308" w:author="HASSINI Mohamed-amine" w:date="2019-01-17T18:24:00Z">
        <w:r>
          <w:rPr>
            <w:szCs w:val="22"/>
          </w:rPr>
          <w:t xml:space="preserve"> relatant un effet Morton instable</w:t>
        </w:r>
      </w:ins>
      <w:ins w:id="2309" w:author="HASSINI Mohamed-amine" w:date="2019-01-17T18:23:00Z">
        <w:r w:rsidR="00CD7E9E">
          <w:rPr>
            <w:szCs w:val="22"/>
          </w:rPr>
          <w:t xml:space="preserve"> ont montré que les vitesses du déclenchement de l’effet Morton sont proches des vitesses critiques du rotor. Une comparaison de cette vitesse du déclenchement et les vitesses critiques </w:t>
        </w:r>
      </w:ins>
      <w:ins w:id="2310" w:author="HASSINI Mohamed-amine" w:date="2019-01-17T18:25:00Z">
        <w:r>
          <w:rPr>
            <w:szCs w:val="22"/>
          </w:rPr>
          <w:t>a été</w:t>
        </w:r>
      </w:ins>
      <w:ins w:id="2311" w:author="HASSINI Mohamed-amine" w:date="2019-01-17T18:23:00Z">
        <w:r w:rsidR="00CD7E9E">
          <w:rPr>
            <w:szCs w:val="22"/>
          </w:rPr>
          <w:t xml:space="preserve"> réalisé</w:t>
        </w:r>
      </w:ins>
      <w:ins w:id="2312" w:author="HASSINI Mohamed-amine" w:date="2019-01-17T18:25:00Z">
        <w:r>
          <w:rPr>
            <w:szCs w:val="22"/>
          </w:rPr>
          <w:t>e</w:t>
        </w:r>
      </w:ins>
      <w:ins w:id="2313" w:author="HASSINI Mohamed-amine" w:date="2019-01-17T18:23:00Z">
        <w:r>
          <w:rPr>
            <w:szCs w:val="22"/>
          </w:rPr>
          <w:t xml:space="preserve"> par</w:t>
        </w:r>
        <w:r w:rsidR="00CD7E9E">
          <w:rPr>
            <w:szCs w:val="22"/>
          </w:rPr>
          <w:t xml:space="preserve"> </w:t>
        </w:r>
        <w:r w:rsidR="00CD7E9E">
          <w:rPr>
            <w:szCs w:val="22"/>
          </w:rPr>
          <w:fldChar w:fldCharType="begin"/>
        </w:r>
        <w:r w:rsidR="00CD7E9E">
          <w:rPr>
            <w:szCs w:val="22"/>
          </w:rPr>
          <w:instrText xml:space="preserve"> REF _Ref532298434 \r \h </w:instrText>
        </w:r>
        <w:r w:rsidR="00CD7E9E">
          <w:rPr>
            <w:szCs w:val="22"/>
          </w:rPr>
        </w:r>
        <w:r w:rsidR="00CD7E9E">
          <w:rPr>
            <w:szCs w:val="22"/>
          </w:rPr>
          <w:fldChar w:fldCharType="separate"/>
        </w:r>
        <w:r w:rsidR="00CD7E9E">
          <w:rPr>
            <w:szCs w:val="22"/>
          </w:rPr>
          <w:t>[67]</w:t>
        </w:r>
        <w:r w:rsidR="00CD7E9E">
          <w:rPr>
            <w:szCs w:val="22"/>
          </w:rPr>
          <w:fldChar w:fldCharType="end"/>
        </w:r>
        <w:r w:rsidR="00CD7E9E">
          <w:rPr>
            <w:szCs w:val="22"/>
          </w:rPr>
          <w:t xml:space="preserve"> et ses résultats sont montrés au </w:t>
        </w:r>
        <w:r w:rsidR="00CD7E9E">
          <w:rPr>
            <w:szCs w:val="22"/>
          </w:rPr>
          <w:fldChar w:fldCharType="begin"/>
        </w:r>
        <w:r w:rsidR="00CD7E9E">
          <w:rPr>
            <w:szCs w:val="22"/>
          </w:rPr>
          <w:instrText xml:space="preserve"> REF _Ref532298509 \h  \* MERGEFORMAT </w:instrText>
        </w:r>
        <w:r w:rsidR="00CD7E9E">
          <w:rPr>
            <w:szCs w:val="22"/>
          </w:rPr>
        </w:r>
        <w:r w:rsidR="00CD7E9E">
          <w:rPr>
            <w:szCs w:val="22"/>
          </w:rPr>
          <w:fldChar w:fldCharType="separate"/>
        </w:r>
        <w:r w:rsidR="00CD7E9E" w:rsidRPr="0032581C">
          <w:rPr>
            <w:szCs w:val="22"/>
          </w:rPr>
          <w:t>Tableau 5.4</w:t>
        </w:r>
        <w:r w:rsidR="00CD7E9E" w:rsidRPr="0032581C">
          <w:rPr>
            <w:szCs w:val="22"/>
          </w:rPr>
          <w:noBreakHyphen/>
          <w:t>1</w:t>
        </w:r>
        <w:r w:rsidR="00CD7E9E">
          <w:rPr>
            <w:szCs w:val="22"/>
          </w:rPr>
          <w:fldChar w:fldCharType="end"/>
        </w:r>
        <w:r w:rsidR="00CD7E9E">
          <w:rPr>
            <w:szCs w:val="22"/>
          </w:rPr>
          <w:t xml:space="preserve">. </w:t>
        </w:r>
      </w:ins>
    </w:p>
    <w:p w14:paraId="294EB1AB" w14:textId="77777777" w:rsidR="00CD7E9E" w:rsidRPr="006650E2" w:rsidRDefault="00CD7E9E" w:rsidP="00ED6DD7">
      <w:pPr>
        <w:rPr>
          <w:ins w:id="2314" w:author="HASSINI Mohamed-amine" w:date="2019-01-17T16:21:00Z"/>
          <w:lang w:eastAsia="zh-CN"/>
        </w:rPr>
        <w:pPrChange w:id="2315" w:author="HASSINI Mohamed-amine" w:date="2019-01-17T17:11:00Z">
          <w:pPr>
            <w:spacing w:line="360" w:lineRule="auto"/>
            <w:ind w:firstLine="708"/>
          </w:pPr>
        </w:pPrChange>
      </w:pPr>
    </w:p>
    <w:p w14:paraId="49ABBA58" w14:textId="77777777" w:rsidR="00B13602" w:rsidRDefault="00B13602" w:rsidP="00483218">
      <w:pPr>
        <w:spacing w:line="360" w:lineRule="auto"/>
        <w:ind w:firstLine="708"/>
        <w:rPr>
          <w:lang w:eastAsia="zh-CN"/>
        </w:rPr>
      </w:pPr>
    </w:p>
    <w:p w14:paraId="59392BC0" w14:textId="50C33895" w:rsidR="000E4C36" w:rsidRPr="009115DF" w:rsidDel="0052548F" w:rsidRDefault="000E4C36" w:rsidP="006C003B">
      <w:pPr>
        <w:pStyle w:val="Titre3"/>
        <w:ind w:left="709"/>
        <w:rPr>
          <w:del w:id="2316" w:author="HASSINI Mohamed-amine" w:date="2019-01-17T18:29:00Z"/>
          <w:szCs w:val="22"/>
          <w:lang w:eastAsia="zh-CN"/>
        </w:rPr>
      </w:pPr>
      <w:bookmarkStart w:id="2317" w:name="_Toc534984880"/>
      <w:del w:id="2318" w:author="HASSINI Mohamed-amine" w:date="2019-01-17T18:29:00Z">
        <w:r w:rsidDel="0052548F">
          <w:rPr>
            <w:lang w:eastAsia="zh-CN"/>
          </w:rPr>
          <w:delText xml:space="preserve">Solutions liées au coefficient </w:delText>
        </w:r>
        <m:oMath>
          <m:r>
            <m:rPr>
              <m:sty m:val="bi"/>
            </m:rPr>
            <w:rPr>
              <w:rFonts w:ascii="Cambria Math" w:hAnsi="Cambria Math"/>
              <w:lang w:eastAsia="zh-CN"/>
            </w:rPr>
            <m:t>A</m:t>
          </m:r>
        </m:oMath>
        <w:r w:rsidDel="0052548F">
          <w:rPr>
            <w:lang w:eastAsia="zh-CN"/>
          </w:rPr>
          <w:delText xml:space="preserve"> et </w:delText>
        </w:r>
        <m:oMath>
          <m:r>
            <m:rPr>
              <m:sty m:val="bi"/>
            </m:rPr>
            <w:rPr>
              <w:rFonts w:ascii="Cambria Math" w:hAnsi="Cambria Math"/>
              <w:lang w:eastAsia="zh-CN"/>
            </w:rPr>
            <m:t>B</m:t>
          </m:r>
        </m:oMath>
        <w:bookmarkEnd w:id="2317"/>
      </w:del>
    </w:p>
    <w:p w14:paraId="1C0FD55D" w14:textId="3361D981" w:rsidR="002F14AA" w:rsidDel="0052548F" w:rsidRDefault="000E4C36" w:rsidP="002F14AA">
      <w:pPr>
        <w:spacing w:before="120" w:line="360" w:lineRule="auto"/>
        <w:ind w:firstLine="708"/>
        <w:rPr>
          <w:del w:id="2319" w:author="HASSINI Mohamed-amine" w:date="2019-01-17T18:27:00Z"/>
          <w:szCs w:val="22"/>
        </w:rPr>
      </w:pPr>
      <w:del w:id="2320" w:author="HASSINI Mohamed-amine" w:date="2019-01-17T15:59:00Z">
        <w:r w:rsidDel="002C79A8">
          <w:rPr>
            <w:szCs w:val="22"/>
          </w:rPr>
          <w:delText xml:space="preserve">Les solutions de l’effet Morton liées aux </w:delText>
        </w:r>
      </w:del>
      <w:del w:id="2321" w:author="HASSINI Mohamed-amine" w:date="2019-01-17T18:27:00Z">
        <w:r w:rsidDel="0052548F">
          <w:rPr>
            <w:szCs w:val="22"/>
          </w:rPr>
          <w:delText xml:space="preserve">coefficients d’influence </w:delText>
        </w:r>
        <m:oMath>
          <m:r>
            <m:rPr>
              <m:sty m:val="bi"/>
            </m:rPr>
            <w:rPr>
              <w:rFonts w:ascii="Cambria Math" w:hAnsi="Cambria Math"/>
              <w:szCs w:val="22"/>
            </w:rPr>
            <m:t>A</m:t>
          </m:r>
        </m:oMath>
        <w:r w:rsidRPr="00B12B1B" w:rsidDel="0052548F">
          <w:rPr>
            <w:szCs w:val="22"/>
          </w:rPr>
          <w:delText xml:space="preserve"> </w:delText>
        </w:r>
        <w:r w:rsidDel="0052548F">
          <w:rPr>
            <w:szCs w:val="22"/>
          </w:rPr>
          <w:delText xml:space="preserve">et </w:delText>
        </w:r>
        <m:oMath>
          <m:r>
            <m:rPr>
              <m:sty m:val="bi"/>
            </m:rPr>
            <w:rPr>
              <w:rFonts w:ascii="Cambria Math" w:hAnsi="Cambria Math"/>
              <w:szCs w:val="22"/>
            </w:rPr>
            <m:t>B</m:t>
          </m:r>
        </m:oMath>
        <w:r w:rsidRPr="000E10ED" w:rsidDel="0052548F">
          <w:rPr>
            <w:szCs w:val="22"/>
          </w:rPr>
          <w:delText xml:space="preserve"> </w:delText>
        </w:r>
        <w:r w:rsidDel="0052548F">
          <w:rPr>
            <w:szCs w:val="22"/>
          </w:rPr>
          <w:delText>ne peuvent pas simplement être justifiées par une formule analytique comme la réduction de masse en porte à faux. Le</w:delText>
        </w:r>
        <w:r w:rsidR="00B361D8" w:rsidDel="0052548F">
          <w:rPr>
            <w:szCs w:val="22"/>
          </w:rPr>
          <w:delText>s</w:delText>
        </w:r>
        <w:r w:rsidDel="0052548F">
          <w:rPr>
            <w:szCs w:val="22"/>
          </w:rPr>
          <w:delText xml:space="preserve"> deux coefficients dépende</w:delText>
        </w:r>
        <w:r w:rsidR="00B361D8" w:rsidDel="0052548F">
          <w:rPr>
            <w:szCs w:val="22"/>
          </w:rPr>
          <w:delText>nt</w:delText>
        </w:r>
        <w:r w:rsidDel="0052548F">
          <w:rPr>
            <w:szCs w:val="22"/>
          </w:rPr>
          <w:delText xml:space="preserve"> de l’ensemble de la structure ainsi que le</w:delText>
        </w:r>
        <w:r w:rsidR="004F7900" w:rsidDel="0052548F">
          <w:rPr>
            <w:szCs w:val="22"/>
          </w:rPr>
          <w:delText xml:space="preserve">s conditions </w:delText>
        </w:r>
        <w:r w:rsidR="00F40F67" w:rsidDel="0052548F">
          <w:rPr>
            <w:szCs w:val="22"/>
          </w:rPr>
          <w:delText>de fonctionnement</w:delText>
        </w:r>
        <w:r w:rsidR="004F7900" w:rsidDel="0052548F">
          <w:rPr>
            <w:szCs w:val="22"/>
          </w:rPr>
          <w:delText xml:space="preserve">. Ainsi, les solutions liées aux coefficients </w:delText>
        </w:r>
        <m:oMath>
          <m:r>
            <m:rPr>
              <m:sty m:val="bi"/>
            </m:rPr>
            <w:rPr>
              <w:rFonts w:ascii="Cambria Math" w:hAnsi="Cambria Math"/>
              <w:szCs w:val="22"/>
            </w:rPr>
            <m:t>A,B</m:t>
          </m:r>
        </m:oMath>
        <w:r w:rsidR="004F7900" w:rsidDel="0052548F">
          <w:rPr>
            <w:szCs w:val="22"/>
          </w:rPr>
          <w:delText xml:space="preserve"> sont plus délicates à expliquer. </w:delText>
        </w:r>
        <w:r w:rsidR="009D2CD3" w:rsidDel="0052548F">
          <w:rPr>
            <w:szCs w:val="22"/>
          </w:rPr>
          <w:delText xml:space="preserve">En plus, </w:delText>
        </w:r>
        <w:r w:rsidR="004F7900" w:rsidDel="0052548F">
          <w:rPr>
            <w:szCs w:val="22"/>
          </w:rPr>
          <w:delText xml:space="preserve">à cause de la corrélation entre ces deux coefficients, les solutions qui affectent un des coefficients modifient également l’autre. </w:delText>
        </w:r>
        <w:r w:rsidR="00B036AD" w:rsidDel="0052548F">
          <w:rPr>
            <w:szCs w:val="22"/>
          </w:rPr>
          <w:delText xml:space="preserve">Pour cette raison, les </w:delText>
        </w:r>
        <w:r w:rsidR="00D03D86" w:rsidDel="0052548F">
          <w:rPr>
            <w:szCs w:val="22"/>
          </w:rPr>
          <w:delText>solutions liées</w:delText>
        </w:r>
        <w:r w:rsidR="00B036AD" w:rsidDel="0052548F">
          <w:rPr>
            <w:szCs w:val="22"/>
          </w:rPr>
          <w:delText xml:space="preserve"> aux coefficients </w:delText>
        </w:r>
        <m:oMath>
          <m:r>
            <m:rPr>
              <m:sty m:val="bi"/>
            </m:rPr>
            <w:rPr>
              <w:rFonts w:ascii="Cambria Math" w:hAnsi="Cambria Math"/>
              <w:szCs w:val="22"/>
            </w:rPr>
            <m:t>A</m:t>
          </m:r>
        </m:oMath>
        <w:r w:rsidR="00B036AD" w:rsidDel="0052548F">
          <w:rPr>
            <w:szCs w:val="22"/>
          </w:rPr>
          <w:delText xml:space="preserve"> et </w:delText>
        </w:r>
        <m:oMath>
          <m:r>
            <m:rPr>
              <m:sty m:val="bi"/>
            </m:rPr>
            <w:rPr>
              <w:rFonts w:ascii="Cambria Math" w:hAnsi="Cambria Math"/>
              <w:szCs w:val="22"/>
            </w:rPr>
            <m:t>B</m:t>
          </m:r>
        </m:oMath>
        <w:r w:rsidR="00B036AD" w:rsidDel="0052548F">
          <w:rPr>
            <w:szCs w:val="22"/>
          </w:rPr>
          <w:delText xml:space="preserve"> </w:delText>
        </w:r>
        <w:r w:rsidR="00D03D86" w:rsidDel="0052548F">
          <w:rPr>
            <w:szCs w:val="22"/>
          </w:rPr>
          <w:delText xml:space="preserve">sont présenté en même temps. </w:delText>
        </w:r>
        <w:r w:rsidR="00B036AD" w:rsidDel="0052548F">
          <w:rPr>
            <w:szCs w:val="22"/>
          </w:rPr>
          <w:delText xml:space="preserve"> </w:delText>
        </w:r>
        <w:r w:rsidR="002F14AA" w:rsidDel="0052548F">
          <w:rPr>
            <w:szCs w:val="22"/>
          </w:rPr>
          <w:delText xml:space="preserve">Dans la suite, deux pistes pour éviter l’effet Morton instables liées aux coefficients </w:delText>
        </w:r>
        <m:oMath>
          <m:r>
            <m:rPr>
              <m:sty m:val="bi"/>
            </m:rPr>
            <w:rPr>
              <w:rFonts w:ascii="Cambria Math" w:hAnsi="Cambria Math"/>
              <w:szCs w:val="22"/>
            </w:rPr>
            <m:t>A,B</m:t>
          </m:r>
        </m:oMath>
        <w:r w:rsidR="002F14AA" w:rsidDel="0052548F">
          <w:rPr>
            <w:szCs w:val="22"/>
          </w:rPr>
          <w:delText xml:space="preserve"> sont </w:delText>
        </w:r>
        <w:r w:rsidR="006A3D40" w:rsidDel="0052548F">
          <w:rPr>
            <w:szCs w:val="22"/>
          </w:rPr>
          <w:delText>discutées.</w:delText>
        </w:r>
      </w:del>
    </w:p>
    <w:p w14:paraId="1B7FDD61" w14:textId="4C6F2CD8" w:rsidR="000E4C36" w:rsidDel="0052548F" w:rsidRDefault="000E4C36" w:rsidP="006C003B">
      <w:pPr>
        <w:pStyle w:val="Titre4"/>
        <w:ind w:left="709"/>
        <w:rPr>
          <w:del w:id="2322" w:author="HASSINI Mohamed-amine" w:date="2019-01-17T18:27:00Z"/>
        </w:rPr>
      </w:pPr>
      <w:del w:id="2323" w:author="HASSINI Mohamed-amine" w:date="2019-01-17T18:27:00Z">
        <w:r w:rsidDel="0052548F">
          <w:delText>Eloignement des vitesses critiques</w:delText>
        </w:r>
      </w:del>
    </w:p>
    <w:p w14:paraId="135C902E" w14:textId="60183A27" w:rsidR="000E4C36" w:rsidRPr="00C20063" w:rsidDel="0052548F" w:rsidRDefault="000E4C36" w:rsidP="000E4C36">
      <w:pPr>
        <w:pStyle w:val="Default"/>
        <w:rPr>
          <w:del w:id="2324" w:author="HASSINI Mohamed-amine" w:date="2019-01-17T18:27:00Z"/>
        </w:rPr>
      </w:pPr>
    </w:p>
    <w:p w14:paraId="6113E916" w14:textId="594D5DA2" w:rsidR="000E4C36" w:rsidDel="0052548F" w:rsidRDefault="000E4C36" w:rsidP="000E4C36">
      <w:pPr>
        <w:spacing w:line="360" w:lineRule="auto"/>
        <w:rPr>
          <w:del w:id="2325" w:author="HASSINI Mohamed-amine" w:date="2019-01-17T18:27:00Z"/>
          <w:b/>
          <w:szCs w:val="22"/>
        </w:rPr>
      </w:pPr>
      <w:del w:id="2326" w:author="HASSINI Mohamed-amine" w:date="2019-01-17T18:27:00Z">
        <w:r w:rsidDel="0052548F">
          <w:rPr>
            <w:szCs w:val="22"/>
          </w:rPr>
          <w:delTex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delText>
        </w:r>
        <w:r w:rsidDel="0052548F">
          <w:rPr>
            <w:szCs w:val="22"/>
          </w:rPr>
          <w:fldChar w:fldCharType="begin"/>
        </w:r>
        <w:r w:rsidDel="0052548F">
          <w:rPr>
            <w:szCs w:val="22"/>
          </w:rPr>
          <w:delInstrText xml:space="preserve"> REF _Ref532298434 \r \h </w:delInstrText>
        </w:r>
        <w:r w:rsidDel="0052548F">
          <w:rPr>
            <w:szCs w:val="22"/>
          </w:rPr>
        </w:r>
        <w:r w:rsidDel="0052548F">
          <w:rPr>
            <w:szCs w:val="22"/>
          </w:rPr>
          <w:fldChar w:fldCharType="separate"/>
        </w:r>
        <w:r w:rsidR="0032581C" w:rsidDel="0052548F">
          <w:rPr>
            <w:szCs w:val="22"/>
          </w:rPr>
          <w:delText>[67]</w:delText>
        </w:r>
        <w:r w:rsidDel="0052548F">
          <w:rPr>
            <w:szCs w:val="22"/>
          </w:rPr>
          <w:fldChar w:fldCharType="end"/>
        </w:r>
        <w:r w:rsidDel="0052548F">
          <w:rPr>
            <w:szCs w:val="22"/>
          </w:rPr>
          <w:delText xml:space="preserve"> et ses résultats sont montrés au </w:delText>
        </w:r>
        <w:r w:rsidDel="0052548F">
          <w:rPr>
            <w:szCs w:val="22"/>
          </w:rPr>
          <w:fldChar w:fldCharType="begin"/>
        </w:r>
        <w:r w:rsidDel="0052548F">
          <w:rPr>
            <w:szCs w:val="22"/>
          </w:rPr>
          <w:delInstrText xml:space="preserve"> REF _Ref532298509 \h  \* MERGEFORMAT </w:delInstrText>
        </w:r>
        <w:r w:rsidDel="0052548F">
          <w:rPr>
            <w:szCs w:val="22"/>
          </w:rPr>
        </w:r>
        <w:r w:rsidDel="0052548F">
          <w:rPr>
            <w:szCs w:val="22"/>
          </w:rPr>
          <w:fldChar w:fldCharType="separate"/>
        </w:r>
        <w:r w:rsidR="0032581C" w:rsidRPr="0032581C" w:rsidDel="0052548F">
          <w:rPr>
            <w:szCs w:val="22"/>
          </w:rPr>
          <w:delText>Tableau 5.4</w:delText>
        </w:r>
        <w:r w:rsidR="0032581C" w:rsidRPr="0032581C" w:rsidDel="0052548F">
          <w:rPr>
            <w:szCs w:val="22"/>
          </w:rPr>
          <w:noBreakHyphen/>
          <w:delText>1</w:delText>
        </w:r>
        <w:r w:rsidDel="0052548F">
          <w:rPr>
            <w:szCs w:val="22"/>
          </w:rPr>
          <w:fldChar w:fldCharType="end"/>
        </w:r>
        <w:r w:rsidDel="0052548F">
          <w:rPr>
            <w:szCs w:val="22"/>
          </w:rPr>
          <w:delText>. Pour une configuration du rotor définie</w:delText>
        </w:r>
        <w:r w:rsidR="0018225D" w:rsidDel="0052548F">
          <w:rPr>
            <w:szCs w:val="22"/>
          </w:rPr>
          <w:delText xml:space="preserve"> et un balourd figé</w:delText>
        </w:r>
        <w:r w:rsidDel="0052548F">
          <w:rPr>
            <w:szCs w:val="22"/>
          </w:rPr>
          <w:delText xml:space="preserve">, en approchant la vitesse critique, le niveau de la vibration synchrone deviendra de plus en plus important à cause de la résonance. Ainsi, le module du coefficient </w:delText>
        </w:r>
        <m:oMath>
          <m:r>
            <m:rPr>
              <m:sty m:val="bi"/>
            </m:rPr>
            <w:rPr>
              <w:rFonts w:ascii="Cambria Math" w:hAnsi="Cambria Math"/>
              <w:szCs w:val="22"/>
            </w:rPr>
            <m:t>A</m:t>
          </m:r>
          <m:r>
            <w:rPr>
              <w:rFonts w:ascii="Cambria Math" w:hAnsi="Cambria Math"/>
              <w:szCs w:val="22"/>
            </w:rPr>
            <m:t xml:space="preserve"> </m:t>
          </m:r>
        </m:oMath>
        <w:r w:rsidDel="0052548F">
          <w:rPr>
            <w:szCs w:val="22"/>
          </w:rPr>
          <w:delText>devient plus grand vers la vitesse critique, ainsi que le module de l’indicateur de l’effet Morton. Le déclenchement de l’effet Morton instable est donc devenu plus probable. Pour diminuer ce risque, le fait d’éloigner la vitesse critique permet effectivement de limiter le module du</w:delText>
        </w:r>
        <m:oMath>
          <m:r>
            <w:rPr>
              <w:rFonts w:ascii="Cambria Math" w:hAnsi="Cambria Math"/>
              <w:szCs w:val="22"/>
            </w:rPr>
            <m:t xml:space="preserve"> </m:t>
          </m:r>
          <m:r>
            <m:rPr>
              <m:sty m:val="bi"/>
            </m:rPr>
            <w:rPr>
              <w:rFonts w:ascii="Cambria Math" w:hAnsi="Cambria Math"/>
              <w:szCs w:val="22"/>
            </w:rPr>
            <m:t>A</m:t>
          </m:r>
        </m:oMath>
        <w:r w:rsidDel="0052548F">
          <w:rPr>
            <w:b/>
            <w:szCs w:val="22"/>
          </w:rPr>
          <w:delText xml:space="preserve"> </w:delText>
        </w:r>
        <w:r w:rsidRPr="00D275B9" w:rsidDel="0052548F">
          <w:rPr>
            <w:szCs w:val="22"/>
          </w:rPr>
          <w:delText xml:space="preserve">et </w:delText>
        </w:r>
        <w:r w:rsidDel="0052548F">
          <w:rPr>
            <w:szCs w:val="22"/>
          </w:rPr>
          <w:delText>arrive à prévenir l’effet Morton instable.</w:delText>
        </w:r>
        <w:r w:rsidDel="0052548F">
          <w:rPr>
            <w:b/>
            <w:szCs w:val="22"/>
          </w:rPr>
          <w:delText xml:space="preserve"> </w:delText>
        </w:r>
      </w:del>
    </w:p>
    <w:p w14:paraId="53E1C98E" w14:textId="21EE28C9"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2327" w:name="_Ref532298509"/>
      <w:r w:rsidRPr="003C64E1">
        <w:rPr>
          <w:rFonts w:ascii="Calibri" w:eastAsia="Times New Roman" w:hAnsi="Calibri" w:cs="Times New Roman"/>
          <w:i w:val="0"/>
          <w:iCs w:val="0"/>
          <w:color w:val="auto"/>
          <w:sz w:val="22"/>
          <w:szCs w:val="22"/>
          <w:lang w:eastAsia="fr-FR"/>
        </w:rPr>
        <w:lastRenderedPageBreak/>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2327"/>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3687021" w:rsidR="000E4C36" w:rsidRPr="009D7509" w:rsidRDefault="000E4C36" w:rsidP="008D2A74">
            <w:pPr>
              <w:jc w:val="center"/>
              <w:rPr>
                <w:sz w:val="20"/>
                <w:szCs w:val="22"/>
              </w:rPr>
            </w:pPr>
            <w:r>
              <w:rPr>
                <w:sz w:val="20"/>
                <w:szCs w:val="22"/>
              </w:rPr>
              <w:t xml:space="preserve">1994, de </w:t>
            </w:r>
            <w:proofErr w:type="spellStart"/>
            <w:r>
              <w:rPr>
                <w:sz w:val="20"/>
                <w:szCs w:val="22"/>
              </w:rPr>
              <w:t>Jongh</w:t>
            </w:r>
            <w:proofErr w:type="spellEnd"/>
            <w:r>
              <w:rPr>
                <w:sz w:val="20"/>
                <w:szCs w:val="22"/>
              </w:rPr>
              <w:t xml:space="preserve">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32581C">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5E7AAE7B"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32581C">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1C21521" w:rsidR="000E4C36" w:rsidRPr="009D7509" w:rsidRDefault="000E4C36" w:rsidP="008D2A74">
            <w:pPr>
              <w:jc w:val="center"/>
              <w:rPr>
                <w:sz w:val="20"/>
                <w:szCs w:val="22"/>
              </w:rPr>
            </w:pPr>
            <w:r w:rsidRPr="009D7509">
              <w:rPr>
                <w:sz w:val="20"/>
                <w:szCs w:val="22"/>
              </w:rPr>
              <w:t xml:space="preserve">1997, </w:t>
            </w:r>
            <w:proofErr w:type="spellStart"/>
            <w:r w:rsidRPr="009D7509">
              <w:rPr>
                <w:sz w:val="20"/>
                <w:szCs w:val="22"/>
              </w:rPr>
              <w:t>Corcoran</w:t>
            </w:r>
            <w:proofErr w:type="spellEnd"/>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32581C">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1B582ACD"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32581C">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 xml:space="preserve">1999, </w:t>
            </w:r>
            <w:proofErr w:type="spellStart"/>
            <w:r w:rsidRPr="009D7509">
              <w:rPr>
                <w:sz w:val="20"/>
                <w:szCs w:val="22"/>
              </w:rPr>
              <w:t>Berot</w:t>
            </w:r>
            <w:proofErr w:type="spellEnd"/>
            <w:r w:rsidRPr="009D7509">
              <w:rPr>
                <w:sz w:val="20"/>
                <w:szCs w:val="22"/>
              </w:rPr>
              <w:t xml:space="preserve">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5397F7FB" w:rsidR="000E4C36" w:rsidRPr="009D7509" w:rsidRDefault="000E4C36" w:rsidP="008D2A74">
            <w:pPr>
              <w:jc w:val="center"/>
              <w:rPr>
                <w:sz w:val="20"/>
                <w:szCs w:val="22"/>
              </w:rPr>
            </w:pPr>
            <w:r w:rsidRPr="009D7509">
              <w:rPr>
                <w:sz w:val="20"/>
                <w:szCs w:val="22"/>
              </w:rPr>
              <w:t xml:space="preserve">2008, </w:t>
            </w:r>
            <w:proofErr w:type="spellStart"/>
            <w:r w:rsidRPr="009D7509">
              <w:rPr>
                <w:sz w:val="20"/>
                <w:szCs w:val="22"/>
              </w:rPr>
              <w:t>Schmi</w:t>
            </w:r>
            <w:r>
              <w:rPr>
                <w:sz w:val="20"/>
                <w:szCs w:val="22"/>
              </w:rPr>
              <w:t>ed</w:t>
            </w:r>
            <w:proofErr w:type="spellEnd"/>
            <w:r>
              <w:rPr>
                <w:sz w:val="20"/>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164BA6C5"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32581C">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006F4E4D"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w:t>
      </w:r>
      <w:ins w:id="2328" w:author="HASSINI Mohamed-amine" w:date="2019-01-17T18:34:00Z">
        <w:r w:rsidR="0052548F">
          <w:rPr>
            <w:szCs w:val="22"/>
          </w:rPr>
          <w:t xml:space="preserve">Par exemple, dans le cas du rotor de </w:t>
        </w:r>
      </w:ins>
      <w:del w:id="2329" w:author="HASSINI Mohamed-amine" w:date="2019-01-17T18:34:00Z">
        <w:r w:rsidDel="0052548F">
          <w:rPr>
            <w:szCs w:val="22"/>
          </w:rPr>
          <w:delText>Dans le cas avec une vitesse de rotation élevée comme celui de</w:delText>
        </w:r>
      </w:del>
      <w:r>
        <w:rPr>
          <w:szCs w:val="22"/>
        </w:rPr>
        <w:t xml:space="preserve"> </w:t>
      </w:r>
      <w:proofErr w:type="spellStart"/>
      <w:r>
        <w:rPr>
          <w:szCs w:val="22"/>
        </w:rPr>
        <w:t>Schmied</w:t>
      </w:r>
      <w:proofErr w:type="spellEnd"/>
      <w:r>
        <w:rPr>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r>
        <w:rPr>
          <w:szCs w:val="22"/>
        </w:rPr>
        <w:t xml:space="preserve">, </w:t>
      </w:r>
      <w:ins w:id="2330" w:author="HASSINI Mohamed-amine" w:date="2019-01-17T18:34:00Z">
        <w:r w:rsidR="0052548F">
          <w:rPr>
            <w:szCs w:val="22"/>
          </w:rPr>
          <w:t>l’instabilité apparait malgré l’écart de la vitesse de rotation</w:t>
        </w:r>
      </w:ins>
      <w:ins w:id="2331" w:author="HASSINI Mohamed-amine" w:date="2019-01-17T18:36:00Z">
        <w:r w:rsidR="00AA62F2">
          <w:rPr>
            <w:szCs w:val="22"/>
          </w:rPr>
          <w:t xml:space="preserve"> (18600 tr/min)</w:t>
        </w:r>
      </w:ins>
      <w:ins w:id="2332" w:author="HASSINI Mohamed-amine" w:date="2019-01-17T18:34:00Z">
        <w:r w:rsidR="0052548F">
          <w:rPr>
            <w:szCs w:val="22"/>
          </w:rPr>
          <w:t xml:space="preserve"> de la vitesse critique du rotor</w:t>
        </w:r>
      </w:ins>
      <w:ins w:id="2333" w:author="HASSINI Mohamed-amine" w:date="2019-01-17T18:36:00Z">
        <w:r w:rsidR="00AA62F2">
          <w:rPr>
            <w:szCs w:val="22"/>
          </w:rPr>
          <w:t xml:space="preserve"> (28894)</w:t>
        </w:r>
      </w:ins>
      <w:ins w:id="2334" w:author="HASSINI Mohamed-amine" w:date="2019-01-17T18:35:00Z">
        <w:r w:rsidR="00AA62F2">
          <w:rPr>
            <w:szCs w:val="22"/>
          </w:rPr>
          <w:t xml:space="preserve"> et le faible niveau vibratoire</w:t>
        </w:r>
      </w:ins>
      <w:ins w:id="2335" w:author="HASSINI Mohamed-amine" w:date="2019-01-17T18:34:00Z">
        <w:r w:rsidR="0052548F">
          <w:rPr>
            <w:szCs w:val="22"/>
          </w:rPr>
          <w:t xml:space="preserve">. </w:t>
        </w:r>
      </w:ins>
      <w:ins w:id="2336" w:author="HASSINI Mohamed-amine" w:date="2019-01-17T18:35:00Z">
        <w:r w:rsidR="00AA62F2">
          <w:rPr>
            <w:szCs w:val="22"/>
          </w:rPr>
          <w:t xml:space="preserve">Dans ce cas, </w:t>
        </w:r>
      </w:ins>
      <w:r>
        <w:rPr>
          <w:szCs w:val="22"/>
        </w:rPr>
        <w:t>la dissipation de l’énergie par le cisaillement visqueux est importante</w:t>
      </w:r>
      <w:ins w:id="2337" w:author="HASSINI Mohamed-amine" w:date="2019-01-17T18:37:00Z">
        <w:r w:rsidR="00AA62F2">
          <w:rPr>
            <w:szCs w:val="22"/>
          </w:rPr>
          <w:t xml:space="preserve"> et l’</w:t>
        </w:r>
        <w:proofErr w:type="spellStart"/>
        <w:r w:rsidR="00AA62F2">
          <w:rPr>
            <w:szCs w:val="22"/>
          </w:rPr>
          <w:t>instabiliét</w:t>
        </w:r>
        <w:proofErr w:type="spellEnd"/>
        <w:r w:rsidR="00AA62F2">
          <w:rPr>
            <w:szCs w:val="22"/>
          </w:rPr>
          <w:t xml:space="preserve"> est pilotée en grande partie par le coefficient B</w:t>
        </w:r>
      </w:ins>
      <w:r>
        <w:rPr>
          <w:szCs w:val="22"/>
        </w:rPr>
        <w:t xml:space="preserve">. </w:t>
      </w:r>
      <w:del w:id="2338" w:author="HASSINI Mohamed-amine" w:date="2019-01-17T18:37:00Z">
        <w:r w:rsidDel="00AA62F2">
          <w:rPr>
            <w:szCs w:val="22"/>
          </w:rPr>
          <w:delText xml:space="preserve">Malgré avec une amplitude faible de vibration à la vitesse 18600 tr/min qui est loin de sa vitesse critique 28894 tr/min, une </w:delText>
        </w:r>
        <m:oMath>
          <m:d>
            <m:dPr>
              <m:begChr m:val="|"/>
              <m:endChr m:val="|"/>
              <m:ctrlPr>
                <w:rPr>
                  <w:rFonts w:ascii="Cambria Math" w:hAnsi="Cambria Math"/>
                  <w:i/>
                  <w:szCs w:val="22"/>
                </w:rPr>
              </m:ctrlPr>
            </m:dPr>
            <m:e>
              <m:r>
                <w:rPr>
                  <w:rFonts w:ascii="Cambria Math" w:hAnsi="Cambria Math"/>
                  <w:szCs w:val="22"/>
                </w:rPr>
                <m:t>T</m:t>
              </m:r>
            </m:e>
          </m:d>
        </m:oMath>
        <w:r w:rsidDel="00AA62F2">
          <w:rPr>
            <w:szCs w:val="22"/>
          </w:rPr>
          <w:delText xml:space="preserve"> significative pourrait </w:delText>
        </w:r>
        <w:r w:rsidR="00643B80" w:rsidDel="00AA62F2">
          <w:rPr>
            <w:szCs w:val="22"/>
          </w:rPr>
          <w:delText xml:space="preserve">encore </w:delText>
        </w:r>
        <w:r w:rsidDel="00AA62F2">
          <w:rPr>
            <w:szCs w:val="22"/>
          </w:rPr>
          <w:delText xml:space="preserve">être produite. En occurrence, le module du </w:delText>
        </w:r>
        <m:oMath>
          <m:r>
            <m:rPr>
              <m:sty m:val="bi"/>
            </m:rPr>
            <w:rPr>
              <w:rFonts w:ascii="Cambria Math" w:hAnsi="Cambria Math"/>
              <w:szCs w:val="22"/>
            </w:rPr>
            <m:t>B</m:t>
          </m:r>
        </m:oMath>
        <w:r w:rsidRPr="00773A22" w:rsidDel="00AA62F2">
          <w:rPr>
            <w:szCs w:val="22"/>
          </w:rPr>
          <w:delText xml:space="preserve"> est </w:delText>
        </w:r>
        <w:r w:rsidDel="00AA62F2">
          <w:rPr>
            <w:szCs w:val="22"/>
          </w:rPr>
          <w:delText xml:space="preserve">important et l’effet Morton instable avait encore lieu. </w:delText>
        </w:r>
      </w:del>
      <w:r>
        <w:rPr>
          <w:szCs w:val="22"/>
        </w:rPr>
        <w:t xml:space="preserve">Pour corriger cette instabilité, </w:t>
      </w:r>
      <w:proofErr w:type="spellStart"/>
      <w:r>
        <w:rPr>
          <w:szCs w:val="22"/>
        </w:rPr>
        <w:t>Schmied</w:t>
      </w:r>
      <w:proofErr w:type="spellEnd"/>
      <w:r>
        <w:rPr>
          <w:szCs w:val="22"/>
        </w:rPr>
        <w:t xml:space="preserve"> et al. </w:t>
      </w:r>
      <w:proofErr w:type="gramStart"/>
      <w:r>
        <w:rPr>
          <w:szCs w:val="22"/>
        </w:rPr>
        <w:t>ont</w:t>
      </w:r>
      <w:proofErr w:type="gramEnd"/>
      <w:r>
        <w:rPr>
          <w:szCs w:val="22"/>
        </w:rPr>
        <w:t xml:space="preserve">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En même temps, la réduction de la largeur du palier et le refroidissement du lubrifiant ont été également effectués. Ces deux dernière</w:t>
      </w:r>
      <w:ins w:id="2339" w:author="HASSINI Mohamed-amine" w:date="2019-01-17T18:38:00Z">
        <w:r w:rsidR="00AA62F2">
          <w:rPr>
            <w:szCs w:val="22"/>
          </w:rPr>
          <w:t>s</w:t>
        </w:r>
      </w:ins>
      <w:r>
        <w:rPr>
          <w:szCs w:val="22"/>
        </w:rPr>
        <w:t xml:space="preserve"> mesure</w:t>
      </w:r>
      <w:ins w:id="2340" w:author="HASSINI Mohamed-amine" w:date="2019-01-17T18:38:00Z">
        <w:r w:rsidR="00AA62F2">
          <w:rPr>
            <w:szCs w:val="22"/>
          </w:rPr>
          <w:t xml:space="preserve">s permettent de réduire l’amplitude </w:t>
        </w:r>
        <w:proofErr w:type="gramStart"/>
        <w:r w:rsidR="00AA62F2">
          <w:rPr>
            <w:szCs w:val="22"/>
          </w:rPr>
          <w:t>des coefficient B et C.</w:t>
        </w:r>
      </w:ins>
      <w:del w:id="2341" w:author="HASSINI Mohamed-amine" w:date="2019-01-17T18:38:00Z">
        <w:r w:rsidDel="00AA62F2">
          <w:rPr>
            <w:szCs w:val="22"/>
          </w:rPr>
          <w:delText xml:space="preserve"> baissent respectivement le module du coefficient </w:delText>
        </w:r>
        <m:oMath>
          <m:r>
            <m:rPr>
              <m:sty m:val="bi"/>
            </m:rPr>
            <w:rPr>
              <w:rFonts w:ascii="Cambria Math" w:hAnsi="Cambria Math"/>
              <w:szCs w:val="22"/>
            </w:rPr>
            <m:t>C</m:t>
          </m:r>
        </m:oMath>
        <w:r w:rsidDel="00AA62F2">
          <w:rPr>
            <w:szCs w:val="22"/>
          </w:rPr>
          <w:delText xml:space="preserve"> et celui du</w:delText>
        </w:r>
        <m:oMath>
          <m:r>
            <w:rPr>
              <w:rFonts w:ascii="Cambria Math" w:hAnsi="Cambria Math"/>
              <w:szCs w:val="22"/>
            </w:rPr>
            <m:t xml:space="preserve"> </m:t>
          </m:r>
          <m:r>
            <m:rPr>
              <m:sty m:val="bi"/>
            </m:rPr>
            <w:rPr>
              <w:rFonts w:ascii="Cambria Math" w:hAnsi="Cambria Math"/>
              <w:szCs w:val="22"/>
            </w:rPr>
            <m:t>B</m:t>
          </m:r>
        </m:oMath>
      </w:del>
      <w:r>
        <w:rPr>
          <w:szCs w:val="22"/>
        </w:rPr>
        <w:t>.</w:t>
      </w:r>
      <w:proofErr w:type="gramEnd"/>
      <w:r>
        <w:rPr>
          <w:szCs w:val="22"/>
        </w:rPr>
        <w:t xml:space="preserve"> </w:t>
      </w:r>
      <w:del w:id="2342" w:author="HASSINI Mohamed-amine" w:date="2019-01-17T18:38:00Z">
        <w:r w:rsidDel="00AA62F2">
          <w:rPr>
            <w:szCs w:val="22"/>
          </w:rPr>
          <w:delText xml:space="preserve">A travers cet exemple, tous les coefficients d’influence de l’effet Morton devraient être pris en compte, surtout </w:delText>
        </w:r>
        <w:r w:rsidR="00C26229" w:rsidDel="00AA62F2">
          <w:rPr>
            <w:szCs w:val="22"/>
          </w:rPr>
          <w:delText>lors des</w:delText>
        </w:r>
        <w:r w:rsidDel="00AA62F2">
          <w:rPr>
            <w:szCs w:val="22"/>
          </w:rPr>
          <w:delText xml:space="preserve"> vitesses de rotation</w:delText>
        </w:r>
        <w:r w:rsidR="00C26229" w:rsidDel="00AA62F2">
          <w:rPr>
            <w:szCs w:val="22"/>
          </w:rPr>
          <w:delText xml:space="preserve"> importantes</w:delText>
        </w:r>
        <w:r w:rsidDel="00AA62F2">
          <w:rPr>
            <w:szCs w:val="22"/>
          </w:rPr>
          <w:delText xml:space="preserve">.   </w:delText>
        </w:r>
      </w:del>
    </w:p>
    <w:p w14:paraId="6DDC42B2" w14:textId="112DC7DD" w:rsidR="000E4C36" w:rsidDel="0052548F" w:rsidRDefault="000E4C36" w:rsidP="006C003B">
      <w:pPr>
        <w:pStyle w:val="Titre4"/>
        <w:ind w:left="709"/>
        <w:rPr>
          <w:del w:id="2343" w:author="HASSINI Mohamed-amine" w:date="2019-01-17T18:30:00Z"/>
        </w:rPr>
      </w:pPr>
      <w:del w:id="2344" w:author="HASSINI Mohamed-amine" w:date="2019-01-17T18:30:00Z">
        <w:r w:rsidDel="0052548F">
          <w:delText>Changement sur les conditions du fonctionnement</w:delText>
        </w:r>
      </w:del>
    </w:p>
    <w:p w14:paraId="35F7AAB0" w14:textId="24593125" w:rsidR="000E4C36" w:rsidRPr="00505DBB" w:rsidDel="0052548F" w:rsidRDefault="000E4C36" w:rsidP="000E4C36">
      <w:pPr>
        <w:pStyle w:val="Default"/>
        <w:rPr>
          <w:del w:id="2345" w:author="HASSINI Mohamed-amine" w:date="2019-01-17T18:30:00Z"/>
        </w:rPr>
      </w:pPr>
    </w:p>
    <w:p w14:paraId="795BFDDF" w14:textId="4B8DB01D" w:rsidR="000E4C36" w:rsidDel="0052548F" w:rsidRDefault="000E4C36" w:rsidP="000E4C36">
      <w:pPr>
        <w:snapToGrid w:val="0"/>
        <w:spacing w:line="360" w:lineRule="auto"/>
        <w:rPr>
          <w:del w:id="2346" w:author="HASSINI Mohamed-amine" w:date="2019-01-17T18:30:00Z"/>
          <w:szCs w:val="22"/>
        </w:rPr>
      </w:pPr>
      <w:del w:id="2347" w:author="HASSINI Mohamed-amine" w:date="2019-01-17T18:30:00Z">
        <w:r w:rsidDel="0052548F">
          <w:rPr>
            <w:szCs w:val="22"/>
          </w:rPr>
          <w:delText xml:space="preserve">Selon les deux articles de review </w:delText>
        </w:r>
        <w:r w:rsidDel="0052548F">
          <w:rPr>
            <w:szCs w:val="22"/>
          </w:rPr>
          <w:fldChar w:fldCharType="begin"/>
        </w:r>
        <w:r w:rsidDel="0052548F">
          <w:rPr>
            <w:szCs w:val="22"/>
          </w:rPr>
          <w:delInstrText xml:space="preserve"> REF _Ref532298434 \r \h </w:delInstrText>
        </w:r>
        <w:r w:rsidDel="0052548F">
          <w:rPr>
            <w:szCs w:val="22"/>
          </w:rPr>
        </w:r>
        <w:r w:rsidDel="0052548F">
          <w:rPr>
            <w:szCs w:val="22"/>
          </w:rPr>
          <w:fldChar w:fldCharType="separate"/>
        </w:r>
        <w:r w:rsidR="0032581C" w:rsidDel="0052548F">
          <w:rPr>
            <w:szCs w:val="22"/>
          </w:rPr>
          <w:delText>[67]</w:delText>
        </w:r>
        <w:r w:rsidDel="0052548F">
          <w:rPr>
            <w:szCs w:val="22"/>
          </w:rPr>
          <w:fldChar w:fldCharType="end"/>
        </w:r>
        <w:r w:rsidDel="0052548F">
          <w:rPr>
            <w:szCs w:val="22"/>
          </w:rPr>
          <w:delText xml:space="preserve"> et </w:delText>
        </w:r>
        <w:r w:rsidDel="0052548F">
          <w:rPr>
            <w:szCs w:val="22"/>
          </w:rPr>
          <w:fldChar w:fldCharType="begin"/>
        </w:r>
        <w:r w:rsidDel="0052548F">
          <w:rPr>
            <w:szCs w:val="22"/>
          </w:rPr>
          <w:delInstrText xml:space="preserve"> REF _Ref444178326 \r \h </w:delInstrText>
        </w:r>
        <w:r w:rsidDel="0052548F">
          <w:rPr>
            <w:szCs w:val="22"/>
          </w:rPr>
        </w:r>
        <w:r w:rsidDel="0052548F">
          <w:rPr>
            <w:szCs w:val="22"/>
          </w:rPr>
          <w:fldChar w:fldCharType="separate"/>
        </w:r>
        <w:r w:rsidR="0032581C" w:rsidDel="0052548F">
          <w:rPr>
            <w:szCs w:val="22"/>
          </w:rPr>
          <w:delText>[72]</w:delText>
        </w:r>
        <w:r w:rsidDel="0052548F">
          <w:rPr>
            <w:szCs w:val="22"/>
          </w:rPr>
          <w:fldChar w:fldCharType="end"/>
        </w:r>
        <w:r w:rsidDel="0052548F">
          <w:rPr>
            <w:szCs w:val="22"/>
          </w:rPr>
          <w:delText>, les pistes</w:delText>
        </w:r>
        <w:r w:rsidR="003A0B6E" w:rsidDel="0052548F">
          <w:rPr>
            <w:szCs w:val="22"/>
          </w:rPr>
          <w:delText xml:space="preserve"> de la prévention</w:delText>
        </w:r>
        <w:r w:rsidDel="0052548F">
          <w:rPr>
            <w:szCs w:val="22"/>
          </w:rPr>
          <w:delText xml:space="preserve"> sur les conditions du fonctionnement pourraient être regroupées principalement par 2 catégories suivantes :</w:delText>
        </w:r>
      </w:del>
    </w:p>
    <w:p w14:paraId="59274F58" w14:textId="7B8F8886" w:rsidR="000E4C36" w:rsidDel="0052548F" w:rsidRDefault="000E4C36" w:rsidP="00706BB2">
      <w:pPr>
        <w:pStyle w:val="Paragraphedeliste"/>
        <w:numPr>
          <w:ilvl w:val="0"/>
          <w:numId w:val="24"/>
        </w:numPr>
        <w:spacing w:line="360" w:lineRule="auto"/>
        <w:rPr>
          <w:del w:id="2348" w:author="HASSINI Mohamed-amine" w:date="2019-01-17T18:30:00Z"/>
          <w:szCs w:val="22"/>
        </w:rPr>
      </w:pPr>
      <w:del w:id="2349" w:author="HASSINI Mohamed-amine" w:date="2019-01-17T18:30:00Z">
        <w:r w:rsidDel="0052548F">
          <w:rPr>
            <w:szCs w:val="22"/>
          </w:rPr>
          <w:delText>P</w:delText>
        </w:r>
        <w:r w:rsidRPr="00FA657B" w:rsidDel="0052548F">
          <w:rPr>
            <w:szCs w:val="22"/>
          </w:rPr>
          <w:delText>aliers hydrodynamique</w:delText>
        </w:r>
      </w:del>
    </w:p>
    <w:p w14:paraId="627168D8" w14:textId="50FFEA89" w:rsidR="000771A1" w:rsidDel="0052548F" w:rsidRDefault="000E4C36" w:rsidP="000771A1">
      <w:pPr>
        <w:spacing w:line="360" w:lineRule="auto"/>
        <w:ind w:firstLine="708"/>
        <w:rPr>
          <w:del w:id="2350" w:author="HASSINI Mohamed-amine" w:date="2019-01-17T18:30:00Z"/>
          <w:szCs w:val="22"/>
        </w:rPr>
      </w:pPr>
      <w:del w:id="2351" w:author="HASSINI Mohamed-amine" w:date="2019-01-17T18:30:00Z">
        <w:r w:rsidDel="0052548F">
          <w:rPr>
            <w:szCs w:val="22"/>
          </w:rPr>
          <w:delText xml:space="preserve">La mise à niveau de palier comprend l’amélioration de la géométrie, la pré-charge ou le changement du type du palier. </w:delText>
        </w:r>
      </w:del>
    </w:p>
    <w:p w14:paraId="471023E8" w14:textId="34DF956B" w:rsidR="000E4C36" w:rsidDel="0052548F" w:rsidRDefault="000E4C36" w:rsidP="000771A1">
      <w:pPr>
        <w:spacing w:line="360" w:lineRule="auto"/>
        <w:ind w:firstLine="708"/>
        <w:rPr>
          <w:del w:id="2352" w:author="HASSINI Mohamed-amine" w:date="2019-01-17T18:30:00Z"/>
          <w:szCs w:val="22"/>
        </w:rPr>
      </w:pPr>
      <w:del w:id="2353" w:author="HASSINI Mohamed-amine" w:date="2019-01-17T18:30:00Z">
        <w:r w:rsidDel="0052548F">
          <w:rPr>
            <w:szCs w:val="22"/>
          </w:rPr>
          <w:delText xml:space="preserve">Selon De jongh </w:delText>
        </w:r>
        <w:r w:rsidDel="0052548F">
          <w:rPr>
            <w:szCs w:val="22"/>
          </w:rPr>
          <w:fldChar w:fldCharType="begin"/>
        </w:r>
        <w:r w:rsidDel="0052548F">
          <w:rPr>
            <w:szCs w:val="22"/>
          </w:rPr>
          <w:delInstrText xml:space="preserve"> REF _Ref444178326 \r \h </w:delInstrText>
        </w:r>
        <w:r w:rsidDel="0052548F">
          <w:rPr>
            <w:szCs w:val="22"/>
          </w:rPr>
        </w:r>
        <w:r w:rsidDel="0052548F">
          <w:rPr>
            <w:szCs w:val="22"/>
          </w:rPr>
          <w:fldChar w:fldCharType="separate"/>
        </w:r>
        <w:r w:rsidR="0032581C" w:rsidDel="0052548F">
          <w:rPr>
            <w:szCs w:val="22"/>
          </w:rPr>
          <w:delText>[72]</w:delText>
        </w:r>
        <w:r w:rsidDel="0052548F">
          <w:rPr>
            <w:szCs w:val="22"/>
          </w:rPr>
          <w:fldChar w:fldCharType="end"/>
        </w:r>
        <w:r w:rsidDel="0052548F">
          <w:rPr>
            <w:szCs w:val="22"/>
          </w:rPr>
          <w:delText>,  la réduction du jeu radial augmente la dissipation de l’énergie par le cisaillement visqueux et engendre une différence de la température plus importante</w:delTex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sidDel="0052548F">
          <w:rPr>
            <w:szCs w:val="22"/>
          </w:rPr>
          <w:delText xml:space="preserve">.  En même temps, cette </w:delText>
        </w:r>
        <w:r w:rsidR="00273D7D" w:rsidDel="0052548F">
          <w:rPr>
            <w:szCs w:val="22"/>
          </w:rPr>
          <w:delText>mesure</w:delText>
        </w:r>
        <w:r w:rsidR="000771A1" w:rsidDel="0052548F">
          <w:rPr>
            <w:szCs w:val="22"/>
          </w:rPr>
          <w:delText xml:space="preserve"> pourrait</w:delText>
        </w:r>
        <w:r w:rsidDel="0052548F">
          <w:rPr>
            <w:szCs w:val="22"/>
          </w:rPr>
          <w:delText xml:space="preserve"> augmente la raideur et l’amortissement du palier qui affaiblir la </w:delText>
        </w:r>
        <w:r w:rsidDel="0052548F">
          <w:rPr>
            <w:szCs w:val="22"/>
          </w:rPr>
          <w:lastRenderedPageBreak/>
          <w:delText>sensibilité de la vibration au balourd (coefficient</w:delText>
        </w:r>
        <m:oMath>
          <m:r>
            <w:rPr>
              <w:rFonts w:ascii="Cambria Math" w:hAnsi="Cambria Math"/>
              <w:szCs w:val="22"/>
            </w:rPr>
            <m:t xml:space="preserve"> </m:t>
          </m:r>
          <m:r>
            <m:rPr>
              <m:sty m:val="bi"/>
            </m:rPr>
            <w:rPr>
              <w:rFonts w:ascii="Cambria Math" w:hAnsi="Cambria Math"/>
              <w:szCs w:val="22"/>
            </w:rPr>
            <m:t>A</m:t>
          </m:r>
        </m:oMath>
        <w:r w:rsidDel="0052548F">
          <w:rPr>
            <w:szCs w:val="22"/>
          </w:rPr>
          <w:delText xml:space="preserve">). Avec un balourd imposé donnée, ce changement du jeu provoque une vibration plus faible et une </w:delText>
        </w:r>
        <m:oMath>
          <m:r>
            <m:rPr>
              <m:sty m:val="p"/>
            </m:rPr>
            <w:rPr>
              <w:rFonts w:ascii="Cambria Math" w:hAnsi="Cambria Math"/>
              <w:szCs w:val="22"/>
            </w:rPr>
            <m:t>Δ</m:t>
          </m:r>
          <m:r>
            <w:rPr>
              <w:rFonts w:ascii="Cambria Math" w:hAnsi="Cambria Math"/>
              <w:szCs w:val="22"/>
            </w:rPr>
            <m:t>T</m:t>
          </m:r>
        </m:oMath>
        <w:r w:rsidDel="0052548F">
          <w:rPr>
            <w:szCs w:val="22"/>
          </w:rPr>
          <w:delText xml:space="preserve"> au rotor plus grande. Par l’interprétation des coefficients d’influence, ce dernier signifie que le module du </w:delText>
        </w:r>
        <m:oMath>
          <m:r>
            <m:rPr>
              <m:sty m:val="bi"/>
            </m:rPr>
            <w:rPr>
              <w:rFonts w:ascii="Cambria Math" w:hAnsi="Cambria Math"/>
              <w:szCs w:val="22"/>
            </w:rPr>
            <m:t>A</m:t>
          </m:r>
        </m:oMath>
        <w:r w:rsidDel="0052548F">
          <w:rPr>
            <w:szCs w:val="22"/>
          </w:rPr>
          <w:delText xml:space="preserve"> est devenu plus faible alors que celui du </w:delText>
        </w:r>
        <m:oMath>
          <m:r>
            <m:rPr>
              <m:sty m:val="bi"/>
            </m:rPr>
            <w:rPr>
              <w:rFonts w:ascii="Cambria Math" w:hAnsi="Cambria Math"/>
              <w:szCs w:val="22"/>
            </w:rPr>
            <m:t>B</m:t>
          </m:r>
        </m:oMath>
        <w:r w:rsidDel="0052548F">
          <w:rPr>
            <w:szCs w:val="22"/>
          </w:rPr>
          <w:delText xml:space="preserve"> s’est agrandi. Les deux effets se compensent. Afin de connaitre le changement apporté sur l’indicateur</w:delText>
        </w:r>
        <m:oMath>
          <m:r>
            <w:rPr>
              <w:rFonts w:ascii="Cambria Math" w:hAnsi="Cambria Math"/>
              <w:szCs w:val="22"/>
            </w:rPr>
            <m:t xml:space="preserve"> ς</m:t>
          </m:r>
        </m:oMath>
        <w:r w:rsidDel="0052548F">
          <w:rPr>
            <w:szCs w:val="22"/>
          </w:rPr>
          <w:delText xml:space="preserve">, l’analyse de l’effet Morton est nécessaire afin de savoir précisément quel effet est plus prédominant. </w:delText>
        </w:r>
        <w:r w:rsidR="000F674F" w:rsidDel="0052548F">
          <w:rPr>
            <w:szCs w:val="22"/>
          </w:rPr>
          <w:delText>En outre, la réduction du</w:delText>
        </w:r>
        <w:r w:rsidDel="0052548F">
          <w:rPr>
            <w:szCs w:val="22"/>
          </w:rPr>
          <w:delText xml:space="preserve"> largeur</w:delText>
        </w:r>
        <w:r w:rsidR="000F674F" w:rsidDel="0052548F">
          <w:rPr>
            <w:szCs w:val="22"/>
          </w:rPr>
          <w:delText xml:space="preserve"> du palier</w:delText>
        </w:r>
        <w:r w:rsidDel="0052548F">
          <w:rPr>
            <w:szCs w:val="22"/>
          </w:rPr>
          <w:delText xml:space="preserve"> est aussi une option, car elle permet de réduire le module du</w:delText>
        </w:r>
        <m:oMath>
          <m:r>
            <w:rPr>
              <w:rFonts w:ascii="Cambria Math" w:hAnsi="Cambria Math"/>
              <w:szCs w:val="22"/>
            </w:rPr>
            <m:t xml:space="preserve"> </m:t>
          </m:r>
          <m:r>
            <m:rPr>
              <m:sty m:val="bi"/>
            </m:rPr>
            <w:rPr>
              <w:rFonts w:ascii="Cambria Math" w:hAnsi="Cambria Math"/>
              <w:szCs w:val="22"/>
            </w:rPr>
            <m:t>C</m:t>
          </m:r>
        </m:oMath>
        <w:r w:rsidDel="0052548F">
          <w:rPr>
            <w:szCs w:val="22"/>
          </w:rPr>
          <w:delText xml:space="preserve">. En même temps, cette mesure augmente l’excentricité relative dans le palier lors du fonctionnement. La référence signale que l’excentricité relative importante aide à refroidir le lubrifiant. Ainsi la différence de la température au rotor </w:delText>
        </w:r>
        <m:oMath>
          <m:d>
            <m:dPr>
              <m:begChr m:val="|"/>
              <m:endChr m:val="|"/>
              <m:ctrlPr>
                <w:rPr>
                  <w:rFonts w:ascii="Cambria Math" w:hAnsi="Cambria Math"/>
                  <w:i/>
                  <w:szCs w:val="22"/>
                </w:rPr>
              </m:ctrlPr>
            </m:dPr>
            <m:e>
              <m:r>
                <w:rPr>
                  <w:rFonts w:ascii="Cambria Math" w:hAnsi="Cambria Math"/>
                  <w:szCs w:val="22"/>
                </w:rPr>
                <m:t>T</m:t>
              </m:r>
            </m:e>
          </m:d>
        </m:oMath>
        <w:r w:rsidDel="0052548F">
          <w:rPr>
            <w:szCs w:val="22"/>
          </w:rPr>
          <w:delText xml:space="preserve"> est réduite. Cependant, la grande excentricité relative change également la raideur et l’amortissement du palier, ce qui pourrait diminuer le niveau de vibration</w:delText>
        </w:r>
        <m:oMath>
          <m:r>
            <w:rPr>
              <w:rFonts w:ascii="Cambria Math" w:hAnsi="Cambria Math"/>
              <w:szCs w:val="22"/>
            </w:rPr>
            <m:t xml:space="preserve"> </m:t>
          </m:r>
          <m:r>
            <m:rPr>
              <m:sty m:val="bi"/>
            </m:rPr>
            <w:rPr>
              <w:rFonts w:ascii="Cambria Math" w:hAnsi="Cambria Math"/>
              <w:szCs w:val="22"/>
            </w:rPr>
            <m:t>V</m:t>
          </m:r>
        </m:oMath>
        <w:r w:rsidDel="0052548F">
          <w:rPr>
            <w:szCs w:val="22"/>
          </w:rPr>
          <w:delText xml:space="preserve">. Pour cette raison, la réduction apportée sur le module du </w:delText>
        </w:r>
        <m:oMath>
          <m:r>
            <m:rPr>
              <m:sty m:val="bi"/>
            </m:rPr>
            <w:rPr>
              <w:rFonts w:ascii="Cambria Math" w:hAnsi="Cambria Math"/>
              <w:szCs w:val="22"/>
            </w:rPr>
            <m:t>B</m:t>
          </m:r>
        </m:oMath>
        <w:r w:rsidDel="0052548F">
          <w:rPr>
            <w:szCs w:val="22"/>
          </w:rPr>
          <w:delText xml:space="preserve"> reste à confirmer par l’analyse de l’effet Morton. </w:delText>
        </w:r>
      </w:del>
    </w:p>
    <w:p w14:paraId="513E4F46" w14:textId="68421006" w:rsidR="000E4C36" w:rsidRPr="0069590F" w:rsidDel="0052548F" w:rsidRDefault="000E4C36" w:rsidP="004068C6">
      <w:pPr>
        <w:spacing w:line="360" w:lineRule="auto"/>
        <w:ind w:firstLine="708"/>
        <w:rPr>
          <w:del w:id="2354" w:author="HASSINI Mohamed-amine" w:date="2019-01-17T18:30:00Z"/>
          <w:szCs w:val="22"/>
        </w:rPr>
      </w:pPr>
      <w:del w:id="2355" w:author="HASSINI Mohamed-amine" w:date="2019-01-17T18:30:00Z">
        <w:r w:rsidDel="0052548F">
          <w:rPr>
            <w:szCs w:val="22"/>
          </w:rPr>
          <w:delText xml:space="preserve">La modification des caractéristiques de palier influence tous les coefficients d’influence de l’effet Morton. La réduction apportée sur l’indicateur </w:delText>
        </w:r>
        <m:oMath>
          <m:r>
            <w:rPr>
              <w:rFonts w:ascii="Cambria Math" w:hAnsi="Cambria Math"/>
              <w:szCs w:val="22"/>
            </w:rPr>
            <m:t>ς</m:t>
          </m:r>
        </m:oMath>
        <w:r w:rsidDel="0052548F">
          <w:rPr>
            <w:szCs w:val="22"/>
          </w:rPr>
          <w:delText xml:space="preserve"> n’est pas évidente. Afin de trouver une modification optimale sur le palier pour diminuer le risque de cet effet, une étude paramétrique en utilisant la méthode de l’analyse de l’effet Morton est nécessaire.    </w:delText>
        </w:r>
      </w:del>
    </w:p>
    <w:p w14:paraId="5E742205" w14:textId="496D981C" w:rsidR="000E4C36" w:rsidDel="0052548F" w:rsidRDefault="000E4C36" w:rsidP="00706BB2">
      <w:pPr>
        <w:pStyle w:val="Paragraphedeliste"/>
        <w:numPr>
          <w:ilvl w:val="0"/>
          <w:numId w:val="24"/>
        </w:numPr>
        <w:spacing w:line="360" w:lineRule="auto"/>
        <w:rPr>
          <w:del w:id="2356" w:author="HASSINI Mohamed-amine" w:date="2019-01-17T18:30:00Z"/>
          <w:szCs w:val="22"/>
        </w:rPr>
      </w:pPr>
      <w:del w:id="2357" w:author="HASSINI Mohamed-amine" w:date="2019-01-17T18:30:00Z">
        <w:r w:rsidDel="0052548F">
          <w:rPr>
            <w:szCs w:val="22"/>
          </w:rPr>
          <w:delText>Lubrifiant</w:delText>
        </w:r>
      </w:del>
    </w:p>
    <w:p w14:paraId="284A01BE" w14:textId="5C5C52B9" w:rsidR="000E4C36" w:rsidDel="0052548F" w:rsidRDefault="004068C6" w:rsidP="004068C6">
      <w:pPr>
        <w:spacing w:line="360" w:lineRule="auto"/>
        <w:ind w:firstLine="708"/>
        <w:rPr>
          <w:del w:id="2358" w:author="HASSINI Mohamed-amine" w:date="2019-01-17T18:30:00Z"/>
          <w:b/>
          <w:szCs w:val="22"/>
        </w:rPr>
      </w:pPr>
      <w:del w:id="2359" w:author="HASSINI Mohamed-amine" w:date="2019-01-17T18:30:00Z">
        <w:r w:rsidDel="0052548F">
          <w:rPr>
            <w:szCs w:val="22"/>
          </w:rPr>
          <w:delText>L</w:delText>
        </w:r>
        <w:r w:rsidR="000E4C36" w:rsidDel="0052548F">
          <w:rPr>
            <w:szCs w:val="22"/>
          </w:rPr>
          <w:delText xml:space="preserve">a modification de la viscosité du lubrifiant influence les modules des coefficients </w:delText>
        </w:r>
        <m:oMath>
          <m:r>
            <m:rPr>
              <m:sty m:val="bi"/>
            </m:rPr>
            <w:rPr>
              <w:rFonts w:ascii="Cambria Math" w:hAnsi="Cambria Math"/>
              <w:szCs w:val="22"/>
            </w:rPr>
            <m:t>A</m:t>
          </m:r>
        </m:oMath>
        <w:r w:rsidR="000E4C36" w:rsidDel="0052548F">
          <w:rPr>
            <w:b/>
            <w:szCs w:val="22"/>
          </w:rPr>
          <w:delText xml:space="preserve"> </w:delText>
        </w:r>
        <w:r w:rsidR="000E4C36" w:rsidRPr="00803E1C" w:rsidDel="0052548F">
          <w:rPr>
            <w:szCs w:val="22"/>
          </w:rPr>
          <w:delText xml:space="preserve">et </w:delText>
        </w:r>
        <m:oMath>
          <m:r>
            <m:rPr>
              <m:sty m:val="bi"/>
            </m:rPr>
            <w:rPr>
              <w:rFonts w:ascii="Cambria Math" w:hAnsi="Cambria Math"/>
              <w:szCs w:val="22"/>
            </w:rPr>
            <m:t>B</m:t>
          </m:r>
        </m:oMath>
        <w:r w:rsidR="000E4C36" w:rsidRPr="00803E1C" w:rsidDel="0052548F">
          <w:rPr>
            <w:szCs w:val="22"/>
          </w:rPr>
          <w:delText>.</w:delText>
        </w:r>
        <w:r w:rsidR="000E4C36" w:rsidDel="0052548F">
          <w:rPr>
            <w:b/>
            <w:szCs w:val="22"/>
          </w:rPr>
          <w:delText xml:space="preserve"> </w:delText>
        </w:r>
        <w:r w:rsidR="000E4C36" w:rsidDel="0052548F">
          <w:rPr>
            <w:szCs w:val="22"/>
          </w:rPr>
          <w:delText>Selon</w:delText>
        </w:r>
        <w:r w:rsidR="000E4C36" w:rsidRPr="00803E1C" w:rsidDel="0052548F">
          <w:rPr>
            <w:szCs w:val="22"/>
          </w:rPr>
          <w:delText xml:space="preserve"> </w:delText>
        </w:r>
        <w:r w:rsidR="000E4C36" w:rsidDel="0052548F">
          <w:rPr>
            <w:szCs w:val="22"/>
          </w:rPr>
          <w:fldChar w:fldCharType="begin"/>
        </w:r>
        <w:r w:rsidR="000E4C36" w:rsidDel="0052548F">
          <w:rPr>
            <w:szCs w:val="22"/>
          </w:rPr>
          <w:delInstrText xml:space="preserve"> REF _Ref444178326 \r \h </w:delInstrText>
        </w:r>
        <w:r w:rsidR="000E4C36" w:rsidDel="0052548F">
          <w:rPr>
            <w:szCs w:val="22"/>
          </w:rPr>
        </w:r>
        <w:r w:rsidR="000E4C36" w:rsidDel="0052548F">
          <w:rPr>
            <w:szCs w:val="22"/>
          </w:rPr>
          <w:fldChar w:fldCharType="separate"/>
        </w:r>
        <w:r w:rsidR="0032581C" w:rsidDel="0052548F">
          <w:rPr>
            <w:szCs w:val="22"/>
          </w:rPr>
          <w:delText>[72]</w:delText>
        </w:r>
        <w:r w:rsidR="000E4C36" w:rsidDel="0052548F">
          <w:rPr>
            <w:szCs w:val="22"/>
          </w:rPr>
          <w:fldChar w:fldCharType="end"/>
        </w:r>
        <w:r w:rsidR="000E4C36" w:rsidDel="0052548F">
          <w:rPr>
            <w:szCs w:val="22"/>
          </w:rPr>
          <w:delText xml:space="preserve">, en augmentant la température d’alimentation, le lubrifiant devient moins visqueux lors du fonctionnement. Le lubrifiant moins visqueux signifie que la génération de la chaleur par le cisaillement visqueux est plus faible, ainsi une </w:delText>
        </w:r>
        <m:oMath>
          <m:d>
            <m:dPr>
              <m:begChr m:val="|"/>
              <m:endChr m:val="|"/>
              <m:ctrlPr>
                <w:rPr>
                  <w:rFonts w:ascii="Cambria Math" w:hAnsi="Cambria Math"/>
                  <w:i/>
                  <w:szCs w:val="22"/>
                </w:rPr>
              </m:ctrlPr>
            </m:dPr>
            <m:e>
              <m:r>
                <w:rPr>
                  <w:rFonts w:ascii="Cambria Math" w:hAnsi="Cambria Math"/>
                  <w:szCs w:val="22"/>
                </w:rPr>
                <m:t>T</m:t>
              </m:r>
            </m:e>
          </m:d>
        </m:oMath>
        <w:r w:rsidR="000E4C36" w:rsidDel="0052548F">
          <w:rPr>
            <w:szCs w:val="22"/>
          </w:rPr>
          <w:delText xml:space="preserve"> est plus faible. Cette méthode a réussi à faire disparaître l’effet Morton instable sur un rotor du compresseur d’air de McGinley [12] et le rotor du turbodétendeur de Schmied et Pozivil </w:delText>
        </w:r>
        <w:r w:rsidR="000E4C36" w:rsidDel="0052548F">
          <w:rPr>
            <w:szCs w:val="22"/>
          </w:rPr>
          <w:fldChar w:fldCharType="begin"/>
        </w:r>
        <w:r w:rsidR="000E4C36" w:rsidDel="0052548F">
          <w:rPr>
            <w:szCs w:val="22"/>
          </w:rPr>
          <w:delInstrText xml:space="preserve"> REF _Ref523090891 \r \h </w:delInstrText>
        </w:r>
        <w:r w:rsidR="000E4C36" w:rsidDel="0052548F">
          <w:rPr>
            <w:szCs w:val="22"/>
          </w:rPr>
        </w:r>
        <w:r w:rsidR="000E4C36" w:rsidDel="0052548F">
          <w:rPr>
            <w:szCs w:val="22"/>
          </w:rPr>
          <w:fldChar w:fldCharType="separate"/>
        </w:r>
        <w:r w:rsidR="0032581C" w:rsidDel="0052548F">
          <w:rPr>
            <w:szCs w:val="22"/>
          </w:rPr>
          <w:delText>[62]</w:delText>
        </w:r>
        <w:r w:rsidR="000E4C36" w:rsidDel="0052548F">
          <w:rPr>
            <w:szCs w:val="22"/>
          </w:rPr>
          <w:fldChar w:fldCharType="end"/>
        </w:r>
        <w:r w:rsidR="000E4C36" w:rsidDel="0052548F">
          <w:rPr>
            <w:szCs w:val="22"/>
          </w:rPr>
          <w:delText xml:space="preserve">. Néanmoins, le changement sur la viscosité modifie également la raideur et l’amortissement du palier. Ces derniers </w:delText>
        </w:r>
        <w:r w:rsidR="004F29ED" w:rsidDel="0052548F">
          <w:rPr>
            <w:szCs w:val="22"/>
          </w:rPr>
          <w:delText>influencent le niveau des</w:delText>
        </w:r>
        <w:r w:rsidR="000E4C36" w:rsidDel="0052548F">
          <w:rPr>
            <w:szCs w:val="22"/>
          </w:rPr>
          <w:delText xml:space="preserve"> vibration</w:delText>
        </w:r>
        <w:r w:rsidR="004F29ED" w:rsidDel="0052548F">
          <w:rPr>
            <w:szCs w:val="22"/>
          </w:rPr>
          <w:delText>s</w:delText>
        </w:r>
        <w:r w:rsidR="000E4C36" w:rsidDel="0052548F">
          <w:rPr>
            <w:szCs w:val="22"/>
          </w:rPr>
          <w:delText xml:space="preserve"> du rotor </w:delText>
        </w:r>
        <w:r w:rsidR="00506074" w:rsidDel="0052548F">
          <w:rPr>
            <w:szCs w:val="22"/>
          </w:rPr>
          <w:delText xml:space="preserve">dans le </w:delText>
        </w:r>
        <w:r w:rsidR="000E4C36" w:rsidDel="0052548F">
          <w:rPr>
            <w:szCs w:val="22"/>
          </w:rPr>
          <w:delText xml:space="preserve">palier, ainsi modifie le module de </w:delText>
        </w:r>
        <m:oMath>
          <m:r>
            <m:rPr>
              <m:sty m:val="bi"/>
            </m:rPr>
            <w:rPr>
              <w:rFonts w:ascii="Cambria Math" w:hAnsi="Cambria Math"/>
              <w:szCs w:val="22"/>
            </w:rPr>
            <m:t>A.</m:t>
          </m:r>
        </m:oMath>
      </w:del>
    </w:p>
    <w:p w14:paraId="3A31AD64" w14:textId="32D5C5AC" w:rsidR="000E4C36" w:rsidDel="0052548F" w:rsidRDefault="000E4C36" w:rsidP="00C8085B">
      <w:pPr>
        <w:spacing w:line="360" w:lineRule="auto"/>
        <w:ind w:firstLine="708"/>
        <w:rPr>
          <w:del w:id="2360" w:author="HASSINI Mohamed-amine" w:date="2019-01-17T18:30:00Z"/>
          <w:szCs w:val="22"/>
        </w:rPr>
      </w:pPr>
      <w:del w:id="2361" w:author="HASSINI Mohamed-amine" w:date="2019-01-17T18:30:00Z">
        <w:r w:rsidRPr="005B3F25" w:rsidDel="0052548F">
          <w:rPr>
            <w:szCs w:val="22"/>
          </w:rPr>
          <w:delText xml:space="preserve">En </w:delText>
        </w:r>
        <w:r w:rsidDel="0052548F">
          <w:rPr>
            <w:szCs w:val="22"/>
          </w:rPr>
          <w:delText xml:space="preserve">outre, l’équilibrage du rotor visé à  diminuer le niveau de vibration aide également à  éviter l’effet Morton ; l’installation de la barrière de l’isolation thermique [] dédié à réduire la différence de la température </w:delText>
        </w:r>
        <m:oMath>
          <m:r>
            <m:rPr>
              <m:sty m:val="p"/>
            </m:rPr>
            <w:rPr>
              <w:rFonts w:ascii="Cambria Math" w:hAnsi="Cambria Math"/>
              <w:szCs w:val="22"/>
            </w:rPr>
            <m:t>Δ</m:t>
          </m:r>
          <m:r>
            <w:rPr>
              <w:rFonts w:ascii="Cambria Math" w:hAnsi="Cambria Math"/>
              <w:szCs w:val="22"/>
            </w:rPr>
            <m:t>T</m:t>
          </m:r>
        </m:oMath>
        <w:r w:rsidDel="0052548F">
          <w:rPr>
            <w:szCs w:val="22"/>
          </w:rPr>
          <w:delText xml:space="preserve"> permet également d’éviter l’effet Morton instable. </w:delText>
        </w:r>
      </w:del>
    </w:p>
    <w:p w14:paraId="1ED5A73A" w14:textId="13159A06" w:rsidR="000E4C36" w:rsidRDefault="006C003B" w:rsidP="006C003B">
      <w:pPr>
        <w:pStyle w:val="Titre3"/>
        <w:ind w:left="709"/>
      </w:pPr>
      <w:bookmarkStart w:id="2362" w:name="_Toc534984881"/>
      <w:r>
        <w:t>Conclusion sur les solutions</w:t>
      </w:r>
      <w:bookmarkEnd w:id="2362"/>
    </w:p>
    <w:p w14:paraId="057D2401" w14:textId="77777777" w:rsidR="000E4C36" w:rsidRPr="00D0661F" w:rsidRDefault="000E4C36" w:rsidP="000E4C36"/>
    <w:p w14:paraId="6A9C65A5" w14:textId="081329B9" w:rsidR="00AA62F2" w:rsidRPr="00236503" w:rsidRDefault="00AA62F2" w:rsidP="00AA62F2">
      <w:pPr>
        <w:spacing w:before="120" w:line="360" w:lineRule="auto"/>
        <w:ind w:firstLine="708"/>
        <w:rPr>
          <w:ins w:id="2363" w:author="HASSINI Mohamed-amine" w:date="2019-01-17T18:40:00Z"/>
          <w:szCs w:val="22"/>
        </w:rPr>
      </w:pPr>
      <w:ins w:id="2364" w:author="HASSINI Mohamed-amine" w:date="2019-01-17T18:44:00Z">
        <w:r>
          <w:rPr>
            <w:szCs w:val="22"/>
          </w:rPr>
          <w:t>L’analyse précédente identifie clairement le paramètre C comme</w:t>
        </w:r>
      </w:ins>
      <w:ins w:id="2365" w:author="HASSINI Mohamed-amine" w:date="2019-01-17T18:45:00Z">
        <w:r>
          <w:rPr>
            <w:szCs w:val="22"/>
          </w:rPr>
          <w:t xml:space="preserve"> étant le paramètre le plus important dans le déclenchement de l’instabilité de l’effet Morton.</w:t>
        </w:r>
      </w:ins>
      <w:ins w:id="2366" w:author="HASSINI Mohamed-amine" w:date="2019-01-17T18:44:00Z">
        <w:r>
          <w:rPr>
            <w:szCs w:val="22"/>
          </w:rPr>
          <w:t xml:space="preserve"> </w:t>
        </w:r>
      </w:ins>
      <w:ins w:id="2367" w:author="HASSINI Mohamed-amine" w:date="2019-01-17T18:45:00Z">
        <w:r>
          <w:rPr>
            <w:szCs w:val="22"/>
          </w:rPr>
          <w:t>Il est alors natu</w:t>
        </w:r>
      </w:ins>
      <w:ins w:id="2368" w:author="HASSINI Mohamed-amine" w:date="2019-01-17T18:46:00Z">
        <w:r w:rsidR="00FB2385">
          <w:rPr>
            <w:szCs w:val="22"/>
          </w:rPr>
          <w:t>r</w:t>
        </w:r>
      </w:ins>
      <w:ins w:id="2369" w:author="HASSINI Mohamed-amine" w:date="2019-01-17T18:45:00Z">
        <w:r>
          <w:rPr>
            <w:szCs w:val="22"/>
          </w:rPr>
          <w:t xml:space="preserve">el de </w:t>
        </w:r>
      </w:ins>
      <w:ins w:id="2370" w:author="HASSINI Mohamed-amine" w:date="2019-01-17T18:46:00Z">
        <w:r w:rsidR="00FB2385">
          <w:rPr>
            <w:szCs w:val="22"/>
          </w:rPr>
          <w:t>privilégier</w:t>
        </w:r>
      </w:ins>
      <w:ins w:id="2371" w:author="HASSINI Mohamed-amine" w:date="2019-01-17T18:45:00Z">
        <w:r>
          <w:rPr>
            <w:szCs w:val="22"/>
          </w:rPr>
          <w:t xml:space="preserve"> les paramètres qui influent directement sur l</w:t>
        </w:r>
      </w:ins>
      <w:ins w:id="2372" w:author="HASSINI Mohamed-amine" w:date="2019-01-17T18:46:00Z">
        <w:r>
          <w:rPr>
            <w:szCs w:val="22"/>
          </w:rPr>
          <w:t xml:space="preserve">’amplitude de ce </w:t>
        </w:r>
        <w:r w:rsidR="00FB2385">
          <w:rPr>
            <w:szCs w:val="22"/>
          </w:rPr>
          <w:t>coefficient</w:t>
        </w:r>
        <w:r>
          <w:rPr>
            <w:szCs w:val="22"/>
          </w:rPr>
          <w:t xml:space="preserve"> </w:t>
        </w:r>
        <w:r w:rsidR="00FB2385">
          <w:rPr>
            <w:szCs w:val="22"/>
          </w:rPr>
          <w:t xml:space="preserve">comme leviers permettant de réduire le risque d’instabilité. Cependant, </w:t>
        </w:r>
      </w:ins>
      <w:ins w:id="2373" w:author="HASSINI Mohamed-amine" w:date="2019-01-17T18:47:00Z">
        <w:r w:rsidR="00FB2385">
          <w:rPr>
            <w:szCs w:val="22"/>
          </w:rPr>
          <w:t>l</w:t>
        </w:r>
      </w:ins>
      <w:ins w:id="2374" w:author="HASSINI Mohamed-amine" w:date="2019-01-17T18:40:00Z">
        <w:r>
          <w:rPr>
            <w:szCs w:val="22"/>
          </w:rPr>
          <w:t>es contraintes de conception, d’exploitation et financière  ne permettent pas toujours d’agir lib</w:t>
        </w:r>
        <w:bookmarkStart w:id="2375" w:name="_GoBack"/>
        <w:bookmarkEnd w:id="2375"/>
        <w:r>
          <w:rPr>
            <w:szCs w:val="22"/>
          </w:rPr>
          <w:t xml:space="preserve">rement sur le coefficient d’influence C. </w:t>
        </w:r>
        <w:r w:rsidR="00FB2385">
          <w:rPr>
            <w:szCs w:val="22"/>
          </w:rPr>
          <w:t xml:space="preserve">Il est alors nécessaire de </w:t>
        </w:r>
        <w:r w:rsidR="00FB2385">
          <w:rPr>
            <w:szCs w:val="22"/>
          </w:rPr>
          <w:lastRenderedPageBreak/>
          <w:t>considérer la</w:t>
        </w:r>
        <w:r>
          <w:rPr>
            <w:szCs w:val="22"/>
          </w:rPr>
          <w:t xml:space="preserve"> combinaison de paramètres pour réduire le risque de l’apparition d’une instabilité due à l’effet Morton. </w:t>
        </w:r>
      </w:ins>
      <w:ins w:id="2376" w:author="HASSINI Mohamed-amine" w:date="2019-01-17T18:48:00Z">
        <w:r w:rsidR="00FB2385">
          <w:rPr>
            <w:szCs w:val="22"/>
          </w:rPr>
          <w:t>Cependant, la modification des coefficients A et B reste délicate et nécessite des outils numériques adéquat</w:t>
        </w:r>
      </w:ins>
      <w:ins w:id="2377" w:author="HASSINI Mohamed-amine" w:date="2019-01-17T18:56:00Z">
        <w:r w:rsidR="00010F09">
          <w:rPr>
            <w:szCs w:val="22"/>
          </w:rPr>
          <w:t>s</w:t>
        </w:r>
      </w:ins>
      <w:ins w:id="2378" w:author="HASSINI Mohamed-amine" w:date="2019-01-17T18:48:00Z">
        <w:r w:rsidR="00FB2385">
          <w:rPr>
            <w:szCs w:val="22"/>
          </w:rPr>
          <w:t xml:space="preserve"> pour </w:t>
        </w:r>
      </w:ins>
      <w:ins w:id="2379" w:author="HASSINI Mohamed-amine" w:date="2019-01-17T18:49:00Z">
        <w:r w:rsidR="00FB2385">
          <w:rPr>
            <w:szCs w:val="22"/>
          </w:rPr>
          <w:t xml:space="preserve">orienter judicieusement les actions correctives. </w:t>
        </w:r>
      </w:ins>
    </w:p>
    <w:p w14:paraId="545561F9" w14:textId="77777777" w:rsidR="00AA62F2" w:rsidRDefault="00AA62F2" w:rsidP="00706E62">
      <w:pPr>
        <w:spacing w:line="360" w:lineRule="auto"/>
        <w:ind w:firstLine="708"/>
        <w:rPr>
          <w:ins w:id="2380" w:author="HASSINI Mohamed-amine" w:date="2019-01-17T18:40:00Z"/>
          <w:szCs w:val="22"/>
        </w:rPr>
      </w:pPr>
    </w:p>
    <w:p w14:paraId="2CDAFC3A" w14:textId="3A8C4FDE" w:rsidR="000E4C36" w:rsidDel="00010F09" w:rsidRDefault="000E4C36" w:rsidP="00706E62">
      <w:pPr>
        <w:spacing w:line="360" w:lineRule="auto"/>
        <w:ind w:firstLine="708"/>
        <w:rPr>
          <w:del w:id="2381" w:author="HASSINI Mohamed-amine" w:date="2019-01-17T18:56:00Z"/>
          <w:szCs w:val="22"/>
        </w:rPr>
      </w:pPr>
      <w:del w:id="2382" w:author="HASSINI Mohamed-amine" w:date="2019-01-17T18:56:00Z">
        <w:r w:rsidDel="00010F09">
          <w:rPr>
            <w:szCs w:val="22"/>
          </w:rPr>
          <w:delText xml:space="preserve">En synthétisé et analysant ces solutions utilisée dans la littérature, les solutions efficaces et </w:delText>
        </w:r>
        <w:r w:rsidR="00706E62" w:rsidDel="00010F09">
          <w:rPr>
            <w:szCs w:val="22"/>
          </w:rPr>
          <w:delText>g</w:delText>
        </w:r>
        <w:r w:rsidR="00F36D7A" w:rsidDel="00010F09">
          <w:rPr>
            <w:szCs w:val="22"/>
          </w:rPr>
          <w:delText>énéralisées</w:delText>
        </w:r>
        <w:r w:rsidDel="00010F09">
          <w:rPr>
            <w:szCs w:val="22"/>
          </w:rPr>
          <w:delTex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instable. Souvent, ceux-ci sont contradictoires. Par exemple, la réduction du jeu radial du palier.</w:delText>
        </w:r>
        <w:r w:rsidR="00A20A9F" w:rsidDel="00010F09">
          <w:rPr>
            <w:szCs w:val="22"/>
          </w:rPr>
          <w:delText xml:space="preserve"> En conséquence</w:delText>
        </w:r>
        <w:r w:rsidDel="00010F09">
          <w:rPr>
            <w:szCs w:val="22"/>
          </w:rPr>
          <w:delText>, l’effet prédominant n’est pas le même</w:delText>
        </w:r>
        <w:r w:rsidR="00A20A9F" w:rsidDel="00010F09">
          <w:rPr>
            <w:szCs w:val="22"/>
          </w:rPr>
          <w:delText xml:space="preserve"> en fonction des configurations du rotor</w:delText>
        </w:r>
        <w:r w:rsidDel="00010F09">
          <w:rPr>
            <w:szCs w:val="22"/>
          </w:rPr>
          <w:delText xml:space="preserve">. Malgré le manque des solutions </w:delText>
        </w:r>
        <w:r w:rsidR="001D2C8E" w:rsidDel="00010F09">
          <w:rPr>
            <w:szCs w:val="22"/>
          </w:rPr>
          <w:delText>généralisées</w:delText>
        </w:r>
        <w:r w:rsidDel="00010F09">
          <w:rPr>
            <w:szCs w:val="22"/>
          </w:rPr>
          <w:delText xml:space="preserve">, les pistes de la prévention évoquées par ces solutions donnent le chemin à suivre pour trouver les solutions pertinentes aux cas individuels. En suivante ces pistes, des études basant sur la méthode de l’analyse </w:delText>
        </w:r>
        <w:r w:rsidR="00087476" w:rsidDel="00010F09">
          <w:rPr>
            <w:szCs w:val="22"/>
          </w:rPr>
          <w:delText>de la stabilité</w:delText>
        </w:r>
        <w:r w:rsidDel="00010F09">
          <w:rPr>
            <w:szCs w:val="22"/>
          </w:rPr>
          <w:delText xml:space="preserve"> de l’effet Morton pourrait être effectué afin de trouver, de justifier et de proposer les solutions. </w:delText>
        </w:r>
      </w:del>
    </w:p>
    <w:p w14:paraId="680B09F2" w14:textId="0A3A1014" w:rsidR="000E4C36" w:rsidRDefault="000E4C36" w:rsidP="00A11442">
      <w:pPr>
        <w:spacing w:line="360" w:lineRule="auto"/>
        <w:ind w:firstLine="708"/>
        <w:rPr>
          <w:szCs w:val="22"/>
        </w:rPr>
      </w:pPr>
      <w:del w:id="2383" w:author="HASSINI Mohamed-amine" w:date="2019-01-17T18:56:00Z">
        <w:r w:rsidDel="00010F09">
          <w:rPr>
            <w:szCs w:val="22"/>
          </w:rPr>
          <w:delTex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delText>
        </w:r>
        <m:oMath>
          <m:r>
            <m:rPr>
              <m:sty m:val="p"/>
            </m:rPr>
            <w:rPr>
              <w:rFonts w:ascii="Cambria Math" w:hAnsi="Cambria Math"/>
              <w:szCs w:val="22"/>
            </w:rPr>
            <m:t>Δ</m:t>
          </m:r>
          <m:r>
            <w:rPr>
              <w:rFonts w:ascii="Cambria Math" w:hAnsi="Cambria Math"/>
              <w:szCs w:val="22"/>
            </w:rPr>
            <m:t>T </m:t>
          </m:r>
        </m:oMath>
        <w:r w:rsidDel="00010F09">
          <w:rPr>
            <w:szCs w:val="22"/>
          </w:rPr>
          <w:delText xml:space="preserve">; (2) refroidir </w:delText>
        </w:r>
      </w:del>
      <w:proofErr w:type="gramStart"/>
      <w:r>
        <w:rPr>
          <w:szCs w:val="22"/>
        </w:rPr>
        <w:t>le</w:t>
      </w:r>
      <w:proofErr w:type="gramEnd"/>
      <w:r>
        <w:rPr>
          <w:szCs w:val="22"/>
        </w:rPr>
        <w:t xml:space="preserve"> film lubrifiant ou diminuer le cisaillement visqueux pour limiter la génération de la chaleur. </w:t>
      </w:r>
    </w:p>
    <w:p w14:paraId="0A8970B1" w14:textId="77777777" w:rsidR="000E4C36" w:rsidRPr="00A548E9" w:rsidRDefault="000E4C36" w:rsidP="002A5190">
      <w:pPr>
        <w:pStyle w:val="Titre2"/>
        <w:ind w:left="709"/>
      </w:pPr>
      <w:bookmarkStart w:id="2384" w:name="_Toc534984882"/>
      <w:r>
        <w:t>Conclusion</w:t>
      </w:r>
      <w:bookmarkEnd w:id="2384"/>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 xml:space="preserve">Dans la pratique, il faudrait essayer la piste </w:t>
      </w:r>
      <w:r w:rsidR="005F72CA">
        <w:rPr>
          <w:sz w:val="23"/>
          <w:szCs w:val="23"/>
        </w:rPr>
        <w:lastRenderedPageBreak/>
        <w:t>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2385" w:name="_Toc534984883"/>
      <w:r w:rsidRPr="005B6FDA">
        <w:t>Conclusion</w:t>
      </w:r>
      <w:r w:rsidR="005C2433" w:rsidRPr="005B6FDA">
        <w:t xml:space="preserve"> générale</w:t>
      </w:r>
      <w:bookmarkEnd w:id="2385"/>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2386" w:name="_Toc534984884"/>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386"/>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2387" w:name="_Toc534984885"/>
      <w:r>
        <w:t>Formulation variationnelle du problème conduction thermique</w:t>
      </w:r>
      <w:bookmarkEnd w:id="2387"/>
    </w:p>
    <w:p w14:paraId="4FA50E88" w14:textId="1BFCEA06"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32581C">
        <w:t>0</w:t>
      </w:r>
      <w:r>
        <w:fldChar w:fldCharType="end"/>
      </w:r>
      <w:r>
        <w:t xml:space="preserve"> sous forme faible en une formulation </w:t>
      </w:r>
      <w:proofErr w:type="spellStart"/>
      <w:r>
        <w:t>variationnelle</w:t>
      </w:r>
      <w:proofErr w:type="spellEnd"/>
      <w:r>
        <w:t xml:space="preserv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B242BC"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 xml:space="preserve">La formulation </w:t>
      </w:r>
      <w:proofErr w:type="spellStart"/>
      <w:r>
        <w:t>variationnelle</w:t>
      </w:r>
      <w:proofErr w:type="spellEnd"/>
      <w:r>
        <w:t xml:space="preserv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2388" w:name="_Ref528621363"/>
            <w:r w:rsidRPr="005600FC">
              <w:rPr>
                <w:rFonts w:ascii="Times New Roman" w:eastAsia="Times New Roman" w:hAnsi="Times New Roman"/>
                <w:b/>
                <w:iCs w:val="0"/>
                <w:color w:val="auto"/>
                <w:sz w:val="22"/>
                <w:szCs w:val="22"/>
                <w:lang w:eastAsia="fr-FR"/>
              </w:rPr>
              <w:t xml:space="preserve"> </w:t>
            </w:r>
            <w:bookmarkEnd w:id="2388"/>
          </w:p>
        </w:tc>
      </w:tr>
    </w:tbl>
    <w:p w14:paraId="534FFF4F" w14:textId="77777777" w:rsidR="00B429DC" w:rsidRPr="00E4270F" w:rsidRDefault="00B429DC" w:rsidP="007843F2">
      <w:pPr>
        <w:pStyle w:val="Titre2"/>
        <w:numPr>
          <w:ilvl w:val="1"/>
          <w:numId w:val="33"/>
        </w:numPr>
        <w:ind w:left="709"/>
      </w:pPr>
      <w:bookmarkStart w:id="2389" w:name="_Toc534984886"/>
      <w:r>
        <w:t xml:space="preserve">Approximation </w:t>
      </w:r>
      <w:r w:rsidRPr="00E4270F">
        <w:t>nodale élémentaire</w:t>
      </w:r>
      <w:r>
        <w:t xml:space="preserve"> et assemblage final</w:t>
      </w:r>
      <w:bookmarkEnd w:id="2389"/>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3D3C0108" w:rsidR="00B429DC" w:rsidRDefault="00B429DC" w:rsidP="00706BB2">
      <w:pPr>
        <w:spacing w:before="120" w:line="360" w:lineRule="auto"/>
      </w:pPr>
      <w:r w:rsidRPr="005E01A9">
        <w:t xml:space="preserve">Dans le membre </w:t>
      </w:r>
      <w:r>
        <w:t>à droite</w:t>
      </w:r>
      <w:r w:rsidRPr="005E01A9">
        <w:t xml:space="preserve"> de la formulation </w:t>
      </w:r>
      <w:proofErr w:type="spellStart"/>
      <w:r w:rsidRPr="005E01A9">
        <w:t>variationnelle</w:t>
      </w:r>
      <w:proofErr w:type="spellEnd"/>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32581C">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B242BC"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B242BC"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B242BC"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 xml:space="preserve">La formulation </w:t>
      </w:r>
      <w:proofErr w:type="spellStart"/>
      <w:r w:rsidRPr="00A87864">
        <w:t>variationnelle</w:t>
      </w:r>
      <w:proofErr w:type="spellEnd"/>
      <w:r w:rsidRPr="00A87864">
        <w:t xml:space="preserv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B242BC"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B242BC"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B242BC"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2390" w:name="_Toc534984887"/>
      <w:r>
        <w:lastRenderedPageBreak/>
        <w:t>Ann</w:t>
      </w:r>
      <w:r w:rsidR="005B17DF">
        <w:t xml:space="preserve">exe II : </w:t>
      </w:r>
      <w:r w:rsidR="00A64F15">
        <w:br/>
        <w:t>Détermination du point haut</w:t>
      </w:r>
      <w:bookmarkEnd w:id="2390"/>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19D892EB"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32581C" w:rsidRPr="0032581C">
        <w:t>Figure 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B242BC"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B242BC"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45FA36E"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32581C">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B242BC"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2391" w:name="_Ref525656363"/>
            <w:r w:rsidRPr="00E37D96">
              <w:rPr>
                <w:rFonts w:eastAsiaTheme="minorHAnsi"/>
              </w:rPr>
              <w:t xml:space="preserve"> </w:t>
            </w:r>
            <w:bookmarkEnd w:id="2391"/>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2"/>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00F30C5F" w:rsidR="00A64F15" w:rsidRPr="00BA205C" w:rsidRDefault="00A64F15" w:rsidP="00A64F15">
      <w:pPr>
        <w:pStyle w:val="Lgende"/>
        <w:spacing w:line="360" w:lineRule="auto"/>
        <w:jc w:val="center"/>
        <w:rPr>
          <w:i w:val="0"/>
          <w:sz w:val="22"/>
        </w:rPr>
      </w:pPr>
      <w:bookmarkStart w:id="2392"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ins w:id="2393" w:author="HASSINI Mohamed-amine" w:date="2019-01-17T13:54:00Z">
        <w:r w:rsidR="00CD6452">
          <w:rPr>
            <w:i w:val="0"/>
            <w:noProof/>
            <w:sz w:val="22"/>
          </w:rPr>
          <w:t>88</w:t>
        </w:r>
      </w:ins>
      <w:del w:id="2394" w:author="HASSINI Mohamed-amine" w:date="2019-01-17T13:54:00Z">
        <w:r w:rsidR="0032581C" w:rsidDel="00CD6452">
          <w:rPr>
            <w:i w:val="0"/>
            <w:noProof/>
            <w:sz w:val="22"/>
          </w:rPr>
          <w:delText>3</w:delText>
        </w:r>
      </w:del>
      <w:r w:rsidRPr="00BA205C">
        <w:rPr>
          <w:i w:val="0"/>
          <w:sz w:val="22"/>
        </w:rPr>
        <w:fldChar w:fldCharType="end"/>
      </w:r>
      <w:bookmarkEnd w:id="2392"/>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2395" w:name="_Toc534984888"/>
      <w:r w:rsidR="00FC46F1">
        <w:lastRenderedPageBreak/>
        <w:t>Références</w:t>
      </w:r>
      <w:bookmarkEnd w:id="2395"/>
    </w:p>
    <w:p w14:paraId="603F9316" w14:textId="77777777" w:rsidR="0054208F" w:rsidRPr="0054208F" w:rsidRDefault="0054208F" w:rsidP="0054208F">
      <w:pPr>
        <w:overflowPunct/>
        <w:autoSpaceDE/>
        <w:autoSpaceDN/>
        <w:adjustRightInd/>
        <w:spacing w:after="160" w:line="360" w:lineRule="auto"/>
        <w:textAlignment w:val="auto"/>
        <w:rPr>
          <w:rFonts w:asciiTheme="minorHAnsi" w:hAnsiTheme="minorHAnsi"/>
          <w:lang w:val="en-US"/>
        </w:rPr>
      </w:pPr>
      <w:bookmarkStart w:id="2396" w:name="_Ref533094789"/>
      <w:bookmarkStart w:id="2397" w:name="_Ref533090097"/>
    </w:p>
    <w:p w14:paraId="020D5B05" w14:textId="77777777" w:rsidR="00414610" w:rsidRDefault="00414610" w:rsidP="00414610">
      <w:pPr>
        <w:pStyle w:val="Paragraphedeliste"/>
        <w:numPr>
          <w:ilvl w:val="0"/>
          <w:numId w:val="35"/>
        </w:numPr>
        <w:spacing w:line="360" w:lineRule="auto"/>
        <w:jc w:val="both"/>
        <w:rPr>
          <w:lang w:val="en-US"/>
        </w:rPr>
      </w:pPr>
      <w:bookmarkStart w:id="2398" w:name="_Ref526346265"/>
      <w:bookmarkStart w:id="2399" w:name="_Ref534794244"/>
      <w:r>
        <w:rPr>
          <w:lang w:val="en-US"/>
        </w:rPr>
        <w:t xml:space="preserve">J. Vance, Z. </w:t>
      </w:r>
      <w:proofErr w:type="spellStart"/>
      <w:r>
        <w:rPr>
          <w:lang w:val="en-US"/>
        </w:rPr>
        <w:t>Fouad</w:t>
      </w:r>
      <w:proofErr w:type="spellEnd"/>
      <w:r>
        <w:rPr>
          <w:lang w:val="en-US"/>
        </w:rPr>
        <w:t xml:space="preserve"> et B. Murphy, “</w:t>
      </w:r>
      <w:r w:rsidRPr="00BA1130">
        <w:rPr>
          <w:lang w:val="en-US"/>
        </w:rPr>
        <w:t xml:space="preserve">Machinery Vibration and </w:t>
      </w:r>
      <w:proofErr w:type="spellStart"/>
      <w:r w:rsidRPr="00BA1130">
        <w:rPr>
          <w:lang w:val="en-US"/>
        </w:rPr>
        <w:t>Rotordynamics</w:t>
      </w:r>
      <w:proofErr w:type="spellEnd"/>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2398"/>
    </w:p>
    <w:p w14:paraId="20BD8504" w14:textId="77777777" w:rsidR="0054208F" w:rsidRDefault="0054208F" w:rsidP="0054208F">
      <w:pPr>
        <w:pStyle w:val="Paragraphedeliste"/>
        <w:numPr>
          <w:ilvl w:val="0"/>
          <w:numId w:val="35"/>
        </w:numPr>
        <w:spacing w:line="360" w:lineRule="auto"/>
        <w:jc w:val="both"/>
        <w:rPr>
          <w:lang w:val="en-US"/>
        </w:rPr>
      </w:pPr>
      <w:bookmarkStart w:id="2400"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2399"/>
      <w:bookmarkEnd w:id="2400"/>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2401" w:name="_Ref533090111"/>
      <w:r w:rsidRPr="004854A8">
        <w:rPr>
          <w:lang w:val="en-US"/>
        </w:rPr>
        <w:t>B.</w:t>
      </w:r>
      <w:r>
        <w:rPr>
          <w:lang w:val="en-US"/>
        </w:rPr>
        <w:t xml:space="preserve"> </w:t>
      </w:r>
      <w:proofErr w:type="spellStart"/>
      <w:r w:rsidRPr="004854A8">
        <w:rPr>
          <w:lang w:val="en-US"/>
        </w:rPr>
        <w:t>Hesseborn</w:t>
      </w:r>
      <w:proofErr w:type="spellEnd"/>
      <w:r w:rsidRPr="004854A8">
        <w:rPr>
          <w:lang w:val="en-US"/>
        </w:rPr>
        <w:t xml:space="preserve">,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2401"/>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2402"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2402"/>
    </w:p>
    <w:p w14:paraId="22F6FDEE" w14:textId="77777777" w:rsidR="00851955" w:rsidRDefault="00851955" w:rsidP="0054208F">
      <w:pPr>
        <w:pStyle w:val="Paragraphedeliste"/>
        <w:numPr>
          <w:ilvl w:val="0"/>
          <w:numId w:val="35"/>
        </w:numPr>
        <w:spacing w:line="360" w:lineRule="auto"/>
        <w:jc w:val="both"/>
        <w:rPr>
          <w:lang w:val="en-US"/>
        </w:rPr>
      </w:pPr>
      <w:bookmarkStart w:id="2403" w:name="_Ref534794429"/>
      <w:bookmarkEnd w:id="2396"/>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2403"/>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04"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2404"/>
    </w:p>
    <w:p w14:paraId="60D06719" w14:textId="33AAFC88" w:rsidR="00851955" w:rsidRDefault="00D345EC" w:rsidP="0054208F">
      <w:pPr>
        <w:pStyle w:val="Paragraphedeliste"/>
        <w:numPr>
          <w:ilvl w:val="0"/>
          <w:numId w:val="35"/>
        </w:numPr>
        <w:spacing w:line="360" w:lineRule="auto"/>
        <w:jc w:val="both"/>
        <w:rPr>
          <w:lang w:val="en-US"/>
        </w:rPr>
      </w:pPr>
      <w:bookmarkStart w:id="2405" w:name="_Ref534794246"/>
      <w:proofErr w:type="spellStart"/>
      <w:r w:rsidRPr="00D345EC">
        <w:rPr>
          <w:lang w:val="en-US"/>
        </w:rPr>
        <w:t>Lili</w:t>
      </w:r>
      <w:proofErr w:type="spellEnd"/>
      <w:r w:rsidRPr="00D345EC">
        <w:rPr>
          <w:lang w:val="en-US"/>
        </w:rPr>
        <w:t xml:space="preserve">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2405"/>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06" w:name="_Ref533092212"/>
      <w:bookmarkEnd w:id="2397"/>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2406"/>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07"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proofErr w:type="spellStart"/>
      <w:r w:rsidRPr="00595A8C">
        <w:rPr>
          <w:rFonts w:asciiTheme="minorHAnsi" w:hAnsiTheme="minorHAnsi"/>
          <w:lang w:val="en-US"/>
        </w:rPr>
        <w:t>Dimarogonas</w:t>
      </w:r>
      <w:proofErr w:type="spellEnd"/>
      <w:r w:rsidRPr="00A22718">
        <w:rPr>
          <w:rFonts w:asciiTheme="minorHAnsi" w:hAnsiTheme="minorHAnsi"/>
          <w:lang w:val="en-US"/>
        </w:rPr>
        <w:t>, “Packing Rub Effect in Rotating Machinery,” Ph.D. thesis, RPI, Troy, NY. 1970.</w:t>
      </w:r>
      <w:bookmarkEnd w:id="2407"/>
    </w:p>
    <w:p w14:paraId="63EA66CD" w14:textId="00C02498"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08" w:name="_Ref533092883"/>
      <w:r w:rsidRPr="00595A8C">
        <w:rPr>
          <w:rFonts w:asciiTheme="minorHAnsi" w:hAnsiTheme="minorHAnsi"/>
          <w:lang w:val="en-US"/>
        </w:rPr>
        <w:t>A</w:t>
      </w:r>
      <w:r>
        <w:rPr>
          <w:rFonts w:asciiTheme="minorHAnsi" w:hAnsiTheme="minorHAnsi"/>
          <w:lang w:val="en-US"/>
        </w:rPr>
        <w:t xml:space="preserve">.D. </w:t>
      </w:r>
      <w:proofErr w:type="spellStart"/>
      <w:r w:rsidRPr="00595A8C">
        <w:rPr>
          <w:rFonts w:asciiTheme="minorHAnsi" w:hAnsiTheme="minorHAnsi"/>
          <w:lang w:val="en-US"/>
        </w:rPr>
        <w:t>Dimarogonas</w:t>
      </w:r>
      <w:proofErr w:type="spellEnd"/>
      <w:r w:rsidRPr="00595A8C">
        <w:rPr>
          <w:rFonts w:asciiTheme="minorHAnsi" w:hAnsiTheme="minorHAnsi"/>
          <w:lang w:val="en-US"/>
        </w:rPr>
        <w:t xml:space="preserve">, “A study of the Newkirk effect in </w:t>
      </w:r>
      <w:proofErr w:type="spellStart"/>
      <w:r w:rsidRPr="00595A8C">
        <w:rPr>
          <w:rFonts w:asciiTheme="minorHAnsi" w:hAnsiTheme="minorHAnsi"/>
          <w:lang w:val="en-US"/>
        </w:rPr>
        <w:t>turbomachinery</w:t>
      </w:r>
      <w:proofErr w:type="spellEnd"/>
      <w:r w:rsidRPr="00595A8C">
        <w:rPr>
          <w:rFonts w:asciiTheme="minorHAnsi" w:hAnsiTheme="minorHAnsi"/>
          <w:lang w:val="en-US"/>
        </w:rPr>
        <w:t xml:space="preserve">”, Wear,  Volume 28, Issue 3,  1974, Pages 369-382,  ISSN 0043-1648, </w:t>
      </w:r>
      <w:r>
        <w:rPr>
          <w:rFonts w:asciiTheme="minorHAnsi" w:hAnsiTheme="minorHAnsi"/>
          <w:lang w:val="en-US"/>
        </w:rPr>
        <w:t xml:space="preserve"> </w:t>
      </w:r>
      <w:hyperlink r:id="rId143"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2408"/>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409"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xml:space="preserve">, A. (2005). </w:t>
      </w:r>
      <w:proofErr w:type="spellStart"/>
      <w:r w:rsidRPr="001B73DC">
        <w:rPr>
          <w:rFonts w:asciiTheme="minorHAnsi" w:hAnsiTheme="minorHAnsi"/>
          <w:lang w:val="en-US"/>
        </w:rPr>
        <w:t>Rotordynamics</w:t>
      </w:r>
      <w:proofErr w:type="spellEnd"/>
      <w:r w:rsidRPr="001B73DC">
        <w:rPr>
          <w:rFonts w:asciiTheme="minorHAnsi" w:hAnsiTheme="minorHAnsi"/>
          <w:lang w:val="en-US"/>
        </w:rPr>
        <w:t>. Boca Raton: CRC Press.</w:t>
      </w:r>
      <w:bookmarkEnd w:id="2409"/>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10" w:name="_Ref533093007"/>
      <w:r w:rsidRPr="00534FE6">
        <w:rPr>
          <w:rFonts w:asciiTheme="minorHAnsi" w:hAnsiTheme="minorHAnsi"/>
          <w:lang w:val="en-US"/>
        </w:rPr>
        <w:t>W.</w:t>
      </w:r>
      <w:r>
        <w:rPr>
          <w:rFonts w:asciiTheme="minorHAnsi" w:hAnsiTheme="minorHAnsi"/>
          <w:lang w:val="en-US"/>
        </w:rPr>
        <w:t xml:space="preserve"> </w:t>
      </w:r>
      <w:proofErr w:type="spellStart"/>
      <w:r w:rsidRPr="00534FE6">
        <w:rPr>
          <w:rFonts w:asciiTheme="minorHAnsi" w:hAnsiTheme="minorHAnsi"/>
          <w:lang w:val="en-US"/>
        </w:rPr>
        <w:t>Kellenberger</w:t>
      </w:r>
      <w:proofErr w:type="spellEnd"/>
      <w:r w:rsidRPr="00534FE6">
        <w:rPr>
          <w:rFonts w:asciiTheme="minorHAnsi" w:hAnsiTheme="minorHAnsi"/>
          <w:lang w:val="en-US"/>
        </w:rPr>
        <w:t xml:space="preserve">,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2410"/>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11"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2411"/>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12"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2412"/>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2413"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413"/>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2414"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2414"/>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2415"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2415"/>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2416"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416"/>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417"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417"/>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418"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418"/>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19" w:name="_Ref533096550"/>
      <w:r>
        <w:rPr>
          <w:rFonts w:asciiTheme="minorHAnsi" w:hAnsiTheme="minorHAnsi"/>
          <w:lang w:val="en-US"/>
        </w:rPr>
        <w:t xml:space="preserve"> </w:t>
      </w:r>
      <w:bookmarkStart w:id="2420"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 xml:space="preserve">“Application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2419"/>
      <w:bookmarkEnd w:id="2420"/>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21" w:name="_Ref533096804"/>
      <w:r>
        <w:rPr>
          <w:rFonts w:asciiTheme="minorHAnsi" w:hAnsiTheme="minorHAnsi"/>
          <w:lang w:val="en-US"/>
        </w:rPr>
        <w:t xml:space="preserve"> </w:t>
      </w:r>
      <w:r w:rsidR="00E46B7B">
        <w:rPr>
          <w:rFonts w:asciiTheme="minorHAnsi" w:hAnsiTheme="minorHAnsi"/>
          <w:lang w:val="en-US"/>
        </w:rPr>
        <w:t xml:space="preserve">A.C. </w:t>
      </w:r>
      <w:proofErr w:type="spellStart"/>
      <w:r w:rsidR="00E46B7B">
        <w:rPr>
          <w:rFonts w:asciiTheme="minorHAnsi" w:hAnsiTheme="minorHAnsi"/>
          <w:lang w:val="en-US"/>
        </w:rPr>
        <w:t>Balbahadur</w:t>
      </w:r>
      <w:proofErr w:type="spellEnd"/>
      <w:r w:rsidR="00E46B7B">
        <w:rPr>
          <w:rFonts w:asciiTheme="minorHAnsi" w:hAnsiTheme="minorHAnsi"/>
          <w:lang w:val="en-US"/>
        </w:rPr>
        <w:t xml:space="preserve">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421"/>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22" w:name="_Ref533096918"/>
      <w:r>
        <w:rPr>
          <w:rFonts w:asciiTheme="minorHAnsi" w:hAnsiTheme="minorHAnsi"/>
          <w:lang w:val="en-US"/>
        </w:rPr>
        <w:t xml:space="preserve"> </w:t>
      </w:r>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2422"/>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23"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2423"/>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24"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2424"/>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425" w:name="_Ref533097655"/>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2425"/>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26"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w:t>
      </w:r>
      <w:proofErr w:type="spellStart"/>
      <w:r w:rsidRPr="00476601">
        <w:rPr>
          <w:rFonts w:asciiTheme="minorHAnsi" w:hAnsiTheme="minorHAnsi"/>
          <w:lang w:val="en-US"/>
        </w:rPr>
        <w:t>Suh</w:t>
      </w:r>
      <w:proofErr w:type="spellEnd"/>
      <w:r w:rsidRPr="00476601">
        <w:rPr>
          <w:rFonts w:asciiTheme="minorHAnsi" w:hAnsiTheme="minorHAnsi"/>
          <w:lang w:val="en-US"/>
        </w:rPr>
        <w:t>,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With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2426"/>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27"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r w:rsidR="00786CAF" w:rsidRPr="00A06579">
        <w:rPr>
          <w:rFonts w:asciiTheme="minorHAnsi" w:hAnsiTheme="minorHAnsi"/>
          <w:lang w:val="en-US"/>
        </w:rPr>
        <w:t>Acoust</w:t>
      </w:r>
      <w:proofErr w:type="spellEnd"/>
      <w:r w:rsidR="00786CAF" w:rsidRPr="00A06579">
        <w:rPr>
          <w:rFonts w:asciiTheme="minorHAnsi" w:hAnsiTheme="minorHAnsi"/>
          <w:lang w:val="en-US"/>
        </w:rPr>
        <w: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427"/>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2428"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2428"/>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29" w:name="_Ref533115138"/>
      <w:bookmarkStart w:id="2430"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2429"/>
      <w:bookmarkEnd w:id="2430"/>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2431" w:name="_Ref528660528"/>
      <w:bookmarkStart w:id="2432" w:name="_Ref526263891"/>
      <w:r>
        <w:rPr>
          <w:lang w:val="en-US"/>
        </w:rPr>
        <w:t xml:space="preserve"> </w:t>
      </w:r>
      <w:bookmarkStart w:id="2433"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2431"/>
      <w:bookmarkEnd w:id="2433"/>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bookmarkEnd w:id="2432"/>
    </w:p>
    <w:p w14:paraId="1531FCDD" w14:textId="77777777" w:rsidR="00593B31" w:rsidRDefault="00593B31" w:rsidP="0054208F">
      <w:pPr>
        <w:pStyle w:val="Paragraphedeliste"/>
        <w:numPr>
          <w:ilvl w:val="0"/>
          <w:numId w:val="35"/>
        </w:numPr>
        <w:spacing w:line="360" w:lineRule="auto"/>
        <w:jc w:val="both"/>
        <w:rPr>
          <w:lang w:val="en-US"/>
        </w:rPr>
      </w:pPr>
      <w:bookmarkStart w:id="2434" w:name="_Ref526263911"/>
      <w:proofErr w:type="spellStart"/>
      <w:r w:rsidRPr="002222AB">
        <w:rPr>
          <w:lang w:val="en-US"/>
        </w:rPr>
        <w:t>Woloszynski</w:t>
      </w:r>
      <w:proofErr w:type="spellEnd"/>
      <w:r w:rsidRPr="002222AB">
        <w:rPr>
          <w:lang w:val="en-US"/>
        </w:rPr>
        <w:t xml:space="preserve"> T, </w:t>
      </w:r>
      <w:proofErr w:type="spellStart"/>
      <w:r w:rsidRPr="002222AB">
        <w:rPr>
          <w:lang w:val="en-US"/>
        </w:rPr>
        <w:t>Podsiadlo</w:t>
      </w:r>
      <w:proofErr w:type="spellEnd"/>
      <w:r w:rsidRPr="002222AB">
        <w:rPr>
          <w:lang w:val="en-US"/>
        </w:rPr>
        <w:t xml:space="preserve"> P, </w:t>
      </w:r>
      <w:proofErr w:type="spellStart"/>
      <w:r w:rsidRPr="002222AB">
        <w:rPr>
          <w:lang w:val="en-US"/>
        </w:rPr>
        <w:t>Stachowiak</w:t>
      </w:r>
      <w:proofErr w:type="spellEnd"/>
      <w:r w:rsidRPr="002222AB">
        <w:rPr>
          <w:lang w:val="en-US"/>
        </w:rPr>
        <w:t xml:space="preserve"> GW, “Efficient Solution to the Cavitation Problem in Hydrodynamic”, Tribology Letters, Springer, 2015</w:t>
      </w:r>
      <w:bookmarkEnd w:id="2434"/>
    </w:p>
    <w:p w14:paraId="39BE69C0" w14:textId="77777777" w:rsidR="00593B31" w:rsidRDefault="00593B31" w:rsidP="0054208F">
      <w:pPr>
        <w:pStyle w:val="Paragraphedeliste"/>
        <w:numPr>
          <w:ilvl w:val="0"/>
          <w:numId w:val="35"/>
        </w:numPr>
        <w:spacing w:line="360" w:lineRule="auto"/>
        <w:jc w:val="both"/>
      </w:pPr>
      <w:bookmarkStart w:id="2435" w:name="_Ref525750678"/>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2435"/>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2436" w:name="_Ref526266405"/>
      <w:r w:rsidRPr="002222AB">
        <w:rPr>
          <w:lang w:val="en-US"/>
        </w:rPr>
        <w:t>Elrod HG, “A cavitation algorithm”, ASME Journal of Lubrication Technology, 1981, Vol. 103, pp.350-354</w:t>
      </w:r>
      <w:bookmarkEnd w:id="2436"/>
    </w:p>
    <w:p w14:paraId="6704507C" w14:textId="77777777" w:rsidR="00593B31" w:rsidRDefault="00593B31" w:rsidP="0054208F">
      <w:pPr>
        <w:pStyle w:val="Paragraphedeliste"/>
        <w:numPr>
          <w:ilvl w:val="0"/>
          <w:numId w:val="35"/>
        </w:numPr>
        <w:spacing w:line="360" w:lineRule="auto"/>
        <w:jc w:val="both"/>
      </w:pPr>
      <w:bookmarkStart w:id="2437" w:name="_Ref526330394"/>
      <w:r w:rsidRPr="00CD63D5">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2437"/>
    </w:p>
    <w:p w14:paraId="2B9088DA" w14:textId="77777777" w:rsidR="00593B31" w:rsidRDefault="00593B31" w:rsidP="0054208F">
      <w:pPr>
        <w:pStyle w:val="Paragraphedeliste"/>
        <w:numPr>
          <w:ilvl w:val="0"/>
          <w:numId w:val="35"/>
        </w:numPr>
        <w:spacing w:line="360" w:lineRule="auto"/>
        <w:rPr>
          <w:lang w:val="en-US"/>
        </w:rPr>
      </w:pPr>
      <w:bookmarkStart w:id="2438"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2438"/>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2439" w:name="_Ref526269669"/>
      <w:r w:rsidRPr="002222AB">
        <w:rPr>
          <w:lang w:val="en-US"/>
        </w:rPr>
        <w:t xml:space="preserve">Elrod HG, </w:t>
      </w:r>
      <w:proofErr w:type="spellStart"/>
      <w:r w:rsidRPr="002222AB">
        <w:rPr>
          <w:lang w:val="en-US"/>
        </w:rPr>
        <w:t>Brewe</w:t>
      </w:r>
      <w:proofErr w:type="spellEnd"/>
      <w:r w:rsidRPr="002222AB">
        <w:rPr>
          <w:lang w:val="en-US"/>
        </w:rPr>
        <w:t xml:space="preserve"> DE. “Thermo hydrodynamic analysis for laminar lubricating films”, Technical report, NASA technical memorandum 88845, 1986</w:t>
      </w:r>
      <w:bookmarkEnd w:id="2439"/>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2440" w:name="_Ref526269748"/>
      <w:r w:rsidRPr="002222AB">
        <w:rPr>
          <w:lang w:val="en-US"/>
        </w:rPr>
        <w:lastRenderedPageBreak/>
        <w:t>Elrod HG. “Efficient numerical method for computation of thermo hydrodynamics of laminar lubricating films”, Technical report, NASA Lewis Research Center, 1989.</w:t>
      </w:r>
      <w:bookmarkEnd w:id="2440"/>
    </w:p>
    <w:p w14:paraId="02DFB901" w14:textId="77777777" w:rsidR="00593B31" w:rsidRDefault="00593B31" w:rsidP="0054208F">
      <w:pPr>
        <w:pStyle w:val="Paragraphedeliste"/>
        <w:numPr>
          <w:ilvl w:val="0"/>
          <w:numId w:val="35"/>
        </w:numPr>
        <w:spacing w:line="360" w:lineRule="auto"/>
        <w:jc w:val="both"/>
      </w:pPr>
      <w:bookmarkStart w:id="2441" w:name="_Ref526269762"/>
      <w:proofErr w:type="spellStart"/>
      <w:r w:rsidRPr="00E8692E">
        <w:rPr>
          <w:lang w:val="en-US"/>
        </w:rPr>
        <w:t>Moraru</w:t>
      </w:r>
      <w:proofErr w:type="spellEnd"/>
      <w:r w:rsidRPr="00E8692E">
        <w:rPr>
          <w:lang w:val="en-US"/>
        </w:rPr>
        <w:t xml:space="preserve">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2441"/>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2442"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2442"/>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2443"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2443"/>
    </w:p>
    <w:p w14:paraId="6AC474BF" w14:textId="77777777" w:rsidR="00A95CBF" w:rsidRDefault="00A95CBF" w:rsidP="0054208F">
      <w:pPr>
        <w:pStyle w:val="Paragraphedeliste"/>
        <w:numPr>
          <w:ilvl w:val="0"/>
          <w:numId w:val="35"/>
        </w:numPr>
        <w:spacing w:line="360" w:lineRule="auto"/>
        <w:jc w:val="both"/>
        <w:rPr>
          <w:lang w:val="en-US"/>
        </w:rPr>
      </w:pPr>
      <w:bookmarkStart w:id="2444" w:name="_Ref529540767"/>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2444"/>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2445"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2445"/>
    </w:p>
    <w:p w14:paraId="054D33A7" w14:textId="77777777" w:rsidR="00A95CBF" w:rsidRDefault="00A95CBF" w:rsidP="0054208F">
      <w:pPr>
        <w:pStyle w:val="Paragraphedeliste"/>
        <w:numPr>
          <w:ilvl w:val="0"/>
          <w:numId w:val="35"/>
        </w:numPr>
        <w:spacing w:line="360" w:lineRule="auto"/>
        <w:jc w:val="both"/>
        <w:rPr>
          <w:lang w:val="en-US"/>
        </w:rPr>
      </w:pPr>
      <w:bookmarkStart w:id="2446"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2446"/>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xml:space="preserve">, G., 1998, </w:t>
      </w:r>
      <w:proofErr w:type="spellStart"/>
      <w:r w:rsidRPr="00E9404E">
        <w:rPr>
          <w:lang w:val="en-US"/>
        </w:rPr>
        <w:t>Rotordynamics</w:t>
      </w:r>
      <w:proofErr w:type="spellEnd"/>
      <w:r w:rsidRPr="00E9404E">
        <w:rPr>
          <w:lang w:val="en-US"/>
        </w:rPr>
        <w:t xml:space="preserve">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2447" w:name="_Ref528057257"/>
      <w:r w:rsidRPr="007270B6">
        <w:rPr>
          <w:lang w:val="en-US"/>
        </w:rPr>
        <w:t>DAKEL M., BAGUET S., DUFOUR R. Nonlinear dynamics of a support-excited flexible rotor with hydrodynamic journal bearings. Journal of Sound and Vibration, 2014, vol. 333, n° 10, pp. 2774-2799.</w:t>
      </w:r>
      <w:bookmarkEnd w:id="2447"/>
    </w:p>
    <w:p w14:paraId="0292DFDF" w14:textId="77777777" w:rsidR="00A95CBF" w:rsidRDefault="00A95CBF" w:rsidP="0054208F">
      <w:pPr>
        <w:pStyle w:val="Paragraphedeliste"/>
        <w:numPr>
          <w:ilvl w:val="0"/>
          <w:numId w:val="35"/>
        </w:numPr>
        <w:spacing w:line="360" w:lineRule="auto"/>
        <w:jc w:val="both"/>
      </w:pPr>
      <w:bookmarkStart w:id="2448" w:name="_Ref528001806"/>
      <w:r w:rsidRPr="00BF3126">
        <w:t>DAKEL M.</w:t>
      </w:r>
      <w:r>
        <w:t>, 2014, "Stabilité et dynamique non linéaire de rotors embarqués</w:t>
      </w:r>
      <w:r w:rsidRPr="00226388">
        <w:t>"</w:t>
      </w:r>
      <w:r>
        <w:t>, thèse de INSA de Lyon</w:t>
      </w:r>
      <w:bookmarkEnd w:id="2448"/>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t>Zienkiewicz</w:t>
      </w:r>
      <w:proofErr w:type="spellEnd"/>
      <w:r w:rsidRPr="00790716">
        <w:rPr>
          <w:lang w:val="en-US"/>
        </w:rPr>
        <w:t xml:space="preserve">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2449" w:name="_Ref528171614"/>
      <w:proofErr w:type="spellStart"/>
      <w:r w:rsidRPr="00295C43">
        <w:rPr>
          <w:lang w:val="en-US"/>
        </w:rPr>
        <w:t>Levenspiel</w:t>
      </w:r>
      <w:proofErr w:type="spellEnd"/>
      <w:r w:rsidRPr="00295C43">
        <w:rPr>
          <w:lang w:val="en-US"/>
        </w:rPr>
        <w:t>, O., Engineering Flow and Heat Exchange, Revised Edition, Plenum Press, 1998, pp. 173-78, 182-84.</w:t>
      </w:r>
      <w:bookmarkEnd w:id="2449"/>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2450" w:name="_Ref528232242"/>
      <w:proofErr w:type="spellStart"/>
      <w:r w:rsidRPr="00034058">
        <w:t>CodeAster</w:t>
      </w:r>
      <w:proofErr w:type="spellEnd"/>
      <w:r>
        <w:t xml:space="preserve">© Référence </w:t>
      </w:r>
      <w:r w:rsidRPr="00034058">
        <w:t>R5.02.01</w:t>
      </w:r>
      <w:r>
        <w:t xml:space="preserve">, </w:t>
      </w:r>
      <w:r w:rsidRPr="00034058">
        <w:t>“Algorithme de thermique linéaire transitoire”</w:t>
      </w:r>
      <w:bookmarkEnd w:id="2450"/>
    </w:p>
    <w:p w14:paraId="5F7E2970" w14:textId="77777777" w:rsidR="00A95CBF" w:rsidRDefault="00A95CBF" w:rsidP="0054208F">
      <w:pPr>
        <w:pStyle w:val="Paragraphedeliste"/>
        <w:numPr>
          <w:ilvl w:val="0"/>
          <w:numId w:val="35"/>
        </w:numPr>
        <w:spacing w:line="360" w:lineRule="auto"/>
        <w:jc w:val="both"/>
      </w:pPr>
      <w:r>
        <w:t xml:space="preserve"> </w:t>
      </w:r>
      <w:bookmarkStart w:id="2451" w:name="_Ref528255279"/>
      <w:proofErr w:type="spellStart"/>
      <w:r>
        <w:t>CodeAster</w:t>
      </w:r>
      <w:proofErr w:type="spellEnd"/>
      <w:r>
        <w:t>© Référence R</w:t>
      </w:r>
      <w:r w:rsidRPr="00866FE3">
        <w:t>3.03.08</w:t>
      </w:r>
      <w:r>
        <w:t>, "</w:t>
      </w:r>
      <w:r w:rsidRPr="00866FE3">
        <w:t>Relations cinématiques linéaires de type RBE3</w:t>
      </w:r>
      <w:r>
        <w:t>"</w:t>
      </w:r>
      <w:bookmarkEnd w:id="2451"/>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52" w:name="_Ref523227901"/>
      <w:r w:rsidRPr="00D77EFD">
        <w:rPr>
          <w:rFonts w:asciiTheme="minorHAnsi" w:hAnsiTheme="minorHAnsi"/>
        </w:rPr>
        <w:t xml:space="preserve"> </w:t>
      </w:r>
      <w:bookmarkStart w:id="2453"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With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2452"/>
      <w:bookmarkEnd w:id="2453"/>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lastRenderedPageBreak/>
        <w:t xml:space="preserve"> </w:t>
      </w:r>
      <w:bookmarkStart w:id="2454"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2454"/>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2455"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2455"/>
    </w:p>
    <w:p w14:paraId="7F46C800" w14:textId="77777777" w:rsidR="00D617B4" w:rsidRDefault="00D617B4" w:rsidP="0054208F">
      <w:pPr>
        <w:pStyle w:val="Paragraphedeliste"/>
        <w:numPr>
          <w:ilvl w:val="0"/>
          <w:numId w:val="35"/>
        </w:numPr>
        <w:spacing w:line="360" w:lineRule="auto"/>
        <w:jc w:val="both"/>
        <w:rPr>
          <w:lang w:val="en-US"/>
        </w:rPr>
      </w:pPr>
      <w:bookmarkStart w:id="2456" w:name="_Ref531885219"/>
      <w:r>
        <w:rPr>
          <w:lang w:val="en-US"/>
        </w:rPr>
        <w:t xml:space="preserve">H.B. Faulkner, W.F. Strong, and R.G. Kirk,  1997.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2456"/>
    </w:p>
    <w:p w14:paraId="5973AE58" w14:textId="77777777" w:rsidR="00D617B4" w:rsidRDefault="00D617B4" w:rsidP="0054208F">
      <w:pPr>
        <w:pStyle w:val="Paragraphedeliste"/>
        <w:numPr>
          <w:ilvl w:val="0"/>
          <w:numId w:val="35"/>
        </w:numPr>
        <w:spacing w:line="360" w:lineRule="auto"/>
        <w:jc w:val="both"/>
        <w:rPr>
          <w:lang w:val="en-US"/>
        </w:rPr>
      </w:pPr>
      <w:bookmarkStart w:id="2457"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457"/>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58"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458"/>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59" w:name="_Ref444181446"/>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2459"/>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60"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2460"/>
    </w:p>
    <w:p w14:paraId="53BED99C" w14:textId="77777777" w:rsidR="00D617B4" w:rsidRDefault="00D617B4" w:rsidP="0054208F">
      <w:pPr>
        <w:pStyle w:val="Paragraphedeliste"/>
        <w:numPr>
          <w:ilvl w:val="0"/>
          <w:numId w:val="35"/>
        </w:numPr>
        <w:spacing w:line="360" w:lineRule="auto"/>
        <w:jc w:val="both"/>
        <w:rPr>
          <w:lang w:val="en-US"/>
        </w:rPr>
      </w:pPr>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61"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2017;69(6):060801-060801-13. doi:10.1115/1.4037216.</w:t>
      </w:r>
      <w:bookmarkEnd w:id="2461"/>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62"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2462"/>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2463"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Turbomachinery</w:t>
      </w:r>
      <w:proofErr w:type="spellEnd"/>
      <w:r>
        <w:rPr>
          <w:lang w:val="en-US"/>
        </w:rPr>
        <w:t xml:space="preserve"> </w:t>
      </w:r>
      <w:proofErr w:type="spellStart"/>
      <w:r>
        <w:rPr>
          <w:lang w:val="en-US"/>
        </w:rPr>
        <w:t>Symp</w:t>
      </w:r>
      <w:proofErr w:type="spellEnd"/>
      <w:r>
        <w:rPr>
          <w:lang w:val="en-US"/>
        </w:rPr>
        <w:t>., College Station, TX, 1997.</w:t>
      </w:r>
      <w:bookmarkEnd w:id="2463"/>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2464"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xml:space="preserve">, “Application of a heat barrier sleeve to prevent synchronous rotor instability”, in Proceedings of the Twenty-seventh </w:t>
      </w:r>
      <w:proofErr w:type="spellStart"/>
      <w:r w:rsidRPr="00936EB8">
        <w:rPr>
          <w:lang w:val="en-US"/>
        </w:rPr>
        <w:t>Turbomachinery</w:t>
      </w:r>
      <w:proofErr w:type="spellEnd"/>
      <w:r w:rsidRPr="00936EB8">
        <w:rPr>
          <w:lang w:val="en-US"/>
        </w:rPr>
        <w:t xml:space="preserve"> Symposium, 1998, pp.17-26.</w:t>
      </w:r>
      <w:bookmarkEnd w:id="2464"/>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2465" w:name="_Ref523086492"/>
      <w:r w:rsidRPr="00214DA2">
        <w:rPr>
          <w:lang w:val="en-US" w:eastAsia="en-US"/>
        </w:rPr>
        <w:lastRenderedPageBreak/>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2465"/>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2466" w:name="_Ref444178326"/>
      <w:r>
        <w:rPr>
          <w:rFonts w:asciiTheme="minorHAnsi" w:hAnsiTheme="minorHAnsi"/>
          <w:lang w:val="en-US"/>
        </w:rPr>
        <w:t>F. de</w:t>
      </w:r>
      <w:r w:rsidRPr="00A22718">
        <w:rPr>
          <w:rFonts w:asciiTheme="minorHAnsi" w:hAnsiTheme="minorHAnsi"/>
          <w:lang w:val="en-US"/>
        </w:rPr>
        <w:t xml:space="preserve"> </w:t>
      </w:r>
      <w:proofErr w:type="spellStart"/>
      <w:r w:rsidRPr="00A22718">
        <w:rPr>
          <w:rFonts w:asciiTheme="minorHAnsi" w:hAnsiTheme="minorHAnsi"/>
          <w:lang w:val="en-US"/>
        </w:rPr>
        <w:t>Jongh</w:t>
      </w:r>
      <w:proofErr w:type="spellEnd"/>
      <w:r w:rsidRPr="00A22718">
        <w:rPr>
          <w:rFonts w:asciiTheme="minorHAnsi" w:hAnsiTheme="minorHAnsi"/>
          <w:lang w:val="en-US"/>
        </w:rPr>
        <w:t>, The synchronous rotor instability phenomenon – Morton Effect, Proceedings of the thirty-seventh turbomachinery symposium, 2008.</w:t>
      </w:r>
      <w:bookmarkEnd w:id="2466"/>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4"/>
      <w:headerReference w:type="default" r:id="rId145"/>
      <w:footerReference w:type="default" r:id="rId146"/>
      <w:headerReference w:type="first" r:id="rId147"/>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6" w:author="ZHANG Silun" w:date="2019-01-07T13:57:00Z" w:initials="ZS">
    <w:p w14:paraId="5F1393E8" w14:textId="7B4CE73F" w:rsidR="00126B4C" w:rsidRDefault="00126B4C">
      <w:pPr>
        <w:pStyle w:val="Commentaire"/>
      </w:pPr>
      <w:r>
        <w:rPr>
          <w:rStyle w:val="Marquedecommentaire"/>
        </w:rPr>
        <w:annotationRef/>
      </w:r>
      <w:r>
        <w:t xml:space="preserve">Cette phrase reste à expliquer ou corriger. </w:t>
      </w:r>
    </w:p>
  </w:comment>
  <w:comment w:id="76" w:author="HASSINI Mohamed-amine" w:date="2019-01-13T20:52:00Z" w:initials="HM">
    <w:p w14:paraId="371DA0E1" w14:textId="4974EEAC" w:rsidR="00126B4C" w:rsidRDefault="00126B4C">
      <w:pPr>
        <w:pStyle w:val="Commentaire"/>
      </w:pPr>
      <w:r>
        <w:rPr>
          <w:rStyle w:val="Marquedecommentaire"/>
        </w:rPr>
        <w:annotationRef/>
      </w:r>
      <w:r>
        <w:t xml:space="preserve">Emettre une critique sur la valeur choisie </w:t>
      </w:r>
      <w:proofErr w:type="spellStart"/>
      <w:r>
        <w:t>Ucritique</w:t>
      </w:r>
      <w:proofErr w:type="spellEnd"/>
      <w:r>
        <w:t>.</w:t>
      </w:r>
    </w:p>
    <w:p w14:paraId="25F516ED" w14:textId="18AD8776" w:rsidR="00126B4C" w:rsidRDefault="00126B4C">
      <w:pPr>
        <w:pStyle w:val="Commentaire"/>
      </w:pPr>
      <w:r>
        <w:t xml:space="preserve">Comment </w:t>
      </w:r>
      <w:proofErr w:type="gramStart"/>
      <w:r>
        <w:t>il ont</w:t>
      </w:r>
      <w:proofErr w:type="gramEnd"/>
      <w:r>
        <w:t xml:space="preserve"> </w:t>
      </w:r>
      <w:proofErr w:type="spellStart"/>
      <w:r>
        <w:t>obtenue</w:t>
      </w:r>
      <w:proofErr w:type="spellEnd"/>
      <w:r>
        <w:t xml:space="preserve"> cette valeur</w:t>
      </w:r>
    </w:p>
  </w:comment>
  <w:comment w:id="87" w:author="Mihai ARGHIR" w:date="2019-01-04T18:37:00Z" w:initials="MA">
    <w:p w14:paraId="3E5CCD5D" w14:textId="77777777" w:rsidR="00126B4C" w:rsidRDefault="00126B4C"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309" w:author="Mihai ARGHIR" w:date="2019-01-11T09:59:00Z" w:initials="MA">
    <w:p w14:paraId="19FE2D80" w14:textId="03457DF8" w:rsidR="00126B4C" w:rsidRPr="00A42408" w:rsidRDefault="00126B4C">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126B4C" w:rsidRDefault="00126B4C">
      <w:pPr>
        <w:pStyle w:val="Commentaire"/>
      </w:pPr>
      <w:r w:rsidRPr="00A42408">
        <w:rPr>
          <w:noProof/>
          <w:highlight w:val="yellow"/>
        </w:rPr>
        <w:t>xr et yr sont inversés</w:t>
      </w:r>
    </w:p>
  </w:comment>
  <w:comment w:id="347" w:author="HASSINI Mohamed-amine" w:date="2019-01-02T11:09:00Z" w:initials="HM">
    <w:p w14:paraId="41307583" w14:textId="77777777" w:rsidR="00126B4C" w:rsidRDefault="00126B4C" w:rsidP="00ED4BE4">
      <w:pPr>
        <w:pStyle w:val="Commentaire"/>
      </w:pPr>
      <w:r>
        <w:rPr>
          <w:rStyle w:val="Marquedecommentaire"/>
        </w:rPr>
        <w:annotationRef/>
      </w:r>
      <w:r>
        <w:t>C’est l’inverse. La U1=W1=0</w:t>
      </w:r>
    </w:p>
  </w:comment>
  <w:comment w:id="348" w:author="ZHANG Silun" w:date="2019-01-08T02:13:00Z" w:initials="ZS">
    <w:p w14:paraId="09E64AA2" w14:textId="2642AF5B" w:rsidR="00126B4C" w:rsidRDefault="00126B4C">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356" w:author="HASSINI Mohamed-amine" w:date="2019-01-02T11:13:00Z" w:initials="HM">
    <w:p w14:paraId="5CFAA9BE" w14:textId="77777777" w:rsidR="00126B4C" w:rsidRDefault="00126B4C" w:rsidP="00020FD8">
      <w:pPr>
        <w:pStyle w:val="Commentaire"/>
      </w:pPr>
      <w:r>
        <w:rPr>
          <w:rStyle w:val="Marquedecommentaire"/>
        </w:rPr>
        <w:annotationRef/>
      </w:r>
      <w:r>
        <w:t>Utiliser un schéma pour expliquer</w:t>
      </w:r>
    </w:p>
  </w:comment>
  <w:comment w:id="390" w:author="HASSINI Mohamed-amine" w:date="2019-01-13T22:07:00Z" w:initials="HM">
    <w:p w14:paraId="6C4BD644" w14:textId="33A5D96E" w:rsidR="00126B4C" w:rsidRDefault="00126B4C">
      <w:pPr>
        <w:pStyle w:val="Commentaire"/>
      </w:pPr>
      <w:r>
        <w:rPr>
          <w:rStyle w:val="Marquedecommentaire"/>
        </w:rPr>
        <w:annotationRef/>
      </w:r>
      <w:r>
        <w:t>Donner la relation de récurrence</w:t>
      </w:r>
    </w:p>
  </w:comment>
  <w:comment w:id="400" w:author="Mihai ARGHIR" w:date="2019-01-11T15:18:00Z" w:initials="MA">
    <w:p w14:paraId="2FF5CBD0" w14:textId="401CBA21" w:rsidR="00126B4C" w:rsidRDefault="00126B4C">
      <w:pPr>
        <w:pStyle w:val="Commentaire"/>
      </w:pPr>
      <w:r>
        <w:rPr>
          <w:rStyle w:val="Marquedecommentaire"/>
        </w:rPr>
        <w:annotationRef/>
      </w:r>
      <w:r w:rsidRPr="00A42408">
        <w:rPr>
          <w:highlight w:val="yellow"/>
        </w:rPr>
        <w:t>Il faut donner les autres expressions des intégrales</w:t>
      </w:r>
    </w:p>
  </w:comment>
  <w:comment w:id="460" w:author="Mihai ARGHIR" w:date="2019-01-11T15:45:00Z" w:initials="MA">
    <w:p w14:paraId="22E85AB4" w14:textId="655582C6" w:rsidR="00126B4C" w:rsidRDefault="00126B4C">
      <w:pPr>
        <w:pStyle w:val="Commentaire"/>
      </w:pPr>
      <w:r>
        <w:rPr>
          <w:rStyle w:val="Marquedecommentaire"/>
        </w:rPr>
        <w:annotationRef/>
      </w:r>
      <w:r w:rsidRPr="00A42408">
        <w:rPr>
          <w:highlight w:val="yellow"/>
        </w:rPr>
        <w:t xml:space="preserve">Quelles sont les expressions des termes Be, </w:t>
      </w:r>
      <w:proofErr w:type="spellStart"/>
      <w:r w:rsidRPr="00A42408">
        <w:rPr>
          <w:highlight w:val="yellow"/>
        </w:rPr>
        <w:t>Bw</w:t>
      </w:r>
      <w:proofErr w:type="spellEnd"/>
      <w:r w:rsidRPr="00A42408">
        <w:rPr>
          <w:highlight w:val="yellow"/>
        </w:rPr>
        <w:t xml:space="preserve">, </w:t>
      </w:r>
      <w:proofErr w:type="spellStart"/>
      <w:r w:rsidRPr="00A42408">
        <w:rPr>
          <w:highlight w:val="yellow"/>
        </w:rPr>
        <w:t>etc</w:t>
      </w:r>
      <w:proofErr w:type="spellEnd"/>
      <w:r w:rsidRPr="00A42408">
        <w:rPr>
          <w:highlight w:val="yellow"/>
        </w:rPr>
        <w:t> ???</w:t>
      </w:r>
    </w:p>
  </w:comment>
  <w:comment w:id="461" w:author="Mihai ARGHIR" w:date="2019-01-11T15:46:00Z" w:initials="MA">
    <w:p w14:paraId="5FFC4635" w14:textId="1A40592E" w:rsidR="00126B4C" w:rsidRDefault="00126B4C">
      <w:pPr>
        <w:pStyle w:val="Commentaire"/>
      </w:pPr>
      <w:r w:rsidRPr="00A42408">
        <w:rPr>
          <w:rStyle w:val="Marquedecommentaire"/>
          <w:highlight w:val="yellow"/>
        </w:rPr>
        <w:annotationRef/>
      </w:r>
      <w:r w:rsidRPr="00A42408">
        <w:rPr>
          <w:highlight w:val="yellow"/>
        </w:rPr>
        <w:t>Quelle est l’expression pour « c » dans cette équation ?</w:t>
      </w:r>
    </w:p>
  </w:comment>
  <w:comment w:id="483" w:author="Mihai ARGHIR" w:date="2019-01-11T17:10:00Z" w:initials="MA">
    <w:p w14:paraId="6E900996" w14:textId="1938BB52" w:rsidR="00126B4C" w:rsidRDefault="00126B4C">
      <w:pPr>
        <w:pStyle w:val="Commentaire"/>
      </w:pPr>
      <w:r>
        <w:rPr>
          <w:rStyle w:val="Marquedecommentaire"/>
        </w:rPr>
        <w:annotationRef/>
      </w:r>
      <w:r w:rsidRPr="00A42408">
        <w:rPr>
          <w:highlight w:val="yellow"/>
        </w:rPr>
        <w:t>Il te faut un dessin qui montre le maillage 3D</w:t>
      </w:r>
    </w:p>
  </w:comment>
  <w:comment w:id="484" w:author="HASSINI Mohamed-amine" w:date="2019-01-13T22:34:00Z" w:initials="HM">
    <w:p w14:paraId="0B51458C" w14:textId="7D2C3694" w:rsidR="00126B4C" w:rsidRDefault="00126B4C">
      <w:pPr>
        <w:pStyle w:val="Commentaire"/>
      </w:pPr>
      <w:r>
        <w:rPr>
          <w:rStyle w:val="Marquedecommentaire"/>
        </w:rPr>
        <w:annotationRef/>
      </w:r>
      <w:r>
        <w:t>Donner dans les deux directions</w:t>
      </w:r>
    </w:p>
  </w:comment>
  <w:comment w:id="485" w:author="HASSINI Mohamed-amine" w:date="2019-01-13T22:35:00Z" w:initials="HM">
    <w:p w14:paraId="00E09A68" w14:textId="5DFC9BC3" w:rsidR="00126B4C" w:rsidRDefault="00126B4C">
      <w:pPr>
        <w:pStyle w:val="Commentaire"/>
      </w:pPr>
      <w:r>
        <w:rPr>
          <w:rStyle w:val="Marquedecommentaire"/>
        </w:rPr>
        <w:annotationRef/>
      </w:r>
      <w:r>
        <w:t>Mettre sous la forme d’un sous-titre non numéroté</w:t>
      </w:r>
    </w:p>
  </w:comment>
  <w:comment w:id="491" w:author="HASSINI Mohamed-amine" w:date="2019-01-13T22:53:00Z" w:initials="HM">
    <w:p w14:paraId="3FA222BD" w14:textId="03B23780" w:rsidR="00126B4C" w:rsidRDefault="00126B4C">
      <w:pPr>
        <w:pStyle w:val="Commentaire"/>
      </w:pPr>
      <w:r>
        <w:rPr>
          <w:rStyle w:val="Marquedecommentaire"/>
        </w:rPr>
        <w:annotationRef/>
      </w:r>
      <w:r>
        <w:t>Dire pourquoi ce choix est meilleur par rapport aux autres</w:t>
      </w:r>
    </w:p>
  </w:comment>
  <w:comment w:id="516" w:author="Mihai ARGHIR" w:date="2019-01-11T17:51:00Z" w:initials="MA">
    <w:p w14:paraId="12D9DEA1" w14:textId="62BD4949" w:rsidR="00126B4C" w:rsidRDefault="00126B4C">
      <w:pPr>
        <w:pStyle w:val="Commentaire"/>
      </w:pPr>
      <w:r>
        <w:rPr>
          <w:rStyle w:val="Marquedecommentaire"/>
        </w:rPr>
        <w:annotationRef/>
      </w:r>
      <w:r w:rsidRPr="00AC3448">
        <w:rPr>
          <w:highlight w:val="yellow"/>
        </w:rPr>
        <w:t xml:space="preserve">Tu </w:t>
      </w:r>
      <w:proofErr w:type="gramStart"/>
      <w:r w:rsidRPr="00AC3448">
        <w:rPr>
          <w:highlight w:val="yellow"/>
        </w:rPr>
        <w:t>n’</w:t>
      </w:r>
      <w:proofErr w:type="spellStart"/>
      <w:r w:rsidRPr="00AC3448">
        <w:rPr>
          <w:highlight w:val="yellow"/>
        </w:rPr>
        <w:t>a</w:t>
      </w:r>
      <w:proofErr w:type="spellEnd"/>
      <w:proofErr w:type="gramEnd"/>
      <w:r w:rsidRPr="00AC3448">
        <w:rPr>
          <w:highlight w:val="yellow"/>
        </w:rPr>
        <w:t xml:space="preserve"> donné aucun exemple et on en a fait dans la </w:t>
      </w:r>
      <w:proofErr w:type="spellStart"/>
      <w:r w:rsidRPr="00AC3448">
        <w:rPr>
          <w:highlight w:val="yellow"/>
        </w:rPr>
        <w:t>publi</w:t>
      </w:r>
      <w:proofErr w:type="spellEnd"/>
      <w:r w:rsidRPr="00AC3448">
        <w:rPr>
          <w:highlight w:val="yellow"/>
        </w:rPr>
        <w:t>.</w:t>
      </w:r>
    </w:p>
  </w:comment>
  <w:comment w:id="529" w:author="HASSINI Mohamed-amine" w:date="2019-01-13T23:04:00Z" w:initials="HM">
    <w:p w14:paraId="06C392B1" w14:textId="2ECBDA30" w:rsidR="00126B4C" w:rsidRDefault="00126B4C">
      <w:pPr>
        <w:pStyle w:val="Commentaire"/>
      </w:pPr>
      <w:r>
        <w:rPr>
          <w:rStyle w:val="Marquedecommentaire"/>
        </w:rPr>
        <w:annotationRef/>
      </w:r>
      <w:r>
        <w:t xml:space="preserve">Discuter des résultats chaque cas choisi a une importance. </w:t>
      </w:r>
    </w:p>
    <w:p w14:paraId="5D7E2F57" w14:textId="4CEAF685" w:rsidR="00126B4C" w:rsidRDefault="00126B4C">
      <w:pPr>
        <w:pStyle w:val="Commentaire"/>
      </w:pPr>
      <w:r>
        <w:t>Commenter le fait que le modèle de cavitation capture bien ce qui se passe sur le lobe supérieur</w:t>
      </w:r>
    </w:p>
  </w:comment>
  <w:comment w:id="532" w:author="HASSINI Mohamed-amine" w:date="2019-01-13T23:07:00Z" w:initials="HM">
    <w:p w14:paraId="628F6C2D" w14:textId="762AAD6D" w:rsidR="00126B4C" w:rsidRDefault="00126B4C">
      <w:pPr>
        <w:pStyle w:val="Commentaire"/>
      </w:pPr>
      <w:r>
        <w:rPr>
          <w:rStyle w:val="Marquedecommentaire"/>
        </w:rPr>
        <w:annotationRef/>
      </w:r>
      <w:r>
        <w:t xml:space="preserve">Pourquoi ça va </w:t>
      </w:r>
      <w:proofErr w:type="spellStart"/>
      <w:r>
        <w:t>juqu’à</w:t>
      </w:r>
      <w:proofErr w:type="spellEnd"/>
      <w:r>
        <w:t xml:space="preserve"> 400 degrés en coordonnées circonférentielle ?!!!</w:t>
      </w:r>
    </w:p>
  </w:comment>
  <w:comment w:id="1032" w:author="ZHANG Silun" w:date="2019-01-10T15:22:00Z" w:initials="ZS">
    <w:p w14:paraId="3626CDD8" w14:textId="77777777" w:rsidR="00126B4C" w:rsidRPr="003E5F16" w:rsidRDefault="00126B4C" w:rsidP="002A05EF">
      <w:pPr>
        <w:spacing w:before="120" w:line="360" w:lineRule="auto"/>
        <w:ind w:firstLine="709"/>
        <w:rPr>
          <w:u w:val="single"/>
        </w:rPr>
      </w:pPr>
      <w:r>
        <w:rPr>
          <w:rStyle w:val="Marquedecommentaire"/>
        </w:rPr>
        <w:annotationRef/>
      </w:r>
      <w:r w:rsidRPr="002A05EF">
        <w:rPr>
          <w:u w:val="single"/>
        </w:rPr>
        <w:t>(</w:t>
      </w:r>
      <w:proofErr w:type="gramStart"/>
      <w:r w:rsidRPr="002A05EF">
        <w:rPr>
          <w:u w:val="single"/>
        </w:rPr>
        <w:t>j’ai</w:t>
      </w:r>
      <w:proofErr w:type="gramEnd"/>
      <w:r w:rsidRPr="002A05EF">
        <w:rPr>
          <w:u w:val="single"/>
        </w:rPr>
        <w:t xml:space="preserve"> eu mal à formuler les phrases pour expliquer la différence au début de la simulation et critiquer les résultats)</w:t>
      </w:r>
    </w:p>
    <w:p w14:paraId="051FFD9C" w14:textId="3750E9D1" w:rsidR="00126B4C" w:rsidRDefault="00126B4C">
      <w:pPr>
        <w:pStyle w:val="Commentaire"/>
      </w:pPr>
    </w:p>
  </w:comment>
  <w:comment w:id="1142" w:author="HASSINI Mohamed-amine" w:date="2019-01-16T14:34:00Z" w:initials="HM">
    <w:p w14:paraId="171EC7E2" w14:textId="41D63B54" w:rsidR="00126B4C" w:rsidRDefault="00126B4C">
      <w:pPr>
        <w:pStyle w:val="Commentaire"/>
      </w:pPr>
      <w:r>
        <w:rPr>
          <w:rStyle w:val="Marquedecommentaire"/>
        </w:rPr>
        <w:annotationRef/>
      </w:r>
      <w:r>
        <w:t>Utiliser une formulation complexe serait plus simple</w:t>
      </w:r>
    </w:p>
  </w:comment>
  <w:comment w:id="1180" w:author="HASSINI Mohamed-amine" w:date="2019-01-14T14:22:00Z" w:initials="HM">
    <w:p w14:paraId="22335CC2" w14:textId="19E38061" w:rsidR="00126B4C" w:rsidRDefault="00126B4C">
      <w:pPr>
        <w:pStyle w:val="Commentaire"/>
      </w:pPr>
      <w:r>
        <w:rPr>
          <w:rStyle w:val="Marquedecommentaire"/>
        </w:rPr>
        <w:annotationRef/>
      </w:r>
      <w:r>
        <w:t>Donner les réf de papiers qui utilisent une identification expérimentale de ce lien</w:t>
      </w:r>
    </w:p>
  </w:comment>
  <w:comment w:id="1430" w:author="HASSINI Mohamed-amine" w:date="2019-01-14T18:40:00Z" w:initials="HM">
    <w:p w14:paraId="1DCE8DC2" w14:textId="24250C40" w:rsidR="00126B4C" w:rsidRDefault="00126B4C">
      <w:pPr>
        <w:pStyle w:val="Commentaire"/>
      </w:pPr>
      <w:r>
        <w:rPr>
          <w:rStyle w:val="Marquedecommentaire"/>
        </w:rPr>
        <w:annotationRef/>
      </w:r>
      <w:r>
        <w:t xml:space="preserve">Tu utilises une image pour le tableau ! </w:t>
      </w:r>
      <w:proofErr w:type="gramStart"/>
      <w:r>
        <w:t>Je peux</w:t>
      </w:r>
      <w:proofErr w:type="gramEnd"/>
      <w:r>
        <w:t xml:space="preserve"> pas le modifier</w:t>
      </w:r>
    </w:p>
  </w:comment>
  <w:comment w:id="1456" w:author="HASSINI Mohamed-amine" w:date="2019-01-14T18:48:00Z" w:initials="HM">
    <w:p w14:paraId="7E8B30DB" w14:textId="67757E39" w:rsidR="00126B4C" w:rsidRDefault="00126B4C">
      <w:pPr>
        <w:pStyle w:val="Commentaire"/>
      </w:pPr>
      <w:r>
        <w:rPr>
          <w:rStyle w:val="Marquedecommentaire"/>
        </w:rPr>
        <w:annotationRef/>
      </w:r>
      <w:proofErr w:type="gramStart"/>
      <w:r>
        <w:t>c’est</w:t>
      </w:r>
      <w:proofErr w:type="gramEnd"/>
      <w:r>
        <w:t xml:space="preserve"> de manière indirect</w:t>
      </w:r>
    </w:p>
  </w:comment>
  <w:comment w:id="1484" w:author="HASSINI Mohamed-amine" w:date="2019-01-14T19:02:00Z" w:initials="HM">
    <w:p w14:paraId="1CA9DFC4" w14:textId="37A983D6" w:rsidR="00126B4C" w:rsidRDefault="00126B4C">
      <w:pPr>
        <w:pStyle w:val="Commentaire"/>
      </w:pPr>
      <w:r>
        <w:rPr>
          <w:rStyle w:val="Marquedecommentaire"/>
        </w:rPr>
        <w:annotationRef/>
      </w:r>
      <w:proofErr w:type="gramStart"/>
      <w:r>
        <w:t>placé</w:t>
      </w:r>
      <w:proofErr w:type="gramEnd"/>
      <w:r>
        <w:t xml:space="preserve"> sur quel disque ?</w:t>
      </w:r>
    </w:p>
  </w:comment>
  <w:comment w:id="1515" w:author="HASSINI Mohamed-amine" w:date="2019-01-14T19:14:00Z" w:initials="HM">
    <w:p w14:paraId="010D61B2" w14:textId="49711EC7" w:rsidR="00126B4C" w:rsidRDefault="00126B4C">
      <w:pPr>
        <w:pStyle w:val="Commentaire"/>
      </w:pPr>
      <w:r>
        <w:rPr>
          <w:rStyle w:val="Marquedecommentaire"/>
        </w:rPr>
        <w:annotationRef/>
      </w:r>
      <w:r>
        <w:t>Pour le modèle linéaire, est ce que tu as ajouté la position d’équilibre du rotor ?</w:t>
      </w:r>
    </w:p>
  </w:comment>
  <w:comment w:id="1512" w:author="HASSINI Mohamed-amine" w:date="2019-01-14T19:16:00Z" w:initials="HM">
    <w:p w14:paraId="1755B1B1" w14:textId="2D25B150" w:rsidR="00126B4C" w:rsidRDefault="00126B4C">
      <w:pPr>
        <w:pStyle w:val="Commentaire"/>
      </w:pPr>
      <w:r>
        <w:rPr>
          <w:rStyle w:val="Marquedecommentaire"/>
        </w:rPr>
        <w:annotationRef/>
      </w:r>
      <w:r>
        <w:t>C’est prématuré de dire ça ici. Utilise la comparaison avec l’expérimental</w:t>
      </w:r>
    </w:p>
  </w:comment>
  <w:comment w:id="1525" w:author="HASSINI Mohamed-amine" w:date="2019-01-14T19:18:00Z" w:initials="HM">
    <w:p w14:paraId="377C1107" w14:textId="2317E44A" w:rsidR="00126B4C" w:rsidRDefault="00126B4C">
      <w:pPr>
        <w:pStyle w:val="Commentaire"/>
      </w:pPr>
      <w:r>
        <w:rPr>
          <w:rStyle w:val="Marquedecommentaire"/>
        </w:rPr>
        <w:annotationRef/>
      </w:r>
      <w:r>
        <w:t>Ça ne veut rien dire il faudra qu’on en discute</w:t>
      </w:r>
    </w:p>
  </w:comment>
  <w:comment w:id="1532" w:author="HASSINI Mohamed-amine" w:date="2019-01-15T14:02:00Z" w:initials="HM">
    <w:p w14:paraId="6919D67C" w14:textId="5D04E012" w:rsidR="00126B4C" w:rsidRDefault="00126B4C">
      <w:pPr>
        <w:pStyle w:val="Commentaire"/>
      </w:pPr>
      <w:r>
        <w:rPr>
          <w:rStyle w:val="Marquedecommentaire"/>
        </w:rPr>
        <w:annotationRef/>
      </w:r>
      <w:r>
        <w:t>Déjà dit</w:t>
      </w:r>
    </w:p>
  </w:comment>
  <w:comment w:id="1644" w:author="HASSINI Mohamed-amine" w:date="2019-01-15T15:51:00Z" w:initials="HM">
    <w:p w14:paraId="62DFA05C" w14:textId="4D36865F" w:rsidR="00126B4C" w:rsidRDefault="00126B4C">
      <w:pPr>
        <w:pStyle w:val="Commentaire"/>
      </w:pPr>
      <w:r>
        <w:rPr>
          <w:rStyle w:val="Marquedecommentaire"/>
        </w:rPr>
        <w:annotationRef/>
      </w:r>
      <w:r>
        <w:t xml:space="preserve">C’est une contrainte forte que tu as utilisé et </w:t>
      </w:r>
      <w:proofErr w:type="gramStart"/>
      <w:r>
        <w:t>c’est</w:t>
      </w:r>
      <w:proofErr w:type="gramEnd"/>
      <w:r>
        <w:t xml:space="preserve"> pas bon. Il faut refaire les calculs avec </w:t>
      </w:r>
      <w:proofErr w:type="gramStart"/>
      <w:r>
        <w:t>les coefficients dynamique</w:t>
      </w:r>
      <w:proofErr w:type="gramEnd"/>
    </w:p>
  </w:comment>
  <w:comment w:id="1645" w:author="HASSINI Mohamed-amine" w:date="2019-01-15T15:41:00Z" w:initials="HM">
    <w:p w14:paraId="5628041D" w14:textId="6ABDD191" w:rsidR="00126B4C" w:rsidRDefault="00126B4C">
      <w:pPr>
        <w:pStyle w:val="Commentaire"/>
      </w:pPr>
      <w:r>
        <w:rPr>
          <w:rStyle w:val="Marquedecommentaire"/>
        </w:rPr>
        <w:annotationRef/>
      </w:r>
      <w:r>
        <w:t xml:space="preserve">Il faut refaire les calculs car il faut prendre les </w:t>
      </w:r>
      <w:proofErr w:type="spellStart"/>
      <w:r>
        <w:t>cofficients</w:t>
      </w:r>
      <w:proofErr w:type="spellEnd"/>
      <w:r>
        <w:t xml:space="preserve"> dynamiques du palier qui varie avec la vitesse de rotation. La position d’équilibre aussi change.</w:t>
      </w:r>
    </w:p>
  </w:comment>
  <w:comment w:id="1700" w:author="HASSINI Mohamed-amine" w:date="2019-01-15T15:58:00Z" w:initials="HM">
    <w:p w14:paraId="4F94241F" w14:textId="07E93C15" w:rsidR="00126B4C" w:rsidRDefault="00126B4C">
      <w:pPr>
        <w:pStyle w:val="Commentaire"/>
      </w:pPr>
      <w:r>
        <w:rPr>
          <w:rStyle w:val="Marquedecommentaire"/>
        </w:rPr>
        <w:annotationRef/>
      </w:r>
      <w:r>
        <w:t>Ajouter une illustration montrant où est le point chaud et les axes X</w:t>
      </w:r>
      <w:proofErr w:type="gramStart"/>
      <w:r>
        <w:t>,Y,Z</w:t>
      </w:r>
      <w:proofErr w:type="gramEnd"/>
    </w:p>
  </w:comment>
  <w:comment w:id="1713" w:author="HASSINI Mohamed-amine" w:date="2019-01-14T19:19:00Z" w:initials="HM">
    <w:p w14:paraId="669DC120" w14:textId="2BB25269" w:rsidR="00126B4C" w:rsidRDefault="00126B4C">
      <w:pPr>
        <w:pStyle w:val="Commentaire"/>
      </w:pPr>
      <w:r>
        <w:rPr>
          <w:rStyle w:val="Marquedecommentaire"/>
        </w:rPr>
        <w:annotationRef/>
      </w:r>
      <w:r>
        <w:t>Modifier en utilisant le critère de stabilité</w:t>
      </w:r>
    </w:p>
  </w:comment>
  <w:comment w:id="1727" w:author="HASSINI Mohamed-amine" w:date="2019-01-14T19:20:00Z" w:initials="HM">
    <w:p w14:paraId="5A125427" w14:textId="55E2F006" w:rsidR="00126B4C" w:rsidRDefault="00126B4C">
      <w:pPr>
        <w:pStyle w:val="Commentaire"/>
      </w:pPr>
      <w:r>
        <w:rPr>
          <w:rStyle w:val="Marquedecommentaire"/>
        </w:rPr>
        <w:annotationRef/>
      </w:r>
      <w:r>
        <w:t xml:space="preserve">Ça serait bien de montrer que le </w:t>
      </w:r>
      <w:proofErr w:type="spellStart"/>
      <w:r>
        <w:t>criètre</w:t>
      </w:r>
      <w:proofErr w:type="spellEnd"/>
      <w:r>
        <w:t xml:space="preserve"> </w:t>
      </w:r>
      <w:proofErr w:type="spellStart"/>
      <w:r>
        <w:t>kirk</w:t>
      </w:r>
      <w:proofErr w:type="spellEnd"/>
      <w:r>
        <w:t xml:space="preserve"> qu’on a </w:t>
      </w:r>
      <w:proofErr w:type="spellStart"/>
      <w:proofErr w:type="gramStart"/>
      <w:r>
        <w:t>utiliser</w:t>
      </w:r>
      <w:proofErr w:type="spellEnd"/>
      <w:proofErr w:type="gramEnd"/>
      <w:r>
        <w:t xml:space="preserve"> pour dimensionner le banc donne un Morton instable</w:t>
      </w:r>
    </w:p>
  </w:comment>
  <w:comment w:id="1785" w:author="HASSINI Mohamed-amine" w:date="2019-01-14T19:21:00Z" w:initials="HM">
    <w:p w14:paraId="7E1EF99B" w14:textId="2EC1A507" w:rsidR="00126B4C" w:rsidRDefault="00126B4C">
      <w:pPr>
        <w:pStyle w:val="Commentaire"/>
      </w:pPr>
      <w:r>
        <w:rPr>
          <w:rStyle w:val="Marquedecommentaire"/>
        </w:rPr>
        <w:annotationRef/>
      </w:r>
      <w:proofErr w:type="spellStart"/>
      <w:r>
        <w:t>Ppurquoi</w:t>
      </w:r>
      <w:proofErr w:type="spellEnd"/>
      <w:r>
        <w:t xml:space="preserve"> des images !</w:t>
      </w:r>
    </w:p>
  </w:comment>
  <w:comment w:id="1824" w:author="HASSINI Mohamed-amine" w:date="2019-01-16T13:26:00Z" w:initials="HM">
    <w:p w14:paraId="51BB90DA" w14:textId="50769133" w:rsidR="00126B4C" w:rsidRDefault="00126B4C">
      <w:pPr>
        <w:pStyle w:val="Commentaire"/>
      </w:pPr>
      <w:r>
        <w:rPr>
          <w:rStyle w:val="Marquedecommentaire"/>
        </w:rPr>
        <w:annotationRef/>
      </w:r>
      <w:r>
        <w:t xml:space="preserve">C’est intéressant mais il faut qu’on en parle avec </w:t>
      </w:r>
      <w:proofErr w:type="spellStart"/>
      <w:r>
        <w:t>Mihai</w:t>
      </w:r>
      <w:proofErr w:type="spellEnd"/>
    </w:p>
  </w:comment>
  <w:comment w:id="1948" w:author="HASSINI Mohamed-amine" w:date="2019-01-17T12:03:00Z" w:initials="HM">
    <w:p w14:paraId="5D22D141" w14:textId="77777777" w:rsidR="00126B4C" w:rsidRDefault="00126B4C" w:rsidP="00CD6452">
      <w:pPr>
        <w:pStyle w:val="Commentaire"/>
      </w:pPr>
      <w:r>
        <w:rPr>
          <w:rStyle w:val="Marquedecommentaire"/>
        </w:rPr>
        <w:annotationRef/>
      </w:r>
      <w:r>
        <w:t>Décrire un peu la configuration (vitesses, type de guidage, disque, masses etc.)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1393E8" w15:done="0"/>
  <w15:commentEx w15:paraId="25F516ED" w15:done="0"/>
  <w15:commentEx w15:paraId="3E5CCD5D" w15:done="1"/>
  <w15:commentEx w15:paraId="1BFE3A0F" w15:done="0"/>
  <w15:commentEx w15:paraId="41307583" w15:done="0"/>
  <w15:commentEx w15:paraId="09E64AA2" w15:paraIdParent="41307583" w15:done="0"/>
  <w15:commentEx w15:paraId="5CFAA9BE" w15:done="1"/>
  <w15:commentEx w15:paraId="6C4BD644" w15:done="0"/>
  <w15:commentEx w15:paraId="2FF5CBD0" w15:done="0"/>
  <w15:commentEx w15:paraId="22E85AB4" w15:done="0"/>
  <w15:commentEx w15:paraId="5FFC4635" w15:done="0"/>
  <w15:commentEx w15:paraId="6E900996" w15:done="0"/>
  <w15:commentEx w15:paraId="0B51458C" w15:done="0"/>
  <w15:commentEx w15:paraId="00E09A68" w15:done="0"/>
  <w15:commentEx w15:paraId="3FA222BD" w15:done="0"/>
  <w15:commentEx w15:paraId="12D9DEA1" w15:done="0"/>
  <w15:commentEx w15:paraId="5D7E2F57" w15:done="0"/>
  <w15:commentEx w15:paraId="628F6C2D" w15:done="0"/>
  <w15:commentEx w15:paraId="051FFD9C" w15:done="0"/>
  <w15:commentEx w15:paraId="171EC7E2" w15:done="0"/>
  <w15:commentEx w15:paraId="22335CC2" w15:done="0"/>
  <w15:commentEx w15:paraId="1DCE8DC2" w15:done="0"/>
  <w15:commentEx w15:paraId="7E8B30DB" w15:done="0"/>
  <w15:commentEx w15:paraId="1CA9DFC4" w15:done="0"/>
  <w15:commentEx w15:paraId="010D61B2" w15:done="0"/>
  <w15:commentEx w15:paraId="1755B1B1" w15:done="0"/>
  <w15:commentEx w15:paraId="377C1107" w15:done="0"/>
  <w15:commentEx w15:paraId="6919D67C" w15:done="0"/>
  <w15:commentEx w15:paraId="62DFA05C" w15:done="0"/>
  <w15:commentEx w15:paraId="5628041D" w15:done="0"/>
  <w15:commentEx w15:paraId="4F94241F" w15:done="0"/>
  <w15:commentEx w15:paraId="669DC120" w15:done="0"/>
  <w15:commentEx w15:paraId="5A125427" w15:done="0"/>
  <w15:commentEx w15:paraId="7E1EF99B" w15:done="0"/>
  <w15:commentEx w15:paraId="51BB90DA" w15:done="0"/>
  <w15:commentEx w15:paraId="5D22D14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8F4564" w14:textId="77777777" w:rsidR="00426CE5" w:rsidRDefault="00426CE5" w:rsidP="00263793">
      <w:r>
        <w:separator/>
      </w:r>
    </w:p>
  </w:endnote>
  <w:endnote w:type="continuationSeparator" w:id="0">
    <w:p w14:paraId="05A6D42C" w14:textId="77777777" w:rsidR="00426CE5" w:rsidRDefault="00426CE5"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25F53734" w:rsidR="00126B4C" w:rsidRDefault="00126B4C">
        <w:pPr>
          <w:pStyle w:val="Pieddepage"/>
          <w:jc w:val="right"/>
        </w:pPr>
        <w:r>
          <w:fldChar w:fldCharType="begin"/>
        </w:r>
        <w:r>
          <w:instrText>PAGE   \* MERGEFORMAT</w:instrText>
        </w:r>
        <w:r>
          <w:fldChar w:fldCharType="separate"/>
        </w:r>
        <w:r w:rsidR="00010F09">
          <w:rPr>
            <w:noProof/>
          </w:rPr>
          <w:t>139</w:t>
        </w:r>
        <w:r>
          <w:fldChar w:fldCharType="end"/>
        </w:r>
      </w:p>
    </w:sdtContent>
  </w:sdt>
  <w:p w14:paraId="6F7FB6C7" w14:textId="77777777" w:rsidR="00126B4C" w:rsidRDefault="00126B4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AE3ABF" w14:textId="77777777" w:rsidR="00426CE5" w:rsidRDefault="00426CE5" w:rsidP="00263793">
      <w:r>
        <w:separator/>
      </w:r>
    </w:p>
  </w:footnote>
  <w:footnote w:type="continuationSeparator" w:id="0">
    <w:p w14:paraId="2C972C47" w14:textId="77777777" w:rsidR="00426CE5" w:rsidRDefault="00426CE5" w:rsidP="00263793">
      <w:r>
        <w:continuationSeparator/>
      </w:r>
    </w:p>
  </w:footnote>
  <w:footnote w:id="1">
    <w:p w14:paraId="4E1F30BE" w14:textId="55F39D5B" w:rsidR="00126B4C" w:rsidRDefault="00126B4C">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126B4C" w:rsidRDefault="00126B4C"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126B4C" w:rsidRPr="00895849" w:rsidRDefault="00126B4C">
      <w:pPr>
        <w:pStyle w:val="Notedebasdepage"/>
        <w:rPr>
          <w:lang w:val="en-US"/>
        </w:rPr>
      </w:pPr>
      <w:r>
        <w:rPr>
          <w:rStyle w:val="Appelnotedebasdep"/>
        </w:rPr>
        <w:footnoteRef/>
      </w:r>
      <w:r w:rsidRPr="00895849">
        <w:rPr>
          <w:lang w:val="en-US"/>
        </w:rPr>
        <w:t xml:space="preserve"> </w:t>
      </w:r>
      <w:proofErr w:type="spellStart"/>
      <w:r w:rsidRPr="00895849">
        <w:rPr>
          <w:i/>
          <w:lang w:val="en-US"/>
        </w:rPr>
        <w:t>Lobatto</w:t>
      </w:r>
      <w:proofErr w:type="spellEnd"/>
      <w:r w:rsidRPr="00895849">
        <w:rPr>
          <w:i/>
          <w:lang w:val="en-US"/>
        </w:rPr>
        <w:t xml:space="preserve"> Points Collocation Method</w:t>
      </w:r>
      <w:r w:rsidRPr="00895849">
        <w:rPr>
          <w:lang w:val="en-US"/>
        </w:rPr>
        <w:t xml:space="preserve"> (LPCM)</w:t>
      </w:r>
    </w:p>
  </w:footnote>
  <w:footnote w:id="4">
    <w:p w14:paraId="09C1854F" w14:textId="5EF9BCD6" w:rsidR="00126B4C" w:rsidRDefault="00126B4C">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126B4C" w:rsidRPr="00AC3448" w:rsidRDefault="00126B4C" w:rsidP="00AC3448">
      <w:pPr>
        <w:pStyle w:val="Notedebasdepage"/>
      </w:pPr>
      <w:r>
        <w:rPr>
          <w:rStyle w:val="Appelnotedebasdep"/>
        </w:rPr>
        <w:footnoteRef/>
      </w:r>
      <w:r>
        <w:t xml:space="preserve"> </w:t>
      </w:r>
      <w:proofErr w:type="spellStart"/>
      <w:r w:rsidRPr="00AC3448">
        <w:t>Elrod</w:t>
      </w:r>
      <w:proofErr w:type="spellEnd"/>
      <w:r w:rsidRPr="00AC3448">
        <w:t xml:space="preserve"> [] ou </w:t>
      </w:r>
      <w:proofErr w:type="spellStart"/>
      <w:r w:rsidRPr="00AC3448">
        <w:t>Mahner</w:t>
      </w:r>
      <w:proofErr w:type="spellEnd"/>
      <w:r w:rsidRPr="00AC3448">
        <w:t xml:space="preserve"> et al. [] ont calculé ces coefficients en utilisant soit la méthode de </w:t>
      </w:r>
      <w:proofErr w:type="spellStart"/>
      <w:r w:rsidRPr="00AC3448">
        <w:t>Galerkin</w:t>
      </w:r>
      <w:proofErr w:type="spellEnd"/>
      <w:r w:rsidRPr="00AC3448">
        <w:t xml:space="preserve">, soit par collocation aux points de </w:t>
      </w:r>
      <w:proofErr w:type="spellStart"/>
      <w:r w:rsidRPr="00AC3448">
        <w:t>Lobatto</w:t>
      </w:r>
      <w:proofErr w:type="spellEnd"/>
      <w:r w:rsidRPr="00AC3448">
        <w:t xml:space="preserve">. Ils ont trouvé que la méthode de colocation aux points de </w:t>
      </w:r>
      <w:proofErr w:type="spellStart"/>
      <w:r w:rsidRPr="00AC3448">
        <w:t>Lobatto</w:t>
      </w:r>
      <w:proofErr w:type="spellEnd"/>
      <w:r w:rsidRPr="00AC3448">
        <w:t xml:space="preserve"> est plus précise.</w:t>
      </w:r>
    </w:p>
  </w:footnote>
  <w:footnote w:id="6">
    <w:p w14:paraId="305EA22A" w14:textId="77777777" w:rsidR="00126B4C" w:rsidRDefault="00126B4C"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126B4C" w:rsidRDefault="00126B4C">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126B4C" w:rsidRDefault="00126B4C">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126B4C" w:rsidRDefault="00126B4C">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5BA09C5"/>
    <w:multiLevelType w:val="hybridMultilevel"/>
    <w:tmpl w:val="BD562A9E"/>
    <w:lvl w:ilvl="0" w:tplc="2BA0E71C">
      <w:start w:val="5"/>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4"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0"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2"/>
  </w:num>
  <w:num w:numId="3">
    <w:abstractNumId w:val="13"/>
  </w:num>
  <w:num w:numId="4">
    <w:abstractNumId w:val="22"/>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9"/>
  </w:num>
  <w:num w:numId="11">
    <w:abstractNumId w:val="14"/>
  </w:num>
  <w:num w:numId="12">
    <w:abstractNumId w:val="28"/>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4"/>
  </w:num>
  <w:num w:numId="20">
    <w:abstractNumId w:val="27"/>
  </w:num>
  <w:num w:numId="21">
    <w:abstractNumId w:val="19"/>
  </w:num>
  <w:num w:numId="22">
    <w:abstractNumId w:val="12"/>
  </w:num>
  <w:num w:numId="23">
    <w:abstractNumId w:val="26"/>
  </w:num>
  <w:num w:numId="24">
    <w:abstractNumId w:val="23"/>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30"/>
  </w:num>
  <w:num w:numId="28">
    <w:abstractNumId w:val="8"/>
  </w:num>
  <w:num w:numId="29">
    <w:abstractNumId w:val="31"/>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 w:numId="37">
    <w:abstractNumId w:val="21"/>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rson w15:author="ZHANG Silun">
    <w15:presenceInfo w15:providerId="AD" w15:userId="S-1-5-21-2415383333-406384120-3540199839-759732"/>
  </w15:person>
  <w15:person w15:author="Mihai ARGHIR">
    <w15:presenceInfo w15:providerId="None" w15:userId="Mihai ARGHI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trackRevisions/>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32F9"/>
    <w:rsid w:val="00004A26"/>
    <w:rsid w:val="00004B4E"/>
    <w:rsid w:val="00004BC1"/>
    <w:rsid w:val="00005127"/>
    <w:rsid w:val="00005D64"/>
    <w:rsid w:val="0000607D"/>
    <w:rsid w:val="00006AC4"/>
    <w:rsid w:val="00006E9A"/>
    <w:rsid w:val="00007748"/>
    <w:rsid w:val="00007EB0"/>
    <w:rsid w:val="00010A7F"/>
    <w:rsid w:val="00010F09"/>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9F"/>
    <w:rsid w:val="00017551"/>
    <w:rsid w:val="00017569"/>
    <w:rsid w:val="000209EE"/>
    <w:rsid w:val="00020FD8"/>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5C11"/>
    <w:rsid w:val="000266B0"/>
    <w:rsid w:val="0002671A"/>
    <w:rsid w:val="00026D7C"/>
    <w:rsid w:val="0002704F"/>
    <w:rsid w:val="00027818"/>
    <w:rsid w:val="00027CB2"/>
    <w:rsid w:val="00030C90"/>
    <w:rsid w:val="000325F0"/>
    <w:rsid w:val="00033AEF"/>
    <w:rsid w:val="00033DCC"/>
    <w:rsid w:val="000340E9"/>
    <w:rsid w:val="00034C2B"/>
    <w:rsid w:val="000363C5"/>
    <w:rsid w:val="000368E2"/>
    <w:rsid w:val="00037082"/>
    <w:rsid w:val="00040D4A"/>
    <w:rsid w:val="00042399"/>
    <w:rsid w:val="00043012"/>
    <w:rsid w:val="00043857"/>
    <w:rsid w:val="000441BB"/>
    <w:rsid w:val="000444BC"/>
    <w:rsid w:val="00044848"/>
    <w:rsid w:val="00044C03"/>
    <w:rsid w:val="00044F6A"/>
    <w:rsid w:val="000452B6"/>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993"/>
    <w:rsid w:val="00080BD8"/>
    <w:rsid w:val="000813D8"/>
    <w:rsid w:val="000818B7"/>
    <w:rsid w:val="0008198A"/>
    <w:rsid w:val="00083335"/>
    <w:rsid w:val="00083366"/>
    <w:rsid w:val="0008340C"/>
    <w:rsid w:val="000839AA"/>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63F"/>
    <w:rsid w:val="000916EF"/>
    <w:rsid w:val="00092390"/>
    <w:rsid w:val="0009269B"/>
    <w:rsid w:val="00092B1D"/>
    <w:rsid w:val="00092C65"/>
    <w:rsid w:val="000934B2"/>
    <w:rsid w:val="00093862"/>
    <w:rsid w:val="00093E1F"/>
    <w:rsid w:val="0009425C"/>
    <w:rsid w:val="00094487"/>
    <w:rsid w:val="000948D0"/>
    <w:rsid w:val="00094CE2"/>
    <w:rsid w:val="00094FF7"/>
    <w:rsid w:val="00096FDF"/>
    <w:rsid w:val="00097998"/>
    <w:rsid w:val="00097D09"/>
    <w:rsid w:val="000A072A"/>
    <w:rsid w:val="000A0DCE"/>
    <w:rsid w:val="000A0F91"/>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2C18"/>
    <w:rsid w:val="000B2C5B"/>
    <w:rsid w:val="000B316E"/>
    <w:rsid w:val="000B35C6"/>
    <w:rsid w:val="000B373D"/>
    <w:rsid w:val="000B3A4A"/>
    <w:rsid w:val="000B3C26"/>
    <w:rsid w:val="000B40A6"/>
    <w:rsid w:val="000B40CA"/>
    <w:rsid w:val="000B460E"/>
    <w:rsid w:val="000B4731"/>
    <w:rsid w:val="000B512B"/>
    <w:rsid w:val="000B533E"/>
    <w:rsid w:val="000B5DE5"/>
    <w:rsid w:val="000B5E95"/>
    <w:rsid w:val="000B6164"/>
    <w:rsid w:val="000B6F5D"/>
    <w:rsid w:val="000B71F8"/>
    <w:rsid w:val="000B734D"/>
    <w:rsid w:val="000B73E3"/>
    <w:rsid w:val="000B7FD1"/>
    <w:rsid w:val="000C09A9"/>
    <w:rsid w:val="000C09CC"/>
    <w:rsid w:val="000C0AE1"/>
    <w:rsid w:val="000C1371"/>
    <w:rsid w:val="000C1695"/>
    <w:rsid w:val="000C18AE"/>
    <w:rsid w:val="000C1E18"/>
    <w:rsid w:val="000C1E45"/>
    <w:rsid w:val="000C2131"/>
    <w:rsid w:val="000C251D"/>
    <w:rsid w:val="000C2B20"/>
    <w:rsid w:val="000C3798"/>
    <w:rsid w:val="000C3C46"/>
    <w:rsid w:val="000C413A"/>
    <w:rsid w:val="000C4A56"/>
    <w:rsid w:val="000C51FD"/>
    <w:rsid w:val="000C5B12"/>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20E6"/>
    <w:rsid w:val="000F5306"/>
    <w:rsid w:val="000F5787"/>
    <w:rsid w:val="000F672C"/>
    <w:rsid w:val="000F674F"/>
    <w:rsid w:val="000F715D"/>
    <w:rsid w:val="001003AE"/>
    <w:rsid w:val="001004DF"/>
    <w:rsid w:val="00100655"/>
    <w:rsid w:val="00100935"/>
    <w:rsid w:val="00102744"/>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C2"/>
    <w:rsid w:val="00110463"/>
    <w:rsid w:val="001109DC"/>
    <w:rsid w:val="00111293"/>
    <w:rsid w:val="001117C4"/>
    <w:rsid w:val="00112251"/>
    <w:rsid w:val="00112293"/>
    <w:rsid w:val="0011251C"/>
    <w:rsid w:val="001129FA"/>
    <w:rsid w:val="001133D2"/>
    <w:rsid w:val="00113E7B"/>
    <w:rsid w:val="001140D4"/>
    <w:rsid w:val="00114102"/>
    <w:rsid w:val="0011420D"/>
    <w:rsid w:val="00114C40"/>
    <w:rsid w:val="001153E6"/>
    <w:rsid w:val="00115D80"/>
    <w:rsid w:val="00115F20"/>
    <w:rsid w:val="00116F81"/>
    <w:rsid w:val="001170E8"/>
    <w:rsid w:val="001175FB"/>
    <w:rsid w:val="00117784"/>
    <w:rsid w:val="00120175"/>
    <w:rsid w:val="0012178F"/>
    <w:rsid w:val="00122A90"/>
    <w:rsid w:val="00122B6A"/>
    <w:rsid w:val="00122C82"/>
    <w:rsid w:val="00122D7D"/>
    <w:rsid w:val="001239A1"/>
    <w:rsid w:val="001243A8"/>
    <w:rsid w:val="001248CA"/>
    <w:rsid w:val="00124FD8"/>
    <w:rsid w:val="001258FE"/>
    <w:rsid w:val="00125CFC"/>
    <w:rsid w:val="00126524"/>
    <w:rsid w:val="0012682C"/>
    <w:rsid w:val="00126B4C"/>
    <w:rsid w:val="00126CF9"/>
    <w:rsid w:val="00126E07"/>
    <w:rsid w:val="00126E54"/>
    <w:rsid w:val="001275DD"/>
    <w:rsid w:val="00127A49"/>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1C57"/>
    <w:rsid w:val="001423A0"/>
    <w:rsid w:val="001429A9"/>
    <w:rsid w:val="00142EA8"/>
    <w:rsid w:val="001468A5"/>
    <w:rsid w:val="00146EC2"/>
    <w:rsid w:val="001475A8"/>
    <w:rsid w:val="00147E28"/>
    <w:rsid w:val="0015099E"/>
    <w:rsid w:val="001509A4"/>
    <w:rsid w:val="00150BEE"/>
    <w:rsid w:val="0015161B"/>
    <w:rsid w:val="00151B4E"/>
    <w:rsid w:val="00152564"/>
    <w:rsid w:val="00152A80"/>
    <w:rsid w:val="00152BC4"/>
    <w:rsid w:val="001530A1"/>
    <w:rsid w:val="001535F9"/>
    <w:rsid w:val="001540C1"/>
    <w:rsid w:val="0015444F"/>
    <w:rsid w:val="001554A6"/>
    <w:rsid w:val="0015590D"/>
    <w:rsid w:val="00155D60"/>
    <w:rsid w:val="00156D89"/>
    <w:rsid w:val="00156D8F"/>
    <w:rsid w:val="0015720B"/>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5CF3"/>
    <w:rsid w:val="001664AB"/>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A37"/>
    <w:rsid w:val="00177B4E"/>
    <w:rsid w:val="00177BA8"/>
    <w:rsid w:val="00181790"/>
    <w:rsid w:val="001817EF"/>
    <w:rsid w:val="0018205F"/>
    <w:rsid w:val="00182064"/>
    <w:rsid w:val="0018225D"/>
    <w:rsid w:val="001827E5"/>
    <w:rsid w:val="00183093"/>
    <w:rsid w:val="00183DA8"/>
    <w:rsid w:val="001856FA"/>
    <w:rsid w:val="00186652"/>
    <w:rsid w:val="00186E96"/>
    <w:rsid w:val="00186EFF"/>
    <w:rsid w:val="00187063"/>
    <w:rsid w:val="0018780F"/>
    <w:rsid w:val="00187A0E"/>
    <w:rsid w:val="00187A1A"/>
    <w:rsid w:val="001912B5"/>
    <w:rsid w:val="00192C39"/>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61A"/>
    <w:rsid w:val="001B6837"/>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C90"/>
    <w:rsid w:val="001C547C"/>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1DBD"/>
    <w:rsid w:val="001F2E20"/>
    <w:rsid w:val="001F302A"/>
    <w:rsid w:val="001F3431"/>
    <w:rsid w:val="001F4410"/>
    <w:rsid w:val="001F521E"/>
    <w:rsid w:val="001F53C9"/>
    <w:rsid w:val="001F6C7B"/>
    <w:rsid w:val="002011DA"/>
    <w:rsid w:val="00202F37"/>
    <w:rsid w:val="0020334B"/>
    <w:rsid w:val="0020358F"/>
    <w:rsid w:val="00203A83"/>
    <w:rsid w:val="00203C33"/>
    <w:rsid w:val="00204036"/>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7013"/>
    <w:rsid w:val="0024741A"/>
    <w:rsid w:val="00247A20"/>
    <w:rsid w:val="00250544"/>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DA"/>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C8D"/>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3A39"/>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B4E"/>
    <w:rsid w:val="002C5D10"/>
    <w:rsid w:val="002C61E9"/>
    <w:rsid w:val="002C6241"/>
    <w:rsid w:val="002C67E1"/>
    <w:rsid w:val="002C72AE"/>
    <w:rsid w:val="002C79A8"/>
    <w:rsid w:val="002D053D"/>
    <w:rsid w:val="002D0FC0"/>
    <w:rsid w:val="002D19D9"/>
    <w:rsid w:val="002D2F3F"/>
    <w:rsid w:val="002D3458"/>
    <w:rsid w:val="002D547C"/>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E52"/>
    <w:rsid w:val="002F38EC"/>
    <w:rsid w:val="002F3E89"/>
    <w:rsid w:val="002F44B5"/>
    <w:rsid w:val="002F46D6"/>
    <w:rsid w:val="002F5664"/>
    <w:rsid w:val="002F5A24"/>
    <w:rsid w:val="002F5A8C"/>
    <w:rsid w:val="002F5B7F"/>
    <w:rsid w:val="002F6699"/>
    <w:rsid w:val="002F6F13"/>
    <w:rsid w:val="002F745B"/>
    <w:rsid w:val="002F7A9B"/>
    <w:rsid w:val="00300153"/>
    <w:rsid w:val="003003DC"/>
    <w:rsid w:val="003004B9"/>
    <w:rsid w:val="00300839"/>
    <w:rsid w:val="0030124D"/>
    <w:rsid w:val="00303231"/>
    <w:rsid w:val="00303AE3"/>
    <w:rsid w:val="00303CA5"/>
    <w:rsid w:val="0030442B"/>
    <w:rsid w:val="0030501E"/>
    <w:rsid w:val="003054CB"/>
    <w:rsid w:val="003065CA"/>
    <w:rsid w:val="00306B7A"/>
    <w:rsid w:val="00306CAE"/>
    <w:rsid w:val="00307425"/>
    <w:rsid w:val="003074D7"/>
    <w:rsid w:val="00307890"/>
    <w:rsid w:val="00307C4F"/>
    <w:rsid w:val="00307EF2"/>
    <w:rsid w:val="00310248"/>
    <w:rsid w:val="0031116D"/>
    <w:rsid w:val="0031116E"/>
    <w:rsid w:val="00311D39"/>
    <w:rsid w:val="003121C4"/>
    <w:rsid w:val="00312D30"/>
    <w:rsid w:val="00312E77"/>
    <w:rsid w:val="00312F73"/>
    <w:rsid w:val="00313299"/>
    <w:rsid w:val="00313993"/>
    <w:rsid w:val="00313AC1"/>
    <w:rsid w:val="00313F2D"/>
    <w:rsid w:val="00313FDF"/>
    <w:rsid w:val="00314374"/>
    <w:rsid w:val="00314BD0"/>
    <w:rsid w:val="00314E91"/>
    <w:rsid w:val="0031531D"/>
    <w:rsid w:val="00315D68"/>
    <w:rsid w:val="003162EC"/>
    <w:rsid w:val="0031724D"/>
    <w:rsid w:val="00317627"/>
    <w:rsid w:val="00317A1C"/>
    <w:rsid w:val="003211B9"/>
    <w:rsid w:val="003212C0"/>
    <w:rsid w:val="00321C59"/>
    <w:rsid w:val="00321C5D"/>
    <w:rsid w:val="00321DCD"/>
    <w:rsid w:val="003220BE"/>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4FC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5F01"/>
    <w:rsid w:val="0035608C"/>
    <w:rsid w:val="00356E74"/>
    <w:rsid w:val="003618F5"/>
    <w:rsid w:val="00361ACC"/>
    <w:rsid w:val="00362205"/>
    <w:rsid w:val="00363044"/>
    <w:rsid w:val="003657B5"/>
    <w:rsid w:val="00365D33"/>
    <w:rsid w:val="00365D89"/>
    <w:rsid w:val="0036702F"/>
    <w:rsid w:val="00367CD6"/>
    <w:rsid w:val="00367DBA"/>
    <w:rsid w:val="0037051D"/>
    <w:rsid w:val="00370E97"/>
    <w:rsid w:val="003711EE"/>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3F21"/>
    <w:rsid w:val="0038427C"/>
    <w:rsid w:val="00384431"/>
    <w:rsid w:val="00384436"/>
    <w:rsid w:val="003847DF"/>
    <w:rsid w:val="00384B82"/>
    <w:rsid w:val="00386518"/>
    <w:rsid w:val="00391949"/>
    <w:rsid w:val="00391ABE"/>
    <w:rsid w:val="00391F3A"/>
    <w:rsid w:val="00391FD6"/>
    <w:rsid w:val="0039232D"/>
    <w:rsid w:val="00392FD3"/>
    <w:rsid w:val="003934AE"/>
    <w:rsid w:val="00393C05"/>
    <w:rsid w:val="00395EB9"/>
    <w:rsid w:val="00395F2C"/>
    <w:rsid w:val="003961D6"/>
    <w:rsid w:val="00396359"/>
    <w:rsid w:val="0039716A"/>
    <w:rsid w:val="003A0138"/>
    <w:rsid w:val="003A0463"/>
    <w:rsid w:val="003A0B6E"/>
    <w:rsid w:val="003A22A6"/>
    <w:rsid w:val="003A2311"/>
    <w:rsid w:val="003A2742"/>
    <w:rsid w:val="003A2CE1"/>
    <w:rsid w:val="003A3131"/>
    <w:rsid w:val="003A3390"/>
    <w:rsid w:val="003A3B25"/>
    <w:rsid w:val="003A4020"/>
    <w:rsid w:val="003A4ADC"/>
    <w:rsid w:val="003A5260"/>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6FF"/>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D8C"/>
    <w:rsid w:val="003D460D"/>
    <w:rsid w:val="003D49A0"/>
    <w:rsid w:val="003D4C0B"/>
    <w:rsid w:val="003D4C0D"/>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721A"/>
    <w:rsid w:val="003E723B"/>
    <w:rsid w:val="003E7340"/>
    <w:rsid w:val="003E7423"/>
    <w:rsid w:val="003E74EF"/>
    <w:rsid w:val="003E78BA"/>
    <w:rsid w:val="003E7A61"/>
    <w:rsid w:val="003F0315"/>
    <w:rsid w:val="003F1420"/>
    <w:rsid w:val="003F14A3"/>
    <w:rsid w:val="003F1719"/>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E38"/>
    <w:rsid w:val="00404F4D"/>
    <w:rsid w:val="0040562F"/>
    <w:rsid w:val="00405DAC"/>
    <w:rsid w:val="00405FE2"/>
    <w:rsid w:val="004068C6"/>
    <w:rsid w:val="00406CF1"/>
    <w:rsid w:val="004072A4"/>
    <w:rsid w:val="004075BB"/>
    <w:rsid w:val="0040774F"/>
    <w:rsid w:val="004106D7"/>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20460"/>
    <w:rsid w:val="00420547"/>
    <w:rsid w:val="00420910"/>
    <w:rsid w:val="00420B9B"/>
    <w:rsid w:val="00421E13"/>
    <w:rsid w:val="00422139"/>
    <w:rsid w:val="004227D7"/>
    <w:rsid w:val="00422B24"/>
    <w:rsid w:val="00423F34"/>
    <w:rsid w:val="00424209"/>
    <w:rsid w:val="004245B5"/>
    <w:rsid w:val="00424705"/>
    <w:rsid w:val="00424751"/>
    <w:rsid w:val="00424C32"/>
    <w:rsid w:val="00424F4A"/>
    <w:rsid w:val="004252F9"/>
    <w:rsid w:val="004254B5"/>
    <w:rsid w:val="00426CE5"/>
    <w:rsid w:val="00426E6F"/>
    <w:rsid w:val="0042786D"/>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A9"/>
    <w:rsid w:val="004629B4"/>
    <w:rsid w:val="00462D09"/>
    <w:rsid w:val="004630B6"/>
    <w:rsid w:val="00463345"/>
    <w:rsid w:val="004634BE"/>
    <w:rsid w:val="004638B8"/>
    <w:rsid w:val="004638BF"/>
    <w:rsid w:val="00465866"/>
    <w:rsid w:val="004658EF"/>
    <w:rsid w:val="00465D9B"/>
    <w:rsid w:val="00466C14"/>
    <w:rsid w:val="00467307"/>
    <w:rsid w:val="00467ACD"/>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80248"/>
    <w:rsid w:val="00482E56"/>
    <w:rsid w:val="00483218"/>
    <w:rsid w:val="00483379"/>
    <w:rsid w:val="00484343"/>
    <w:rsid w:val="004844EA"/>
    <w:rsid w:val="0048497A"/>
    <w:rsid w:val="00485237"/>
    <w:rsid w:val="004854A8"/>
    <w:rsid w:val="004854D1"/>
    <w:rsid w:val="00485968"/>
    <w:rsid w:val="00485AD4"/>
    <w:rsid w:val="00485F94"/>
    <w:rsid w:val="004860E6"/>
    <w:rsid w:val="00486B8D"/>
    <w:rsid w:val="00486ECE"/>
    <w:rsid w:val="0048772B"/>
    <w:rsid w:val="00487CF6"/>
    <w:rsid w:val="00487E80"/>
    <w:rsid w:val="004906D4"/>
    <w:rsid w:val="0049175D"/>
    <w:rsid w:val="00492077"/>
    <w:rsid w:val="00493454"/>
    <w:rsid w:val="00493B1F"/>
    <w:rsid w:val="00493CF8"/>
    <w:rsid w:val="0049411C"/>
    <w:rsid w:val="0049412C"/>
    <w:rsid w:val="00494900"/>
    <w:rsid w:val="004954FC"/>
    <w:rsid w:val="00495AAF"/>
    <w:rsid w:val="00495F01"/>
    <w:rsid w:val="004966AB"/>
    <w:rsid w:val="004969F2"/>
    <w:rsid w:val="00496B0E"/>
    <w:rsid w:val="00497543"/>
    <w:rsid w:val="00497A4D"/>
    <w:rsid w:val="00497C80"/>
    <w:rsid w:val="004A0405"/>
    <w:rsid w:val="004A0D5A"/>
    <w:rsid w:val="004A0D9F"/>
    <w:rsid w:val="004A0EE9"/>
    <w:rsid w:val="004A151E"/>
    <w:rsid w:val="004A1C31"/>
    <w:rsid w:val="004A21B9"/>
    <w:rsid w:val="004A2517"/>
    <w:rsid w:val="004A2FCF"/>
    <w:rsid w:val="004A320E"/>
    <w:rsid w:val="004A32CA"/>
    <w:rsid w:val="004A37C6"/>
    <w:rsid w:val="004A387D"/>
    <w:rsid w:val="004A3F09"/>
    <w:rsid w:val="004A4787"/>
    <w:rsid w:val="004A4AAD"/>
    <w:rsid w:val="004A532D"/>
    <w:rsid w:val="004A55D8"/>
    <w:rsid w:val="004A5DAF"/>
    <w:rsid w:val="004A6390"/>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17AA"/>
    <w:rsid w:val="004C209D"/>
    <w:rsid w:val="004C2336"/>
    <w:rsid w:val="004C27C7"/>
    <w:rsid w:val="004C2A32"/>
    <w:rsid w:val="004C2CEB"/>
    <w:rsid w:val="004C2DD0"/>
    <w:rsid w:val="004C3D5F"/>
    <w:rsid w:val="004C40F9"/>
    <w:rsid w:val="004C526E"/>
    <w:rsid w:val="004C7113"/>
    <w:rsid w:val="004C7361"/>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1779"/>
    <w:rsid w:val="004E2186"/>
    <w:rsid w:val="004E23C1"/>
    <w:rsid w:val="004E24E7"/>
    <w:rsid w:val="004E2655"/>
    <w:rsid w:val="004E2683"/>
    <w:rsid w:val="004E5A7C"/>
    <w:rsid w:val="004E5D97"/>
    <w:rsid w:val="004E632C"/>
    <w:rsid w:val="004E7EEC"/>
    <w:rsid w:val="004E7F21"/>
    <w:rsid w:val="004F04F9"/>
    <w:rsid w:val="004F1AFA"/>
    <w:rsid w:val="004F1B9D"/>
    <w:rsid w:val="004F2651"/>
    <w:rsid w:val="004F29ED"/>
    <w:rsid w:val="004F2E29"/>
    <w:rsid w:val="004F3F9F"/>
    <w:rsid w:val="004F4312"/>
    <w:rsid w:val="004F4F5C"/>
    <w:rsid w:val="004F50EE"/>
    <w:rsid w:val="004F564D"/>
    <w:rsid w:val="004F5838"/>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DD6"/>
    <w:rsid w:val="00522791"/>
    <w:rsid w:val="00522E56"/>
    <w:rsid w:val="005235AC"/>
    <w:rsid w:val="00523E9E"/>
    <w:rsid w:val="00524CE8"/>
    <w:rsid w:val="0052548F"/>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67D3"/>
    <w:rsid w:val="00546C73"/>
    <w:rsid w:val="00547038"/>
    <w:rsid w:val="00547C51"/>
    <w:rsid w:val="00547EA2"/>
    <w:rsid w:val="005502EE"/>
    <w:rsid w:val="00551B2F"/>
    <w:rsid w:val="00551B46"/>
    <w:rsid w:val="00551D34"/>
    <w:rsid w:val="00551F8F"/>
    <w:rsid w:val="00552B5D"/>
    <w:rsid w:val="00552EEE"/>
    <w:rsid w:val="005535CF"/>
    <w:rsid w:val="00553726"/>
    <w:rsid w:val="005539C8"/>
    <w:rsid w:val="00553BAE"/>
    <w:rsid w:val="00554163"/>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039"/>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87B3B"/>
    <w:rsid w:val="00590D86"/>
    <w:rsid w:val="005912C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EA6"/>
    <w:rsid w:val="005A5F28"/>
    <w:rsid w:val="005A6813"/>
    <w:rsid w:val="005A7615"/>
    <w:rsid w:val="005A76E4"/>
    <w:rsid w:val="005B090A"/>
    <w:rsid w:val="005B0D7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F8A"/>
    <w:rsid w:val="005D5C8F"/>
    <w:rsid w:val="005D61F3"/>
    <w:rsid w:val="005D6E20"/>
    <w:rsid w:val="005D6E5E"/>
    <w:rsid w:val="005E06DA"/>
    <w:rsid w:val="005E0804"/>
    <w:rsid w:val="005E0859"/>
    <w:rsid w:val="005E0DFC"/>
    <w:rsid w:val="005E12B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2D87"/>
    <w:rsid w:val="006134C7"/>
    <w:rsid w:val="00613B5C"/>
    <w:rsid w:val="00613E0A"/>
    <w:rsid w:val="00613F0F"/>
    <w:rsid w:val="00614A84"/>
    <w:rsid w:val="00614E92"/>
    <w:rsid w:val="0061532F"/>
    <w:rsid w:val="00615922"/>
    <w:rsid w:val="00616081"/>
    <w:rsid w:val="006161F6"/>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9A9"/>
    <w:rsid w:val="00646D50"/>
    <w:rsid w:val="006500D5"/>
    <w:rsid w:val="00650390"/>
    <w:rsid w:val="0065054C"/>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0E2"/>
    <w:rsid w:val="006651ED"/>
    <w:rsid w:val="00665DA5"/>
    <w:rsid w:val="00665FE7"/>
    <w:rsid w:val="00666581"/>
    <w:rsid w:val="00666ABD"/>
    <w:rsid w:val="00666D1C"/>
    <w:rsid w:val="00666D63"/>
    <w:rsid w:val="006673B0"/>
    <w:rsid w:val="00667A37"/>
    <w:rsid w:val="00670535"/>
    <w:rsid w:val="00670C09"/>
    <w:rsid w:val="0067206F"/>
    <w:rsid w:val="006726AB"/>
    <w:rsid w:val="00672DF8"/>
    <w:rsid w:val="0067333B"/>
    <w:rsid w:val="00673B70"/>
    <w:rsid w:val="00674296"/>
    <w:rsid w:val="0067496C"/>
    <w:rsid w:val="00674DBC"/>
    <w:rsid w:val="00675B0B"/>
    <w:rsid w:val="00675D30"/>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5BCE"/>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59CB"/>
    <w:rsid w:val="006A6CA4"/>
    <w:rsid w:val="006A7A20"/>
    <w:rsid w:val="006B0B4F"/>
    <w:rsid w:val="006B0BA0"/>
    <w:rsid w:val="006B1664"/>
    <w:rsid w:val="006B2378"/>
    <w:rsid w:val="006B2C0D"/>
    <w:rsid w:val="006B34A3"/>
    <w:rsid w:val="006B41B6"/>
    <w:rsid w:val="006B477F"/>
    <w:rsid w:val="006B47FC"/>
    <w:rsid w:val="006B4AD7"/>
    <w:rsid w:val="006B4B17"/>
    <w:rsid w:val="006B4BDB"/>
    <w:rsid w:val="006B4DA0"/>
    <w:rsid w:val="006B585B"/>
    <w:rsid w:val="006B5A91"/>
    <w:rsid w:val="006B6118"/>
    <w:rsid w:val="006B6DD8"/>
    <w:rsid w:val="006B7573"/>
    <w:rsid w:val="006C003B"/>
    <w:rsid w:val="006C0249"/>
    <w:rsid w:val="006C11D9"/>
    <w:rsid w:val="006C1226"/>
    <w:rsid w:val="006C17D9"/>
    <w:rsid w:val="006C1C95"/>
    <w:rsid w:val="006C23F0"/>
    <w:rsid w:val="006C27CD"/>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338D"/>
    <w:rsid w:val="006D429F"/>
    <w:rsid w:val="006D5A8F"/>
    <w:rsid w:val="006D69AF"/>
    <w:rsid w:val="006D6DB2"/>
    <w:rsid w:val="006D718D"/>
    <w:rsid w:val="006E0AF4"/>
    <w:rsid w:val="006E0DE3"/>
    <w:rsid w:val="006E19DA"/>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D5"/>
    <w:rsid w:val="006F2430"/>
    <w:rsid w:val="006F2813"/>
    <w:rsid w:val="006F285F"/>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6AAA"/>
    <w:rsid w:val="006F7180"/>
    <w:rsid w:val="006F7A11"/>
    <w:rsid w:val="006F7BD3"/>
    <w:rsid w:val="00700171"/>
    <w:rsid w:val="007003F9"/>
    <w:rsid w:val="00701CDC"/>
    <w:rsid w:val="00701CE2"/>
    <w:rsid w:val="0070273C"/>
    <w:rsid w:val="007030AF"/>
    <w:rsid w:val="00703F7B"/>
    <w:rsid w:val="007047FE"/>
    <w:rsid w:val="007050C6"/>
    <w:rsid w:val="00705786"/>
    <w:rsid w:val="0070624A"/>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ABF"/>
    <w:rsid w:val="00720F73"/>
    <w:rsid w:val="00721547"/>
    <w:rsid w:val="00721CEF"/>
    <w:rsid w:val="00722088"/>
    <w:rsid w:val="00722B4F"/>
    <w:rsid w:val="00722BBC"/>
    <w:rsid w:val="00722BDF"/>
    <w:rsid w:val="00722D38"/>
    <w:rsid w:val="00723482"/>
    <w:rsid w:val="007234C3"/>
    <w:rsid w:val="00723A88"/>
    <w:rsid w:val="00723E18"/>
    <w:rsid w:val="00724D7C"/>
    <w:rsid w:val="007251C3"/>
    <w:rsid w:val="0072571E"/>
    <w:rsid w:val="00726439"/>
    <w:rsid w:val="00726714"/>
    <w:rsid w:val="007269DD"/>
    <w:rsid w:val="00727431"/>
    <w:rsid w:val="00727572"/>
    <w:rsid w:val="00727AA4"/>
    <w:rsid w:val="00727BC6"/>
    <w:rsid w:val="00727D14"/>
    <w:rsid w:val="00730D8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7A9"/>
    <w:rsid w:val="007372C0"/>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57706"/>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1A7"/>
    <w:rsid w:val="007815D8"/>
    <w:rsid w:val="007819E7"/>
    <w:rsid w:val="00781B3F"/>
    <w:rsid w:val="00782971"/>
    <w:rsid w:val="00782C6C"/>
    <w:rsid w:val="007841C1"/>
    <w:rsid w:val="007843F2"/>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4A46"/>
    <w:rsid w:val="0079545C"/>
    <w:rsid w:val="007956D6"/>
    <w:rsid w:val="007973C0"/>
    <w:rsid w:val="007A00BB"/>
    <w:rsid w:val="007A017B"/>
    <w:rsid w:val="007A09F1"/>
    <w:rsid w:val="007A14F9"/>
    <w:rsid w:val="007A18BF"/>
    <w:rsid w:val="007A2A96"/>
    <w:rsid w:val="007A2CFA"/>
    <w:rsid w:val="007A43DA"/>
    <w:rsid w:val="007A459D"/>
    <w:rsid w:val="007A4628"/>
    <w:rsid w:val="007A5AB8"/>
    <w:rsid w:val="007A6720"/>
    <w:rsid w:val="007A7036"/>
    <w:rsid w:val="007A73E8"/>
    <w:rsid w:val="007B067C"/>
    <w:rsid w:val="007B179A"/>
    <w:rsid w:val="007B1FBF"/>
    <w:rsid w:val="007B24DA"/>
    <w:rsid w:val="007B2560"/>
    <w:rsid w:val="007B3A06"/>
    <w:rsid w:val="007B51E3"/>
    <w:rsid w:val="007B5589"/>
    <w:rsid w:val="007B5E96"/>
    <w:rsid w:val="007B6170"/>
    <w:rsid w:val="007B683E"/>
    <w:rsid w:val="007B73B8"/>
    <w:rsid w:val="007B76C4"/>
    <w:rsid w:val="007B7E42"/>
    <w:rsid w:val="007C0371"/>
    <w:rsid w:val="007C07AF"/>
    <w:rsid w:val="007C3176"/>
    <w:rsid w:val="007C32C9"/>
    <w:rsid w:val="007C38A9"/>
    <w:rsid w:val="007C3A40"/>
    <w:rsid w:val="007C41F9"/>
    <w:rsid w:val="007C421E"/>
    <w:rsid w:val="007C4DEA"/>
    <w:rsid w:val="007C5C47"/>
    <w:rsid w:val="007C69E4"/>
    <w:rsid w:val="007C7241"/>
    <w:rsid w:val="007C768C"/>
    <w:rsid w:val="007D03F7"/>
    <w:rsid w:val="007D0F68"/>
    <w:rsid w:val="007D1471"/>
    <w:rsid w:val="007D1C3D"/>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4839"/>
    <w:rsid w:val="007E66EB"/>
    <w:rsid w:val="007E756F"/>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2EE"/>
    <w:rsid w:val="008020F4"/>
    <w:rsid w:val="008029EB"/>
    <w:rsid w:val="00803206"/>
    <w:rsid w:val="00803985"/>
    <w:rsid w:val="00803B95"/>
    <w:rsid w:val="00804AE6"/>
    <w:rsid w:val="00804F18"/>
    <w:rsid w:val="00805F7C"/>
    <w:rsid w:val="0080644C"/>
    <w:rsid w:val="0080654B"/>
    <w:rsid w:val="008065E5"/>
    <w:rsid w:val="00806E0D"/>
    <w:rsid w:val="008076F6"/>
    <w:rsid w:val="00807EC5"/>
    <w:rsid w:val="00810AD6"/>
    <w:rsid w:val="008113D2"/>
    <w:rsid w:val="00812E56"/>
    <w:rsid w:val="00813694"/>
    <w:rsid w:val="00813BCB"/>
    <w:rsid w:val="00814672"/>
    <w:rsid w:val="00814CB6"/>
    <w:rsid w:val="00815097"/>
    <w:rsid w:val="008151DA"/>
    <w:rsid w:val="0081570D"/>
    <w:rsid w:val="008175F5"/>
    <w:rsid w:val="0082068D"/>
    <w:rsid w:val="00820742"/>
    <w:rsid w:val="00820D82"/>
    <w:rsid w:val="00820FB3"/>
    <w:rsid w:val="00821655"/>
    <w:rsid w:val="008218F9"/>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D"/>
    <w:rsid w:val="00834993"/>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54C4"/>
    <w:rsid w:val="00895849"/>
    <w:rsid w:val="008962CD"/>
    <w:rsid w:val="00896E92"/>
    <w:rsid w:val="0089730D"/>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5A36"/>
    <w:rsid w:val="008A640B"/>
    <w:rsid w:val="008A646F"/>
    <w:rsid w:val="008A6CE4"/>
    <w:rsid w:val="008A6EE3"/>
    <w:rsid w:val="008B06E6"/>
    <w:rsid w:val="008B0F8F"/>
    <w:rsid w:val="008B1429"/>
    <w:rsid w:val="008B257B"/>
    <w:rsid w:val="008B322F"/>
    <w:rsid w:val="008B3E3E"/>
    <w:rsid w:val="008B436D"/>
    <w:rsid w:val="008B4EEF"/>
    <w:rsid w:val="008B4F0D"/>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ABC"/>
    <w:rsid w:val="008C6FDD"/>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63BD"/>
    <w:rsid w:val="008D6C7B"/>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A47"/>
    <w:rsid w:val="009016B2"/>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6F5"/>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511DF"/>
    <w:rsid w:val="00951946"/>
    <w:rsid w:val="00951967"/>
    <w:rsid w:val="009521A5"/>
    <w:rsid w:val="009533F4"/>
    <w:rsid w:val="00953A9F"/>
    <w:rsid w:val="00954230"/>
    <w:rsid w:val="0095489D"/>
    <w:rsid w:val="00954AC5"/>
    <w:rsid w:val="00955642"/>
    <w:rsid w:val="00955653"/>
    <w:rsid w:val="0095582A"/>
    <w:rsid w:val="00955C5F"/>
    <w:rsid w:val="00955D0C"/>
    <w:rsid w:val="0095605C"/>
    <w:rsid w:val="00956320"/>
    <w:rsid w:val="009564F0"/>
    <w:rsid w:val="009569C0"/>
    <w:rsid w:val="00956D42"/>
    <w:rsid w:val="00956EEA"/>
    <w:rsid w:val="009570A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22D"/>
    <w:rsid w:val="0097660E"/>
    <w:rsid w:val="009767C1"/>
    <w:rsid w:val="0097773A"/>
    <w:rsid w:val="00980206"/>
    <w:rsid w:val="009803F7"/>
    <w:rsid w:val="00981367"/>
    <w:rsid w:val="009817B5"/>
    <w:rsid w:val="00982D48"/>
    <w:rsid w:val="009851C5"/>
    <w:rsid w:val="00985BCC"/>
    <w:rsid w:val="00985C3E"/>
    <w:rsid w:val="00986177"/>
    <w:rsid w:val="0098646B"/>
    <w:rsid w:val="00987944"/>
    <w:rsid w:val="0099035A"/>
    <w:rsid w:val="009903B5"/>
    <w:rsid w:val="00990893"/>
    <w:rsid w:val="00990FE4"/>
    <w:rsid w:val="009911BD"/>
    <w:rsid w:val="00991CBB"/>
    <w:rsid w:val="00991F75"/>
    <w:rsid w:val="009921BA"/>
    <w:rsid w:val="00993336"/>
    <w:rsid w:val="009960F3"/>
    <w:rsid w:val="009969B9"/>
    <w:rsid w:val="00996D5A"/>
    <w:rsid w:val="00996E9F"/>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745D"/>
    <w:rsid w:val="009A76E8"/>
    <w:rsid w:val="009A779D"/>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57FF"/>
    <w:rsid w:val="009B5C92"/>
    <w:rsid w:val="009B602A"/>
    <w:rsid w:val="009B6AD4"/>
    <w:rsid w:val="009B6C10"/>
    <w:rsid w:val="009B7754"/>
    <w:rsid w:val="009B7E2B"/>
    <w:rsid w:val="009C199C"/>
    <w:rsid w:val="009C2CE1"/>
    <w:rsid w:val="009C4968"/>
    <w:rsid w:val="009C5EFA"/>
    <w:rsid w:val="009C68C7"/>
    <w:rsid w:val="009C733E"/>
    <w:rsid w:val="009D00DB"/>
    <w:rsid w:val="009D1A9C"/>
    <w:rsid w:val="009D1F30"/>
    <w:rsid w:val="009D2CD3"/>
    <w:rsid w:val="009D40A1"/>
    <w:rsid w:val="009D47A3"/>
    <w:rsid w:val="009D653D"/>
    <w:rsid w:val="009D7832"/>
    <w:rsid w:val="009E050C"/>
    <w:rsid w:val="009E097F"/>
    <w:rsid w:val="009E0B7A"/>
    <w:rsid w:val="009E0BDF"/>
    <w:rsid w:val="009E0D01"/>
    <w:rsid w:val="009E1F60"/>
    <w:rsid w:val="009E26F8"/>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98B"/>
    <w:rsid w:val="00A10A35"/>
    <w:rsid w:val="00A10C2B"/>
    <w:rsid w:val="00A10CC4"/>
    <w:rsid w:val="00A11442"/>
    <w:rsid w:val="00A11731"/>
    <w:rsid w:val="00A11F75"/>
    <w:rsid w:val="00A12202"/>
    <w:rsid w:val="00A1373D"/>
    <w:rsid w:val="00A14265"/>
    <w:rsid w:val="00A14B67"/>
    <w:rsid w:val="00A1575A"/>
    <w:rsid w:val="00A16167"/>
    <w:rsid w:val="00A16416"/>
    <w:rsid w:val="00A16E20"/>
    <w:rsid w:val="00A177A2"/>
    <w:rsid w:val="00A200CC"/>
    <w:rsid w:val="00A2028D"/>
    <w:rsid w:val="00A207B9"/>
    <w:rsid w:val="00A20A9F"/>
    <w:rsid w:val="00A215E0"/>
    <w:rsid w:val="00A21671"/>
    <w:rsid w:val="00A2193A"/>
    <w:rsid w:val="00A21D0C"/>
    <w:rsid w:val="00A22761"/>
    <w:rsid w:val="00A22928"/>
    <w:rsid w:val="00A24412"/>
    <w:rsid w:val="00A24545"/>
    <w:rsid w:val="00A24EF0"/>
    <w:rsid w:val="00A2508B"/>
    <w:rsid w:val="00A2532F"/>
    <w:rsid w:val="00A26304"/>
    <w:rsid w:val="00A268C9"/>
    <w:rsid w:val="00A270CC"/>
    <w:rsid w:val="00A276E3"/>
    <w:rsid w:val="00A2771A"/>
    <w:rsid w:val="00A30DFF"/>
    <w:rsid w:val="00A31083"/>
    <w:rsid w:val="00A31AC9"/>
    <w:rsid w:val="00A31E7B"/>
    <w:rsid w:val="00A32076"/>
    <w:rsid w:val="00A32363"/>
    <w:rsid w:val="00A32445"/>
    <w:rsid w:val="00A32D46"/>
    <w:rsid w:val="00A32EB5"/>
    <w:rsid w:val="00A34746"/>
    <w:rsid w:val="00A34C2E"/>
    <w:rsid w:val="00A34C9A"/>
    <w:rsid w:val="00A34ED7"/>
    <w:rsid w:val="00A350D2"/>
    <w:rsid w:val="00A357ED"/>
    <w:rsid w:val="00A35E05"/>
    <w:rsid w:val="00A35EFD"/>
    <w:rsid w:val="00A3627A"/>
    <w:rsid w:val="00A36BF5"/>
    <w:rsid w:val="00A37EBD"/>
    <w:rsid w:val="00A4008B"/>
    <w:rsid w:val="00A40103"/>
    <w:rsid w:val="00A40E2D"/>
    <w:rsid w:val="00A41AEC"/>
    <w:rsid w:val="00A42408"/>
    <w:rsid w:val="00A4253E"/>
    <w:rsid w:val="00A4275E"/>
    <w:rsid w:val="00A4398E"/>
    <w:rsid w:val="00A451A4"/>
    <w:rsid w:val="00A451FF"/>
    <w:rsid w:val="00A45513"/>
    <w:rsid w:val="00A45997"/>
    <w:rsid w:val="00A50069"/>
    <w:rsid w:val="00A508A2"/>
    <w:rsid w:val="00A50EB6"/>
    <w:rsid w:val="00A51247"/>
    <w:rsid w:val="00A5135A"/>
    <w:rsid w:val="00A52209"/>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138E"/>
    <w:rsid w:val="00A61731"/>
    <w:rsid w:val="00A61859"/>
    <w:rsid w:val="00A61E77"/>
    <w:rsid w:val="00A62F76"/>
    <w:rsid w:val="00A62FC9"/>
    <w:rsid w:val="00A63022"/>
    <w:rsid w:val="00A6319E"/>
    <w:rsid w:val="00A645BD"/>
    <w:rsid w:val="00A64F15"/>
    <w:rsid w:val="00A64FB8"/>
    <w:rsid w:val="00A6537A"/>
    <w:rsid w:val="00A6594D"/>
    <w:rsid w:val="00A65AED"/>
    <w:rsid w:val="00A667CE"/>
    <w:rsid w:val="00A66E6C"/>
    <w:rsid w:val="00A66F1A"/>
    <w:rsid w:val="00A67080"/>
    <w:rsid w:val="00A6711A"/>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3D24"/>
    <w:rsid w:val="00A945B1"/>
    <w:rsid w:val="00A94B05"/>
    <w:rsid w:val="00A94B11"/>
    <w:rsid w:val="00A94B74"/>
    <w:rsid w:val="00A94BA4"/>
    <w:rsid w:val="00A94F76"/>
    <w:rsid w:val="00A94FF9"/>
    <w:rsid w:val="00A95721"/>
    <w:rsid w:val="00A9593E"/>
    <w:rsid w:val="00A95CBF"/>
    <w:rsid w:val="00A95FB3"/>
    <w:rsid w:val="00A973A1"/>
    <w:rsid w:val="00A9764C"/>
    <w:rsid w:val="00A97A18"/>
    <w:rsid w:val="00AA0F7F"/>
    <w:rsid w:val="00AA19FB"/>
    <w:rsid w:val="00AA2ACD"/>
    <w:rsid w:val="00AA2CEC"/>
    <w:rsid w:val="00AA2EDA"/>
    <w:rsid w:val="00AA34F8"/>
    <w:rsid w:val="00AA3CF1"/>
    <w:rsid w:val="00AA4CC0"/>
    <w:rsid w:val="00AA4FF8"/>
    <w:rsid w:val="00AA5134"/>
    <w:rsid w:val="00AA5370"/>
    <w:rsid w:val="00AA5F2F"/>
    <w:rsid w:val="00AA62F2"/>
    <w:rsid w:val="00AA650C"/>
    <w:rsid w:val="00AA659A"/>
    <w:rsid w:val="00AA7631"/>
    <w:rsid w:val="00AA78A3"/>
    <w:rsid w:val="00AA7D8F"/>
    <w:rsid w:val="00AB1222"/>
    <w:rsid w:val="00AB1753"/>
    <w:rsid w:val="00AB182C"/>
    <w:rsid w:val="00AB18AD"/>
    <w:rsid w:val="00AB1E1C"/>
    <w:rsid w:val="00AB1FAC"/>
    <w:rsid w:val="00AB335F"/>
    <w:rsid w:val="00AB33BE"/>
    <w:rsid w:val="00AB38B6"/>
    <w:rsid w:val="00AB473D"/>
    <w:rsid w:val="00AB4ED9"/>
    <w:rsid w:val="00AB5B34"/>
    <w:rsid w:val="00AB6274"/>
    <w:rsid w:val="00AB77D0"/>
    <w:rsid w:val="00AB7C46"/>
    <w:rsid w:val="00AC0092"/>
    <w:rsid w:val="00AC013D"/>
    <w:rsid w:val="00AC0CEB"/>
    <w:rsid w:val="00AC0E7C"/>
    <w:rsid w:val="00AC0EAB"/>
    <w:rsid w:val="00AC1C11"/>
    <w:rsid w:val="00AC20CB"/>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F5A"/>
    <w:rsid w:val="00AF1178"/>
    <w:rsid w:val="00AF12A3"/>
    <w:rsid w:val="00AF1B7D"/>
    <w:rsid w:val="00AF40C1"/>
    <w:rsid w:val="00AF6740"/>
    <w:rsid w:val="00AF6886"/>
    <w:rsid w:val="00AF70E4"/>
    <w:rsid w:val="00AF7677"/>
    <w:rsid w:val="00AF7F65"/>
    <w:rsid w:val="00B00A33"/>
    <w:rsid w:val="00B012C3"/>
    <w:rsid w:val="00B01964"/>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89C"/>
    <w:rsid w:val="00B12143"/>
    <w:rsid w:val="00B123D6"/>
    <w:rsid w:val="00B12463"/>
    <w:rsid w:val="00B13602"/>
    <w:rsid w:val="00B13E44"/>
    <w:rsid w:val="00B142A5"/>
    <w:rsid w:val="00B14A82"/>
    <w:rsid w:val="00B1509C"/>
    <w:rsid w:val="00B15507"/>
    <w:rsid w:val="00B16C1B"/>
    <w:rsid w:val="00B16DE1"/>
    <w:rsid w:val="00B17F30"/>
    <w:rsid w:val="00B20501"/>
    <w:rsid w:val="00B20C1C"/>
    <w:rsid w:val="00B21A37"/>
    <w:rsid w:val="00B21DB3"/>
    <w:rsid w:val="00B21DF0"/>
    <w:rsid w:val="00B21FC6"/>
    <w:rsid w:val="00B232EC"/>
    <w:rsid w:val="00B2343A"/>
    <w:rsid w:val="00B242BC"/>
    <w:rsid w:val="00B251E8"/>
    <w:rsid w:val="00B25777"/>
    <w:rsid w:val="00B25DF4"/>
    <w:rsid w:val="00B26B37"/>
    <w:rsid w:val="00B26C47"/>
    <w:rsid w:val="00B26F86"/>
    <w:rsid w:val="00B271B7"/>
    <w:rsid w:val="00B27490"/>
    <w:rsid w:val="00B30497"/>
    <w:rsid w:val="00B307A7"/>
    <w:rsid w:val="00B321A0"/>
    <w:rsid w:val="00B323A6"/>
    <w:rsid w:val="00B32588"/>
    <w:rsid w:val="00B3265E"/>
    <w:rsid w:val="00B32DED"/>
    <w:rsid w:val="00B33ACF"/>
    <w:rsid w:val="00B343EB"/>
    <w:rsid w:val="00B34573"/>
    <w:rsid w:val="00B346E5"/>
    <w:rsid w:val="00B346F8"/>
    <w:rsid w:val="00B3472A"/>
    <w:rsid w:val="00B3521D"/>
    <w:rsid w:val="00B35391"/>
    <w:rsid w:val="00B357BC"/>
    <w:rsid w:val="00B361D8"/>
    <w:rsid w:val="00B36297"/>
    <w:rsid w:val="00B362CF"/>
    <w:rsid w:val="00B3671F"/>
    <w:rsid w:val="00B37995"/>
    <w:rsid w:val="00B40167"/>
    <w:rsid w:val="00B40580"/>
    <w:rsid w:val="00B40D7B"/>
    <w:rsid w:val="00B4113B"/>
    <w:rsid w:val="00B41569"/>
    <w:rsid w:val="00B41A6D"/>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1EA1"/>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B65"/>
    <w:rsid w:val="00B62E9B"/>
    <w:rsid w:val="00B632B5"/>
    <w:rsid w:val="00B633F3"/>
    <w:rsid w:val="00B6392F"/>
    <w:rsid w:val="00B63BE6"/>
    <w:rsid w:val="00B64AD9"/>
    <w:rsid w:val="00B64B7F"/>
    <w:rsid w:val="00B64C8D"/>
    <w:rsid w:val="00B652B9"/>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47B7"/>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6B06"/>
    <w:rsid w:val="00BC7597"/>
    <w:rsid w:val="00BD001F"/>
    <w:rsid w:val="00BD0C35"/>
    <w:rsid w:val="00BD151B"/>
    <w:rsid w:val="00BD199C"/>
    <w:rsid w:val="00BD1D7A"/>
    <w:rsid w:val="00BD1F8A"/>
    <w:rsid w:val="00BD2B69"/>
    <w:rsid w:val="00BD30D2"/>
    <w:rsid w:val="00BD31DA"/>
    <w:rsid w:val="00BD37EA"/>
    <w:rsid w:val="00BD5B05"/>
    <w:rsid w:val="00BD60C5"/>
    <w:rsid w:val="00BD62EB"/>
    <w:rsid w:val="00BD67CF"/>
    <w:rsid w:val="00BD747B"/>
    <w:rsid w:val="00BD77EA"/>
    <w:rsid w:val="00BD7C81"/>
    <w:rsid w:val="00BD7DEB"/>
    <w:rsid w:val="00BE0022"/>
    <w:rsid w:val="00BE04F9"/>
    <w:rsid w:val="00BE053D"/>
    <w:rsid w:val="00BE0AAA"/>
    <w:rsid w:val="00BE16E5"/>
    <w:rsid w:val="00BE1778"/>
    <w:rsid w:val="00BE1C10"/>
    <w:rsid w:val="00BE2046"/>
    <w:rsid w:val="00BE20B3"/>
    <w:rsid w:val="00BE251B"/>
    <w:rsid w:val="00BE2A1A"/>
    <w:rsid w:val="00BE2E65"/>
    <w:rsid w:val="00BE3EC5"/>
    <w:rsid w:val="00BE480F"/>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06"/>
    <w:rsid w:val="00BF4B19"/>
    <w:rsid w:val="00BF4B46"/>
    <w:rsid w:val="00BF541F"/>
    <w:rsid w:val="00BF747F"/>
    <w:rsid w:val="00BF74E7"/>
    <w:rsid w:val="00BF78A2"/>
    <w:rsid w:val="00BF7DC1"/>
    <w:rsid w:val="00C00A09"/>
    <w:rsid w:val="00C00B78"/>
    <w:rsid w:val="00C00DE4"/>
    <w:rsid w:val="00C01443"/>
    <w:rsid w:val="00C01F39"/>
    <w:rsid w:val="00C0203E"/>
    <w:rsid w:val="00C027A8"/>
    <w:rsid w:val="00C02B7C"/>
    <w:rsid w:val="00C04142"/>
    <w:rsid w:val="00C04CAE"/>
    <w:rsid w:val="00C04D14"/>
    <w:rsid w:val="00C04E43"/>
    <w:rsid w:val="00C057DB"/>
    <w:rsid w:val="00C0720E"/>
    <w:rsid w:val="00C103C9"/>
    <w:rsid w:val="00C103F7"/>
    <w:rsid w:val="00C10B31"/>
    <w:rsid w:val="00C10DB8"/>
    <w:rsid w:val="00C10F01"/>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14D"/>
    <w:rsid w:val="00C333A8"/>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8E"/>
    <w:rsid w:val="00C43882"/>
    <w:rsid w:val="00C43C12"/>
    <w:rsid w:val="00C440BB"/>
    <w:rsid w:val="00C4431F"/>
    <w:rsid w:val="00C44647"/>
    <w:rsid w:val="00C44743"/>
    <w:rsid w:val="00C447C8"/>
    <w:rsid w:val="00C44E91"/>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4D15"/>
    <w:rsid w:val="00C65243"/>
    <w:rsid w:val="00C655F0"/>
    <w:rsid w:val="00C6599F"/>
    <w:rsid w:val="00C661D6"/>
    <w:rsid w:val="00C66D70"/>
    <w:rsid w:val="00C66F97"/>
    <w:rsid w:val="00C70534"/>
    <w:rsid w:val="00C70EA2"/>
    <w:rsid w:val="00C7137A"/>
    <w:rsid w:val="00C7170A"/>
    <w:rsid w:val="00C720B3"/>
    <w:rsid w:val="00C722A1"/>
    <w:rsid w:val="00C72803"/>
    <w:rsid w:val="00C72D41"/>
    <w:rsid w:val="00C74328"/>
    <w:rsid w:val="00C74B54"/>
    <w:rsid w:val="00C74C69"/>
    <w:rsid w:val="00C7534A"/>
    <w:rsid w:val="00C753C9"/>
    <w:rsid w:val="00C756EC"/>
    <w:rsid w:val="00C764E7"/>
    <w:rsid w:val="00C765A2"/>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B6"/>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557D"/>
    <w:rsid w:val="00CA5AF9"/>
    <w:rsid w:val="00CA5F9A"/>
    <w:rsid w:val="00CA66C0"/>
    <w:rsid w:val="00CA6F4E"/>
    <w:rsid w:val="00CA7176"/>
    <w:rsid w:val="00CA7318"/>
    <w:rsid w:val="00CA7996"/>
    <w:rsid w:val="00CB036C"/>
    <w:rsid w:val="00CB0595"/>
    <w:rsid w:val="00CB05E6"/>
    <w:rsid w:val="00CB0FA4"/>
    <w:rsid w:val="00CB2195"/>
    <w:rsid w:val="00CB23DD"/>
    <w:rsid w:val="00CB2986"/>
    <w:rsid w:val="00CB2DA8"/>
    <w:rsid w:val="00CB2DF5"/>
    <w:rsid w:val="00CB70E8"/>
    <w:rsid w:val="00CB719B"/>
    <w:rsid w:val="00CB74D3"/>
    <w:rsid w:val="00CC0389"/>
    <w:rsid w:val="00CC0D30"/>
    <w:rsid w:val="00CC128A"/>
    <w:rsid w:val="00CC1433"/>
    <w:rsid w:val="00CC16DF"/>
    <w:rsid w:val="00CC1D10"/>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452"/>
    <w:rsid w:val="00CD6FCD"/>
    <w:rsid w:val="00CD74C2"/>
    <w:rsid w:val="00CD75CF"/>
    <w:rsid w:val="00CD7792"/>
    <w:rsid w:val="00CD7C2B"/>
    <w:rsid w:val="00CD7D15"/>
    <w:rsid w:val="00CD7E9E"/>
    <w:rsid w:val="00CE0836"/>
    <w:rsid w:val="00CE0969"/>
    <w:rsid w:val="00CE0E7C"/>
    <w:rsid w:val="00CE1AC4"/>
    <w:rsid w:val="00CE1AD0"/>
    <w:rsid w:val="00CE1AF6"/>
    <w:rsid w:val="00CE2466"/>
    <w:rsid w:val="00CE32CA"/>
    <w:rsid w:val="00CE35E8"/>
    <w:rsid w:val="00CE3722"/>
    <w:rsid w:val="00CE3BE5"/>
    <w:rsid w:val="00CE53A9"/>
    <w:rsid w:val="00CE55B7"/>
    <w:rsid w:val="00CE5CD4"/>
    <w:rsid w:val="00CE6965"/>
    <w:rsid w:val="00CE7140"/>
    <w:rsid w:val="00CE741E"/>
    <w:rsid w:val="00CF03B5"/>
    <w:rsid w:val="00CF0D68"/>
    <w:rsid w:val="00CF0E40"/>
    <w:rsid w:val="00CF142D"/>
    <w:rsid w:val="00CF18C1"/>
    <w:rsid w:val="00CF1BFA"/>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2A57"/>
    <w:rsid w:val="00D2357B"/>
    <w:rsid w:val="00D23A24"/>
    <w:rsid w:val="00D2424B"/>
    <w:rsid w:val="00D247EF"/>
    <w:rsid w:val="00D2481E"/>
    <w:rsid w:val="00D25FB9"/>
    <w:rsid w:val="00D26553"/>
    <w:rsid w:val="00D26599"/>
    <w:rsid w:val="00D269C0"/>
    <w:rsid w:val="00D27342"/>
    <w:rsid w:val="00D3040C"/>
    <w:rsid w:val="00D310D9"/>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AD1"/>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4E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A4"/>
    <w:rsid w:val="00D74C1A"/>
    <w:rsid w:val="00D75203"/>
    <w:rsid w:val="00D75C12"/>
    <w:rsid w:val="00D763C9"/>
    <w:rsid w:val="00D766F8"/>
    <w:rsid w:val="00D76AAF"/>
    <w:rsid w:val="00D77A9B"/>
    <w:rsid w:val="00D77CA4"/>
    <w:rsid w:val="00D801B8"/>
    <w:rsid w:val="00D80464"/>
    <w:rsid w:val="00D80AE7"/>
    <w:rsid w:val="00D8108D"/>
    <w:rsid w:val="00D81639"/>
    <w:rsid w:val="00D81C17"/>
    <w:rsid w:val="00D8281D"/>
    <w:rsid w:val="00D82887"/>
    <w:rsid w:val="00D82BE9"/>
    <w:rsid w:val="00D84615"/>
    <w:rsid w:val="00D85900"/>
    <w:rsid w:val="00D85C53"/>
    <w:rsid w:val="00D86544"/>
    <w:rsid w:val="00D86D96"/>
    <w:rsid w:val="00D8728A"/>
    <w:rsid w:val="00D879B2"/>
    <w:rsid w:val="00D87A33"/>
    <w:rsid w:val="00D87AD6"/>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13A4"/>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E78F0"/>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A46"/>
    <w:rsid w:val="00E01EF7"/>
    <w:rsid w:val="00E02A52"/>
    <w:rsid w:val="00E031B0"/>
    <w:rsid w:val="00E03F28"/>
    <w:rsid w:val="00E03FB3"/>
    <w:rsid w:val="00E0409F"/>
    <w:rsid w:val="00E043FD"/>
    <w:rsid w:val="00E0445B"/>
    <w:rsid w:val="00E049D9"/>
    <w:rsid w:val="00E0500F"/>
    <w:rsid w:val="00E072FF"/>
    <w:rsid w:val="00E10900"/>
    <w:rsid w:val="00E1111E"/>
    <w:rsid w:val="00E11462"/>
    <w:rsid w:val="00E114FF"/>
    <w:rsid w:val="00E11B63"/>
    <w:rsid w:val="00E12185"/>
    <w:rsid w:val="00E12F0F"/>
    <w:rsid w:val="00E1315B"/>
    <w:rsid w:val="00E132AD"/>
    <w:rsid w:val="00E13546"/>
    <w:rsid w:val="00E137D1"/>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0372"/>
    <w:rsid w:val="00E307F3"/>
    <w:rsid w:val="00E32310"/>
    <w:rsid w:val="00E3234A"/>
    <w:rsid w:val="00E32404"/>
    <w:rsid w:val="00E331EC"/>
    <w:rsid w:val="00E342EC"/>
    <w:rsid w:val="00E354B4"/>
    <w:rsid w:val="00E35ACA"/>
    <w:rsid w:val="00E35AD6"/>
    <w:rsid w:val="00E35BD0"/>
    <w:rsid w:val="00E35EE3"/>
    <w:rsid w:val="00E36123"/>
    <w:rsid w:val="00E3629C"/>
    <w:rsid w:val="00E36A14"/>
    <w:rsid w:val="00E37D81"/>
    <w:rsid w:val="00E37EB1"/>
    <w:rsid w:val="00E37FAE"/>
    <w:rsid w:val="00E407B8"/>
    <w:rsid w:val="00E40C7E"/>
    <w:rsid w:val="00E40E07"/>
    <w:rsid w:val="00E41A30"/>
    <w:rsid w:val="00E42AF3"/>
    <w:rsid w:val="00E447B4"/>
    <w:rsid w:val="00E448D1"/>
    <w:rsid w:val="00E463D3"/>
    <w:rsid w:val="00E46775"/>
    <w:rsid w:val="00E46B7B"/>
    <w:rsid w:val="00E477F7"/>
    <w:rsid w:val="00E50AA5"/>
    <w:rsid w:val="00E52C97"/>
    <w:rsid w:val="00E539B9"/>
    <w:rsid w:val="00E539C2"/>
    <w:rsid w:val="00E53C5C"/>
    <w:rsid w:val="00E540F2"/>
    <w:rsid w:val="00E54692"/>
    <w:rsid w:val="00E54749"/>
    <w:rsid w:val="00E56BB6"/>
    <w:rsid w:val="00E60259"/>
    <w:rsid w:val="00E605F3"/>
    <w:rsid w:val="00E607AB"/>
    <w:rsid w:val="00E60B77"/>
    <w:rsid w:val="00E6115F"/>
    <w:rsid w:val="00E617EB"/>
    <w:rsid w:val="00E61861"/>
    <w:rsid w:val="00E61EA7"/>
    <w:rsid w:val="00E632E8"/>
    <w:rsid w:val="00E634AC"/>
    <w:rsid w:val="00E63DB7"/>
    <w:rsid w:val="00E64D3A"/>
    <w:rsid w:val="00E66279"/>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814"/>
    <w:rsid w:val="00E94B82"/>
    <w:rsid w:val="00E94F18"/>
    <w:rsid w:val="00E95867"/>
    <w:rsid w:val="00E96551"/>
    <w:rsid w:val="00E96988"/>
    <w:rsid w:val="00E96F1C"/>
    <w:rsid w:val="00E9753C"/>
    <w:rsid w:val="00E9759B"/>
    <w:rsid w:val="00E979C0"/>
    <w:rsid w:val="00EA0000"/>
    <w:rsid w:val="00EA1064"/>
    <w:rsid w:val="00EA1178"/>
    <w:rsid w:val="00EA152F"/>
    <w:rsid w:val="00EA1898"/>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41F8"/>
    <w:rsid w:val="00EC50D2"/>
    <w:rsid w:val="00EC5250"/>
    <w:rsid w:val="00EC552C"/>
    <w:rsid w:val="00EC5BEA"/>
    <w:rsid w:val="00EC5F4B"/>
    <w:rsid w:val="00EC6239"/>
    <w:rsid w:val="00EC6642"/>
    <w:rsid w:val="00EC6E16"/>
    <w:rsid w:val="00EC7939"/>
    <w:rsid w:val="00EC79FF"/>
    <w:rsid w:val="00ED0DA0"/>
    <w:rsid w:val="00ED12F4"/>
    <w:rsid w:val="00ED18B2"/>
    <w:rsid w:val="00ED1954"/>
    <w:rsid w:val="00ED29C8"/>
    <w:rsid w:val="00ED32B1"/>
    <w:rsid w:val="00ED4A7F"/>
    <w:rsid w:val="00ED4BE4"/>
    <w:rsid w:val="00ED53DD"/>
    <w:rsid w:val="00ED54FC"/>
    <w:rsid w:val="00ED5FFC"/>
    <w:rsid w:val="00ED6171"/>
    <w:rsid w:val="00ED66B4"/>
    <w:rsid w:val="00ED6DD7"/>
    <w:rsid w:val="00ED708B"/>
    <w:rsid w:val="00ED7852"/>
    <w:rsid w:val="00ED7A5F"/>
    <w:rsid w:val="00ED7CBF"/>
    <w:rsid w:val="00EE00E1"/>
    <w:rsid w:val="00EE0152"/>
    <w:rsid w:val="00EE05D2"/>
    <w:rsid w:val="00EE2973"/>
    <w:rsid w:val="00EE2EE8"/>
    <w:rsid w:val="00EE3412"/>
    <w:rsid w:val="00EE38EC"/>
    <w:rsid w:val="00EE3A6E"/>
    <w:rsid w:val="00EE3EEE"/>
    <w:rsid w:val="00EE4502"/>
    <w:rsid w:val="00EE582F"/>
    <w:rsid w:val="00EE666C"/>
    <w:rsid w:val="00EE6940"/>
    <w:rsid w:val="00EE73EA"/>
    <w:rsid w:val="00EE77A5"/>
    <w:rsid w:val="00EE7AD4"/>
    <w:rsid w:val="00EE7D07"/>
    <w:rsid w:val="00EF0445"/>
    <w:rsid w:val="00EF1DB9"/>
    <w:rsid w:val="00EF1EF5"/>
    <w:rsid w:val="00EF2B2B"/>
    <w:rsid w:val="00EF4A58"/>
    <w:rsid w:val="00EF4C22"/>
    <w:rsid w:val="00EF7172"/>
    <w:rsid w:val="00EF71EB"/>
    <w:rsid w:val="00EF7622"/>
    <w:rsid w:val="00EF7B34"/>
    <w:rsid w:val="00F00378"/>
    <w:rsid w:val="00F005A2"/>
    <w:rsid w:val="00F00C47"/>
    <w:rsid w:val="00F00E18"/>
    <w:rsid w:val="00F00F9C"/>
    <w:rsid w:val="00F015B9"/>
    <w:rsid w:val="00F024FD"/>
    <w:rsid w:val="00F026D8"/>
    <w:rsid w:val="00F02EF9"/>
    <w:rsid w:val="00F03EF0"/>
    <w:rsid w:val="00F04B84"/>
    <w:rsid w:val="00F04CDB"/>
    <w:rsid w:val="00F04E46"/>
    <w:rsid w:val="00F05E58"/>
    <w:rsid w:val="00F06579"/>
    <w:rsid w:val="00F065EE"/>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630"/>
    <w:rsid w:val="00F75F83"/>
    <w:rsid w:val="00F761D2"/>
    <w:rsid w:val="00F765F0"/>
    <w:rsid w:val="00F76D0A"/>
    <w:rsid w:val="00F77B17"/>
    <w:rsid w:val="00F77EC7"/>
    <w:rsid w:val="00F81721"/>
    <w:rsid w:val="00F81F39"/>
    <w:rsid w:val="00F825E3"/>
    <w:rsid w:val="00F82A67"/>
    <w:rsid w:val="00F82E79"/>
    <w:rsid w:val="00F83247"/>
    <w:rsid w:val="00F8338B"/>
    <w:rsid w:val="00F833CE"/>
    <w:rsid w:val="00F8385F"/>
    <w:rsid w:val="00F83AC0"/>
    <w:rsid w:val="00F84198"/>
    <w:rsid w:val="00F8447B"/>
    <w:rsid w:val="00F84888"/>
    <w:rsid w:val="00F84B50"/>
    <w:rsid w:val="00F8579F"/>
    <w:rsid w:val="00F85828"/>
    <w:rsid w:val="00F869F4"/>
    <w:rsid w:val="00F86DE9"/>
    <w:rsid w:val="00F8760E"/>
    <w:rsid w:val="00F87861"/>
    <w:rsid w:val="00F87C2A"/>
    <w:rsid w:val="00F90433"/>
    <w:rsid w:val="00F90846"/>
    <w:rsid w:val="00F91649"/>
    <w:rsid w:val="00F92332"/>
    <w:rsid w:val="00F9282E"/>
    <w:rsid w:val="00F92D23"/>
    <w:rsid w:val="00F93FF3"/>
    <w:rsid w:val="00F94B6B"/>
    <w:rsid w:val="00F95877"/>
    <w:rsid w:val="00F9594C"/>
    <w:rsid w:val="00F96CC0"/>
    <w:rsid w:val="00F97553"/>
    <w:rsid w:val="00FA0CE5"/>
    <w:rsid w:val="00FA216E"/>
    <w:rsid w:val="00FA28F4"/>
    <w:rsid w:val="00FA2F2A"/>
    <w:rsid w:val="00FA2FA3"/>
    <w:rsid w:val="00FA3BEB"/>
    <w:rsid w:val="00FA3EB6"/>
    <w:rsid w:val="00FA4F26"/>
    <w:rsid w:val="00FA5941"/>
    <w:rsid w:val="00FA5B78"/>
    <w:rsid w:val="00FA63D9"/>
    <w:rsid w:val="00FA6706"/>
    <w:rsid w:val="00FA6A58"/>
    <w:rsid w:val="00FA6A6C"/>
    <w:rsid w:val="00FA7999"/>
    <w:rsid w:val="00FA7EF1"/>
    <w:rsid w:val="00FB16AB"/>
    <w:rsid w:val="00FB1FE0"/>
    <w:rsid w:val="00FB2385"/>
    <w:rsid w:val="00FB3102"/>
    <w:rsid w:val="00FB3243"/>
    <w:rsid w:val="00FB3A1C"/>
    <w:rsid w:val="00FB4453"/>
    <w:rsid w:val="00FB4A6B"/>
    <w:rsid w:val="00FB4CDE"/>
    <w:rsid w:val="00FB4D36"/>
    <w:rsid w:val="00FB51BC"/>
    <w:rsid w:val="00FB72C3"/>
    <w:rsid w:val="00FB7A52"/>
    <w:rsid w:val="00FB7D8A"/>
    <w:rsid w:val="00FC07BF"/>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0553"/>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2F86"/>
    <w:rsid w:val="00FF35A3"/>
    <w:rsid w:val="00FF3996"/>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comments" Target="comments.xm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1.xml"/><Relationship Id="rId149"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glossaryDocument" Target="glossary/document.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s://doi.org/10.1016/0043-1648(74)90193-8" TargetMode="External"/><Relationship Id="rId148" Type="http://schemas.openxmlformats.org/officeDocument/2006/relationships/fontTable" Target="fontTable.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C87"/>
    <w:rsid w:val="00614C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14C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CDED6-F522-463F-9640-F14659746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151</Pages>
  <Words>42846</Words>
  <Characters>235658</Characters>
  <Application>Microsoft Office Word</Application>
  <DocSecurity>0</DocSecurity>
  <Lines>1963</Lines>
  <Paragraphs>555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277949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HASSINI Mohamed-amine</cp:lastModifiedBy>
  <cp:revision>3</cp:revision>
  <cp:lastPrinted>2018-12-28T15:28:00Z</cp:lastPrinted>
  <dcterms:created xsi:type="dcterms:W3CDTF">2019-01-16T13:35:00Z</dcterms:created>
  <dcterms:modified xsi:type="dcterms:W3CDTF">2019-01-17T18:15:00Z</dcterms:modified>
</cp:coreProperties>
</file>