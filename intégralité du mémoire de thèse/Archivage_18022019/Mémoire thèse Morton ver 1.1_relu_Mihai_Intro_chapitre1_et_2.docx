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03074E">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03074E">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03074E">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03074E">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03074E">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03074E">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03074E">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03074E">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03074E">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03074E">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03074E">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03074E">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03074E">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03074E">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03074E">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03074E">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03074E">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03074E">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03074E"/>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03074E"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03074E"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03074E"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03074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03074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03074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03074E"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03074E"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03074E"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03074E"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03074E"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03074E"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03074E"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03074E"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03074E"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03074E"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03074E"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03074E"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03074E"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03074E"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03074E"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03074E"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03074E"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03074E"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03074E"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03074E"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03074E"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03074E"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03074E"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03074E"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03074E"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03074E"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03074E"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03074E"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03074E"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03074E"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03074E"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03074E"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03074E"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03074E"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03074E"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03074E"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03074E"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03074E"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03074E"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03074E"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03074E"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03074E"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03074E"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03074E"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03074E"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03074E"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03074E"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03074E"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03074E"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03074E"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03074E"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03074E"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03074E"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03074E"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03074E"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03074E"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03074E"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03074E"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03074E"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03074E"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03074E"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03074E"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32581C">
        <w:rPr>
          <w:noProof/>
        </w:rPr>
        <w:t>3</w:t>
      </w:r>
      <w:r w:rsidR="004C7361">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Pr="0003074E" w:rsidRDefault="00B40D7B" w:rsidP="00E86794">
      <w:pPr>
        <w:overflowPunct/>
        <w:spacing w:line="360" w:lineRule="auto"/>
        <w:ind w:firstLine="708"/>
        <w:textAlignment w:val="auto"/>
        <w:rPr>
          <w:szCs w:val="22"/>
        </w:rPr>
      </w:pPr>
      <w:bookmarkStart w:id="11" w:name="_GoBack"/>
      <w:bookmarkEnd w:id="11"/>
    </w:p>
    <w:p w14:paraId="146F879C" w14:textId="4DA6353E" w:rsidR="00E1482E" w:rsidRPr="0003074E" w:rsidRDefault="005D6E20" w:rsidP="00E1482E">
      <w:pPr>
        <w:spacing w:line="360" w:lineRule="auto"/>
        <w:ind w:firstLine="708"/>
        <w:rPr>
          <w:szCs w:val="22"/>
        </w:rPr>
      </w:pPr>
      <w:r w:rsidRPr="0003074E">
        <w:rPr>
          <w:szCs w:val="22"/>
        </w:rPr>
        <w:t xml:space="preserve">En </w:t>
      </w:r>
      <w:r w:rsidR="00B934A9" w:rsidRPr="0003074E">
        <w:rPr>
          <w:szCs w:val="22"/>
        </w:rPr>
        <w:t>préambule d</w:t>
      </w:r>
      <w:r w:rsidR="002C61E9" w:rsidRPr="0003074E">
        <w:rPr>
          <w:szCs w:val="22"/>
        </w:rPr>
        <w:t>u mémoire</w:t>
      </w:r>
      <w:r w:rsidRPr="0003074E">
        <w:rPr>
          <w:szCs w:val="22"/>
        </w:rPr>
        <w:t>, une étude bibli</w:t>
      </w:r>
      <w:r w:rsidR="007B1FBF" w:rsidRPr="0003074E">
        <w:rPr>
          <w:szCs w:val="22"/>
        </w:rPr>
        <w:t xml:space="preserve">ographique </w:t>
      </w:r>
      <w:r w:rsidR="00090469" w:rsidRPr="0003074E">
        <w:rPr>
          <w:szCs w:val="22"/>
        </w:rPr>
        <w:t xml:space="preserve">présente </w:t>
      </w:r>
      <w:r w:rsidR="004860E6" w:rsidRPr="0003074E">
        <w:rPr>
          <w:szCs w:val="22"/>
        </w:rPr>
        <w:t>un</w:t>
      </w:r>
      <w:r w:rsidR="004B7021" w:rsidRPr="0003074E">
        <w:rPr>
          <w:szCs w:val="22"/>
        </w:rPr>
        <w:t xml:space="preserve"> panorama des études </w:t>
      </w:r>
      <w:r w:rsidR="00090469" w:rsidRPr="0003074E">
        <w:rPr>
          <w:szCs w:val="22"/>
        </w:rPr>
        <w:t xml:space="preserve">trouvés dans </w:t>
      </w:r>
      <w:r w:rsidR="004B7021" w:rsidRPr="0003074E">
        <w:rPr>
          <w:szCs w:val="22"/>
        </w:rPr>
        <w:t xml:space="preserve">la littérature. </w:t>
      </w:r>
      <w:r w:rsidR="00E1482E" w:rsidRPr="0003074E">
        <w:rPr>
          <w:szCs w:val="22"/>
        </w:rPr>
        <w:t>L</w:t>
      </w:r>
      <w:r w:rsidR="00D33048" w:rsidRPr="0003074E">
        <w:rPr>
          <w:szCs w:val="22"/>
        </w:rPr>
        <w:t xml:space="preserve">es instabilités liées aux vibrations synchrones </w:t>
      </w:r>
      <w:r w:rsidR="00E1482E" w:rsidRPr="0003074E">
        <w:rPr>
          <w:szCs w:val="22"/>
        </w:rPr>
        <w:t>ayant</w:t>
      </w:r>
      <w:r w:rsidR="00CE1AF6" w:rsidRPr="0003074E">
        <w:rPr>
          <w:szCs w:val="22"/>
        </w:rPr>
        <w:t xml:space="preserve"> </w:t>
      </w:r>
      <w:r w:rsidR="00E1482E" w:rsidRPr="0003074E">
        <w:rPr>
          <w:szCs w:val="22"/>
        </w:rPr>
        <w:t xml:space="preserve">une </w:t>
      </w:r>
      <w:r w:rsidR="00414D62" w:rsidRPr="0003074E">
        <w:rPr>
          <w:szCs w:val="22"/>
        </w:rPr>
        <w:t>origine thermique</w:t>
      </w:r>
      <w:r w:rsidR="00E1482E" w:rsidRPr="0003074E">
        <w:rPr>
          <w:szCs w:val="22"/>
        </w:rPr>
        <w:t xml:space="preserve"> sont décrites dans un premier temps. P</w:t>
      </w:r>
      <w:r w:rsidR="00E3629C" w:rsidRPr="0003074E">
        <w:rPr>
          <w:szCs w:val="22"/>
        </w:rPr>
        <w:t xml:space="preserve">uis </w:t>
      </w:r>
      <w:r w:rsidR="00E1482E" w:rsidRPr="0003074E">
        <w:rPr>
          <w:szCs w:val="22"/>
        </w:rPr>
        <w:t xml:space="preserve">sont présentés </w:t>
      </w:r>
      <w:r w:rsidR="00E3629C" w:rsidRPr="0003074E">
        <w:rPr>
          <w:szCs w:val="22"/>
        </w:rPr>
        <w:t xml:space="preserve">les principaux travaux théoriques et expérimentaux dédié à </w:t>
      </w:r>
      <w:r w:rsidR="00E1482E" w:rsidRPr="0003074E">
        <w:rPr>
          <w:szCs w:val="22"/>
        </w:rPr>
        <w:t>l’effet Morton. U</w:t>
      </w:r>
      <w:r w:rsidR="00E3629C" w:rsidRPr="0003074E">
        <w:rPr>
          <w:szCs w:val="22"/>
        </w:rPr>
        <w:t>ne synthèse de la stratégie de modé</w:t>
      </w:r>
      <w:r w:rsidR="00B40D7B" w:rsidRPr="0003074E">
        <w:rPr>
          <w:szCs w:val="22"/>
        </w:rPr>
        <w:t>lisation numérique qui sert de</w:t>
      </w:r>
      <w:r w:rsidR="00E3629C" w:rsidRPr="0003074E">
        <w:rPr>
          <w:szCs w:val="22"/>
        </w:rPr>
        <w:t xml:space="preserve"> fil conducteur durant toute la thèse</w:t>
      </w:r>
      <w:r w:rsidR="00E1482E" w:rsidRPr="0003074E">
        <w:rPr>
          <w:szCs w:val="22"/>
        </w:rPr>
        <w:t xml:space="preserve"> est ensuite esquissée</w:t>
      </w:r>
      <w:r w:rsidR="00E3629C" w:rsidRPr="0003074E">
        <w:rPr>
          <w:szCs w:val="22"/>
        </w:rPr>
        <w:t xml:space="preserve">. </w:t>
      </w:r>
    </w:p>
    <w:p w14:paraId="71E798B1" w14:textId="3FCA603B" w:rsidR="00E1482E" w:rsidRPr="0003074E" w:rsidRDefault="00E1482E" w:rsidP="00E1482E">
      <w:pPr>
        <w:spacing w:line="360" w:lineRule="auto"/>
        <w:ind w:firstLine="708"/>
        <w:rPr>
          <w:szCs w:val="22"/>
        </w:rPr>
      </w:pPr>
      <w:r w:rsidRPr="0003074E">
        <w:rPr>
          <w:szCs w:val="22"/>
        </w:rPr>
        <w:t>L</w:t>
      </w:r>
      <w:r w:rsidR="001540C1" w:rsidRPr="0003074E">
        <w:rPr>
          <w:szCs w:val="22"/>
        </w:rPr>
        <w:t>a</w:t>
      </w:r>
      <w:r w:rsidR="00EC6642" w:rsidRPr="0003074E">
        <w:rPr>
          <w:szCs w:val="22"/>
        </w:rPr>
        <w:t xml:space="preserve"> modélisation </w:t>
      </w:r>
      <w:r w:rsidR="001540C1" w:rsidRPr="0003074E">
        <w:rPr>
          <w:szCs w:val="22"/>
        </w:rPr>
        <w:t xml:space="preserve">des phénomènes physiques </w:t>
      </w:r>
      <w:r w:rsidRPr="0003074E">
        <w:rPr>
          <w:szCs w:val="22"/>
        </w:rPr>
        <w:t>concourants à</w:t>
      </w:r>
      <w:r w:rsidR="001540C1" w:rsidRPr="0003074E">
        <w:rPr>
          <w:szCs w:val="22"/>
        </w:rPr>
        <w:t xml:space="preserve"> l’effet Morton est </w:t>
      </w:r>
      <w:r w:rsidR="006C1C95" w:rsidRPr="0003074E">
        <w:rPr>
          <w:szCs w:val="22"/>
        </w:rPr>
        <w:t>détaillée</w:t>
      </w:r>
      <w:r w:rsidR="001540C1" w:rsidRPr="0003074E">
        <w:rPr>
          <w:szCs w:val="22"/>
        </w:rPr>
        <w:t xml:space="preserve"> aux chapitres</w:t>
      </w:r>
      <w:r w:rsidR="00F00C47" w:rsidRPr="0003074E">
        <w:rPr>
          <w:szCs w:val="22"/>
        </w:rPr>
        <w:t xml:space="preserve"> 2 et 3</w:t>
      </w:r>
      <w:r w:rsidR="001540C1" w:rsidRPr="0003074E">
        <w:rPr>
          <w:szCs w:val="22"/>
        </w:rPr>
        <w:t xml:space="preserve">. </w:t>
      </w:r>
      <w:r w:rsidR="00F00C47" w:rsidRPr="0003074E">
        <w:rPr>
          <w:szCs w:val="22"/>
        </w:rPr>
        <w:t xml:space="preserve">Le chapitre 2 est réservé au modèle du palier hydrodynamique </w:t>
      </w:r>
      <w:r w:rsidR="00B40D7B" w:rsidRPr="0003074E">
        <w:rPr>
          <w:szCs w:val="22"/>
        </w:rPr>
        <w:t>et</w:t>
      </w:r>
      <w:r w:rsidR="00F00C47" w:rsidRPr="0003074E">
        <w:rPr>
          <w:szCs w:val="22"/>
        </w:rPr>
        <w:t xml:space="preserve"> le chapitre 3 est consa</w:t>
      </w:r>
      <w:r w:rsidR="00B40D7B" w:rsidRPr="0003074E">
        <w:rPr>
          <w:szCs w:val="22"/>
        </w:rPr>
        <w:t>cré à la modélisation du rotor.</w:t>
      </w:r>
      <w:r w:rsidR="00F00C47" w:rsidRPr="0003074E">
        <w:rPr>
          <w:szCs w:val="22"/>
        </w:rPr>
        <w:t xml:space="preserve"> </w:t>
      </w:r>
      <w:r w:rsidRPr="0003074E">
        <w:rPr>
          <w:szCs w:val="22"/>
        </w:rPr>
        <w:t xml:space="preserve">Ceci sont les outils </w:t>
      </w:r>
      <w:r w:rsidR="007811A7" w:rsidRPr="0003074E">
        <w:rPr>
          <w:szCs w:val="22"/>
        </w:rPr>
        <w:t xml:space="preserve">numériques qui permettent de traiter l’effet Morton. </w:t>
      </w:r>
    </w:p>
    <w:p w14:paraId="44803168" w14:textId="37E33519" w:rsidR="00E1482E" w:rsidRPr="0003074E" w:rsidRDefault="00E1482E" w:rsidP="00E1482E">
      <w:pPr>
        <w:spacing w:line="360" w:lineRule="auto"/>
        <w:ind w:firstLine="708"/>
        <w:rPr>
          <w:szCs w:val="22"/>
        </w:rPr>
      </w:pPr>
      <w:r w:rsidRPr="0003074E">
        <w:rPr>
          <w:szCs w:val="22"/>
        </w:rPr>
        <w:t>L</w:t>
      </w:r>
      <w:r w:rsidR="00842814" w:rsidRPr="0003074E">
        <w:rPr>
          <w:szCs w:val="22"/>
        </w:rPr>
        <w:t>es résultats numériques qui contribuent à la compréhension de l’effet Morton</w:t>
      </w:r>
      <w:r w:rsidRPr="0003074E">
        <w:rPr>
          <w:szCs w:val="22"/>
        </w:rPr>
        <w:t xml:space="preserve"> sont présentés dans les chapitres 4 et 5</w:t>
      </w:r>
      <w:r w:rsidR="00842814" w:rsidRPr="0003074E">
        <w:rPr>
          <w:szCs w:val="22"/>
        </w:rPr>
        <w:t xml:space="preserve">. </w:t>
      </w:r>
      <w:r w:rsidR="00267637" w:rsidRPr="0003074E">
        <w:rPr>
          <w:szCs w:val="22"/>
        </w:rPr>
        <w:t xml:space="preserve">Le chapitre 4 présente </w:t>
      </w:r>
      <w:r w:rsidR="002A4D19" w:rsidRPr="0003074E">
        <w:rPr>
          <w:szCs w:val="22"/>
        </w:rPr>
        <w:t>les simulations</w:t>
      </w:r>
      <w:r w:rsidR="00B13E44" w:rsidRPr="0003074E">
        <w:rPr>
          <w:szCs w:val="22"/>
        </w:rPr>
        <w:t xml:space="preserve"> numériques</w:t>
      </w:r>
      <w:r w:rsidR="00267637" w:rsidRPr="0003074E">
        <w:rPr>
          <w:szCs w:val="22"/>
        </w:rPr>
        <w:t xml:space="preserve"> </w:t>
      </w:r>
      <w:r w:rsidRPr="0003074E">
        <w:rPr>
          <w:szCs w:val="22"/>
        </w:rPr>
        <w:t>de l’effet de Morton pour deux rotors expérimentaux.</w:t>
      </w:r>
      <w:r w:rsidR="003A74BA" w:rsidRPr="0003074E">
        <w:rPr>
          <w:szCs w:val="22"/>
        </w:rPr>
        <w:footnoteReference w:id="1"/>
      </w:r>
      <w:r w:rsidR="003A74BA" w:rsidRPr="0003074E">
        <w:rPr>
          <w:szCs w:val="22"/>
        </w:rPr>
        <w:t xml:space="preserve"> </w:t>
      </w:r>
      <w:r w:rsidR="00CE6965" w:rsidRPr="0003074E">
        <w:rPr>
          <w:szCs w:val="22"/>
        </w:rPr>
        <w:t>L</w:t>
      </w:r>
      <w:r w:rsidR="001A67CA" w:rsidRPr="0003074E">
        <w:rPr>
          <w:szCs w:val="22"/>
        </w:rPr>
        <w:t xml:space="preserve">e chapitre 5 expose une méthode d’analyse de la stabilité de l’effet Morton. Cette méthode permet de prédire l’instabilité de manière </w:t>
      </w:r>
      <w:r w:rsidRPr="0003074E">
        <w:rPr>
          <w:szCs w:val="22"/>
        </w:rPr>
        <w:t xml:space="preserve">plus rapide et relativement </w:t>
      </w:r>
      <w:r w:rsidR="001A67CA" w:rsidRPr="0003074E">
        <w:rPr>
          <w:szCs w:val="22"/>
        </w:rPr>
        <w:t xml:space="preserve">précise. </w:t>
      </w:r>
      <w:r w:rsidRPr="0003074E">
        <w:rPr>
          <w:szCs w:val="22"/>
        </w:rPr>
        <w:t>E</w:t>
      </w:r>
      <w:r w:rsidR="001A67CA" w:rsidRPr="0003074E">
        <w:rPr>
          <w:szCs w:val="22"/>
        </w:rPr>
        <w:t xml:space="preserve">lle est </w:t>
      </w:r>
      <w:r w:rsidRPr="0003074E">
        <w:rPr>
          <w:szCs w:val="22"/>
        </w:rPr>
        <w:t xml:space="preserve">ainsi </w:t>
      </w:r>
      <w:r w:rsidR="00590D86" w:rsidRPr="0003074E">
        <w:rPr>
          <w:szCs w:val="22"/>
        </w:rPr>
        <w:t>adaptée</w:t>
      </w:r>
      <w:r w:rsidR="001A67CA" w:rsidRPr="0003074E">
        <w:rPr>
          <w:szCs w:val="22"/>
        </w:rPr>
        <w:t xml:space="preserve"> au</w:t>
      </w:r>
      <w:r w:rsidR="00B40D7B" w:rsidRPr="0003074E">
        <w:rPr>
          <w:szCs w:val="22"/>
        </w:rPr>
        <w:t>x</w:t>
      </w:r>
      <w:r w:rsidR="001A67CA" w:rsidRPr="0003074E">
        <w:rPr>
          <w:szCs w:val="22"/>
        </w:rPr>
        <w:t xml:space="preserve"> besoin</w:t>
      </w:r>
      <w:r w:rsidR="00B40D7B" w:rsidRPr="0003074E">
        <w:rPr>
          <w:szCs w:val="22"/>
        </w:rPr>
        <w:t>s</w:t>
      </w:r>
      <w:r w:rsidR="001A67CA" w:rsidRPr="0003074E">
        <w:rPr>
          <w:szCs w:val="22"/>
        </w:rPr>
        <w:t xml:space="preserve"> </w:t>
      </w:r>
      <w:r w:rsidRPr="0003074E">
        <w:rPr>
          <w:szCs w:val="22"/>
        </w:rPr>
        <w:t>industriels</w:t>
      </w:r>
      <w:r w:rsidR="001A67CA" w:rsidRPr="0003074E">
        <w:rPr>
          <w:szCs w:val="22"/>
        </w:rPr>
        <w:t xml:space="preserve"> </w:t>
      </w:r>
      <w:r w:rsidRPr="0003074E">
        <w:rPr>
          <w:szCs w:val="22"/>
        </w:rPr>
        <w:t>pour</w:t>
      </w:r>
      <w:r w:rsidR="005177BC" w:rsidRPr="0003074E">
        <w:rPr>
          <w:szCs w:val="22"/>
        </w:rPr>
        <w:t xml:space="preserve"> </w:t>
      </w:r>
      <w:r w:rsidR="00017237" w:rsidRPr="0003074E">
        <w:rPr>
          <w:szCs w:val="22"/>
        </w:rPr>
        <w:t xml:space="preserve">quantifier </w:t>
      </w:r>
      <w:r w:rsidR="000005CE" w:rsidRPr="0003074E">
        <w:rPr>
          <w:szCs w:val="22"/>
        </w:rPr>
        <w:t>le risque</w:t>
      </w:r>
      <w:r w:rsidRPr="0003074E">
        <w:rPr>
          <w:szCs w:val="22"/>
        </w:rPr>
        <w:t xml:space="preserve"> de</w:t>
      </w:r>
      <w:r w:rsidR="00017237" w:rsidRPr="0003074E">
        <w:rPr>
          <w:szCs w:val="22"/>
        </w:rPr>
        <w:t xml:space="preserve"> déclenchement </w:t>
      </w:r>
      <w:r w:rsidRPr="0003074E">
        <w:rPr>
          <w:szCs w:val="22"/>
        </w:rPr>
        <w:t>de l’effet Morton</w:t>
      </w:r>
      <w:r w:rsidR="00017237" w:rsidRPr="0003074E">
        <w:rPr>
          <w:szCs w:val="22"/>
        </w:rPr>
        <w:t xml:space="preserve">. </w:t>
      </w:r>
      <w:r w:rsidRPr="0003074E">
        <w:rPr>
          <w:szCs w:val="22"/>
        </w:rPr>
        <w:t>L</w:t>
      </w:r>
      <w:r w:rsidR="00CE6965" w:rsidRPr="0003074E">
        <w:rPr>
          <w:szCs w:val="22"/>
        </w:rPr>
        <w:t xml:space="preserve">es résultats </w:t>
      </w:r>
      <w:r w:rsidRPr="0003074E">
        <w:rPr>
          <w:szCs w:val="22"/>
        </w:rPr>
        <w:t xml:space="preserve">obtenus avec cette méthode permettent </w:t>
      </w:r>
      <w:r w:rsidR="00CE6965" w:rsidRPr="0003074E">
        <w:rPr>
          <w:szCs w:val="22"/>
        </w:rPr>
        <w:t>d’expliquer le comportement</w:t>
      </w:r>
      <w:r w:rsidRPr="0003074E">
        <w:rPr>
          <w:szCs w:val="22"/>
        </w:rPr>
        <w:t xml:space="preserve"> dynamique des rotors</w:t>
      </w:r>
      <w:r w:rsidR="008F4C4C" w:rsidRPr="0003074E">
        <w:rPr>
          <w:szCs w:val="22"/>
        </w:rPr>
        <w:t xml:space="preserve"> </w:t>
      </w:r>
      <w:r w:rsidRPr="0003074E">
        <w:rPr>
          <w:szCs w:val="22"/>
        </w:rPr>
        <w:t>expérimentaux modélisées.</w:t>
      </w:r>
      <w:r w:rsidR="0096124C" w:rsidRPr="0003074E">
        <w:rPr>
          <w:szCs w:val="22"/>
        </w:rPr>
        <w:t xml:space="preserve"> </w:t>
      </w:r>
    </w:p>
    <w:p w14:paraId="2DBFBD88" w14:textId="215AEB66" w:rsidR="00A57B66" w:rsidRPr="0003074E" w:rsidRDefault="00E1482E" w:rsidP="00E1482E">
      <w:pPr>
        <w:spacing w:line="360" w:lineRule="auto"/>
        <w:ind w:firstLine="708"/>
        <w:rPr>
          <w:szCs w:val="22"/>
        </w:rPr>
      </w:pPr>
      <w:r w:rsidRPr="0003074E">
        <w:rPr>
          <w:szCs w:val="22"/>
        </w:rPr>
        <w:t>U</w:t>
      </w:r>
      <w:r w:rsidR="0096124C" w:rsidRPr="0003074E">
        <w:rPr>
          <w:szCs w:val="22"/>
        </w:rPr>
        <w:t>ne conclusion générale est tirée à partir des résultats numériques obtenus</w:t>
      </w:r>
      <w:r w:rsidR="00F84888" w:rsidRPr="0003074E">
        <w:rPr>
          <w:szCs w:val="22"/>
        </w:rPr>
        <w:t xml:space="preserve">. </w:t>
      </w:r>
      <w:r w:rsidR="00F16D48" w:rsidRPr="0003074E">
        <w:rPr>
          <w:szCs w:val="22"/>
        </w:rPr>
        <w:t>Ce</w:t>
      </w:r>
      <w:r w:rsidRPr="0003074E">
        <w:rPr>
          <w:szCs w:val="22"/>
        </w:rPr>
        <w:t>ci</w:t>
      </w:r>
      <w:r w:rsidR="00F16D48" w:rsidRPr="0003074E">
        <w:rPr>
          <w:szCs w:val="22"/>
        </w:rPr>
        <w:t xml:space="preserve"> </w:t>
      </w:r>
      <w:r w:rsidR="00F84888" w:rsidRPr="0003074E">
        <w:rPr>
          <w:szCs w:val="22"/>
        </w:rPr>
        <w:t xml:space="preserve">permet de faire un bilan </w:t>
      </w:r>
      <w:r w:rsidRPr="0003074E">
        <w:rPr>
          <w:szCs w:val="22"/>
        </w:rPr>
        <w:t>de tout le</w:t>
      </w:r>
      <w:r w:rsidR="00F84888" w:rsidRPr="0003074E">
        <w:rPr>
          <w:szCs w:val="22"/>
        </w:rPr>
        <w:t xml:space="preserve"> travail réalisé</w:t>
      </w:r>
      <w:r w:rsidR="00B40D7B" w:rsidRPr="0003074E">
        <w:rPr>
          <w:szCs w:val="22"/>
        </w:rPr>
        <w:t xml:space="preserve"> et</w:t>
      </w:r>
      <w:r w:rsidR="00F84888" w:rsidRPr="0003074E">
        <w:rPr>
          <w:szCs w:val="22"/>
        </w:rPr>
        <w:t xml:space="preserve"> </w:t>
      </w:r>
      <w:r w:rsidR="00B40D7B" w:rsidRPr="0003074E">
        <w:rPr>
          <w:szCs w:val="22"/>
        </w:rPr>
        <w:t xml:space="preserve">de tracer des </w:t>
      </w:r>
      <w:r w:rsidR="004F1B9D" w:rsidRPr="0003074E">
        <w:rPr>
          <w:szCs w:val="22"/>
        </w:rPr>
        <w:t xml:space="preserve">perspectives </w:t>
      </w:r>
      <w:r w:rsidR="00B40D7B" w:rsidRPr="0003074E">
        <w:rPr>
          <w:szCs w:val="22"/>
        </w:rPr>
        <w:t xml:space="preserve">pour </w:t>
      </w:r>
      <w:r w:rsidR="00067510" w:rsidRPr="0003074E">
        <w:rPr>
          <w:szCs w:val="22"/>
        </w:rPr>
        <w:t>améliorer</w:t>
      </w:r>
      <w:r w:rsidR="006A59CB" w:rsidRPr="0003074E">
        <w:rPr>
          <w:szCs w:val="22"/>
        </w:rPr>
        <w:t xml:space="preserve"> </w:t>
      </w:r>
      <w:r w:rsidR="00B40D7B" w:rsidRPr="0003074E">
        <w:rPr>
          <w:szCs w:val="22"/>
        </w:rPr>
        <w:t xml:space="preserve">les outils et </w:t>
      </w:r>
      <w:r w:rsidR="006A59CB" w:rsidRPr="0003074E">
        <w:rPr>
          <w:szCs w:val="22"/>
        </w:rPr>
        <w:t xml:space="preserve">les connaissances </w:t>
      </w:r>
      <w:r w:rsidR="00B40D7B" w:rsidRPr="0003074E">
        <w:rPr>
          <w:szCs w:val="22"/>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2"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2"/>
    </w:p>
    <w:p w14:paraId="69A6C1A9" w14:textId="77777777" w:rsidR="00D2424B" w:rsidRDefault="00D2424B" w:rsidP="00D2424B"/>
    <w:p w14:paraId="5899C582" w14:textId="23FF994A" w:rsidR="00E82DF1" w:rsidRPr="00630876" w:rsidRDefault="00E82DF1" w:rsidP="00106910">
      <w:pPr>
        <w:pStyle w:val="Titre2"/>
      </w:pPr>
      <w:bookmarkStart w:id="13" w:name="_Toc534294718"/>
      <w:bookmarkStart w:id="14"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3"/>
      <w:r w:rsidR="00864DC5">
        <w:t>s</w:t>
      </w:r>
      <w:bookmarkEnd w:id="14"/>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5" w:name="_Toc534294719"/>
      <w:bookmarkStart w:id="16" w:name="_Toc534984803"/>
      <w:r>
        <w:t>E</w:t>
      </w:r>
      <w:r w:rsidRPr="00814672">
        <w:t xml:space="preserve">ffet </w:t>
      </w:r>
      <w:r w:rsidRPr="00C65243">
        <w:t>Newkirk</w:t>
      </w:r>
      <w:bookmarkEnd w:id="15"/>
      <w:bookmarkEnd w:id="16"/>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7"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7"/>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726F2482"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8"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8"/>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0720B14C" w14:textId="77777777" w:rsidR="00C93726" w:rsidRPr="00C93726" w:rsidRDefault="00C93726" w:rsidP="00C93726">
      <w:pPr>
        <w:jc w:val="center"/>
      </w:pPr>
      <w:r w:rsidRPr="00C93726">
        <w:rPr>
          <w:noProof/>
          <w:lang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19"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19"/>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Newkirk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2FE4AC62"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 l’épaisseur du film est minimale et a lieu le contact « faible » entre le rotor et le stator) et le balourd mécanique (le point lourd). Pour une vitesse de rotation en dessous du mode propre flexible,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w:t>
      </w:r>
      <w:proofErr w:type="gramStart"/>
      <w:r w:rsidR="00B01964">
        <w:rPr>
          <w:rStyle w:val="shorttext"/>
          <w:iCs/>
        </w:rPr>
        <w:t xml:space="preserve">rotation </w:t>
      </w:r>
      <w:proofErr w:type="gramEnd"/>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deux paliers, le sens de la spirale </w:t>
      </w:r>
      <w:r w:rsidR="00613B5C">
        <w:t>coïncide</w:t>
      </w:r>
      <w:r w:rsidR="00B01964">
        <w:t xml:space="preserve"> </w:t>
      </w:r>
      <w:r w:rsidR="00B01964">
        <w:lastRenderedPageBreak/>
        <w:t xml:space="preserve">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250BAAE4"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20" w:name="_Toc534984804"/>
      <w:r>
        <w:t>E</w:t>
      </w:r>
      <w:r w:rsidRPr="00814672">
        <w:t xml:space="preserve">ffet </w:t>
      </w:r>
      <w:r w:rsidRPr="00C65243">
        <w:t>Morton</w:t>
      </w:r>
      <w:bookmarkEnd w:id="20"/>
    </w:p>
    <w:p w14:paraId="18C3A725" w14:textId="77777777" w:rsidR="00E82DF1" w:rsidRPr="00C77822" w:rsidRDefault="00E82DF1" w:rsidP="00E82DF1"/>
    <w:p w14:paraId="24EFE6FF" w14:textId="4D19404C"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lang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1"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A5B351B"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lang w:eastAsia="zh-CN"/>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2"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2"/>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18E62A0E"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3"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3"/>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6391D1EF"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rsidR="00D22A57">
        <w:t>Il résulté que</w:t>
      </w:r>
      <w:r>
        <w:t xml:space="preserve"> 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t>,</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4" w:name="_Toc534294728"/>
      <w:bookmarkStart w:id="25" w:name="_Toc534984805"/>
      <w:r>
        <w:lastRenderedPageBreak/>
        <w:t>Etudes</w:t>
      </w:r>
      <w:r w:rsidRPr="00DE7318">
        <w:t xml:space="preserve"> </w:t>
      </w:r>
      <w:r>
        <w:t>expérimentales</w:t>
      </w:r>
      <w:bookmarkEnd w:id="24"/>
      <w:r>
        <w:t xml:space="preserve"> et cas industriels</w:t>
      </w:r>
      <w:bookmarkEnd w:id="25"/>
    </w:p>
    <w:p w14:paraId="16B06570" w14:textId="77777777" w:rsidR="003F5A41" w:rsidRPr="00B047AB" w:rsidRDefault="003F5A41" w:rsidP="003F5A41"/>
    <w:p w14:paraId="08302A79" w14:textId="7BB018F1"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w:t>
      </w:r>
      <w:r>
        <w:lastRenderedPageBreak/>
        <w:t xml:space="preserve">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6"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2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92548C5"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7"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27"/>
      <w:r>
        <w:rPr>
          <w:rStyle w:val="shorttext"/>
          <w:rFonts w:ascii="Calibri" w:eastAsia="Times New Roman" w:hAnsi="Calibri" w:cs="Times New Roman"/>
          <w:i w:val="0"/>
          <w:iCs w:val="0"/>
          <w:color w:val="auto"/>
          <w:sz w:val="22"/>
          <w:szCs w:val="20"/>
          <w:lang w:eastAsia="fr-FR"/>
        </w:rPr>
        <w:t> : Vibration spirale constaté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0EC9630"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w:t>
      </w:r>
      <w:r>
        <w:rPr>
          <w:szCs w:val="22"/>
        </w:rPr>
        <w:lastRenderedPageBreak/>
        <w:t xml:space="preserve">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28"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28"/>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9"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29"/>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w:t>
      </w:r>
      <w:r>
        <w:rPr>
          <w:szCs w:val="22"/>
        </w:rPr>
        <w:lastRenderedPageBreak/>
        <w:t xml:space="preserve">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47651F46" w:rsidR="003F5A41" w:rsidRDefault="003F5A41" w:rsidP="003F5A41">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30" w:name="_Toc534984806"/>
      <w:r>
        <w:t>M</w:t>
      </w:r>
      <w:r w:rsidR="007F0B3C">
        <w:t>odeles theoriques</w:t>
      </w:r>
      <w:bookmarkEnd w:id="30"/>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1" w:name="_Toc534294730"/>
      <w:bookmarkStart w:id="32" w:name="_Toc534984807"/>
      <w:r w:rsidRPr="00675419">
        <w:t xml:space="preserve">Méthodes inspirées </w:t>
      </w:r>
      <w:r>
        <w:t>de</w:t>
      </w:r>
      <w:r w:rsidRPr="00675419">
        <w:t xml:space="preserve"> la </w:t>
      </w:r>
      <w:r w:rsidRPr="004106D7">
        <w:t>théorie</w:t>
      </w:r>
      <w:r w:rsidRPr="00675419">
        <w:t xml:space="preserve"> du </w:t>
      </w:r>
      <w:r>
        <w:t>contrôle</w:t>
      </w:r>
      <w:bookmarkEnd w:id="31"/>
      <w:bookmarkEnd w:id="32"/>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3"/>
      <w:r w:rsidRPr="00101C5D">
        <w:rPr>
          <w:highlight w:val="yellow"/>
        </w:rPr>
        <w:t>L’ellipse est décomposée en trois orbites circulaires : un cercle en position équilibrée et deux cercles de perturbation.</w:t>
      </w:r>
      <w:r w:rsidRPr="00A22718">
        <w:t xml:space="preserve"> </w:t>
      </w:r>
      <w:commentRangeEnd w:id="33"/>
      <w:r w:rsidR="00227BC7">
        <w:rPr>
          <w:rStyle w:val="Marquedecommentaire"/>
        </w:rPr>
        <w:commentReference w:id="33"/>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lastRenderedPageBreak/>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r w:rsidRPr="00A22718">
        <w:t>Re</w:t>
      </w:r>
      <w:proofErr w:type="spellEnd"/>
      <w:r w:rsidRPr="00A22718">
        <w:t>(</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03074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03074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03074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4"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4"/>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2F766620"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5" w:name="_Toc534294731"/>
      <w:bookmarkStart w:id="36" w:name="_Toc534984808"/>
      <w:r>
        <w:t>Méthode basée sur un balourd critique prédéfini</w:t>
      </w:r>
      <w:bookmarkEnd w:id="35"/>
      <w:bookmarkEnd w:id="36"/>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03074E"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37" w:name="_Toc534294732"/>
      <w:bookmarkStart w:id="38" w:name="_Toc534984809"/>
      <w:r w:rsidRPr="00E160FB">
        <w:t>Méthode</w:t>
      </w:r>
      <w:r>
        <w:t>s</w:t>
      </w:r>
      <w:r w:rsidRPr="00E160FB">
        <w:t xml:space="preserve"> </w:t>
      </w:r>
      <w:r w:rsidR="00BE480F">
        <w:t xml:space="preserve">basees sur le bilan </w:t>
      </w:r>
      <w:bookmarkEnd w:id="37"/>
      <w:bookmarkEnd w:id="38"/>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E524899"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 xml:space="preserve">donnée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9" w:name="_Toc534294733"/>
      <w:bookmarkStart w:id="40" w:name="_Toc534984810"/>
      <w:r>
        <w:rPr>
          <w:rFonts w:hint="eastAsia"/>
        </w:rPr>
        <w:t>M</w:t>
      </w:r>
      <w:r>
        <w:t>odeles non-linéaires en régime transitoire</w:t>
      </w:r>
      <w:bookmarkEnd w:id="39"/>
      <w:bookmarkEnd w:id="40"/>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1A30128"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1"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1"/>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2" w:name="_Toc534294734"/>
      <w:bookmarkStart w:id="43" w:name="_Toc534984811"/>
      <w:r>
        <w:t xml:space="preserve">Stratégie de </w:t>
      </w:r>
      <w:r w:rsidR="000948D0">
        <w:t xml:space="preserve">la </w:t>
      </w:r>
      <w:r>
        <w:t>modélisation</w:t>
      </w:r>
      <w:bookmarkEnd w:id="42"/>
      <w:r w:rsidR="00C31B63">
        <w:t> :</w:t>
      </w:r>
      <w:r>
        <w:t xml:space="preserve"> synth</w:t>
      </w:r>
      <w:r w:rsidR="008E3C18">
        <w:t>è</w:t>
      </w:r>
      <w:r>
        <w:t>se</w:t>
      </w:r>
      <w:bookmarkEnd w:id="43"/>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4"/>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5"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45"/>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581C">
        <w:rPr>
          <w:b/>
        </w:rPr>
        <w:t>Eq</w:t>
      </w:r>
      <w:proofErr w:type="spellEnd"/>
      <w:r w:rsidR="0032581C">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46" w:name="_Ref534635639"/>
            <w:r>
              <w:rPr>
                <w:rFonts w:ascii="Times New Roman" w:eastAsia="Times New Roman" w:hAnsi="Times New Roman"/>
                <w:b/>
                <w:iCs w:val="0"/>
                <w:color w:val="auto"/>
                <w:sz w:val="22"/>
                <w:szCs w:val="22"/>
                <w:lang w:eastAsia="fr-FR"/>
              </w:rPr>
              <w:t xml:space="preserve"> </w:t>
            </w:r>
            <w:bookmarkEnd w:id="46"/>
          </w:p>
        </w:tc>
      </w:tr>
    </w:tbl>
    <w:p w14:paraId="277A6337" w14:textId="39E8C20E"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3EBD56C"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w:t>
      </w:r>
      <w:proofErr w:type="spellStart"/>
      <w:r>
        <w:t>Jongh</w:t>
      </w:r>
      <w:proofErr w:type="spellEnd"/>
      <w:r>
        <w:t xml:space="preserve">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4566072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7" w:name="_Toc534294735"/>
      <w:bookmarkStart w:id="48" w:name="_Toc534984812"/>
      <w:r>
        <w:t>Conclusion</w:t>
      </w:r>
      <w:bookmarkEnd w:id="47"/>
      <w:bookmarkEnd w:id="48"/>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w:t>
      </w:r>
      <w:r>
        <w:lastRenderedPageBreak/>
        <w:t xml:space="preserve">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9"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9"/>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0" w:name="_Toc533165043"/>
      <w:bookmarkStart w:id="51" w:name="_Toc533165498"/>
      <w:bookmarkStart w:id="52" w:name="_Toc533165854"/>
      <w:bookmarkStart w:id="53" w:name="_Toc533165905"/>
      <w:bookmarkStart w:id="54" w:name="_Toc533166093"/>
      <w:bookmarkStart w:id="55" w:name="_Toc533166127"/>
      <w:bookmarkStart w:id="56" w:name="_Toc533167316"/>
      <w:bookmarkStart w:id="57" w:name="_Toc533168739"/>
      <w:bookmarkStart w:id="58" w:name="_Toc533168965"/>
      <w:bookmarkStart w:id="59" w:name="_Toc533169249"/>
      <w:bookmarkStart w:id="60" w:name="_Toc533169500"/>
      <w:bookmarkStart w:id="61" w:name="_Toc533170191"/>
      <w:bookmarkStart w:id="62" w:name="_Toc533170329"/>
      <w:bookmarkStart w:id="63" w:name="_Toc533171274"/>
      <w:bookmarkStart w:id="64" w:name="_Toc533172556"/>
      <w:bookmarkStart w:id="65" w:name="_Toc533172735"/>
      <w:bookmarkStart w:id="66" w:name="_Toc533173191"/>
      <w:bookmarkStart w:id="67" w:name="_Toc533173483"/>
      <w:bookmarkStart w:id="68" w:name="_Toc533173685"/>
      <w:bookmarkStart w:id="69" w:name="_Toc533173936"/>
      <w:bookmarkStart w:id="70" w:name="_Toc533173989"/>
      <w:bookmarkStart w:id="71" w:name="_Toc533174155"/>
      <w:bookmarkStart w:id="72" w:name="_Toc533768820"/>
      <w:bookmarkStart w:id="73" w:name="_Toc533769119"/>
      <w:bookmarkStart w:id="74" w:name="_Toc533769291"/>
      <w:bookmarkStart w:id="75" w:name="_Toc533769343"/>
      <w:bookmarkStart w:id="76" w:name="_Toc533769742"/>
      <w:bookmarkStart w:id="77" w:name="_Toc533771803"/>
      <w:bookmarkStart w:id="78" w:name="_Toc533772291"/>
      <w:bookmarkStart w:id="79" w:name="_Toc533774363"/>
      <w:bookmarkStart w:id="80" w:name="_Toc533775555"/>
      <w:bookmarkStart w:id="81" w:name="_Toc533776199"/>
      <w:bookmarkStart w:id="82" w:name="_Toc533776326"/>
      <w:bookmarkStart w:id="83" w:name="_Toc533777551"/>
      <w:bookmarkStart w:id="84" w:name="_Toc534279459"/>
      <w:bookmarkStart w:id="85" w:name="_Toc534279557"/>
      <w:bookmarkStart w:id="86" w:name="_Toc534279635"/>
      <w:bookmarkStart w:id="87" w:name="_Toc534290931"/>
      <w:bookmarkStart w:id="88" w:name="_Toc534293213"/>
      <w:bookmarkStart w:id="89" w:name="_Toc534293497"/>
      <w:bookmarkStart w:id="90" w:name="_Toc534293575"/>
      <w:bookmarkStart w:id="91" w:name="_Toc534387874"/>
      <w:bookmarkStart w:id="92" w:name="_Toc534410845"/>
      <w:bookmarkStart w:id="93" w:name="_Toc534620759"/>
      <w:bookmarkStart w:id="94" w:name="_Toc534621245"/>
      <w:bookmarkStart w:id="95" w:name="_Toc534621350"/>
      <w:bookmarkStart w:id="96" w:name="_Toc534621457"/>
      <w:bookmarkStart w:id="97" w:name="_Toc534625116"/>
      <w:bookmarkStart w:id="98" w:name="_Toc534631416"/>
      <w:bookmarkStart w:id="99" w:name="_Toc534631516"/>
      <w:bookmarkStart w:id="100" w:name="_Toc534631869"/>
      <w:bookmarkStart w:id="101" w:name="_Toc534632102"/>
      <w:bookmarkStart w:id="102" w:name="_Toc534632314"/>
      <w:bookmarkStart w:id="103" w:name="_Toc534632436"/>
      <w:bookmarkStart w:id="104" w:name="_Toc534632535"/>
      <w:bookmarkStart w:id="105" w:name="_Toc534633828"/>
      <w:bookmarkStart w:id="106" w:name="_Toc534634172"/>
      <w:bookmarkStart w:id="107" w:name="_Toc534634576"/>
      <w:bookmarkStart w:id="108" w:name="_Toc534634951"/>
      <w:bookmarkStart w:id="109" w:name="_Toc534635051"/>
      <w:bookmarkStart w:id="110" w:name="_Toc534635151"/>
      <w:bookmarkStart w:id="111" w:name="_Toc534635251"/>
      <w:bookmarkStart w:id="112" w:name="_Toc534635351"/>
      <w:bookmarkStart w:id="113" w:name="_Toc534635472"/>
      <w:bookmarkStart w:id="114" w:name="_Toc534635571"/>
      <w:bookmarkStart w:id="115" w:name="_Toc534636621"/>
      <w:bookmarkStart w:id="116" w:name="_Toc534638249"/>
      <w:bookmarkStart w:id="117" w:name="_Toc534638335"/>
      <w:bookmarkStart w:id="118" w:name="_Toc534638702"/>
      <w:bookmarkStart w:id="119" w:name="_Toc534640557"/>
      <w:bookmarkStart w:id="120" w:name="_Toc534650367"/>
      <w:bookmarkStart w:id="121" w:name="_Toc534707643"/>
      <w:bookmarkStart w:id="122" w:name="_Toc534719948"/>
      <w:bookmarkStart w:id="123" w:name="_Toc534720631"/>
      <w:bookmarkStart w:id="124" w:name="_Toc534721403"/>
      <w:bookmarkStart w:id="125" w:name="_Toc534723181"/>
      <w:bookmarkStart w:id="126" w:name="_Toc534724093"/>
      <w:bookmarkStart w:id="127" w:name="_Toc534724638"/>
      <w:bookmarkStart w:id="128" w:name="_Toc534724942"/>
      <w:bookmarkStart w:id="129" w:name="_Toc534725613"/>
      <w:bookmarkStart w:id="130" w:name="_Toc534729696"/>
      <w:bookmarkStart w:id="131" w:name="_Toc534792245"/>
      <w:bookmarkStart w:id="132" w:name="_Toc534792894"/>
      <w:bookmarkStart w:id="133" w:name="_Toc534793218"/>
      <w:bookmarkStart w:id="134" w:name="_Toc534793976"/>
      <w:bookmarkStart w:id="135" w:name="_Toc534794071"/>
      <w:bookmarkStart w:id="136" w:name="_Toc534794168"/>
      <w:bookmarkStart w:id="137" w:name="_Toc534796800"/>
      <w:bookmarkStart w:id="138" w:name="_Toc534878056"/>
      <w:bookmarkStart w:id="139" w:name="_Toc534878150"/>
      <w:bookmarkStart w:id="140" w:name="_Toc534880488"/>
      <w:bookmarkStart w:id="141" w:name="_Toc534895220"/>
      <w:bookmarkStart w:id="142" w:name="_Toc534895937"/>
      <w:bookmarkStart w:id="143" w:name="_Toc534896491"/>
      <w:bookmarkStart w:id="144" w:name="_Toc534896884"/>
      <w:bookmarkStart w:id="145" w:name="_Toc534983280"/>
      <w:bookmarkStart w:id="146" w:name="_Toc534984814"/>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47" w:name="_Toc533768821"/>
      <w:bookmarkStart w:id="148" w:name="_Toc533769120"/>
      <w:bookmarkStart w:id="149" w:name="_Toc533769292"/>
      <w:bookmarkStart w:id="150" w:name="_Toc533769344"/>
      <w:bookmarkStart w:id="151" w:name="_Toc533769743"/>
      <w:bookmarkStart w:id="152" w:name="_Toc533771804"/>
      <w:bookmarkStart w:id="153" w:name="_Toc533772292"/>
      <w:bookmarkStart w:id="154" w:name="_Toc533774364"/>
      <w:bookmarkStart w:id="155" w:name="_Toc533775556"/>
      <w:bookmarkStart w:id="156" w:name="_Toc533776200"/>
      <w:bookmarkStart w:id="157" w:name="_Toc533776327"/>
      <w:bookmarkStart w:id="158" w:name="_Toc533777552"/>
      <w:bookmarkStart w:id="159" w:name="_Toc534279460"/>
      <w:bookmarkStart w:id="160" w:name="_Toc534279558"/>
      <w:bookmarkStart w:id="161" w:name="_Toc534279636"/>
      <w:bookmarkStart w:id="162" w:name="_Toc534290932"/>
      <w:bookmarkStart w:id="163" w:name="_Toc534293214"/>
      <w:bookmarkStart w:id="164" w:name="_Toc534293498"/>
      <w:bookmarkStart w:id="165" w:name="_Toc534293576"/>
      <w:bookmarkStart w:id="166" w:name="_Toc534387875"/>
      <w:bookmarkStart w:id="167" w:name="_Toc534410846"/>
      <w:bookmarkStart w:id="168" w:name="_Toc534620760"/>
      <w:bookmarkStart w:id="169" w:name="_Toc534621246"/>
      <w:bookmarkStart w:id="170" w:name="_Toc534621351"/>
      <w:bookmarkStart w:id="171" w:name="_Toc534621458"/>
      <w:bookmarkStart w:id="172" w:name="_Toc534625117"/>
      <w:bookmarkStart w:id="173" w:name="_Toc534631417"/>
      <w:bookmarkStart w:id="174" w:name="_Toc534631517"/>
      <w:bookmarkStart w:id="175" w:name="_Toc534631870"/>
      <w:bookmarkStart w:id="176" w:name="_Toc534632103"/>
      <w:bookmarkStart w:id="177" w:name="_Toc534632315"/>
      <w:bookmarkStart w:id="178" w:name="_Toc534632437"/>
      <w:bookmarkStart w:id="179" w:name="_Toc534632536"/>
      <w:bookmarkStart w:id="180" w:name="_Toc534633829"/>
      <w:bookmarkStart w:id="181" w:name="_Toc534634173"/>
      <w:bookmarkStart w:id="182" w:name="_Toc534634577"/>
      <w:bookmarkStart w:id="183" w:name="_Toc534634952"/>
      <w:bookmarkStart w:id="184" w:name="_Toc534635052"/>
      <w:bookmarkStart w:id="185" w:name="_Toc534635152"/>
      <w:bookmarkStart w:id="186" w:name="_Toc534635252"/>
      <w:bookmarkStart w:id="187" w:name="_Toc534635352"/>
      <w:bookmarkStart w:id="188" w:name="_Toc534635473"/>
      <w:bookmarkStart w:id="189" w:name="_Toc534635572"/>
      <w:bookmarkStart w:id="190" w:name="_Toc534636622"/>
      <w:bookmarkStart w:id="191" w:name="_Toc534638250"/>
      <w:bookmarkStart w:id="192" w:name="_Toc534638336"/>
      <w:bookmarkStart w:id="193" w:name="_Toc534638703"/>
      <w:bookmarkStart w:id="194" w:name="_Toc534640558"/>
      <w:bookmarkStart w:id="195" w:name="_Toc534650368"/>
      <w:bookmarkStart w:id="196" w:name="_Toc534707644"/>
      <w:bookmarkStart w:id="197" w:name="_Toc534719949"/>
      <w:bookmarkStart w:id="198" w:name="_Toc534720632"/>
      <w:bookmarkStart w:id="199" w:name="_Toc534721404"/>
      <w:bookmarkStart w:id="200" w:name="_Toc534723182"/>
      <w:bookmarkStart w:id="201" w:name="_Toc534724094"/>
      <w:bookmarkStart w:id="202" w:name="_Toc534724639"/>
      <w:bookmarkStart w:id="203" w:name="_Toc534724943"/>
      <w:bookmarkStart w:id="204" w:name="_Toc534725614"/>
      <w:bookmarkStart w:id="205" w:name="_Toc534729697"/>
      <w:bookmarkStart w:id="206" w:name="_Toc534792246"/>
      <w:bookmarkStart w:id="207" w:name="_Toc534792895"/>
      <w:bookmarkStart w:id="208" w:name="_Toc534793219"/>
      <w:bookmarkStart w:id="209" w:name="_Toc534793977"/>
      <w:bookmarkStart w:id="210" w:name="_Toc534794072"/>
      <w:bookmarkStart w:id="211" w:name="_Toc534794169"/>
      <w:bookmarkStart w:id="212" w:name="_Toc534796801"/>
      <w:bookmarkStart w:id="213" w:name="_Toc534878057"/>
      <w:bookmarkStart w:id="214" w:name="_Toc534878151"/>
      <w:bookmarkStart w:id="215" w:name="_Toc534880489"/>
      <w:bookmarkStart w:id="216" w:name="_Toc534895221"/>
      <w:bookmarkStart w:id="217" w:name="_Toc534895938"/>
      <w:bookmarkStart w:id="218" w:name="_Toc534896492"/>
      <w:bookmarkStart w:id="219" w:name="_Toc534896885"/>
      <w:bookmarkStart w:id="220" w:name="_Toc534983281"/>
      <w:bookmarkStart w:id="221" w:name="_Toc534984815"/>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2" w:name="_Toc534793220"/>
      <w:bookmarkStart w:id="223" w:name="_Toc534793978"/>
      <w:bookmarkStart w:id="224" w:name="_Toc534794073"/>
      <w:bookmarkStart w:id="225" w:name="_Toc534794170"/>
      <w:bookmarkStart w:id="226" w:name="_Toc534796802"/>
      <w:bookmarkStart w:id="227" w:name="_Toc534878058"/>
      <w:bookmarkStart w:id="228" w:name="_Toc534878152"/>
      <w:bookmarkStart w:id="229" w:name="_Toc534880490"/>
      <w:bookmarkStart w:id="230" w:name="_Toc534895222"/>
      <w:bookmarkStart w:id="231" w:name="_Toc534895939"/>
      <w:bookmarkStart w:id="232" w:name="_Toc534896493"/>
      <w:bookmarkStart w:id="233" w:name="_Toc534896886"/>
      <w:bookmarkStart w:id="234" w:name="_Toc534983282"/>
      <w:bookmarkStart w:id="235" w:name="_Toc5349848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988AFD7" w14:textId="7A99DA0A" w:rsidR="00166F02" w:rsidRDefault="00166F02" w:rsidP="00106910">
      <w:pPr>
        <w:pStyle w:val="Titre2"/>
        <w:ind w:left="709"/>
      </w:pPr>
      <w:bookmarkStart w:id="236" w:name="_Toc534984817"/>
      <w:r>
        <w:t>Introduction</w:t>
      </w:r>
      <w:bookmarkEnd w:id="236"/>
    </w:p>
    <w:p w14:paraId="1087A80B" w14:textId="77777777" w:rsidR="0093422C" w:rsidRPr="0093422C" w:rsidRDefault="0093422C" w:rsidP="0093422C"/>
    <w:p w14:paraId="227CF0F7" w14:textId="16A8247E"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4C7361" w:rsidRPr="004C7361">
        <w:t xml:space="preserve"> </w:t>
      </w:r>
      <w:r w:rsidR="004C7361" w:rsidRPr="005D4068">
        <w:t>l’arbre se soulève</w:t>
      </w:r>
      <w:r w:rsidR="004C7361">
        <w:t xml:space="preserve"> </w:t>
      </w:r>
      <w:r w:rsidRPr="005D4068">
        <w:t>sous l’effet de portance généré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 la température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237"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37"/>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 xml:space="preserve">ne approche spectrale appelée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w:t>
      </w:r>
      <w:proofErr w:type="gramStart"/>
      <w:r>
        <w:t>l’équations</w:t>
      </w:r>
      <w:proofErr w:type="gramEnd"/>
      <w:r>
        <w:t xml:space="preserve">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38" w:name="_Toc534984818"/>
      <w:r>
        <w:t>Epaisseur du film mince en présence d’un désalignement</w:t>
      </w:r>
      <w:bookmarkEnd w:id="238"/>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39"/>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239"/>
      <w:r w:rsidR="0072571E">
        <w:rPr>
          <w:rStyle w:val="Marquedecommentaire"/>
        </w:rPr>
        <w:commentReference w:id="239"/>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lang w:eastAsia="zh-CN"/>
        </w:rPr>
        <w:lastRenderedPageBreak/>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240"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32581C">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32581C">
        <w:rPr>
          <w:i w:val="0"/>
          <w:noProof/>
          <w:sz w:val="22"/>
          <w:highlight w:val="yellow"/>
        </w:rPr>
        <w:t>1</w:t>
      </w:r>
      <w:r w:rsidR="007B73B8" w:rsidRPr="00AC0E7C">
        <w:rPr>
          <w:i w:val="0"/>
          <w:sz w:val="22"/>
          <w:highlight w:val="yellow"/>
        </w:rPr>
        <w:fldChar w:fldCharType="end"/>
      </w:r>
      <w:bookmarkEnd w:id="240"/>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41"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2" w:name="_Ref533168788"/>
            <w:r w:rsidRPr="005600FC">
              <w:rPr>
                <w:rFonts w:ascii="Times New Roman" w:eastAsia="Times New Roman" w:hAnsi="Times New Roman"/>
                <w:b/>
                <w:iCs w:val="0"/>
                <w:color w:val="auto"/>
                <w:sz w:val="22"/>
                <w:szCs w:val="22"/>
                <w:lang w:eastAsia="fr-FR"/>
              </w:rPr>
              <w:t xml:space="preserve"> </w:t>
            </w:r>
            <w:bookmarkEnd w:id="241"/>
            <w:bookmarkEnd w:id="242"/>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BC18163" w:rsidR="0093422C" w:rsidRDefault="0072571E" w:rsidP="00843EFB">
      <w:pPr>
        <w:spacing w:before="120" w:line="360" w:lineRule="auto"/>
      </w:pPr>
      <w:r>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vont </w:t>
      </w:r>
      <w:r>
        <w:t>modifient</w:t>
      </w:r>
      <w:r w:rsidR="0093422C">
        <w:t xml:space="preserve"> l’épaisseur de film et </w:t>
      </w:r>
      <w:r>
        <w:t>les</w:t>
      </w:r>
      <w:r w:rsidR="0093422C">
        <w:t xml:space="preserve"> </w:t>
      </w:r>
      <w:r>
        <w:t>forces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243"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243"/>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505C7D37" w:rsidR="0093422C" w:rsidRDefault="00AC0E7C" w:rsidP="0093422C">
      <w:pPr>
        <w:spacing w:line="360" w:lineRule="auto"/>
      </w:pPr>
      <w:proofErr w:type="gramStart"/>
      <w:r>
        <w:t>et</w:t>
      </w:r>
      <w:proofErr w:type="gramEnd"/>
      <w:r>
        <w:t xml:space="preserve"> en régime non-stationnaire</w:t>
      </w:r>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03074E"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244" w:name="_Toc534984819"/>
      <w:r>
        <w:t>Equations de la lubrification thermohydrodynamique</w:t>
      </w:r>
      <w:bookmarkEnd w:id="244"/>
    </w:p>
    <w:p w14:paraId="7981D554" w14:textId="77777777" w:rsidR="0093422C" w:rsidRDefault="0093422C" w:rsidP="0093422C"/>
    <w:p w14:paraId="04E1E105" w14:textId="6F39F4E6"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5" w:name="_Toc534984820"/>
      <w:r>
        <w:t xml:space="preserve">Equation de Reynolds </w:t>
      </w:r>
      <w:r w:rsidRPr="0078195A">
        <w:t>généralisée</w:t>
      </w:r>
      <w:bookmarkEnd w:id="245"/>
    </w:p>
    <w:p w14:paraId="64138F78" w14:textId="77777777" w:rsidR="0093422C" w:rsidRDefault="0093422C" w:rsidP="0093422C"/>
    <w:p w14:paraId="42D5E3F5" w14:textId="1BD966A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du 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proofErr w:type="spellStart"/>
      <w:r w:rsidR="00735E79">
        <w:rPr>
          <w:szCs w:val="22"/>
        </w:rPr>
        <w:t>a</w:t>
      </w:r>
      <w:proofErr w:type="spellEnd"/>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lastRenderedPageBreak/>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246"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46"/>
      <w:r w:rsidRPr="0065305A">
        <w:rPr>
          <w:i w:val="0"/>
          <w:sz w:val="22"/>
        </w:rPr>
        <w:t xml:space="preserve"> : domaine d’étude </w:t>
      </w:r>
      <w:r>
        <w:rPr>
          <w:i w:val="0"/>
          <w:sz w:val="22"/>
        </w:rPr>
        <w:t>entre deux parois</w:t>
      </w:r>
    </w:p>
    <w:p w14:paraId="5D73E4C1" w14:textId="37FB2C69"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735E79">
        <w:t xml:space="preserve">y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03074E"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7" w:name="_Ref525751376"/>
            <w:r w:rsidRPr="005600FC">
              <w:rPr>
                <w:rFonts w:ascii="Times New Roman" w:eastAsia="Times New Roman" w:hAnsi="Times New Roman"/>
                <w:b/>
                <w:iCs w:val="0"/>
                <w:color w:val="auto"/>
                <w:sz w:val="22"/>
                <w:szCs w:val="22"/>
                <w:lang w:eastAsia="fr-FR"/>
              </w:rPr>
              <w:t xml:space="preserve"> </w:t>
            </w:r>
            <w:bookmarkEnd w:id="247"/>
          </w:p>
        </w:tc>
      </w:tr>
    </w:tbl>
    <w:p w14:paraId="5F7D9321" w14:textId="77777777" w:rsidR="00735E79" w:rsidRDefault="00735E79" w:rsidP="00735E79">
      <w:pPr>
        <w:spacing w:before="120" w:line="360" w:lineRule="auto"/>
        <w:ind w:firstLine="708"/>
        <w:rPr>
          <w:szCs w:val="22"/>
        </w:rPr>
      </w:pPr>
    </w:p>
    <w:p w14:paraId="4E495DC7" w14:textId="6B7835CD" w:rsidR="0093422C" w:rsidRDefault="00735E79" w:rsidP="00735E79">
      <w:pPr>
        <w:spacing w:before="120" w:line="360" w:lineRule="auto"/>
        <w:ind w:firstLine="708"/>
        <w:rPr>
          <w:szCs w:val="22"/>
        </w:rPr>
      </w:pPr>
      <w:r>
        <w:rPr>
          <w:szCs w:val="22"/>
        </w:rPr>
        <w:t>La</w:t>
      </w:r>
      <w:ins w:id="248" w:author="ZHANG Silun" w:date="2019-01-07T15:52:00Z">
        <w:r w:rsidR="00836AFE">
          <w:rPr>
            <w:szCs w:val="22"/>
          </w:rPr>
          <w:t xml:space="preserve"> pression </w:t>
        </w:r>
      </w:ins>
      <w:r>
        <w:rPr>
          <w:szCs w:val="22"/>
        </w:rPr>
        <w:t>est</w:t>
      </w:r>
      <w:ins w:id="249" w:author="ZHANG Silun" w:date="2019-01-07T15:52:00Z">
        <w:r w:rsidR="00836AFE">
          <w:rPr>
            <w:szCs w:val="22"/>
          </w:rPr>
          <w:t xml:space="preserve"> </w:t>
        </w:r>
      </w:ins>
      <w:r>
        <w:rPr>
          <w:szCs w:val="22"/>
        </w:rPr>
        <w:t xml:space="preserve">donc </w:t>
      </w:r>
      <w:ins w:id="250" w:author="ZHANG Silun" w:date="2019-01-07T15:52:00Z">
        <w:r w:rsidR="00836AFE">
          <w:rPr>
            <w:szCs w:val="22"/>
          </w:rPr>
          <w:t>constant</w:t>
        </w:r>
      </w:ins>
      <w:r>
        <w:rPr>
          <w:szCs w:val="22"/>
        </w:rPr>
        <w:t>e</w:t>
      </w:r>
      <w:ins w:id="251"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En 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sont: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03074E"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2" w:name="_Ref525824932"/>
            <w:r w:rsidRPr="005600FC">
              <w:rPr>
                <w:rFonts w:ascii="Times New Roman" w:eastAsia="Times New Roman" w:hAnsi="Times New Roman"/>
                <w:b/>
                <w:iCs w:val="0"/>
                <w:color w:val="auto"/>
                <w:sz w:val="22"/>
                <w:szCs w:val="22"/>
                <w:lang w:eastAsia="fr-FR"/>
              </w:rPr>
              <w:t xml:space="preserve"> </w:t>
            </w:r>
            <w:bookmarkEnd w:id="252"/>
          </w:p>
        </w:tc>
      </w:tr>
    </w:tbl>
    <w:p w14:paraId="4868B1D2" w14:textId="77777777" w:rsidR="00735E79" w:rsidRDefault="00735E79" w:rsidP="00D11E17">
      <w:pPr>
        <w:spacing w:before="120" w:line="360" w:lineRule="auto"/>
        <w:rPr>
          <w:szCs w:val="22"/>
        </w:rPr>
      </w:pPr>
    </w:p>
    <w:p w14:paraId="437A75ED" w14:textId="491D60CD"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03074E"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3" w:name="_Ref525772474"/>
            <w:r w:rsidRPr="005600FC">
              <w:rPr>
                <w:rFonts w:ascii="Times New Roman" w:eastAsia="Times New Roman" w:hAnsi="Times New Roman"/>
                <w:b/>
                <w:iCs w:val="0"/>
                <w:color w:val="auto"/>
                <w:sz w:val="22"/>
                <w:szCs w:val="22"/>
                <w:lang w:eastAsia="fr-FR"/>
              </w:rPr>
              <w:t xml:space="preserve"> </w:t>
            </w:r>
            <w:bookmarkEnd w:id="253"/>
          </w:p>
        </w:tc>
      </w:tr>
    </w:tbl>
    <w:p w14:paraId="53B56BD1" w14:textId="77777777" w:rsidR="00735E79" w:rsidRDefault="00735E79" w:rsidP="00F23B4C">
      <w:pPr>
        <w:spacing w:before="120" w:line="360" w:lineRule="auto"/>
        <w:ind w:firstLine="709"/>
        <w:rPr>
          <w:szCs w:val="22"/>
        </w:rPr>
      </w:pPr>
    </w:p>
    <w:p w14:paraId="0B918147" w14:textId="1742BBE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03074E"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4" w:name="_Ref525808447"/>
            <w:r w:rsidRPr="005600FC">
              <w:rPr>
                <w:rFonts w:ascii="Times New Roman" w:eastAsia="Times New Roman" w:hAnsi="Times New Roman"/>
                <w:b/>
                <w:iCs w:val="0"/>
                <w:color w:val="auto"/>
                <w:sz w:val="22"/>
                <w:szCs w:val="22"/>
                <w:lang w:eastAsia="fr-FR"/>
              </w:rPr>
              <w:t xml:space="preserve"> </w:t>
            </w:r>
            <w:bookmarkEnd w:id="254"/>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03074E"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03074E"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lastRenderedPageBreak/>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en  une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255"/>
      <w:commentRangeStart w:id="256"/>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255"/>
      <w:r w:rsidR="00ED4BE4" w:rsidRPr="00020FD8">
        <w:rPr>
          <w:rStyle w:val="Marquedecommentaire"/>
          <w:highlight w:val="yellow"/>
        </w:rPr>
        <w:commentReference w:id="255"/>
      </w:r>
      <w:commentRangeEnd w:id="256"/>
      <w:r w:rsidR="00ED4BE4" w:rsidRPr="00020FD8">
        <w:rPr>
          <w:rStyle w:val="Marquedecommentaire"/>
          <w:highlight w:val="yellow"/>
        </w:rPr>
        <w:commentReference w:id="256"/>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03074E"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0780D9"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03074E"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7" w:name="_Ref528678284"/>
            <w:r w:rsidRPr="005600FC">
              <w:rPr>
                <w:rFonts w:ascii="Times New Roman" w:eastAsia="Times New Roman" w:hAnsi="Times New Roman"/>
                <w:b/>
                <w:iCs w:val="0"/>
                <w:color w:val="auto"/>
                <w:sz w:val="22"/>
                <w:szCs w:val="22"/>
                <w:lang w:eastAsia="fr-FR"/>
              </w:rPr>
              <w:t xml:space="preserve"> </w:t>
            </w:r>
            <w:bookmarkEnd w:id="257"/>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03074E"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8" w:name="_Ref534719748"/>
            <w:r w:rsidRPr="005600FC">
              <w:rPr>
                <w:rFonts w:ascii="Times New Roman" w:eastAsia="Times New Roman" w:hAnsi="Times New Roman"/>
                <w:b/>
                <w:iCs w:val="0"/>
                <w:color w:val="auto"/>
                <w:sz w:val="22"/>
                <w:szCs w:val="22"/>
                <w:lang w:eastAsia="fr-FR"/>
              </w:rPr>
              <w:t xml:space="preserve"> </w:t>
            </w:r>
            <w:bookmarkEnd w:id="258"/>
          </w:p>
        </w:tc>
      </w:tr>
    </w:tbl>
    <w:p w14:paraId="6992E778" w14:textId="77777777" w:rsidR="0030124D" w:rsidRDefault="0030124D" w:rsidP="005360D9"/>
    <w:p w14:paraId="2F9E974D" w14:textId="51C842D0" w:rsidR="0093422C" w:rsidRDefault="0093422C" w:rsidP="00B74996">
      <w:pPr>
        <w:pStyle w:val="Titre3"/>
        <w:ind w:left="709"/>
      </w:pPr>
      <w:bookmarkStart w:id="259" w:name="_Toc534984821"/>
      <w:r>
        <w:t>Modèles de rupture et reformation du film (cavitation)</w:t>
      </w:r>
      <w:bookmarkEnd w:id="259"/>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par.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lastRenderedPageBreak/>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260"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32581C">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32581C">
        <w:rPr>
          <w:i w:val="0"/>
          <w:noProof/>
          <w:sz w:val="22"/>
          <w:szCs w:val="22"/>
        </w:rPr>
        <w:t>2</w:t>
      </w:r>
      <w:r w:rsidR="007B73B8">
        <w:rPr>
          <w:i w:val="0"/>
          <w:noProof/>
          <w:sz w:val="22"/>
          <w:szCs w:val="22"/>
        </w:rPr>
        <w:fldChar w:fldCharType="end"/>
      </w:r>
      <w:bookmarkEnd w:id="260"/>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61"/>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03074E"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5835347"/>
            <w:r w:rsidRPr="005600FC">
              <w:rPr>
                <w:rFonts w:ascii="Times New Roman" w:eastAsia="Times New Roman" w:hAnsi="Times New Roman"/>
                <w:b/>
                <w:iCs w:val="0"/>
                <w:color w:val="auto"/>
                <w:sz w:val="22"/>
                <w:szCs w:val="22"/>
                <w:lang w:eastAsia="fr-FR"/>
              </w:rPr>
              <w:t xml:space="preserve"> </w:t>
            </w:r>
            <w:bookmarkEnd w:id="262"/>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03074E"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5840140"/>
            <w:r w:rsidRPr="005600FC">
              <w:rPr>
                <w:rFonts w:ascii="Times New Roman" w:eastAsia="Times New Roman" w:hAnsi="Times New Roman"/>
                <w:b/>
                <w:iCs w:val="0"/>
                <w:color w:val="auto"/>
                <w:sz w:val="22"/>
                <w:szCs w:val="22"/>
                <w:lang w:eastAsia="fr-FR"/>
              </w:rPr>
              <w:t xml:space="preserve"> </w:t>
            </w:r>
            <w:bookmarkEnd w:id="263"/>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03074E"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609391CB" w:rsidR="0093422C" w:rsidRDefault="0093422C" w:rsidP="0083749B">
      <w:pPr>
        <w:snapToGrid w:val="0"/>
        <w:rPr>
          <w:szCs w:val="23"/>
        </w:rPr>
      </w:pPr>
      <w:r w:rsidRPr="008317A9">
        <w:rPr>
          <w:szCs w:val="23"/>
        </w:rPr>
        <w:lastRenderedPageBreak/>
        <w:t>Dans la première étape, la contrainte est remplacée par une équation équivalente</w:t>
      </w:r>
      <w:r>
        <w:rPr>
          <w:szCs w:val="23"/>
        </w:rPr>
        <w:t xml:space="preserve"> </w:t>
      </w:r>
      <w:r w:rsidRPr="008317A9">
        <w:rPr>
          <w:szCs w:val="23"/>
        </w:rPr>
        <w:t>donnée par Fischer-</w:t>
      </w:r>
      <w:proofErr w:type="spellStart"/>
      <w:r w:rsidRPr="008317A9">
        <w:rPr>
          <w:szCs w:val="23"/>
        </w:rPr>
        <w:t>Burmeister</w:t>
      </w:r>
      <w:proofErr w:type="spellEnd"/>
      <w:r w:rsidRPr="008317A9">
        <w:rPr>
          <w:szCs w:val="23"/>
        </w:rPr>
        <w:t xml:space="preserve">.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4" w:name="_Ref525842533"/>
            <w:r w:rsidRPr="005600FC">
              <w:rPr>
                <w:rFonts w:ascii="Times New Roman" w:eastAsia="Times New Roman" w:hAnsi="Times New Roman"/>
                <w:b/>
                <w:iCs w:val="0"/>
                <w:color w:val="auto"/>
                <w:sz w:val="22"/>
                <w:szCs w:val="22"/>
                <w:lang w:eastAsia="fr-FR"/>
              </w:rPr>
              <w:t xml:space="preserve"> </w:t>
            </w:r>
            <w:bookmarkEnd w:id="264"/>
          </w:p>
        </w:tc>
      </w:tr>
    </w:tbl>
    <w:p w14:paraId="2AAB8144" w14:textId="62A0CF93" w:rsidR="0093422C" w:rsidRPr="008317A9" w:rsidRDefault="0093422C" w:rsidP="0083749B">
      <w:pPr>
        <w:spacing w:before="120" w:line="360" w:lineRule="auto"/>
        <w:rPr>
          <w:szCs w:val="23"/>
        </w:rPr>
      </w:pPr>
      <w:r w:rsidRPr="008317A9">
        <w:rPr>
          <w:szCs w:val="23"/>
        </w:rPr>
        <w:t xml:space="preserve">L’équation de Reynolds qui contient </w:t>
      </w:r>
      <w:proofErr w:type="spellStart"/>
      <w:r w:rsidR="004F2651">
        <w:rPr>
          <w:szCs w:val="23"/>
        </w:rPr>
        <w:t>maintenat</w:t>
      </w:r>
      <w:proofErr w:type="spellEnd"/>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6267109"/>
            <w:r w:rsidRPr="005600FC">
              <w:rPr>
                <w:rFonts w:ascii="Times New Roman" w:eastAsia="Times New Roman" w:hAnsi="Times New Roman"/>
                <w:b/>
                <w:iCs w:val="0"/>
                <w:color w:val="auto"/>
                <w:sz w:val="22"/>
                <w:szCs w:val="22"/>
                <w:lang w:eastAsia="fr-FR"/>
              </w:rPr>
              <w:t xml:space="preserve"> </w:t>
            </w:r>
            <w:bookmarkEnd w:id="265"/>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6" w:name="_Ref526267143"/>
            <w:r w:rsidRPr="005600FC">
              <w:rPr>
                <w:rFonts w:ascii="Times New Roman" w:eastAsia="Times New Roman" w:hAnsi="Times New Roman"/>
                <w:b/>
                <w:iCs w:val="0"/>
                <w:color w:val="auto"/>
                <w:sz w:val="22"/>
                <w:szCs w:val="22"/>
                <w:lang w:eastAsia="fr-FR"/>
              </w:rPr>
              <w:t xml:space="preserve"> </w:t>
            </w:r>
            <w:bookmarkEnd w:id="266"/>
          </w:p>
        </w:tc>
      </w:tr>
    </w:tbl>
    <w:p w14:paraId="38795F14" w14:textId="32394269" w:rsidR="0093422C" w:rsidRDefault="0093422C" w:rsidP="00B74996">
      <w:pPr>
        <w:pStyle w:val="Titre3"/>
        <w:ind w:left="709"/>
      </w:pPr>
      <w:bookmarkStart w:id="267" w:name="_Toc534984822"/>
      <w:r>
        <w:t>Equation de l’énergie</w:t>
      </w:r>
      <w:bookmarkEnd w:id="267"/>
    </w:p>
    <w:p w14:paraId="1E4BFFEA" w14:textId="5D04D14E"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8" w:name="_Ref525825321"/>
            <w:r w:rsidRPr="005600FC">
              <w:rPr>
                <w:rFonts w:ascii="Times New Roman" w:eastAsia="Times New Roman" w:hAnsi="Times New Roman"/>
                <w:b/>
                <w:iCs w:val="0"/>
                <w:color w:val="auto"/>
                <w:sz w:val="22"/>
                <w:szCs w:val="22"/>
                <w:lang w:eastAsia="fr-FR"/>
              </w:rPr>
              <w:t xml:space="preserve"> </w:t>
            </w:r>
            <w:bookmarkEnd w:id="268"/>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lastRenderedPageBreak/>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03074E"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269" w:name="_Toc534984823"/>
      <w:bookmarkStart w:id="270" w:name="_Ref528670063"/>
      <w:r>
        <w:t>approximation de la temperature par des polynomes de legendre</w:t>
      </w:r>
      <w:bookmarkEnd w:id="269"/>
    </w:p>
    <w:p w14:paraId="7EDF5BCE" w14:textId="08E05992" w:rsidR="00AE5F7D" w:rsidRDefault="001275DD" w:rsidP="0083429D">
      <w:pPr>
        <w:spacing w:before="120" w:line="360" w:lineRule="auto"/>
        <w:ind w:firstLine="709"/>
      </w:pPr>
      <w:r>
        <w:t xml:space="preserve">L’approximation de la température par des polynômes de Legendre </w:t>
      </w:r>
      <w:r w:rsidR="00AE5F7D">
        <w:t xml:space="preserve">a été premièrement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proofErr w:type="gramStart"/>
      <w:r w:rsidRPr="00643917">
        <w:t xml:space="preserve">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proofErr w:type="gramEnd"/>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9DF3A7D"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w:t>
      </w:r>
      <w:r w:rsidR="00D13390" w:rsidRPr="0082282C">
        <w:lastRenderedPageBreak/>
        <w:t>polynômes de Legendre sur l'épaisseur du film fluide.</w:t>
      </w:r>
      <w:r w:rsidR="00D13390">
        <w:t xml:space="preserve"> L’équation de Reynolds est seulement 1D et l’équation de l’énergie est 2D car les variations axiales sont négligées</w:t>
      </w:r>
      <w:r w:rsidRPr="0082282C">
        <w:t xml:space="preserve">. Les équations aux dérivées partielles sont résolues par des méthodes de différence finie avec un schéma </w:t>
      </w:r>
      <w:proofErr w:type="spellStart"/>
      <w:r>
        <w:t>Upwind</w:t>
      </w:r>
      <w:proofErr w:type="spellEnd"/>
      <w:r>
        <w:t xml:space="preserve"> pour assurer la stabilité numérique</w:t>
      </w:r>
      <w:r w:rsidRPr="0082282C">
        <w:t>.</w:t>
      </w:r>
    </w:p>
    <w:p w14:paraId="63AEBDEF" w14:textId="072EF1A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EEBF6F5" w:rsidR="00AE5F7D" w:rsidRDefault="00AE5F7D" w:rsidP="00AE5F7D">
      <w:pPr>
        <w:spacing w:line="360" w:lineRule="auto"/>
        <w:ind w:firstLine="708"/>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w:t>
      </w:r>
      <w:proofErr w:type="spellStart"/>
      <w:r w:rsidR="008F4E08">
        <w:t>on</w:t>
      </w:r>
      <w:proofErr w:type="spellEnd"/>
      <w:r w:rsidR="008F4E08">
        <w:t xml:space="preserve">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03074E"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654F774A"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t>,</w:t>
      </w:r>
      <w:r w:rsidR="003A3131">
        <w:t xml:space="preserve"> sont obtenus grâce à une relation de </w:t>
      </w:r>
      <w:proofErr w:type="spellStart"/>
      <w:r w:rsidR="003A3131">
        <w:t>récurence</w:t>
      </w:r>
      <w:proofErr w:type="spellEnd"/>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proofErr w:type="gramStart"/>
      <w:r>
        <w:t>et</w:t>
      </w:r>
      <w:proofErr w:type="gramEnd"/>
      <w:r>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03074E"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1" w:name="_Ref534709750"/>
            <w:r w:rsidRPr="00134F70">
              <w:rPr>
                <w:rFonts w:ascii="Times New Roman" w:eastAsia="Times New Roman" w:hAnsi="Times New Roman"/>
                <w:b/>
                <w:iCs w:val="0"/>
                <w:color w:val="auto"/>
                <w:sz w:val="22"/>
                <w:szCs w:val="22"/>
                <w:lang w:eastAsia="fr-FR"/>
              </w:rPr>
              <w:t xml:space="preserve"> </w:t>
            </w:r>
            <w:bookmarkEnd w:id="271"/>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03074E"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2" w:name="_Ref526242254"/>
            <w:r w:rsidRPr="00134F70">
              <w:rPr>
                <w:rFonts w:ascii="Times New Roman" w:eastAsia="Times New Roman" w:hAnsi="Times New Roman"/>
                <w:b/>
                <w:iCs w:val="0"/>
                <w:color w:val="auto"/>
                <w:sz w:val="22"/>
                <w:szCs w:val="22"/>
                <w:lang w:eastAsia="fr-FR"/>
              </w:rPr>
              <w:t xml:space="preserve"> </w:t>
            </w:r>
            <w:bookmarkEnd w:id="272"/>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lastRenderedPageBreak/>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w:t>
      </w:r>
      <w:proofErr w:type="spellStart"/>
      <w:r>
        <w:t>Dowson</w:t>
      </w:r>
      <w:proofErr w:type="spellEnd"/>
      <w:r>
        <w:t xml:space="preserve">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 xml:space="preserve">de </w:t>
      </w:r>
      <w:proofErr w:type="spellStart"/>
      <w:r>
        <w:t>Dowson</w:t>
      </w:r>
      <w:proofErr w:type="spellEnd"/>
      <w:r>
        <w:t xml:space="preserve">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03074E"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03074E"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03074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03074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12804"/>
            <w:r w:rsidRPr="001C390D">
              <w:rPr>
                <w:rFonts w:ascii="Calibri" w:eastAsia="Times New Roman" w:hAnsi="Calibri" w:cs="Times New Roman"/>
                <w:i w:val="0"/>
                <w:iCs w:val="0"/>
                <w:color w:val="auto"/>
                <w:sz w:val="22"/>
                <w:szCs w:val="20"/>
                <w:lang w:eastAsia="fr-FR"/>
              </w:rPr>
              <w:t xml:space="preserve"> </w:t>
            </w:r>
            <w:bookmarkEnd w:id="273"/>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 xml:space="preserve">la fluidité exprimée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03074E"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4" w:name="_Ref534721791"/>
            <w:r w:rsidRPr="001C390D">
              <w:rPr>
                <w:rFonts w:ascii="Calibri" w:eastAsia="Times New Roman" w:hAnsi="Calibri" w:cs="Times New Roman"/>
                <w:i w:val="0"/>
                <w:iCs w:val="0"/>
                <w:color w:val="auto"/>
                <w:sz w:val="22"/>
                <w:szCs w:val="20"/>
                <w:lang w:eastAsia="fr-FR"/>
              </w:rPr>
              <w:t xml:space="preserve"> </w:t>
            </w:r>
            <w:bookmarkEnd w:id="274"/>
          </w:p>
        </w:tc>
      </w:tr>
    </w:tbl>
    <w:p w14:paraId="0F3F86B3" w14:textId="62EBF279" w:rsidR="00AE5F7D" w:rsidRDefault="00AE5F7D" w:rsidP="00AE5F7D">
      <w:pPr>
        <w:spacing w:line="360" w:lineRule="auto"/>
        <w:rPr>
          <w:b/>
        </w:rPr>
      </w:pPr>
      <w:r>
        <w:t>Les deux autres intégrales sont calculées de la manière similaire</w:t>
      </w:r>
      <w:r w:rsidR="00D879B2">
        <w:t xml:space="preserve"> en utilisant </w:t>
      </w:r>
      <w:proofErr w:type="gramStart"/>
      <w:r w:rsidR="00D879B2">
        <w:t>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275"/>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proofErr w:type="gramEnd"/>
      <w:r w:rsidR="0032581C">
        <w:rPr>
          <w:b/>
        </w:rPr>
        <w:t>]</w:t>
      </w:r>
      <w:r w:rsidRPr="007174DA">
        <w:rPr>
          <w:b/>
        </w:rPr>
        <w:fldChar w:fldCharType="end"/>
      </w:r>
      <w:commentRangeEnd w:id="275"/>
      <w:r w:rsidR="00D879B2">
        <w:rPr>
          <w:rStyle w:val="Marquedecommentaire"/>
        </w:rPr>
        <w:commentReference w:id="275"/>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03074E"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6" w:name="_Ref534722716"/>
            <w:r w:rsidRPr="001C390D">
              <w:rPr>
                <w:rFonts w:ascii="Calibri" w:eastAsia="Times New Roman" w:hAnsi="Calibri" w:cs="Times New Roman"/>
                <w:i w:val="0"/>
                <w:iCs w:val="0"/>
                <w:color w:val="auto"/>
                <w:sz w:val="22"/>
                <w:szCs w:val="20"/>
                <w:lang w:eastAsia="fr-FR"/>
              </w:rPr>
              <w:t xml:space="preserve"> </w:t>
            </w:r>
            <w:bookmarkEnd w:id="276"/>
          </w:p>
        </w:tc>
      </w:tr>
    </w:tbl>
    <w:p w14:paraId="3DC30926" w14:textId="7C2EB708" w:rsidR="00D879B2" w:rsidRDefault="00AE5F7D" w:rsidP="00D879B2">
      <w:pPr>
        <w:spacing w:before="120" w:line="360" w:lineRule="auto"/>
        <w:ind w:firstLine="709"/>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ec un ordre supérieur de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auront</w:t>
      </w:r>
      <w:r>
        <w:t xml:space="preserve"> disparu </w:t>
      </w:r>
      <w:r w:rsidR="00D879B2">
        <w:t>suite à</w:t>
      </w:r>
      <w:r>
        <w:t xml:space="preserve"> l’intégration. </w:t>
      </w:r>
    </w:p>
    <w:p w14:paraId="3FE31BA2" w14:textId="1332274C" w:rsidR="00D879B2" w:rsidRDefault="00D879B2" w:rsidP="00D879B2">
      <w:pPr>
        <w:spacing w:before="120" w:line="360" w:lineRule="auto"/>
        <w:ind w:firstLine="709"/>
      </w:pPr>
      <w:r>
        <w:lastRenderedPageBreak/>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03074E"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7" w:name="_Ref534723903"/>
            <w:r w:rsidRPr="001C390D">
              <w:rPr>
                <w:rFonts w:ascii="Calibri" w:eastAsia="Times New Roman" w:hAnsi="Calibri" w:cs="Times New Roman"/>
                <w:i w:val="0"/>
                <w:iCs w:val="0"/>
                <w:color w:val="auto"/>
                <w:sz w:val="22"/>
                <w:szCs w:val="20"/>
                <w:lang w:eastAsia="fr-FR"/>
              </w:rPr>
              <w:t xml:space="preserve"> </w:t>
            </w:r>
            <w:bookmarkEnd w:id="277"/>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03074E"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03074E"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03074E"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03074E"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w:t>
      </w:r>
      <w:proofErr w:type="spellStart"/>
      <w:r w:rsidRPr="00A42408">
        <w:rPr>
          <w:highlight w:val="yellow"/>
        </w:rPr>
        <w:t>Eq</w:t>
      </w:r>
      <w:proofErr w:type="spellEnd"/>
      <w:r w:rsidRPr="00A42408">
        <w:rPr>
          <w:highlight w:val="yellow"/>
        </w:rPr>
        <w:t>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8" w:name="_Ref528678596"/>
            <w:r w:rsidRPr="001C390D">
              <w:rPr>
                <w:rFonts w:ascii="Calibri" w:eastAsia="Times New Roman" w:hAnsi="Calibri" w:cs="Times New Roman"/>
                <w:i w:val="0"/>
                <w:iCs w:val="0"/>
                <w:color w:val="auto"/>
                <w:sz w:val="22"/>
                <w:szCs w:val="20"/>
                <w:lang w:eastAsia="fr-FR"/>
              </w:rPr>
              <w:t xml:space="preserve"> </w:t>
            </w:r>
            <w:bookmarkEnd w:id="278"/>
          </w:p>
        </w:tc>
      </w:tr>
    </w:tbl>
    <w:p w14:paraId="68F65949" w14:textId="77777777" w:rsidR="00D879B2" w:rsidRDefault="00D879B2" w:rsidP="003A76A4">
      <w:pPr>
        <w:spacing w:line="360" w:lineRule="auto"/>
        <w:ind w:firstLine="708"/>
      </w:pPr>
    </w:p>
    <w:p w14:paraId="35DDE93D" w14:textId="1698B8CD"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279" w:name="_Toc534984824"/>
      <w:r>
        <w:t>Résolution des équations couplées</w:t>
      </w:r>
      <w:bookmarkEnd w:id="270"/>
      <w:bookmarkEnd w:id="279"/>
    </w:p>
    <w:p w14:paraId="76EC719D" w14:textId="77777777" w:rsidR="0093422C" w:rsidRDefault="0093422C" w:rsidP="0093422C"/>
    <w:p w14:paraId="67CF7F2E" w14:textId="44940DC2"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280" w:name="_Ref528671596"/>
      <w:r>
        <w:t>Discrétisation de l’équation de Reynolds avec cavitation</w:t>
      </w:r>
      <w:bookmarkEnd w:id="280"/>
    </w:p>
    <w:p w14:paraId="511A9398" w14:textId="4FEE9087"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lastRenderedPageBreak/>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281"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3</w:t>
      </w:r>
      <w:r w:rsidR="007B73B8">
        <w:rPr>
          <w:i w:val="0"/>
          <w:noProof/>
          <w:sz w:val="22"/>
        </w:rPr>
        <w:fldChar w:fldCharType="end"/>
      </w:r>
      <w:bookmarkEnd w:id="281"/>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03074E"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03074E"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03074E"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03074E"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03074E"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FDB1E45" w:rsidR="0093422C"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w:t>
      </w:r>
      <w:r>
        <w:lastRenderedPageBreak/>
        <w:t xml:space="preserve">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03074E"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03074E"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2" w:name="_Ref525844214"/>
            <w:r w:rsidRPr="00134F70">
              <w:rPr>
                <w:rFonts w:ascii="Times New Roman" w:eastAsia="Times New Roman" w:hAnsi="Times New Roman"/>
                <w:b/>
                <w:iCs w:val="0"/>
                <w:color w:val="auto"/>
                <w:sz w:val="22"/>
                <w:szCs w:val="22"/>
                <w:lang w:eastAsia="fr-FR"/>
              </w:rPr>
              <w:t xml:space="preserve"> </w:t>
            </w:r>
            <w:bookmarkEnd w:id="282"/>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r w:rsidR="0032581C">
        <w:t>aversent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w:t>
      </w:r>
      <w:proofErr w:type="gramStart"/>
      <w:r w:rsidR="0032581C">
        <w:t>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proofErr w:type="gramEnd"/>
      <w:r>
        <w:t xml:space="preserve">, celui-ci peut être </w:t>
      </w:r>
      <w:r w:rsidR="0032581C">
        <w:t>écrit</w:t>
      </w:r>
      <w:r>
        <w:t xml:space="preserve"> forme avec les coefficients de </w:t>
      </w:r>
      <w:commentRangeStart w:id="283"/>
      <w:r>
        <w:t>discrétisation</w:t>
      </w:r>
      <w:commentRangeEnd w:id="283"/>
      <w:r w:rsidR="000A387B">
        <w:rPr>
          <w:rStyle w:val="Marquedecommentaire"/>
        </w:rPr>
        <w:commentReference w:id="283"/>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284"/>
      <w:r w:rsidR="000A387B">
        <w:t>est</w:t>
      </w:r>
      <w:commentRangeEnd w:id="284"/>
      <w:r w:rsidR="000A387B">
        <w:rPr>
          <w:rStyle w:val="Marquedecommentaire"/>
        </w:rPr>
        <w:commentReference w:id="284"/>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25898126"/>
            <w:r w:rsidRPr="00134F70">
              <w:rPr>
                <w:rFonts w:ascii="Times New Roman" w:eastAsia="Times New Roman" w:hAnsi="Times New Roman"/>
                <w:b/>
                <w:iCs w:val="0"/>
                <w:color w:val="auto"/>
                <w:sz w:val="22"/>
                <w:szCs w:val="22"/>
                <w:lang w:eastAsia="fr-FR"/>
              </w:rPr>
              <w:t xml:space="preserve"> </w:t>
            </w:r>
            <w:bookmarkEnd w:id="285"/>
          </w:p>
        </w:tc>
      </w:tr>
    </w:tbl>
    <w:p w14:paraId="7C59F0A8" w14:textId="77777777"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 xml:space="preserve">ime le terme de l’écoulement </w:t>
      </w:r>
      <w:proofErr w:type="spellStart"/>
      <w:r w:rsidR="000A387B">
        <w:t>deC</w:t>
      </w:r>
      <w:r>
        <w:t>couette</w:t>
      </w:r>
      <w:proofErr w:type="spellEnd"/>
      <w:r>
        <w:t xml:space="preserv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79770C15" w:rsidR="000A387B" w:rsidRDefault="000A387B" w:rsidP="000A387B">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03074E"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6" w:name="_Ref534738787"/>
      <w:r>
        <w:t>Discrétisation de l’équation de l’énergie</w:t>
      </w:r>
      <w:bookmarkEnd w:id="286"/>
      <w:r>
        <w:t xml:space="preserve"> </w:t>
      </w:r>
    </w:p>
    <w:p w14:paraId="1F6F61FB" w14:textId="5B349262"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 xml:space="preserve">utilisant l’approximation des températures par des polynômes de </w:t>
      </w:r>
      <w:r w:rsidR="00580039">
        <w:lastRenderedPageBreak/>
        <w:t>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3DAAE463"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7" w:name="_Ref526268159"/>
            <w:r w:rsidRPr="00134F70">
              <w:rPr>
                <w:rFonts w:ascii="Times New Roman" w:eastAsia="Times New Roman" w:hAnsi="Times New Roman"/>
                <w:b/>
                <w:iCs w:val="0"/>
                <w:color w:val="auto"/>
                <w:sz w:val="22"/>
                <w:szCs w:val="22"/>
                <w:lang w:eastAsia="fr-FR"/>
              </w:rPr>
              <w:t xml:space="preserve"> </w:t>
            </w:r>
            <w:bookmarkEnd w:id="287"/>
          </w:p>
        </w:tc>
      </w:tr>
    </w:tbl>
    <w:p w14:paraId="5B484FBA" w14:textId="64B2710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03074E"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288"/>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288"/>
      <w:r>
        <w:rPr>
          <w:rStyle w:val="Marquedecommentaire"/>
          <w:rFonts w:ascii="Calibri" w:hAnsi="Calibri"/>
          <w:snapToGrid/>
          <w:color w:val="auto"/>
          <w:lang w:val="fr-FR" w:eastAsia="fr-FR" w:bidi="ar-SA"/>
        </w:rPr>
        <w:commentReference w:id="288"/>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03074E"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03074E"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03074E"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03074E"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03074E"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03074E"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quand la température est approximée par des polynômes de Legendre</w:t>
      </w:r>
    </w:p>
    <w:p w14:paraId="62E49907" w14:textId="208BA659"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289"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2581C">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2581C">
        <w:rPr>
          <w:i w:val="0"/>
          <w:noProof/>
          <w:sz w:val="22"/>
        </w:rPr>
        <w:t>4</w:t>
      </w:r>
      <w:r>
        <w:rPr>
          <w:i w:val="0"/>
          <w:noProof/>
          <w:sz w:val="22"/>
        </w:rPr>
        <w:fldChar w:fldCharType="end"/>
      </w:r>
      <w:bookmarkEnd w:id="28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03074E"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03074E"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03074E"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03074E"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03074E"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03074E"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BE0AAA">
      <w:pPr>
        <w:spacing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03074E"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lastRenderedPageBreak/>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meilleure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290"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5</w:t>
      </w:r>
      <w:r w:rsidR="007B73B8">
        <w:rPr>
          <w:i w:val="0"/>
          <w:noProof/>
          <w:sz w:val="22"/>
        </w:rPr>
        <w:fldChar w:fldCharType="end"/>
      </w:r>
      <w:bookmarkEnd w:id="290"/>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lastRenderedPageBreak/>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291"/>
      <w:r w:rsidRPr="00AC3448">
        <w:rPr>
          <w:highlight w:val="yellow"/>
        </w:rPr>
        <w:t>significative</w:t>
      </w:r>
      <w:commentRangeEnd w:id="291"/>
      <w:r w:rsidR="00AC3448">
        <w:rPr>
          <w:rStyle w:val="Marquedecommentaire"/>
        </w:rPr>
        <w:commentReference w:id="291"/>
      </w:r>
      <w:r w:rsidR="0093422C" w:rsidRPr="00AC3448">
        <w:rPr>
          <w:highlight w:val="yellow"/>
        </w:rPr>
        <w:t>.</w:t>
      </w:r>
    </w:p>
    <w:p w14:paraId="1D17670F" w14:textId="34ACDCFE" w:rsidR="0093422C" w:rsidRDefault="0093422C" w:rsidP="00B74996">
      <w:pPr>
        <w:pStyle w:val="Titre2"/>
        <w:ind w:left="709"/>
      </w:pPr>
      <w:bookmarkStart w:id="292" w:name="_Toc534984825"/>
      <w:r>
        <w:t>Efforts générés dans paliers hydrodynamiques</w:t>
      </w:r>
      <w:bookmarkEnd w:id="292"/>
    </w:p>
    <w:p w14:paraId="66D40BD0" w14:textId="77777777" w:rsidR="000B533E" w:rsidRPr="000B533E" w:rsidRDefault="000B533E" w:rsidP="000B533E"/>
    <w:p w14:paraId="25D95A2E" w14:textId="058A3E9B"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03074E"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293" w:name="_Toc534984826"/>
      <w:r>
        <w:t>Études de cas d’un palier avec deux lobes</w:t>
      </w:r>
      <w:bookmarkEnd w:id="293"/>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294"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294"/>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lastRenderedPageBreak/>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295"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32581C">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32581C">
        <w:rPr>
          <w:i w:val="0"/>
          <w:iCs w:val="0"/>
          <w:noProof/>
          <w:color w:val="auto"/>
          <w:sz w:val="22"/>
          <w:szCs w:val="22"/>
        </w:rPr>
        <w:t>1</w:t>
      </w:r>
      <w:r w:rsidR="007B73B8">
        <w:rPr>
          <w:i w:val="0"/>
          <w:iCs w:val="0"/>
          <w:color w:val="auto"/>
          <w:sz w:val="22"/>
          <w:szCs w:val="22"/>
        </w:rPr>
        <w:fldChar w:fldCharType="end"/>
      </w:r>
      <w:bookmarkEnd w:id="295"/>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lastRenderedPageBreak/>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58B0CA5"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296"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296"/>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lastRenderedPageBreak/>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297"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2</w:t>
      </w:r>
      <w:r w:rsidR="00B46355">
        <w:rPr>
          <w:noProof/>
        </w:rPr>
        <w:fldChar w:fldCharType="end"/>
      </w:r>
      <w:bookmarkEnd w:id="297"/>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298"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4</w:t>
      </w:r>
      <w:r w:rsidR="00B46355">
        <w:rPr>
          <w:noProof/>
        </w:rPr>
        <w:fldChar w:fldCharType="end"/>
      </w:r>
      <w:bookmarkEnd w:id="298"/>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9" w:name="_Toc534984827"/>
      <w:r w:rsidRPr="00CC16EF">
        <w:t>Conclusion</w:t>
      </w:r>
      <w:bookmarkEnd w:id="299"/>
    </w:p>
    <w:p w14:paraId="40A8C02B" w14:textId="77777777" w:rsidR="0093422C" w:rsidRDefault="0093422C" w:rsidP="0093422C"/>
    <w:p w14:paraId="24E116A0" w14:textId="2A105B90"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par des comparaisons avec des données expérimentales issus de la littérature pour un</w:t>
      </w:r>
      <w:r>
        <w:rPr>
          <w:sz w:val="23"/>
          <w:szCs w:val="23"/>
        </w:rPr>
        <w:t xml:space="preserve"> palier à géométrie fixe à deux lobes. </w:t>
      </w:r>
    </w:p>
    <w:p w14:paraId="6A2DCC44" w14:textId="77777777" w:rsidR="0093422C" w:rsidRDefault="0093422C" w:rsidP="0093422C">
      <w:pPr>
        <w:spacing w:line="360" w:lineRule="auto"/>
        <w:rPr>
          <w:sz w:val="23"/>
          <w:szCs w:val="23"/>
        </w:rPr>
      </w:pPr>
    </w:p>
    <w:p w14:paraId="7A024C3A" w14:textId="6CB88271" w:rsidR="004C2DD0" w:rsidRDefault="0093422C" w:rsidP="0093422C">
      <w:pPr>
        <w:spacing w:line="360" w:lineRule="auto"/>
      </w:pPr>
      <w:r>
        <w:lastRenderedPageBreak/>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00" w:name="_Toc534984828"/>
      <w:r>
        <w:lastRenderedPageBreak/>
        <w:t xml:space="preserve">Chapitre 3 : </w:t>
      </w:r>
      <w:r w:rsidR="00FE05DA">
        <w:br/>
      </w:r>
      <w:r>
        <w:t>Modélisation des rotors</w:t>
      </w:r>
      <w:bookmarkEnd w:id="30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w:t>
      </w:r>
      <w:proofErr w:type="spellStart"/>
      <w:r>
        <w:t>Raphson</w:t>
      </w:r>
      <w:proofErr w:type="spellEnd"/>
      <w:r>
        <w:t xml:space="preserve"> avec le schéma d’intégration temporelle de </w:t>
      </w:r>
      <w:proofErr w:type="spellStart"/>
      <w:r>
        <w:t>Newmark</w:t>
      </w:r>
      <w:proofErr w:type="spellEnd"/>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01" w:name="_Toc533768834"/>
      <w:bookmarkStart w:id="302" w:name="_Toc533769133"/>
      <w:bookmarkStart w:id="303" w:name="_Toc533769305"/>
      <w:bookmarkStart w:id="304" w:name="_Toc533769357"/>
      <w:bookmarkStart w:id="305" w:name="_Toc533769756"/>
      <w:bookmarkStart w:id="306" w:name="_Toc533771817"/>
      <w:bookmarkStart w:id="307" w:name="_Toc533772305"/>
      <w:bookmarkStart w:id="308" w:name="_Toc533774377"/>
      <w:bookmarkStart w:id="309" w:name="_Toc533775569"/>
      <w:bookmarkStart w:id="310" w:name="_Toc533776213"/>
      <w:bookmarkStart w:id="311" w:name="_Toc533776340"/>
      <w:bookmarkStart w:id="312" w:name="_Toc533777565"/>
      <w:bookmarkStart w:id="313" w:name="_Toc534279473"/>
      <w:bookmarkStart w:id="314" w:name="_Toc534279571"/>
      <w:bookmarkStart w:id="315" w:name="_Toc534279649"/>
      <w:bookmarkStart w:id="316" w:name="_Toc534290945"/>
      <w:bookmarkStart w:id="317" w:name="_Toc534293227"/>
      <w:bookmarkStart w:id="318" w:name="_Toc534293511"/>
      <w:bookmarkStart w:id="319" w:name="_Toc534293589"/>
      <w:bookmarkStart w:id="320" w:name="_Toc534387888"/>
      <w:bookmarkStart w:id="321" w:name="_Toc534410859"/>
      <w:bookmarkStart w:id="322" w:name="_Toc534620773"/>
      <w:bookmarkStart w:id="323" w:name="_Toc534621259"/>
      <w:bookmarkStart w:id="324" w:name="_Toc534621364"/>
      <w:bookmarkStart w:id="325" w:name="_Toc534621471"/>
      <w:bookmarkStart w:id="326" w:name="_Toc534625130"/>
      <w:bookmarkStart w:id="327" w:name="_Toc534631430"/>
      <w:bookmarkStart w:id="328" w:name="_Toc534631530"/>
      <w:bookmarkStart w:id="329" w:name="_Toc534631883"/>
      <w:bookmarkStart w:id="330" w:name="_Toc534632116"/>
      <w:bookmarkStart w:id="331" w:name="_Toc534632328"/>
      <w:bookmarkStart w:id="332" w:name="_Toc534632450"/>
      <w:bookmarkStart w:id="333" w:name="_Toc534632549"/>
      <w:bookmarkStart w:id="334" w:name="_Toc534633842"/>
      <w:bookmarkStart w:id="335" w:name="_Toc534634186"/>
      <w:bookmarkStart w:id="336" w:name="_Toc534634590"/>
      <w:bookmarkStart w:id="337" w:name="_Toc534634965"/>
      <w:bookmarkStart w:id="338" w:name="_Toc534635065"/>
      <w:bookmarkStart w:id="339" w:name="_Toc534635165"/>
      <w:bookmarkStart w:id="340" w:name="_Toc534635265"/>
      <w:bookmarkStart w:id="341" w:name="_Toc534635365"/>
      <w:bookmarkStart w:id="342" w:name="_Toc534635486"/>
      <w:bookmarkStart w:id="343" w:name="_Toc534635585"/>
      <w:bookmarkStart w:id="344" w:name="_Toc534636635"/>
      <w:bookmarkStart w:id="345" w:name="_Toc534638263"/>
      <w:bookmarkStart w:id="346" w:name="_Toc534638349"/>
      <w:bookmarkStart w:id="347" w:name="_Toc534638716"/>
      <w:bookmarkStart w:id="348" w:name="_Toc534640571"/>
      <w:bookmarkStart w:id="349" w:name="_Toc534650381"/>
      <w:bookmarkStart w:id="350" w:name="_Toc534707657"/>
      <w:bookmarkStart w:id="351" w:name="_Toc534719962"/>
      <w:bookmarkStart w:id="352" w:name="_Toc534720645"/>
      <w:bookmarkStart w:id="353" w:name="_Toc534721417"/>
      <w:bookmarkStart w:id="354" w:name="_Toc534723195"/>
      <w:bookmarkStart w:id="355" w:name="_Toc534724107"/>
      <w:bookmarkStart w:id="356" w:name="_Toc534724652"/>
      <w:bookmarkStart w:id="357" w:name="_Toc534724956"/>
      <w:bookmarkStart w:id="358" w:name="_Toc534725627"/>
      <w:bookmarkStart w:id="359" w:name="_Toc534729710"/>
      <w:bookmarkStart w:id="360" w:name="_Toc534792259"/>
      <w:bookmarkStart w:id="361" w:name="_Toc534792908"/>
      <w:bookmarkStart w:id="362" w:name="_Toc534793233"/>
      <w:bookmarkStart w:id="363" w:name="_Toc534793991"/>
      <w:bookmarkStart w:id="364" w:name="_Toc534794086"/>
      <w:bookmarkStart w:id="365" w:name="_Toc534794183"/>
      <w:bookmarkStart w:id="366" w:name="_Toc534796815"/>
      <w:bookmarkStart w:id="367" w:name="_Toc534878071"/>
      <w:bookmarkStart w:id="368" w:name="_Toc534878165"/>
      <w:bookmarkStart w:id="369" w:name="_Toc534880503"/>
      <w:bookmarkStart w:id="370" w:name="_Toc534895235"/>
      <w:bookmarkStart w:id="371" w:name="_Toc534895952"/>
      <w:bookmarkStart w:id="372" w:name="_Toc534896506"/>
      <w:bookmarkStart w:id="373" w:name="_Toc534896899"/>
      <w:bookmarkStart w:id="374" w:name="_Toc534983295"/>
      <w:bookmarkStart w:id="375" w:name="_Toc534984829"/>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6" w:name="_Toc533768835"/>
      <w:bookmarkStart w:id="377" w:name="_Toc533769134"/>
      <w:bookmarkStart w:id="378" w:name="_Toc533769306"/>
      <w:bookmarkStart w:id="379" w:name="_Toc533769358"/>
      <w:bookmarkStart w:id="380" w:name="_Toc533769757"/>
      <w:bookmarkStart w:id="381" w:name="_Toc533771818"/>
      <w:bookmarkStart w:id="382" w:name="_Toc533772306"/>
      <w:bookmarkStart w:id="383" w:name="_Toc533774378"/>
      <w:bookmarkStart w:id="384" w:name="_Toc533775570"/>
      <w:bookmarkStart w:id="385" w:name="_Toc533776214"/>
      <w:bookmarkStart w:id="386" w:name="_Toc533776341"/>
      <w:bookmarkStart w:id="387" w:name="_Toc533777566"/>
      <w:bookmarkStart w:id="388" w:name="_Toc534279474"/>
      <w:bookmarkStart w:id="389" w:name="_Toc534279572"/>
      <w:bookmarkStart w:id="390" w:name="_Toc534279650"/>
      <w:bookmarkStart w:id="391" w:name="_Toc534290946"/>
      <w:bookmarkStart w:id="392" w:name="_Toc534293228"/>
      <w:bookmarkStart w:id="393" w:name="_Toc534293512"/>
      <w:bookmarkStart w:id="394" w:name="_Toc534293590"/>
      <w:bookmarkStart w:id="395" w:name="_Toc534387889"/>
      <w:bookmarkStart w:id="396" w:name="_Toc534410860"/>
      <w:bookmarkStart w:id="397" w:name="_Toc534620774"/>
      <w:bookmarkStart w:id="398" w:name="_Toc534621260"/>
      <w:bookmarkStart w:id="399" w:name="_Toc534621365"/>
      <w:bookmarkStart w:id="400" w:name="_Toc534621472"/>
      <w:bookmarkStart w:id="401" w:name="_Toc534625131"/>
      <w:bookmarkStart w:id="402" w:name="_Toc534631431"/>
      <w:bookmarkStart w:id="403" w:name="_Toc534631531"/>
      <w:bookmarkStart w:id="404" w:name="_Toc534631884"/>
      <w:bookmarkStart w:id="405" w:name="_Toc534632117"/>
      <w:bookmarkStart w:id="406" w:name="_Toc534632329"/>
      <w:bookmarkStart w:id="407" w:name="_Toc534632451"/>
      <w:bookmarkStart w:id="408" w:name="_Toc534632550"/>
      <w:bookmarkStart w:id="409" w:name="_Toc534633843"/>
      <w:bookmarkStart w:id="410" w:name="_Toc534634187"/>
      <w:bookmarkStart w:id="411" w:name="_Toc534634591"/>
      <w:bookmarkStart w:id="412" w:name="_Toc534634966"/>
      <w:bookmarkStart w:id="413" w:name="_Toc534635066"/>
      <w:bookmarkStart w:id="414" w:name="_Toc534635166"/>
      <w:bookmarkStart w:id="415" w:name="_Toc534635266"/>
      <w:bookmarkStart w:id="416" w:name="_Toc534635366"/>
      <w:bookmarkStart w:id="417" w:name="_Toc534635487"/>
      <w:bookmarkStart w:id="418" w:name="_Toc534635586"/>
      <w:bookmarkStart w:id="419" w:name="_Toc534636636"/>
      <w:bookmarkStart w:id="420" w:name="_Toc534638264"/>
      <w:bookmarkStart w:id="421" w:name="_Toc534638350"/>
      <w:bookmarkStart w:id="422" w:name="_Toc534638717"/>
      <w:bookmarkStart w:id="423" w:name="_Toc534640572"/>
      <w:bookmarkStart w:id="424" w:name="_Toc534650382"/>
      <w:bookmarkStart w:id="425" w:name="_Toc534707658"/>
      <w:bookmarkStart w:id="426" w:name="_Toc534719963"/>
      <w:bookmarkStart w:id="427" w:name="_Toc534720646"/>
      <w:bookmarkStart w:id="428" w:name="_Toc534721418"/>
      <w:bookmarkStart w:id="429" w:name="_Toc534723196"/>
      <w:bookmarkStart w:id="430" w:name="_Toc534724108"/>
      <w:bookmarkStart w:id="431" w:name="_Toc534724653"/>
      <w:bookmarkStart w:id="432" w:name="_Toc534724957"/>
      <w:bookmarkStart w:id="433" w:name="_Toc534725628"/>
      <w:bookmarkStart w:id="434" w:name="_Toc534729711"/>
      <w:bookmarkStart w:id="435" w:name="_Toc534792260"/>
      <w:bookmarkStart w:id="436" w:name="_Toc534792909"/>
      <w:bookmarkStart w:id="437" w:name="_Toc534793234"/>
      <w:bookmarkStart w:id="438" w:name="_Toc534793992"/>
      <w:bookmarkStart w:id="439" w:name="_Toc534794087"/>
      <w:bookmarkStart w:id="440" w:name="_Toc534794184"/>
      <w:bookmarkStart w:id="441" w:name="_Toc534796816"/>
      <w:bookmarkStart w:id="442" w:name="_Toc534878072"/>
      <w:bookmarkStart w:id="443" w:name="_Toc534878166"/>
      <w:bookmarkStart w:id="444" w:name="_Toc534880504"/>
      <w:bookmarkStart w:id="445" w:name="_Toc534895236"/>
      <w:bookmarkStart w:id="446" w:name="_Toc534895953"/>
      <w:bookmarkStart w:id="447" w:name="_Toc534896507"/>
      <w:bookmarkStart w:id="448" w:name="_Toc534896900"/>
      <w:bookmarkStart w:id="449" w:name="_Toc534983296"/>
      <w:bookmarkStart w:id="450" w:name="_Toc534984830"/>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1" w:name="_Toc533768836"/>
      <w:bookmarkStart w:id="452" w:name="_Toc533769135"/>
      <w:bookmarkStart w:id="453" w:name="_Toc533769307"/>
      <w:bookmarkStart w:id="454" w:name="_Toc533769359"/>
      <w:bookmarkStart w:id="455" w:name="_Toc533769758"/>
      <w:bookmarkStart w:id="456" w:name="_Toc533771819"/>
      <w:bookmarkStart w:id="457" w:name="_Toc533772307"/>
      <w:bookmarkStart w:id="458" w:name="_Toc533774379"/>
      <w:bookmarkStart w:id="459" w:name="_Toc533775571"/>
      <w:bookmarkStart w:id="460" w:name="_Toc533776215"/>
      <w:bookmarkStart w:id="461" w:name="_Toc533776342"/>
      <w:bookmarkStart w:id="462" w:name="_Toc533777567"/>
      <w:bookmarkStart w:id="463" w:name="_Toc534279475"/>
      <w:bookmarkStart w:id="464" w:name="_Toc534279573"/>
      <w:bookmarkStart w:id="465" w:name="_Toc534279651"/>
      <w:bookmarkStart w:id="466" w:name="_Toc534290947"/>
      <w:bookmarkStart w:id="467" w:name="_Toc534293229"/>
      <w:bookmarkStart w:id="468" w:name="_Toc534293513"/>
      <w:bookmarkStart w:id="469" w:name="_Toc534293591"/>
      <w:bookmarkStart w:id="470" w:name="_Toc534387890"/>
      <w:bookmarkStart w:id="471" w:name="_Toc534410861"/>
      <w:bookmarkStart w:id="472" w:name="_Toc534620775"/>
      <w:bookmarkStart w:id="473" w:name="_Toc534621261"/>
      <w:bookmarkStart w:id="474" w:name="_Toc534621366"/>
      <w:bookmarkStart w:id="475" w:name="_Toc534621473"/>
      <w:bookmarkStart w:id="476" w:name="_Toc534625132"/>
      <w:bookmarkStart w:id="477" w:name="_Toc534631432"/>
      <w:bookmarkStart w:id="478" w:name="_Toc534631532"/>
      <w:bookmarkStart w:id="479" w:name="_Toc534631885"/>
      <w:bookmarkStart w:id="480" w:name="_Toc534632118"/>
      <w:bookmarkStart w:id="481" w:name="_Toc534632330"/>
      <w:bookmarkStart w:id="482" w:name="_Toc534632452"/>
      <w:bookmarkStart w:id="483" w:name="_Toc534632551"/>
      <w:bookmarkStart w:id="484" w:name="_Toc534633844"/>
      <w:bookmarkStart w:id="485" w:name="_Toc534634188"/>
      <w:bookmarkStart w:id="486" w:name="_Toc534634592"/>
      <w:bookmarkStart w:id="487" w:name="_Toc534634967"/>
      <w:bookmarkStart w:id="488" w:name="_Toc534635067"/>
      <w:bookmarkStart w:id="489" w:name="_Toc534635167"/>
      <w:bookmarkStart w:id="490" w:name="_Toc534635267"/>
      <w:bookmarkStart w:id="491" w:name="_Toc534635367"/>
      <w:bookmarkStart w:id="492" w:name="_Toc534635488"/>
      <w:bookmarkStart w:id="493" w:name="_Toc534635587"/>
      <w:bookmarkStart w:id="494" w:name="_Toc534636637"/>
      <w:bookmarkStart w:id="495" w:name="_Toc534638265"/>
      <w:bookmarkStart w:id="496" w:name="_Toc534638351"/>
      <w:bookmarkStart w:id="497" w:name="_Toc534638718"/>
      <w:bookmarkStart w:id="498" w:name="_Toc534640573"/>
      <w:bookmarkStart w:id="499" w:name="_Toc534650383"/>
      <w:bookmarkStart w:id="500" w:name="_Toc534707659"/>
      <w:bookmarkStart w:id="501" w:name="_Toc534719964"/>
      <w:bookmarkStart w:id="502" w:name="_Toc534720647"/>
      <w:bookmarkStart w:id="503" w:name="_Toc534721419"/>
      <w:bookmarkStart w:id="504" w:name="_Toc534723197"/>
      <w:bookmarkStart w:id="505" w:name="_Toc534724109"/>
      <w:bookmarkStart w:id="506" w:name="_Toc534724654"/>
      <w:bookmarkStart w:id="507" w:name="_Toc534724958"/>
      <w:bookmarkStart w:id="508" w:name="_Toc534725629"/>
      <w:bookmarkStart w:id="509" w:name="_Toc534729712"/>
      <w:bookmarkStart w:id="510" w:name="_Toc534792261"/>
      <w:bookmarkStart w:id="511" w:name="_Toc534792910"/>
      <w:bookmarkStart w:id="512" w:name="_Toc534793235"/>
      <w:bookmarkStart w:id="513" w:name="_Toc534793993"/>
      <w:bookmarkStart w:id="514" w:name="_Toc534794088"/>
      <w:bookmarkStart w:id="515" w:name="_Toc534794185"/>
      <w:bookmarkStart w:id="516" w:name="_Toc534796817"/>
      <w:bookmarkStart w:id="517" w:name="_Toc534878073"/>
      <w:bookmarkStart w:id="518" w:name="_Toc534878167"/>
      <w:bookmarkStart w:id="519" w:name="_Toc534880505"/>
      <w:bookmarkStart w:id="520" w:name="_Toc534895237"/>
      <w:bookmarkStart w:id="521" w:name="_Toc534895954"/>
      <w:bookmarkStart w:id="522" w:name="_Toc534896508"/>
      <w:bookmarkStart w:id="523" w:name="_Toc534896901"/>
      <w:bookmarkStart w:id="524" w:name="_Toc534983297"/>
      <w:bookmarkStart w:id="525" w:name="_Toc534984831"/>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26" w:name="_Toc533768837"/>
      <w:bookmarkStart w:id="527" w:name="_Toc533769136"/>
      <w:bookmarkStart w:id="528" w:name="_Toc533769308"/>
      <w:bookmarkStart w:id="529" w:name="_Toc533769360"/>
      <w:bookmarkStart w:id="530" w:name="_Toc533769759"/>
      <w:bookmarkStart w:id="531" w:name="_Toc533771820"/>
      <w:bookmarkStart w:id="532" w:name="_Toc533772308"/>
      <w:bookmarkStart w:id="533" w:name="_Toc533774380"/>
      <w:bookmarkStart w:id="534" w:name="_Toc533775572"/>
      <w:bookmarkStart w:id="535" w:name="_Toc533776216"/>
      <w:bookmarkStart w:id="536" w:name="_Toc533776343"/>
      <w:bookmarkStart w:id="537" w:name="_Toc533777568"/>
      <w:bookmarkStart w:id="538" w:name="_Toc534279476"/>
      <w:bookmarkStart w:id="539" w:name="_Toc534279574"/>
      <w:bookmarkStart w:id="540" w:name="_Toc534279652"/>
      <w:bookmarkStart w:id="541" w:name="_Toc534290948"/>
      <w:bookmarkStart w:id="542" w:name="_Toc534293230"/>
      <w:bookmarkStart w:id="543" w:name="_Toc534293514"/>
      <w:bookmarkStart w:id="544" w:name="_Toc534293592"/>
      <w:bookmarkStart w:id="545" w:name="_Toc534387891"/>
      <w:bookmarkStart w:id="546" w:name="_Toc534410862"/>
      <w:bookmarkStart w:id="547" w:name="_Toc534620776"/>
      <w:bookmarkStart w:id="548" w:name="_Toc534621262"/>
      <w:bookmarkStart w:id="549" w:name="_Toc534621367"/>
      <w:bookmarkStart w:id="550" w:name="_Toc534621474"/>
      <w:bookmarkStart w:id="551" w:name="_Toc534625133"/>
      <w:bookmarkStart w:id="552" w:name="_Toc534631433"/>
      <w:bookmarkStart w:id="553" w:name="_Toc534631533"/>
      <w:bookmarkStart w:id="554" w:name="_Toc534631886"/>
      <w:bookmarkStart w:id="555" w:name="_Toc534632119"/>
      <w:bookmarkStart w:id="556" w:name="_Toc534632331"/>
      <w:bookmarkStart w:id="557" w:name="_Toc534632453"/>
      <w:bookmarkStart w:id="558" w:name="_Toc534632552"/>
      <w:bookmarkStart w:id="559" w:name="_Toc534633845"/>
      <w:bookmarkStart w:id="560" w:name="_Toc534634189"/>
      <w:bookmarkStart w:id="561" w:name="_Toc534634593"/>
      <w:bookmarkStart w:id="562" w:name="_Toc534634968"/>
      <w:bookmarkStart w:id="563" w:name="_Toc534635068"/>
      <w:bookmarkStart w:id="564" w:name="_Toc534635168"/>
      <w:bookmarkStart w:id="565" w:name="_Toc534635268"/>
      <w:bookmarkStart w:id="566" w:name="_Toc534635368"/>
      <w:bookmarkStart w:id="567" w:name="_Toc534635489"/>
      <w:bookmarkStart w:id="568" w:name="_Toc534635588"/>
      <w:bookmarkStart w:id="569" w:name="_Toc534636638"/>
      <w:bookmarkStart w:id="570" w:name="_Toc534638266"/>
      <w:bookmarkStart w:id="571" w:name="_Toc534638352"/>
      <w:bookmarkStart w:id="572" w:name="_Toc534638719"/>
      <w:bookmarkStart w:id="573" w:name="_Toc534640574"/>
      <w:bookmarkStart w:id="574" w:name="_Toc534650384"/>
      <w:bookmarkStart w:id="575" w:name="_Toc534707660"/>
      <w:bookmarkStart w:id="576" w:name="_Toc534719965"/>
      <w:bookmarkStart w:id="577" w:name="_Toc534720648"/>
      <w:bookmarkStart w:id="578" w:name="_Toc534721420"/>
      <w:bookmarkStart w:id="579" w:name="_Toc534723198"/>
      <w:bookmarkStart w:id="580" w:name="_Toc534724110"/>
      <w:bookmarkStart w:id="581" w:name="_Toc534724655"/>
      <w:bookmarkStart w:id="582" w:name="_Toc534724959"/>
      <w:bookmarkStart w:id="583" w:name="_Toc534725630"/>
      <w:bookmarkStart w:id="584" w:name="_Toc534729713"/>
      <w:bookmarkStart w:id="585" w:name="_Toc534792262"/>
      <w:bookmarkStart w:id="586" w:name="_Toc534792911"/>
      <w:bookmarkStart w:id="587" w:name="_Toc534793236"/>
      <w:bookmarkStart w:id="588" w:name="_Toc534793994"/>
      <w:bookmarkStart w:id="589" w:name="_Toc534794089"/>
      <w:bookmarkStart w:id="590" w:name="_Toc534794186"/>
      <w:bookmarkStart w:id="591" w:name="_Toc534796818"/>
      <w:bookmarkStart w:id="592" w:name="_Toc534878074"/>
      <w:bookmarkStart w:id="593" w:name="_Toc534878168"/>
      <w:bookmarkStart w:id="594" w:name="_Toc534880506"/>
      <w:bookmarkStart w:id="595" w:name="_Toc534895238"/>
      <w:bookmarkStart w:id="596" w:name="_Toc534895955"/>
      <w:bookmarkStart w:id="597" w:name="_Toc534896509"/>
      <w:bookmarkStart w:id="598" w:name="_Toc534896902"/>
      <w:bookmarkStart w:id="599" w:name="_Toc534983298"/>
      <w:bookmarkStart w:id="600" w:name="_Toc534984832"/>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01" w:name="_Toc534793237"/>
      <w:bookmarkStart w:id="602" w:name="_Toc534793995"/>
      <w:bookmarkStart w:id="603" w:name="_Toc534794090"/>
      <w:bookmarkStart w:id="604" w:name="_Toc534794187"/>
      <w:bookmarkStart w:id="605" w:name="_Toc534796819"/>
      <w:bookmarkStart w:id="606" w:name="_Toc534878075"/>
      <w:bookmarkStart w:id="607" w:name="_Toc534878169"/>
      <w:bookmarkStart w:id="608" w:name="_Toc534880507"/>
      <w:bookmarkStart w:id="609" w:name="_Toc534895239"/>
      <w:bookmarkStart w:id="610" w:name="_Toc534895956"/>
      <w:bookmarkStart w:id="611" w:name="_Toc534896510"/>
      <w:bookmarkStart w:id="612" w:name="_Toc534896903"/>
      <w:bookmarkStart w:id="613" w:name="_Toc534983299"/>
      <w:bookmarkStart w:id="614" w:name="_Toc534984833"/>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1706BCAC" w14:textId="09ADD96C" w:rsidR="008F23B1" w:rsidRDefault="006C2BAC" w:rsidP="00106910">
      <w:pPr>
        <w:pStyle w:val="Titre2"/>
        <w:ind w:left="709"/>
      </w:pPr>
      <w:bookmarkStart w:id="615" w:name="_Toc534984834"/>
      <w:r>
        <w:t>M</w:t>
      </w:r>
      <w:r w:rsidR="008F23B1" w:rsidRPr="00170752">
        <w:t>odèle thermomécanique des rotors</w:t>
      </w:r>
      <w:bookmarkEnd w:id="615"/>
    </w:p>
    <w:p w14:paraId="53D78A33" w14:textId="77777777" w:rsidR="005124A7" w:rsidRDefault="005124A7" w:rsidP="005124A7">
      <w:pPr>
        <w:spacing w:line="360" w:lineRule="auto"/>
        <w:ind w:firstLine="708"/>
      </w:pPr>
    </w:p>
    <w:p w14:paraId="7880D70A" w14:textId="713DBA74"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16"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6"/>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617" w:name="_Toc534984835"/>
      <w:r>
        <w:t>M</w:t>
      </w:r>
      <w:r w:rsidR="008F23B1">
        <w:t>odèle thermique linéaire</w:t>
      </w:r>
      <w:bookmarkEnd w:id="617"/>
    </w:p>
    <w:p w14:paraId="0B499C84" w14:textId="77777777" w:rsidR="0067206F" w:rsidRPr="0067206F" w:rsidRDefault="0067206F" w:rsidP="0067206F"/>
    <w:p w14:paraId="165D44A2" w14:textId="375E7283"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32581C">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03074E"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1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18"/>
          </w:p>
        </w:tc>
      </w:tr>
    </w:tbl>
    <w:p w14:paraId="64BF73E7" w14:textId="55808682"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32581C" w:rsidRPr="0032581C">
        <w:rPr>
          <w:b/>
          <w:szCs w:val="22"/>
        </w:rPr>
        <w:t xml:space="preserve">Tableau </w:t>
      </w:r>
      <w:r w:rsidR="0032581C" w:rsidRPr="0032581C">
        <w:rPr>
          <w:b/>
          <w:noProof/>
          <w:szCs w:val="22"/>
        </w:rPr>
        <w:t>3.1</w:t>
      </w:r>
      <w:r w:rsidR="0032581C" w:rsidRPr="0032581C">
        <w:rPr>
          <w:b/>
          <w:noProof/>
          <w:szCs w:val="22"/>
        </w:rPr>
        <w:noBreakHyphen/>
        <w:t>1</w:t>
      </w:r>
      <w:r w:rsidR="00232237" w:rsidRPr="00232237">
        <w:rPr>
          <w:b/>
        </w:rPr>
        <w:fldChar w:fldCharType="end"/>
      </w:r>
      <w:r>
        <w:t>.</w:t>
      </w:r>
    </w:p>
    <w:p w14:paraId="01750727" w14:textId="27458A8F" w:rsidR="0040562F" w:rsidRPr="0040562F" w:rsidRDefault="0040562F" w:rsidP="0040562F">
      <w:pPr>
        <w:jc w:val="center"/>
      </w:pPr>
      <w:bookmarkStart w:id="619"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32581C">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32581C">
        <w:rPr>
          <w:noProof/>
          <w:szCs w:val="22"/>
        </w:rPr>
        <w:t>1</w:t>
      </w:r>
      <w:r w:rsidR="009521A5">
        <w:rPr>
          <w:szCs w:val="22"/>
        </w:rPr>
        <w:fldChar w:fldCharType="end"/>
      </w:r>
      <w:bookmarkEnd w:id="619"/>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46D98E6A"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03074E"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6894B7F3"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5EBC533E"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20"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20"/>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621" w:name="_Ref533776278"/>
      <w:r>
        <w:t>Intégration numérique</w:t>
      </w:r>
      <w:bookmarkEnd w:id="621"/>
    </w:p>
    <w:p w14:paraId="4EFFDEA6" w14:textId="77777777" w:rsidR="008F23B1" w:rsidRPr="00C40A7A" w:rsidRDefault="008F23B1" w:rsidP="008F23B1">
      <w:pPr>
        <w:pStyle w:val="Default"/>
      </w:pPr>
    </w:p>
    <w:p w14:paraId="490D73ED" w14:textId="1614A444"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03074E"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22" w:name="_Ref529547194"/>
            <w:r w:rsidRPr="005600FC">
              <w:rPr>
                <w:rFonts w:ascii="Times New Roman" w:eastAsia="Times New Roman" w:hAnsi="Times New Roman"/>
                <w:b/>
                <w:iCs w:val="0"/>
                <w:color w:val="auto"/>
                <w:sz w:val="22"/>
                <w:szCs w:val="22"/>
                <w:lang w:eastAsia="fr-FR"/>
              </w:rPr>
              <w:t xml:space="preserve"> </w:t>
            </w:r>
            <w:bookmarkEnd w:id="622"/>
          </w:p>
        </w:tc>
      </w:tr>
    </w:tbl>
    <w:p w14:paraId="0AECC953" w14:textId="4ACCA89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2581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03074E"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23" w:name="_Ref529548381"/>
            <w:r w:rsidRPr="005600FC">
              <w:rPr>
                <w:rFonts w:ascii="Times New Roman" w:eastAsia="Times New Roman" w:hAnsi="Times New Roman"/>
                <w:b/>
                <w:iCs w:val="0"/>
                <w:color w:val="auto"/>
                <w:sz w:val="22"/>
                <w:szCs w:val="22"/>
                <w:lang w:eastAsia="fr-FR"/>
              </w:rPr>
              <w:t xml:space="preserve"> </w:t>
            </w:r>
            <w:bookmarkEnd w:id="623"/>
          </w:p>
        </w:tc>
      </w:tr>
    </w:tbl>
    <w:p w14:paraId="380B7AD8" w14:textId="3C4B5046"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32581C">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32581C">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03074E"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07778431"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w:t>
      </w:r>
      <w:proofErr w:type="spellStart"/>
      <w:r>
        <w:t>ie</w:t>
      </w:r>
      <w:proofErr w:type="spellEnd"/>
      <w:r>
        <w:t xml:space="preserv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624" w:name="_Toc534984836"/>
      <w:r>
        <w:t>M</w:t>
      </w:r>
      <w:r w:rsidR="008F23B1">
        <w:t>odèle de déformation thermique</w:t>
      </w:r>
      <w:bookmarkEnd w:id="624"/>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proofErr w:type="gramStart"/>
      <w:r>
        <w:lastRenderedPageBreak/>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03074E"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03074E"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7C67C1B1"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2581C" w:rsidRPr="0032581C">
        <w:rPr>
          <w:b/>
          <w:iCs/>
        </w:rPr>
        <w:t xml:space="preserve">Tableau </w:t>
      </w:r>
      <w:r w:rsidR="0032581C" w:rsidRPr="0032581C">
        <w:rPr>
          <w:b/>
          <w:iCs/>
          <w:noProof/>
        </w:rPr>
        <w:t>3.1</w:t>
      </w:r>
      <w:r w:rsidR="0032581C"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2581C">
        <w:rPr>
          <w:b/>
        </w:rPr>
        <w:t>[55]</w:t>
      </w:r>
      <w:r w:rsidRPr="00470072">
        <w:rPr>
          <w:b/>
        </w:rPr>
        <w:fldChar w:fldCharType="end"/>
      </w:r>
      <w:r>
        <w:t xml:space="preserve"> présente ses valeurs pour quelques matériaux usuels.</w:t>
      </w:r>
    </w:p>
    <w:p w14:paraId="4CB3F896" w14:textId="747C10FC"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625"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625"/>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03074E"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18B5C741"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32581C">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6FA834E6"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26"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2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09613629"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27"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2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03074E"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C42C902"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628" w:name="_Toc534984837"/>
      <w:r>
        <w:t>M</w:t>
      </w:r>
      <w:r w:rsidR="008F23B1">
        <w:t>odèles dynamiques des rotors</w:t>
      </w:r>
      <w:bookmarkEnd w:id="628"/>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629" w:name="_Toc534984838"/>
      <w:r w:rsidRPr="00FE7BC5">
        <w:t xml:space="preserve">Rotor rigide à </w:t>
      </w:r>
      <w:r>
        <w:t>quatres degrés deliberté</w:t>
      </w:r>
      <w:bookmarkEnd w:id="629"/>
    </w:p>
    <w:p w14:paraId="39849EF5" w14:textId="0056F6B0"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03074E"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03074E"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03074E"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03074E"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0" w:name="_Ref527451513"/>
            <w:r w:rsidRPr="001C390D">
              <w:rPr>
                <w:rFonts w:ascii="Calibri" w:eastAsia="Times New Roman" w:hAnsi="Calibri" w:cs="Times New Roman"/>
                <w:i w:val="0"/>
                <w:iCs w:val="0"/>
                <w:color w:val="auto"/>
                <w:sz w:val="22"/>
                <w:szCs w:val="20"/>
                <w:lang w:eastAsia="fr-FR"/>
              </w:rPr>
              <w:t xml:space="preserve"> </w:t>
            </w:r>
            <w:bookmarkEnd w:id="630"/>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31"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31"/>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03074E"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proofErr w:type="gramStart"/>
      <w:r w:rsidR="008F23B1">
        <w:t>sont</w:t>
      </w:r>
      <w:proofErr w:type="gramEnd"/>
      <w:r w:rsidR="008F23B1">
        <w:t xml:space="preserve">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03074E"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6"/>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03074E"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03074E"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2" w:name="_Ref529996805"/>
            <w:r w:rsidRPr="001C390D">
              <w:rPr>
                <w:rFonts w:ascii="Calibri" w:eastAsia="Times New Roman" w:hAnsi="Calibri" w:cs="Times New Roman"/>
                <w:i w:val="0"/>
                <w:iCs w:val="0"/>
                <w:color w:val="auto"/>
                <w:sz w:val="22"/>
                <w:szCs w:val="20"/>
                <w:lang w:eastAsia="fr-FR"/>
              </w:rPr>
              <w:t xml:space="preserve"> </w:t>
            </w:r>
            <w:bookmarkEnd w:id="632"/>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03074E"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03074E"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3" w:name="_Ref527450146"/>
            <w:r w:rsidRPr="001C390D">
              <w:rPr>
                <w:rFonts w:ascii="Calibri" w:eastAsia="Times New Roman" w:hAnsi="Calibri" w:cs="Times New Roman"/>
                <w:i w:val="0"/>
                <w:iCs w:val="0"/>
                <w:color w:val="auto"/>
                <w:sz w:val="22"/>
                <w:szCs w:val="20"/>
                <w:lang w:eastAsia="fr-FR"/>
              </w:rPr>
              <w:t xml:space="preserve"> </w:t>
            </w:r>
            <w:bookmarkEnd w:id="633"/>
          </w:p>
        </w:tc>
      </w:tr>
    </w:tbl>
    <w:p w14:paraId="46D477A2" w14:textId="44599FF6"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03074E"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03074E"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4" w:name="_Ref527451487"/>
            <w:r w:rsidRPr="001C390D">
              <w:rPr>
                <w:rFonts w:ascii="Calibri" w:eastAsia="Times New Roman" w:hAnsi="Calibri" w:cs="Times New Roman"/>
                <w:i w:val="0"/>
                <w:iCs w:val="0"/>
                <w:color w:val="auto"/>
                <w:sz w:val="22"/>
                <w:szCs w:val="20"/>
                <w:lang w:eastAsia="fr-FR"/>
              </w:rPr>
              <w:t xml:space="preserve"> </w:t>
            </w:r>
            <w:bookmarkEnd w:id="634"/>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5" w:name="_Ref532491934"/>
            <w:r w:rsidRPr="001C390D">
              <w:rPr>
                <w:rFonts w:ascii="Calibri" w:eastAsia="Times New Roman" w:hAnsi="Calibri" w:cs="Times New Roman"/>
                <w:i w:val="0"/>
                <w:iCs w:val="0"/>
                <w:color w:val="auto"/>
                <w:sz w:val="22"/>
                <w:szCs w:val="20"/>
                <w:lang w:eastAsia="fr-FR"/>
              </w:rPr>
              <w:t xml:space="preserve"> </w:t>
            </w:r>
            <w:bookmarkEnd w:id="635"/>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636" w:name="_Toc534984839"/>
      <w:r w:rsidRPr="005C43B6">
        <w:t xml:space="preserve">Rotor flexible à </w:t>
      </w:r>
      <m:oMath>
        <m:r>
          <m:rPr>
            <m:sty m:val="bi"/>
          </m:rPr>
          <w:rPr>
            <w:rFonts w:ascii="Cambria Math" w:hAnsi="Cambria Math"/>
          </w:rPr>
          <m:t>n</m:t>
        </m:r>
      </m:oMath>
      <w:r w:rsidRPr="005C43B6">
        <w:t xml:space="preserve"> degrés de liberté</w:t>
      </w:r>
      <w:bookmarkEnd w:id="636"/>
    </w:p>
    <w:p w14:paraId="7D17528C" w14:textId="77777777" w:rsidR="00946052" w:rsidRPr="00946052" w:rsidRDefault="00946052" w:rsidP="00946052"/>
    <w:p w14:paraId="006CD31F" w14:textId="15CF39F5"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des poutres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7" w:name="_Ref532491926"/>
            <w:r w:rsidRPr="001C390D">
              <w:rPr>
                <w:rFonts w:ascii="Calibri" w:eastAsia="Times New Roman" w:hAnsi="Calibri" w:cs="Times New Roman"/>
                <w:i w:val="0"/>
                <w:iCs w:val="0"/>
                <w:color w:val="auto"/>
                <w:sz w:val="22"/>
                <w:szCs w:val="20"/>
                <w:lang w:eastAsia="fr-FR"/>
              </w:rPr>
              <w:t xml:space="preserve"> </w:t>
            </w:r>
            <w:bookmarkEnd w:id="637"/>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38" w:name="_Toc534984840"/>
      <w:r>
        <w:t>Méthode numérique d’intégration temporelles</w:t>
      </w:r>
      <w:bookmarkEnd w:id="638"/>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 est exposée dans la suite.</w:t>
      </w:r>
    </w:p>
    <w:p w14:paraId="0FAEC2E1" w14:textId="57B27BA6"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9" w:name="_Ref527642609"/>
            <w:r w:rsidRPr="001C390D">
              <w:rPr>
                <w:rFonts w:ascii="Calibri" w:eastAsia="Times New Roman" w:hAnsi="Calibri" w:cs="Times New Roman"/>
                <w:i w:val="0"/>
                <w:iCs w:val="0"/>
                <w:color w:val="auto"/>
                <w:sz w:val="22"/>
                <w:szCs w:val="20"/>
                <w:lang w:eastAsia="fr-FR"/>
              </w:rPr>
              <w:t xml:space="preserve"> </w:t>
            </w:r>
            <w:bookmarkEnd w:id="639"/>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03074E"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03074E"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0" w:name="_Ref527644224"/>
            <w:r w:rsidRPr="001C390D">
              <w:rPr>
                <w:rFonts w:ascii="Calibri" w:eastAsia="Times New Roman" w:hAnsi="Calibri" w:cs="Times New Roman"/>
                <w:i w:val="0"/>
                <w:iCs w:val="0"/>
                <w:color w:val="auto"/>
                <w:sz w:val="22"/>
                <w:szCs w:val="20"/>
                <w:lang w:eastAsia="fr-FR"/>
              </w:rPr>
              <w:t xml:space="preserve"> </w:t>
            </w:r>
            <w:bookmarkEnd w:id="640"/>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89927FC"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w:t>
      </w:r>
      <w:proofErr w:type="spellStart"/>
      <w:r>
        <w:t>Raphson</w:t>
      </w:r>
      <w:proofErr w:type="spellEnd"/>
      <w:r>
        <w:t xml:space="preserve">.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41" w:name="_Ref527647596"/>
            <w:r w:rsidRPr="00F37648">
              <w:rPr>
                <w:rFonts w:eastAsiaTheme="minorEastAsia"/>
              </w:rPr>
              <w:t xml:space="preserve"> </w:t>
            </w:r>
            <w:bookmarkEnd w:id="641"/>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03074E"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03074E"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2407A5B" w:rsidR="008F23B1" w:rsidRDefault="008F23B1" w:rsidP="008A2C6C">
      <w:pPr>
        <w:spacing w:line="360" w:lineRule="auto"/>
        <w:ind w:firstLine="708"/>
      </w:pPr>
      <w:r>
        <w:t>Après le rangement des expressions, la formule essentielle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03074E"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42" w:name="_Ref532560710"/>
            <w:r w:rsidRPr="00F37648">
              <w:rPr>
                <w:rFonts w:eastAsiaTheme="minorEastAsia"/>
              </w:rPr>
              <w:t xml:space="preserve"> </w:t>
            </w:r>
            <w:bookmarkEnd w:id="642"/>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03074E"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w:t>
      </w:r>
      <w:proofErr w:type="spellStart"/>
      <w:r>
        <w:t>e.g</w:t>
      </w:r>
      <w:proofErr w:type="spellEnd"/>
      <w:r>
        <w:t xml:space="preserve">.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03074E"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2877AD4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03074E"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03074E"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233D85E"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43"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43"/>
      <w:r>
        <w:rPr>
          <w:rFonts w:ascii="Calibri" w:eastAsia="Times New Roman" w:hAnsi="Calibri" w:cs="Times New Roman"/>
          <w:i w:val="0"/>
          <w:iCs w:val="0"/>
          <w:color w:val="auto"/>
          <w:sz w:val="22"/>
          <w:szCs w:val="20"/>
          <w:lang w:eastAsia="fr-FR"/>
        </w:rPr>
        <w:t> : algorithme utilisé pour l’analyse transitoire non linéaire</w:t>
      </w:r>
    </w:p>
    <w:p w14:paraId="5DEA9905" w14:textId="32A1F007"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644" w:name="_Ref533776247"/>
      <w:bookmarkStart w:id="645" w:name="_Toc534984841"/>
      <w:r>
        <w:t>Vibration synchrone et sa solution périodique</w:t>
      </w:r>
      <w:bookmarkEnd w:id="644"/>
      <w:bookmarkEnd w:id="645"/>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03074E"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6" w:name="_Ref478549772"/>
            <w:bookmarkStart w:id="647" w:name="_Ref478549690"/>
            <w:r w:rsidRPr="00737867">
              <w:rPr>
                <w:rFonts w:ascii="Times New Roman" w:eastAsia="Times New Roman" w:hAnsi="Times New Roman"/>
                <w:b/>
                <w:iCs w:val="0"/>
                <w:color w:val="auto"/>
                <w:sz w:val="22"/>
                <w:szCs w:val="22"/>
                <w:lang w:eastAsia="fr-FR"/>
              </w:rPr>
              <w:t xml:space="preserve"> </w:t>
            </w:r>
            <w:bookmarkEnd w:id="646"/>
          </w:p>
        </w:tc>
        <w:bookmarkEnd w:id="647"/>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03074E"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48" w:name="_Ref532562776"/>
            <w:r>
              <w:rPr>
                <w:rFonts w:ascii="Times New Roman" w:eastAsia="Times New Roman" w:hAnsi="Times New Roman"/>
                <w:b/>
                <w:iCs w:val="0"/>
                <w:color w:val="auto"/>
                <w:sz w:val="22"/>
                <w:szCs w:val="22"/>
                <w:lang w:val="en-US" w:eastAsia="fr-FR"/>
              </w:rPr>
              <w:t xml:space="preserve"> </w:t>
            </w:r>
            <w:bookmarkEnd w:id="648"/>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03074E"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9" w:name="_Ref507252382"/>
            <w:r w:rsidRPr="00BC5E15">
              <w:rPr>
                <w:rFonts w:ascii="Times New Roman" w:eastAsia="Times New Roman" w:hAnsi="Times New Roman"/>
                <w:b/>
                <w:iCs w:val="0"/>
                <w:color w:val="auto"/>
                <w:sz w:val="22"/>
                <w:szCs w:val="22"/>
                <w:lang w:eastAsia="fr-FR"/>
              </w:rPr>
              <w:t xml:space="preserve"> </w:t>
            </w:r>
            <w:bookmarkEnd w:id="649"/>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03074E"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5955CCEB"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03074E"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0" w:name="_Ref528576979"/>
            <w:r w:rsidRPr="00CE7924">
              <w:rPr>
                <w:rFonts w:ascii="Times New Roman" w:eastAsia="Times New Roman" w:hAnsi="Times New Roman"/>
                <w:b/>
                <w:iCs w:val="0"/>
                <w:color w:val="auto"/>
                <w:sz w:val="22"/>
                <w:szCs w:val="22"/>
                <w:lang w:eastAsia="fr-FR"/>
              </w:rPr>
              <w:t xml:space="preserve"> </w:t>
            </w:r>
            <w:bookmarkEnd w:id="650"/>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03074E"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1" w:name="_Ref528576952"/>
            <w:r>
              <w:rPr>
                <w:rFonts w:ascii="Times New Roman" w:eastAsia="Times New Roman" w:hAnsi="Times New Roman"/>
                <w:b/>
                <w:iCs w:val="0"/>
                <w:color w:val="auto"/>
                <w:sz w:val="22"/>
                <w:szCs w:val="22"/>
                <w:lang w:val="en-US" w:eastAsia="fr-FR"/>
              </w:rPr>
              <w:t xml:space="preserve"> </w:t>
            </w:r>
            <w:bookmarkEnd w:id="651"/>
          </w:p>
        </w:tc>
      </w:tr>
    </w:tbl>
    <w:p w14:paraId="03487758" w14:textId="512F1E1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03074E"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3E8367B4"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3DA3779"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436BAF4E"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652"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52"/>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03074E"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5B6E4120"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32581C" w:rsidRPr="0032581C">
        <w:rPr>
          <w:b/>
        </w:rPr>
        <w:t xml:space="preserve">Figure </w:t>
      </w:r>
      <w:r w:rsidR="0032581C" w:rsidRPr="0032581C">
        <w:rPr>
          <w:b/>
          <w:noProof/>
        </w:rPr>
        <w:t>3.2</w:t>
      </w:r>
      <w:r w:rsidR="0032581C" w:rsidRPr="0032581C">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653"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5</w:t>
      </w:r>
      <w:r w:rsidR="00B46355">
        <w:rPr>
          <w:noProof/>
        </w:rPr>
        <w:fldChar w:fldCharType="end"/>
      </w:r>
      <w:bookmarkEnd w:id="653"/>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654" w:name="_Ref533770770"/>
      <w:bookmarkStart w:id="655" w:name="_Toc534984842"/>
      <w:r>
        <w:lastRenderedPageBreak/>
        <w:t>Modélisation du balourd thermique</w:t>
      </w:r>
      <w:bookmarkEnd w:id="654"/>
      <w:bookmarkEnd w:id="655"/>
    </w:p>
    <w:p w14:paraId="78C454BE" w14:textId="77777777" w:rsidR="008F23B1" w:rsidRDefault="008F23B1" w:rsidP="008F23B1">
      <w:pPr>
        <w:spacing w:line="360" w:lineRule="auto"/>
      </w:pPr>
    </w:p>
    <w:p w14:paraId="1EF40791" w14:textId="4DFC102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656" w:name="_Toc534984843"/>
      <w:r>
        <w:t>Approche des masses conconcentrées</w:t>
      </w:r>
      <w:bookmarkEnd w:id="656"/>
    </w:p>
    <w:p w14:paraId="195DFBCA" w14:textId="77777777" w:rsidR="00377126" w:rsidRPr="00377126" w:rsidRDefault="00377126" w:rsidP="00377126"/>
    <w:p w14:paraId="47982632" w14:textId="0BC71B1C"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03074E"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03074E"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2A9B89EE"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57"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57"/>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03074E"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03074E"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658"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59" w:name="_Ref528586408"/>
            <w:r w:rsidRPr="00222B71">
              <w:rPr>
                <w:rFonts w:ascii="Calibri" w:eastAsia="Times New Roman" w:hAnsi="Calibri" w:cs="Times New Roman"/>
                <w:i w:val="0"/>
                <w:iCs w:val="0"/>
                <w:color w:val="auto"/>
                <w:sz w:val="22"/>
                <w:szCs w:val="20"/>
                <w:lang w:eastAsia="fr-FR"/>
              </w:rPr>
              <w:t xml:space="preserve"> </w:t>
            </w:r>
            <w:bookmarkEnd w:id="659"/>
          </w:p>
        </w:tc>
      </w:tr>
    </w:tbl>
    <w:p w14:paraId="1BC20D96" w14:textId="77777777" w:rsidR="008F23B1" w:rsidRPr="00291150" w:rsidRDefault="008F23B1" w:rsidP="00377126">
      <w:pPr>
        <w:pStyle w:val="Titre3"/>
        <w:ind w:left="709"/>
      </w:pPr>
      <w:bookmarkStart w:id="660" w:name="_Toc534984844"/>
      <w:r>
        <w:t>Approche de défauts de la fibre neutre</w:t>
      </w:r>
      <w:bookmarkEnd w:id="658"/>
      <w:bookmarkEnd w:id="660"/>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03074E"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03074E"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03074E"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03074E"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03074E"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03074E"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1" w:name="_Ref528591501"/>
            <w:r w:rsidRPr="00222B71">
              <w:rPr>
                <w:rFonts w:ascii="Calibri" w:eastAsia="Times New Roman" w:hAnsi="Calibri" w:cs="Times New Roman"/>
                <w:i w:val="0"/>
                <w:iCs w:val="0"/>
                <w:color w:val="auto"/>
                <w:sz w:val="22"/>
                <w:szCs w:val="20"/>
                <w:lang w:eastAsia="fr-FR"/>
              </w:rPr>
              <w:t xml:space="preserve"> </w:t>
            </w:r>
            <w:bookmarkEnd w:id="661"/>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03074E"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03074E"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03074E"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2" w:name="_Ref532583633"/>
            <w:r w:rsidRPr="00222B71">
              <w:rPr>
                <w:rFonts w:ascii="Calibri" w:eastAsia="Times New Roman" w:hAnsi="Calibri" w:cs="Times New Roman"/>
                <w:i w:val="0"/>
                <w:iCs w:val="0"/>
                <w:color w:val="auto"/>
                <w:sz w:val="22"/>
                <w:szCs w:val="20"/>
                <w:lang w:eastAsia="fr-FR"/>
              </w:rPr>
              <w:t xml:space="preserve"> </w:t>
            </w:r>
            <w:bookmarkEnd w:id="662"/>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03074E"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63" w:name="_Toc534984845"/>
      <w:r>
        <w:t>Conclusion</w:t>
      </w:r>
      <w:bookmarkEnd w:id="663"/>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64" w:name="_Toc534984846"/>
      <w:r>
        <w:lastRenderedPageBreak/>
        <w:t>Chapitre 4</w:t>
      </w:r>
      <w:r w:rsidR="00B431E6">
        <w:t xml:space="preserve"> : </w:t>
      </w:r>
      <w:r>
        <w:br/>
      </w:r>
      <w:r w:rsidR="00B431E6">
        <w:t>Simulations numériques</w:t>
      </w:r>
      <w:bookmarkEnd w:id="664"/>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65" w:name="_Toc533772322"/>
      <w:bookmarkStart w:id="666" w:name="_Toc533774394"/>
      <w:bookmarkStart w:id="667" w:name="_Toc533775586"/>
      <w:bookmarkStart w:id="668" w:name="_Toc533776230"/>
      <w:bookmarkStart w:id="669" w:name="_Toc533776357"/>
      <w:bookmarkStart w:id="670" w:name="_Toc533777582"/>
      <w:bookmarkStart w:id="671" w:name="_Toc534279490"/>
      <w:bookmarkStart w:id="672" w:name="_Toc534279588"/>
      <w:bookmarkStart w:id="673" w:name="_Toc534279666"/>
      <w:bookmarkStart w:id="674" w:name="_Toc534290962"/>
      <w:bookmarkStart w:id="675" w:name="_Toc534293244"/>
      <w:bookmarkStart w:id="676" w:name="_Toc534293528"/>
      <w:bookmarkStart w:id="677" w:name="_Toc534293606"/>
      <w:bookmarkStart w:id="678" w:name="_Toc534387905"/>
      <w:bookmarkStart w:id="679" w:name="_Toc534410876"/>
      <w:bookmarkStart w:id="680" w:name="_Toc534620790"/>
      <w:bookmarkStart w:id="681" w:name="_Toc534621276"/>
      <w:bookmarkStart w:id="682" w:name="_Toc534621381"/>
      <w:bookmarkStart w:id="683" w:name="_Toc534621488"/>
      <w:bookmarkStart w:id="684" w:name="_Toc534625147"/>
      <w:bookmarkStart w:id="685" w:name="_Toc534631447"/>
      <w:bookmarkStart w:id="686" w:name="_Toc534631547"/>
      <w:bookmarkStart w:id="687" w:name="_Toc534631900"/>
      <w:bookmarkStart w:id="688" w:name="_Toc534632133"/>
      <w:bookmarkStart w:id="689" w:name="_Toc534632345"/>
      <w:bookmarkStart w:id="690" w:name="_Toc534632467"/>
      <w:bookmarkStart w:id="691" w:name="_Toc534632566"/>
      <w:bookmarkStart w:id="692" w:name="_Toc534633859"/>
      <w:bookmarkStart w:id="693" w:name="_Toc534634203"/>
      <w:bookmarkStart w:id="694" w:name="_Toc534634607"/>
      <w:bookmarkStart w:id="695" w:name="_Toc534634982"/>
      <w:bookmarkStart w:id="696" w:name="_Toc534635082"/>
      <w:bookmarkStart w:id="697" w:name="_Toc534635182"/>
      <w:bookmarkStart w:id="698" w:name="_Toc534635282"/>
      <w:bookmarkStart w:id="699" w:name="_Toc534635382"/>
      <w:bookmarkStart w:id="700" w:name="_Toc534635503"/>
      <w:bookmarkStart w:id="701" w:name="_Toc534635602"/>
      <w:bookmarkStart w:id="702" w:name="_Toc534636652"/>
      <w:bookmarkStart w:id="703" w:name="_Toc534638280"/>
      <w:bookmarkStart w:id="704" w:name="_Toc534638366"/>
      <w:bookmarkStart w:id="705" w:name="_Toc534638733"/>
      <w:bookmarkStart w:id="706" w:name="_Toc534640588"/>
      <w:bookmarkStart w:id="707" w:name="_Toc534650398"/>
      <w:bookmarkStart w:id="708" w:name="_Toc534707674"/>
      <w:bookmarkStart w:id="709" w:name="_Toc534719979"/>
      <w:bookmarkStart w:id="710" w:name="_Toc534720662"/>
      <w:bookmarkStart w:id="711" w:name="_Toc534721434"/>
      <w:bookmarkStart w:id="712" w:name="_Toc534723212"/>
      <w:bookmarkStart w:id="713" w:name="_Toc534724124"/>
      <w:bookmarkStart w:id="714" w:name="_Toc534724669"/>
      <w:bookmarkStart w:id="715" w:name="_Toc534724973"/>
      <w:bookmarkStart w:id="716" w:name="_Toc534725644"/>
      <w:bookmarkStart w:id="717" w:name="_Toc534729727"/>
      <w:bookmarkStart w:id="718" w:name="_Toc534792276"/>
      <w:bookmarkStart w:id="719" w:name="_Toc534792925"/>
      <w:bookmarkStart w:id="720" w:name="_Toc534793251"/>
      <w:bookmarkStart w:id="721" w:name="_Toc534794009"/>
      <w:bookmarkStart w:id="722" w:name="_Toc534794104"/>
      <w:bookmarkStart w:id="723" w:name="_Toc534794201"/>
      <w:bookmarkStart w:id="724" w:name="_Toc534796833"/>
      <w:bookmarkStart w:id="725" w:name="_Toc534878089"/>
      <w:bookmarkStart w:id="726" w:name="_Toc534878183"/>
      <w:bookmarkStart w:id="727" w:name="_Toc534880521"/>
      <w:bookmarkStart w:id="728" w:name="_Toc534895253"/>
      <w:bookmarkStart w:id="729" w:name="_Toc534895970"/>
      <w:bookmarkStart w:id="730" w:name="_Toc534896524"/>
      <w:bookmarkStart w:id="731" w:name="_Toc534896917"/>
      <w:bookmarkStart w:id="732" w:name="_Toc534983313"/>
      <w:bookmarkStart w:id="733" w:name="_Toc534984847"/>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34" w:name="_Toc534793252"/>
      <w:bookmarkStart w:id="735" w:name="_Toc534794010"/>
      <w:bookmarkStart w:id="736" w:name="_Toc534794105"/>
      <w:bookmarkStart w:id="737" w:name="_Toc534794202"/>
      <w:bookmarkStart w:id="738" w:name="_Toc534796834"/>
      <w:bookmarkStart w:id="739" w:name="_Toc534878090"/>
      <w:bookmarkStart w:id="740" w:name="_Toc534878184"/>
      <w:bookmarkStart w:id="741" w:name="_Toc534880522"/>
      <w:bookmarkStart w:id="742" w:name="_Toc534895254"/>
      <w:bookmarkStart w:id="743" w:name="_Toc534895971"/>
      <w:bookmarkStart w:id="744" w:name="_Toc534896525"/>
      <w:bookmarkStart w:id="745" w:name="_Toc534896918"/>
      <w:bookmarkStart w:id="746" w:name="_Toc534983314"/>
      <w:bookmarkStart w:id="747" w:name="_Toc534984848"/>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14BE9E13" w14:textId="5B661D98" w:rsidR="00B431E6" w:rsidRDefault="00B431E6" w:rsidP="006A3D40">
      <w:pPr>
        <w:pStyle w:val="Titre2"/>
        <w:ind w:left="709" w:hanging="709"/>
      </w:pPr>
      <w:bookmarkStart w:id="748" w:name="_Toc534984849"/>
      <w:r>
        <w:t>Modèle complet et non linéaire de l’effet Morton</w:t>
      </w:r>
      <w:bookmarkEnd w:id="748"/>
    </w:p>
    <w:p w14:paraId="6FC30016" w14:textId="77777777" w:rsidR="00B431E6" w:rsidRDefault="00B431E6" w:rsidP="003537CB">
      <w:pPr>
        <w:pStyle w:val="Titre3"/>
        <w:ind w:left="709"/>
      </w:pPr>
      <w:bookmarkStart w:id="749" w:name="_Toc534984850"/>
      <w:r>
        <w:t>Approche du moyennage du flux thermique dans le temps</w:t>
      </w:r>
      <w:bookmarkEnd w:id="749"/>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4620EDE1"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32581C" w:rsidRPr="0032581C">
        <w:rPr>
          <w:b/>
          <w:color w:val="000000" w:themeColor="text1"/>
        </w:rPr>
        <w:t xml:space="preserve">Figure </w:t>
      </w:r>
      <w:r w:rsidR="0032581C" w:rsidRPr="0032581C">
        <w:rPr>
          <w:b/>
          <w:i/>
          <w:noProof/>
        </w:rPr>
        <w:t>4.1</w:t>
      </w:r>
      <w:r w:rsidR="0032581C" w:rsidRPr="0032581C">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750"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75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18410C1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32581C">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03074E"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03074E"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51" w:name="_Ref525134360"/>
            <w:bookmarkStart w:id="752"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51"/>
          </w:p>
        </w:tc>
        <w:bookmarkEnd w:id="752"/>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03074E"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753" w:name="_Toc534984851"/>
      <w:r>
        <w:t>Algorithme de l’effet Morton</w:t>
      </w:r>
      <w:bookmarkEnd w:id="753"/>
      <w:r>
        <w:t xml:space="preserve"> </w:t>
      </w:r>
    </w:p>
    <w:p w14:paraId="2ABF8127" w14:textId="1A4A19C4"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754"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754"/>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3756948A"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32581C">
        <w:rPr>
          <w:b/>
        </w:rPr>
        <w:t>3.2.4</w:t>
      </w:r>
      <w:r w:rsidR="00643557" w:rsidRPr="00643557">
        <w:rPr>
          <w:b/>
        </w:rPr>
        <w:fldChar w:fldCharType="end"/>
      </w:r>
      <w:r>
        <w:t xml:space="preserve">) sont utilisées.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75A4CF72" w:rsidR="00643557" w:rsidRDefault="00643557" w:rsidP="00643557">
      <w:pPr>
        <w:pStyle w:val="Lgende"/>
        <w:jc w:val="center"/>
      </w:pPr>
      <w:bookmarkStart w:id="755"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3</w:t>
      </w:r>
      <w:r w:rsidR="007B73B8">
        <w:rPr>
          <w:i w:val="0"/>
          <w:sz w:val="22"/>
        </w:rPr>
        <w:fldChar w:fldCharType="end"/>
      </w:r>
      <w:bookmarkEnd w:id="755"/>
      <w:r w:rsidRPr="00CE45D8">
        <w:rPr>
          <w:i w:val="0"/>
          <w:sz w:val="22"/>
        </w:rPr>
        <w:t> :</w:t>
      </w:r>
      <w:r>
        <w:rPr>
          <w:i w:val="0"/>
          <w:sz w:val="22"/>
        </w:rPr>
        <w:t xml:space="preserve"> Algorithme de l’effet Morton</w:t>
      </w:r>
    </w:p>
    <w:p w14:paraId="6DC69DFE" w14:textId="6690C388"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t>.</w:t>
      </w:r>
    </w:p>
    <w:p w14:paraId="43FCB475" w14:textId="4A84E14F"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756" w:name="_Toc534984852"/>
      <w:r>
        <w:t>Description du Banc de l’Effet Morton (BEM)</w:t>
      </w:r>
      <w:bookmarkEnd w:id="756"/>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w:t>
      </w:r>
      <w:proofErr w:type="spellStart"/>
      <w:r>
        <w:t>Pprime</w:t>
      </w:r>
      <w:proofErr w:type="spellEnd"/>
      <w:r>
        <w:t xml:space="preserv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757" w:name="_Toc534984853"/>
      <w:r>
        <w:t>Caractéristiques du palier testé et lubrifiant</w:t>
      </w:r>
      <w:bookmarkEnd w:id="757"/>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58"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58"/>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59"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59"/>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760" w:name="_Toc534984854"/>
      <w:r>
        <w:t>Configuration du rotor 430mm</w:t>
      </w:r>
      <w:bookmarkEnd w:id="760"/>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1107BE3C"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61"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61"/>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62"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62"/>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777448B" w:rsidR="00B431E6" w:rsidRPr="00134C82" w:rsidRDefault="00B431E6" w:rsidP="00B431E6">
      <w:pPr>
        <w:pStyle w:val="Lgende"/>
        <w:jc w:val="center"/>
        <w:rPr>
          <w:rFonts w:ascii="Calibri" w:hAnsi="Calibri" w:cs="Calibri"/>
          <w:i w:val="0"/>
          <w:iCs w:val="0"/>
          <w:color w:val="000000"/>
          <w:sz w:val="22"/>
          <w:szCs w:val="24"/>
        </w:rPr>
      </w:pPr>
      <w:bookmarkStart w:id="763"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63"/>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60EDBB8" w:rsidR="00B431E6" w:rsidRPr="00134C82" w:rsidRDefault="00B431E6" w:rsidP="00B431E6">
      <w:pPr>
        <w:pStyle w:val="Lgende"/>
        <w:jc w:val="center"/>
        <w:rPr>
          <w:rFonts w:ascii="Calibri" w:hAnsi="Calibri" w:cs="Calibri"/>
          <w:i w:val="0"/>
          <w:iCs w:val="0"/>
          <w:color w:val="000000"/>
          <w:sz w:val="22"/>
          <w:szCs w:val="24"/>
        </w:rPr>
      </w:pPr>
      <w:bookmarkStart w:id="764"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64"/>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F226EDC" w:rsidR="00B431E6" w:rsidRPr="00EC09BF" w:rsidRDefault="00B431E6" w:rsidP="00B431E6">
      <w:pPr>
        <w:pStyle w:val="Lgende"/>
        <w:jc w:val="center"/>
        <w:rPr>
          <w:rFonts w:ascii="Calibri" w:hAnsi="Calibri" w:cs="Calibri"/>
          <w:i w:val="0"/>
          <w:iCs w:val="0"/>
          <w:color w:val="000000"/>
          <w:sz w:val="22"/>
          <w:szCs w:val="24"/>
        </w:rPr>
      </w:pPr>
      <w:bookmarkStart w:id="765"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65"/>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766"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66"/>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767" w:name="_Toc534984855"/>
      <w:r>
        <w:lastRenderedPageBreak/>
        <w:t>Configuration du rotor 700mm</w:t>
      </w:r>
      <w:bookmarkEnd w:id="76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768"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68"/>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769"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69"/>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489D70ED"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7729A37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54992C00"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770"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70"/>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771" w:name="_Toc534984856"/>
      <w:r>
        <w:t>Simulation du rotor 430mm</w:t>
      </w:r>
      <w:bookmarkEnd w:id="771"/>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4EE0B9CC" w:rsidR="00B431E6" w:rsidRPr="00FA69FB" w:rsidRDefault="00B431E6" w:rsidP="00B431E6">
      <w:pPr>
        <w:pStyle w:val="Lgende"/>
        <w:jc w:val="center"/>
        <w:rPr>
          <w:rFonts w:ascii="Calibri" w:hAnsi="Calibri" w:cs="Calibri"/>
          <w:i w:val="0"/>
          <w:iCs w:val="0"/>
          <w:color w:val="000000"/>
          <w:sz w:val="22"/>
          <w:szCs w:val="24"/>
        </w:rPr>
      </w:pPr>
      <w:bookmarkStart w:id="772"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72"/>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773" w:name="_Toc534984857"/>
      <w:r>
        <w:t>Vibrations synchrones</w:t>
      </w:r>
      <w:bookmarkEnd w:id="773"/>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B0B9D7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74"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74"/>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00FD45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75"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75"/>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776" w:name="_Toc534984858"/>
      <w:r>
        <w:lastRenderedPageBreak/>
        <w:t>Température du rotor</w:t>
      </w:r>
      <w:bookmarkEnd w:id="776"/>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581C" w:rsidRPr="0032581C">
        <w:rPr>
          <w:b/>
          <w:iCs/>
        </w:rPr>
        <w:t>Figure 4.3</w:t>
      </w:r>
      <w:r w:rsidR="0032581C" w:rsidRPr="0032581C">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38358ED2"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77"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77"/>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581C" w:rsidRPr="0032581C">
        <w:rPr>
          <w:b/>
          <w:iCs/>
        </w:rPr>
        <w:t>Figure 4.3</w:t>
      </w:r>
      <w:r w:rsidR="0032581C" w:rsidRPr="0032581C">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07FE25F1"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78"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78"/>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779" w:name="_Toc534984859"/>
      <w:r>
        <w:t>Phases du balourd, point haut et point chaud</w:t>
      </w:r>
      <w:bookmarkEnd w:id="779"/>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317A26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780"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780"/>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781" w:name="_Toc534984860"/>
      <w:r>
        <w:t>Critiques des résultats</w:t>
      </w:r>
      <w:bookmarkEnd w:id="781"/>
    </w:p>
    <w:p w14:paraId="0E9CF1E1" w14:textId="336AB045" w:rsidR="00B431E6" w:rsidRPr="003E5F16" w:rsidRDefault="00B431E6" w:rsidP="008606ED">
      <w:pPr>
        <w:spacing w:before="120" w:line="360" w:lineRule="auto"/>
        <w:ind w:firstLine="709"/>
        <w:rPr>
          <w:u w:val="single"/>
        </w:rPr>
      </w:pPr>
      <w:commentRangeStart w:id="782"/>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782"/>
      <w:r w:rsidR="002A05EF">
        <w:rPr>
          <w:rStyle w:val="Marquedecommentaire"/>
        </w:rPr>
        <w:commentReference w:id="782"/>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783" w:name="_Toc534984861"/>
      <w:r>
        <w:t>Simulation du rotor 700mm</w:t>
      </w:r>
      <w:bookmarkEnd w:id="783"/>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w:t>
      </w:r>
      <w:proofErr w:type="spellStart"/>
      <w:r>
        <w:t>gmm</w:t>
      </w:r>
      <w:proofErr w:type="spellEnd"/>
      <w:r>
        <w:t xml:space="preserve"> et 140 </w:t>
      </w:r>
      <w:proofErr w:type="spellStart"/>
      <w:r>
        <w:t>gmm</w:t>
      </w:r>
      <w:proofErr w:type="spellEnd"/>
      <w:r>
        <w:t>)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4E1CB106" w:rsidR="00B431E6" w:rsidRPr="00022C61" w:rsidRDefault="00B431E6" w:rsidP="00B431E6">
      <w:pPr>
        <w:pStyle w:val="Lgende"/>
        <w:jc w:val="center"/>
        <w:rPr>
          <w:rFonts w:ascii="Calibri" w:hAnsi="Calibri" w:cs="Calibri"/>
          <w:i w:val="0"/>
          <w:iCs w:val="0"/>
          <w:color w:val="000000"/>
          <w:sz w:val="22"/>
          <w:szCs w:val="24"/>
        </w:rPr>
      </w:pPr>
      <w:bookmarkStart w:id="784"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84"/>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5506395A" w:rsidR="00B431E6" w:rsidRPr="007E69FD" w:rsidRDefault="00B431E6" w:rsidP="00B431E6">
      <w:pPr>
        <w:pStyle w:val="Lgende"/>
        <w:jc w:val="center"/>
        <w:rPr>
          <w:rFonts w:ascii="Calibri" w:hAnsi="Calibri" w:cs="Calibri"/>
          <w:i w:val="0"/>
          <w:iCs w:val="0"/>
          <w:color w:val="000000"/>
          <w:sz w:val="22"/>
          <w:szCs w:val="24"/>
        </w:rPr>
      </w:pPr>
      <w:bookmarkStart w:id="785"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785"/>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280A488" w:rsidR="00B431E6" w:rsidRDefault="00B431E6" w:rsidP="00B431E6">
      <w:pPr>
        <w:pStyle w:val="Lgende"/>
        <w:jc w:val="center"/>
        <w:rPr>
          <w:rFonts w:ascii="Calibri" w:hAnsi="Calibri" w:cs="Calibri"/>
          <w:i w:val="0"/>
          <w:iCs w:val="0"/>
          <w:color w:val="000000"/>
          <w:sz w:val="22"/>
          <w:szCs w:val="24"/>
        </w:rPr>
      </w:pPr>
      <w:bookmarkStart w:id="786"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86"/>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10545508" w:rsidR="00B431E6" w:rsidRDefault="00B431E6" w:rsidP="00B431E6">
      <w:pPr>
        <w:pStyle w:val="Lgende"/>
        <w:jc w:val="center"/>
        <w:rPr>
          <w:rFonts w:ascii="Calibri" w:hAnsi="Calibri" w:cs="Calibri"/>
          <w:i w:val="0"/>
          <w:iCs w:val="0"/>
          <w:color w:val="000000"/>
          <w:sz w:val="22"/>
          <w:szCs w:val="24"/>
        </w:rPr>
      </w:pPr>
      <w:bookmarkStart w:id="787"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87"/>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4F1FDFE5" w:rsidR="00B431E6" w:rsidRDefault="00B431E6" w:rsidP="00B431E6">
      <w:pPr>
        <w:pStyle w:val="Lgende"/>
        <w:jc w:val="center"/>
        <w:rPr>
          <w:rFonts w:ascii="Calibri" w:hAnsi="Calibri" w:cs="Calibri"/>
          <w:i w:val="0"/>
          <w:iCs w:val="0"/>
          <w:color w:val="000000"/>
          <w:sz w:val="22"/>
          <w:szCs w:val="24"/>
        </w:rPr>
      </w:pPr>
      <w:bookmarkStart w:id="788"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88"/>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3078FE46" w:rsidR="00B431E6" w:rsidRDefault="00B431E6" w:rsidP="00B431E6">
      <w:pPr>
        <w:pStyle w:val="Lgende"/>
        <w:jc w:val="center"/>
        <w:rPr>
          <w:rFonts w:ascii="Calibri" w:hAnsi="Calibri" w:cs="Calibri"/>
          <w:i w:val="0"/>
          <w:iCs w:val="0"/>
          <w:color w:val="000000"/>
          <w:sz w:val="22"/>
          <w:szCs w:val="24"/>
        </w:rPr>
      </w:pPr>
      <w:bookmarkStart w:id="789"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89"/>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790" w:name="_Toc534984862"/>
      <w:r>
        <w:t>Conclusion</w:t>
      </w:r>
      <w:bookmarkEnd w:id="790"/>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791" w:name="_Toc534984863"/>
      <w:r>
        <w:lastRenderedPageBreak/>
        <w:t xml:space="preserve">Chapitre 5 : </w:t>
      </w:r>
      <w:r>
        <w:br/>
        <w:t>Analyses de la stabilité</w:t>
      </w:r>
      <w:bookmarkEnd w:id="791"/>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92" w:name="_Toc534279506"/>
      <w:bookmarkStart w:id="793" w:name="_Toc534279604"/>
      <w:bookmarkStart w:id="794" w:name="_Toc534279682"/>
      <w:bookmarkStart w:id="795" w:name="_Toc534290978"/>
      <w:bookmarkStart w:id="796" w:name="_Toc534293260"/>
      <w:bookmarkStart w:id="797" w:name="_Toc534293544"/>
      <w:bookmarkStart w:id="798" w:name="_Toc534293622"/>
      <w:bookmarkStart w:id="799" w:name="_Toc534387921"/>
      <w:bookmarkStart w:id="800" w:name="_Toc534410892"/>
      <w:bookmarkStart w:id="801" w:name="_Toc534620806"/>
      <w:bookmarkStart w:id="802" w:name="_Toc534621292"/>
      <w:bookmarkStart w:id="803" w:name="_Toc534621397"/>
      <w:bookmarkStart w:id="804" w:name="_Toc534621504"/>
      <w:bookmarkStart w:id="805" w:name="_Toc534625163"/>
      <w:bookmarkStart w:id="806" w:name="_Toc534631463"/>
      <w:bookmarkStart w:id="807" w:name="_Toc534631563"/>
      <w:bookmarkStart w:id="808" w:name="_Toc534631916"/>
      <w:bookmarkStart w:id="809" w:name="_Toc534632149"/>
      <w:bookmarkStart w:id="810" w:name="_Toc534632361"/>
      <w:bookmarkStart w:id="811" w:name="_Toc534632483"/>
      <w:bookmarkStart w:id="812" w:name="_Toc534632582"/>
      <w:bookmarkStart w:id="813" w:name="_Toc534633875"/>
      <w:bookmarkStart w:id="814" w:name="_Toc534634219"/>
      <w:bookmarkStart w:id="815" w:name="_Toc534634623"/>
      <w:bookmarkStart w:id="816" w:name="_Toc534634998"/>
      <w:bookmarkStart w:id="817" w:name="_Toc534635098"/>
      <w:bookmarkStart w:id="818" w:name="_Toc534635198"/>
      <w:bookmarkStart w:id="819" w:name="_Toc534635298"/>
      <w:bookmarkStart w:id="820" w:name="_Toc534635398"/>
      <w:bookmarkStart w:id="821" w:name="_Toc534635519"/>
      <w:bookmarkStart w:id="822" w:name="_Toc534635618"/>
      <w:bookmarkStart w:id="823" w:name="_Toc534636668"/>
      <w:bookmarkStart w:id="824" w:name="_Toc534638296"/>
      <w:bookmarkStart w:id="825" w:name="_Toc534638382"/>
      <w:bookmarkStart w:id="826" w:name="_Toc534638749"/>
      <w:bookmarkStart w:id="827" w:name="_Toc534640604"/>
      <w:bookmarkStart w:id="828" w:name="_Toc534650414"/>
      <w:bookmarkStart w:id="829" w:name="_Toc534707690"/>
      <w:bookmarkStart w:id="830" w:name="_Toc534719995"/>
      <w:bookmarkStart w:id="831" w:name="_Toc534720678"/>
      <w:bookmarkStart w:id="832" w:name="_Toc534721450"/>
      <w:bookmarkStart w:id="833" w:name="_Toc534723228"/>
      <w:bookmarkStart w:id="834" w:name="_Toc534724140"/>
      <w:bookmarkStart w:id="835" w:name="_Toc534724685"/>
      <w:bookmarkStart w:id="836" w:name="_Toc534724989"/>
      <w:bookmarkStart w:id="837" w:name="_Toc534725660"/>
      <w:bookmarkStart w:id="838" w:name="_Toc534729743"/>
      <w:bookmarkStart w:id="839" w:name="_Toc534792292"/>
      <w:bookmarkStart w:id="840" w:name="_Toc534792941"/>
      <w:bookmarkStart w:id="841" w:name="_Toc534793268"/>
      <w:bookmarkStart w:id="842" w:name="_Toc534794026"/>
      <w:bookmarkStart w:id="843" w:name="_Toc534794121"/>
      <w:bookmarkStart w:id="844" w:name="_Toc534794218"/>
      <w:bookmarkStart w:id="845" w:name="_Toc534796850"/>
      <w:bookmarkStart w:id="846" w:name="_Toc534878106"/>
      <w:bookmarkStart w:id="847" w:name="_Toc534878200"/>
      <w:bookmarkStart w:id="848" w:name="_Toc534880538"/>
      <w:bookmarkStart w:id="849" w:name="_Toc534895270"/>
      <w:bookmarkStart w:id="850" w:name="_Toc534895987"/>
      <w:bookmarkStart w:id="851" w:name="_Toc534896541"/>
      <w:bookmarkStart w:id="852" w:name="_Toc534896934"/>
      <w:bookmarkStart w:id="853" w:name="_Toc534983330"/>
      <w:bookmarkStart w:id="854" w:name="_Toc534984864"/>
      <w:bookmarkStart w:id="855" w:name="_Ref531012649"/>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56" w:name="_Toc534793269"/>
      <w:bookmarkStart w:id="857" w:name="_Toc534794027"/>
      <w:bookmarkStart w:id="858" w:name="_Toc534794122"/>
      <w:bookmarkStart w:id="859" w:name="_Toc534794219"/>
      <w:bookmarkStart w:id="860" w:name="_Toc534796851"/>
      <w:bookmarkStart w:id="861" w:name="_Toc534878107"/>
      <w:bookmarkStart w:id="862" w:name="_Toc534878201"/>
      <w:bookmarkStart w:id="863" w:name="_Toc534880539"/>
      <w:bookmarkStart w:id="864" w:name="_Toc534895271"/>
      <w:bookmarkStart w:id="865" w:name="_Toc534895988"/>
      <w:bookmarkStart w:id="866" w:name="_Toc534896542"/>
      <w:bookmarkStart w:id="867" w:name="_Toc534896935"/>
      <w:bookmarkStart w:id="868" w:name="_Toc534983331"/>
      <w:bookmarkStart w:id="869" w:name="_Toc53498486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58616707" w14:textId="31864B3D" w:rsidR="006F4286" w:rsidRDefault="006F4286" w:rsidP="00106910">
      <w:pPr>
        <w:pStyle w:val="Titre2"/>
        <w:ind w:left="709"/>
      </w:pPr>
      <w:bookmarkStart w:id="870" w:name="_Toc534984866"/>
      <w:r>
        <w:t xml:space="preserve">Méthode d’analyse de la </w:t>
      </w:r>
      <w:bookmarkEnd w:id="855"/>
      <w:r>
        <w:t>stabilité</w:t>
      </w:r>
      <w:bookmarkEnd w:id="870"/>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71"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71"/>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03074E"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72" w:name="_Toc534984867"/>
      <w:r>
        <w:t>Coefficients d’influence de l’effet Morton</w:t>
      </w:r>
      <w:bookmarkEnd w:id="872"/>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73" w:name="_Ref518574219"/>
            <w:r w:rsidRPr="00B70EB0">
              <w:rPr>
                <w:rFonts w:ascii="Times New Roman" w:eastAsia="Times New Roman" w:hAnsi="Times New Roman"/>
                <w:b/>
                <w:iCs w:val="0"/>
                <w:color w:val="auto"/>
                <w:sz w:val="22"/>
                <w:szCs w:val="22"/>
                <w:lang w:eastAsia="fr-FR"/>
              </w:rPr>
              <w:t xml:space="preserve"> </w:t>
            </w:r>
            <w:bookmarkEnd w:id="873"/>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03074E"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74" w:name="_Ref534201420"/>
            <w:r>
              <w:rPr>
                <w:rFonts w:ascii="Times New Roman" w:eastAsia="Times New Roman" w:hAnsi="Times New Roman"/>
                <w:b/>
                <w:iCs w:val="0"/>
                <w:color w:val="auto"/>
                <w:sz w:val="22"/>
                <w:szCs w:val="22"/>
                <w:lang w:val="en-US" w:eastAsia="fr-FR"/>
              </w:rPr>
              <w:t xml:space="preserve"> </w:t>
            </w:r>
            <w:bookmarkEnd w:id="874"/>
          </w:p>
        </w:tc>
      </w:tr>
    </w:tbl>
    <w:p w14:paraId="708D8795" w14:textId="77777777" w:rsidR="006F4286" w:rsidRDefault="006F4286" w:rsidP="00C51F86">
      <w:pPr>
        <w:pStyle w:val="Titre3"/>
        <w:ind w:left="709"/>
      </w:pPr>
      <w:bookmarkStart w:id="875" w:name="_Toc534984868"/>
      <w:r>
        <w:t>Critère de stabilité</w:t>
      </w:r>
      <w:bookmarkEnd w:id="875"/>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876" w:name="_Ref530059670"/>
            <w:r w:rsidRPr="00E03861">
              <w:rPr>
                <w:rFonts w:ascii="Times New Roman" w:eastAsiaTheme="minorEastAsia" w:hAnsi="Times New Roman"/>
                <w:b/>
                <w:i/>
              </w:rPr>
              <w:t xml:space="preserve"> </w:t>
            </w:r>
            <w:bookmarkEnd w:id="876"/>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03074E"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77" w:name="_Ref530060431"/>
            <w:r w:rsidRPr="00E03861">
              <w:rPr>
                <w:rFonts w:ascii="Times New Roman" w:eastAsiaTheme="minorEastAsia" w:hAnsi="Times New Roman"/>
                <w:b/>
                <w:i/>
              </w:rPr>
              <w:t xml:space="preserve"> </w:t>
            </w:r>
            <w:bookmarkEnd w:id="877"/>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878" w:name="_Ref531096466"/>
            <w:r w:rsidRPr="00E03861">
              <w:rPr>
                <w:rFonts w:ascii="Times New Roman" w:eastAsiaTheme="minorEastAsia" w:hAnsi="Times New Roman"/>
                <w:b/>
                <w:i/>
              </w:rPr>
              <w:t xml:space="preserve"> </w:t>
            </w:r>
            <w:bookmarkEnd w:id="878"/>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879" w:name="_Toc534984869"/>
      <w:r>
        <w:lastRenderedPageBreak/>
        <w:t>Approche Lorenz et Murphy</w:t>
      </w:r>
      <w:bookmarkEnd w:id="879"/>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880" w:name="_Ref518572565"/>
            <w:r w:rsidRPr="008C024E">
              <w:rPr>
                <w:rFonts w:ascii="Times New Roman" w:eastAsia="Times New Roman" w:hAnsi="Times New Roman"/>
                <w:b/>
                <w:iCs w:val="0"/>
                <w:color w:val="auto"/>
                <w:sz w:val="22"/>
                <w:szCs w:val="22"/>
                <w:lang w:eastAsia="fr-FR"/>
              </w:rPr>
              <w:t xml:space="preserve"> </w:t>
            </w:r>
            <w:bookmarkEnd w:id="880"/>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32581C">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32581C">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881" w:name="_Toc534984870"/>
      <w:r>
        <w:t>Approche analytique améliorée</w:t>
      </w:r>
      <w:bookmarkEnd w:id="881"/>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882"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88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883" w:name="_Toc534984871"/>
      <w:r w:rsidRPr="00EA3D98">
        <w:t xml:space="preserve">Application au Banc de l’effet Morton </w:t>
      </w:r>
      <w:r>
        <w:t>(BEM)</w:t>
      </w:r>
      <w:bookmarkEnd w:id="883"/>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884" w:name="_Toc534984872"/>
      <w:r>
        <w:t>Configuration du rotor</w:t>
      </w:r>
      <w:r w:rsidR="003F464C">
        <w:t xml:space="preserve"> court</w:t>
      </w:r>
      <w:r>
        <w:t xml:space="preserve"> 430mm</w:t>
      </w:r>
      <w:bookmarkEnd w:id="884"/>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885"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8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886"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2</w:t>
            </w:r>
            <w:r w:rsidR="007B73B8">
              <w:rPr>
                <w:sz w:val="22"/>
              </w:rPr>
              <w:fldChar w:fldCharType="end"/>
            </w:r>
            <w:bookmarkEnd w:id="886"/>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887"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887"/>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888"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3</w:t>
            </w:r>
            <w:r w:rsidR="007B73B8">
              <w:rPr>
                <w:sz w:val="22"/>
              </w:rPr>
              <w:fldChar w:fldCharType="end"/>
            </w:r>
            <w:bookmarkEnd w:id="888"/>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889"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4</w:t>
      </w:r>
      <w:r w:rsidR="007B73B8">
        <w:rPr>
          <w:sz w:val="22"/>
        </w:rPr>
        <w:fldChar w:fldCharType="end"/>
      </w:r>
      <w:bookmarkEnd w:id="889"/>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890"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90"/>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891"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9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892" w:name="_Ref534367121"/>
      <w:bookmarkStart w:id="893" w:name="_Toc534984873"/>
      <w:r>
        <w:t>Configuration du rotor long 700mm</w:t>
      </w:r>
      <w:bookmarkEnd w:id="892"/>
      <w:bookmarkEnd w:id="893"/>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894"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89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895"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8</w:t>
            </w:r>
            <w:r w:rsidR="007B73B8">
              <w:rPr>
                <w:sz w:val="22"/>
              </w:rPr>
              <w:fldChar w:fldCharType="end"/>
            </w:r>
            <w:bookmarkEnd w:id="89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896"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897"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896"/>
      <w:bookmarkEnd w:id="89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898"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9</w:t>
            </w:r>
            <w:r w:rsidR="007B73B8">
              <w:rPr>
                <w:sz w:val="22"/>
              </w:rPr>
              <w:fldChar w:fldCharType="end"/>
            </w:r>
            <w:bookmarkEnd w:id="89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899"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89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900"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90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901"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901"/>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902" w:name="_Toc534984874"/>
      <w:r>
        <w:lastRenderedPageBreak/>
        <w:t>Application du cas historique: Rotor Faulkner, Strong et Kirk</w:t>
      </w:r>
      <w:bookmarkEnd w:id="902"/>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w:t>
      </w:r>
      <w:proofErr w:type="spellStart"/>
      <w:r>
        <w:t>Strong</w:t>
      </w:r>
      <w:proofErr w:type="spellEnd"/>
      <w:r>
        <w:t xml:space="preserve"> et Kirk </w:t>
      </w:r>
      <w:r>
        <w:fldChar w:fldCharType="begin"/>
      </w:r>
      <w:r>
        <w:instrText xml:space="preserve"> REF _Ref531885219 \r \h  \* MERGEFORMAT </w:instrText>
      </w:r>
      <w:r>
        <w:fldChar w:fldCharType="separate"/>
      </w:r>
      <w:r w:rsidR="0032581C">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[61]</w:t>
      </w:r>
      <w:r>
        <w:fldChar w:fldCharType="end"/>
      </w:r>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903"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03"/>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904"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904"/>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2"/>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905" w:name="_Toc534984875"/>
      <w:r>
        <w:t>Analyse modale</w:t>
      </w:r>
      <w:bookmarkEnd w:id="905"/>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906"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906"/>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907"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907"/>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908" w:name="_Toc534984876"/>
      <w:r>
        <w:lastRenderedPageBreak/>
        <w:t>Analyse de la stabilité de l’effet Morton</w:t>
      </w:r>
      <w:bookmarkEnd w:id="908"/>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909"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909"/>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910"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910"/>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6"/>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911"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911"/>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912" w:name="_Toc534984877"/>
      <w:r>
        <w:rPr>
          <w:lang w:eastAsia="zh-CN"/>
        </w:rPr>
        <w:t>Solutions de l’effet Morton instable</w:t>
      </w:r>
      <w:bookmarkEnd w:id="912"/>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913" w:name="_Toc534984878"/>
      <w:r>
        <w:rPr>
          <w:lang w:eastAsia="zh-CN"/>
        </w:rPr>
        <w:t xml:space="preserve">Comparaison quantitative des coefficients d’influence </w:t>
      </w:r>
      <m:oMath>
        <m:r>
          <m:rPr>
            <m:sty m:val="bi"/>
          </m:rPr>
          <w:rPr>
            <w:rFonts w:ascii="Cambria Math" w:hAnsi="Cambria Math"/>
            <w:lang w:eastAsia="zh-CN"/>
          </w:rPr>
          <m:t>ABC</m:t>
        </m:r>
      </m:oMath>
      <w:bookmarkEnd w:id="913"/>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32581C">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32581C">
        <w:rPr>
          <w:szCs w:val="22"/>
        </w:rPr>
        <w:t>[63]</w:t>
      </w:r>
      <w:r>
        <w:rPr>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32581C">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914"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914"/>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915"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915"/>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32581C" w:rsidRPr="0032581C">
        <w:rPr>
          <w:b/>
          <w:szCs w:val="22"/>
        </w:rPr>
        <w:t>Figure 5.4</w:t>
      </w:r>
      <w:r w:rsidR="0032581C" w:rsidRPr="0032581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916" w:name="_Toc534984879"/>
      <w:r>
        <w:rPr>
          <w:lang w:eastAsia="zh-CN"/>
        </w:rPr>
        <w:t xml:space="preserve">Solutions liées au coefficient </w:t>
      </w:r>
      <m:oMath>
        <m:r>
          <m:rPr>
            <m:sty m:val="bi"/>
          </m:rPr>
          <w:rPr>
            <w:rFonts w:ascii="Cambria Math" w:hAnsi="Cambria Math"/>
            <w:lang w:eastAsia="zh-CN"/>
          </w:rPr>
          <m:t>C</m:t>
        </m:r>
      </m:oMath>
      <w:bookmarkEnd w:id="916"/>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917"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917"/>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32581C" w:rsidRPr="0032581C">
        <w:rPr>
          <w:szCs w:val="22"/>
        </w:rPr>
        <w:t>Tableau 5.4</w:t>
      </w:r>
      <w:r w:rsidR="0032581C" w:rsidRPr="0032581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918"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918"/>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32581C">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w:t>
      </w:r>
      <w:proofErr w:type="spellStart"/>
      <w:r w:rsidR="000E4C36">
        <w:rPr>
          <w:szCs w:val="22"/>
        </w:rPr>
        <w:t>Schmied</w:t>
      </w:r>
      <w:proofErr w:type="spellEnd"/>
      <w:r w:rsidR="000E4C36">
        <w:rPr>
          <w:szCs w:val="22"/>
        </w:rPr>
        <w:t xml:space="preserve"> et </w:t>
      </w:r>
      <w:proofErr w:type="spellStart"/>
      <w:r w:rsidR="000E4C36">
        <w:rPr>
          <w:szCs w:val="22"/>
        </w:rPr>
        <w:t>Pozivil</w:t>
      </w:r>
      <w:proofErr w:type="spellEnd"/>
      <w:r w:rsidR="000E4C36">
        <w:rPr>
          <w:szCs w:val="22"/>
        </w:rPr>
        <w:t xml:space="preserve">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32581C">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919" w:name="_Toc534984881"/>
      <w:r>
        <w:t>Conclusion sur les solutions</w:t>
      </w:r>
      <w:bookmarkEnd w:id="919"/>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920" w:name="_Toc534984882"/>
      <w:r>
        <w:t>Conclusion</w:t>
      </w:r>
      <w:bookmarkEnd w:id="920"/>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21" w:name="_Toc534984883"/>
      <w:r w:rsidRPr="005B6FDA">
        <w:lastRenderedPageBreak/>
        <w:t>Conclusion</w:t>
      </w:r>
      <w:r w:rsidR="005C2433" w:rsidRPr="005B6FDA">
        <w:t xml:space="preserve"> générale</w:t>
      </w:r>
      <w:bookmarkEnd w:id="921"/>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22"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922"/>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23" w:name="_Toc534984885"/>
      <w:r>
        <w:t>Formulation variationnelle du problème conduction thermique</w:t>
      </w:r>
      <w:bookmarkEnd w:id="923"/>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03074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03074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03074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03074E"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03074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24" w:name="_Ref528621363"/>
            <w:r w:rsidRPr="005600FC">
              <w:rPr>
                <w:rFonts w:ascii="Times New Roman" w:eastAsia="Times New Roman" w:hAnsi="Times New Roman"/>
                <w:b/>
                <w:iCs w:val="0"/>
                <w:color w:val="auto"/>
                <w:sz w:val="22"/>
                <w:szCs w:val="22"/>
                <w:lang w:eastAsia="fr-FR"/>
              </w:rPr>
              <w:t xml:space="preserve"> </w:t>
            </w:r>
            <w:bookmarkEnd w:id="924"/>
          </w:p>
        </w:tc>
      </w:tr>
    </w:tbl>
    <w:p w14:paraId="534FFF4F" w14:textId="77777777" w:rsidR="00B429DC" w:rsidRPr="00E4270F" w:rsidRDefault="00B429DC" w:rsidP="007843F2">
      <w:pPr>
        <w:pStyle w:val="Titre2"/>
        <w:numPr>
          <w:ilvl w:val="1"/>
          <w:numId w:val="33"/>
        </w:numPr>
        <w:ind w:left="709"/>
      </w:pPr>
      <w:bookmarkStart w:id="925" w:name="_Toc534984886"/>
      <w:r>
        <w:t xml:space="preserve">Approximation </w:t>
      </w:r>
      <w:r w:rsidRPr="00E4270F">
        <w:t>nodale élémentaire</w:t>
      </w:r>
      <w:r>
        <w:t xml:space="preserve"> et assemblage final</w:t>
      </w:r>
      <w:bookmarkEnd w:id="92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03074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03074E"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03074E"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03074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03074E"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03074E"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03074E"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26" w:name="_Toc534984887"/>
      <w:r>
        <w:lastRenderedPageBreak/>
        <w:t>Ann</w:t>
      </w:r>
      <w:r w:rsidR="005B17DF">
        <w:t xml:space="preserve">exe II : </w:t>
      </w:r>
      <w:r w:rsidR="00A64F15">
        <w:br/>
        <w:t>Détermination du point haut</w:t>
      </w:r>
      <w:bookmarkEnd w:id="926"/>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03074E"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03074E"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03074E"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27" w:name="_Ref525656363"/>
            <w:r w:rsidRPr="00E37D96">
              <w:rPr>
                <w:rFonts w:eastAsiaTheme="minorHAnsi"/>
              </w:rPr>
              <w:t xml:space="preserve"> </w:t>
            </w:r>
            <w:bookmarkEnd w:id="927"/>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1"/>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928"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32581C">
        <w:rPr>
          <w:i w:val="0"/>
          <w:noProof/>
          <w:sz w:val="22"/>
        </w:rPr>
        <w:t>3</w:t>
      </w:r>
      <w:r w:rsidRPr="00BA205C">
        <w:rPr>
          <w:i w:val="0"/>
          <w:sz w:val="22"/>
        </w:rPr>
        <w:fldChar w:fldCharType="end"/>
      </w:r>
      <w:bookmarkEnd w:id="928"/>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29" w:name="_Toc534984888"/>
      <w:r w:rsidR="00FC46F1">
        <w:lastRenderedPageBreak/>
        <w:t>Références</w:t>
      </w:r>
      <w:bookmarkEnd w:id="929"/>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30" w:name="_Ref533094789"/>
      <w:bookmarkStart w:id="931"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32" w:name="_Ref526346265"/>
      <w:bookmarkStart w:id="933" w:name="_Ref534794244"/>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32"/>
    </w:p>
    <w:p w14:paraId="20BD8504" w14:textId="77777777" w:rsidR="0054208F" w:rsidRDefault="0054208F" w:rsidP="0054208F">
      <w:pPr>
        <w:pStyle w:val="Paragraphedeliste"/>
        <w:numPr>
          <w:ilvl w:val="0"/>
          <w:numId w:val="35"/>
        </w:numPr>
        <w:spacing w:line="360" w:lineRule="auto"/>
        <w:jc w:val="both"/>
        <w:rPr>
          <w:lang w:val="en-US"/>
        </w:rPr>
      </w:pPr>
      <w:bookmarkStart w:id="934"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933"/>
      <w:bookmarkEnd w:id="934"/>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35"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935"/>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36"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turbomachinery symposium, 2008.</w:t>
      </w:r>
      <w:bookmarkEnd w:id="936"/>
    </w:p>
    <w:p w14:paraId="22F6FDEE" w14:textId="77777777" w:rsidR="00851955" w:rsidRDefault="00851955" w:rsidP="0054208F">
      <w:pPr>
        <w:pStyle w:val="Paragraphedeliste"/>
        <w:numPr>
          <w:ilvl w:val="0"/>
          <w:numId w:val="35"/>
        </w:numPr>
        <w:spacing w:line="360" w:lineRule="auto"/>
        <w:jc w:val="both"/>
        <w:rPr>
          <w:lang w:val="en-US"/>
        </w:rPr>
      </w:pPr>
      <w:bookmarkStart w:id="937" w:name="_Ref534794429"/>
      <w:bookmarkEnd w:id="930"/>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937"/>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38"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938"/>
    </w:p>
    <w:p w14:paraId="60D06719" w14:textId="33AAFC88" w:rsidR="00851955" w:rsidRDefault="00D345EC" w:rsidP="0054208F">
      <w:pPr>
        <w:pStyle w:val="Paragraphedeliste"/>
        <w:numPr>
          <w:ilvl w:val="0"/>
          <w:numId w:val="35"/>
        </w:numPr>
        <w:spacing w:line="360" w:lineRule="auto"/>
        <w:jc w:val="both"/>
        <w:rPr>
          <w:lang w:val="en-US"/>
        </w:rPr>
      </w:pPr>
      <w:bookmarkStart w:id="939"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939"/>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0" w:name="_Ref533092212"/>
      <w:bookmarkEnd w:id="931"/>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40"/>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1"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941"/>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2"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2"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42"/>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43"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943"/>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4"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944"/>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5"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45"/>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46"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946"/>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947"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47"/>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48"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48"/>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49"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49"/>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50"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50"/>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1"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51"/>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2"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52"/>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3" w:name="_Ref533096550"/>
      <w:r>
        <w:rPr>
          <w:rFonts w:asciiTheme="minorHAnsi" w:hAnsiTheme="minorHAnsi"/>
          <w:lang w:val="en-US"/>
        </w:rPr>
        <w:t xml:space="preserve"> </w:t>
      </w:r>
      <w:bookmarkStart w:id="954"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953"/>
      <w:bookmarkEnd w:id="954"/>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5"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955"/>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6"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956"/>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7"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957"/>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58"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958"/>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59"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959"/>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0"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60"/>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1"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r w:rsidR="00786CAF" w:rsidRPr="00A06579">
        <w:rPr>
          <w:rFonts w:asciiTheme="minorHAnsi" w:hAnsiTheme="minorHAnsi"/>
          <w:lang w:val="en-US"/>
        </w:rPr>
        <w:t>Acoust</w:t>
      </w:r>
      <w:proofErr w:type="spellEnd"/>
      <w:r w:rsidR="00786CAF" w:rsidRPr="00A06579">
        <w:rPr>
          <w:rFonts w:asciiTheme="minorHAnsi" w:hAnsiTheme="minorHAnsi"/>
          <w:lang w:val="en-US"/>
        </w:rPr>
        <w: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61"/>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62"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62"/>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3" w:name="_Ref533115138"/>
      <w:bookmarkStart w:id="964"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963"/>
      <w:bookmarkEnd w:id="96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65" w:name="_Ref528660528"/>
      <w:bookmarkStart w:id="966" w:name="_Ref526263891"/>
      <w:r>
        <w:rPr>
          <w:lang w:val="en-US"/>
        </w:rPr>
        <w:t xml:space="preserve"> </w:t>
      </w:r>
      <w:bookmarkStart w:id="967"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965"/>
      <w:bookmarkEnd w:id="96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966"/>
    </w:p>
    <w:p w14:paraId="1531FCDD" w14:textId="77777777" w:rsidR="00593B31" w:rsidRDefault="00593B31" w:rsidP="0054208F">
      <w:pPr>
        <w:pStyle w:val="Paragraphedeliste"/>
        <w:numPr>
          <w:ilvl w:val="0"/>
          <w:numId w:val="35"/>
        </w:numPr>
        <w:spacing w:line="360" w:lineRule="auto"/>
        <w:jc w:val="both"/>
        <w:rPr>
          <w:lang w:val="en-US"/>
        </w:rPr>
      </w:pPr>
      <w:bookmarkStart w:id="968" w:name="_Ref526263911"/>
      <w:proofErr w:type="spellStart"/>
      <w:r w:rsidRPr="002222AB">
        <w:rPr>
          <w:lang w:val="en-US"/>
        </w:rPr>
        <w:t>Woloszynski</w:t>
      </w:r>
      <w:proofErr w:type="spellEnd"/>
      <w:r w:rsidRPr="002222AB">
        <w:rPr>
          <w:lang w:val="en-US"/>
        </w:rPr>
        <w:t xml:space="preserve"> T, </w:t>
      </w:r>
      <w:proofErr w:type="spellStart"/>
      <w:r w:rsidRPr="002222AB">
        <w:rPr>
          <w:lang w:val="en-US"/>
        </w:rPr>
        <w:t>Podsiadlo</w:t>
      </w:r>
      <w:proofErr w:type="spellEnd"/>
      <w:r w:rsidRPr="002222AB">
        <w:rPr>
          <w:lang w:val="en-US"/>
        </w:rPr>
        <w:t xml:space="preserve"> P, </w:t>
      </w:r>
      <w:proofErr w:type="spellStart"/>
      <w:r w:rsidRPr="002222AB">
        <w:rPr>
          <w:lang w:val="en-US"/>
        </w:rPr>
        <w:t>Stachowiak</w:t>
      </w:r>
      <w:proofErr w:type="spellEnd"/>
      <w:r w:rsidRPr="002222AB">
        <w:rPr>
          <w:lang w:val="en-US"/>
        </w:rPr>
        <w:t xml:space="preserve"> GW, “Efficient Solution to the Cavitation Problem in Hydrodynamic”, Tribology Letters, Springer, 2015</w:t>
      </w:r>
      <w:bookmarkEnd w:id="968"/>
    </w:p>
    <w:p w14:paraId="39BE69C0" w14:textId="77777777" w:rsidR="00593B31" w:rsidRDefault="00593B31" w:rsidP="0054208F">
      <w:pPr>
        <w:pStyle w:val="Paragraphedeliste"/>
        <w:numPr>
          <w:ilvl w:val="0"/>
          <w:numId w:val="35"/>
        </w:numPr>
        <w:spacing w:line="360" w:lineRule="auto"/>
        <w:jc w:val="both"/>
      </w:pPr>
      <w:bookmarkStart w:id="969"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96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70" w:name="_Ref526266405"/>
      <w:r w:rsidRPr="002222AB">
        <w:rPr>
          <w:lang w:val="en-US"/>
        </w:rPr>
        <w:t>Elrod HG, “A cavitation algorithm”, ASME Journal of Lubrication Technology, 1981, Vol. 103, pp.350-354</w:t>
      </w:r>
      <w:bookmarkEnd w:id="970"/>
    </w:p>
    <w:p w14:paraId="6704507C" w14:textId="77777777" w:rsidR="00593B31" w:rsidRDefault="00593B31" w:rsidP="0054208F">
      <w:pPr>
        <w:pStyle w:val="Paragraphedeliste"/>
        <w:numPr>
          <w:ilvl w:val="0"/>
          <w:numId w:val="35"/>
        </w:numPr>
        <w:spacing w:line="360" w:lineRule="auto"/>
        <w:jc w:val="both"/>
      </w:pPr>
      <w:bookmarkStart w:id="971"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971"/>
    </w:p>
    <w:p w14:paraId="2B9088DA" w14:textId="77777777" w:rsidR="00593B31" w:rsidRDefault="00593B31" w:rsidP="0054208F">
      <w:pPr>
        <w:pStyle w:val="Paragraphedeliste"/>
        <w:numPr>
          <w:ilvl w:val="0"/>
          <w:numId w:val="35"/>
        </w:numPr>
        <w:spacing w:line="360" w:lineRule="auto"/>
        <w:rPr>
          <w:lang w:val="en-US"/>
        </w:rPr>
      </w:pPr>
      <w:bookmarkStart w:id="972"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97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73"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97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74" w:name="_Ref526269748"/>
      <w:r w:rsidRPr="002222AB">
        <w:rPr>
          <w:lang w:val="en-US"/>
        </w:rPr>
        <w:lastRenderedPageBreak/>
        <w:t>Elrod HG. “Efficient numerical method for computation of thermo hydrodynamics of laminar lubricating films”, Technical report, NASA Lewis Research Center, 1989.</w:t>
      </w:r>
      <w:bookmarkEnd w:id="974"/>
    </w:p>
    <w:p w14:paraId="02DFB901" w14:textId="77777777" w:rsidR="00593B31" w:rsidRDefault="00593B31" w:rsidP="0054208F">
      <w:pPr>
        <w:pStyle w:val="Paragraphedeliste"/>
        <w:numPr>
          <w:ilvl w:val="0"/>
          <w:numId w:val="35"/>
        </w:numPr>
        <w:spacing w:line="360" w:lineRule="auto"/>
        <w:jc w:val="both"/>
      </w:pPr>
      <w:bookmarkStart w:id="975"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97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976"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97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977"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977"/>
    </w:p>
    <w:p w14:paraId="6AC474BF" w14:textId="77777777" w:rsidR="00A95CBF" w:rsidRDefault="00A95CBF" w:rsidP="0054208F">
      <w:pPr>
        <w:pStyle w:val="Paragraphedeliste"/>
        <w:numPr>
          <w:ilvl w:val="0"/>
          <w:numId w:val="35"/>
        </w:numPr>
        <w:spacing w:line="360" w:lineRule="auto"/>
        <w:jc w:val="both"/>
        <w:rPr>
          <w:lang w:val="en-US"/>
        </w:rPr>
      </w:pPr>
      <w:bookmarkStart w:id="978"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97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979"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979"/>
    </w:p>
    <w:p w14:paraId="054D33A7" w14:textId="77777777" w:rsidR="00A95CBF" w:rsidRDefault="00A95CBF" w:rsidP="0054208F">
      <w:pPr>
        <w:pStyle w:val="Paragraphedeliste"/>
        <w:numPr>
          <w:ilvl w:val="0"/>
          <w:numId w:val="35"/>
        </w:numPr>
        <w:spacing w:line="360" w:lineRule="auto"/>
        <w:jc w:val="both"/>
        <w:rPr>
          <w:lang w:val="en-US"/>
        </w:rPr>
      </w:pPr>
      <w:bookmarkStart w:id="980"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980"/>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981" w:name="_Ref528057257"/>
      <w:r w:rsidRPr="007270B6">
        <w:rPr>
          <w:lang w:val="en-US"/>
        </w:rPr>
        <w:t>DAKEL M., BAGUET S., DUFOUR R. Nonlinear dynamics of a support-excited flexible rotor with hydrodynamic journal bearings. Journal of Sound and Vibration, 2014, vol. 333, n° 10, pp. 2774-2799.</w:t>
      </w:r>
      <w:bookmarkEnd w:id="981"/>
    </w:p>
    <w:p w14:paraId="0292DFDF" w14:textId="77777777" w:rsidR="00A95CBF" w:rsidRDefault="00A95CBF" w:rsidP="0054208F">
      <w:pPr>
        <w:pStyle w:val="Paragraphedeliste"/>
        <w:numPr>
          <w:ilvl w:val="0"/>
          <w:numId w:val="35"/>
        </w:numPr>
        <w:spacing w:line="360" w:lineRule="auto"/>
        <w:jc w:val="both"/>
      </w:pPr>
      <w:bookmarkStart w:id="982" w:name="_Ref528001806"/>
      <w:r w:rsidRPr="00BF3126">
        <w:t>DAKEL M.</w:t>
      </w:r>
      <w:r>
        <w:t>, 2014, "Stabilité et dynamique non linéaire de rotors embarqués</w:t>
      </w:r>
      <w:r w:rsidRPr="00226388">
        <w:t>"</w:t>
      </w:r>
      <w:r>
        <w:t>, thèse de INSA de Lyon</w:t>
      </w:r>
      <w:bookmarkEnd w:id="982"/>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983"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98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984" w:name="_Ref528232242"/>
      <w:r w:rsidRPr="00034058">
        <w:t>CodeAster</w:t>
      </w:r>
      <w:r>
        <w:t xml:space="preserve">© Référence </w:t>
      </w:r>
      <w:r w:rsidRPr="00034058">
        <w:t>R5.02.01</w:t>
      </w:r>
      <w:r>
        <w:t xml:space="preserve">, </w:t>
      </w:r>
      <w:r w:rsidRPr="00034058">
        <w:t>“Algorithme de thermique linéaire transitoire”</w:t>
      </w:r>
      <w:bookmarkEnd w:id="984"/>
    </w:p>
    <w:p w14:paraId="5F7E2970" w14:textId="77777777" w:rsidR="00A95CBF" w:rsidRDefault="00A95CBF" w:rsidP="0054208F">
      <w:pPr>
        <w:pStyle w:val="Paragraphedeliste"/>
        <w:numPr>
          <w:ilvl w:val="0"/>
          <w:numId w:val="35"/>
        </w:numPr>
        <w:spacing w:line="360" w:lineRule="auto"/>
        <w:jc w:val="both"/>
      </w:pPr>
      <w:r>
        <w:t xml:space="preserve"> </w:t>
      </w:r>
      <w:bookmarkStart w:id="985" w:name="_Ref528255279"/>
      <w:r>
        <w:t>CodeAster© Référence R</w:t>
      </w:r>
      <w:r w:rsidRPr="00866FE3">
        <w:t>3.03.08</w:t>
      </w:r>
      <w:r>
        <w:t>, "</w:t>
      </w:r>
      <w:r w:rsidRPr="00866FE3">
        <w:t>Relations cinématiques linéaires de type RBE3</w:t>
      </w:r>
      <w:r>
        <w:t>"</w:t>
      </w:r>
      <w:bookmarkEnd w:id="98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6" w:name="_Ref523227901"/>
      <w:r w:rsidRPr="00D77EFD">
        <w:rPr>
          <w:rFonts w:asciiTheme="minorHAnsi" w:hAnsiTheme="minorHAnsi"/>
        </w:rPr>
        <w:t xml:space="preserve"> </w:t>
      </w:r>
      <w:bookmarkStart w:id="987"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With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86"/>
      <w:bookmarkEnd w:id="98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988"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98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98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989"/>
    </w:p>
    <w:p w14:paraId="7F46C800" w14:textId="77777777" w:rsidR="00D617B4" w:rsidRDefault="00D617B4" w:rsidP="0054208F">
      <w:pPr>
        <w:pStyle w:val="Paragraphedeliste"/>
        <w:numPr>
          <w:ilvl w:val="0"/>
          <w:numId w:val="35"/>
        </w:numPr>
        <w:spacing w:line="360" w:lineRule="auto"/>
        <w:jc w:val="both"/>
        <w:rPr>
          <w:lang w:val="en-US"/>
        </w:rPr>
      </w:pPr>
      <w:bookmarkStart w:id="990" w:name="_Ref531885219"/>
      <w:r>
        <w:rPr>
          <w:lang w:val="en-US"/>
        </w:rPr>
        <w:t xml:space="preserve">H.B. Faulkner, W.F. Strong, and R.G. Kirk,  1997.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990"/>
    </w:p>
    <w:p w14:paraId="5973AE58" w14:textId="77777777" w:rsidR="00D617B4" w:rsidRDefault="00D617B4" w:rsidP="0054208F">
      <w:pPr>
        <w:pStyle w:val="Paragraphedeliste"/>
        <w:numPr>
          <w:ilvl w:val="0"/>
          <w:numId w:val="35"/>
        </w:numPr>
        <w:spacing w:line="360" w:lineRule="auto"/>
        <w:jc w:val="both"/>
        <w:rPr>
          <w:lang w:val="en-US"/>
        </w:rPr>
      </w:pPr>
      <w:bookmarkStart w:id="991"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9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2"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9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3"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99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4"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94"/>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5"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2017;69(6):060801-060801-13. doi:10.1115/1.4037216.</w:t>
      </w:r>
      <w:bookmarkEnd w:id="99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9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996"/>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99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99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998"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“Application of a heat barrier sleeve to prevent synchronous rotor instability”, in Proceedings of the Twenty-seventh Turbomachinery Symposium, 1998, pp.17-26.</w:t>
      </w:r>
      <w:bookmarkEnd w:id="99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999"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99"/>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00"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1000"/>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3"/>
      <w:headerReference w:type="default" r:id="rId144"/>
      <w:footerReference w:type="default" r:id="rId145"/>
      <w:headerReference w:type="first" r:id="rId146"/>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 w:author="ZHANG Silun" w:date="2019-01-07T13:57:00Z" w:initials="ZS">
    <w:p w14:paraId="5F1393E8" w14:textId="7B4CE73F" w:rsidR="00D22A57" w:rsidRDefault="00D22A57">
      <w:pPr>
        <w:pStyle w:val="Commentaire"/>
      </w:pPr>
      <w:r>
        <w:rPr>
          <w:rStyle w:val="Marquedecommentaire"/>
        </w:rPr>
        <w:annotationRef/>
      </w:r>
      <w:r>
        <w:t xml:space="preserve">Cette phrase reste à </w:t>
      </w:r>
      <w:r w:rsidR="00FB1FE0">
        <w:t xml:space="preserve">expliquer ou corriger. </w:t>
      </w:r>
    </w:p>
  </w:comment>
  <w:comment w:id="44" w:author="Mihai ARGHIR" w:date="2019-01-04T18:37:00Z" w:initials="MA">
    <w:p w14:paraId="3E5CCD5D" w14:textId="77777777" w:rsidR="00D22A57" w:rsidRDefault="00D22A57"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39" w:author="Mihai ARGHIR" w:date="2019-01-11T09:59:00Z" w:initials="MA">
    <w:p w14:paraId="19FE2D80" w14:textId="03457DF8" w:rsidR="00D22A57" w:rsidRPr="00A42408" w:rsidRDefault="00D22A57">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D22A57" w:rsidRDefault="00D22A57">
      <w:pPr>
        <w:pStyle w:val="Commentaire"/>
      </w:pPr>
      <w:r w:rsidRPr="00A42408">
        <w:rPr>
          <w:noProof/>
          <w:highlight w:val="yellow"/>
        </w:rPr>
        <w:t>xr et yr sont inversés</w:t>
      </w:r>
    </w:p>
  </w:comment>
  <w:comment w:id="255" w:author="HASSINI Mohamed-amine" w:date="2019-01-02T11:09:00Z" w:initials="HM">
    <w:p w14:paraId="41307583" w14:textId="77777777" w:rsidR="00D22A57" w:rsidRDefault="00D22A57" w:rsidP="00ED4BE4">
      <w:pPr>
        <w:pStyle w:val="Commentaire"/>
      </w:pPr>
      <w:r>
        <w:rPr>
          <w:rStyle w:val="Marquedecommentaire"/>
        </w:rPr>
        <w:annotationRef/>
      </w:r>
      <w:r>
        <w:t>C’est l’inverse. La U1=W1=0</w:t>
      </w:r>
    </w:p>
  </w:comment>
  <w:comment w:id="256" w:author="ZHANG Silun" w:date="2019-01-08T02:13:00Z" w:initials="ZS">
    <w:p w14:paraId="09E64AA2" w14:textId="2642AF5B" w:rsidR="00D22A57" w:rsidRDefault="00D22A57">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61" w:author="HASSINI Mohamed-amine" w:date="2019-01-02T11:13:00Z" w:initials="HM">
    <w:p w14:paraId="5CFAA9BE" w14:textId="77777777" w:rsidR="00D22A57" w:rsidRDefault="00D22A57" w:rsidP="00020FD8">
      <w:pPr>
        <w:pStyle w:val="Commentaire"/>
      </w:pPr>
      <w:r>
        <w:rPr>
          <w:rStyle w:val="Marquedecommentaire"/>
        </w:rPr>
        <w:annotationRef/>
      </w:r>
      <w:r>
        <w:t>Utiliser un schéma pour expliquer</w:t>
      </w:r>
    </w:p>
  </w:comment>
  <w:comment w:id="275" w:author="Mihai ARGHIR" w:date="2019-01-11T15:18:00Z" w:initials="MA">
    <w:p w14:paraId="2FF5CBD0" w14:textId="401CBA21" w:rsidR="00D22A57" w:rsidRDefault="00D22A57">
      <w:pPr>
        <w:pStyle w:val="Commentaire"/>
      </w:pPr>
      <w:r>
        <w:rPr>
          <w:rStyle w:val="Marquedecommentaire"/>
        </w:rPr>
        <w:annotationRef/>
      </w:r>
      <w:r w:rsidRPr="00A42408">
        <w:rPr>
          <w:highlight w:val="yellow"/>
        </w:rPr>
        <w:t>Il faut donner les autres expressions des intégrales</w:t>
      </w:r>
    </w:p>
  </w:comment>
  <w:comment w:id="283" w:author="Mihai ARGHIR" w:date="2019-01-11T15:45:00Z" w:initials="MA">
    <w:p w14:paraId="22E85AB4" w14:textId="655582C6" w:rsidR="00D22A57" w:rsidRDefault="00D22A57">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284" w:author="Mihai ARGHIR" w:date="2019-01-11T15:46:00Z" w:initials="MA">
    <w:p w14:paraId="5FFC4635" w14:textId="1A40592E" w:rsidR="00D22A57" w:rsidRDefault="00D22A57">
      <w:pPr>
        <w:pStyle w:val="Commentaire"/>
      </w:pPr>
      <w:r w:rsidRPr="00A42408">
        <w:rPr>
          <w:rStyle w:val="Marquedecommentaire"/>
          <w:highlight w:val="yellow"/>
        </w:rPr>
        <w:annotationRef/>
      </w:r>
      <w:r w:rsidRPr="00A42408">
        <w:rPr>
          <w:highlight w:val="yellow"/>
        </w:rPr>
        <w:t>Quelle est l’expression pour « c » dans cette équation ?</w:t>
      </w:r>
    </w:p>
  </w:comment>
  <w:comment w:id="288" w:author="Mihai ARGHIR" w:date="2019-01-11T17:10:00Z" w:initials="MA">
    <w:p w14:paraId="6E900996" w14:textId="1938BB52" w:rsidR="00D22A57" w:rsidRDefault="00D22A57">
      <w:pPr>
        <w:pStyle w:val="Commentaire"/>
      </w:pPr>
      <w:r>
        <w:rPr>
          <w:rStyle w:val="Marquedecommentaire"/>
        </w:rPr>
        <w:annotationRef/>
      </w:r>
      <w:r w:rsidRPr="00A42408">
        <w:rPr>
          <w:highlight w:val="yellow"/>
        </w:rPr>
        <w:t>Il te faut un dessin qui montre le maillage 3D</w:t>
      </w:r>
    </w:p>
  </w:comment>
  <w:comment w:id="291" w:author="Mihai ARGHIR" w:date="2019-01-11T17:51:00Z" w:initials="MA">
    <w:p w14:paraId="12D9DEA1" w14:textId="62BD4949" w:rsidR="00D22A57" w:rsidRDefault="00D22A57">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782" w:author="ZHANG Silun" w:date="2019-01-10T15:22:00Z" w:initials="ZS">
    <w:p w14:paraId="3626CDD8" w14:textId="77777777" w:rsidR="00D22A57" w:rsidRPr="003E5F16" w:rsidRDefault="00D22A57" w:rsidP="002A05EF">
      <w:pPr>
        <w:spacing w:before="120" w:line="360" w:lineRule="auto"/>
        <w:ind w:firstLine="709"/>
        <w:rPr>
          <w:u w:val="single"/>
        </w:rPr>
      </w:pPr>
      <w:r>
        <w:rPr>
          <w:rStyle w:val="Marquedecommentaire"/>
        </w:rPr>
        <w:annotationRef/>
      </w:r>
      <w:r w:rsidRPr="002A05EF">
        <w:rPr>
          <w:u w:val="single"/>
        </w:rPr>
        <w:t>(</w:t>
      </w:r>
      <w:proofErr w:type="gramStart"/>
      <w:r w:rsidRPr="002A05EF">
        <w:rPr>
          <w:u w:val="single"/>
        </w:rPr>
        <w:t>j’ai</w:t>
      </w:r>
      <w:proofErr w:type="gramEnd"/>
      <w:r w:rsidRPr="002A05EF">
        <w:rPr>
          <w:u w:val="single"/>
        </w:rPr>
        <w:t xml:space="preserve"> eu mal à formuler les phrases pour expliquer la différence au début de la simulation et critiquer les résultats)</w:t>
      </w:r>
    </w:p>
    <w:p w14:paraId="051FFD9C" w14:textId="3750E9D1" w:rsidR="00D22A57" w:rsidRDefault="00D22A57">
      <w:pPr>
        <w:pStyle w:val="Commentaire"/>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1393E8" w15:done="0"/>
  <w15:commentEx w15:paraId="3E5CCD5D" w15:done="1"/>
  <w15:commentEx w15:paraId="1BFE3A0F" w15:done="0"/>
  <w15:commentEx w15:paraId="41307583" w15:done="0"/>
  <w15:commentEx w15:paraId="09E64AA2" w15:paraIdParent="41307583" w15:done="0"/>
  <w15:commentEx w15:paraId="5CFAA9BE" w15:done="1"/>
  <w15:commentEx w15:paraId="2FF5CBD0" w15:done="0"/>
  <w15:commentEx w15:paraId="22E85AB4" w15:done="0"/>
  <w15:commentEx w15:paraId="5FFC4635" w15:done="0"/>
  <w15:commentEx w15:paraId="6E900996" w15:done="0"/>
  <w15:commentEx w15:paraId="12D9DEA1" w15:done="0"/>
  <w15:commentEx w15:paraId="051FFD9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FADC6" w14:textId="77777777" w:rsidR="001051D0" w:rsidRDefault="001051D0" w:rsidP="00263793">
      <w:r>
        <w:separator/>
      </w:r>
    </w:p>
  </w:endnote>
  <w:endnote w:type="continuationSeparator" w:id="0">
    <w:p w14:paraId="1110C5F7" w14:textId="77777777" w:rsidR="001051D0" w:rsidRDefault="001051D0"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25F53734" w:rsidR="00D22A57" w:rsidRDefault="00D22A57">
        <w:pPr>
          <w:pStyle w:val="Pieddepage"/>
          <w:jc w:val="right"/>
        </w:pPr>
        <w:r>
          <w:fldChar w:fldCharType="begin"/>
        </w:r>
        <w:r>
          <w:instrText>PAGE   \* MERGEFORMAT</w:instrText>
        </w:r>
        <w:r>
          <w:fldChar w:fldCharType="separate"/>
        </w:r>
        <w:r w:rsidR="0003074E">
          <w:rPr>
            <w:noProof/>
          </w:rPr>
          <w:t>24</w:t>
        </w:r>
        <w:r>
          <w:fldChar w:fldCharType="end"/>
        </w:r>
      </w:p>
    </w:sdtContent>
  </w:sdt>
  <w:p w14:paraId="6F7FB6C7" w14:textId="77777777" w:rsidR="00D22A57" w:rsidRDefault="00D22A5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C1AE58" w14:textId="77777777" w:rsidR="001051D0" w:rsidRDefault="001051D0" w:rsidP="00263793">
      <w:r>
        <w:separator/>
      </w:r>
    </w:p>
  </w:footnote>
  <w:footnote w:type="continuationSeparator" w:id="0">
    <w:p w14:paraId="3F39BCFA" w14:textId="77777777" w:rsidR="001051D0" w:rsidRDefault="001051D0" w:rsidP="00263793">
      <w:r>
        <w:continuationSeparator/>
      </w:r>
    </w:p>
  </w:footnote>
  <w:footnote w:id="1">
    <w:p w14:paraId="4E1F30BE" w14:textId="55F39D5B" w:rsidR="00D22A57" w:rsidRDefault="00D22A57">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D22A57" w:rsidRDefault="00D22A57"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D22A57" w:rsidRPr="00895849" w:rsidRDefault="00D22A57">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D22A57" w:rsidRDefault="00D22A57">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D22A57" w:rsidRPr="00AC3448" w:rsidRDefault="00D22A57" w:rsidP="00AC3448">
      <w:pPr>
        <w:pStyle w:val="Notedebasdepage"/>
      </w:pPr>
      <w:r>
        <w:rPr>
          <w:rStyle w:val="Appelnotedebasdep"/>
        </w:rPr>
        <w:footnoteRef/>
      </w:r>
      <w:r>
        <w:t xml:space="preserve"> </w:t>
      </w:r>
      <w:r w:rsidRPr="00AC3448">
        <w:t xml:space="preserve">Elrod [] ou </w:t>
      </w:r>
      <w:proofErr w:type="spellStart"/>
      <w:r w:rsidRPr="00AC3448">
        <w:t>Mahner</w:t>
      </w:r>
      <w:proofErr w:type="spellEnd"/>
      <w:r w:rsidRPr="00AC3448">
        <w:t xml:space="preserve"> et al. [] ont calculé ces coefficients en utilisant soit la méthode de Galerkin, soit par collocation aux points de Lobatto. Ils ont trouvé que la méthode de colocation aux points de Lobatto est plus précise.</w:t>
      </w:r>
    </w:p>
  </w:footnote>
  <w:footnote w:id="6">
    <w:p w14:paraId="305EA22A" w14:textId="77777777" w:rsidR="00D22A57" w:rsidRDefault="00D22A57"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D22A57" w:rsidRDefault="0003074E">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D22A57" w:rsidRDefault="0003074E">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D22A57" w:rsidRDefault="0003074E">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74E"/>
    <w:rsid w:val="00030C90"/>
    <w:rsid w:val="000325F0"/>
    <w:rsid w:val="00033AEF"/>
    <w:rsid w:val="00033DCC"/>
    <w:rsid w:val="000340E9"/>
    <w:rsid w:val="00034C2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4D7"/>
    <w:rsid w:val="00307890"/>
    <w:rsid w:val="00307C4F"/>
    <w:rsid w:val="00307EF2"/>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D3"/>
    <w:rsid w:val="003934AE"/>
    <w:rsid w:val="00393C05"/>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4C4"/>
    <w:rsid w:val="00895849"/>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579F"/>
    <w:rsid w:val="00F85828"/>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2.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1.xm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i.org/10.1016/0043-1648(74)90193-8"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1F195-819A-428C-B658-8EAD79FE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144</Pages>
  <Words>39904</Words>
  <Characters>219474</Characters>
  <Application>Microsoft Office Word</Application>
  <DocSecurity>0</DocSecurity>
  <Lines>1828</Lines>
  <Paragraphs>517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258861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17</cp:revision>
  <cp:lastPrinted>2018-12-28T15:28:00Z</cp:lastPrinted>
  <dcterms:created xsi:type="dcterms:W3CDTF">2019-01-10T19:43:00Z</dcterms:created>
  <dcterms:modified xsi:type="dcterms:W3CDTF">2019-01-14T09:21:00Z</dcterms:modified>
</cp:coreProperties>
</file>