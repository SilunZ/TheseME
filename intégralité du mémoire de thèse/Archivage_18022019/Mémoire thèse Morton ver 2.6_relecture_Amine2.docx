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3526AEFF" w14:textId="77777777" w:rsidR="00EC2615" w:rsidRDefault="00EC2615"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lastRenderedPageBreak/>
        <w:br w:type="page"/>
      </w:r>
    </w:p>
    <w:p w14:paraId="5A71A8BC" w14:textId="77777777" w:rsidR="009D1F30" w:rsidRPr="00A22761" w:rsidRDefault="009D1F30" w:rsidP="0065054C">
      <w:pPr>
        <w:pStyle w:val="Titre1"/>
        <w:numPr>
          <w:ilvl w:val="0"/>
          <w:numId w:val="0"/>
        </w:numPr>
        <w:ind w:left="567" w:hanging="567"/>
      </w:pPr>
      <w:bookmarkStart w:id="0" w:name="_Toc536626849"/>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5D860546"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AE2D3A">
        <w:rPr>
          <w:rFonts w:asciiTheme="minorHAnsi" w:eastAsiaTheme="minorEastAsia" w:hAnsiTheme="minorHAnsi" w:cstheme="minorBidi"/>
          <w:sz w:val="22"/>
          <w:szCs w:val="22"/>
          <w:lang w:eastAsia="en-US" w:bidi="en-US"/>
        </w:rPr>
        <w:t>l’instabilité des</w:t>
      </w:r>
      <w:r w:rsidR="00BB0B41">
        <w:rPr>
          <w:rFonts w:asciiTheme="minorHAnsi" w:eastAsiaTheme="minorEastAsia" w:hAnsiTheme="minorHAnsi" w:cstheme="minorBidi"/>
          <w:sz w:val="22"/>
          <w:szCs w:val="22"/>
          <w:lang w:eastAsia="en-US" w:bidi="en-US"/>
        </w:rPr>
        <w:t xml:space="preserve"> vibration</w:t>
      </w:r>
      <w:r w:rsidR="00AE2D3A">
        <w:rPr>
          <w:rFonts w:asciiTheme="minorHAnsi" w:eastAsiaTheme="minorEastAsia" w:hAnsiTheme="minorHAnsi" w:cstheme="minorBidi"/>
          <w:sz w:val="22"/>
          <w:szCs w:val="22"/>
          <w:lang w:eastAsia="en-US" w:bidi="en-US"/>
        </w:rPr>
        <w:t>s</w:t>
      </w:r>
      <w:r w:rsidR="00BB0B41">
        <w:rPr>
          <w:rFonts w:asciiTheme="minorHAnsi" w:eastAsiaTheme="minorEastAsia" w:hAnsiTheme="minorHAnsi" w:cstheme="minorBidi"/>
          <w:sz w:val="22"/>
          <w:szCs w:val="22"/>
          <w:lang w:eastAsia="en-US" w:bidi="en-US"/>
        </w:rPr>
        <w:t xml:space="preserve"> </w:t>
      </w:r>
      <w:r w:rsidR="00AC0EAB">
        <w:rPr>
          <w:rFonts w:asciiTheme="minorHAnsi" w:eastAsiaTheme="minorEastAsia" w:hAnsiTheme="minorHAnsi" w:cstheme="minorBidi"/>
          <w:sz w:val="22"/>
          <w:szCs w:val="22"/>
          <w:lang w:eastAsia="en-US" w:bidi="en-US"/>
        </w:rPr>
        <w:t>synchrone</w:t>
      </w:r>
      <w:r w:rsidR="00AE2D3A">
        <w:rPr>
          <w:rFonts w:asciiTheme="minorHAnsi" w:eastAsiaTheme="minorEastAsia" w:hAnsiTheme="minorHAnsi" w:cstheme="minorBidi"/>
          <w:sz w:val="22"/>
          <w:szCs w:val="22"/>
          <w:lang w:eastAsia="en-US" w:bidi="en-US"/>
        </w:rPr>
        <w:t>s</w:t>
      </w:r>
      <w:r w:rsidR="00AC0EAB">
        <w:rPr>
          <w:rFonts w:asciiTheme="minorHAnsi" w:eastAsiaTheme="minorEastAsia" w:hAnsiTheme="minorHAnsi" w:cstheme="minorBidi"/>
          <w:sz w:val="22"/>
          <w:szCs w:val="22"/>
          <w:lang w:eastAsia="en-US" w:bidi="en-US"/>
        </w:rPr>
        <w:t>,</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r w:rsidR="00DA5050">
        <w:rPr>
          <w:rFonts w:asciiTheme="minorHAnsi" w:eastAsiaTheme="minorEastAsia" w:hAnsiTheme="minorHAnsi" w:cstheme="minorBidi"/>
          <w:sz w:val="22"/>
          <w:szCs w:val="22"/>
          <w:lang w:eastAsia="en-US" w:bidi="en-US"/>
        </w:rPr>
        <w:t>Ces conditions du déclenchement ne sont pas encore complètement maitrisées</w:t>
      </w:r>
      <w:r w:rsidR="000435FF">
        <w:rPr>
          <w:rFonts w:asciiTheme="minorHAnsi" w:eastAsiaTheme="minorEastAsia" w:hAnsiTheme="minorHAnsi" w:cstheme="minorBidi"/>
          <w:sz w:val="22"/>
          <w:szCs w:val="22"/>
          <w:lang w:eastAsia="en-US" w:bidi="en-US"/>
        </w:rPr>
        <w:t>. D</w:t>
      </w:r>
      <w:r w:rsidR="000435FF" w:rsidRPr="000435FF">
        <w:rPr>
          <w:rFonts w:asciiTheme="minorHAnsi" w:eastAsiaTheme="minorEastAsia" w:hAnsiTheme="minorHAnsi" w:cstheme="minorBidi"/>
          <w:sz w:val="22"/>
          <w:szCs w:val="22"/>
          <w:lang w:eastAsia="en-US" w:bidi="en-US"/>
        </w:rPr>
        <w:t>e nos jours</w:t>
      </w:r>
      <w:r w:rsidR="000435FF">
        <w:rPr>
          <w:rFonts w:asciiTheme="minorHAnsi" w:eastAsiaTheme="minorEastAsia" w:hAnsiTheme="minorHAnsi" w:cstheme="minorBidi"/>
          <w:sz w:val="22"/>
          <w:szCs w:val="22"/>
          <w:lang w:eastAsia="en-US" w:bidi="en-US"/>
        </w:rPr>
        <w:t xml:space="preserve">, </w:t>
      </w:r>
      <w:r w:rsidR="00DA5050">
        <w:rPr>
          <w:rFonts w:asciiTheme="minorHAnsi" w:eastAsiaTheme="minorEastAsia" w:hAnsiTheme="minorHAnsi" w:cstheme="minorBidi"/>
          <w:sz w:val="22"/>
          <w:szCs w:val="22"/>
          <w:lang w:eastAsia="en-US" w:bidi="en-US"/>
        </w:rPr>
        <w:t>l’effet Morton reste un sujet très branché au sujet de la recherche en dynamique de rotor</w:t>
      </w:r>
      <w:r w:rsidR="00FF3700">
        <w:rPr>
          <w:rFonts w:asciiTheme="minorHAnsi" w:eastAsiaTheme="minorEastAsia" w:hAnsiTheme="minorHAnsi" w:cstheme="minorBidi"/>
          <w:sz w:val="22"/>
          <w:szCs w:val="22"/>
          <w:lang w:eastAsia="en-US" w:bidi="en-US"/>
        </w:rPr>
        <w:t xml:space="preserve"> </w:t>
      </w:r>
      <w:r w:rsidR="000435FF">
        <w:rPr>
          <w:rFonts w:asciiTheme="minorHAnsi" w:eastAsiaTheme="minorEastAsia" w:hAnsiTheme="minorHAnsi" w:cstheme="minorBidi"/>
          <w:sz w:val="22"/>
          <w:szCs w:val="22"/>
          <w:lang w:eastAsia="en-US" w:bidi="en-US"/>
        </w:rPr>
        <w:t xml:space="preserve">de </w:t>
      </w:r>
      <w:r w:rsidR="00FF3700">
        <w:rPr>
          <w:rFonts w:asciiTheme="minorHAnsi" w:eastAsiaTheme="minorEastAsia" w:hAnsiTheme="minorHAnsi" w:cstheme="minorBidi"/>
          <w:sz w:val="22"/>
          <w:szCs w:val="22"/>
          <w:lang w:eastAsia="en-US" w:bidi="en-US"/>
        </w:rPr>
        <w:t>nos jours</w:t>
      </w:r>
      <w:r w:rsidR="00DA5050">
        <w:rPr>
          <w:rFonts w:asciiTheme="minorHAnsi" w:eastAsiaTheme="minorEastAsia" w:hAnsiTheme="minorHAnsi" w:cstheme="minorBidi"/>
          <w:sz w:val="22"/>
          <w:szCs w:val="22"/>
          <w:lang w:eastAsia="en-US" w:bidi="en-US"/>
        </w:rPr>
        <w:t>.</w:t>
      </w:r>
    </w:p>
    <w:p w14:paraId="282201F9" w14:textId="219F7D67"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4F04EC">
        <w:rPr>
          <w:rFonts w:asciiTheme="minorHAnsi" w:eastAsiaTheme="minorEastAsia" w:hAnsiTheme="minorHAnsi" w:cstheme="minorBidi"/>
          <w:sz w:val="22"/>
          <w:szCs w:val="22"/>
          <w:lang w:eastAsia="en-US" w:bidi="en-US"/>
        </w:rPr>
        <w:t xml:space="preserve"> multi</w:t>
      </w:r>
      <w:r w:rsidR="00F026D8">
        <w:rPr>
          <w:rFonts w:asciiTheme="minorHAnsi" w:eastAsiaTheme="minorEastAsia" w:hAnsiTheme="minorHAnsi" w:cstheme="minorBidi"/>
          <w:sz w:val="22"/>
          <w:szCs w:val="22"/>
          <w:lang w:eastAsia="en-US" w:bidi="en-US"/>
        </w:rPr>
        <w:t>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5BCA8DA0"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 xml:space="preserve">e modèle complet </w:t>
      </w:r>
      <w:r w:rsidR="00D54FC9">
        <w:rPr>
          <w:rFonts w:asciiTheme="minorHAnsi" w:eastAsiaTheme="minorEastAsia" w:hAnsiTheme="minorHAnsi" w:cstheme="minorBidi"/>
          <w:sz w:val="22"/>
          <w:szCs w:val="22"/>
          <w:lang w:eastAsia="en-US" w:bidi="en-US"/>
        </w:rPr>
        <w:t xml:space="preserve">dédié à </w:t>
      </w:r>
      <w:r>
        <w:rPr>
          <w:rFonts w:asciiTheme="minorHAnsi" w:eastAsiaTheme="minorEastAsia" w:hAnsiTheme="minorHAnsi" w:cstheme="minorBidi"/>
          <w:sz w:val="22"/>
          <w:szCs w:val="22"/>
          <w:lang w:eastAsia="en-US" w:bidi="en-US"/>
        </w:rPr>
        <w:t xml:space="preserv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w:t>
      </w:r>
      <w:r w:rsidR="00C425B9">
        <w:rPr>
          <w:rFonts w:asciiTheme="minorHAnsi" w:eastAsiaTheme="minorEastAsia" w:hAnsiTheme="minorHAnsi" w:cstheme="minorBidi"/>
          <w:sz w:val="22"/>
          <w:szCs w:val="22"/>
          <w:lang w:eastAsia="en-US" w:bidi="en-US"/>
        </w:rPr>
        <w:t xml:space="preserve"> </w:t>
      </w:r>
      <m:oMath>
        <m:r>
          <m:rPr>
            <m:sty m:val="bi"/>
          </m:rPr>
          <w:rPr>
            <w:rFonts w:ascii="Cambria Math" w:hAnsi="Cambria Math"/>
            <w:lang w:val="en-US"/>
          </w:rPr>
          <m:t>A</m:t>
        </m:r>
        <m:r>
          <m:rPr>
            <m:sty m:val="bi"/>
          </m:rPr>
          <w:rPr>
            <w:rFonts w:ascii="Cambria Math" w:hAnsi="Cambria Math"/>
          </w:rPr>
          <m:t>,</m:t>
        </m:r>
        <m:r>
          <m:rPr>
            <m:sty m:val="bi"/>
          </m:rPr>
          <w:rPr>
            <w:rFonts w:ascii="Cambria Math" w:hAnsi="Cambria Math"/>
            <w:lang w:val="en-US"/>
          </w:rPr>
          <m:t>B</m:t>
        </m:r>
        <m:r>
          <m:rPr>
            <m:sty m:val="bi"/>
          </m:rPr>
          <w:rPr>
            <w:rFonts w:ascii="Cambria Math" w:hAnsi="Cambria Math"/>
          </w:rPr>
          <m:t>,</m:t>
        </m:r>
        <m:r>
          <m:rPr>
            <m:sty m:val="bi"/>
          </m:rPr>
          <w:rPr>
            <w:rFonts w:ascii="Cambria Math" w:hAnsi="Cambria Math"/>
            <w:lang w:val="en-US"/>
          </w:rPr>
          <m:t>C</m:t>
        </m:r>
      </m:oMath>
      <w:r w:rsidR="00932FCC">
        <w:rPr>
          <w:rFonts w:asciiTheme="minorHAnsi" w:eastAsiaTheme="minorEastAsia" w:hAnsiTheme="minorHAnsi" w:cstheme="minorBidi"/>
          <w:sz w:val="22"/>
          <w:szCs w:val="22"/>
          <w:lang w:eastAsia="en-US" w:bidi="en-US"/>
        </w:rPr>
        <w:t xml:space="preserv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sidR="002700B6" w:rsidRPr="002700B6">
        <w:rPr>
          <w:rFonts w:asciiTheme="minorHAnsi" w:eastAsiaTheme="minorEastAsia" w:hAnsiTheme="minorHAnsi" w:cstheme="minorBidi"/>
          <w:sz w:val="22"/>
          <w:szCs w:val="22"/>
          <w:lang w:eastAsia="en-US" w:bidi="en-US"/>
        </w:rPr>
        <w:t xml:space="preserve">Les applications de cette méthode sur le banc d'essai </w:t>
      </w:r>
      <w:r w:rsidR="002700B6">
        <w:rPr>
          <w:rFonts w:asciiTheme="minorHAnsi" w:eastAsiaTheme="minorEastAsia" w:hAnsiTheme="minorHAnsi" w:cstheme="minorBidi"/>
          <w:sz w:val="22"/>
          <w:szCs w:val="22"/>
          <w:lang w:eastAsia="en-US" w:bidi="en-US"/>
        </w:rPr>
        <w:t xml:space="preserve">BEM </w:t>
      </w:r>
      <w:r w:rsidR="002700B6" w:rsidRPr="002700B6">
        <w:rPr>
          <w:rFonts w:asciiTheme="minorHAnsi" w:eastAsiaTheme="minorEastAsia" w:hAnsiTheme="minorHAnsi" w:cstheme="minorBidi"/>
          <w:sz w:val="22"/>
          <w:szCs w:val="22"/>
          <w:lang w:eastAsia="en-US" w:bidi="en-US"/>
        </w:rPr>
        <w:t>expliquent de manière quantitative les</w:t>
      </w:r>
      <w:r w:rsidR="000B6503">
        <w:rPr>
          <w:rFonts w:asciiTheme="minorHAnsi" w:eastAsiaTheme="minorEastAsia" w:hAnsiTheme="minorHAnsi" w:cstheme="minorBidi"/>
          <w:sz w:val="22"/>
          <w:szCs w:val="22"/>
          <w:lang w:eastAsia="en-US" w:bidi="en-US"/>
        </w:rPr>
        <w:t xml:space="preserve"> </w:t>
      </w:r>
      <w:r w:rsidR="002700B6" w:rsidRPr="002700B6">
        <w:rPr>
          <w:rFonts w:asciiTheme="minorHAnsi" w:eastAsiaTheme="minorEastAsia" w:hAnsiTheme="minorHAnsi" w:cstheme="minorBidi"/>
          <w:sz w:val="22"/>
          <w:szCs w:val="22"/>
          <w:lang w:eastAsia="en-US" w:bidi="en-US"/>
        </w:rPr>
        <w:t>conditions de déclenchement de l'effet Morton instable.</w:t>
      </w:r>
      <w:r w:rsidR="002700B6">
        <w:rPr>
          <w:rFonts w:asciiTheme="minorHAnsi" w:eastAsiaTheme="minorEastAsia" w:hAnsiTheme="minorHAnsi" w:cstheme="minorBidi"/>
          <w:sz w:val="22"/>
          <w:szCs w:val="22"/>
          <w:lang w:eastAsia="en-US" w:bidi="en-US"/>
        </w:rPr>
        <w:t xml:space="preserve"> Enfin</w:t>
      </w:r>
      <w:r w:rsidR="002700B6" w:rsidRPr="002700B6">
        <w:rPr>
          <w:rFonts w:asciiTheme="minorHAnsi" w:eastAsiaTheme="minorEastAsia" w:hAnsiTheme="minorHAnsi" w:cstheme="minorBidi"/>
          <w:sz w:val="22"/>
          <w:szCs w:val="22"/>
          <w:lang w:eastAsia="en-US" w:bidi="en-US"/>
        </w:rPr>
        <w:t xml:space="preserve">, un résumé des solutions techniques </w:t>
      </w:r>
      <w:r w:rsidR="002700B6">
        <w:rPr>
          <w:rFonts w:asciiTheme="minorHAnsi" w:eastAsiaTheme="minorEastAsia" w:hAnsiTheme="minorHAnsi" w:cstheme="minorBidi"/>
          <w:sz w:val="22"/>
          <w:szCs w:val="22"/>
          <w:lang w:eastAsia="en-US" w:bidi="en-US"/>
        </w:rPr>
        <w:t>basé sur</w:t>
      </w:r>
      <w:r w:rsidR="002700B6" w:rsidRPr="002700B6">
        <w:rPr>
          <w:rFonts w:asciiTheme="minorHAnsi" w:eastAsiaTheme="minorEastAsia" w:hAnsiTheme="minorHAnsi" w:cstheme="minorBidi"/>
          <w:sz w:val="22"/>
          <w:szCs w:val="22"/>
          <w:lang w:eastAsia="en-US" w:bidi="en-US"/>
        </w:rPr>
        <w:t xml:space="preserve"> </w:t>
      </w:r>
      <w:r w:rsidR="002700B6">
        <w:rPr>
          <w:rFonts w:asciiTheme="minorHAnsi" w:eastAsiaTheme="minorEastAsia" w:hAnsiTheme="minorHAnsi" w:cstheme="minorBidi"/>
          <w:sz w:val="22"/>
          <w:szCs w:val="22"/>
          <w:lang w:eastAsia="en-US" w:bidi="en-US"/>
        </w:rPr>
        <w:t>les</w:t>
      </w:r>
      <w:r w:rsidR="002700B6" w:rsidRPr="002700B6">
        <w:rPr>
          <w:rFonts w:asciiTheme="minorHAnsi" w:eastAsiaTheme="minorEastAsia" w:hAnsiTheme="minorHAnsi" w:cstheme="minorBidi"/>
          <w:sz w:val="22"/>
          <w:szCs w:val="22"/>
          <w:lang w:eastAsia="en-US" w:bidi="en-US"/>
        </w:rPr>
        <w:t xml:space="preserve"> coefficients d'influence </w:t>
      </w:r>
      <w:r w:rsidR="00C85065">
        <w:rPr>
          <w:rFonts w:asciiTheme="minorHAnsi" w:eastAsiaTheme="minorEastAsia" w:hAnsiTheme="minorHAnsi" w:cstheme="minorBidi"/>
          <w:sz w:val="22"/>
          <w:szCs w:val="22"/>
          <w:lang w:eastAsia="en-US" w:bidi="en-US"/>
        </w:rPr>
        <w:t xml:space="preserve">donne un aperçu quantitatif des </w:t>
      </w:r>
      <w:r w:rsidR="00CA7397">
        <w:rPr>
          <w:rFonts w:asciiTheme="minorHAnsi" w:eastAsiaTheme="minorEastAsia" w:hAnsiTheme="minorHAnsi" w:cstheme="minorBidi"/>
          <w:sz w:val="22"/>
          <w:szCs w:val="22"/>
          <w:lang w:eastAsia="en-US" w:bidi="en-US"/>
        </w:rPr>
        <w:t xml:space="preserve">phénomènes </w:t>
      </w:r>
      <w:r w:rsidR="002700B6" w:rsidRPr="002700B6">
        <w:rPr>
          <w:rFonts w:asciiTheme="minorHAnsi" w:eastAsiaTheme="minorEastAsia" w:hAnsiTheme="minorHAnsi" w:cstheme="minorBidi"/>
          <w:sz w:val="22"/>
          <w:szCs w:val="22"/>
          <w:lang w:eastAsia="en-US" w:bidi="en-US"/>
        </w:rPr>
        <w:t>contributeur</w:t>
      </w:r>
      <w:r w:rsidR="00C85065">
        <w:rPr>
          <w:rFonts w:asciiTheme="minorHAnsi" w:eastAsiaTheme="minorEastAsia" w:hAnsiTheme="minorHAnsi" w:cstheme="minorBidi"/>
          <w:sz w:val="22"/>
          <w:szCs w:val="22"/>
          <w:lang w:eastAsia="en-US" w:bidi="en-US"/>
        </w:rPr>
        <w:t>s à l’effet Morton instable</w:t>
      </w:r>
      <w:r w:rsidR="002700B6" w:rsidRPr="002700B6">
        <w:rPr>
          <w:rFonts w:asciiTheme="minorHAnsi" w:eastAsiaTheme="minorEastAsia" w:hAnsiTheme="minorHAnsi" w:cstheme="minorBidi"/>
          <w:sz w:val="22"/>
          <w:szCs w:val="22"/>
          <w:lang w:eastAsia="en-US" w:bidi="en-US"/>
        </w:rPr>
        <w:t>.</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Pr="00214956" w:rsidRDefault="00E92CB6" w:rsidP="006651ED">
      <w:pPr>
        <w:pStyle w:val="Titre1"/>
        <w:numPr>
          <w:ilvl w:val="0"/>
          <w:numId w:val="0"/>
        </w:numPr>
        <w:ind w:left="567" w:hanging="567"/>
        <w:rPr>
          <w:rFonts w:eastAsiaTheme="majorEastAsia"/>
          <w:lang w:val="en-US"/>
        </w:rPr>
      </w:pPr>
      <w:bookmarkStart w:id="1" w:name="_Toc536626850"/>
      <w:r w:rsidRPr="00214956">
        <w:rPr>
          <w:rFonts w:eastAsiaTheme="majorEastAsia"/>
          <w:lang w:val="en-US"/>
        </w:rPr>
        <w:lastRenderedPageBreak/>
        <w:t>Abstract</w:t>
      </w:r>
      <w:bookmarkEnd w:id="1"/>
      <w:r w:rsidR="00691153" w:rsidRPr="00214956">
        <w:rPr>
          <w:rFonts w:eastAsiaTheme="majorEastAsia"/>
          <w:lang w:val="en-US"/>
        </w:rPr>
        <w:t> </w:t>
      </w:r>
    </w:p>
    <w:p w14:paraId="7043CAD4" w14:textId="77777777" w:rsidR="00691153" w:rsidRPr="00214956" w:rsidRDefault="00691153" w:rsidP="00691153">
      <w:pPr>
        <w:rPr>
          <w:rFonts w:eastAsiaTheme="majorEastAsia"/>
          <w:lang w:val="en-US"/>
        </w:rPr>
      </w:pPr>
    </w:p>
    <w:p w14:paraId="07261EC4" w14:textId="77777777" w:rsidR="00691153" w:rsidRPr="00214956" w:rsidRDefault="00691153" w:rsidP="00691153">
      <w:pPr>
        <w:rPr>
          <w:rFonts w:eastAsiaTheme="majorEastAsia"/>
          <w:lang w:val="en-US"/>
        </w:rPr>
      </w:pPr>
    </w:p>
    <w:p w14:paraId="7E46DBCA" w14:textId="3BCADA31" w:rsidR="009B381D" w:rsidRDefault="00AA4CEF" w:rsidP="009B381D">
      <w:pPr>
        <w:spacing w:line="360" w:lineRule="auto"/>
        <w:ind w:firstLine="708"/>
        <w:rPr>
          <w:rFonts w:eastAsiaTheme="majorEastAsia"/>
          <w:lang w:val="en-US"/>
        </w:rPr>
      </w:pPr>
      <w:r>
        <w:rPr>
          <w:rFonts w:eastAsiaTheme="majorEastAsia"/>
          <w:lang w:val="en-US"/>
        </w:rPr>
        <w:t>T</w:t>
      </w:r>
      <w:r w:rsidR="0056192D" w:rsidRPr="0056192D">
        <w:rPr>
          <w:rFonts w:eastAsiaTheme="majorEastAsia"/>
          <w:lang w:val="en-US"/>
        </w:rPr>
        <w:t xml:space="preserve">he Morton effect refers to </w:t>
      </w:r>
      <w:r w:rsidR="008C797F">
        <w:rPr>
          <w:rFonts w:eastAsiaTheme="majorEastAsia"/>
          <w:lang w:val="en-US"/>
        </w:rPr>
        <w:t>a synchronous vibration instability problem</w:t>
      </w:r>
      <w:r w:rsidR="009A1E4A">
        <w:rPr>
          <w:rFonts w:eastAsiaTheme="majorEastAsia"/>
          <w:lang w:val="en-US"/>
        </w:rPr>
        <w:t xml:space="preserve"> which mostly occurs in turbomachinery with large overhung masses and </w:t>
      </w:r>
      <w:r w:rsidR="00D47DCC">
        <w:rPr>
          <w:rFonts w:eastAsiaTheme="majorEastAsia"/>
          <w:lang w:val="en-US"/>
        </w:rPr>
        <w:t>guided</w:t>
      </w:r>
      <w:r w:rsidR="009A1E4A">
        <w:rPr>
          <w:rFonts w:eastAsiaTheme="majorEastAsia"/>
          <w:lang w:val="en-US"/>
        </w:rPr>
        <w:t xml:space="preserve"> by </w:t>
      </w:r>
      <w:r w:rsidR="00D47DCC">
        <w:rPr>
          <w:rFonts w:eastAsiaTheme="majorEastAsia"/>
          <w:lang w:val="en-US"/>
        </w:rPr>
        <w:t>hydrodynamic</w:t>
      </w:r>
      <w:r w:rsidR="009A1E4A">
        <w:rPr>
          <w:rFonts w:eastAsiaTheme="majorEastAsia"/>
          <w:lang w:val="en-US"/>
        </w:rPr>
        <w:t xml:space="preserve"> bearing</w:t>
      </w:r>
      <w:r w:rsidR="00D47DCC">
        <w:rPr>
          <w:rFonts w:eastAsiaTheme="majorEastAsia"/>
          <w:lang w:val="en-US"/>
        </w:rPr>
        <w:t>s</w:t>
      </w:r>
      <w:r w:rsidR="009A1E4A">
        <w:rPr>
          <w:rFonts w:eastAsiaTheme="majorEastAsia"/>
          <w:lang w:val="en-US"/>
        </w:rPr>
        <w:t>.</w:t>
      </w:r>
      <w:r w:rsidR="00B36DC5">
        <w:rPr>
          <w:rFonts w:eastAsiaTheme="majorEastAsia"/>
          <w:lang w:val="en-US"/>
        </w:rPr>
        <w:t xml:space="preserve"> </w:t>
      </w:r>
      <w:r w:rsidR="00084FCF">
        <w:rPr>
          <w:rFonts w:eastAsiaTheme="majorEastAsia"/>
          <w:lang w:val="en-US"/>
        </w:rPr>
        <w:t>The time-varying shaft thermal bow, caused by the asymmetric journal temperature distribution, is b</w:t>
      </w:r>
      <w:r w:rsidR="00D02B55">
        <w:rPr>
          <w:rFonts w:eastAsiaTheme="majorEastAsia"/>
          <w:lang w:val="en-US"/>
        </w:rPr>
        <w:t xml:space="preserve">elieved to be the origin of this </w:t>
      </w:r>
      <w:r w:rsidR="00084FCF">
        <w:rPr>
          <w:rFonts w:eastAsiaTheme="majorEastAsia"/>
          <w:lang w:val="en-US"/>
        </w:rPr>
        <w:t>instability.</w:t>
      </w:r>
      <w:r w:rsidR="00D02B55">
        <w:rPr>
          <w:rFonts w:eastAsiaTheme="majorEastAsia"/>
          <w:lang w:val="en-US"/>
        </w:rPr>
        <w:t xml:space="preserve"> </w:t>
      </w:r>
      <w:r w:rsidR="00014EA6">
        <w:rPr>
          <w:rFonts w:eastAsiaTheme="majorEastAsia"/>
          <w:lang w:val="en-US"/>
        </w:rPr>
        <w:t>In fact, th</w:t>
      </w:r>
      <w:r w:rsidR="00113BA5">
        <w:rPr>
          <w:rFonts w:eastAsiaTheme="majorEastAsia"/>
          <w:lang w:val="en-US"/>
        </w:rPr>
        <w:t>is</w:t>
      </w:r>
      <w:r w:rsidR="00014EA6">
        <w:rPr>
          <w:rFonts w:eastAsiaTheme="majorEastAsia"/>
          <w:lang w:val="en-US"/>
        </w:rPr>
        <w:t xml:space="preserve"> thermal bow may create additional synchronous excitation sources</w:t>
      </w:r>
      <w:r w:rsidR="00B36DC5">
        <w:rPr>
          <w:rFonts w:eastAsiaTheme="majorEastAsia"/>
          <w:lang w:val="en-US"/>
        </w:rPr>
        <w:t xml:space="preserve">, often referred to as the thermal imbalance, </w:t>
      </w:r>
      <w:r w:rsidR="00014EA6">
        <w:rPr>
          <w:rFonts w:eastAsiaTheme="majorEastAsia"/>
          <w:lang w:val="en-US"/>
        </w:rPr>
        <w:t>which</w:t>
      </w:r>
      <w:r w:rsidR="00CA5D40">
        <w:rPr>
          <w:rFonts w:eastAsiaTheme="majorEastAsia"/>
          <w:lang w:val="en-US"/>
        </w:rPr>
        <w:t xml:space="preserve"> modify</w:t>
      </w:r>
      <w:r w:rsidR="00014EA6">
        <w:rPr>
          <w:rFonts w:eastAsiaTheme="majorEastAsia"/>
          <w:lang w:val="en-US"/>
        </w:rPr>
        <w:t xml:space="preserve"> progressively the amplitude and phase of vibrations and eventually</w:t>
      </w:r>
      <w:r w:rsidR="00CA5D40">
        <w:rPr>
          <w:rFonts w:eastAsiaTheme="majorEastAsia"/>
          <w:lang w:val="en-US"/>
        </w:rPr>
        <w:t xml:space="preserve"> lead</w:t>
      </w:r>
      <w:r w:rsidR="00014EA6">
        <w:rPr>
          <w:rFonts w:eastAsiaTheme="majorEastAsia"/>
          <w:lang w:val="en-US"/>
        </w:rPr>
        <w:t xml:space="preserve"> to intolerable synchronous vibrations. </w:t>
      </w:r>
      <w:r w:rsidR="00B36DC5">
        <w:rPr>
          <w:rFonts w:eastAsiaTheme="majorEastAsia"/>
          <w:lang w:val="en-US"/>
        </w:rPr>
        <w:t>I</w:t>
      </w:r>
      <w:r w:rsidR="00B36DC5" w:rsidRPr="00B36DC5">
        <w:rPr>
          <w:rFonts w:eastAsiaTheme="majorEastAsia"/>
          <w:lang w:val="en-US"/>
        </w:rPr>
        <w:t xml:space="preserve">n most cases, the </w:t>
      </w:r>
      <w:r w:rsidR="00B36DC5">
        <w:rPr>
          <w:rFonts w:eastAsiaTheme="majorEastAsia"/>
          <w:lang w:val="en-US"/>
        </w:rPr>
        <w:t xml:space="preserve">synchronous vibrations </w:t>
      </w:r>
      <w:r w:rsidR="00B36DC5" w:rsidRPr="00B36DC5">
        <w:rPr>
          <w:rFonts w:eastAsiaTheme="majorEastAsia"/>
          <w:lang w:val="en-US"/>
        </w:rPr>
        <w:t>remain stable</w:t>
      </w:r>
      <w:r w:rsidR="00B36DC5">
        <w:rPr>
          <w:rFonts w:eastAsiaTheme="majorEastAsia"/>
          <w:lang w:val="en-US"/>
        </w:rPr>
        <w:t xml:space="preserve"> under the thermal imbalance effect and its influences </w:t>
      </w:r>
      <w:r w:rsidR="00B36DC5" w:rsidRPr="00B36DC5">
        <w:rPr>
          <w:rFonts w:eastAsiaTheme="majorEastAsia"/>
          <w:lang w:val="en-US"/>
        </w:rPr>
        <w:t>are not harmful to the operation of the machine.</w:t>
      </w:r>
      <w:r w:rsidR="00B36DC5">
        <w:rPr>
          <w:rFonts w:eastAsiaTheme="majorEastAsia"/>
          <w:lang w:val="en-US"/>
        </w:rPr>
        <w:t xml:space="preserve"> </w:t>
      </w:r>
      <w:r w:rsidR="00B36DC5" w:rsidRPr="00B36DC5">
        <w:rPr>
          <w:rFonts w:eastAsiaTheme="majorEastAsia"/>
          <w:lang w:val="en-US"/>
        </w:rPr>
        <w:t xml:space="preserve">However, under </w:t>
      </w:r>
      <w:r w:rsidR="00B36DC5">
        <w:rPr>
          <w:rFonts w:eastAsiaTheme="majorEastAsia"/>
          <w:lang w:val="en-US"/>
        </w:rPr>
        <w:t>certain</w:t>
      </w:r>
      <w:r w:rsidR="00B36DC5" w:rsidRPr="00B36DC5">
        <w:rPr>
          <w:rFonts w:eastAsiaTheme="majorEastAsia"/>
          <w:lang w:val="en-US"/>
        </w:rPr>
        <w:t xml:space="preserve"> conditions, the</w:t>
      </w:r>
      <w:r w:rsidR="00B36DC5">
        <w:rPr>
          <w:rFonts w:eastAsiaTheme="majorEastAsia"/>
          <w:lang w:val="en-US"/>
        </w:rPr>
        <w:t xml:space="preserve"> </w:t>
      </w:r>
      <w:r w:rsidR="00C86493">
        <w:rPr>
          <w:rFonts w:eastAsiaTheme="majorEastAsia"/>
          <w:lang w:val="en-US"/>
        </w:rPr>
        <w:t xml:space="preserve">rotor dynamic behaviour </w:t>
      </w:r>
      <w:r w:rsidR="00B36DC5" w:rsidRPr="00B36DC5">
        <w:rPr>
          <w:rFonts w:eastAsiaTheme="majorEastAsia"/>
          <w:lang w:val="en-US"/>
        </w:rPr>
        <w:t xml:space="preserve">would become unstable and </w:t>
      </w:r>
      <w:r w:rsidR="00C46081">
        <w:rPr>
          <w:rFonts w:eastAsiaTheme="majorEastAsia"/>
          <w:lang w:val="en-US"/>
        </w:rPr>
        <w:t xml:space="preserve">the </w:t>
      </w:r>
      <w:r w:rsidR="00B36DC5" w:rsidRPr="00B36DC5">
        <w:rPr>
          <w:rFonts w:eastAsiaTheme="majorEastAsia"/>
          <w:lang w:val="en-US"/>
        </w:rPr>
        <w:t xml:space="preserve">synchronous vibration instability, i. e. the unstable Morton effect, could occur. </w:t>
      </w:r>
      <w:r w:rsidR="00B36DC5">
        <w:rPr>
          <w:rFonts w:eastAsiaTheme="majorEastAsia"/>
          <w:lang w:val="en-US"/>
        </w:rPr>
        <w:t xml:space="preserve"> </w:t>
      </w:r>
      <w:r w:rsidR="009B381D">
        <w:rPr>
          <w:rFonts w:eastAsiaTheme="majorEastAsia"/>
          <w:lang w:val="en-US"/>
        </w:rPr>
        <w:t xml:space="preserve"> These </w:t>
      </w:r>
      <w:r w:rsidR="009B381D" w:rsidRPr="009B381D">
        <w:rPr>
          <w:rFonts w:eastAsiaTheme="majorEastAsia"/>
          <w:lang w:val="en-US"/>
        </w:rPr>
        <w:t>trigger</w:t>
      </w:r>
      <w:r w:rsidR="009B381D">
        <w:rPr>
          <w:rFonts w:eastAsiaTheme="majorEastAsia"/>
          <w:lang w:val="en-US"/>
        </w:rPr>
        <w:t xml:space="preserve"> conditions of the </w:t>
      </w:r>
      <w:r w:rsidR="00C46081">
        <w:rPr>
          <w:rFonts w:eastAsiaTheme="majorEastAsia"/>
          <w:lang w:val="en-US"/>
        </w:rPr>
        <w:t xml:space="preserve">unstable </w:t>
      </w:r>
      <w:r w:rsidR="009B381D">
        <w:rPr>
          <w:rFonts w:eastAsiaTheme="majorEastAsia"/>
          <w:lang w:val="en-US"/>
        </w:rPr>
        <w:t>Morton effect are</w:t>
      </w:r>
      <w:r w:rsidR="009B381D">
        <w:rPr>
          <w:lang w:val="en-US" w:eastAsia="zh-CN"/>
        </w:rPr>
        <w:t xml:space="preserve"> not yet well understood and, </w:t>
      </w:r>
      <w:r w:rsidR="009B381D" w:rsidRPr="00E14B2E">
        <w:rPr>
          <w:lang w:val="en-US" w:eastAsia="zh-CN"/>
        </w:rPr>
        <w:t>therefore</w:t>
      </w:r>
      <w:r w:rsidR="009B381D">
        <w:rPr>
          <w:lang w:val="en-US" w:eastAsia="zh-CN"/>
        </w:rPr>
        <w:t>,</w:t>
      </w:r>
      <w:r w:rsidR="009B381D">
        <w:rPr>
          <w:rFonts w:eastAsiaTheme="majorEastAsia"/>
          <w:lang w:val="en-US"/>
        </w:rPr>
        <w:t xml:space="preserve"> </w:t>
      </w:r>
      <w:r w:rsidR="00C46081">
        <w:rPr>
          <w:rFonts w:eastAsiaTheme="majorEastAsia"/>
          <w:lang w:val="en-US"/>
        </w:rPr>
        <w:t>attract</w:t>
      </w:r>
      <w:r w:rsidR="009B381D" w:rsidRPr="00AA4CEF">
        <w:rPr>
          <w:rFonts w:eastAsiaTheme="majorEastAsia"/>
          <w:lang w:val="en-US"/>
        </w:rPr>
        <w:t xml:space="preserve"> more and more </w:t>
      </w:r>
      <w:r w:rsidR="009B381D">
        <w:rPr>
          <w:rFonts w:eastAsiaTheme="majorEastAsia"/>
          <w:lang w:val="en-US"/>
        </w:rPr>
        <w:t xml:space="preserve">industrial and </w:t>
      </w:r>
      <w:r w:rsidR="009B381D" w:rsidRPr="005766A7">
        <w:rPr>
          <w:rFonts w:eastAsiaTheme="majorEastAsia"/>
          <w:lang w:val="en-US"/>
        </w:rPr>
        <w:t>academic</w:t>
      </w:r>
      <w:r w:rsidR="009B381D">
        <w:rPr>
          <w:rFonts w:eastAsiaTheme="majorEastAsia"/>
          <w:lang w:val="en-US"/>
        </w:rPr>
        <w:t xml:space="preserve"> </w:t>
      </w:r>
      <w:r w:rsidR="009B381D" w:rsidRPr="00AA4CEF">
        <w:rPr>
          <w:rFonts w:eastAsiaTheme="majorEastAsia"/>
          <w:lang w:val="en-US"/>
        </w:rPr>
        <w:t>attention</w:t>
      </w:r>
      <w:r w:rsidR="009B381D">
        <w:rPr>
          <w:rFonts w:eastAsiaTheme="majorEastAsia"/>
          <w:lang w:val="en-US"/>
        </w:rPr>
        <w:t xml:space="preserve">s </w:t>
      </w:r>
      <w:r w:rsidR="009B381D" w:rsidRPr="004A123B">
        <w:rPr>
          <w:rFonts w:eastAsiaTheme="majorEastAsia"/>
          <w:lang w:val="en-US"/>
        </w:rPr>
        <w:t>in recent years</w:t>
      </w:r>
      <w:r w:rsidR="009B381D">
        <w:rPr>
          <w:rFonts w:eastAsiaTheme="majorEastAsia"/>
          <w:lang w:val="en-US"/>
        </w:rPr>
        <w:t>.</w:t>
      </w:r>
    </w:p>
    <w:p w14:paraId="67D5D54D" w14:textId="39BC6942" w:rsidR="00C45E61" w:rsidRDefault="00C45E61" w:rsidP="00C45E61">
      <w:pPr>
        <w:spacing w:line="360" w:lineRule="auto"/>
        <w:ind w:firstLine="708"/>
        <w:rPr>
          <w:lang w:val="en-US"/>
        </w:rPr>
      </w:pPr>
      <w:r w:rsidRPr="0056192D">
        <w:rPr>
          <w:lang w:val="en-US"/>
        </w:rPr>
        <w:t xml:space="preserve">In order to better understand and analyze the conditions under which this destructive scenario </w:t>
      </w:r>
      <w:r>
        <w:rPr>
          <w:lang w:val="en-US"/>
        </w:rPr>
        <w:t>is</w:t>
      </w:r>
      <w:r w:rsidRPr="0056192D">
        <w:rPr>
          <w:lang w:val="en-US"/>
        </w:rPr>
        <w:t xml:space="preserve"> triggered, it is necessary to accurately simulate the Morton effect. This simulation requires the </w:t>
      </w:r>
      <w:r>
        <w:rPr>
          <w:lang w:val="en-US"/>
        </w:rPr>
        <w:t>coupling</w:t>
      </w:r>
      <w:r w:rsidRPr="0056192D">
        <w:rPr>
          <w:lang w:val="en-US"/>
        </w:rPr>
        <w:t xml:space="preserve"> of </w:t>
      </w:r>
      <w:r>
        <w:rPr>
          <w:lang w:val="en-US"/>
        </w:rPr>
        <w:t>three</w:t>
      </w:r>
      <w:r w:rsidRPr="0056192D">
        <w:rPr>
          <w:lang w:val="en-US"/>
        </w:rPr>
        <w:t xml:space="preserve"> models </w:t>
      </w:r>
      <w:r>
        <w:rPr>
          <w:lang w:val="en-US"/>
        </w:rPr>
        <w:t xml:space="preserve">which </w:t>
      </w:r>
      <w:r w:rsidRPr="0056192D">
        <w:rPr>
          <w:lang w:val="en-US"/>
        </w:rPr>
        <w:t xml:space="preserve">are respectively the hydrodynamic lubrication model, the thermomechanical rotor model and the rotordynamics model. This multiphysical coupling is not simple because of the different time constant scales between the thermomechanical and dynamic phenomena. The strategy of averaging the heat flow over time overcomes this difficulty and reduces the calculation time. The </w:t>
      </w:r>
      <w:r w:rsidR="00466495">
        <w:rPr>
          <w:lang w:val="en-US"/>
        </w:rPr>
        <w:t xml:space="preserve">advanced </w:t>
      </w:r>
      <w:r w:rsidRPr="0056192D">
        <w:rPr>
          <w:lang w:val="en-US"/>
        </w:rPr>
        <w:t>Morton effect</w:t>
      </w:r>
      <w:r w:rsidR="00466495">
        <w:rPr>
          <w:lang w:val="en-US"/>
        </w:rPr>
        <w:t xml:space="preserve"> model developed </w:t>
      </w:r>
      <w:r w:rsidRPr="0056192D">
        <w:rPr>
          <w:lang w:val="en-US"/>
        </w:rPr>
        <w:t xml:space="preserve">is validated by a comparison between </w:t>
      </w:r>
      <w:r w:rsidR="00C46081">
        <w:rPr>
          <w:lang w:val="en-US"/>
        </w:rPr>
        <w:t xml:space="preserve">its </w:t>
      </w:r>
      <w:r w:rsidRPr="0056192D">
        <w:rPr>
          <w:lang w:val="en-US"/>
        </w:rPr>
        <w:t>numerical results an</w:t>
      </w:r>
      <w:r w:rsidR="00466495">
        <w:rPr>
          <w:lang w:val="en-US"/>
        </w:rPr>
        <w:t xml:space="preserve">d </w:t>
      </w:r>
      <w:r w:rsidR="00C46081">
        <w:rPr>
          <w:lang w:val="en-US"/>
        </w:rPr>
        <w:t xml:space="preserve">the </w:t>
      </w:r>
      <w:r w:rsidR="00466495">
        <w:rPr>
          <w:lang w:val="en-US"/>
        </w:rPr>
        <w:t>experimental results</w:t>
      </w:r>
      <w:r w:rsidR="008A61BC">
        <w:rPr>
          <w:lang w:val="en-US"/>
        </w:rPr>
        <w:t xml:space="preserve"> obtained</w:t>
      </w:r>
      <w:r w:rsidR="00466495">
        <w:rPr>
          <w:lang w:val="en-US"/>
        </w:rPr>
        <w:t xml:space="preserve"> from</w:t>
      </w:r>
      <w:r w:rsidR="00FA43CD">
        <w:rPr>
          <w:lang w:val="en-US"/>
        </w:rPr>
        <w:t xml:space="preserve"> the</w:t>
      </w:r>
      <w:r w:rsidR="00466495">
        <w:rPr>
          <w:lang w:val="en-US"/>
        </w:rPr>
        <w:t xml:space="preserve"> test rig </w:t>
      </w:r>
      <w:r w:rsidR="00466495" w:rsidRPr="00420CCF">
        <w:rPr>
          <w:b/>
          <w:lang w:val="en-US"/>
        </w:rPr>
        <w:t>BEM</w:t>
      </w:r>
      <w:r w:rsidR="00466495">
        <w:rPr>
          <w:lang w:val="en-US"/>
        </w:rPr>
        <w:t xml:space="preserve"> developed in </w:t>
      </w:r>
      <w:r w:rsidR="00965837">
        <w:rPr>
          <w:lang w:val="en-US"/>
        </w:rPr>
        <w:t xml:space="preserve">the </w:t>
      </w:r>
      <w:r w:rsidR="00FA43CD">
        <w:rPr>
          <w:lang w:val="en-US"/>
        </w:rPr>
        <w:t>institute Pprime</w:t>
      </w:r>
      <w:r w:rsidR="00965837">
        <w:rPr>
          <w:lang w:val="en-US"/>
        </w:rPr>
        <w:t xml:space="preserve">. </w:t>
      </w:r>
    </w:p>
    <w:p w14:paraId="5D347148" w14:textId="2DAF59BD" w:rsidR="00113BA5" w:rsidRDefault="00D54FC9" w:rsidP="00447F0B">
      <w:pPr>
        <w:spacing w:line="360" w:lineRule="auto"/>
        <w:ind w:firstLine="708"/>
        <w:rPr>
          <w:lang w:val="en-US"/>
        </w:rPr>
      </w:pPr>
      <w:r w:rsidRPr="00D54FC9">
        <w:rPr>
          <w:lang w:val="en-US"/>
        </w:rPr>
        <w:t>Using this complete model dedicated to the Morton effect</w:t>
      </w:r>
      <w:r>
        <w:rPr>
          <w:lang w:val="en-US"/>
        </w:rPr>
        <w:t xml:space="preserve">, </w:t>
      </w:r>
      <w:r w:rsidRPr="00D54FC9">
        <w:rPr>
          <w:lang w:val="en-US"/>
        </w:rPr>
        <w:t>a method based on influence coefficients</w:t>
      </w:r>
      <w:r w:rsidR="008A61BC">
        <w:rPr>
          <w:lang w:val="en-US"/>
        </w:rPr>
        <w:t xml:space="preserve"> </w:t>
      </w:r>
      <m:oMath>
        <m:r>
          <m:rPr>
            <m:sty m:val="bi"/>
          </m:rPr>
          <w:rPr>
            <w:rFonts w:ascii="Cambria Math" w:hAnsi="Cambria Math"/>
            <w:lang w:val="en-US"/>
          </w:rPr>
          <m:t>A,B,C</m:t>
        </m:r>
      </m:oMath>
      <w:r w:rsidRPr="00D54FC9">
        <w:rPr>
          <w:lang w:val="en-US"/>
        </w:rPr>
        <w:t xml:space="preserve"> is then used to analyze the stability of the Morton effect.</w:t>
      </w:r>
      <w:r>
        <w:rPr>
          <w:lang w:val="en-US"/>
        </w:rPr>
        <w:t xml:space="preserve"> </w:t>
      </w:r>
      <w:r w:rsidRPr="00D54FC9">
        <w:rPr>
          <w:lang w:val="en-US"/>
        </w:rPr>
        <w:t xml:space="preserve">The applications of this method on </w:t>
      </w:r>
      <w:r w:rsidR="008A61BC">
        <w:rPr>
          <w:lang w:val="en-US"/>
        </w:rPr>
        <w:t>the test rig</w:t>
      </w:r>
      <w:r w:rsidRPr="00D54FC9">
        <w:rPr>
          <w:lang w:val="en-US"/>
        </w:rPr>
        <w:t xml:space="preserve"> case </w:t>
      </w:r>
      <w:r w:rsidR="00E160FD" w:rsidRPr="00E160FD">
        <w:rPr>
          <w:lang w:val="en-US"/>
        </w:rPr>
        <w:t xml:space="preserve">explain in a quantitative way </w:t>
      </w:r>
      <w:r w:rsidR="00E160FD">
        <w:rPr>
          <w:lang w:val="en-US"/>
        </w:rPr>
        <w:t>the trigger conditions of the unstable Morton effect.</w:t>
      </w:r>
      <w:r w:rsidR="000B6503">
        <w:rPr>
          <w:lang w:val="en-US"/>
        </w:rPr>
        <w:t xml:space="preserve"> </w:t>
      </w:r>
      <w:r w:rsidR="000B6503" w:rsidRPr="000B6503">
        <w:rPr>
          <w:lang w:val="en-US"/>
        </w:rPr>
        <w:t>Furthermore</w:t>
      </w:r>
      <w:r w:rsidR="000B6503">
        <w:rPr>
          <w:lang w:val="en-US"/>
        </w:rPr>
        <w:t>,</w:t>
      </w:r>
      <w:r w:rsidR="00E160FD">
        <w:rPr>
          <w:lang w:val="en-US"/>
        </w:rPr>
        <w:t xml:space="preserve"> </w:t>
      </w:r>
      <w:r w:rsidR="000B6503">
        <w:rPr>
          <w:lang w:val="en-US"/>
        </w:rPr>
        <w:t>a</w:t>
      </w:r>
      <w:r w:rsidR="000B6503" w:rsidRPr="000B6503">
        <w:rPr>
          <w:lang w:val="en-US"/>
        </w:rPr>
        <w:t xml:space="preserve"> summary of technical solutions based on influence coefficients provides a quantitative overview of the phenomena contributing to the unstable Morton effect.</w:t>
      </w:r>
    </w:p>
    <w:p w14:paraId="40DA55DA" w14:textId="77777777" w:rsidR="00447F0B" w:rsidRPr="00447F0B" w:rsidRDefault="00447F0B" w:rsidP="00447F0B">
      <w:pPr>
        <w:spacing w:line="360" w:lineRule="auto"/>
        <w:rPr>
          <w:lang w:val="en-US"/>
        </w:rPr>
      </w:pPr>
    </w:p>
    <w:p w14:paraId="2A1250BF" w14:textId="07F7388B" w:rsidR="00F52200" w:rsidRPr="0056192D" w:rsidRDefault="00564563" w:rsidP="00564563">
      <w:pPr>
        <w:spacing w:line="360" w:lineRule="auto"/>
        <w:rPr>
          <w:lang w:val="en-US"/>
        </w:rPr>
      </w:pPr>
      <w:r w:rsidRPr="00D54FC9">
        <w:rPr>
          <w:b/>
          <w:lang w:val="en-US"/>
        </w:rPr>
        <w:t>Keywords:</w:t>
      </w:r>
      <w:r w:rsidRPr="00564563">
        <w:rPr>
          <w:lang w:val="en-US"/>
        </w:rPr>
        <w:t xml:space="preserve"> Synchronous vibration instab</w:t>
      </w:r>
      <w:r w:rsidR="00F11D87">
        <w:rPr>
          <w:lang w:val="en-US"/>
        </w:rPr>
        <w:t>ility, Morton effect, thermal im</w:t>
      </w:r>
      <w:r w:rsidRPr="00564563">
        <w:rPr>
          <w:lang w:val="en-US"/>
        </w:rPr>
        <w:t>balance, hydrodynamic bearings, thermo-hydrodynamics (THD), rotor thermal deformation</w:t>
      </w:r>
    </w:p>
    <w:p w14:paraId="1BB0724D" w14:textId="77777777" w:rsidR="00F52200" w:rsidRPr="0056192D" w:rsidRDefault="00F52200" w:rsidP="00953A9F">
      <w:pPr>
        <w:rPr>
          <w:lang w:val="en-US"/>
        </w:rPr>
      </w:pPr>
    </w:p>
    <w:p w14:paraId="5B1DAF51" w14:textId="4B9A86ED" w:rsidR="00122B6A" w:rsidRPr="0056192D" w:rsidRDefault="00122B6A">
      <w:pPr>
        <w:overflowPunct/>
        <w:autoSpaceDE/>
        <w:autoSpaceDN/>
        <w:adjustRightInd/>
        <w:spacing w:after="160" w:line="259" w:lineRule="auto"/>
        <w:jc w:val="left"/>
        <w:textAlignment w:val="auto"/>
        <w:rPr>
          <w:lang w:val="en-US"/>
        </w:rPr>
      </w:pPr>
      <w:r w:rsidRPr="0056192D">
        <w:rPr>
          <w:lang w:val="en-US"/>
        </w:rPr>
        <w:br w:type="page"/>
      </w:r>
    </w:p>
    <w:p w14:paraId="4C079081" w14:textId="6EECB99B" w:rsidR="00312E77" w:rsidRPr="00A6711A" w:rsidRDefault="00382ADB" w:rsidP="00DA0871">
      <w:pPr>
        <w:pStyle w:val="Titre1"/>
        <w:numPr>
          <w:ilvl w:val="0"/>
          <w:numId w:val="0"/>
        </w:numPr>
        <w:ind w:left="567" w:hanging="567"/>
      </w:pPr>
      <w:bookmarkStart w:id="2" w:name="_Toc536626851"/>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54344BF6" w:rsidR="00CA630E" w:rsidRDefault="007449B1" w:rsidP="006E20D1">
      <w:pPr>
        <w:spacing w:line="360" w:lineRule="auto"/>
        <w:ind w:firstLine="567"/>
      </w:pPr>
      <w:r>
        <w:t>Je</w:t>
      </w:r>
      <w:r w:rsidR="003D657A">
        <w:t xml:space="preserve"> voudrais </w:t>
      </w:r>
      <w:r>
        <w:t>d’abord remercier mon directeur de thèse</w:t>
      </w:r>
      <w:r w:rsidR="006E20D1">
        <w:t xml:space="preserve"> :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2904605B" w:rsidR="008F1D20" w:rsidRDefault="00CA630E" w:rsidP="008F1D20">
      <w:pPr>
        <w:spacing w:line="360" w:lineRule="auto"/>
        <w:ind w:firstLine="567"/>
      </w:pPr>
      <w:r>
        <w:t xml:space="preserve">Je tiens à exprimer ma gratitude envers mon encadrant chez EDF :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5FC470C1" w:rsidR="00E439D5" w:rsidRPr="001C360A" w:rsidRDefault="00E439D5" w:rsidP="00E439D5">
      <w:pPr>
        <w:spacing w:line="360" w:lineRule="auto"/>
        <w:ind w:firstLine="567"/>
      </w:pPr>
      <w:r w:rsidRPr="001C360A">
        <w:t xml:space="preserve">Par ailleurs, je remercie chaleureusement </w:t>
      </w:r>
      <w:r w:rsidR="00741F0F" w:rsidRPr="001C360A">
        <w:rPr>
          <w:b/>
        </w:rPr>
        <w:t>Georges Jacquet-Richardet</w:t>
      </w:r>
      <w:r w:rsidR="00741F0F" w:rsidRPr="001C360A">
        <w:t xml:space="preserve"> </w:t>
      </w:r>
      <w:r w:rsidRPr="001C360A">
        <w:t xml:space="preserve">de </w:t>
      </w:r>
      <w:r w:rsidR="00741F0F" w:rsidRPr="001C360A">
        <w:t>l’INSA de Lyon</w:t>
      </w:r>
      <w:r w:rsidRPr="001C360A">
        <w:t xml:space="preserve"> et </w:t>
      </w:r>
      <w:r w:rsidR="00741F0F" w:rsidRPr="001C360A">
        <w:rPr>
          <w:b/>
        </w:rPr>
        <w:t>Fabrice 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2C3D57F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Pierre-Yves Couzon</w:t>
      </w:r>
      <w:r w:rsidR="009D363F">
        <w:t>, qui m’a fait intéresser au métier machine</w:t>
      </w:r>
      <w:r w:rsidR="0096199A">
        <w:t xml:space="preserve"> tournante et m’a recommandé de faire </w:t>
      </w:r>
      <w:r w:rsidR="009D363F">
        <w:t>cette thèse</w:t>
      </w:r>
      <w:r w:rsidR="00F33E49">
        <w:t>.</w:t>
      </w:r>
    </w:p>
    <w:p w14:paraId="12A2B2F9" w14:textId="38799FC7" w:rsidR="006F4141" w:rsidRDefault="00157D12" w:rsidP="00157D12">
      <w:pPr>
        <w:spacing w:line="360" w:lineRule="auto"/>
        <w:ind w:firstLine="567"/>
      </w:pPr>
      <w:r>
        <w:t xml:space="preserve">J’adresse également mes vifs remerciements aux gens que j’ai rencontrés </w:t>
      </w:r>
      <w:r w:rsidR="00EB34F5">
        <w:t>pendant ces trois ans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Zoé,  </w:t>
      </w:r>
      <w:r w:rsidR="00437C2E">
        <w:t xml:space="preserve">Assia. </w:t>
      </w:r>
    </w:p>
    <w:p w14:paraId="7300DBAA" w14:textId="6E8CA510" w:rsidR="001B15D4" w:rsidRDefault="005A386A" w:rsidP="00D90A36">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1F582E">
        <w:t xml:space="preserve"> et </w:t>
      </w:r>
      <w:r w:rsidR="00E84901">
        <w:t xml:space="preserve">mon père Weimin </w:t>
      </w:r>
      <w:r w:rsidR="007F7051">
        <w:t>ZHANG</w:t>
      </w:r>
      <w:r w:rsidR="001F582E">
        <w:t xml:space="preserve"> ;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68DE1BB8" w14:textId="77777777" w:rsidR="00214956" w:rsidRDefault="00214956">
      <w:pPr>
        <w:overflowPunct/>
        <w:autoSpaceDE/>
        <w:autoSpaceDN/>
        <w:adjustRightInd/>
        <w:spacing w:after="160" w:line="259" w:lineRule="auto"/>
        <w:jc w:val="left"/>
        <w:textAlignment w:val="auto"/>
      </w:pPr>
    </w:p>
    <w:p w14:paraId="4B58982C" w14:textId="77777777" w:rsidR="00214956" w:rsidRPr="00733830" w:rsidRDefault="00214956" w:rsidP="00214956">
      <w:pPr>
        <w:pStyle w:val="Titre1"/>
        <w:numPr>
          <w:ilvl w:val="0"/>
          <w:numId w:val="0"/>
        </w:numPr>
        <w:ind w:left="432" w:hanging="432"/>
        <w:rPr>
          <w:b w:val="0"/>
          <w:caps w:val="0"/>
        </w:rPr>
      </w:pPr>
      <w:bookmarkStart w:id="3" w:name="_Toc536626852"/>
      <w:r w:rsidRPr="00733830">
        <w:lastRenderedPageBreak/>
        <w:t>Table des matières</w:t>
      </w:r>
      <w:bookmarkEnd w:id="3"/>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2989D2F6" w14:textId="77777777" w:rsidR="00733830"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626849" w:history="1">
            <w:r w:rsidR="00733830" w:rsidRPr="00F36962">
              <w:rPr>
                <w:rStyle w:val="Lienhypertexte"/>
              </w:rPr>
              <w:t>Résumé</w:t>
            </w:r>
            <w:r w:rsidR="00733830">
              <w:rPr>
                <w:webHidden/>
              </w:rPr>
              <w:tab/>
            </w:r>
            <w:r w:rsidR="00733830">
              <w:rPr>
                <w:webHidden/>
              </w:rPr>
              <w:fldChar w:fldCharType="begin"/>
            </w:r>
            <w:r w:rsidR="00733830">
              <w:rPr>
                <w:webHidden/>
              </w:rPr>
              <w:instrText xml:space="preserve"> PAGEREF _Toc536626849 \h </w:instrText>
            </w:r>
            <w:r w:rsidR="00733830">
              <w:rPr>
                <w:webHidden/>
              </w:rPr>
            </w:r>
            <w:r w:rsidR="00733830">
              <w:rPr>
                <w:webHidden/>
              </w:rPr>
              <w:fldChar w:fldCharType="separate"/>
            </w:r>
            <w:r w:rsidR="00D71FCC">
              <w:rPr>
                <w:webHidden/>
              </w:rPr>
              <w:t>3</w:t>
            </w:r>
            <w:r w:rsidR="00733830">
              <w:rPr>
                <w:webHidden/>
              </w:rPr>
              <w:fldChar w:fldCharType="end"/>
            </w:r>
          </w:hyperlink>
        </w:p>
        <w:p w14:paraId="276EF3CC" w14:textId="77777777" w:rsidR="00733830" w:rsidRDefault="00FA0AB6">
          <w:pPr>
            <w:pStyle w:val="TM1"/>
            <w:rPr>
              <w:rFonts w:asciiTheme="minorHAnsi" w:eastAsiaTheme="minorEastAsia" w:hAnsiTheme="minorHAnsi" w:cstheme="minorBidi"/>
              <w:sz w:val="22"/>
              <w:szCs w:val="22"/>
              <w:lang w:eastAsia="zh-CN"/>
            </w:rPr>
          </w:pPr>
          <w:hyperlink w:anchor="_Toc536626850" w:history="1">
            <w:r w:rsidR="00733830" w:rsidRPr="00F36962">
              <w:rPr>
                <w:rStyle w:val="Lienhypertexte"/>
                <w:rFonts w:eastAsiaTheme="majorEastAsia"/>
                <w:lang w:val="en-US"/>
              </w:rPr>
              <w:t>Abstract</w:t>
            </w:r>
            <w:r w:rsidR="00733830">
              <w:rPr>
                <w:webHidden/>
              </w:rPr>
              <w:tab/>
            </w:r>
            <w:r w:rsidR="00733830">
              <w:rPr>
                <w:webHidden/>
              </w:rPr>
              <w:fldChar w:fldCharType="begin"/>
            </w:r>
            <w:r w:rsidR="00733830">
              <w:rPr>
                <w:webHidden/>
              </w:rPr>
              <w:instrText xml:space="preserve"> PAGEREF _Toc536626850 \h </w:instrText>
            </w:r>
            <w:r w:rsidR="00733830">
              <w:rPr>
                <w:webHidden/>
              </w:rPr>
            </w:r>
            <w:r w:rsidR="00733830">
              <w:rPr>
                <w:webHidden/>
              </w:rPr>
              <w:fldChar w:fldCharType="separate"/>
            </w:r>
            <w:r w:rsidR="00D71FCC">
              <w:rPr>
                <w:webHidden/>
              </w:rPr>
              <w:t>4</w:t>
            </w:r>
            <w:r w:rsidR="00733830">
              <w:rPr>
                <w:webHidden/>
              </w:rPr>
              <w:fldChar w:fldCharType="end"/>
            </w:r>
          </w:hyperlink>
        </w:p>
        <w:p w14:paraId="668B9713" w14:textId="77777777" w:rsidR="00733830" w:rsidRDefault="00FA0AB6">
          <w:pPr>
            <w:pStyle w:val="TM1"/>
            <w:rPr>
              <w:rFonts w:asciiTheme="minorHAnsi" w:eastAsiaTheme="minorEastAsia" w:hAnsiTheme="minorHAnsi" w:cstheme="minorBidi"/>
              <w:sz w:val="22"/>
              <w:szCs w:val="22"/>
              <w:lang w:eastAsia="zh-CN"/>
            </w:rPr>
          </w:pPr>
          <w:hyperlink w:anchor="_Toc536626851" w:history="1">
            <w:r w:rsidR="00733830" w:rsidRPr="00F36962">
              <w:rPr>
                <w:rStyle w:val="Lienhypertexte"/>
              </w:rPr>
              <w:t>Remerciements</w:t>
            </w:r>
            <w:r w:rsidR="00733830">
              <w:rPr>
                <w:webHidden/>
              </w:rPr>
              <w:tab/>
            </w:r>
            <w:r w:rsidR="00733830">
              <w:rPr>
                <w:webHidden/>
              </w:rPr>
              <w:fldChar w:fldCharType="begin"/>
            </w:r>
            <w:r w:rsidR="00733830">
              <w:rPr>
                <w:webHidden/>
              </w:rPr>
              <w:instrText xml:space="preserve"> PAGEREF _Toc536626851 \h </w:instrText>
            </w:r>
            <w:r w:rsidR="00733830">
              <w:rPr>
                <w:webHidden/>
              </w:rPr>
            </w:r>
            <w:r w:rsidR="00733830">
              <w:rPr>
                <w:webHidden/>
              </w:rPr>
              <w:fldChar w:fldCharType="separate"/>
            </w:r>
            <w:r w:rsidR="00D71FCC">
              <w:rPr>
                <w:webHidden/>
              </w:rPr>
              <w:t>5</w:t>
            </w:r>
            <w:r w:rsidR="00733830">
              <w:rPr>
                <w:webHidden/>
              </w:rPr>
              <w:fldChar w:fldCharType="end"/>
            </w:r>
          </w:hyperlink>
        </w:p>
        <w:p w14:paraId="142F9610" w14:textId="77777777" w:rsidR="00733830" w:rsidRDefault="00FA0AB6">
          <w:pPr>
            <w:pStyle w:val="TM1"/>
            <w:rPr>
              <w:rFonts w:asciiTheme="minorHAnsi" w:eastAsiaTheme="minorEastAsia" w:hAnsiTheme="minorHAnsi" w:cstheme="minorBidi"/>
              <w:sz w:val="22"/>
              <w:szCs w:val="22"/>
              <w:lang w:eastAsia="zh-CN"/>
            </w:rPr>
          </w:pPr>
          <w:hyperlink w:anchor="_Toc536626852" w:history="1">
            <w:r w:rsidR="00733830" w:rsidRPr="00F36962">
              <w:rPr>
                <w:rStyle w:val="Lienhypertexte"/>
              </w:rPr>
              <w:t>Table des matières</w:t>
            </w:r>
            <w:r w:rsidR="00733830">
              <w:rPr>
                <w:webHidden/>
              </w:rPr>
              <w:tab/>
            </w:r>
            <w:r w:rsidR="00733830">
              <w:rPr>
                <w:webHidden/>
              </w:rPr>
              <w:fldChar w:fldCharType="begin"/>
            </w:r>
            <w:r w:rsidR="00733830">
              <w:rPr>
                <w:webHidden/>
              </w:rPr>
              <w:instrText xml:space="preserve"> PAGEREF _Toc536626852 \h </w:instrText>
            </w:r>
            <w:r w:rsidR="00733830">
              <w:rPr>
                <w:webHidden/>
              </w:rPr>
            </w:r>
            <w:r w:rsidR="00733830">
              <w:rPr>
                <w:webHidden/>
              </w:rPr>
              <w:fldChar w:fldCharType="separate"/>
            </w:r>
            <w:r w:rsidR="00D71FCC">
              <w:rPr>
                <w:webHidden/>
              </w:rPr>
              <w:t>6</w:t>
            </w:r>
            <w:r w:rsidR="00733830">
              <w:rPr>
                <w:webHidden/>
              </w:rPr>
              <w:fldChar w:fldCharType="end"/>
            </w:r>
          </w:hyperlink>
        </w:p>
        <w:p w14:paraId="009C9558" w14:textId="77777777" w:rsidR="00733830" w:rsidRDefault="00FA0AB6">
          <w:pPr>
            <w:pStyle w:val="TM1"/>
            <w:rPr>
              <w:rFonts w:asciiTheme="minorHAnsi" w:eastAsiaTheme="minorEastAsia" w:hAnsiTheme="minorHAnsi" w:cstheme="minorBidi"/>
              <w:sz w:val="22"/>
              <w:szCs w:val="22"/>
              <w:lang w:eastAsia="zh-CN"/>
            </w:rPr>
          </w:pPr>
          <w:hyperlink w:anchor="_Toc536626853" w:history="1">
            <w:r w:rsidR="00733830" w:rsidRPr="00F36962">
              <w:rPr>
                <w:rStyle w:val="Lienhypertexte"/>
              </w:rPr>
              <w:t>Nomenclature</w:t>
            </w:r>
            <w:r w:rsidR="00733830">
              <w:rPr>
                <w:webHidden/>
              </w:rPr>
              <w:tab/>
            </w:r>
            <w:r w:rsidR="00733830">
              <w:rPr>
                <w:webHidden/>
              </w:rPr>
              <w:fldChar w:fldCharType="begin"/>
            </w:r>
            <w:r w:rsidR="00733830">
              <w:rPr>
                <w:webHidden/>
              </w:rPr>
              <w:instrText xml:space="preserve"> PAGEREF _Toc536626853 \h </w:instrText>
            </w:r>
            <w:r w:rsidR="00733830">
              <w:rPr>
                <w:webHidden/>
              </w:rPr>
            </w:r>
            <w:r w:rsidR="00733830">
              <w:rPr>
                <w:webHidden/>
              </w:rPr>
              <w:fldChar w:fldCharType="separate"/>
            </w:r>
            <w:r w:rsidR="00D71FCC">
              <w:rPr>
                <w:webHidden/>
              </w:rPr>
              <w:t>9</w:t>
            </w:r>
            <w:r w:rsidR="00733830">
              <w:rPr>
                <w:webHidden/>
              </w:rPr>
              <w:fldChar w:fldCharType="end"/>
            </w:r>
          </w:hyperlink>
        </w:p>
        <w:p w14:paraId="121A06EC" w14:textId="77777777" w:rsidR="00733830" w:rsidRDefault="00FA0AB6">
          <w:pPr>
            <w:pStyle w:val="TM1"/>
            <w:rPr>
              <w:rFonts w:asciiTheme="minorHAnsi" w:eastAsiaTheme="minorEastAsia" w:hAnsiTheme="minorHAnsi" w:cstheme="minorBidi"/>
              <w:sz w:val="22"/>
              <w:szCs w:val="22"/>
              <w:lang w:eastAsia="zh-CN"/>
            </w:rPr>
          </w:pPr>
          <w:hyperlink w:anchor="_Toc536626854" w:history="1">
            <w:r w:rsidR="00733830" w:rsidRPr="00F36962">
              <w:rPr>
                <w:rStyle w:val="Lienhypertexte"/>
              </w:rPr>
              <w:t>Introduction générale</w:t>
            </w:r>
            <w:r w:rsidR="00733830">
              <w:rPr>
                <w:webHidden/>
              </w:rPr>
              <w:tab/>
            </w:r>
            <w:r w:rsidR="00733830">
              <w:rPr>
                <w:webHidden/>
              </w:rPr>
              <w:fldChar w:fldCharType="begin"/>
            </w:r>
            <w:r w:rsidR="00733830">
              <w:rPr>
                <w:webHidden/>
              </w:rPr>
              <w:instrText xml:space="preserve"> PAGEREF _Toc536626854 \h </w:instrText>
            </w:r>
            <w:r w:rsidR="00733830">
              <w:rPr>
                <w:webHidden/>
              </w:rPr>
            </w:r>
            <w:r w:rsidR="00733830">
              <w:rPr>
                <w:webHidden/>
              </w:rPr>
              <w:fldChar w:fldCharType="separate"/>
            </w:r>
            <w:r w:rsidR="00D71FCC">
              <w:rPr>
                <w:webHidden/>
              </w:rPr>
              <w:t>14</w:t>
            </w:r>
            <w:r w:rsidR="00733830">
              <w:rPr>
                <w:webHidden/>
              </w:rPr>
              <w:fldChar w:fldCharType="end"/>
            </w:r>
          </w:hyperlink>
        </w:p>
        <w:p w14:paraId="0B8836D3" w14:textId="77777777" w:rsidR="00733830" w:rsidRDefault="00FA0AB6">
          <w:pPr>
            <w:pStyle w:val="TM1"/>
            <w:rPr>
              <w:rFonts w:asciiTheme="minorHAnsi" w:eastAsiaTheme="minorEastAsia" w:hAnsiTheme="minorHAnsi" w:cstheme="minorBidi"/>
              <w:sz w:val="22"/>
              <w:szCs w:val="22"/>
              <w:lang w:eastAsia="zh-CN"/>
            </w:rPr>
          </w:pPr>
          <w:hyperlink w:anchor="_Toc536626855" w:history="1">
            <w:r w:rsidR="00733830" w:rsidRPr="00F36962">
              <w:rPr>
                <w:rStyle w:val="Lienhypertexte"/>
              </w:rPr>
              <w:t>Chapitre 1 :  Etude bibliographique</w:t>
            </w:r>
            <w:r w:rsidR="00733830">
              <w:rPr>
                <w:webHidden/>
              </w:rPr>
              <w:tab/>
            </w:r>
            <w:r w:rsidR="00733830">
              <w:rPr>
                <w:webHidden/>
              </w:rPr>
              <w:fldChar w:fldCharType="begin"/>
            </w:r>
            <w:r w:rsidR="00733830">
              <w:rPr>
                <w:webHidden/>
              </w:rPr>
              <w:instrText xml:space="preserve"> PAGEREF _Toc536626855 \h </w:instrText>
            </w:r>
            <w:r w:rsidR="00733830">
              <w:rPr>
                <w:webHidden/>
              </w:rPr>
            </w:r>
            <w:r w:rsidR="00733830">
              <w:rPr>
                <w:webHidden/>
              </w:rPr>
              <w:fldChar w:fldCharType="separate"/>
            </w:r>
            <w:r w:rsidR="00D71FCC">
              <w:rPr>
                <w:webHidden/>
              </w:rPr>
              <w:t>18</w:t>
            </w:r>
            <w:r w:rsidR="00733830">
              <w:rPr>
                <w:webHidden/>
              </w:rPr>
              <w:fldChar w:fldCharType="end"/>
            </w:r>
          </w:hyperlink>
        </w:p>
        <w:p w14:paraId="03ABE647"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56" w:history="1">
            <w:r w:rsidR="00733830" w:rsidRPr="00F36962">
              <w:rPr>
                <w:rStyle w:val="Lienhypertexte"/>
                <w:noProof/>
              </w:rPr>
              <w:t>1.1</w:t>
            </w:r>
            <w:r w:rsidR="00733830">
              <w:rPr>
                <w:rFonts w:asciiTheme="minorHAnsi" w:eastAsiaTheme="minorEastAsia" w:hAnsiTheme="minorHAnsi" w:cstheme="minorBidi"/>
                <w:noProof/>
                <w:szCs w:val="22"/>
                <w:lang w:eastAsia="zh-CN"/>
              </w:rPr>
              <w:tab/>
            </w:r>
            <w:r w:rsidR="00733830" w:rsidRPr="00F36962">
              <w:rPr>
                <w:rStyle w:val="Lienhypertexte"/>
                <w:noProof/>
              </w:rPr>
              <w:t>Instabilités (thermiques) liées aux vibrations synchrones</w:t>
            </w:r>
            <w:r w:rsidR="00733830">
              <w:rPr>
                <w:noProof/>
                <w:webHidden/>
              </w:rPr>
              <w:tab/>
            </w:r>
            <w:r w:rsidR="00733830">
              <w:rPr>
                <w:noProof/>
                <w:webHidden/>
              </w:rPr>
              <w:fldChar w:fldCharType="begin"/>
            </w:r>
            <w:r w:rsidR="00733830">
              <w:rPr>
                <w:noProof/>
                <w:webHidden/>
              </w:rPr>
              <w:instrText xml:space="preserve"> PAGEREF _Toc536626856 \h </w:instrText>
            </w:r>
            <w:r w:rsidR="00733830">
              <w:rPr>
                <w:noProof/>
                <w:webHidden/>
              </w:rPr>
            </w:r>
            <w:r w:rsidR="00733830">
              <w:rPr>
                <w:noProof/>
                <w:webHidden/>
              </w:rPr>
              <w:fldChar w:fldCharType="separate"/>
            </w:r>
            <w:r w:rsidR="00D71FCC">
              <w:rPr>
                <w:noProof/>
                <w:webHidden/>
              </w:rPr>
              <w:t>18</w:t>
            </w:r>
            <w:r w:rsidR="00733830">
              <w:rPr>
                <w:noProof/>
                <w:webHidden/>
              </w:rPr>
              <w:fldChar w:fldCharType="end"/>
            </w:r>
          </w:hyperlink>
        </w:p>
        <w:p w14:paraId="74ADF4AA"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57" w:history="1">
            <w:r w:rsidR="00733830" w:rsidRPr="00F36962">
              <w:rPr>
                <w:rStyle w:val="Lienhypertexte"/>
                <w:noProof/>
              </w:rPr>
              <w:t>1.1.1</w:t>
            </w:r>
            <w:r w:rsidR="00733830">
              <w:rPr>
                <w:rFonts w:asciiTheme="minorHAnsi" w:eastAsiaTheme="minorEastAsia" w:hAnsiTheme="minorHAnsi" w:cstheme="minorBidi"/>
                <w:noProof/>
                <w:szCs w:val="22"/>
                <w:lang w:eastAsia="zh-CN"/>
              </w:rPr>
              <w:tab/>
            </w:r>
            <w:r w:rsidR="00733830" w:rsidRPr="00F36962">
              <w:rPr>
                <w:rStyle w:val="Lienhypertexte"/>
                <w:noProof/>
              </w:rPr>
              <w:t>Effet Newkirk</w:t>
            </w:r>
            <w:r w:rsidR="00733830">
              <w:rPr>
                <w:noProof/>
                <w:webHidden/>
              </w:rPr>
              <w:tab/>
            </w:r>
            <w:r w:rsidR="00733830">
              <w:rPr>
                <w:noProof/>
                <w:webHidden/>
              </w:rPr>
              <w:fldChar w:fldCharType="begin"/>
            </w:r>
            <w:r w:rsidR="00733830">
              <w:rPr>
                <w:noProof/>
                <w:webHidden/>
              </w:rPr>
              <w:instrText xml:space="preserve"> PAGEREF _Toc536626857 \h </w:instrText>
            </w:r>
            <w:r w:rsidR="00733830">
              <w:rPr>
                <w:noProof/>
                <w:webHidden/>
              </w:rPr>
            </w:r>
            <w:r w:rsidR="00733830">
              <w:rPr>
                <w:noProof/>
                <w:webHidden/>
              </w:rPr>
              <w:fldChar w:fldCharType="separate"/>
            </w:r>
            <w:r w:rsidR="00D71FCC">
              <w:rPr>
                <w:noProof/>
                <w:webHidden/>
              </w:rPr>
              <w:t>18</w:t>
            </w:r>
            <w:r w:rsidR="00733830">
              <w:rPr>
                <w:noProof/>
                <w:webHidden/>
              </w:rPr>
              <w:fldChar w:fldCharType="end"/>
            </w:r>
          </w:hyperlink>
        </w:p>
        <w:p w14:paraId="50900F29"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58" w:history="1">
            <w:r w:rsidR="00733830" w:rsidRPr="00F36962">
              <w:rPr>
                <w:rStyle w:val="Lienhypertexte"/>
                <w:noProof/>
              </w:rPr>
              <w:t>1.1.2</w:t>
            </w:r>
            <w:r w:rsidR="00733830">
              <w:rPr>
                <w:rFonts w:asciiTheme="minorHAnsi" w:eastAsiaTheme="minorEastAsia" w:hAnsiTheme="minorHAnsi" w:cstheme="minorBidi"/>
                <w:noProof/>
                <w:szCs w:val="22"/>
                <w:lang w:eastAsia="zh-CN"/>
              </w:rPr>
              <w:tab/>
            </w:r>
            <w:r w:rsidR="00733830" w:rsidRPr="00F36962">
              <w:rPr>
                <w:rStyle w:val="Lienhypertexte"/>
                <w:noProof/>
              </w:rPr>
              <w:t>Effet Morton</w:t>
            </w:r>
            <w:r w:rsidR="00733830">
              <w:rPr>
                <w:noProof/>
                <w:webHidden/>
              </w:rPr>
              <w:tab/>
            </w:r>
            <w:r w:rsidR="00733830">
              <w:rPr>
                <w:noProof/>
                <w:webHidden/>
              </w:rPr>
              <w:fldChar w:fldCharType="begin"/>
            </w:r>
            <w:r w:rsidR="00733830">
              <w:rPr>
                <w:noProof/>
                <w:webHidden/>
              </w:rPr>
              <w:instrText xml:space="preserve"> PAGEREF _Toc536626858 \h </w:instrText>
            </w:r>
            <w:r w:rsidR="00733830">
              <w:rPr>
                <w:noProof/>
                <w:webHidden/>
              </w:rPr>
            </w:r>
            <w:r w:rsidR="00733830">
              <w:rPr>
                <w:noProof/>
                <w:webHidden/>
              </w:rPr>
              <w:fldChar w:fldCharType="separate"/>
            </w:r>
            <w:r w:rsidR="00D71FCC">
              <w:rPr>
                <w:noProof/>
                <w:webHidden/>
              </w:rPr>
              <w:t>21</w:t>
            </w:r>
            <w:r w:rsidR="00733830">
              <w:rPr>
                <w:noProof/>
                <w:webHidden/>
              </w:rPr>
              <w:fldChar w:fldCharType="end"/>
            </w:r>
          </w:hyperlink>
        </w:p>
        <w:p w14:paraId="41A2819E"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59" w:history="1">
            <w:r w:rsidR="00733830" w:rsidRPr="00F36962">
              <w:rPr>
                <w:rStyle w:val="Lienhypertexte"/>
                <w:noProof/>
              </w:rPr>
              <w:t>1.2</w:t>
            </w:r>
            <w:r w:rsidR="00733830">
              <w:rPr>
                <w:rFonts w:asciiTheme="minorHAnsi" w:eastAsiaTheme="minorEastAsia" w:hAnsiTheme="minorHAnsi" w:cstheme="minorBidi"/>
                <w:noProof/>
                <w:szCs w:val="22"/>
                <w:lang w:eastAsia="zh-CN"/>
              </w:rPr>
              <w:tab/>
            </w:r>
            <w:r w:rsidR="00733830" w:rsidRPr="00F36962">
              <w:rPr>
                <w:rStyle w:val="Lienhypertexte"/>
                <w:noProof/>
              </w:rPr>
              <w:t>Etudes expérimentales et cas industriels</w:t>
            </w:r>
            <w:r w:rsidR="00733830">
              <w:rPr>
                <w:noProof/>
                <w:webHidden/>
              </w:rPr>
              <w:tab/>
            </w:r>
            <w:r w:rsidR="00733830">
              <w:rPr>
                <w:noProof/>
                <w:webHidden/>
              </w:rPr>
              <w:fldChar w:fldCharType="begin"/>
            </w:r>
            <w:r w:rsidR="00733830">
              <w:rPr>
                <w:noProof/>
                <w:webHidden/>
              </w:rPr>
              <w:instrText xml:space="preserve"> PAGEREF _Toc536626859 \h </w:instrText>
            </w:r>
            <w:r w:rsidR="00733830">
              <w:rPr>
                <w:noProof/>
                <w:webHidden/>
              </w:rPr>
            </w:r>
            <w:r w:rsidR="00733830">
              <w:rPr>
                <w:noProof/>
                <w:webHidden/>
              </w:rPr>
              <w:fldChar w:fldCharType="separate"/>
            </w:r>
            <w:r w:rsidR="00D71FCC">
              <w:rPr>
                <w:noProof/>
                <w:webHidden/>
              </w:rPr>
              <w:t>23</w:t>
            </w:r>
            <w:r w:rsidR="00733830">
              <w:rPr>
                <w:noProof/>
                <w:webHidden/>
              </w:rPr>
              <w:fldChar w:fldCharType="end"/>
            </w:r>
          </w:hyperlink>
        </w:p>
        <w:p w14:paraId="12536F8E"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60" w:history="1">
            <w:r w:rsidR="00733830" w:rsidRPr="00F36962">
              <w:rPr>
                <w:rStyle w:val="Lienhypertexte"/>
                <w:noProof/>
              </w:rPr>
              <w:t>1.3</w:t>
            </w:r>
            <w:r w:rsidR="00733830">
              <w:rPr>
                <w:rFonts w:asciiTheme="minorHAnsi" w:eastAsiaTheme="minorEastAsia" w:hAnsiTheme="minorHAnsi" w:cstheme="minorBidi"/>
                <w:noProof/>
                <w:szCs w:val="22"/>
                <w:lang w:eastAsia="zh-CN"/>
              </w:rPr>
              <w:tab/>
            </w:r>
            <w:r w:rsidR="00733830" w:rsidRPr="00F36962">
              <w:rPr>
                <w:rStyle w:val="Lienhypertexte"/>
                <w:noProof/>
              </w:rPr>
              <w:t>Modeles theoriques</w:t>
            </w:r>
            <w:r w:rsidR="00733830">
              <w:rPr>
                <w:noProof/>
                <w:webHidden/>
              </w:rPr>
              <w:tab/>
            </w:r>
            <w:r w:rsidR="00733830">
              <w:rPr>
                <w:noProof/>
                <w:webHidden/>
              </w:rPr>
              <w:fldChar w:fldCharType="begin"/>
            </w:r>
            <w:r w:rsidR="00733830">
              <w:rPr>
                <w:noProof/>
                <w:webHidden/>
              </w:rPr>
              <w:instrText xml:space="preserve"> PAGEREF _Toc536626860 \h </w:instrText>
            </w:r>
            <w:r w:rsidR="00733830">
              <w:rPr>
                <w:noProof/>
                <w:webHidden/>
              </w:rPr>
            </w:r>
            <w:r w:rsidR="00733830">
              <w:rPr>
                <w:noProof/>
                <w:webHidden/>
              </w:rPr>
              <w:fldChar w:fldCharType="separate"/>
            </w:r>
            <w:r w:rsidR="00D71FCC">
              <w:rPr>
                <w:noProof/>
                <w:webHidden/>
              </w:rPr>
              <w:t>27</w:t>
            </w:r>
            <w:r w:rsidR="00733830">
              <w:rPr>
                <w:noProof/>
                <w:webHidden/>
              </w:rPr>
              <w:fldChar w:fldCharType="end"/>
            </w:r>
          </w:hyperlink>
        </w:p>
        <w:p w14:paraId="25EB564E"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61" w:history="1">
            <w:r w:rsidR="00733830" w:rsidRPr="00F36962">
              <w:rPr>
                <w:rStyle w:val="Lienhypertexte"/>
                <w:noProof/>
              </w:rPr>
              <w:t>1.3.1</w:t>
            </w:r>
            <w:r w:rsidR="00733830">
              <w:rPr>
                <w:rFonts w:asciiTheme="minorHAnsi" w:eastAsiaTheme="minorEastAsia" w:hAnsiTheme="minorHAnsi" w:cstheme="minorBidi"/>
                <w:noProof/>
                <w:szCs w:val="22"/>
                <w:lang w:eastAsia="zh-CN"/>
              </w:rPr>
              <w:tab/>
            </w:r>
            <w:r w:rsidR="00733830" w:rsidRPr="00F36962">
              <w:rPr>
                <w:rStyle w:val="Lienhypertexte"/>
                <w:noProof/>
              </w:rPr>
              <w:t>Méthodes inspirées de la théorie du contrôle</w:t>
            </w:r>
            <w:r w:rsidR="00733830">
              <w:rPr>
                <w:noProof/>
                <w:webHidden/>
              </w:rPr>
              <w:tab/>
            </w:r>
            <w:r w:rsidR="00733830">
              <w:rPr>
                <w:noProof/>
                <w:webHidden/>
              </w:rPr>
              <w:fldChar w:fldCharType="begin"/>
            </w:r>
            <w:r w:rsidR="00733830">
              <w:rPr>
                <w:noProof/>
                <w:webHidden/>
              </w:rPr>
              <w:instrText xml:space="preserve"> PAGEREF _Toc536626861 \h </w:instrText>
            </w:r>
            <w:r w:rsidR="00733830">
              <w:rPr>
                <w:noProof/>
                <w:webHidden/>
              </w:rPr>
            </w:r>
            <w:r w:rsidR="00733830">
              <w:rPr>
                <w:noProof/>
                <w:webHidden/>
              </w:rPr>
              <w:fldChar w:fldCharType="separate"/>
            </w:r>
            <w:r w:rsidR="00D71FCC">
              <w:rPr>
                <w:noProof/>
                <w:webHidden/>
              </w:rPr>
              <w:t>27</w:t>
            </w:r>
            <w:r w:rsidR="00733830">
              <w:rPr>
                <w:noProof/>
                <w:webHidden/>
              </w:rPr>
              <w:fldChar w:fldCharType="end"/>
            </w:r>
          </w:hyperlink>
        </w:p>
        <w:p w14:paraId="505ABF42"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62" w:history="1">
            <w:r w:rsidR="00733830" w:rsidRPr="00F36962">
              <w:rPr>
                <w:rStyle w:val="Lienhypertexte"/>
                <w:noProof/>
              </w:rPr>
              <w:t>1.3.2</w:t>
            </w:r>
            <w:r w:rsidR="00733830">
              <w:rPr>
                <w:rFonts w:asciiTheme="minorHAnsi" w:eastAsiaTheme="minorEastAsia" w:hAnsiTheme="minorHAnsi" w:cstheme="minorBidi"/>
                <w:noProof/>
                <w:szCs w:val="22"/>
                <w:lang w:eastAsia="zh-CN"/>
              </w:rPr>
              <w:tab/>
            </w:r>
            <w:r w:rsidR="00733830" w:rsidRPr="00F36962">
              <w:rPr>
                <w:rStyle w:val="Lienhypertexte"/>
                <w:noProof/>
              </w:rPr>
              <w:t>Méthode basée sur un balourd critique prédéfini</w:t>
            </w:r>
            <w:r w:rsidR="00733830">
              <w:rPr>
                <w:noProof/>
                <w:webHidden/>
              </w:rPr>
              <w:tab/>
            </w:r>
            <w:r w:rsidR="00733830">
              <w:rPr>
                <w:noProof/>
                <w:webHidden/>
              </w:rPr>
              <w:fldChar w:fldCharType="begin"/>
            </w:r>
            <w:r w:rsidR="00733830">
              <w:rPr>
                <w:noProof/>
                <w:webHidden/>
              </w:rPr>
              <w:instrText xml:space="preserve"> PAGEREF _Toc536626862 \h </w:instrText>
            </w:r>
            <w:r w:rsidR="00733830">
              <w:rPr>
                <w:noProof/>
                <w:webHidden/>
              </w:rPr>
            </w:r>
            <w:r w:rsidR="00733830">
              <w:rPr>
                <w:noProof/>
                <w:webHidden/>
              </w:rPr>
              <w:fldChar w:fldCharType="separate"/>
            </w:r>
            <w:r w:rsidR="00D71FCC">
              <w:rPr>
                <w:noProof/>
                <w:webHidden/>
              </w:rPr>
              <w:t>29</w:t>
            </w:r>
            <w:r w:rsidR="00733830">
              <w:rPr>
                <w:noProof/>
                <w:webHidden/>
              </w:rPr>
              <w:fldChar w:fldCharType="end"/>
            </w:r>
          </w:hyperlink>
        </w:p>
        <w:p w14:paraId="44682769"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63" w:history="1">
            <w:r w:rsidR="00733830" w:rsidRPr="00F36962">
              <w:rPr>
                <w:rStyle w:val="Lienhypertexte"/>
                <w:noProof/>
              </w:rPr>
              <w:t>1.3.3</w:t>
            </w:r>
            <w:r w:rsidR="00733830">
              <w:rPr>
                <w:rFonts w:asciiTheme="minorHAnsi" w:eastAsiaTheme="minorEastAsia" w:hAnsiTheme="minorHAnsi" w:cstheme="minorBidi"/>
                <w:noProof/>
                <w:szCs w:val="22"/>
                <w:lang w:eastAsia="zh-CN"/>
              </w:rPr>
              <w:tab/>
            </w:r>
            <w:r w:rsidR="00733830" w:rsidRPr="00F36962">
              <w:rPr>
                <w:rStyle w:val="Lienhypertexte"/>
                <w:noProof/>
              </w:rPr>
              <w:t>Méthodes basees sur le bilan thermique</w:t>
            </w:r>
            <w:r w:rsidR="00733830">
              <w:rPr>
                <w:noProof/>
                <w:webHidden/>
              </w:rPr>
              <w:tab/>
            </w:r>
            <w:r w:rsidR="00733830">
              <w:rPr>
                <w:noProof/>
                <w:webHidden/>
              </w:rPr>
              <w:fldChar w:fldCharType="begin"/>
            </w:r>
            <w:r w:rsidR="00733830">
              <w:rPr>
                <w:noProof/>
                <w:webHidden/>
              </w:rPr>
              <w:instrText xml:space="preserve"> PAGEREF _Toc536626863 \h </w:instrText>
            </w:r>
            <w:r w:rsidR="00733830">
              <w:rPr>
                <w:noProof/>
                <w:webHidden/>
              </w:rPr>
            </w:r>
            <w:r w:rsidR="00733830">
              <w:rPr>
                <w:noProof/>
                <w:webHidden/>
              </w:rPr>
              <w:fldChar w:fldCharType="separate"/>
            </w:r>
            <w:r w:rsidR="00D71FCC">
              <w:rPr>
                <w:noProof/>
                <w:webHidden/>
              </w:rPr>
              <w:t>29</w:t>
            </w:r>
            <w:r w:rsidR="00733830">
              <w:rPr>
                <w:noProof/>
                <w:webHidden/>
              </w:rPr>
              <w:fldChar w:fldCharType="end"/>
            </w:r>
          </w:hyperlink>
        </w:p>
        <w:p w14:paraId="6ABCB837"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64" w:history="1">
            <w:r w:rsidR="00733830" w:rsidRPr="00F36962">
              <w:rPr>
                <w:rStyle w:val="Lienhypertexte"/>
                <w:noProof/>
              </w:rPr>
              <w:t>1.3.4</w:t>
            </w:r>
            <w:r w:rsidR="00733830">
              <w:rPr>
                <w:rFonts w:asciiTheme="minorHAnsi" w:eastAsiaTheme="minorEastAsia" w:hAnsiTheme="minorHAnsi" w:cstheme="minorBidi"/>
                <w:noProof/>
                <w:szCs w:val="22"/>
                <w:lang w:eastAsia="zh-CN"/>
              </w:rPr>
              <w:tab/>
            </w:r>
            <w:r w:rsidR="00733830" w:rsidRPr="00F36962">
              <w:rPr>
                <w:rStyle w:val="Lienhypertexte"/>
                <w:noProof/>
              </w:rPr>
              <w:t>Modeles non-linéaires en régime transitoire</w:t>
            </w:r>
            <w:r w:rsidR="00733830">
              <w:rPr>
                <w:noProof/>
                <w:webHidden/>
              </w:rPr>
              <w:tab/>
            </w:r>
            <w:r w:rsidR="00733830">
              <w:rPr>
                <w:noProof/>
                <w:webHidden/>
              </w:rPr>
              <w:fldChar w:fldCharType="begin"/>
            </w:r>
            <w:r w:rsidR="00733830">
              <w:rPr>
                <w:noProof/>
                <w:webHidden/>
              </w:rPr>
              <w:instrText xml:space="preserve"> PAGEREF _Toc536626864 \h </w:instrText>
            </w:r>
            <w:r w:rsidR="00733830">
              <w:rPr>
                <w:noProof/>
                <w:webHidden/>
              </w:rPr>
            </w:r>
            <w:r w:rsidR="00733830">
              <w:rPr>
                <w:noProof/>
                <w:webHidden/>
              </w:rPr>
              <w:fldChar w:fldCharType="separate"/>
            </w:r>
            <w:r w:rsidR="00D71FCC">
              <w:rPr>
                <w:noProof/>
                <w:webHidden/>
              </w:rPr>
              <w:t>30</w:t>
            </w:r>
            <w:r w:rsidR="00733830">
              <w:rPr>
                <w:noProof/>
                <w:webHidden/>
              </w:rPr>
              <w:fldChar w:fldCharType="end"/>
            </w:r>
          </w:hyperlink>
        </w:p>
        <w:p w14:paraId="64F40459"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65" w:history="1">
            <w:r w:rsidR="00733830" w:rsidRPr="00F36962">
              <w:rPr>
                <w:rStyle w:val="Lienhypertexte"/>
                <w:noProof/>
              </w:rPr>
              <w:t>1.4</w:t>
            </w:r>
            <w:r w:rsidR="00733830">
              <w:rPr>
                <w:rFonts w:asciiTheme="minorHAnsi" w:eastAsiaTheme="minorEastAsia" w:hAnsiTheme="minorHAnsi" w:cstheme="minorBidi"/>
                <w:noProof/>
                <w:szCs w:val="22"/>
                <w:lang w:eastAsia="zh-CN"/>
              </w:rPr>
              <w:tab/>
            </w:r>
            <w:r w:rsidR="00733830" w:rsidRPr="00F36962">
              <w:rPr>
                <w:rStyle w:val="Lienhypertexte"/>
                <w:noProof/>
              </w:rPr>
              <w:t>Stratégie de la modélisation : synthèse</w:t>
            </w:r>
            <w:r w:rsidR="00733830">
              <w:rPr>
                <w:noProof/>
                <w:webHidden/>
              </w:rPr>
              <w:tab/>
            </w:r>
            <w:r w:rsidR="00733830">
              <w:rPr>
                <w:noProof/>
                <w:webHidden/>
              </w:rPr>
              <w:fldChar w:fldCharType="begin"/>
            </w:r>
            <w:r w:rsidR="00733830">
              <w:rPr>
                <w:noProof/>
                <w:webHidden/>
              </w:rPr>
              <w:instrText xml:space="preserve"> PAGEREF _Toc536626865 \h </w:instrText>
            </w:r>
            <w:r w:rsidR="00733830">
              <w:rPr>
                <w:noProof/>
                <w:webHidden/>
              </w:rPr>
            </w:r>
            <w:r w:rsidR="00733830">
              <w:rPr>
                <w:noProof/>
                <w:webHidden/>
              </w:rPr>
              <w:fldChar w:fldCharType="separate"/>
            </w:r>
            <w:r w:rsidR="00D71FCC">
              <w:rPr>
                <w:noProof/>
                <w:webHidden/>
              </w:rPr>
              <w:t>32</w:t>
            </w:r>
            <w:r w:rsidR="00733830">
              <w:rPr>
                <w:noProof/>
                <w:webHidden/>
              </w:rPr>
              <w:fldChar w:fldCharType="end"/>
            </w:r>
          </w:hyperlink>
        </w:p>
        <w:p w14:paraId="0057B988"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66" w:history="1">
            <w:r w:rsidR="00733830" w:rsidRPr="00F36962">
              <w:rPr>
                <w:rStyle w:val="Lienhypertexte"/>
                <w:noProof/>
              </w:rPr>
              <w:t>1.5</w:t>
            </w:r>
            <w:r w:rsidR="00733830">
              <w:rPr>
                <w:rFonts w:asciiTheme="minorHAnsi" w:eastAsiaTheme="minorEastAsia" w:hAnsiTheme="minorHAnsi" w:cstheme="minorBidi"/>
                <w:noProof/>
                <w:szCs w:val="22"/>
                <w:lang w:eastAsia="zh-CN"/>
              </w:rPr>
              <w:tab/>
            </w:r>
            <w:r w:rsidR="00733830" w:rsidRPr="00F36962">
              <w:rPr>
                <w:rStyle w:val="Lienhypertexte"/>
                <w:noProof/>
              </w:rPr>
              <w:t>Conclusion</w:t>
            </w:r>
            <w:r w:rsidR="00733830">
              <w:rPr>
                <w:noProof/>
                <w:webHidden/>
              </w:rPr>
              <w:tab/>
            </w:r>
            <w:r w:rsidR="00733830">
              <w:rPr>
                <w:noProof/>
                <w:webHidden/>
              </w:rPr>
              <w:fldChar w:fldCharType="begin"/>
            </w:r>
            <w:r w:rsidR="00733830">
              <w:rPr>
                <w:noProof/>
                <w:webHidden/>
              </w:rPr>
              <w:instrText xml:space="preserve"> PAGEREF _Toc536626866 \h </w:instrText>
            </w:r>
            <w:r w:rsidR="00733830">
              <w:rPr>
                <w:noProof/>
                <w:webHidden/>
              </w:rPr>
            </w:r>
            <w:r w:rsidR="00733830">
              <w:rPr>
                <w:noProof/>
                <w:webHidden/>
              </w:rPr>
              <w:fldChar w:fldCharType="separate"/>
            </w:r>
            <w:r w:rsidR="00D71FCC">
              <w:rPr>
                <w:noProof/>
                <w:webHidden/>
              </w:rPr>
              <w:t>35</w:t>
            </w:r>
            <w:r w:rsidR="00733830">
              <w:rPr>
                <w:noProof/>
                <w:webHidden/>
              </w:rPr>
              <w:fldChar w:fldCharType="end"/>
            </w:r>
          </w:hyperlink>
        </w:p>
        <w:p w14:paraId="407538CC" w14:textId="77777777" w:rsidR="00733830" w:rsidRDefault="00FA0AB6">
          <w:pPr>
            <w:pStyle w:val="TM1"/>
            <w:rPr>
              <w:rFonts w:asciiTheme="minorHAnsi" w:eastAsiaTheme="minorEastAsia" w:hAnsiTheme="minorHAnsi" w:cstheme="minorBidi"/>
              <w:sz w:val="22"/>
              <w:szCs w:val="22"/>
              <w:lang w:eastAsia="zh-CN"/>
            </w:rPr>
          </w:pPr>
          <w:hyperlink w:anchor="_Toc536626867" w:history="1">
            <w:r w:rsidR="00733830" w:rsidRPr="00F36962">
              <w:rPr>
                <w:rStyle w:val="Lienhypertexte"/>
              </w:rPr>
              <w:t>Chapitre 2 :  Modélisation des paliers hydrodynamiques</w:t>
            </w:r>
            <w:r w:rsidR="00733830">
              <w:rPr>
                <w:webHidden/>
              </w:rPr>
              <w:tab/>
            </w:r>
            <w:r w:rsidR="00733830">
              <w:rPr>
                <w:webHidden/>
              </w:rPr>
              <w:fldChar w:fldCharType="begin"/>
            </w:r>
            <w:r w:rsidR="00733830">
              <w:rPr>
                <w:webHidden/>
              </w:rPr>
              <w:instrText xml:space="preserve"> PAGEREF _Toc536626867 \h </w:instrText>
            </w:r>
            <w:r w:rsidR="00733830">
              <w:rPr>
                <w:webHidden/>
              </w:rPr>
            </w:r>
            <w:r w:rsidR="00733830">
              <w:rPr>
                <w:webHidden/>
              </w:rPr>
              <w:fldChar w:fldCharType="separate"/>
            </w:r>
            <w:r w:rsidR="00D71FCC">
              <w:rPr>
                <w:webHidden/>
              </w:rPr>
              <w:t>36</w:t>
            </w:r>
            <w:r w:rsidR="00733830">
              <w:rPr>
                <w:webHidden/>
              </w:rPr>
              <w:fldChar w:fldCharType="end"/>
            </w:r>
          </w:hyperlink>
        </w:p>
        <w:p w14:paraId="6C10D242"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69" w:history="1">
            <w:r w:rsidR="00733830" w:rsidRPr="00F36962">
              <w:rPr>
                <w:rStyle w:val="Lienhypertexte"/>
                <w:noProof/>
              </w:rPr>
              <w:t>2.1</w:t>
            </w:r>
            <w:r w:rsidR="00733830">
              <w:rPr>
                <w:rFonts w:asciiTheme="minorHAnsi" w:eastAsiaTheme="minorEastAsia" w:hAnsiTheme="minorHAnsi" w:cstheme="minorBidi"/>
                <w:noProof/>
                <w:szCs w:val="22"/>
                <w:lang w:eastAsia="zh-CN"/>
              </w:rPr>
              <w:tab/>
            </w:r>
            <w:r w:rsidR="00733830" w:rsidRPr="00F36962">
              <w:rPr>
                <w:rStyle w:val="Lienhypertexte"/>
                <w:noProof/>
              </w:rPr>
              <w:t>Introduction</w:t>
            </w:r>
            <w:r w:rsidR="00733830">
              <w:rPr>
                <w:noProof/>
                <w:webHidden/>
              </w:rPr>
              <w:tab/>
            </w:r>
            <w:r w:rsidR="00733830">
              <w:rPr>
                <w:noProof/>
                <w:webHidden/>
              </w:rPr>
              <w:fldChar w:fldCharType="begin"/>
            </w:r>
            <w:r w:rsidR="00733830">
              <w:rPr>
                <w:noProof/>
                <w:webHidden/>
              </w:rPr>
              <w:instrText xml:space="preserve"> PAGEREF _Toc536626869 \h </w:instrText>
            </w:r>
            <w:r w:rsidR="00733830">
              <w:rPr>
                <w:noProof/>
                <w:webHidden/>
              </w:rPr>
            </w:r>
            <w:r w:rsidR="00733830">
              <w:rPr>
                <w:noProof/>
                <w:webHidden/>
              </w:rPr>
              <w:fldChar w:fldCharType="separate"/>
            </w:r>
            <w:r w:rsidR="00D71FCC">
              <w:rPr>
                <w:noProof/>
                <w:webHidden/>
              </w:rPr>
              <w:t>36</w:t>
            </w:r>
            <w:r w:rsidR="00733830">
              <w:rPr>
                <w:noProof/>
                <w:webHidden/>
              </w:rPr>
              <w:fldChar w:fldCharType="end"/>
            </w:r>
          </w:hyperlink>
        </w:p>
        <w:p w14:paraId="5C5F28A2"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70" w:history="1">
            <w:r w:rsidR="00733830" w:rsidRPr="00F36962">
              <w:rPr>
                <w:rStyle w:val="Lienhypertexte"/>
                <w:noProof/>
              </w:rPr>
              <w:t>2.2</w:t>
            </w:r>
            <w:r w:rsidR="00733830">
              <w:rPr>
                <w:rFonts w:asciiTheme="minorHAnsi" w:eastAsiaTheme="minorEastAsia" w:hAnsiTheme="minorHAnsi" w:cstheme="minorBidi"/>
                <w:noProof/>
                <w:szCs w:val="22"/>
                <w:lang w:eastAsia="zh-CN"/>
              </w:rPr>
              <w:tab/>
            </w:r>
            <w:r w:rsidR="00733830" w:rsidRPr="00F36962">
              <w:rPr>
                <w:rStyle w:val="Lienhypertexte"/>
                <w:noProof/>
              </w:rPr>
              <w:t>Epaisseur du film mince en présence d’un désalignement</w:t>
            </w:r>
            <w:r w:rsidR="00733830">
              <w:rPr>
                <w:noProof/>
                <w:webHidden/>
              </w:rPr>
              <w:tab/>
            </w:r>
            <w:r w:rsidR="00733830">
              <w:rPr>
                <w:noProof/>
                <w:webHidden/>
              </w:rPr>
              <w:fldChar w:fldCharType="begin"/>
            </w:r>
            <w:r w:rsidR="00733830">
              <w:rPr>
                <w:noProof/>
                <w:webHidden/>
              </w:rPr>
              <w:instrText xml:space="preserve"> PAGEREF _Toc536626870 \h </w:instrText>
            </w:r>
            <w:r w:rsidR="00733830">
              <w:rPr>
                <w:noProof/>
                <w:webHidden/>
              </w:rPr>
            </w:r>
            <w:r w:rsidR="00733830">
              <w:rPr>
                <w:noProof/>
                <w:webHidden/>
              </w:rPr>
              <w:fldChar w:fldCharType="separate"/>
            </w:r>
            <w:r w:rsidR="00D71FCC">
              <w:rPr>
                <w:noProof/>
                <w:webHidden/>
              </w:rPr>
              <w:t>37</w:t>
            </w:r>
            <w:r w:rsidR="00733830">
              <w:rPr>
                <w:noProof/>
                <w:webHidden/>
              </w:rPr>
              <w:fldChar w:fldCharType="end"/>
            </w:r>
          </w:hyperlink>
        </w:p>
        <w:p w14:paraId="49A6B607"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71" w:history="1">
            <w:r w:rsidR="00733830" w:rsidRPr="00F36962">
              <w:rPr>
                <w:rStyle w:val="Lienhypertexte"/>
                <w:noProof/>
              </w:rPr>
              <w:t>2.3</w:t>
            </w:r>
            <w:r w:rsidR="00733830">
              <w:rPr>
                <w:rFonts w:asciiTheme="minorHAnsi" w:eastAsiaTheme="minorEastAsia" w:hAnsiTheme="minorHAnsi" w:cstheme="minorBidi"/>
                <w:noProof/>
                <w:szCs w:val="22"/>
                <w:lang w:eastAsia="zh-CN"/>
              </w:rPr>
              <w:tab/>
            </w:r>
            <w:r w:rsidR="00733830" w:rsidRPr="00F36962">
              <w:rPr>
                <w:rStyle w:val="Lienhypertexte"/>
                <w:noProof/>
              </w:rPr>
              <w:t>Equations de la lubrification thermohydrodynamique</w:t>
            </w:r>
            <w:r w:rsidR="00733830">
              <w:rPr>
                <w:noProof/>
                <w:webHidden/>
              </w:rPr>
              <w:tab/>
            </w:r>
            <w:r w:rsidR="00733830">
              <w:rPr>
                <w:noProof/>
                <w:webHidden/>
              </w:rPr>
              <w:fldChar w:fldCharType="begin"/>
            </w:r>
            <w:r w:rsidR="00733830">
              <w:rPr>
                <w:noProof/>
                <w:webHidden/>
              </w:rPr>
              <w:instrText xml:space="preserve"> PAGEREF _Toc536626871 \h </w:instrText>
            </w:r>
            <w:r w:rsidR="00733830">
              <w:rPr>
                <w:noProof/>
                <w:webHidden/>
              </w:rPr>
            </w:r>
            <w:r w:rsidR="00733830">
              <w:rPr>
                <w:noProof/>
                <w:webHidden/>
              </w:rPr>
              <w:fldChar w:fldCharType="separate"/>
            </w:r>
            <w:r w:rsidR="00D71FCC">
              <w:rPr>
                <w:noProof/>
                <w:webHidden/>
              </w:rPr>
              <w:t>39</w:t>
            </w:r>
            <w:r w:rsidR="00733830">
              <w:rPr>
                <w:noProof/>
                <w:webHidden/>
              </w:rPr>
              <w:fldChar w:fldCharType="end"/>
            </w:r>
          </w:hyperlink>
        </w:p>
        <w:p w14:paraId="1BA208F5"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72" w:history="1">
            <w:r w:rsidR="00733830" w:rsidRPr="00F36962">
              <w:rPr>
                <w:rStyle w:val="Lienhypertexte"/>
                <w:noProof/>
              </w:rPr>
              <w:t>2.3.1</w:t>
            </w:r>
            <w:r w:rsidR="00733830">
              <w:rPr>
                <w:rFonts w:asciiTheme="minorHAnsi" w:eastAsiaTheme="minorEastAsia" w:hAnsiTheme="minorHAnsi" w:cstheme="minorBidi"/>
                <w:noProof/>
                <w:szCs w:val="22"/>
                <w:lang w:eastAsia="zh-CN"/>
              </w:rPr>
              <w:tab/>
            </w:r>
            <w:r w:rsidR="00733830" w:rsidRPr="00F36962">
              <w:rPr>
                <w:rStyle w:val="Lienhypertexte"/>
                <w:noProof/>
              </w:rPr>
              <w:t>Equation de Reynolds généralisée</w:t>
            </w:r>
            <w:r w:rsidR="00733830">
              <w:rPr>
                <w:noProof/>
                <w:webHidden/>
              </w:rPr>
              <w:tab/>
            </w:r>
            <w:r w:rsidR="00733830">
              <w:rPr>
                <w:noProof/>
                <w:webHidden/>
              </w:rPr>
              <w:fldChar w:fldCharType="begin"/>
            </w:r>
            <w:r w:rsidR="00733830">
              <w:rPr>
                <w:noProof/>
                <w:webHidden/>
              </w:rPr>
              <w:instrText xml:space="preserve"> PAGEREF _Toc536626872 \h </w:instrText>
            </w:r>
            <w:r w:rsidR="00733830">
              <w:rPr>
                <w:noProof/>
                <w:webHidden/>
              </w:rPr>
            </w:r>
            <w:r w:rsidR="00733830">
              <w:rPr>
                <w:noProof/>
                <w:webHidden/>
              </w:rPr>
              <w:fldChar w:fldCharType="separate"/>
            </w:r>
            <w:r w:rsidR="00D71FCC">
              <w:rPr>
                <w:noProof/>
                <w:webHidden/>
              </w:rPr>
              <w:t>39</w:t>
            </w:r>
            <w:r w:rsidR="00733830">
              <w:rPr>
                <w:noProof/>
                <w:webHidden/>
              </w:rPr>
              <w:fldChar w:fldCharType="end"/>
            </w:r>
          </w:hyperlink>
        </w:p>
        <w:p w14:paraId="323E4D63"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73" w:history="1">
            <w:r w:rsidR="00733830" w:rsidRPr="00F36962">
              <w:rPr>
                <w:rStyle w:val="Lienhypertexte"/>
                <w:noProof/>
              </w:rPr>
              <w:t>2.3.2</w:t>
            </w:r>
            <w:r w:rsidR="00733830">
              <w:rPr>
                <w:rFonts w:asciiTheme="minorHAnsi" w:eastAsiaTheme="minorEastAsia" w:hAnsiTheme="minorHAnsi" w:cstheme="minorBidi"/>
                <w:noProof/>
                <w:szCs w:val="22"/>
                <w:lang w:eastAsia="zh-CN"/>
              </w:rPr>
              <w:tab/>
            </w:r>
            <w:r w:rsidR="00733830" w:rsidRPr="00F36962">
              <w:rPr>
                <w:rStyle w:val="Lienhypertexte"/>
                <w:noProof/>
              </w:rPr>
              <w:t>Modèles de rupture et reformation du film (cavitation)</w:t>
            </w:r>
            <w:r w:rsidR="00733830">
              <w:rPr>
                <w:noProof/>
                <w:webHidden/>
              </w:rPr>
              <w:tab/>
            </w:r>
            <w:r w:rsidR="00733830">
              <w:rPr>
                <w:noProof/>
                <w:webHidden/>
              </w:rPr>
              <w:fldChar w:fldCharType="begin"/>
            </w:r>
            <w:r w:rsidR="00733830">
              <w:rPr>
                <w:noProof/>
                <w:webHidden/>
              </w:rPr>
              <w:instrText xml:space="preserve"> PAGEREF _Toc536626873 \h </w:instrText>
            </w:r>
            <w:r w:rsidR="00733830">
              <w:rPr>
                <w:noProof/>
                <w:webHidden/>
              </w:rPr>
            </w:r>
            <w:r w:rsidR="00733830">
              <w:rPr>
                <w:noProof/>
                <w:webHidden/>
              </w:rPr>
              <w:fldChar w:fldCharType="separate"/>
            </w:r>
            <w:r w:rsidR="00D71FCC">
              <w:rPr>
                <w:noProof/>
                <w:webHidden/>
              </w:rPr>
              <w:t>42</w:t>
            </w:r>
            <w:r w:rsidR="00733830">
              <w:rPr>
                <w:noProof/>
                <w:webHidden/>
              </w:rPr>
              <w:fldChar w:fldCharType="end"/>
            </w:r>
          </w:hyperlink>
        </w:p>
        <w:p w14:paraId="1B2B9327"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74" w:history="1">
            <w:r w:rsidR="00733830" w:rsidRPr="00F36962">
              <w:rPr>
                <w:rStyle w:val="Lienhypertexte"/>
                <w:noProof/>
              </w:rPr>
              <w:t>2.3.3</w:t>
            </w:r>
            <w:r w:rsidR="00733830">
              <w:rPr>
                <w:rFonts w:asciiTheme="minorHAnsi" w:eastAsiaTheme="minorEastAsia" w:hAnsiTheme="minorHAnsi" w:cstheme="minorBidi"/>
                <w:noProof/>
                <w:szCs w:val="22"/>
                <w:lang w:eastAsia="zh-CN"/>
              </w:rPr>
              <w:tab/>
            </w:r>
            <w:r w:rsidR="00733830" w:rsidRPr="00F36962">
              <w:rPr>
                <w:rStyle w:val="Lienhypertexte"/>
                <w:noProof/>
              </w:rPr>
              <w:t>Equation de l’énergie</w:t>
            </w:r>
            <w:r w:rsidR="00733830">
              <w:rPr>
                <w:noProof/>
                <w:webHidden/>
              </w:rPr>
              <w:tab/>
            </w:r>
            <w:r w:rsidR="00733830">
              <w:rPr>
                <w:noProof/>
                <w:webHidden/>
              </w:rPr>
              <w:fldChar w:fldCharType="begin"/>
            </w:r>
            <w:r w:rsidR="00733830">
              <w:rPr>
                <w:noProof/>
                <w:webHidden/>
              </w:rPr>
              <w:instrText xml:space="preserve"> PAGEREF _Toc536626874 \h </w:instrText>
            </w:r>
            <w:r w:rsidR="00733830">
              <w:rPr>
                <w:noProof/>
                <w:webHidden/>
              </w:rPr>
            </w:r>
            <w:r w:rsidR="00733830">
              <w:rPr>
                <w:noProof/>
                <w:webHidden/>
              </w:rPr>
              <w:fldChar w:fldCharType="separate"/>
            </w:r>
            <w:r w:rsidR="00D71FCC">
              <w:rPr>
                <w:noProof/>
                <w:webHidden/>
              </w:rPr>
              <w:t>44</w:t>
            </w:r>
            <w:r w:rsidR="00733830">
              <w:rPr>
                <w:noProof/>
                <w:webHidden/>
              </w:rPr>
              <w:fldChar w:fldCharType="end"/>
            </w:r>
          </w:hyperlink>
        </w:p>
        <w:p w14:paraId="71B8FDE1"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75" w:history="1">
            <w:r w:rsidR="00733830" w:rsidRPr="00F36962">
              <w:rPr>
                <w:rStyle w:val="Lienhypertexte"/>
                <w:noProof/>
              </w:rPr>
              <w:t>2.3.4</w:t>
            </w:r>
            <w:r w:rsidR="00733830">
              <w:rPr>
                <w:rFonts w:asciiTheme="minorHAnsi" w:eastAsiaTheme="minorEastAsia" w:hAnsiTheme="minorHAnsi" w:cstheme="minorBidi"/>
                <w:noProof/>
                <w:szCs w:val="22"/>
                <w:lang w:eastAsia="zh-CN"/>
              </w:rPr>
              <w:tab/>
            </w:r>
            <w:r w:rsidR="00733830" w:rsidRPr="00F36962">
              <w:rPr>
                <w:rStyle w:val="Lienhypertexte"/>
                <w:noProof/>
              </w:rPr>
              <w:t>Approximation de la temperature par des polynomes de legendre</w:t>
            </w:r>
            <w:r w:rsidR="00733830">
              <w:rPr>
                <w:noProof/>
                <w:webHidden/>
              </w:rPr>
              <w:tab/>
            </w:r>
            <w:r w:rsidR="00733830">
              <w:rPr>
                <w:noProof/>
                <w:webHidden/>
              </w:rPr>
              <w:fldChar w:fldCharType="begin"/>
            </w:r>
            <w:r w:rsidR="00733830">
              <w:rPr>
                <w:noProof/>
                <w:webHidden/>
              </w:rPr>
              <w:instrText xml:space="preserve"> PAGEREF _Toc536626875 \h </w:instrText>
            </w:r>
            <w:r w:rsidR="00733830">
              <w:rPr>
                <w:noProof/>
                <w:webHidden/>
              </w:rPr>
            </w:r>
            <w:r w:rsidR="00733830">
              <w:rPr>
                <w:noProof/>
                <w:webHidden/>
              </w:rPr>
              <w:fldChar w:fldCharType="separate"/>
            </w:r>
            <w:r w:rsidR="00D71FCC">
              <w:rPr>
                <w:noProof/>
                <w:webHidden/>
              </w:rPr>
              <w:t>45</w:t>
            </w:r>
            <w:r w:rsidR="00733830">
              <w:rPr>
                <w:noProof/>
                <w:webHidden/>
              </w:rPr>
              <w:fldChar w:fldCharType="end"/>
            </w:r>
          </w:hyperlink>
        </w:p>
        <w:p w14:paraId="60F0A236"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76" w:history="1">
            <w:r w:rsidR="00733830" w:rsidRPr="00F36962">
              <w:rPr>
                <w:rStyle w:val="Lienhypertexte"/>
                <w:noProof/>
              </w:rPr>
              <w:t>2.3.5</w:t>
            </w:r>
            <w:r w:rsidR="00733830">
              <w:rPr>
                <w:rFonts w:asciiTheme="minorHAnsi" w:eastAsiaTheme="minorEastAsia" w:hAnsiTheme="minorHAnsi" w:cstheme="minorBidi"/>
                <w:noProof/>
                <w:szCs w:val="22"/>
                <w:lang w:eastAsia="zh-CN"/>
              </w:rPr>
              <w:tab/>
            </w:r>
            <w:r w:rsidR="00733830" w:rsidRPr="00F36962">
              <w:rPr>
                <w:rStyle w:val="Lienhypertexte"/>
                <w:noProof/>
              </w:rPr>
              <w:t>Résolution des équations couplées</w:t>
            </w:r>
            <w:r w:rsidR="00733830">
              <w:rPr>
                <w:noProof/>
                <w:webHidden/>
              </w:rPr>
              <w:tab/>
            </w:r>
            <w:r w:rsidR="00733830">
              <w:rPr>
                <w:noProof/>
                <w:webHidden/>
              </w:rPr>
              <w:fldChar w:fldCharType="begin"/>
            </w:r>
            <w:r w:rsidR="00733830">
              <w:rPr>
                <w:noProof/>
                <w:webHidden/>
              </w:rPr>
              <w:instrText xml:space="preserve"> PAGEREF _Toc536626876 \h </w:instrText>
            </w:r>
            <w:r w:rsidR="00733830">
              <w:rPr>
                <w:noProof/>
                <w:webHidden/>
              </w:rPr>
            </w:r>
            <w:r w:rsidR="00733830">
              <w:rPr>
                <w:noProof/>
                <w:webHidden/>
              </w:rPr>
              <w:fldChar w:fldCharType="separate"/>
            </w:r>
            <w:r w:rsidR="00D71FCC">
              <w:rPr>
                <w:noProof/>
                <w:webHidden/>
              </w:rPr>
              <w:t>49</w:t>
            </w:r>
            <w:r w:rsidR="00733830">
              <w:rPr>
                <w:noProof/>
                <w:webHidden/>
              </w:rPr>
              <w:fldChar w:fldCharType="end"/>
            </w:r>
          </w:hyperlink>
        </w:p>
        <w:p w14:paraId="0A8BED07"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77" w:history="1">
            <w:r w:rsidR="00733830" w:rsidRPr="00F36962">
              <w:rPr>
                <w:rStyle w:val="Lienhypertexte"/>
                <w:noProof/>
              </w:rPr>
              <w:t>2.4</w:t>
            </w:r>
            <w:r w:rsidR="00733830">
              <w:rPr>
                <w:rFonts w:asciiTheme="minorHAnsi" w:eastAsiaTheme="minorEastAsia" w:hAnsiTheme="minorHAnsi" w:cstheme="minorBidi"/>
                <w:noProof/>
                <w:szCs w:val="22"/>
                <w:lang w:eastAsia="zh-CN"/>
              </w:rPr>
              <w:tab/>
            </w:r>
            <w:r w:rsidR="00733830" w:rsidRPr="00F36962">
              <w:rPr>
                <w:rStyle w:val="Lienhypertexte"/>
                <w:noProof/>
              </w:rPr>
              <w:t>Etude de cas d’un patin incliné 1D</w:t>
            </w:r>
            <w:r w:rsidR="00733830">
              <w:rPr>
                <w:noProof/>
                <w:webHidden/>
              </w:rPr>
              <w:tab/>
            </w:r>
            <w:r w:rsidR="00733830">
              <w:rPr>
                <w:noProof/>
                <w:webHidden/>
              </w:rPr>
              <w:fldChar w:fldCharType="begin"/>
            </w:r>
            <w:r w:rsidR="00733830">
              <w:rPr>
                <w:noProof/>
                <w:webHidden/>
              </w:rPr>
              <w:instrText xml:space="preserve"> PAGEREF _Toc536626877 \h </w:instrText>
            </w:r>
            <w:r w:rsidR="00733830">
              <w:rPr>
                <w:noProof/>
                <w:webHidden/>
              </w:rPr>
            </w:r>
            <w:r w:rsidR="00733830">
              <w:rPr>
                <w:noProof/>
                <w:webHidden/>
              </w:rPr>
              <w:fldChar w:fldCharType="separate"/>
            </w:r>
            <w:r w:rsidR="00D71FCC">
              <w:rPr>
                <w:noProof/>
                <w:webHidden/>
              </w:rPr>
              <w:t>56</w:t>
            </w:r>
            <w:r w:rsidR="00733830">
              <w:rPr>
                <w:noProof/>
                <w:webHidden/>
              </w:rPr>
              <w:fldChar w:fldCharType="end"/>
            </w:r>
          </w:hyperlink>
        </w:p>
        <w:p w14:paraId="3510DF3D"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78" w:history="1">
            <w:r w:rsidR="00733830" w:rsidRPr="00F36962">
              <w:rPr>
                <w:rStyle w:val="Lienhypertexte"/>
                <w:noProof/>
              </w:rPr>
              <w:t>2.5</w:t>
            </w:r>
            <w:r w:rsidR="00733830">
              <w:rPr>
                <w:rFonts w:asciiTheme="minorHAnsi" w:eastAsiaTheme="minorEastAsia" w:hAnsiTheme="minorHAnsi" w:cstheme="minorBidi"/>
                <w:noProof/>
                <w:szCs w:val="22"/>
                <w:lang w:eastAsia="zh-CN"/>
              </w:rPr>
              <w:tab/>
            </w:r>
            <w:r w:rsidR="00733830" w:rsidRPr="00F36962">
              <w:rPr>
                <w:rStyle w:val="Lienhypertexte"/>
                <w:noProof/>
              </w:rPr>
              <w:t>Études de cas d’un palier avec deux lobes</w:t>
            </w:r>
            <w:r w:rsidR="00733830">
              <w:rPr>
                <w:noProof/>
                <w:webHidden/>
              </w:rPr>
              <w:tab/>
            </w:r>
            <w:r w:rsidR="00733830">
              <w:rPr>
                <w:noProof/>
                <w:webHidden/>
              </w:rPr>
              <w:fldChar w:fldCharType="begin"/>
            </w:r>
            <w:r w:rsidR="00733830">
              <w:rPr>
                <w:noProof/>
                <w:webHidden/>
              </w:rPr>
              <w:instrText xml:space="preserve"> PAGEREF _Toc536626878 \h </w:instrText>
            </w:r>
            <w:r w:rsidR="00733830">
              <w:rPr>
                <w:noProof/>
                <w:webHidden/>
              </w:rPr>
            </w:r>
            <w:r w:rsidR="00733830">
              <w:rPr>
                <w:noProof/>
                <w:webHidden/>
              </w:rPr>
              <w:fldChar w:fldCharType="separate"/>
            </w:r>
            <w:r w:rsidR="00D71FCC">
              <w:rPr>
                <w:noProof/>
                <w:webHidden/>
              </w:rPr>
              <w:t>61</w:t>
            </w:r>
            <w:r w:rsidR="00733830">
              <w:rPr>
                <w:noProof/>
                <w:webHidden/>
              </w:rPr>
              <w:fldChar w:fldCharType="end"/>
            </w:r>
          </w:hyperlink>
        </w:p>
        <w:p w14:paraId="6350FBC1"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79" w:history="1">
            <w:r w:rsidR="00733830" w:rsidRPr="00F36962">
              <w:rPr>
                <w:rStyle w:val="Lienhypertexte"/>
                <w:noProof/>
              </w:rPr>
              <w:t>2.6</w:t>
            </w:r>
            <w:r w:rsidR="00733830">
              <w:rPr>
                <w:rFonts w:asciiTheme="minorHAnsi" w:eastAsiaTheme="minorEastAsia" w:hAnsiTheme="minorHAnsi" w:cstheme="minorBidi"/>
                <w:noProof/>
                <w:szCs w:val="22"/>
                <w:lang w:eastAsia="zh-CN"/>
              </w:rPr>
              <w:tab/>
            </w:r>
            <w:r w:rsidR="00733830" w:rsidRPr="00F36962">
              <w:rPr>
                <w:rStyle w:val="Lienhypertexte"/>
                <w:noProof/>
              </w:rPr>
              <w:t>Efforts générés dans paliers hydrodynamiques</w:t>
            </w:r>
            <w:r w:rsidR="00733830">
              <w:rPr>
                <w:noProof/>
                <w:webHidden/>
              </w:rPr>
              <w:tab/>
            </w:r>
            <w:r w:rsidR="00733830">
              <w:rPr>
                <w:noProof/>
                <w:webHidden/>
              </w:rPr>
              <w:fldChar w:fldCharType="begin"/>
            </w:r>
            <w:r w:rsidR="00733830">
              <w:rPr>
                <w:noProof/>
                <w:webHidden/>
              </w:rPr>
              <w:instrText xml:space="preserve"> PAGEREF _Toc536626879 \h </w:instrText>
            </w:r>
            <w:r w:rsidR="00733830">
              <w:rPr>
                <w:noProof/>
                <w:webHidden/>
              </w:rPr>
            </w:r>
            <w:r w:rsidR="00733830">
              <w:rPr>
                <w:noProof/>
                <w:webHidden/>
              </w:rPr>
              <w:fldChar w:fldCharType="separate"/>
            </w:r>
            <w:r w:rsidR="00D71FCC">
              <w:rPr>
                <w:noProof/>
                <w:webHidden/>
              </w:rPr>
              <w:t>64</w:t>
            </w:r>
            <w:r w:rsidR="00733830">
              <w:rPr>
                <w:noProof/>
                <w:webHidden/>
              </w:rPr>
              <w:fldChar w:fldCharType="end"/>
            </w:r>
          </w:hyperlink>
        </w:p>
        <w:p w14:paraId="34D6F7BA"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80" w:history="1">
            <w:r w:rsidR="00733830" w:rsidRPr="00F36962">
              <w:rPr>
                <w:rStyle w:val="Lienhypertexte"/>
                <w:noProof/>
              </w:rPr>
              <w:t>2.7</w:t>
            </w:r>
            <w:r w:rsidR="00733830">
              <w:rPr>
                <w:rFonts w:asciiTheme="minorHAnsi" w:eastAsiaTheme="minorEastAsia" w:hAnsiTheme="minorHAnsi" w:cstheme="minorBidi"/>
                <w:noProof/>
                <w:szCs w:val="22"/>
                <w:lang w:eastAsia="zh-CN"/>
              </w:rPr>
              <w:tab/>
            </w:r>
            <w:r w:rsidR="00733830" w:rsidRPr="00F36962">
              <w:rPr>
                <w:rStyle w:val="Lienhypertexte"/>
                <w:noProof/>
              </w:rPr>
              <w:t>Conclusion</w:t>
            </w:r>
            <w:r w:rsidR="00733830">
              <w:rPr>
                <w:noProof/>
                <w:webHidden/>
              </w:rPr>
              <w:tab/>
            </w:r>
            <w:r w:rsidR="00733830">
              <w:rPr>
                <w:noProof/>
                <w:webHidden/>
              </w:rPr>
              <w:fldChar w:fldCharType="begin"/>
            </w:r>
            <w:r w:rsidR="00733830">
              <w:rPr>
                <w:noProof/>
                <w:webHidden/>
              </w:rPr>
              <w:instrText xml:space="preserve"> PAGEREF _Toc536626880 \h </w:instrText>
            </w:r>
            <w:r w:rsidR="00733830">
              <w:rPr>
                <w:noProof/>
                <w:webHidden/>
              </w:rPr>
            </w:r>
            <w:r w:rsidR="00733830">
              <w:rPr>
                <w:noProof/>
                <w:webHidden/>
              </w:rPr>
              <w:fldChar w:fldCharType="separate"/>
            </w:r>
            <w:r w:rsidR="00D71FCC">
              <w:rPr>
                <w:noProof/>
                <w:webHidden/>
              </w:rPr>
              <w:t>64</w:t>
            </w:r>
            <w:r w:rsidR="00733830">
              <w:rPr>
                <w:noProof/>
                <w:webHidden/>
              </w:rPr>
              <w:fldChar w:fldCharType="end"/>
            </w:r>
          </w:hyperlink>
        </w:p>
        <w:p w14:paraId="35EA6187" w14:textId="77777777" w:rsidR="00733830" w:rsidRDefault="00FA0AB6">
          <w:pPr>
            <w:pStyle w:val="TM1"/>
            <w:rPr>
              <w:rFonts w:asciiTheme="minorHAnsi" w:eastAsiaTheme="minorEastAsia" w:hAnsiTheme="minorHAnsi" w:cstheme="minorBidi"/>
              <w:sz w:val="22"/>
              <w:szCs w:val="22"/>
              <w:lang w:eastAsia="zh-CN"/>
            </w:rPr>
          </w:pPr>
          <w:hyperlink w:anchor="_Toc536626881" w:history="1">
            <w:r w:rsidR="00733830" w:rsidRPr="00F36962">
              <w:rPr>
                <w:rStyle w:val="Lienhypertexte"/>
              </w:rPr>
              <w:t>Chapitre 3 :  Modélisation des rotors</w:t>
            </w:r>
            <w:r w:rsidR="00733830">
              <w:rPr>
                <w:webHidden/>
              </w:rPr>
              <w:tab/>
            </w:r>
            <w:r w:rsidR="00733830">
              <w:rPr>
                <w:webHidden/>
              </w:rPr>
              <w:fldChar w:fldCharType="begin"/>
            </w:r>
            <w:r w:rsidR="00733830">
              <w:rPr>
                <w:webHidden/>
              </w:rPr>
              <w:instrText xml:space="preserve"> PAGEREF _Toc536626881 \h </w:instrText>
            </w:r>
            <w:r w:rsidR="00733830">
              <w:rPr>
                <w:webHidden/>
              </w:rPr>
            </w:r>
            <w:r w:rsidR="00733830">
              <w:rPr>
                <w:webHidden/>
              </w:rPr>
              <w:fldChar w:fldCharType="separate"/>
            </w:r>
            <w:r w:rsidR="00D71FCC">
              <w:rPr>
                <w:webHidden/>
              </w:rPr>
              <w:t>66</w:t>
            </w:r>
            <w:r w:rsidR="00733830">
              <w:rPr>
                <w:webHidden/>
              </w:rPr>
              <w:fldChar w:fldCharType="end"/>
            </w:r>
          </w:hyperlink>
        </w:p>
        <w:p w14:paraId="7BAC5267"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87" w:history="1">
            <w:r w:rsidR="00733830" w:rsidRPr="00F36962">
              <w:rPr>
                <w:rStyle w:val="Lienhypertexte"/>
                <w:noProof/>
              </w:rPr>
              <w:t>3.1</w:t>
            </w:r>
            <w:r w:rsidR="00733830">
              <w:rPr>
                <w:rFonts w:asciiTheme="minorHAnsi" w:eastAsiaTheme="minorEastAsia" w:hAnsiTheme="minorHAnsi" w:cstheme="minorBidi"/>
                <w:noProof/>
                <w:szCs w:val="22"/>
                <w:lang w:eastAsia="zh-CN"/>
              </w:rPr>
              <w:tab/>
            </w:r>
            <w:r w:rsidR="00733830" w:rsidRPr="00F36962">
              <w:rPr>
                <w:rStyle w:val="Lienhypertexte"/>
                <w:noProof/>
              </w:rPr>
              <w:t>Modèle thermomécanique des rotors</w:t>
            </w:r>
            <w:r w:rsidR="00733830">
              <w:rPr>
                <w:noProof/>
                <w:webHidden/>
              </w:rPr>
              <w:tab/>
            </w:r>
            <w:r w:rsidR="00733830">
              <w:rPr>
                <w:noProof/>
                <w:webHidden/>
              </w:rPr>
              <w:fldChar w:fldCharType="begin"/>
            </w:r>
            <w:r w:rsidR="00733830">
              <w:rPr>
                <w:noProof/>
                <w:webHidden/>
              </w:rPr>
              <w:instrText xml:space="preserve"> PAGEREF _Toc536626887 \h </w:instrText>
            </w:r>
            <w:r w:rsidR="00733830">
              <w:rPr>
                <w:noProof/>
                <w:webHidden/>
              </w:rPr>
            </w:r>
            <w:r w:rsidR="00733830">
              <w:rPr>
                <w:noProof/>
                <w:webHidden/>
              </w:rPr>
              <w:fldChar w:fldCharType="separate"/>
            </w:r>
            <w:r w:rsidR="00D71FCC">
              <w:rPr>
                <w:noProof/>
                <w:webHidden/>
              </w:rPr>
              <w:t>66</w:t>
            </w:r>
            <w:r w:rsidR="00733830">
              <w:rPr>
                <w:noProof/>
                <w:webHidden/>
              </w:rPr>
              <w:fldChar w:fldCharType="end"/>
            </w:r>
          </w:hyperlink>
        </w:p>
        <w:p w14:paraId="1CE23BDF"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88" w:history="1">
            <w:r w:rsidR="00733830" w:rsidRPr="00F36962">
              <w:rPr>
                <w:rStyle w:val="Lienhypertexte"/>
                <w:noProof/>
              </w:rPr>
              <w:t>3.1.1</w:t>
            </w:r>
            <w:r w:rsidR="00733830">
              <w:rPr>
                <w:rFonts w:asciiTheme="minorHAnsi" w:eastAsiaTheme="minorEastAsia" w:hAnsiTheme="minorHAnsi" w:cstheme="minorBidi"/>
                <w:noProof/>
                <w:szCs w:val="22"/>
                <w:lang w:eastAsia="zh-CN"/>
              </w:rPr>
              <w:tab/>
            </w:r>
            <w:r w:rsidR="00733830" w:rsidRPr="00F36962">
              <w:rPr>
                <w:rStyle w:val="Lienhypertexte"/>
                <w:noProof/>
              </w:rPr>
              <w:t>Modèle thermique linéaire</w:t>
            </w:r>
            <w:r w:rsidR="00733830">
              <w:rPr>
                <w:noProof/>
                <w:webHidden/>
              </w:rPr>
              <w:tab/>
            </w:r>
            <w:r w:rsidR="00733830">
              <w:rPr>
                <w:noProof/>
                <w:webHidden/>
              </w:rPr>
              <w:fldChar w:fldCharType="begin"/>
            </w:r>
            <w:r w:rsidR="00733830">
              <w:rPr>
                <w:noProof/>
                <w:webHidden/>
              </w:rPr>
              <w:instrText xml:space="preserve"> PAGEREF _Toc536626888 \h </w:instrText>
            </w:r>
            <w:r w:rsidR="00733830">
              <w:rPr>
                <w:noProof/>
                <w:webHidden/>
              </w:rPr>
            </w:r>
            <w:r w:rsidR="00733830">
              <w:rPr>
                <w:noProof/>
                <w:webHidden/>
              </w:rPr>
              <w:fldChar w:fldCharType="separate"/>
            </w:r>
            <w:r w:rsidR="00D71FCC">
              <w:rPr>
                <w:noProof/>
                <w:webHidden/>
              </w:rPr>
              <w:t>67</w:t>
            </w:r>
            <w:r w:rsidR="00733830">
              <w:rPr>
                <w:noProof/>
                <w:webHidden/>
              </w:rPr>
              <w:fldChar w:fldCharType="end"/>
            </w:r>
          </w:hyperlink>
        </w:p>
        <w:p w14:paraId="2E1F96A1"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89" w:history="1">
            <w:r w:rsidR="00733830" w:rsidRPr="00F36962">
              <w:rPr>
                <w:rStyle w:val="Lienhypertexte"/>
                <w:noProof/>
              </w:rPr>
              <w:t>3.1.2</w:t>
            </w:r>
            <w:r w:rsidR="00733830">
              <w:rPr>
                <w:rFonts w:asciiTheme="minorHAnsi" w:eastAsiaTheme="minorEastAsia" w:hAnsiTheme="minorHAnsi" w:cstheme="minorBidi"/>
                <w:noProof/>
                <w:szCs w:val="22"/>
                <w:lang w:eastAsia="zh-CN"/>
              </w:rPr>
              <w:tab/>
            </w:r>
            <w:r w:rsidR="00733830" w:rsidRPr="00F36962">
              <w:rPr>
                <w:rStyle w:val="Lienhypertexte"/>
                <w:noProof/>
              </w:rPr>
              <w:t>Modèlisation de la déformation thermomecanique</w:t>
            </w:r>
            <w:r w:rsidR="00733830">
              <w:rPr>
                <w:noProof/>
                <w:webHidden/>
              </w:rPr>
              <w:tab/>
            </w:r>
            <w:r w:rsidR="00733830">
              <w:rPr>
                <w:noProof/>
                <w:webHidden/>
              </w:rPr>
              <w:fldChar w:fldCharType="begin"/>
            </w:r>
            <w:r w:rsidR="00733830">
              <w:rPr>
                <w:noProof/>
                <w:webHidden/>
              </w:rPr>
              <w:instrText xml:space="preserve"> PAGEREF _Toc536626889 \h </w:instrText>
            </w:r>
            <w:r w:rsidR="00733830">
              <w:rPr>
                <w:noProof/>
                <w:webHidden/>
              </w:rPr>
            </w:r>
            <w:r w:rsidR="00733830">
              <w:rPr>
                <w:noProof/>
                <w:webHidden/>
              </w:rPr>
              <w:fldChar w:fldCharType="separate"/>
            </w:r>
            <w:r w:rsidR="00D71FCC">
              <w:rPr>
                <w:noProof/>
                <w:webHidden/>
              </w:rPr>
              <w:t>69</w:t>
            </w:r>
            <w:r w:rsidR="00733830">
              <w:rPr>
                <w:noProof/>
                <w:webHidden/>
              </w:rPr>
              <w:fldChar w:fldCharType="end"/>
            </w:r>
          </w:hyperlink>
        </w:p>
        <w:p w14:paraId="0CE2764F"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90" w:history="1">
            <w:r w:rsidR="00733830" w:rsidRPr="00F36962">
              <w:rPr>
                <w:rStyle w:val="Lienhypertexte"/>
                <w:noProof/>
              </w:rPr>
              <w:t>3.2</w:t>
            </w:r>
            <w:r w:rsidR="00733830">
              <w:rPr>
                <w:rFonts w:asciiTheme="minorHAnsi" w:eastAsiaTheme="minorEastAsia" w:hAnsiTheme="minorHAnsi" w:cstheme="minorBidi"/>
                <w:noProof/>
                <w:szCs w:val="22"/>
                <w:lang w:eastAsia="zh-CN"/>
              </w:rPr>
              <w:tab/>
            </w:r>
            <w:r w:rsidR="00733830" w:rsidRPr="00F36962">
              <w:rPr>
                <w:rStyle w:val="Lienhypertexte"/>
                <w:noProof/>
              </w:rPr>
              <w:t>Modèles dynamiques des rotors</w:t>
            </w:r>
            <w:r w:rsidR="00733830">
              <w:rPr>
                <w:noProof/>
                <w:webHidden/>
              </w:rPr>
              <w:tab/>
            </w:r>
            <w:r w:rsidR="00733830">
              <w:rPr>
                <w:noProof/>
                <w:webHidden/>
              </w:rPr>
              <w:fldChar w:fldCharType="begin"/>
            </w:r>
            <w:r w:rsidR="00733830">
              <w:rPr>
                <w:noProof/>
                <w:webHidden/>
              </w:rPr>
              <w:instrText xml:space="preserve"> PAGEREF _Toc536626890 \h </w:instrText>
            </w:r>
            <w:r w:rsidR="00733830">
              <w:rPr>
                <w:noProof/>
                <w:webHidden/>
              </w:rPr>
            </w:r>
            <w:r w:rsidR="00733830">
              <w:rPr>
                <w:noProof/>
                <w:webHidden/>
              </w:rPr>
              <w:fldChar w:fldCharType="separate"/>
            </w:r>
            <w:r w:rsidR="00D71FCC">
              <w:rPr>
                <w:noProof/>
                <w:webHidden/>
              </w:rPr>
              <w:t>73</w:t>
            </w:r>
            <w:r w:rsidR="00733830">
              <w:rPr>
                <w:noProof/>
                <w:webHidden/>
              </w:rPr>
              <w:fldChar w:fldCharType="end"/>
            </w:r>
          </w:hyperlink>
        </w:p>
        <w:p w14:paraId="66E163AD"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91" w:history="1">
            <w:r w:rsidR="00733830" w:rsidRPr="00F36962">
              <w:rPr>
                <w:rStyle w:val="Lienhypertexte"/>
                <w:noProof/>
              </w:rPr>
              <w:t>3.2.1</w:t>
            </w:r>
            <w:r w:rsidR="00733830">
              <w:rPr>
                <w:rFonts w:asciiTheme="minorHAnsi" w:eastAsiaTheme="minorEastAsia" w:hAnsiTheme="minorHAnsi" w:cstheme="minorBidi"/>
                <w:noProof/>
                <w:szCs w:val="22"/>
                <w:lang w:eastAsia="zh-CN"/>
              </w:rPr>
              <w:tab/>
            </w:r>
            <w:r w:rsidR="00733830" w:rsidRPr="00F36962">
              <w:rPr>
                <w:rStyle w:val="Lienhypertexte"/>
                <w:noProof/>
              </w:rPr>
              <w:t>Rotor rigide à quatres degrés de liberté</w:t>
            </w:r>
            <w:r w:rsidR="00733830">
              <w:rPr>
                <w:noProof/>
                <w:webHidden/>
              </w:rPr>
              <w:tab/>
            </w:r>
            <w:r w:rsidR="00733830">
              <w:rPr>
                <w:noProof/>
                <w:webHidden/>
              </w:rPr>
              <w:fldChar w:fldCharType="begin"/>
            </w:r>
            <w:r w:rsidR="00733830">
              <w:rPr>
                <w:noProof/>
                <w:webHidden/>
              </w:rPr>
              <w:instrText xml:space="preserve"> PAGEREF _Toc536626891 \h </w:instrText>
            </w:r>
            <w:r w:rsidR="00733830">
              <w:rPr>
                <w:noProof/>
                <w:webHidden/>
              </w:rPr>
            </w:r>
            <w:r w:rsidR="00733830">
              <w:rPr>
                <w:noProof/>
                <w:webHidden/>
              </w:rPr>
              <w:fldChar w:fldCharType="separate"/>
            </w:r>
            <w:r w:rsidR="00D71FCC">
              <w:rPr>
                <w:noProof/>
                <w:webHidden/>
              </w:rPr>
              <w:t>73</w:t>
            </w:r>
            <w:r w:rsidR="00733830">
              <w:rPr>
                <w:noProof/>
                <w:webHidden/>
              </w:rPr>
              <w:fldChar w:fldCharType="end"/>
            </w:r>
          </w:hyperlink>
        </w:p>
        <w:p w14:paraId="6FB9DFC7"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92" w:history="1">
            <w:r w:rsidR="00733830" w:rsidRPr="00F36962">
              <w:rPr>
                <w:rStyle w:val="Lienhypertexte"/>
                <w:noProof/>
              </w:rPr>
              <w:t>3.2.2</w:t>
            </w:r>
            <w:r w:rsidR="00733830">
              <w:rPr>
                <w:rFonts w:asciiTheme="minorHAnsi" w:eastAsiaTheme="minorEastAsia" w:hAnsiTheme="minorHAnsi" w:cstheme="minorBidi"/>
                <w:noProof/>
                <w:szCs w:val="22"/>
                <w:lang w:eastAsia="zh-CN"/>
              </w:rPr>
              <w:tab/>
            </w:r>
            <w:r w:rsidR="00733830" w:rsidRPr="00F36962">
              <w:rPr>
                <w:rStyle w:val="Lienhypertexte"/>
                <w:noProof/>
              </w:rPr>
              <w:t xml:space="preserve">Rotor flexible à </w:t>
            </w:r>
            <m:oMath>
              <m:r>
                <m:rPr>
                  <m:sty m:val="bi"/>
                </m:rPr>
                <w:rPr>
                  <w:rStyle w:val="Lienhypertexte"/>
                  <w:rFonts w:ascii="Cambria Math" w:hAnsi="Cambria Math"/>
                  <w:noProof/>
                </w:rPr>
                <m:t>n</m:t>
              </m:r>
            </m:oMath>
            <w:r w:rsidR="00733830" w:rsidRPr="00F36962">
              <w:rPr>
                <w:rStyle w:val="Lienhypertexte"/>
                <w:noProof/>
              </w:rPr>
              <w:t xml:space="preserve"> degrés de liberté</w:t>
            </w:r>
            <w:r w:rsidR="00733830">
              <w:rPr>
                <w:noProof/>
                <w:webHidden/>
              </w:rPr>
              <w:tab/>
            </w:r>
            <w:r w:rsidR="00733830">
              <w:rPr>
                <w:noProof/>
                <w:webHidden/>
              </w:rPr>
              <w:fldChar w:fldCharType="begin"/>
            </w:r>
            <w:r w:rsidR="00733830">
              <w:rPr>
                <w:noProof/>
                <w:webHidden/>
              </w:rPr>
              <w:instrText xml:space="preserve"> PAGEREF _Toc536626892 \h </w:instrText>
            </w:r>
            <w:r w:rsidR="00733830">
              <w:rPr>
                <w:noProof/>
                <w:webHidden/>
              </w:rPr>
            </w:r>
            <w:r w:rsidR="00733830">
              <w:rPr>
                <w:noProof/>
                <w:webHidden/>
              </w:rPr>
              <w:fldChar w:fldCharType="separate"/>
            </w:r>
            <w:r w:rsidR="00D71FCC">
              <w:rPr>
                <w:noProof/>
                <w:webHidden/>
              </w:rPr>
              <w:t>75</w:t>
            </w:r>
            <w:r w:rsidR="00733830">
              <w:rPr>
                <w:noProof/>
                <w:webHidden/>
              </w:rPr>
              <w:fldChar w:fldCharType="end"/>
            </w:r>
          </w:hyperlink>
        </w:p>
        <w:p w14:paraId="48CABFC4"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93" w:history="1">
            <w:r w:rsidR="00733830" w:rsidRPr="00F36962">
              <w:rPr>
                <w:rStyle w:val="Lienhypertexte"/>
                <w:noProof/>
              </w:rPr>
              <w:t>3.2.3</w:t>
            </w:r>
            <w:r w:rsidR="00733830">
              <w:rPr>
                <w:rFonts w:asciiTheme="minorHAnsi" w:eastAsiaTheme="minorEastAsia" w:hAnsiTheme="minorHAnsi" w:cstheme="minorBidi"/>
                <w:noProof/>
                <w:szCs w:val="22"/>
                <w:lang w:eastAsia="zh-CN"/>
              </w:rPr>
              <w:tab/>
            </w:r>
            <w:r w:rsidR="00733830" w:rsidRPr="00F36962">
              <w:rPr>
                <w:rStyle w:val="Lienhypertexte"/>
                <w:noProof/>
              </w:rPr>
              <w:t>Méthode numérique d’intégration temporelles</w:t>
            </w:r>
            <w:r w:rsidR="00733830">
              <w:rPr>
                <w:noProof/>
                <w:webHidden/>
              </w:rPr>
              <w:tab/>
            </w:r>
            <w:r w:rsidR="00733830">
              <w:rPr>
                <w:noProof/>
                <w:webHidden/>
              </w:rPr>
              <w:fldChar w:fldCharType="begin"/>
            </w:r>
            <w:r w:rsidR="00733830">
              <w:rPr>
                <w:noProof/>
                <w:webHidden/>
              </w:rPr>
              <w:instrText xml:space="preserve"> PAGEREF _Toc536626893 \h </w:instrText>
            </w:r>
            <w:r w:rsidR="00733830">
              <w:rPr>
                <w:noProof/>
                <w:webHidden/>
              </w:rPr>
            </w:r>
            <w:r w:rsidR="00733830">
              <w:rPr>
                <w:noProof/>
                <w:webHidden/>
              </w:rPr>
              <w:fldChar w:fldCharType="separate"/>
            </w:r>
            <w:r w:rsidR="00D71FCC">
              <w:rPr>
                <w:noProof/>
                <w:webHidden/>
              </w:rPr>
              <w:t>75</w:t>
            </w:r>
            <w:r w:rsidR="00733830">
              <w:rPr>
                <w:noProof/>
                <w:webHidden/>
              </w:rPr>
              <w:fldChar w:fldCharType="end"/>
            </w:r>
          </w:hyperlink>
        </w:p>
        <w:p w14:paraId="252BA064"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94" w:history="1">
            <w:r w:rsidR="00733830" w:rsidRPr="00F36962">
              <w:rPr>
                <w:rStyle w:val="Lienhypertexte"/>
                <w:noProof/>
              </w:rPr>
              <w:t>3.2.4</w:t>
            </w:r>
            <w:r w:rsidR="00733830">
              <w:rPr>
                <w:rFonts w:asciiTheme="minorHAnsi" w:eastAsiaTheme="minorEastAsia" w:hAnsiTheme="minorHAnsi" w:cstheme="minorBidi"/>
                <w:noProof/>
                <w:szCs w:val="22"/>
                <w:lang w:eastAsia="zh-CN"/>
              </w:rPr>
              <w:tab/>
            </w:r>
            <w:r w:rsidR="00733830" w:rsidRPr="00F36962">
              <w:rPr>
                <w:rStyle w:val="Lienhypertexte"/>
                <w:noProof/>
              </w:rPr>
              <w:t>Vibrations synchrones et solutions périodiques</w:t>
            </w:r>
            <w:r w:rsidR="00733830">
              <w:rPr>
                <w:noProof/>
                <w:webHidden/>
              </w:rPr>
              <w:tab/>
            </w:r>
            <w:r w:rsidR="00733830">
              <w:rPr>
                <w:noProof/>
                <w:webHidden/>
              </w:rPr>
              <w:fldChar w:fldCharType="begin"/>
            </w:r>
            <w:r w:rsidR="00733830">
              <w:rPr>
                <w:noProof/>
                <w:webHidden/>
              </w:rPr>
              <w:instrText xml:space="preserve"> PAGEREF _Toc536626894 \h </w:instrText>
            </w:r>
            <w:r w:rsidR="00733830">
              <w:rPr>
                <w:noProof/>
                <w:webHidden/>
              </w:rPr>
            </w:r>
            <w:r w:rsidR="00733830">
              <w:rPr>
                <w:noProof/>
                <w:webHidden/>
              </w:rPr>
              <w:fldChar w:fldCharType="separate"/>
            </w:r>
            <w:r w:rsidR="00D71FCC">
              <w:rPr>
                <w:noProof/>
                <w:webHidden/>
              </w:rPr>
              <w:t>79</w:t>
            </w:r>
            <w:r w:rsidR="00733830">
              <w:rPr>
                <w:noProof/>
                <w:webHidden/>
              </w:rPr>
              <w:fldChar w:fldCharType="end"/>
            </w:r>
          </w:hyperlink>
        </w:p>
        <w:p w14:paraId="15B4DC2C"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95" w:history="1">
            <w:r w:rsidR="00733830" w:rsidRPr="00F36962">
              <w:rPr>
                <w:rStyle w:val="Lienhypertexte"/>
                <w:noProof/>
              </w:rPr>
              <w:t>3.3</w:t>
            </w:r>
            <w:r w:rsidR="00733830">
              <w:rPr>
                <w:rFonts w:asciiTheme="minorHAnsi" w:eastAsiaTheme="minorEastAsia" w:hAnsiTheme="minorHAnsi" w:cstheme="minorBidi"/>
                <w:noProof/>
                <w:szCs w:val="22"/>
                <w:lang w:eastAsia="zh-CN"/>
              </w:rPr>
              <w:tab/>
            </w:r>
            <w:r w:rsidR="00733830" w:rsidRPr="00F36962">
              <w:rPr>
                <w:rStyle w:val="Lienhypertexte"/>
                <w:noProof/>
              </w:rPr>
              <w:t>Modélisation du balourd thermique</w:t>
            </w:r>
            <w:r w:rsidR="00733830">
              <w:rPr>
                <w:noProof/>
                <w:webHidden/>
              </w:rPr>
              <w:tab/>
            </w:r>
            <w:r w:rsidR="00733830">
              <w:rPr>
                <w:noProof/>
                <w:webHidden/>
              </w:rPr>
              <w:fldChar w:fldCharType="begin"/>
            </w:r>
            <w:r w:rsidR="00733830">
              <w:rPr>
                <w:noProof/>
                <w:webHidden/>
              </w:rPr>
              <w:instrText xml:space="preserve"> PAGEREF _Toc536626895 \h </w:instrText>
            </w:r>
            <w:r w:rsidR="00733830">
              <w:rPr>
                <w:noProof/>
                <w:webHidden/>
              </w:rPr>
            </w:r>
            <w:r w:rsidR="00733830">
              <w:rPr>
                <w:noProof/>
                <w:webHidden/>
              </w:rPr>
              <w:fldChar w:fldCharType="separate"/>
            </w:r>
            <w:r w:rsidR="00D71FCC">
              <w:rPr>
                <w:noProof/>
                <w:webHidden/>
              </w:rPr>
              <w:t>83</w:t>
            </w:r>
            <w:r w:rsidR="00733830">
              <w:rPr>
                <w:noProof/>
                <w:webHidden/>
              </w:rPr>
              <w:fldChar w:fldCharType="end"/>
            </w:r>
          </w:hyperlink>
        </w:p>
        <w:p w14:paraId="566F2E2B"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96" w:history="1">
            <w:r w:rsidR="00733830" w:rsidRPr="00F36962">
              <w:rPr>
                <w:rStyle w:val="Lienhypertexte"/>
                <w:noProof/>
              </w:rPr>
              <w:t>3.3.1</w:t>
            </w:r>
            <w:r w:rsidR="00733830">
              <w:rPr>
                <w:rFonts w:asciiTheme="minorHAnsi" w:eastAsiaTheme="minorEastAsia" w:hAnsiTheme="minorHAnsi" w:cstheme="minorBidi"/>
                <w:noProof/>
                <w:szCs w:val="22"/>
                <w:lang w:eastAsia="zh-CN"/>
              </w:rPr>
              <w:tab/>
            </w:r>
            <w:r w:rsidR="00733830" w:rsidRPr="00F36962">
              <w:rPr>
                <w:rStyle w:val="Lienhypertexte"/>
                <w:noProof/>
              </w:rPr>
              <w:t>Approche de masse conconcentrée</w:t>
            </w:r>
            <w:r w:rsidR="00733830">
              <w:rPr>
                <w:noProof/>
                <w:webHidden/>
              </w:rPr>
              <w:tab/>
            </w:r>
            <w:r w:rsidR="00733830">
              <w:rPr>
                <w:noProof/>
                <w:webHidden/>
              </w:rPr>
              <w:fldChar w:fldCharType="begin"/>
            </w:r>
            <w:r w:rsidR="00733830">
              <w:rPr>
                <w:noProof/>
                <w:webHidden/>
              </w:rPr>
              <w:instrText xml:space="preserve"> PAGEREF _Toc536626896 \h </w:instrText>
            </w:r>
            <w:r w:rsidR="00733830">
              <w:rPr>
                <w:noProof/>
                <w:webHidden/>
              </w:rPr>
            </w:r>
            <w:r w:rsidR="00733830">
              <w:rPr>
                <w:noProof/>
                <w:webHidden/>
              </w:rPr>
              <w:fldChar w:fldCharType="separate"/>
            </w:r>
            <w:r w:rsidR="00D71FCC">
              <w:rPr>
                <w:noProof/>
                <w:webHidden/>
              </w:rPr>
              <w:t>84</w:t>
            </w:r>
            <w:r w:rsidR="00733830">
              <w:rPr>
                <w:noProof/>
                <w:webHidden/>
              </w:rPr>
              <w:fldChar w:fldCharType="end"/>
            </w:r>
          </w:hyperlink>
        </w:p>
        <w:p w14:paraId="024B0B94"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897" w:history="1">
            <w:r w:rsidR="00733830" w:rsidRPr="00F36962">
              <w:rPr>
                <w:rStyle w:val="Lienhypertexte"/>
                <w:noProof/>
              </w:rPr>
              <w:t>3.3.2</w:t>
            </w:r>
            <w:r w:rsidR="00733830">
              <w:rPr>
                <w:rFonts w:asciiTheme="minorHAnsi" w:eastAsiaTheme="minorEastAsia" w:hAnsiTheme="minorHAnsi" w:cstheme="minorBidi"/>
                <w:noProof/>
                <w:szCs w:val="22"/>
                <w:lang w:eastAsia="zh-CN"/>
              </w:rPr>
              <w:tab/>
            </w:r>
            <w:r w:rsidR="00733830" w:rsidRPr="00F36962">
              <w:rPr>
                <w:rStyle w:val="Lienhypertexte"/>
                <w:noProof/>
              </w:rPr>
              <w:t>Approche de défaut de la fibre neutre</w:t>
            </w:r>
            <w:r w:rsidR="00733830">
              <w:rPr>
                <w:noProof/>
                <w:webHidden/>
              </w:rPr>
              <w:tab/>
            </w:r>
            <w:r w:rsidR="00733830">
              <w:rPr>
                <w:noProof/>
                <w:webHidden/>
              </w:rPr>
              <w:fldChar w:fldCharType="begin"/>
            </w:r>
            <w:r w:rsidR="00733830">
              <w:rPr>
                <w:noProof/>
                <w:webHidden/>
              </w:rPr>
              <w:instrText xml:space="preserve"> PAGEREF _Toc536626897 \h </w:instrText>
            </w:r>
            <w:r w:rsidR="00733830">
              <w:rPr>
                <w:noProof/>
                <w:webHidden/>
              </w:rPr>
            </w:r>
            <w:r w:rsidR="00733830">
              <w:rPr>
                <w:noProof/>
                <w:webHidden/>
              </w:rPr>
              <w:fldChar w:fldCharType="separate"/>
            </w:r>
            <w:r w:rsidR="00D71FCC">
              <w:rPr>
                <w:noProof/>
                <w:webHidden/>
              </w:rPr>
              <w:t>86</w:t>
            </w:r>
            <w:r w:rsidR="00733830">
              <w:rPr>
                <w:noProof/>
                <w:webHidden/>
              </w:rPr>
              <w:fldChar w:fldCharType="end"/>
            </w:r>
          </w:hyperlink>
        </w:p>
        <w:p w14:paraId="1407EC15"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898" w:history="1">
            <w:r w:rsidR="00733830" w:rsidRPr="00F36962">
              <w:rPr>
                <w:rStyle w:val="Lienhypertexte"/>
                <w:noProof/>
              </w:rPr>
              <w:t>3.4</w:t>
            </w:r>
            <w:r w:rsidR="00733830">
              <w:rPr>
                <w:rFonts w:asciiTheme="minorHAnsi" w:eastAsiaTheme="minorEastAsia" w:hAnsiTheme="minorHAnsi" w:cstheme="minorBidi"/>
                <w:noProof/>
                <w:szCs w:val="22"/>
                <w:lang w:eastAsia="zh-CN"/>
              </w:rPr>
              <w:tab/>
            </w:r>
            <w:r w:rsidR="00733830" w:rsidRPr="00F36962">
              <w:rPr>
                <w:rStyle w:val="Lienhypertexte"/>
                <w:noProof/>
              </w:rPr>
              <w:t>Conclusion</w:t>
            </w:r>
            <w:r w:rsidR="00733830">
              <w:rPr>
                <w:noProof/>
                <w:webHidden/>
              </w:rPr>
              <w:tab/>
            </w:r>
            <w:r w:rsidR="00733830">
              <w:rPr>
                <w:noProof/>
                <w:webHidden/>
              </w:rPr>
              <w:fldChar w:fldCharType="begin"/>
            </w:r>
            <w:r w:rsidR="00733830">
              <w:rPr>
                <w:noProof/>
                <w:webHidden/>
              </w:rPr>
              <w:instrText xml:space="preserve"> PAGEREF _Toc536626898 \h </w:instrText>
            </w:r>
            <w:r w:rsidR="00733830">
              <w:rPr>
                <w:noProof/>
                <w:webHidden/>
              </w:rPr>
            </w:r>
            <w:r w:rsidR="00733830">
              <w:rPr>
                <w:noProof/>
                <w:webHidden/>
              </w:rPr>
              <w:fldChar w:fldCharType="separate"/>
            </w:r>
            <w:r w:rsidR="00D71FCC">
              <w:rPr>
                <w:noProof/>
                <w:webHidden/>
              </w:rPr>
              <w:t>87</w:t>
            </w:r>
            <w:r w:rsidR="00733830">
              <w:rPr>
                <w:noProof/>
                <w:webHidden/>
              </w:rPr>
              <w:fldChar w:fldCharType="end"/>
            </w:r>
          </w:hyperlink>
        </w:p>
        <w:p w14:paraId="0EF8A7C4" w14:textId="77777777" w:rsidR="00733830" w:rsidRDefault="00FA0AB6">
          <w:pPr>
            <w:pStyle w:val="TM1"/>
            <w:rPr>
              <w:rFonts w:asciiTheme="minorHAnsi" w:eastAsiaTheme="minorEastAsia" w:hAnsiTheme="minorHAnsi" w:cstheme="minorBidi"/>
              <w:sz w:val="22"/>
              <w:szCs w:val="22"/>
              <w:lang w:eastAsia="zh-CN"/>
            </w:rPr>
          </w:pPr>
          <w:hyperlink w:anchor="_Toc536626899" w:history="1">
            <w:r w:rsidR="00733830" w:rsidRPr="00F36962">
              <w:rPr>
                <w:rStyle w:val="Lienhypertexte"/>
              </w:rPr>
              <w:t>Chapitre 4 :  Simulations numériques</w:t>
            </w:r>
            <w:r w:rsidR="00733830">
              <w:rPr>
                <w:webHidden/>
              </w:rPr>
              <w:tab/>
            </w:r>
            <w:r w:rsidR="00733830">
              <w:rPr>
                <w:webHidden/>
              </w:rPr>
              <w:fldChar w:fldCharType="begin"/>
            </w:r>
            <w:r w:rsidR="00733830">
              <w:rPr>
                <w:webHidden/>
              </w:rPr>
              <w:instrText xml:space="preserve"> PAGEREF _Toc536626899 \h </w:instrText>
            </w:r>
            <w:r w:rsidR="00733830">
              <w:rPr>
                <w:webHidden/>
              </w:rPr>
            </w:r>
            <w:r w:rsidR="00733830">
              <w:rPr>
                <w:webHidden/>
              </w:rPr>
              <w:fldChar w:fldCharType="separate"/>
            </w:r>
            <w:r w:rsidR="00D71FCC">
              <w:rPr>
                <w:webHidden/>
              </w:rPr>
              <w:t>88</w:t>
            </w:r>
            <w:r w:rsidR="00733830">
              <w:rPr>
                <w:webHidden/>
              </w:rPr>
              <w:fldChar w:fldCharType="end"/>
            </w:r>
          </w:hyperlink>
        </w:p>
        <w:p w14:paraId="7448D547"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01" w:history="1">
            <w:r w:rsidR="00733830" w:rsidRPr="00F36962">
              <w:rPr>
                <w:rStyle w:val="Lienhypertexte"/>
                <w:noProof/>
              </w:rPr>
              <w:t>4.1</w:t>
            </w:r>
            <w:r w:rsidR="00733830">
              <w:rPr>
                <w:rFonts w:asciiTheme="minorHAnsi" w:eastAsiaTheme="minorEastAsia" w:hAnsiTheme="minorHAnsi" w:cstheme="minorBidi"/>
                <w:noProof/>
                <w:szCs w:val="22"/>
                <w:lang w:eastAsia="zh-CN"/>
              </w:rPr>
              <w:tab/>
            </w:r>
            <w:r w:rsidR="00733830" w:rsidRPr="00F36962">
              <w:rPr>
                <w:rStyle w:val="Lienhypertexte"/>
                <w:noProof/>
              </w:rPr>
              <w:t>Modèle transitoire et non linéaire de l’effet Morton</w:t>
            </w:r>
            <w:r w:rsidR="00733830">
              <w:rPr>
                <w:noProof/>
                <w:webHidden/>
              </w:rPr>
              <w:tab/>
            </w:r>
            <w:r w:rsidR="00733830">
              <w:rPr>
                <w:noProof/>
                <w:webHidden/>
              </w:rPr>
              <w:fldChar w:fldCharType="begin"/>
            </w:r>
            <w:r w:rsidR="00733830">
              <w:rPr>
                <w:noProof/>
                <w:webHidden/>
              </w:rPr>
              <w:instrText xml:space="preserve"> PAGEREF _Toc536626901 \h </w:instrText>
            </w:r>
            <w:r w:rsidR="00733830">
              <w:rPr>
                <w:noProof/>
                <w:webHidden/>
              </w:rPr>
            </w:r>
            <w:r w:rsidR="00733830">
              <w:rPr>
                <w:noProof/>
                <w:webHidden/>
              </w:rPr>
              <w:fldChar w:fldCharType="separate"/>
            </w:r>
            <w:r w:rsidR="00D71FCC">
              <w:rPr>
                <w:noProof/>
                <w:webHidden/>
              </w:rPr>
              <w:t>88</w:t>
            </w:r>
            <w:r w:rsidR="00733830">
              <w:rPr>
                <w:noProof/>
                <w:webHidden/>
              </w:rPr>
              <w:fldChar w:fldCharType="end"/>
            </w:r>
          </w:hyperlink>
        </w:p>
        <w:p w14:paraId="292B0526"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02" w:history="1">
            <w:r w:rsidR="00733830" w:rsidRPr="00F36962">
              <w:rPr>
                <w:rStyle w:val="Lienhypertexte"/>
                <w:noProof/>
              </w:rPr>
              <w:t>4.1.1</w:t>
            </w:r>
            <w:r w:rsidR="00733830">
              <w:rPr>
                <w:rFonts w:asciiTheme="minorHAnsi" w:eastAsiaTheme="minorEastAsia" w:hAnsiTheme="minorHAnsi" w:cstheme="minorBidi"/>
                <w:noProof/>
                <w:szCs w:val="22"/>
                <w:lang w:eastAsia="zh-CN"/>
              </w:rPr>
              <w:tab/>
            </w:r>
            <w:r w:rsidR="00733830" w:rsidRPr="00F36962">
              <w:rPr>
                <w:rStyle w:val="Lienhypertexte"/>
                <w:noProof/>
              </w:rPr>
              <w:t>Flux thermique moyen stationnaire</w:t>
            </w:r>
            <w:r w:rsidR="00733830">
              <w:rPr>
                <w:noProof/>
                <w:webHidden/>
              </w:rPr>
              <w:tab/>
            </w:r>
            <w:r w:rsidR="00733830">
              <w:rPr>
                <w:noProof/>
                <w:webHidden/>
              </w:rPr>
              <w:fldChar w:fldCharType="begin"/>
            </w:r>
            <w:r w:rsidR="00733830">
              <w:rPr>
                <w:noProof/>
                <w:webHidden/>
              </w:rPr>
              <w:instrText xml:space="preserve"> PAGEREF _Toc536626902 \h </w:instrText>
            </w:r>
            <w:r w:rsidR="00733830">
              <w:rPr>
                <w:noProof/>
                <w:webHidden/>
              </w:rPr>
            </w:r>
            <w:r w:rsidR="00733830">
              <w:rPr>
                <w:noProof/>
                <w:webHidden/>
              </w:rPr>
              <w:fldChar w:fldCharType="separate"/>
            </w:r>
            <w:r w:rsidR="00D71FCC">
              <w:rPr>
                <w:noProof/>
                <w:webHidden/>
              </w:rPr>
              <w:t>88</w:t>
            </w:r>
            <w:r w:rsidR="00733830">
              <w:rPr>
                <w:noProof/>
                <w:webHidden/>
              </w:rPr>
              <w:fldChar w:fldCharType="end"/>
            </w:r>
          </w:hyperlink>
        </w:p>
        <w:p w14:paraId="72713C1F"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03" w:history="1">
            <w:r w:rsidR="00733830" w:rsidRPr="00F36962">
              <w:rPr>
                <w:rStyle w:val="Lienhypertexte"/>
                <w:noProof/>
              </w:rPr>
              <w:t>4.1.2</w:t>
            </w:r>
            <w:r w:rsidR="00733830">
              <w:rPr>
                <w:rFonts w:asciiTheme="minorHAnsi" w:eastAsiaTheme="minorEastAsia" w:hAnsiTheme="minorHAnsi" w:cstheme="minorBidi"/>
                <w:noProof/>
                <w:szCs w:val="22"/>
                <w:lang w:eastAsia="zh-CN"/>
              </w:rPr>
              <w:tab/>
            </w:r>
            <w:r w:rsidR="00733830" w:rsidRPr="00F36962">
              <w:rPr>
                <w:rStyle w:val="Lienhypertexte"/>
                <w:noProof/>
              </w:rPr>
              <w:t>Algorithme non stationnaire</w:t>
            </w:r>
            <w:r w:rsidR="00733830">
              <w:rPr>
                <w:noProof/>
                <w:webHidden/>
              </w:rPr>
              <w:tab/>
            </w:r>
            <w:r w:rsidR="00733830">
              <w:rPr>
                <w:noProof/>
                <w:webHidden/>
              </w:rPr>
              <w:fldChar w:fldCharType="begin"/>
            </w:r>
            <w:r w:rsidR="00733830">
              <w:rPr>
                <w:noProof/>
                <w:webHidden/>
              </w:rPr>
              <w:instrText xml:space="preserve"> PAGEREF _Toc536626903 \h </w:instrText>
            </w:r>
            <w:r w:rsidR="00733830">
              <w:rPr>
                <w:noProof/>
                <w:webHidden/>
              </w:rPr>
            </w:r>
            <w:r w:rsidR="00733830">
              <w:rPr>
                <w:noProof/>
                <w:webHidden/>
              </w:rPr>
              <w:fldChar w:fldCharType="separate"/>
            </w:r>
            <w:r w:rsidR="00D71FCC">
              <w:rPr>
                <w:noProof/>
                <w:webHidden/>
              </w:rPr>
              <w:t>90</w:t>
            </w:r>
            <w:r w:rsidR="00733830">
              <w:rPr>
                <w:noProof/>
                <w:webHidden/>
              </w:rPr>
              <w:fldChar w:fldCharType="end"/>
            </w:r>
          </w:hyperlink>
        </w:p>
        <w:p w14:paraId="7D1C6FBD"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04" w:history="1">
            <w:r w:rsidR="00733830" w:rsidRPr="00F36962">
              <w:rPr>
                <w:rStyle w:val="Lienhypertexte"/>
                <w:noProof/>
              </w:rPr>
              <w:t>4.2</w:t>
            </w:r>
            <w:r w:rsidR="00733830">
              <w:rPr>
                <w:rFonts w:asciiTheme="minorHAnsi" w:eastAsiaTheme="minorEastAsia" w:hAnsiTheme="minorHAnsi" w:cstheme="minorBidi"/>
                <w:noProof/>
                <w:szCs w:val="22"/>
                <w:lang w:eastAsia="zh-CN"/>
              </w:rPr>
              <w:tab/>
            </w:r>
            <w:r w:rsidR="00733830" w:rsidRPr="00F36962">
              <w:rPr>
                <w:rStyle w:val="Lienhypertexte"/>
                <w:noProof/>
              </w:rPr>
              <w:t>Description du banc développé à l’intitut PPRIME</w:t>
            </w:r>
            <w:r w:rsidR="00733830">
              <w:rPr>
                <w:noProof/>
                <w:webHidden/>
              </w:rPr>
              <w:tab/>
            </w:r>
            <w:r w:rsidR="00733830">
              <w:rPr>
                <w:noProof/>
                <w:webHidden/>
              </w:rPr>
              <w:fldChar w:fldCharType="begin"/>
            </w:r>
            <w:r w:rsidR="00733830">
              <w:rPr>
                <w:noProof/>
                <w:webHidden/>
              </w:rPr>
              <w:instrText xml:space="preserve"> PAGEREF _Toc536626904 \h </w:instrText>
            </w:r>
            <w:r w:rsidR="00733830">
              <w:rPr>
                <w:noProof/>
                <w:webHidden/>
              </w:rPr>
            </w:r>
            <w:r w:rsidR="00733830">
              <w:rPr>
                <w:noProof/>
                <w:webHidden/>
              </w:rPr>
              <w:fldChar w:fldCharType="separate"/>
            </w:r>
            <w:r w:rsidR="00D71FCC">
              <w:rPr>
                <w:noProof/>
                <w:webHidden/>
              </w:rPr>
              <w:t>92</w:t>
            </w:r>
            <w:r w:rsidR="00733830">
              <w:rPr>
                <w:noProof/>
                <w:webHidden/>
              </w:rPr>
              <w:fldChar w:fldCharType="end"/>
            </w:r>
          </w:hyperlink>
        </w:p>
        <w:p w14:paraId="46F796E0"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05" w:history="1">
            <w:r w:rsidR="00733830" w:rsidRPr="00F36962">
              <w:rPr>
                <w:rStyle w:val="Lienhypertexte"/>
                <w:noProof/>
              </w:rPr>
              <w:t>4.2.1</w:t>
            </w:r>
            <w:r w:rsidR="00733830">
              <w:rPr>
                <w:rFonts w:asciiTheme="minorHAnsi" w:eastAsiaTheme="minorEastAsia" w:hAnsiTheme="minorHAnsi" w:cstheme="minorBidi"/>
                <w:noProof/>
                <w:szCs w:val="22"/>
                <w:lang w:eastAsia="zh-CN"/>
              </w:rPr>
              <w:tab/>
            </w:r>
            <w:r w:rsidR="00733830" w:rsidRPr="00F36962">
              <w:rPr>
                <w:rStyle w:val="Lienhypertexte"/>
                <w:noProof/>
              </w:rPr>
              <w:t>Caractéristiques du palier testé et lubrifiant</w:t>
            </w:r>
            <w:r w:rsidR="00733830">
              <w:rPr>
                <w:noProof/>
                <w:webHidden/>
              </w:rPr>
              <w:tab/>
            </w:r>
            <w:r w:rsidR="00733830">
              <w:rPr>
                <w:noProof/>
                <w:webHidden/>
              </w:rPr>
              <w:fldChar w:fldCharType="begin"/>
            </w:r>
            <w:r w:rsidR="00733830">
              <w:rPr>
                <w:noProof/>
                <w:webHidden/>
              </w:rPr>
              <w:instrText xml:space="preserve"> PAGEREF _Toc536626905 \h </w:instrText>
            </w:r>
            <w:r w:rsidR="00733830">
              <w:rPr>
                <w:noProof/>
                <w:webHidden/>
              </w:rPr>
            </w:r>
            <w:r w:rsidR="00733830">
              <w:rPr>
                <w:noProof/>
                <w:webHidden/>
              </w:rPr>
              <w:fldChar w:fldCharType="separate"/>
            </w:r>
            <w:r w:rsidR="00D71FCC">
              <w:rPr>
                <w:noProof/>
                <w:webHidden/>
              </w:rPr>
              <w:t>92</w:t>
            </w:r>
            <w:r w:rsidR="00733830">
              <w:rPr>
                <w:noProof/>
                <w:webHidden/>
              </w:rPr>
              <w:fldChar w:fldCharType="end"/>
            </w:r>
          </w:hyperlink>
        </w:p>
        <w:p w14:paraId="2363FAE6"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06" w:history="1">
            <w:r w:rsidR="00733830" w:rsidRPr="00F36962">
              <w:rPr>
                <w:rStyle w:val="Lienhypertexte"/>
                <w:noProof/>
              </w:rPr>
              <w:t>4.2.2</w:t>
            </w:r>
            <w:r w:rsidR="00733830">
              <w:rPr>
                <w:rFonts w:asciiTheme="minorHAnsi" w:eastAsiaTheme="minorEastAsia" w:hAnsiTheme="minorHAnsi" w:cstheme="minorBidi"/>
                <w:noProof/>
                <w:szCs w:val="22"/>
                <w:lang w:eastAsia="zh-CN"/>
              </w:rPr>
              <w:tab/>
            </w:r>
            <w:r w:rsidR="00733830" w:rsidRPr="00F36962">
              <w:rPr>
                <w:rStyle w:val="Lienhypertexte"/>
                <w:noProof/>
              </w:rPr>
              <w:t>Configuration du rotor 430mm</w:t>
            </w:r>
            <w:r w:rsidR="00733830">
              <w:rPr>
                <w:noProof/>
                <w:webHidden/>
              </w:rPr>
              <w:tab/>
            </w:r>
            <w:r w:rsidR="00733830">
              <w:rPr>
                <w:noProof/>
                <w:webHidden/>
              </w:rPr>
              <w:fldChar w:fldCharType="begin"/>
            </w:r>
            <w:r w:rsidR="00733830">
              <w:rPr>
                <w:noProof/>
                <w:webHidden/>
              </w:rPr>
              <w:instrText xml:space="preserve"> PAGEREF _Toc536626906 \h </w:instrText>
            </w:r>
            <w:r w:rsidR="00733830">
              <w:rPr>
                <w:noProof/>
                <w:webHidden/>
              </w:rPr>
            </w:r>
            <w:r w:rsidR="00733830">
              <w:rPr>
                <w:noProof/>
                <w:webHidden/>
              </w:rPr>
              <w:fldChar w:fldCharType="separate"/>
            </w:r>
            <w:r w:rsidR="00D71FCC">
              <w:rPr>
                <w:noProof/>
                <w:webHidden/>
              </w:rPr>
              <w:t>93</w:t>
            </w:r>
            <w:r w:rsidR="00733830">
              <w:rPr>
                <w:noProof/>
                <w:webHidden/>
              </w:rPr>
              <w:fldChar w:fldCharType="end"/>
            </w:r>
          </w:hyperlink>
        </w:p>
        <w:p w14:paraId="4D9D1622"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07" w:history="1">
            <w:r w:rsidR="00733830" w:rsidRPr="00F36962">
              <w:rPr>
                <w:rStyle w:val="Lienhypertexte"/>
                <w:noProof/>
              </w:rPr>
              <w:t>4.2.3</w:t>
            </w:r>
            <w:r w:rsidR="00733830">
              <w:rPr>
                <w:rFonts w:asciiTheme="minorHAnsi" w:eastAsiaTheme="minorEastAsia" w:hAnsiTheme="minorHAnsi" w:cstheme="minorBidi"/>
                <w:noProof/>
                <w:szCs w:val="22"/>
                <w:lang w:eastAsia="zh-CN"/>
              </w:rPr>
              <w:tab/>
            </w:r>
            <w:r w:rsidR="00733830" w:rsidRPr="00F36962">
              <w:rPr>
                <w:rStyle w:val="Lienhypertexte"/>
                <w:noProof/>
              </w:rPr>
              <w:t>Configuration du rotor 700mm</w:t>
            </w:r>
            <w:r w:rsidR="00733830">
              <w:rPr>
                <w:noProof/>
                <w:webHidden/>
              </w:rPr>
              <w:tab/>
            </w:r>
            <w:r w:rsidR="00733830">
              <w:rPr>
                <w:noProof/>
                <w:webHidden/>
              </w:rPr>
              <w:fldChar w:fldCharType="begin"/>
            </w:r>
            <w:r w:rsidR="00733830">
              <w:rPr>
                <w:noProof/>
                <w:webHidden/>
              </w:rPr>
              <w:instrText xml:space="preserve"> PAGEREF _Toc536626907 \h </w:instrText>
            </w:r>
            <w:r w:rsidR="00733830">
              <w:rPr>
                <w:noProof/>
                <w:webHidden/>
              </w:rPr>
            </w:r>
            <w:r w:rsidR="00733830">
              <w:rPr>
                <w:noProof/>
                <w:webHidden/>
              </w:rPr>
              <w:fldChar w:fldCharType="separate"/>
            </w:r>
            <w:r w:rsidR="00D71FCC">
              <w:rPr>
                <w:noProof/>
                <w:webHidden/>
              </w:rPr>
              <w:t>97</w:t>
            </w:r>
            <w:r w:rsidR="00733830">
              <w:rPr>
                <w:noProof/>
                <w:webHidden/>
              </w:rPr>
              <w:fldChar w:fldCharType="end"/>
            </w:r>
          </w:hyperlink>
        </w:p>
        <w:p w14:paraId="1E66E242"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08" w:history="1">
            <w:r w:rsidR="00733830" w:rsidRPr="00F36962">
              <w:rPr>
                <w:rStyle w:val="Lienhypertexte"/>
                <w:noProof/>
              </w:rPr>
              <w:t>4.3</w:t>
            </w:r>
            <w:r w:rsidR="00733830">
              <w:rPr>
                <w:rFonts w:asciiTheme="minorHAnsi" w:eastAsiaTheme="minorEastAsia" w:hAnsiTheme="minorHAnsi" w:cstheme="minorBidi"/>
                <w:noProof/>
                <w:szCs w:val="22"/>
                <w:lang w:eastAsia="zh-CN"/>
              </w:rPr>
              <w:tab/>
            </w:r>
            <w:r w:rsidR="00733830" w:rsidRPr="00F36962">
              <w:rPr>
                <w:rStyle w:val="Lienhypertexte"/>
                <w:noProof/>
              </w:rPr>
              <w:t>Simulation du rotor 430mm</w:t>
            </w:r>
            <w:r w:rsidR="00733830">
              <w:rPr>
                <w:noProof/>
                <w:webHidden/>
              </w:rPr>
              <w:tab/>
            </w:r>
            <w:r w:rsidR="00733830">
              <w:rPr>
                <w:noProof/>
                <w:webHidden/>
              </w:rPr>
              <w:fldChar w:fldCharType="begin"/>
            </w:r>
            <w:r w:rsidR="00733830">
              <w:rPr>
                <w:noProof/>
                <w:webHidden/>
              </w:rPr>
              <w:instrText xml:space="preserve"> PAGEREF _Toc536626908 \h </w:instrText>
            </w:r>
            <w:r w:rsidR="00733830">
              <w:rPr>
                <w:noProof/>
                <w:webHidden/>
              </w:rPr>
            </w:r>
            <w:r w:rsidR="00733830">
              <w:rPr>
                <w:noProof/>
                <w:webHidden/>
              </w:rPr>
              <w:fldChar w:fldCharType="separate"/>
            </w:r>
            <w:r w:rsidR="00D71FCC">
              <w:rPr>
                <w:noProof/>
                <w:webHidden/>
              </w:rPr>
              <w:t>100</w:t>
            </w:r>
            <w:r w:rsidR="00733830">
              <w:rPr>
                <w:noProof/>
                <w:webHidden/>
              </w:rPr>
              <w:fldChar w:fldCharType="end"/>
            </w:r>
          </w:hyperlink>
        </w:p>
        <w:p w14:paraId="6C02B186"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09" w:history="1">
            <w:r w:rsidR="00733830" w:rsidRPr="00F36962">
              <w:rPr>
                <w:rStyle w:val="Lienhypertexte"/>
                <w:noProof/>
              </w:rPr>
              <w:t>4.3.1</w:t>
            </w:r>
            <w:r w:rsidR="00733830">
              <w:rPr>
                <w:rFonts w:asciiTheme="minorHAnsi" w:eastAsiaTheme="minorEastAsia" w:hAnsiTheme="minorHAnsi" w:cstheme="minorBidi"/>
                <w:noProof/>
                <w:szCs w:val="22"/>
                <w:lang w:eastAsia="zh-CN"/>
              </w:rPr>
              <w:tab/>
            </w:r>
            <w:r w:rsidR="00733830" w:rsidRPr="00F36962">
              <w:rPr>
                <w:rStyle w:val="Lienhypertexte"/>
                <w:noProof/>
              </w:rPr>
              <w:t>Vibrations synchrones</w:t>
            </w:r>
            <w:r w:rsidR="00733830">
              <w:rPr>
                <w:noProof/>
                <w:webHidden/>
              </w:rPr>
              <w:tab/>
            </w:r>
            <w:r w:rsidR="00733830">
              <w:rPr>
                <w:noProof/>
                <w:webHidden/>
              </w:rPr>
              <w:fldChar w:fldCharType="begin"/>
            </w:r>
            <w:r w:rsidR="00733830">
              <w:rPr>
                <w:noProof/>
                <w:webHidden/>
              </w:rPr>
              <w:instrText xml:space="preserve"> PAGEREF _Toc536626909 \h </w:instrText>
            </w:r>
            <w:r w:rsidR="00733830">
              <w:rPr>
                <w:noProof/>
                <w:webHidden/>
              </w:rPr>
            </w:r>
            <w:r w:rsidR="00733830">
              <w:rPr>
                <w:noProof/>
                <w:webHidden/>
              </w:rPr>
              <w:fldChar w:fldCharType="separate"/>
            </w:r>
            <w:r w:rsidR="00D71FCC">
              <w:rPr>
                <w:noProof/>
                <w:webHidden/>
              </w:rPr>
              <w:t>100</w:t>
            </w:r>
            <w:r w:rsidR="00733830">
              <w:rPr>
                <w:noProof/>
                <w:webHidden/>
              </w:rPr>
              <w:fldChar w:fldCharType="end"/>
            </w:r>
          </w:hyperlink>
        </w:p>
        <w:p w14:paraId="3E6160AF"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10" w:history="1">
            <w:r w:rsidR="00733830" w:rsidRPr="00F36962">
              <w:rPr>
                <w:rStyle w:val="Lienhypertexte"/>
                <w:noProof/>
              </w:rPr>
              <w:t>4.3.2</w:t>
            </w:r>
            <w:r w:rsidR="00733830">
              <w:rPr>
                <w:rFonts w:asciiTheme="minorHAnsi" w:eastAsiaTheme="minorEastAsia" w:hAnsiTheme="minorHAnsi" w:cstheme="minorBidi"/>
                <w:noProof/>
                <w:szCs w:val="22"/>
                <w:lang w:eastAsia="zh-CN"/>
              </w:rPr>
              <w:tab/>
            </w:r>
            <w:r w:rsidR="00733830" w:rsidRPr="00F36962">
              <w:rPr>
                <w:rStyle w:val="Lienhypertexte"/>
                <w:noProof/>
              </w:rPr>
              <w:t>Température du rotor</w:t>
            </w:r>
            <w:r w:rsidR="00733830">
              <w:rPr>
                <w:noProof/>
                <w:webHidden/>
              </w:rPr>
              <w:tab/>
            </w:r>
            <w:r w:rsidR="00733830">
              <w:rPr>
                <w:noProof/>
                <w:webHidden/>
              </w:rPr>
              <w:fldChar w:fldCharType="begin"/>
            </w:r>
            <w:r w:rsidR="00733830">
              <w:rPr>
                <w:noProof/>
                <w:webHidden/>
              </w:rPr>
              <w:instrText xml:space="preserve"> PAGEREF _Toc536626910 \h </w:instrText>
            </w:r>
            <w:r w:rsidR="00733830">
              <w:rPr>
                <w:noProof/>
                <w:webHidden/>
              </w:rPr>
            </w:r>
            <w:r w:rsidR="00733830">
              <w:rPr>
                <w:noProof/>
                <w:webHidden/>
              </w:rPr>
              <w:fldChar w:fldCharType="separate"/>
            </w:r>
            <w:r w:rsidR="00D71FCC">
              <w:rPr>
                <w:noProof/>
                <w:webHidden/>
              </w:rPr>
              <w:t>105</w:t>
            </w:r>
            <w:r w:rsidR="00733830">
              <w:rPr>
                <w:noProof/>
                <w:webHidden/>
              </w:rPr>
              <w:fldChar w:fldCharType="end"/>
            </w:r>
          </w:hyperlink>
        </w:p>
        <w:p w14:paraId="38C6EEEB"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11" w:history="1">
            <w:r w:rsidR="00733830" w:rsidRPr="00F36962">
              <w:rPr>
                <w:rStyle w:val="Lienhypertexte"/>
                <w:noProof/>
              </w:rPr>
              <w:t>4.3.3</w:t>
            </w:r>
            <w:r w:rsidR="00733830">
              <w:rPr>
                <w:rFonts w:asciiTheme="minorHAnsi" w:eastAsiaTheme="minorEastAsia" w:hAnsiTheme="minorHAnsi" w:cstheme="minorBidi"/>
                <w:noProof/>
                <w:szCs w:val="22"/>
                <w:lang w:eastAsia="zh-CN"/>
              </w:rPr>
              <w:tab/>
            </w:r>
            <w:r w:rsidR="00733830" w:rsidRPr="00F36962">
              <w:rPr>
                <w:rStyle w:val="Lienhypertexte"/>
                <w:noProof/>
              </w:rPr>
              <w:t>Phases du balourd, du point haut et du point chaud</w:t>
            </w:r>
            <w:r w:rsidR="00733830">
              <w:rPr>
                <w:noProof/>
                <w:webHidden/>
              </w:rPr>
              <w:tab/>
            </w:r>
            <w:r w:rsidR="00733830">
              <w:rPr>
                <w:noProof/>
                <w:webHidden/>
              </w:rPr>
              <w:fldChar w:fldCharType="begin"/>
            </w:r>
            <w:r w:rsidR="00733830">
              <w:rPr>
                <w:noProof/>
                <w:webHidden/>
              </w:rPr>
              <w:instrText xml:space="preserve"> PAGEREF _Toc536626911 \h </w:instrText>
            </w:r>
            <w:r w:rsidR="00733830">
              <w:rPr>
                <w:noProof/>
                <w:webHidden/>
              </w:rPr>
            </w:r>
            <w:r w:rsidR="00733830">
              <w:rPr>
                <w:noProof/>
                <w:webHidden/>
              </w:rPr>
              <w:fldChar w:fldCharType="separate"/>
            </w:r>
            <w:r w:rsidR="00D71FCC">
              <w:rPr>
                <w:noProof/>
                <w:webHidden/>
              </w:rPr>
              <w:t>107</w:t>
            </w:r>
            <w:r w:rsidR="00733830">
              <w:rPr>
                <w:noProof/>
                <w:webHidden/>
              </w:rPr>
              <w:fldChar w:fldCharType="end"/>
            </w:r>
          </w:hyperlink>
        </w:p>
        <w:p w14:paraId="42C882F0"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12" w:history="1">
            <w:r w:rsidR="00733830" w:rsidRPr="00F36962">
              <w:rPr>
                <w:rStyle w:val="Lienhypertexte"/>
                <w:noProof/>
              </w:rPr>
              <w:t>4.3.4</w:t>
            </w:r>
            <w:r w:rsidR="00733830">
              <w:rPr>
                <w:rFonts w:asciiTheme="minorHAnsi" w:eastAsiaTheme="minorEastAsia" w:hAnsiTheme="minorHAnsi" w:cstheme="minorBidi"/>
                <w:noProof/>
                <w:szCs w:val="22"/>
                <w:lang w:eastAsia="zh-CN"/>
              </w:rPr>
              <w:tab/>
            </w:r>
            <w:r w:rsidR="00733830" w:rsidRPr="00F36962">
              <w:rPr>
                <w:rStyle w:val="Lienhypertexte"/>
                <w:noProof/>
              </w:rPr>
              <w:t>Critiques des résultats</w:t>
            </w:r>
            <w:r w:rsidR="00733830">
              <w:rPr>
                <w:noProof/>
                <w:webHidden/>
              </w:rPr>
              <w:tab/>
            </w:r>
            <w:r w:rsidR="00733830">
              <w:rPr>
                <w:noProof/>
                <w:webHidden/>
              </w:rPr>
              <w:fldChar w:fldCharType="begin"/>
            </w:r>
            <w:r w:rsidR="00733830">
              <w:rPr>
                <w:noProof/>
                <w:webHidden/>
              </w:rPr>
              <w:instrText xml:space="preserve"> PAGEREF _Toc536626912 \h </w:instrText>
            </w:r>
            <w:r w:rsidR="00733830">
              <w:rPr>
                <w:noProof/>
                <w:webHidden/>
              </w:rPr>
            </w:r>
            <w:r w:rsidR="00733830">
              <w:rPr>
                <w:noProof/>
                <w:webHidden/>
              </w:rPr>
              <w:fldChar w:fldCharType="separate"/>
            </w:r>
            <w:r w:rsidR="00D71FCC">
              <w:rPr>
                <w:noProof/>
                <w:webHidden/>
              </w:rPr>
              <w:t>108</w:t>
            </w:r>
            <w:r w:rsidR="00733830">
              <w:rPr>
                <w:noProof/>
                <w:webHidden/>
              </w:rPr>
              <w:fldChar w:fldCharType="end"/>
            </w:r>
          </w:hyperlink>
        </w:p>
        <w:p w14:paraId="21541BAA"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13" w:history="1">
            <w:r w:rsidR="00733830" w:rsidRPr="00F36962">
              <w:rPr>
                <w:rStyle w:val="Lienhypertexte"/>
                <w:noProof/>
              </w:rPr>
              <w:t>4.4</w:t>
            </w:r>
            <w:r w:rsidR="00733830">
              <w:rPr>
                <w:rFonts w:asciiTheme="minorHAnsi" w:eastAsiaTheme="minorEastAsia" w:hAnsiTheme="minorHAnsi" w:cstheme="minorBidi"/>
                <w:noProof/>
                <w:szCs w:val="22"/>
                <w:lang w:eastAsia="zh-CN"/>
              </w:rPr>
              <w:tab/>
            </w:r>
            <w:r w:rsidR="00733830" w:rsidRPr="00F36962">
              <w:rPr>
                <w:rStyle w:val="Lienhypertexte"/>
                <w:noProof/>
              </w:rPr>
              <w:t>Simulation du rotor 700mm</w:t>
            </w:r>
            <w:r w:rsidR="00733830">
              <w:rPr>
                <w:noProof/>
                <w:webHidden/>
              </w:rPr>
              <w:tab/>
            </w:r>
            <w:r w:rsidR="00733830">
              <w:rPr>
                <w:noProof/>
                <w:webHidden/>
              </w:rPr>
              <w:fldChar w:fldCharType="begin"/>
            </w:r>
            <w:r w:rsidR="00733830">
              <w:rPr>
                <w:noProof/>
                <w:webHidden/>
              </w:rPr>
              <w:instrText xml:space="preserve"> PAGEREF _Toc536626913 \h </w:instrText>
            </w:r>
            <w:r w:rsidR="00733830">
              <w:rPr>
                <w:noProof/>
                <w:webHidden/>
              </w:rPr>
            </w:r>
            <w:r w:rsidR="00733830">
              <w:rPr>
                <w:noProof/>
                <w:webHidden/>
              </w:rPr>
              <w:fldChar w:fldCharType="separate"/>
            </w:r>
            <w:r w:rsidR="00D71FCC">
              <w:rPr>
                <w:noProof/>
                <w:webHidden/>
              </w:rPr>
              <w:t>109</w:t>
            </w:r>
            <w:r w:rsidR="00733830">
              <w:rPr>
                <w:noProof/>
                <w:webHidden/>
              </w:rPr>
              <w:fldChar w:fldCharType="end"/>
            </w:r>
          </w:hyperlink>
        </w:p>
        <w:p w14:paraId="32B60081"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14" w:history="1">
            <w:r w:rsidR="00733830" w:rsidRPr="00F36962">
              <w:rPr>
                <w:rStyle w:val="Lienhypertexte"/>
                <w:noProof/>
              </w:rPr>
              <w:t>4.5</w:t>
            </w:r>
            <w:r w:rsidR="00733830">
              <w:rPr>
                <w:rFonts w:asciiTheme="minorHAnsi" w:eastAsiaTheme="minorEastAsia" w:hAnsiTheme="minorHAnsi" w:cstheme="minorBidi"/>
                <w:noProof/>
                <w:szCs w:val="22"/>
                <w:lang w:eastAsia="zh-CN"/>
              </w:rPr>
              <w:tab/>
            </w:r>
            <w:r w:rsidR="00733830" w:rsidRPr="00F36962">
              <w:rPr>
                <w:rStyle w:val="Lienhypertexte"/>
                <w:noProof/>
              </w:rPr>
              <w:t>Conclusion</w:t>
            </w:r>
            <w:r w:rsidR="00733830">
              <w:rPr>
                <w:noProof/>
                <w:webHidden/>
              </w:rPr>
              <w:tab/>
            </w:r>
            <w:r w:rsidR="00733830">
              <w:rPr>
                <w:noProof/>
                <w:webHidden/>
              </w:rPr>
              <w:fldChar w:fldCharType="begin"/>
            </w:r>
            <w:r w:rsidR="00733830">
              <w:rPr>
                <w:noProof/>
                <w:webHidden/>
              </w:rPr>
              <w:instrText xml:space="preserve"> PAGEREF _Toc536626914 \h </w:instrText>
            </w:r>
            <w:r w:rsidR="00733830">
              <w:rPr>
                <w:noProof/>
                <w:webHidden/>
              </w:rPr>
            </w:r>
            <w:r w:rsidR="00733830">
              <w:rPr>
                <w:noProof/>
                <w:webHidden/>
              </w:rPr>
              <w:fldChar w:fldCharType="separate"/>
            </w:r>
            <w:r w:rsidR="00D71FCC">
              <w:rPr>
                <w:noProof/>
                <w:webHidden/>
              </w:rPr>
              <w:t>114</w:t>
            </w:r>
            <w:r w:rsidR="00733830">
              <w:rPr>
                <w:noProof/>
                <w:webHidden/>
              </w:rPr>
              <w:fldChar w:fldCharType="end"/>
            </w:r>
          </w:hyperlink>
        </w:p>
        <w:p w14:paraId="0B3E341A" w14:textId="77777777" w:rsidR="00733830" w:rsidRDefault="00FA0AB6">
          <w:pPr>
            <w:pStyle w:val="TM1"/>
            <w:rPr>
              <w:rFonts w:asciiTheme="minorHAnsi" w:eastAsiaTheme="minorEastAsia" w:hAnsiTheme="minorHAnsi" w:cstheme="minorBidi"/>
              <w:sz w:val="22"/>
              <w:szCs w:val="22"/>
              <w:lang w:eastAsia="zh-CN"/>
            </w:rPr>
          </w:pPr>
          <w:hyperlink w:anchor="_Toc536626915" w:history="1">
            <w:r w:rsidR="00733830" w:rsidRPr="00F36962">
              <w:rPr>
                <w:rStyle w:val="Lienhypertexte"/>
              </w:rPr>
              <w:t>Chapitre 5 :  Analyses de la stabilité de l’effet morton</w:t>
            </w:r>
            <w:r w:rsidR="00733830">
              <w:rPr>
                <w:webHidden/>
              </w:rPr>
              <w:tab/>
            </w:r>
            <w:r w:rsidR="00733830">
              <w:rPr>
                <w:webHidden/>
              </w:rPr>
              <w:fldChar w:fldCharType="begin"/>
            </w:r>
            <w:r w:rsidR="00733830">
              <w:rPr>
                <w:webHidden/>
              </w:rPr>
              <w:instrText xml:space="preserve"> PAGEREF _Toc536626915 \h </w:instrText>
            </w:r>
            <w:r w:rsidR="00733830">
              <w:rPr>
                <w:webHidden/>
              </w:rPr>
            </w:r>
            <w:r w:rsidR="00733830">
              <w:rPr>
                <w:webHidden/>
              </w:rPr>
              <w:fldChar w:fldCharType="separate"/>
            </w:r>
            <w:r w:rsidR="00D71FCC">
              <w:rPr>
                <w:webHidden/>
              </w:rPr>
              <w:t>115</w:t>
            </w:r>
            <w:r w:rsidR="00733830">
              <w:rPr>
                <w:webHidden/>
              </w:rPr>
              <w:fldChar w:fldCharType="end"/>
            </w:r>
          </w:hyperlink>
        </w:p>
        <w:p w14:paraId="6C6177C0"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18" w:history="1">
            <w:r w:rsidR="00733830" w:rsidRPr="00F36962">
              <w:rPr>
                <w:rStyle w:val="Lienhypertexte"/>
                <w:noProof/>
              </w:rPr>
              <w:t>5.1</w:t>
            </w:r>
            <w:r w:rsidR="00733830">
              <w:rPr>
                <w:rFonts w:asciiTheme="minorHAnsi" w:eastAsiaTheme="minorEastAsia" w:hAnsiTheme="minorHAnsi" w:cstheme="minorBidi"/>
                <w:noProof/>
                <w:szCs w:val="22"/>
                <w:lang w:eastAsia="zh-CN"/>
              </w:rPr>
              <w:tab/>
            </w:r>
            <w:r w:rsidR="00733830" w:rsidRPr="00F36962">
              <w:rPr>
                <w:rStyle w:val="Lienhypertexte"/>
                <w:noProof/>
              </w:rPr>
              <w:t>Méthode d’analyse de la stabilité</w:t>
            </w:r>
            <w:r w:rsidR="00733830">
              <w:rPr>
                <w:noProof/>
                <w:webHidden/>
              </w:rPr>
              <w:tab/>
            </w:r>
            <w:r w:rsidR="00733830">
              <w:rPr>
                <w:noProof/>
                <w:webHidden/>
              </w:rPr>
              <w:fldChar w:fldCharType="begin"/>
            </w:r>
            <w:r w:rsidR="00733830">
              <w:rPr>
                <w:noProof/>
                <w:webHidden/>
              </w:rPr>
              <w:instrText xml:space="preserve"> PAGEREF _Toc536626918 \h </w:instrText>
            </w:r>
            <w:r w:rsidR="00733830">
              <w:rPr>
                <w:noProof/>
                <w:webHidden/>
              </w:rPr>
            </w:r>
            <w:r w:rsidR="00733830">
              <w:rPr>
                <w:noProof/>
                <w:webHidden/>
              </w:rPr>
              <w:fldChar w:fldCharType="separate"/>
            </w:r>
            <w:r w:rsidR="00D71FCC">
              <w:rPr>
                <w:noProof/>
                <w:webHidden/>
              </w:rPr>
              <w:t>115</w:t>
            </w:r>
            <w:r w:rsidR="00733830">
              <w:rPr>
                <w:noProof/>
                <w:webHidden/>
              </w:rPr>
              <w:fldChar w:fldCharType="end"/>
            </w:r>
          </w:hyperlink>
        </w:p>
        <w:p w14:paraId="723BE454"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19" w:history="1">
            <w:r w:rsidR="00733830" w:rsidRPr="00F36962">
              <w:rPr>
                <w:rStyle w:val="Lienhypertexte"/>
                <w:noProof/>
              </w:rPr>
              <w:t>5.1.1</w:t>
            </w:r>
            <w:r w:rsidR="00733830">
              <w:rPr>
                <w:rFonts w:asciiTheme="minorHAnsi" w:eastAsiaTheme="minorEastAsia" w:hAnsiTheme="minorHAnsi" w:cstheme="minorBidi"/>
                <w:noProof/>
                <w:szCs w:val="22"/>
                <w:lang w:eastAsia="zh-CN"/>
              </w:rPr>
              <w:tab/>
            </w:r>
            <w:r w:rsidR="00733830" w:rsidRPr="00F36962">
              <w:rPr>
                <w:rStyle w:val="Lienhypertexte"/>
                <w:noProof/>
              </w:rPr>
              <w:t>Coefficients d’influence de l’effet Morton</w:t>
            </w:r>
            <w:r w:rsidR="00733830">
              <w:rPr>
                <w:noProof/>
                <w:webHidden/>
              </w:rPr>
              <w:tab/>
            </w:r>
            <w:r w:rsidR="00733830">
              <w:rPr>
                <w:noProof/>
                <w:webHidden/>
              </w:rPr>
              <w:fldChar w:fldCharType="begin"/>
            </w:r>
            <w:r w:rsidR="00733830">
              <w:rPr>
                <w:noProof/>
                <w:webHidden/>
              </w:rPr>
              <w:instrText xml:space="preserve"> PAGEREF _Toc536626919 \h </w:instrText>
            </w:r>
            <w:r w:rsidR="00733830">
              <w:rPr>
                <w:noProof/>
                <w:webHidden/>
              </w:rPr>
            </w:r>
            <w:r w:rsidR="00733830">
              <w:rPr>
                <w:noProof/>
                <w:webHidden/>
              </w:rPr>
              <w:fldChar w:fldCharType="separate"/>
            </w:r>
            <w:r w:rsidR="00D71FCC">
              <w:rPr>
                <w:noProof/>
                <w:webHidden/>
              </w:rPr>
              <w:t>116</w:t>
            </w:r>
            <w:r w:rsidR="00733830">
              <w:rPr>
                <w:noProof/>
                <w:webHidden/>
              </w:rPr>
              <w:fldChar w:fldCharType="end"/>
            </w:r>
          </w:hyperlink>
        </w:p>
        <w:p w14:paraId="7EB353C9"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20" w:history="1">
            <w:r w:rsidR="00733830" w:rsidRPr="00F36962">
              <w:rPr>
                <w:rStyle w:val="Lienhypertexte"/>
                <w:noProof/>
              </w:rPr>
              <w:t>5.1.2</w:t>
            </w:r>
            <w:r w:rsidR="00733830">
              <w:rPr>
                <w:rFonts w:asciiTheme="minorHAnsi" w:eastAsiaTheme="minorEastAsia" w:hAnsiTheme="minorHAnsi" w:cstheme="minorBidi"/>
                <w:noProof/>
                <w:szCs w:val="22"/>
                <w:lang w:eastAsia="zh-CN"/>
              </w:rPr>
              <w:tab/>
            </w:r>
            <w:r w:rsidR="00733830" w:rsidRPr="00F36962">
              <w:rPr>
                <w:rStyle w:val="Lienhypertexte"/>
                <w:noProof/>
              </w:rPr>
              <w:t>Critère de stabilité</w:t>
            </w:r>
            <w:r w:rsidR="00733830">
              <w:rPr>
                <w:noProof/>
                <w:webHidden/>
              </w:rPr>
              <w:tab/>
            </w:r>
            <w:r w:rsidR="00733830">
              <w:rPr>
                <w:noProof/>
                <w:webHidden/>
              </w:rPr>
              <w:fldChar w:fldCharType="begin"/>
            </w:r>
            <w:r w:rsidR="00733830">
              <w:rPr>
                <w:noProof/>
                <w:webHidden/>
              </w:rPr>
              <w:instrText xml:space="preserve"> PAGEREF _Toc536626920 \h </w:instrText>
            </w:r>
            <w:r w:rsidR="00733830">
              <w:rPr>
                <w:noProof/>
                <w:webHidden/>
              </w:rPr>
            </w:r>
            <w:r w:rsidR="00733830">
              <w:rPr>
                <w:noProof/>
                <w:webHidden/>
              </w:rPr>
              <w:fldChar w:fldCharType="separate"/>
            </w:r>
            <w:r w:rsidR="00D71FCC">
              <w:rPr>
                <w:noProof/>
                <w:webHidden/>
              </w:rPr>
              <w:t>117</w:t>
            </w:r>
            <w:r w:rsidR="00733830">
              <w:rPr>
                <w:noProof/>
                <w:webHidden/>
              </w:rPr>
              <w:fldChar w:fldCharType="end"/>
            </w:r>
          </w:hyperlink>
        </w:p>
        <w:p w14:paraId="40A24E2A"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21" w:history="1">
            <w:r w:rsidR="00733830" w:rsidRPr="00F36962">
              <w:rPr>
                <w:rStyle w:val="Lienhypertexte"/>
                <w:noProof/>
              </w:rPr>
              <w:t>5.1.3</w:t>
            </w:r>
            <w:r w:rsidR="00733830">
              <w:rPr>
                <w:rFonts w:asciiTheme="minorHAnsi" w:eastAsiaTheme="minorEastAsia" w:hAnsiTheme="minorHAnsi" w:cstheme="minorBidi"/>
                <w:noProof/>
                <w:szCs w:val="22"/>
                <w:lang w:eastAsia="zh-CN"/>
              </w:rPr>
              <w:tab/>
            </w:r>
            <w:r w:rsidR="00733830" w:rsidRPr="00F36962">
              <w:rPr>
                <w:rStyle w:val="Lienhypertexte"/>
                <w:noProof/>
              </w:rPr>
              <w:t>Approche Lorenz et Murphy</w:t>
            </w:r>
            <w:r w:rsidR="00733830">
              <w:rPr>
                <w:noProof/>
                <w:webHidden/>
              </w:rPr>
              <w:tab/>
            </w:r>
            <w:r w:rsidR="00733830">
              <w:rPr>
                <w:noProof/>
                <w:webHidden/>
              </w:rPr>
              <w:fldChar w:fldCharType="begin"/>
            </w:r>
            <w:r w:rsidR="00733830">
              <w:rPr>
                <w:noProof/>
                <w:webHidden/>
              </w:rPr>
              <w:instrText xml:space="preserve"> PAGEREF _Toc536626921 \h </w:instrText>
            </w:r>
            <w:r w:rsidR="00733830">
              <w:rPr>
                <w:noProof/>
                <w:webHidden/>
              </w:rPr>
            </w:r>
            <w:r w:rsidR="00733830">
              <w:rPr>
                <w:noProof/>
                <w:webHidden/>
              </w:rPr>
              <w:fldChar w:fldCharType="separate"/>
            </w:r>
            <w:r w:rsidR="00D71FCC">
              <w:rPr>
                <w:noProof/>
                <w:webHidden/>
              </w:rPr>
              <w:t>118</w:t>
            </w:r>
            <w:r w:rsidR="00733830">
              <w:rPr>
                <w:noProof/>
                <w:webHidden/>
              </w:rPr>
              <w:fldChar w:fldCharType="end"/>
            </w:r>
          </w:hyperlink>
        </w:p>
        <w:p w14:paraId="2D9D7CBF"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22" w:history="1">
            <w:r w:rsidR="00733830" w:rsidRPr="00F36962">
              <w:rPr>
                <w:rStyle w:val="Lienhypertexte"/>
                <w:noProof/>
              </w:rPr>
              <w:t>5.1.4</w:t>
            </w:r>
            <w:r w:rsidR="00733830">
              <w:rPr>
                <w:rFonts w:asciiTheme="minorHAnsi" w:eastAsiaTheme="minorEastAsia" w:hAnsiTheme="minorHAnsi" w:cstheme="minorBidi"/>
                <w:noProof/>
                <w:szCs w:val="22"/>
                <w:lang w:eastAsia="zh-CN"/>
              </w:rPr>
              <w:tab/>
            </w:r>
            <w:r w:rsidR="00733830" w:rsidRPr="00F36962">
              <w:rPr>
                <w:rStyle w:val="Lienhypertexte"/>
                <w:noProof/>
              </w:rPr>
              <w:t>Approche analytique améliorée</w:t>
            </w:r>
            <w:r w:rsidR="00733830">
              <w:rPr>
                <w:noProof/>
                <w:webHidden/>
              </w:rPr>
              <w:tab/>
            </w:r>
            <w:r w:rsidR="00733830">
              <w:rPr>
                <w:noProof/>
                <w:webHidden/>
              </w:rPr>
              <w:fldChar w:fldCharType="begin"/>
            </w:r>
            <w:r w:rsidR="00733830">
              <w:rPr>
                <w:noProof/>
                <w:webHidden/>
              </w:rPr>
              <w:instrText xml:space="preserve"> PAGEREF _Toc536626922 \h </w:instrText>
            </w:r>
            <w:r w:rsidR="00733830">
              <w:rPr>
                <w:noProof/>
                <w:webHidden/>
              </w:rPr>
            </w:r>
            <w:r w:rsidR="00733830">
              <w:rPr>
                <w:noProof/>
                <w:webHidden/>
              </w:rPr>
              <w:fldChar w:fldCharType="separate"/>
            </w:r>
            <w:r w:rsidR="00D71FCC">
              <w:rPr>
                <w:noProof/>
                <w:webHidden/>
              </w:rPr>
              <w:t>120</w:t>
            </w:r>
            <w:r w:rsidR="00733830">
              <w:rPr>
                <w:noProof/>
                <w:webHidden/>
              </w:rPr>
              <w:fldChar w:fldCharType="end"/>
            </w:r>
          </w:hyperlink>
        </w:p>
        <w:p w14:paraId="0DC77CE9"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23" w:history="1">
            <w:r w:rsidR="00733830" w:rsidRPr="00F36962">
              <w:rPr>
                <w:rStyle w:val="Lienhypertexte"/>
                <w:noProof/>
              </w:rPr>
              <w:t>5.2</w:t>
            </w:r>
            <w:r w:rsidR="00733830">
              <w:rPr>
                <w:rFonts w:asciiTheme="minorHAnsi" w:eastAsiaTheme="minorEastAsia" w:hAnsiTheme="minorHAnsi" w:cstheme="minorBidi"/>
                <w:noProof/>
                <w:szCs w:val="22"/>
                <w:lang w:eastAsia="zh-CN"/>
              </w:rPr>
              <w:tab/>
            </w:r>
            <w:r w:rsidR="00733830" w:rsidRPr="00F36962">
              <w:rPr>
                <w:rStyle w:val="Lienhypertexte"/>
                <w:noProof/>
              </w:rPr>
              <w:t>Application au Banc de l’effet Morton (BEM)</w:t>
            </w:r>
            <w:r w:rsidR="00733830">
              <w:rPr>
                <w:noProof/>
                <w:webHidden/>
              </w:rPr>
              <w:tab/>
            </w:r>
            <w:r w:rsidR="00733830">
              <w:rPr>
                <w:noProof/>
                <w:webHidden/>
              </w:rPr>
              <w:fldChar w:fldCharType="begin"/>
            </w:r>
            <w:r w:rsidR="00733830">
              <w:rPr>
                <w:noProof/>
                <w:webHidden/>
              </w:rPr>
              <w:instrText xml:space="preserve"> PAGEREF _Toc536626923 \h </w:instrText>
            </w:r>
            <w:r w:rsidR="00733830">
              <w:rPr>
                <w:noProof/>
                <w:webHidden/>
              </w:rPr>
            </w:r>
            <w:r w:rsidR="00733830">
              <w:rPr>
                <w:noProof/>
                <w:webHidden/>
              </w:rPr>
              <w:fldChar w:fldCharType="separate"/>
            </w:r>
            <w:r w:rsidR="00D71FCC">
              <w:rPr>
                <w:noProof/>
                <w:webHidden/>
              </w:rPr>
              <w:t>121</w:t>
            </w:r>
            <w:r w:rsidR="00733830">
              <w:rPr>
                <w:noProof/>
                <w:webHidden/>
              </w:rPr>
              <w:fldChar w:fldCharType="end"/>
            </w:r>
          </w:hyperlink>
        </w:p>
        <w:p w14:paraId="390FC219"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24" w:history="1">
            <w:r w:rsidR="00733830" w:rsidRPr="00F36962">
              <w:rPr>
                <w:rStyle w:val="Lienhypertexte"/>
                <w:noProof/>
              </w:rPr>
              <w:t>5.2.1</w:t>
            </w:r>
            <w:r w:rsidR="00733830">
              <w:rPr>
                <w:rFonts w:asciiTheme="minorHAnsi" w:eastAsiaTheme="minorEastAsia" w:hAnsiTheme="minorHAnsi" w:cstheme="minorBidi"/>
                <w:noProof/>
                <w:szCs w:val="22"/>
                <w:lang w:eastAsia="zh-CN"/>
              </w:rPr>
              <w:tab/>
            </w:r>
            <w:r w:rsidR="00733830" w:rsidRPr="00F36962">
              <w:rPr>
                <w:rStyle w:val="Lienhypertexte"/>
                <w:noProof/>
              </w:rPr>
              <w:t>Configuration du rotor court 430mm</w:t>
            </w:r>
            <w:r w:rsidR="00733830">
              <w:rPr>
                <w:noProof/>
                <w:webHidden/>
              </w:rPr>
              <w:tab/>
            </w:r>
            <w:r w:rsidR="00733830">
              <w:rPr>
                <w:noProof/>
                <w:webHidden/>
              </w:rPr>
              <w:fldChar w:fldCharType="begin"/>
            </w:r>
            <w:r w:rsidR="00733830">
              <w:rPr>
                <w:noProof/>
                <w:webHidden/>
              </w:rPr>
              <w:instrText xml:space="preserve"> PAGEREF _Toc536626924 \h </w:instrText>
            </w:r>
            <w:r w:rsidR="00733830">
              <w:rPr>
                <w:noProof/>
                <w:webHidden/>
              </w:rPr>
            </w:r>
            <w:r w:rsidR="00733830">
              <w:rPr>
                <w:noProof/>
                <w:webHidden/>
              </w:rPr>
              <w:fldChar w:fldCharType="separate"/>
            </w:r>
            <w:r w:rsidR="00D71FCC">
              <w:rPr>
                <w:noProof/>
                <w:webHidden/>
              </w:rPr>
              <w:t>122</w:t>
            </w:r>
            <w:r w:rsidR="00733830">
              <w:rPr>
                <w:noProof/>
                <w:webHidden/>
              </w:rPr>
              <w:fldChar w:fldCharType="end"/>
            </w:r>
          </w:hyperlink>
        </w:p>
        <w:p w14:paraId="2C960F8D"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25" w:history="1">
            <w:r w:rsidR="00733830" w:rsidRPr="00F36962">
              <w:rPr>
                <w:rStyle w:val="Lienhypertexte"/>
                <w:noProof/>
              </w:rPr>
              <w:t>5.2.2</w:t>
            </w:r>
            <w:r w:rsidR="00733830">
              <w:rPr>
                <w:rFonts w:asciiTheme="minorHAnsi" w:eastAsiaTheme="minorEastAsia" w:hAnsiTheme="minorHAnsi" w:cstheme="minorBidi"/>
                <w:noProof/>
                <w:szCs w:val="22"/>
                <w:lang w:eastAsia="zh-CN"/>
              </w:rPr>
              <w:tab/>
            </w:r>
            <w:r w:rsidR="00733830" w:rsidRPr="00F36962">
              <w:rPr>
                <w:rStyle w:val="Lienhypertexte"/>
                <w:noProof/>
              </w:rPr>
              <w:t>Configuration du rotor long 700mm</w:t>
            </w:r>
            <w:r w:rsidR="00733830">
              <w:rPr>
                <w:noProof/>
                <w:webHidden/>
              </w:rPr>
              <w:tab/>
            </w:r>
            <w:r w:rsidR="00733830">
              <w:rPr>
                <w:noProof/>
                <w:webHidden/>
              </w:rPr>
              <w:fldChar w:fldCharType="begin"/>
            </w:r>
            <w:r w:rsidR="00733830">
              <w:rPr>
                <w:noProof/>
                <w:webHidden/>
              </w:rPr>
              <w:instrText xml:space="preserve"> PAGEREF _Toc536626925 \h </w:instrText>
            </w:r>
            <w:r w:rsidR="00733830">
              <w:rPr>
                <w:noProof/>
                <w:webHidden/>
              </w:rPr>
            </w:r>
            <w:r w:rsidR="00733830">
              <w:rPr>
                <w:noProof/>
                <w:webHidden/>
              </w:rPr>
              <w:fldChar w:fldCharType="separate"/>
            </w:r>
            <w:r w:rsidR="00D71FCC">
              <w:rPr>
                <w:noProof/>
                <w:webHidden/>
              </w:rPr>
              <w:t>128</w:t>
            </w:r>
            <w:r w:rsidR="00733830">
              <w:rPr>
                <w:noProof/>
                <w:webHidden/>
              </w:rPr>
              <w:fldChar w:fldCharType="end"/>
            </w:r>
          </w:hyperlink>
        </w:p>
        <w:p w14:paraId="13DF5F3B"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26" w:history="1">
            <w:r w:rsidR="00733830" w:rsidRPr="00F36962">
              <w:rPr>
                <w:rStyle w:val="Lienhypertexte"/>
                <w:noProof/>
                <w:lang w:eastAsia="zh-CN"/>
              </w:rPr>
              <w:t>5.3</w:t>
            </w:r>
            <w:r w:rsidR="00733830">
              <w:rPr>
                <w:rFonts w:asciiTheme="minorHAnsi" w:eastAsiaTheme="minorEastAsia" w:hAnsiTheme="minorHAnsi" w:cstheme="minorBidi"/>
                <w:noProof/>
                <w:szCs w:val="22"/>
                <w:lang w:eastAsia="zh-CN"/>
              </w:rPr>
              <w:tab/>
            </w:r>
            <w:r w:rsidR="00733830" w:rsidRPr="00F36962">
              <w:rPr>
                <w:rStyle w:val="Lienhypertexte"/>
                <w:noProof/>
                <w:lang w:eastAsia="zh-CN"/>
              </w:rPr>
              <w:t>Techniques à mettre en oeuvre pour eviter l’instabilite de l’effet Morton</w:t>
            </w:r>
            <w:r w:rsidR="00733830">
              <w:rPr>
                <w:noProof/>
                <w:webHidden/>
              </w:rPr>
              <w:tab/>
            </w:r>
            <w:r w:rsidR="00733830">
              <w:rPr>
                <w:noProof/>
                <w:webHidden/>
              </w:rPr>
              <w:fldChar w:fldCharType="begin"/>
            </w:r>
            <w:r w:rsidR="00733830">
              <w:rPr>
                <w:noProof/>
                <w:webHidden/>
              </w:rPr>
              <w:instrText xml:space="preserve"> PAGEREF _Toc536626926 \h </w:instrText>
            </w:r>
            <w:r w:rsidR="00733830">
              <w:rPr>
                <w:noProof/>
                <w:webHidden/>
              </w:rPr>
            </w:r>
            <w:r w:rsidR="00733830">
              <w:rPr>
                <w:noProof/>
                <w:webHidden/>
              </w:rPr>
              <w:fldChar w:fldCharType="separate"/>
            </w:r>
            <w:r w:rsidR="00D71FCC">
              <w:rPr>
                <w:noProof/>
                <w:webHidden/>
              </w:rPr>
              <w:t>135</w:t>
            </w:r>
            <w:r w:rsidR="00733830">
              <w:rPr>
                <w:noProof/>
                <w:webHidden/>
              </w:rPr>
              <w:fldChar w:fldCharType="end"/>
            </w:r>
          </w:hyperlink>
        </w:p>
        <w:p w14:paraId="7B550716"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27" w:history="1">
            <w:r w:rsidR="00733830" w:rsidRPr="00F36962">
              <w:rPr>
                <w:rStyle w:val="Lienhypertexte"/>
                <w:noProof/>
                <w:lang w:eastAsia="zh-CN"/>
              </w:rPr>
              <w:t>5.3.1</w:t>
            </w:r>
            <w:r w:rsidR="00733830">
              <w:rPr>
                <w:rFonts w:asciiTheme="minorHAnsi" w:eastAsiaTheme="minorEastAsia" w:hAnsiTheme="minorHAnsi" w:cstheme="minorBidi"/>
                <w:noProof/>
                <w:szCs w:val="22"/>
                <w:lang w:eastAsia="zh-CN"/>
              </w:rPr>
              <w:tab/>
            </w:r>
            <w:r w:rsidR="00733830" w:rsidRPr="00F36962">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733830">
              <w:rPr>
                <w:noProof/>
                <w:webHidden/>
              </w:rPr>
              <w:tab/>
            </w:r>
            <w:r w:rsidR="00733830">
              <w:rPr>
                <w:noProof/>
                <w:webHidden/>
              </w:rPr>
              <w:fldChar w:fldCharType="begin"/>
            </w:r>
            <w:r w:rsidR="00733830">
              <w:rPr>
                <w:noProof/>
                <w:webHidden/>
              </w:rPr>
              <w:instrText xml:space="preserve"> PAGEREF _Toc536626927 \h </w:instrText>
            </w:r>
            <w:r w:rsidR="00733830">
              <w:rPr>
                <w:noProof/>
                <w:webHidden/>
              </w:rPr>
            </w:r>
            <w:r w:rsidR="00733830">
              <w:rPr>
                <w:noProof/>
                <w:webHidden/>
              </w:rPr>
              <w:fldChar w:fldCharType="separate"/>
            </w:r>
            <w:r w:rsidR="00D71FCC">
              <w:rPr>
                <w:noProof/>
                <w:webHidden/>
              </w:rPr>
              <w:t>135</w:t>
            </w:r>
            <w:r w:rsidR="00733830">
              <w:rPr>
                <w:noProof/>
                <w:webHidden/>
              </w:rPr>
              <w:fldChar w:fldCharType="end"/>
            </w:r>
          </w:hyperlink>
        </w:p>
        <w:p w14:paraId="07FDE117"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28" w:history="1">
            <w:r w:rsidR="00733830" w:rsidRPr="00F36962">
              <w:rPr>
                <w:rStyle w:val="Lienhypertexte"/>
                <w:noProof/>
                <w:lang w:eastAsia="zh-CN"/>
              </w:rPr>
              <w:t>5.3.2</w:t>
            </w:r>
            <w:r w:rsidR="00733830">
              <w:rPr>
                <w:rFonts w:asciiTheme="minorHAnsi" w:eastAsiaTheme="minorEastAsia" w:hAnsiTheme="minorHAnsi" w:cstheme="minorBidi"/>
                <w:noProof/>
                <w:szCs w:val="22"/>
                <w:lang w:eastAsia="zh-CN"/>
              </w:rPr>
              <w:tab/>
            </w:r>
            <w:r w:rsidR="00733830" w:rsidRPr="00F36962">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sidR="00733830">
              <w:rPr>
                <w:noProof/>
                <w:webHidden/>
              </w:rPr>
              <w:tab/>
            </w:r>
            <w:r w:rsidR="00733830">
              <w:rPr>
                <w:noProof/>
                <w:webHidden/>
              </w:rPr>
              <w:fldChar w:fldCharType="begin"/>
            </w:r>
            <w:r w:rsidR="00733830">
              <w:rPr>
                <w:noProof/>
                <w:webHidden/>
              </w:rPr>
              <w:instrText xml:space="preserve"> PAGEREF _Toc536626928 \h </w:instrText>
            </w:r>
            <w:r w:rsidR="00733830">
              <w:rPr>
                <w:noProof/>
                <w:webHidden/>
              </w:rPr>
            </w:r>
            <w:r w:rsidR="00733830">
              <w:rPr>
                <w:noProof/>
                <w:webHidden/>
              </w:rPr>
              <w:fldChar w:fldCharType="separate"/>
            </w:r>
            <w:r w:rsidR="00D71FCC">
              <w:rPr>
                <w:noProof/>
                <w:webHidden/>
              </w:rPr>
              <w:t>139</w:t>
            </w:r>
            <w:r w:rsidR="00733830">
              <w:rPr>
                <w:noProof/>
                <w:webHidden/>
              </w:rPr>
              <w:fldChar w:fldCharType="end"/>
            </w:r>
          </w:hyperlink>
        </w:p>
        <w:p w14:paraId="31B0D9D7"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29" w:history="1">
            <w:r w:rsidR="00733830" w:rsidRPr="00F36962">
              <w:rPr>
                <w:rStyle w:val="Lienhypertexte"/>
                <w:noProof/>
                <w:lang w:eastAsia="zh-CN"/>
              </w:rPr>
              <w:t>5.3.3</w:t>
            </w:r>
            <w:r w:rsidR="00733830">
              <w:rPr>
                <w:rFonts w:asciiTheme="minorHAnsi" w:eastAsiaTheme="minorEastAsia" w:hAnsiTheme="minorHAnsi" w:cstheme="minorBidi"/>
                <w:noProof/>
                <w:szCs w:val="22"/>
                <w:lang w:eastAsia="zh-CN"/>
              </w:rPr>
              <w:tab/>
            </w:r>
            <w:r w:rsidR="00733830" w:rsidRPr="00F36962">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33830">
              <w:rPr>
                <w:noProof/>
                <w:webHidden/>
              </w:rPr>
              <w:tab/>
            </w:r>
            <w:r w:rsidR="00733830">
              <w:rPr>
                <w:noProof/>
                <w:webHidden/>
              </w:rPr>
              <w:fldChar w:fldCharType="begin"/>
            </w:r>
            <w:r w:rsidR="00733830">
              <w:rPr>
                <w:noProof/>
                <w:webHidden/>
              </w:rPr>
              <w:instrText xml:space="preserve"> PAGEREF _Toc536626929 \h </w:instrText>
            </w:r>
            <w:r w:rsidR="00733830">
              <w:rPr>
                <w:noProof/>
                <w:webHidden/>
              </w:rPr>
            </w:r>
            <w:r w:rsidR="00733830">
              <w:rPr>
                <w:noProof/>
                <w:webHidden/>
              </w:rPr>
              <w:fldChar w:fldCharType="separate"/>
            </w:r>
            <w:r w:rsidR="00D71FCC">
              <w:rPr>
                <w:noProof/>
                <w:webHidden/>
              </w:rPr>
              <w:t>139</w:t>
            </w:r>
            <w:r w:rsidR="00733830">
              <w:rPr>
                <w:noProof/>
                <w:webHidden/>
              </w:rPr>
              <w:fldChar w:fldCharType="end"/>
            </w:r>
          </w:hyperlink>
        </w:p>
        <w:p w14:paraId="68A1E691" w14:textId="77777777" w:rsidR="00733830" w:rsidRDefault="00FA0AB6">
          <w:pPr>
            <w:pStyle w:val="TM3"/>
            <w:tabs>
              <w:tab w:val="left" w:pos="1320"/>
              <w:tab w:val="right" w:leader="dot" w:pos="9062"/>
            </w:tabs>
            <w:rPr>
              <w:rFonts w:asciiTheme="minorHAnsi" w:eastAsiaTheme="minorEastAsia" w:hAnsiTheme="minorHAnsi" w:cstheme="minorBidi"/>
              <w:noProof/>
              <w:szCs w:val="22"/>
              <w:lang w:eastAsia="zh-CN"/>
            </w:rPr>
          </w:pPr>
          <w:hyperlink w:anchor="_Toc536626930" w:history="1">
            <w:r w:rsidR="00733830" w:rsidRPr="00F36962">
              <w:rPr>
                <w:rStyle w:val="Lienhypertexte"/>
                <w:noProof/>
                <w:lang w:eastAsia="zh-CN"/>
              </w:rPr>
              <w:t>5.3.4</w:t>
            </w:r>
            <w:r w:rsidR="00733830">
              <w:rPr>
                <w:rFonts w:asciiTheme="minorHAnsi" w:eastAsiaTheme="minorEastAsia" w:hAnsiTheme="minorHAnsi" w:cstheme="minorBidi"/>
                <w:noProof/>
                <w:szCs w:val="22"/>
                <w:lang w:eastAsia="zh-CN"/>
              </w:rPr>
              <w:tab/>
            </w:r>
            <w:r w:rsidR="00733830" w:rsidRPr="00F36962">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33830">
              <w:rPr>
                <w:noProof/>
                <w:webHidden/>
              </w:rPr>
              <w:tab/>
            </w:r>
            <w:r w:rsidR="00733830">
              <w:rPr>
                <w:noProof/>
                <w:webHidden/>
              </w:rPr>
              <w:fldChar w:fldCharType="begin"/>
            </w:r>
            <w:r w:rsidR="00733830">
              <w:rPr>
                <w:noProof/>
                <w:webHidden/>
              </w:rPr>
              <w:instrText xml:space="preserve"> PAGEREF _Toc536626930 \h </w:instrText>
            </w:r>
            <w:r w:rsidR="00733830">
              <w:rPr>
                <w:noProof/>
                <w:webHidden/>
              </w:rPr>
            </w:r>
            <w:r w:rsidR="00733830">
              <w:rPr>
                <w:noProof/>
                <w:webHidden/>
              </w:rPr>
              <w:fldChar w:fldCharType="separate"/>
            </w:r>
            <w:r w:rsidR="00D71FCC">
              <w:rPr>
                <w:noProof/>
                <w:webHidden/>
              </w:rPr>
              <w:t>140</w:t>
            </w:r>
            <w:r w:rsidR="00733830">
              <w:rPr>
                <w:noProof/>
                <w:webHidden/>
              </w:rPr>
              <w:fldChar w:fldCharType="end"/>
            </w:r>
          </w:hyperlink>
        </w:p>
        <w:p w14:paraId="2617443C"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31" w:history="1">
            <w:r w:rsidR="00733830" w:rsidRPr="00F36962">
              <w:rPr>
                <w:rStyle w:val="Lienhypertexte"/>
                <w:noProof/>
              </w:rPr>
              <w:t>5.4</w:t>
            </w:r>
            <w:r w:rsidR="00733830">
              <w:rPr>
                <w:rFonts w:asciiTheme="minorHAnsi" w:eastAsiaTheme="minorEastAsia" w:hAnsiTheme="minorHAnsi" w:cstheme="minorBidi"/>
                <w:noProof/>
                <w:szCs w:val="22"/>
                <w:lang w:eastAsia="zh-CN"/>
              </w:rPr>
              <w:tab/>
            </w:r>
            <w:r w:rsidR="00733830" w:rsidRPr="00F36962">
              <w:rPr>
                <w:rStyle w:val="Lienhypertexte"/>
                <w:noProof/>
              </w:rPr>
              <w:t>Conclusion</w:t>
            </w:r>
            <w:r w:rsidR="00733830">
              <w:rPr>
                <w:noProof/>
                <w:webHidden/>
              </w:rPr>
              <w:tab/>
            </w:r>
            <w:r w:rsidR="00733830">
              <w:rPr>
                <w:noProof/>
                <w:webHidden/>
              </w:rPr>
              <w:fldChar w:fldCharType="begin"/>
            </w:r>
            <w:r w:rsidR="00733830">
              <w:rPr>
                <w:noProof/>
                <w:webHidden/>
              </w:rPr>
              <w:instrText xml:space="preserve"> PAGEREF _Toc536626931 \h </w:instrText>
            </w:r>
            <w:r w:rsidR="00733830">
              <w:rPr>
                <w:noProof/>
                <w:webHidden/>
              </w:rPr>
            </w:r>
            <w:r w:rsidR="00733830">
              <w:rPr>
                <w:noProof/>
                <w:webHidden/>
              </w:rPr>
              <w:fldChar w:fldCharType="separate"/>
            </w:r>
            <w:r w:rsidR="00D71FCC">
              <w:rPr>
                <w:noProof/>
                <w:webHidden/>
              </w:rPr>
              <w:t>141</w:t>
            </w:r>
            <w:r w:rsidR="00733830">
              <w:rPr>
                <w:noProof/>
                <w:webHidden/>
              </w:rPr>
              <w:fldChar w:fldCharType="end"/>
            </w:r>
          </w:hyperlink>
        </w:p>
        <w:p w14:paraId="65A1796D" w14:textId="77777777" w:rsidR="00733830" w:rsidRDefault="00FA0AB6">
          <w:pPr>
            <w:pStyle w:val="TM1"/>
            <w:rPr>
              <w:rFonts w:asciiTheme="minorHAnsi" w:eastAsiaTheme="minorEastAsia" w:hAnsiTheme="minorHAnsi" w:cstheme="minorBidi"/>
              <w:sz w:val="22"/>
              <w:szCs w:val="22"/>
              <w:lang w:eastAsia="zh-CN"/>
            </w:rPr>
          </w:pPr>
          <w:hyperlink w:anchor="_Toc536626932" w:history="1">
            <w:r w:rsidR="00733830" w:rsidRPr="00F36962">
              <w:rPr>
                <w:rStyle w:val="Lienhypertexte"/>
              </w:rPr>
              <w:t>Conclusion générale</w:t>
            </w:r>
            <w:r w:rsidR="00733830">
              <w:rPr>
                <w:webHidden/>
              </w:rPr>
              <w:tab/>
            </w:r>
            <w:r w:rsidR="00733830">
              <w:rPr>
                <w:webHidden/>
              </w:rPr>
              <w:fldChar w:fldCharType="begin"/>
            </w:r>
            <w:r w:rsidR="00733830">
              <w:rPr>
                <w:webHidden/>
              </w:rPr>
              <w:instrText xml:space="preserve"> PAGEREF _Toc536626932 \h </w:instrText>
            </w:r>
            <w:r w:rsidR="00733830">
              <w:rPr>
                <w:webHidden/>
              </w:rPr>
            </w:r>
            <w:r w:rsidR="00733830">
              <w:rPr>
                <w:webHidden/>
              </w:rPr>
              <w:fldChar w:fldCharType="separate"/>
            </w:r>
            <w:r w:rsidR="00D71FCC">
              <w:rPr>
                <w:webHidden/>
              </w:rPr>
              <w:t>143</w:t>
            </w:r>
            <w:r w:rsidR="00733830">
              <w:rPr>
                <w:webHidden/>
              </w:rPr>
              <w:fldChar w:fldCharType="end"/>
            </w:r>
          </w:hyperlink>
        </w:p>
        <w:p w14:paraId="7EBC3D4F" w14:textId="77777777" w:rsidR="00733830" w:rsidRDefault="00FA0AB6">
          <w:pPr>
            <w:pStyle w:val="TM1"/>
            <w:rPr>
              <w:rFonts w:asciiTheme="minorHAnsi" w:eastAsiaTheme="minorEastAsia" w:hAnsiTheme="minorHAnsi" w:cstheme="minorBidi"/>
              <w:sz w:val="22"/>
              <w:szCs w:val="22"/>
              <w:lang w:eastAsia="zh-CN"/>
            </w:rPr>
          </w:pPr>
          <w:hyperlink w:anchor="_Toc536626933" w:history="1">
            <w:r w:rsidR="00733830" w:rsidRPr="00F36962">
              <w:rPr>
                <w:rStyle w:val="Lienhypertexte"/>
              </w:rPr>
              <w:t>Annexe A :  Résolution numérique de l’équation de l’énergie</w:t>
            </w:r>
            <w:r w:rsidR="00733830">
              <w:rPr>
                <w:webHidden/>
              </w:rPr>
              <w:tab/>
            </w:r>
            <w:r w:rsidR="00733830">
              <w:rPr>
                <w:webHidden/>
              </w:rPr>
              <w:fldChar w:fldCharType="begin"/>
            </w:r>
            <w:r w:rsidR="00733830">
              <w:rPr>
                <w:webHidden/>
              </w:rPr>
              <w:instrText xml:space="preserve"> PAGEREF _Toc536626933 \h </w:instrText>
            </w:r>
            <w:r w:rsidR="00733830">
              <w:rPr>
                <w:webHidden/>
              </w:rPr>
            </w:r>
            <w:r w:rsidR="00733830">
              <w:rPr>
                <w:webHidden/>
              </w:rPr>
              <w:fldChar w:fldCharType="separate"/>
            </w:r>
            <w:r w:rsidR="00D71FCC">
              <w:rPr>
                <w:webHidden/>
              </w:rPr>
              <w:t>145</w:t>
            </w:r>
            <w:r w:rsidR="00733830">
              <w:rPr>
                <w:webHidden/>
              </w:rPr>
              <w:fldChar w:fldCharType="end"/>
            </w:r>
          </w:hyperlink>
        </w:p>
        <w:p w14:paraId="1689036D"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34" w:history="1">
            <w:r w:rsidR="00733830" w:rsidRPr="00F36962">
              <w:rPr>
                <w:rStyle w:val="Lienhypertexte"/>
                <w:noProof/>
                <w14:scene3d>
                  <w14:camera w14:prst="orthographicFront"/>
                  <w14:lightRig w14:rig="threePt" w14:dir="t">
                    <w14:rot w14:lat="0" w14:lon="0" w14:rev="0"/>
                  </w14:lightRig>
                </w14:scene3d>
              </w:rPr>
              <w:t>A.1.</w:t>
            </w:r>
            <w:r w:rsidR="00733830">
              <w:rPr>
                <w:rFonts w:asciiTheme="minorHAnsi" w:eastAsiaTheme="minorEastAsia" w:hAnsiTheme="minorHAnsi" w:cstheme="minorBidi"/>
                <w:noProof/>
                <w:szCs w:val="22"/>
                <w:lang w:eastAsia="zh-CN"/>
              </w:rPr>
              <w:tab/>
            </w:r>
            <w:r w:rsidR="00733830" w:rsidRPr="00F36962">
              <w:rPr>
                <w:rStyle w:val="Lienhypertexte"/>
                <w:noProof/>
              </w:rPr>
              <w:t>Discrétisation classique par la méthode des Volumes Finis</w:t>
            </w:r>
            <w:r w:rsidR="00733830">
              <w:rPr>
                <w:noProof/>
                <w:webHidden/>
              </w:rPr>
              <w:tab/>
            </w:r>
            <w:r w:rsidR="00733830">
              <w:rPr>
                <w:noProof/>
                <w:webHidden/>
              </w:rPr>
              <w:fldChar w:fldCharType="begin"/>
            </w:r>
            <w:r w:rsidR="00733830">
              <w:rPr>
                <w:noProof/>
                <w:webHidden/>
              </w:rPr>
              <w:instrText xml:space="preserve"> PAGEREF _Toc536626934 \h </w:instrText>
            </w:r>
            <w:r w:rsidR="00733830">
              <w:rPr>
                <w:noProof/>
                <w:webHidden/>
              </w:rPr>
            </w:r>
            <w:r w:rsidR="00733830">
              <w:rPr>
                <w:noProof/>
                <w:webHidden/>
              </w:rPr>
              <w:fldChar w:fldCharType="separate"/>
            </w:r>
            <w:r w:rsidR="00D71FCC">
              <w:rPr>
                <w:noProof/>
                <w:webHidden/>
              </w:rPr>
              <w:t>146</w:t>
            </w:r>
            <w:r w:rsidR="00733830">
              <w:rPr>
                <w:noProof/>
                <w:webHidden/>
              </w:rPr>
              <w:fldChar w:fldCharType="end"/>
            </w:r>
          </w:hyperlink>
        </w:p>
        <w:p w14:paraId="21552CAA"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35" w:history="1">
            <w:r w:rsidR="00733830" w:rsidRPr="00F36962">
              <w:rPr>
                <w:rStyle w:val="Lienhypertexte"/>
                <w:noProof/>
                <w14:scene3d>
                  <w14:camera w14:prst="orthographicFront"/>
                  <w14:lightRig w14:rig="threePt" w14:dir="t">
                    <w14:rot w14:lat="0" w14:lon="0" w14:rev="0"/>
                  </w14:lightRig>
                </w14:scene3d>
              </w:rPr>
              <w:t>A.2.</w:t>
            </w:r>
            <w:r w:rsidR="00733830">
              <w:rPr>
                <w:rFonts w:asciiTheme="minorHAnsi" w:eastAsiaTheme="minorEastAsia" w:hAnsiTheme="minorHAnsi" w:cstheme="minorBidi"/>
                <w:noProof/>
                <w:szCs w:val="22"/>
                <w:lang w:eastAsia="zh-CN"/>
              </w:rPr>
              <w:tab/>
            </w:r>
            <w:r w:rsidR="00733830" w:rsidRPr="00F36962">
              <w:rPr>
                <w:rStyle w:val="Lienhypertexte"/>
                <w:noProof/>
              </w:rPr>
              <w:t>Discrétisation quand la température est approximée par des polynômes de Legendre</w:t>
            </w:r>
            <w:r w:rsidR="00733830">
              <w:rPr>
                <w:noProof/>
                <w:webHidden/>
              </w:rPr>
              <w:tab/>
            </w:r>
            <w:r w:rsidR="00733830">
              <w:rPr>
                <w:noProof/>
                <w:webHidden/>
              </w:rPr>
              <w:fldChar w:fldCharType="begin"/>
            </w:r>
            <w:r w:rsidR="00733830">
              <w:rPr>
                <w:noProof/>
                <w:webHidden/>
              </w:rPr>
              <w:instrText xml:space="preserve"> PAGEREF _Toc536626935 \h </w:instrText>
            </w:r>
            <w:r w:rsidR="00733830">
              <w:rPr>
                <w:noProof/>
                <w:webHidden/>
              </w:rPr>
            </w:r>
            <w:r w:rsidR="00733830">
              <w:rPr>
                <w:noProof/>
                <w:webHidden/>
              </w:rPr>
              <w:fldChar w:fldCharType="separate"/>
            </w:r>
            <w:r w:rsidR="00D71FCC">
              <w:rPr>
                <w:noProof/>
                <w:webHidden/>
              </w:rPr>
              <w:t>148</w:t>
            </w:r>
            <w:r w:rsidR="00733830">
              <w:rPr>
                <w:noProof/>
                <w:webHidden/>
              </w:rPr>
              <w:fldChar w:fldCharType="end"/>
            </w:r>
          </w:hyperlink>
        </w:p>
        <w:p w14:paraId="5B9F34D9"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36" w:history="1">
            <w:r w:rsidR="00733830" w:rsidRPr="00F36962">
              <w:rPr>
                <w:rStyle w:val="Lienhypertexte"/>
                <w:noProof/>
                <w14:scene3d>
                  <w14:camera w14:prst="orthographicFront"/>
                  <w14:lightRig w14:rig="threePt" w14:dir="t">
                    <w14:rot w14:lat="0" w14:lon="0" w14:rev="0"/>
                  </w14:lightRig>
                </w14:scene3d>
              </w:rPr>
              <w:t>A.3.</w:t>
            </w:r>
            <w:r w:rsidR="00733830">
              <w:rPr>
                <w:rFonts w:asciiTheme="minorHAnsi" w:eastAsiaTheme="minorEastAsia" w:hAnsiTheme="minorHAnsi" w:cstheme="minorBidi"/>
                <w:noProof/>
                <w:szCs w:val="22"/>
                <w:lang w:eastAsia="zh-CN"/>
              </w:rPr>
              <w:tab/>
            </w:r>
            <w:r w:rsidR="00733830" w:rsidRPr="00F36962">
              <w:rPr>
                <w:rStyle w:val="Lienhypertexte"/>
                <w:noProof/>
              </w:rPr>
              <w:t>Comparaison supplémentaires des résultats numériques</w:t>
            </w:r>
            <w:r w:rsidR="00733830">
              <w:rPr>
                <w:noProof/>
                <w:webHidden/>
              </w:rPr>
              <w:tab/>
            </w:r>
            <w:r w:rsidR="00733830">
              <w:rPr>
                <w:noProof/>
                <w:webHidden/>
              </w:rPr>
              <w:fldChar w:fldCharType="begin"/>
            </w:r>
            <w:r w:rsidR="00733830">
              <w:rPr>
                <w:noProof/>
                <w:webHidden/>
              </w:rPr>
              <w:instrText xml:space="preserve"> PAGEREF _Toc536626936 \h </w:instrText>
            </w:r>
            <w:r w:rsidR="00733830">
              <w:rPr>
                <w:noProof/>
                <w:webHidden/>
              </w:rPr>
            </w:r>
            <w:r w:rsidR="00733830">
              <w:rPr>
                <w:noProof/>
                <w:webHidden/>
              </w:rPr>
              <w:fldChar w:fldCharType="separate"/>
            </w:r>
            <w:r w:rsidR="00D71FCC">
              <w:rPr>
                <w:noProof/>
                <w:webHidden/>
              </w:rPr>
              <w:t>150</w:t>
            </w:r>
            <w:r w:rsidR="00733830">
              <w:rPr>
                <w:noProof/>
                <w:webHidden/>
              </w:rPr>
              <w:fldChar w:fldCharType="end"/>
            </w:r>
          </w:hyperlink>
        </w:p>
        <w:p w14:paraId="05BB406D"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37" w:history="1">
            <w:r w:rsidR="00733830" w:rsidRPr="00F36962">
              <w:rPr>
                <w:rStyle w:val="Lienhypertexte"/>
                <w:noProof/>
                <w14:scene3d>
                  <w14:camera w14:prst="orthographicFront"/>
                  <w14:lightRig w14:rig="threePt" w14:dir="t">
                    <w14:rot w14:lat="0" w14:lon="0" w14:rev="0"/>
                  </w14:lightRig>
                </w14:scene3d>
              </w:rPr>
              <w:t>A.4.</w:t>
            </w:r>
            <w:r w:rsidR="00733830">
              <w:rPr>
                <w:rFonts w:asciiTheme="minorHAnsi" w:eastAsiaTheme="minorEastAsia" w:hAnsiTheme="minorHAnsi" w:cstheme="minorBidi"/>
                <w:noProof/>
                <w:szCs w:val="22"/>
                <w:lang w:eastAsia="zh-CN"/>
              </w:rPr>
              <w:tab/>
            </w:r>
            <w:r w:rsidR="00733830" w:rsidRPr="00F36962">
              <w:rPr>
                <w:rStyle w:val="Lienhypertexte"/>
                <w:noProof/>
              </w:rPr>
              <w:t>Figures des champs de température des cas de calcul</w:t>
            </w:r>
            <w:r w:rsidR="00733830">
              <w:rPr>
                <w:noProof/>
                <w:webHidden/>
              </w:rPr>
              <w:tab/>
            </w:r>
            <w:r w:rsidR="00733830">
              <w:rPr>
                <w:noProof/>
                <w:webHidden/>
              </w:rPr>
              <w:fldChar w:fldCharType="begin"/>
            </w:r>
            <w:r w:rsidR="00733830">
              <w:rPr>
                <w:noProof/>
                <w:webHidden/>
              </w:rPr>
              <w:instrText xml:space="preserve"> PAGEREF _Toc536626937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7BA35608"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38" w:history="1">
            <w:r w:rsidR="00733830" w:rsidRPr="00F36962">
              <w:rPr>
                <w:rStyle w:val="Lienhypertexte"/>
                <w:noProof/>
                <w14:scene3d>
                  <w14:camera w14:prst="orthographicFront"/>
                  <w14:lightRig w14:rig="threePt" w14:dir="t">
                    <w14:rot w14:lat="0" w14:lon="0" w14:rev="0"/>
                  </w14:lightRig>
                </w14:scene3d>
              </w:rPr>
              <w:t>A.5.</w:t>
            </w:r>
            <w:r w:rsidR="00733830">
              <w:rPr>
                <w:rFonts w:asciiTheme="minorHAnsi" w:eastAsiaTheme="minorEastAsia" w:hAnsiTheme="minorHAnsi" w:cstheme="minorBidi"/>
                <w:noProof/>
                <w:szCs w:val="22"/>
                <w:lang w:eastAsia="zh-CN"/>
              </w:rPr>
              <w:tab/>
            </w:r>
            <w:r w:rsidR="00733830" w:rsidRPr="00F36962">
              <w:rPr>
                <w:rStyle w:val="Lienhypertexte"/>
                <w:noProof/>
              </w:rPr>
              <w:t>Valeurs de référence à l’issu des cas numériques</w:t>
            </w:r>
            <w:r w:rsidR="00733830">
              <w:rPr>
                <w:noProof/>
                <w:webHidden/>
              </w:rPr>
              <w:tab/>
            </w:r>
            <w:r w:rsidR="00733830">
              <w:rPr>
                <w:noProof/>
                <w:webHidden/>
              </w:rPr>
              <w:fldChar w:fldCharType="begin"/>
            </w:r>
            <w:r w:rsidR="00733830">
              <w:rPr>
                <w:noProof/>
                <w:webHidden/>
              </w:rPr>
              <w:instrText xml:space="preserve"> PAGEREF _Toc536626938 \h </w:instrText>
            </w:r>
            <w:r w:rsidR="00733830">
              <w:rPr>
                <w:noProof/>
                <w:webHidden/>
              </w:rPr>
            </w:r>
            <w:r w:rsidR="00733830">
              <w:rPr>
                <w:noProof/>
                <w:webHidden/>
              </w:rPr>
              <w:fldChar w:fldCharType="separate"/>
            </w:r>
            <w:r w:rsidR="00D71FCC">
              <w:rPr>
                <w:noProof/>
                <w:webHidden/>
              </w:rPr>
              <w:t>158</w:t>
            </w:r>
            <w:r w:rsidR="00733830">
              <w:rPr>
                <w:noProof/>
                <w:webHidden/>
              </w:rPr>
              <w:fldChar w:fldCharType="end"/>
            </w:r>
          </w:hyperlink>
        </w:p>
        <w:p w14:paraId="44287933" w14:textId="77777777" w:rsidR="00733830" w:rsidRDefault="00FA0AB6">
          <w:pPr>
            <w:pStyle w:val="TM1"/>
            <w:rPr>
              <w:rFonts w:asciiTheme="minorHAnsi" w:eastAsiaTheme="minorEastAsia" w:hAnsiTheme="minorHAnsi" w:cstheme="minorBidi"/>
              <w:sz w:val="22"/>
              <w:szCs w:val="22"/>
              <w:lang w:eastAsia="zh-CN"/>
            </w:rPr>
          </w:pPr>
          <w:hyperlink w:anchor="_Toc536626939" w:history="1">
            <w:r w:rsidR="00733830" w:rsidRPr="00F36962">
              <w:rPr>
                <w:rStyle w:val="Lienhypertexte"/>
              </w:rPr>
              <w:t>Annexe B :  Méthode des éléments finis pour la conduction thermique</w:t>
            </w:r>
            <w:r w:rsidR="00733830">
              <w:rPr>
                <w:webHidden/>
              </w:rPr>
              <w:tab/>
            </w:r>
            <w:r w:rsidR="00733830">
              <w:rPr>
                <w:webHidden/>
              </w:rPr>
              <w:fldChar w:fldCharType="begin"/>
            </w:r>
            <w:r w:rsidR="00733830">
              <w:rPr>
                <w:webHidden/>
              </w:rPr>
              <w:instrText xml:space="preserve"> PAGEREF _Toc536626939 \h </w:instrText>
            </w:r>
            <w:r w:rsidR="00733830">
              <w:rPr>
                <w:webHidden/>
              </w:rPr>
            </w:r>
            <w:r w:rsidR="00733830">
              <w:rPr>
                <w:webHidden/>
              </w:rPr>
              <w:fldChar w:fldCharType="separate"/>
            </w:r>
            <w:r w:rsidR="00D71FCC">
              <w:rPr>
                <w:webHidden/>
              </w:rPr>
              <w:t>159</w:t>
            </w:r>
            <w:r w:rsidR="00733830">
              <w:rPr>
                <w:webHidden/>
              </w:rPr>
              <w:fldChar w:fldCharType="end"/>
            </w:r>
          </w:hyperlink>
        </w:p>
        <w:p w14:paraId="5FBE82F3"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42" w:history="1">
            <w:r w:rsidR="00733830" w:rsidRPr="00F36962">
              <w:rPr>
                <w:rStyle w:val="Lienhypertexte"/>
                <w:noProof/>
                <w14:scene3d>
                  <w14:camera w14:prst="orthographicFront"/>
                  <w14:lightRig w14:rig="threePt" w14:dir="t">
                    <w14:rot w14:lat="0" w14:lon="0" w14:rev="0"/>
                  </w14:lightRig>
                </w14:scene3d>
              </w:rPr>
              <w:t>B.1.</w:t>
            </w:r>
            <w:r w:rsidR="00733830">
              <w:rPr>
                <w:rFonts w:asciiTheme="minorHAnsi" w:eastAsiaTheme="minorEastAsia" w:hAnsiTheme="minorHAnsi" w:cstheme="minorBidi"/>
                <w:noProof/>
                <w:szCs w:val="22"/>
                <w:lang w:eastAsia="zh-CN"/>
              </w:rPr>
              <w:tab/>
            </w:r>
            <w:r w:rsidR="00733830" w:rsidRPr="00F36962">
              <w:rPr>
                <w:rStyle w:val="Lienhypertexte"/>
                <w:noProof/>
              </w:rPr>
              <w:t>Formulation variationnelle du problème conduction thermique</w:t>
            </w:r>
            <w:r w:rsidR="00733830">
              <w:rPr>
                <w:noProof/>
                <w:webHidden/>
              </w:rPr>
              <w:tab/>
            </w:r>
            <w:r w:rsidR="00733830">
              <w:rPr>
                <w:noProof/>
                <w:webHidden/>
              </w:rPr>
              <w:fldChar w:fldCharType="begin"/>
            </w:r>
            <w:r w:rsidR="00733830">
              <w:rPr>
                <w:noProof/>
                <w:webHidden/>
              </w:rPr>
              <w:instrText xml:space="preserve"> PAGEREF _Toc536626942 \h </w:instrText>
            </w:r>
            <w:r w:rsidR="00733830">
              <w:rPr>
                <w:noProof/>
                <w:webHidden/>
              </w:rPr>
            </w:r>
            <w:r w:rsidR="00733830">
              <w:rPr>
                <w:noProof/>
                <w:webHidden/>
              </w:rPr>
              <w:fldChar w:fldCharType="separate"/>
            </w:r>
            <w:r w:rsidR="00D71FCC">
              <w:rPr>
                <w:noProof/>
                <w:webHidden/>
              </w:rPr>
              <w:t>159</w:t>
            </w:r>
            <w:r w:rsidR="00733830">
              <w:rPr>
                <w:noProof/>
                <w:webHidden/>
              </w:rPr>
              <w:fldChar w:fldCharType="end"/>
            </w:r>
          </w:hyperlink>
        </w:p>
        <w:p w14:paraId="2AB293EC"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43" w:history="1">
            <w:r w:rsidR="00733830" w:rsidRPr="00F36962">
              <w:rPr>
                <w:rStyle w:val="Lienhypertexte"/>
                <w:noProof/>
                <w14:scene3d>
                  <w14:camera w14:prst="orthographicFront"/>
                  <w14:lightRig w14:rig="threePt" w14:dir="t">
                    <w14:rot w14:lat="0" w14:lon="0" w14:rev="0"/>
                  </w14:lightRig>
                </w14:scene3d>
              </w:rPr>
              <w:t>B.2.</w:t>
            </w:r>
            <w:r w:rsidR="00733830">
              <w:rPr>
                <w:rFonts w:asciiTheme="minorHAnsi" w:eastAsiaTheme="minorEastAsia" w:hAnsiTheme="minorHAnsi" w:cstheme="minorBidi"/>
                <w:noProof/>
                <w:szCs w:val="22"/>
                <w:lang w:eastAsia="zh-CN"/>
              </w:rPr>
              <w:tab/>
            </w:r>
            <w:r w:rsidR="00733830" w:rsidRPr="00F36962">
              <w:rPr>
                <w:rStyle w:val="Lienhypertexte"/>
                <w:noProof/>
              </w:rPr>
              <w:t>Approximation nodale élémentaire et assemblage final</w:t>
            </w:r>
            <w:r w:rsidR="00733830">
              <w:rPr>
                <w:noProof/>
                <w:webHidden/>
              </w:rPr>
              <w:tab/>
            </w:r>
            <w:r w:rsidR="00733830">
              <w:rPr>
                <w:noProof/>
                <w:webHidden/>
              </w:rPr>
              <w:fldChar w:fldCharType="begin"/>
            </w:r>
            <w:r w:rsidR="00733830">
              <w:rPr>
                <w:noProof/>
                <w:webHidden/>
              </w:rPr>
              <w:instrText xml:space="preserve"> PAGEREF _Toc536626943 \h </w:instrText>
            </w:r>
            <w:r w:rsidR="00733830">
              <w:rPr>
                <w:noProof/>
                <w:webHidden/>
              </w:rPr>
            </w:r>
            <w:r w:rsidR="00733830">
              <w:rPr>
                <w:noProof/>
                <w:webHidden/>
              </w:rPr>
              <w:fldChar w:fldCharType="separate"/>
            </w:r>
            <w:r w:rsidR="00D71FCC">
              <w:rPr>
                <w:noProof/>
                <w:webHidden/>
              </w:rPr>
              <w:t>159</w:t>
            </w:r>
            <w:r w:rsidR="00733830">
              <w:rPr>
                <w:noProof/>
                <w:webHidden/>
              </w:rPr>
              <w:fldChar w:fldCharType="end"/>
            </w:r>
          </w:hyperlink>
        </w:p>
        <w:p w14:paraId="1FE190F0" w14:textId="77777777" w:rsidR="00733830" w:rsidRDefault="00FA0AB6">
          <w:pPr>
            <w:pStyle w:val="TM1"/>
            <w:rPr>
              <w:rFonts w:asciiTheme="minorHAnsi" w:eastAsiaTheme="minorEastAsia" w:hAnsiTheme="minorHAnsi" w:cstheme="minorBidi"/>
              <w:sz w:val="22"/>
              <w:szCs w:val="22"/>
              <w:lang w:eastAsia="zh-CN"/>
            </w:rPr>
          </w:pPr>
          <w:hyperlink w:anchor="_Toc536626944" w:history="1">
            <w:r w:rsidR="00733830" w:rsidRPr="00F36962">
              <w:rPr>
                <w:rStyle w:val="Lienhypertexte"/>
              </w:rPr>
              <w:t>Annexe C :  Détermination du point haut</w:t>
            </w:r>
            <w:r w:rsidR="00733830">
              <w:rPr>
                <w:webHidden/>
              </w:rPr>
              <w:tab/>
            </w:r>
            <w:r w:rsidR="00733830">
              <w:rPr>
                <w:webHidden/>
              </w:rPr>
              <w:fldChar w:fldCharType="begin"/>
            </w:r>
            <w:r w:rsidR="00733830">
              <w:rPr>
                <w:webHidden/>
              </w:rPr>
              <w:instrText xml:space="preserve"> PAGEREF _Toc536626944 \h </w:instrText>
            </w:r>
            <w:r w:rsidR="00733830">
              <w:rPr>
                <w:webHidden/>
              </w:rPr>
            </w:r>
            <w:r w:rsidR="00733830">
              <w:rPr>
                <w:webHidden/>
              </w:rPr>
              <w:fldChar w:fldCharType="separate"/>
            </w:r>
            <w:r w:rsidR="00D71FCC">
              <w:rPr>
                <w:webHidden/>
              </w:rPr>
              <w:t>161</w:t>
            </w:r>
            <w:r w:rsidR="00733830">
              <w:rPr>
                <w:webHidden/>
              </w:rPr>
              <w:fldChar w:fldCharType="end"/>
            </w:r>
          </w:hyperlink>
        </w:p>
        <w:p w14:paraId="2B82169D"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48" w:history="1">
            <w:r w:rsidR="00733830" w:rsidRPr="00F36962">
              <w:rPr>
                <w:rStyle w:val="Lienhypertexte"/>
                <w:noProof/>
                <w14:scene3d>
                  <w14:camera w14:prst="orthographicFront"/>
                  <w14:lightRig w14:rig="threePt" w14:dir="t">
                    <w14:rot w14:lat="0" w14:lon="0" w14:rev="0"/>
                  </w14:lightRig>
                </w14:scene3d>
              </w:rPr>
              <w:t>C.1.</w:t>
            </w:r>
            <w:r w:rsidR="00733830">
              <w:rPr>
                <w:rFonts w:asciiTheme="minorHAnsi" w:eastAsiaTheme="minorEastAsia" w:hAnsiTheme="minorHAnsi" w:cstheme="minorBidi"/>
                <w:noProof/>
                <w:szCs w:val="22"/>
                <w:lang w:eastAsia="zh-CN"/>
              </w:rPr>
              <w:tab/>
            </w:r>
            <w:r w:rsidR="00733830" w:rsidRPr="00F36962">
              <w:rPr>
                <w:rStyle w:val="Lienhypertexte"/>
                <w:noProof/>
              </w:rPr>
              <w:t>Définition du point haut</w:t>
            </w:r>
            <w:r w:rsidR="00733830">
              <w:rPr>
                <w:noProof/>
                <w:webHidden/>
              </w:rPr>
              <w:tab/>
            </w:r>
            <w:r w:rsidR="00733830">
              <w:rPr>
                <w:noProof/>
                <w:webHidden/>
              </w:rPr>
              <w:fldChar w:fldCharType="begin"/>
            </w:r>
            <w:r w:rsidR="00733830">
              <w:rPr>
                <w:noProof/>
                <w:webHidden/>
              </w:rPr>
              <w:instrText xml:space="preserve"> PAGEREF _Toc536626948 \h </w:instrText>
            </w:r>
            <w:r w:rsidR="00733830">
              <w:rPr>
                <w:noProof/>
                <w:webHidden/>
              </w:rPr>
            </w:r>
            <w:r w:rsidR="00733830">
              <w:rPr>
                <w:noProof/>
                <w:webHidden/>
              </w:rPr>
              <w:fldChar w:fldCharType="separate"/>
            </w:r>
            <w:r w:rsidR="00D71FCC">
              <w:rPr>
                <w:noProof/>
                <w:webHidden/>
              </w:rPr>
              <w:t>161</w:t>
            </w:r>
            <w:r w:rsidR="00733830">
              <w:rPr>
                <w:noProof/>
                <w:webHidden/>
              </w:rPr>
              <w:fldChar w:fldCharType="end"/>
            </w:r>
          </w:hyperlink>
        </w:p>
        <w:p w14:paraId="38AA4D31" w14:textId="77777777" w:rsidR="00733830" w:rsidRDefault="00FA0AB6">
          <w:pPr>
            <w:pStyle w:val="TM2"/>
            <w:tabs>
              <w:tab w:val="left" w:pos="880"/>
              <w:tab w:val="right" w:leader="dot" w:pos="9062"/>
            </w:tabs>
            <w:rPr>
              <w:rFonts w:asciiTheme="minorHAnsi" w:eastAsiaTheme="minorEastAsia" w:hAnsiTheme="minorHAnsi" w:cstheme="minorBidi"/>
              <w:noProof/>
              <w:szCs w:val="22"/>
              <w:lang w:eastAsia="zh-CN"/>
            </w:rPr>
          </w:pPr>
          <w:hyperlink w:anchor="_Toc536626952" w:history="1">
            <w:r w:rsidR="00733830" w:rsidRPr="00F36962">
              <w:rPr>
                <w:rStyle w:val="Lienhypertexte"/>
                <w:noProof/>
                <w14:scene3d>
                  <w14:camera w14:prst="orthographicFront"/>
                  <w14:lightRig w14:rig="threePt" w14:dir="t">
                    <w14:rot w14:lat="0" w14:lon="0" w14:rev="0"/>
                  </w14:lightRig>
                </w14:scene3d>
              </w:rPr>
              <w:t>C.2.</w:t>
            </w:r>
            <w:r w:rsidR="00733830">
              <w:rPr>
                <w:rFonts w:asciiTheme="minorHAnsi" w:eastAsiaTheme="minorEastAsia" w:hAnsiTheme="minorHAnsi" w:cstheme="minorBidi"/>
                <w:noProof/>
                <w:szCs w:val="22"/>
                <w:lang w:eastAsia="zh-CN"/>
              </w:rPr>
              <w:tab/>
            </w:r>
            <w:r w:rsidR="00733830" w:rsidRPr="00F36962">
              <w:rPr>
                <w:rStyle w:val="Lienhypertexte"/>
                <w:noProof/>
              </w:rPr>
              <w:t>Relations géométriques</w:t>
            </w:r>
            <w:r w:rsidR="00733830">
              <w:rPr>
                <w:noProof/>
                <w:webHidden/>
              </w:rPr>
              <w:tab/>
            </w:r>
            <w:r w:rsidR="00733830">
              <w:rPr>
                <w:noProof/>
                <w:webHidden/>
              </w:rPr>
              <w:fldChar w:fldCharType="begin"/>
            </w:r>
            <w:r w:rsidR="00733830">
              <w:rPr>
                <w:noProof/>
                <w:webHidden/>
              </w:rPr>
              <w:instrText xml:space="preserve"> PAGEREF _Toc536626952 \h </w:instrText>
            </w:r>
            <w:r w:rsidR="00733830">
              <w:rPr>
                <w:noProof/>
                <w:webHidden/>
              </w:rPr>
            </w:r>
            <w:r w:rsidR="00733830">
              <w:rPr>
                <w:noProof/>
                <w:webHidden/>
              </w:rPr>
              <w:fldChar w:fldCharType="separate"/>
            </w:r>
            <w:r w:rsidR="00D71FCC">
              <w:rPr>
                <w:noProof/>
                <w:webHidden/>
              </w:rPr>
              <w:t>161</w:t>
            </w:r>
            <w:r w:rsidR="00733830">
              <w:rPr>
                <w:noProof/>
                <w:webHidden/>
              </w:rPr>
              <w:fldChar w:fldCharType="end"/>
            </w:r>
          </w:hyperlink>
        </w:p>
        <w:p w14:paraId="78602791" w14:textId="77777777" w:rsidR="00733830" w:rsidRDefault="00FA0AB6">
          <w:pPr>
            <w:pStyle w:val="TM1"/>
            <w:rPr>
              <w:rFonts w:asciiTheme="minorHAnsi" w:eastAsiaTheme="minorEastAsia" w:hAnsiTheme="minorHAnsi" w:cstheme="minorBidi"/>
              <w:sz w:val="22"/>
              <w:szCs w:val="22"/>
              <w:lang w:eastAsia="zh-CN"/>
            </w:rPr>
          </w:pPr>
          <w:hyperlink w:anchor="_Toc536626953" w:history="1">
            <w:r w:rsidR="00733830" w:rsidRPr="00F36962">
              <w:rPr>
                <w:rStyle w:val="Lienhypertexte"/>
              </w:rPr>
              <w:t>Annexe D :  Valeurs des coefficients d’influence de l’effet Morton</w:t>
            </w:r>
            <w:r w:rsidR="00733830">
              <w:rPr>
                <w:webHidden/>
              </w:rPr>
              <w:tab/>
            </w:r>
            <w:r w:rsidR="00733830">
              <w:rPr>
                <w:webHidden/>
              </w:rPr>
              <w:fldChar w:fldCharType="begin"/>
            </w:r>
            <w:r w:rsidR="00733830">
              <w:rPr>
                <w:webHidden/>
              </w:rPr>
              <w:instrText xml:space="preserve"> PAGEREF _Toc536626953 \h </w:instrText>
            </w:r>
            <w:r w:rsidR="00733830">
              <w:rPr>
                <w:webHidden/>
              </w:rPr>
            </w:r>
            <w:r w:rsidR="00733830">
              <w:rPr>
                <w:webHidden/>
              </w:rPr>
              <w:fldChar w:fldCharType="separate"/>
            </w:r>
            <w:r w:rsidR="00D71FCC">
              <w:rPr>
                <w:webHidden/>
              </w:rPr>
              <w:t>163</w:t>
            </w:r>
            <w:r w:rsidR="00733830">
              <w:rPr>
                <w:webHidden/>
              </w:rPr>
              <w:fldChar w:fldCharType="end"/>
            </w:r>
          </w:hyperlink>
        </w:p>
        <w:p w14:paraId="1BDACC8E" w14:textId="77777777" w:rsidR="00733830" w:rsidRDefault="00FA0AB6">
          <w:pPr>
            <w:pStyle w:val="TM1"/>
            <w:rPr>
              <w:rFonts w:asciiTheme="minorHAnsi" w:eastAsiaTheme="minorEastAsia" w:hAnsiTheme="minorHAnsi" w:cstheme="minorBidi"/>
              <w:sz w:val="22"/>
              <w:szCs w:val="22"/>
              <w:lang w:eastAsia="zh-CN"/>
            </w:rPr>
          </w:pPr>
          <w:hyperlink w:anchor="_Toc536626954" w:history="1">
            <w:r w:rsidR="00733830" w:rsidRPr="00F36962">
              <w:rPr>
                <w:rStyle w:val="Lienhypertexte"/>
              </w:rPr>
              <w:t>Liste des figures</w:t>
            </w:r>
            <w:r w:rsidR="00733830">
              <w:rPr>
                <w:webHidden/>
              </w:rPr>
              <w:tab/>
            </w:r>
            <w:r w:rsidR="00733830">
              <w:rPr>
                <w:webHidden/>
              </w:rPr>
              <w:fldChar w:fldCharType="begin"/>
            </w:r>
            <w:r w:rsidR="00733830">
              <w:rPr>
                <w:webHidden/>
              </w:rPr>
              <w:instrText xml:space="preserve"> PAGEREF _Toc536626954 \h </w:instrText>
            </w:r>
            <w:r w:rsidR="00733830">
              <w:rPr>
                <w:webHidden/>
              </w:rPr>
            </w:r>
            <w:r w:rsidR="00733830">
              <w:rPr>
                <w:webHidden/>
              </w:rPr>
              <w:fldChar w:fldCharType="separate"/>
            </w:r>
            <w:r w:rsidR="00D71FCC">
              <w:rPr>
                <w:webHidden/>
              </w:rPr>
              <w:t>166</w:t>
            </w:r>
            <w:r w:rsidR="00733830">
              <w:rPr>
                <w:webHidden/>
              </w:rPr>
              <w:fldChar w:fldCharType="end"/>
            </w:r>
          </w:hyperlink>
        </w:p>
        <w:p w14:paraId="33E62633" w14:textId="77777777" w:rsidR="00733830" w:rsidRDefault="00FA0AB6">
          <w:pPr>
            <w:pStyle w:val="TM1"/>
            <w:rPr>
              <w:rFonts w:asciiTheme="minorHAnsi" w:eastAsiaTheme="minorEastAsia" w:hAnsiTheme="minorHAnsi" w:cstheme="minorBidi"/>
              <w:sz w:val="22"/>
              <w:szCs w:val="22"/>
              <w:lang w:eastAsia="zh-CN"/>
            </w:rPr>
          </w:pPr>
          <w:hyperlink w:anchor="_Toc536626955" w:history="1">
            <w:r w:rsidR="00733830" w:rsidRPr="00F36962">
              <w:rPr>
                <w:rStyle w:val="Lienhypertexte"/>
              </w:rPr>
              <w:t>Liste des tableaux</w:t>
            </w:r>
            <w:r w:rsidR="00733830">
              <w:rPr>
                <w:webHidden/>
              </w:rPr>
              <w:tab/>
            </w:r>
            <w:r w:rsidR="00733830">
              <w:rPr>
                <w:webHidden/>
              </w:rPr>
              <w:fldChar w:fldCharType="begin"/>
            </w:r>
            <w:r w:rsidR="00733830">
              <w:rPr>
                <w:webHidden/>
              </w:rPr>
              <w:instrText xml:space="preserve"> PAGEREF _Toc536626955 \h </w:instrText>
            </w:r>
            <w:r w:rsidR="00733830">
              <w:rPr>
                <w:webHidden/>
              </w:rPr>
            </w:r>
            <w:r w:rsidR="00733830">
              <w:rPr>
                <w:webHidden/>
              </w:rPr>
              <w:fldChar w:fldCharType="separate"/>
            </w:r>
            <w:r w:rsidR="00D71FCC">
              <w:rPr>
                <w:webHidden/>
              </w:rPr>
              <w:t>171</w:t>
            </w:r>
            <w:r w:rsidR="00733830">
              <w:rPr>
                <w:webHidden/>
              </w:rPr>
              <w:fldChar w:fldCharType="end"/>
            </w:r>
          </w:hyperlink>
        </w:p>
        <w:p w14:paraId="1F54385D" w14:textId="77777777" w:rsidR="00733830" w:rsidRDefault="00FA0AB6">
          <w:pPr>
            <w:pStyle w:val="TM1"/>
            <w:rPr>
              <w:rFonts w:asciiTheme="minorHAnsi" w:eastAsiaTheme="minorEastAsia" w:hAnsiTheme="minorHAnsi" w:cstheme="minorBidi"/>
              <w:sz w:val="22"/>
              <w:szCs w:val="22"/>
              <w:lang w:eastAsia="zh-CN"/>
            </w:rPr>
          </w:pPr>
          <w:hyperlink w:anchor="_Toc536626956" w:history="1">
            <w:r w:rsidR="00733830" w:rsidRPr="00F36962">
              <w:rPr>
                <w:rStyle w:val="Lienhypertexte"/>
              </w:rPr>
              <w:t>Références</w:t>
            </w:r>
            <w:r w:rsidR="00733830">
              <w:rPr>
                <w:webHidden/>
              </w:rPr>
              <w:tab/>
            </w:r>
            <w:r w:rsidR="00733830">
              <w:rPr>
                <w:webHidden/>
              </w:rPr>
              <w:fldChar w:fldCharType="begin"/>
            </w:r>
            <w:r w:rsidR="00733830">
              <w:rPr>
                <w:webHidden/>
              </w:rPr>
              <w:instrText xml:space="preserve"> PAGEREF _Toc536626956 \h </w:instrText>
            </w:r>
            <w:r w:rsidR="00733830">
              <w:rPr>
                <w:webHidden/>
              </w:rPr>
            </w:r>
            <w:r w:rsidR="00733830">
              <w:rPr>
                <w:webHidden/>
              </w:rPr>
              <w:fldChar w:fldCharType="separate"/>
            </w:r>
            <w:r w:rsidR="00D71FCC">
              <w:rPr>
                <w:webHidden/>
              </w:rPr>
              <w:t>172</w:t>
            </w:r>
            <w:r w:rsidR="00733830">
              <w:rPr>
                <w:webHidden/>
              </w:rPr>
              <w:fldChar w:fldCharType="end"/>
            </w:r>
          </w:hyperlink>
        </w:p>
        <w:p w14:paraId="105F6F06" w14:textId="42E356C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6626853"/>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FA0AB6"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FA0AB6"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FA0AB6"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FA0AB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FA0AB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FA0AB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FA0AB6"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FA0AB6"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FA0AB6"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FA0AB6"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FA0AB6"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FA0AB6"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FA0AB6"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w:lastRenderedPageBreak/>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FA0AB6"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FA0AB6"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FA0AB6"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FA0AB6"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FA0AB6"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FA0AB6"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FA0AB6"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FA0AB6"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FA0AB6"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FA0AB6"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FA0AB6"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02DF21B" w:rsidR="0086431B" w:rsidRDefault="0086431B" w:rsidP="0086431B">
            <w:pPr>
              <w:spacing w:line="276" w:lineRule="auto"/>
              <w:jc w:val="left"/>
            </w:pPr>
            <w:r>
              <w:t xml:space="preserve">capacité thermique massive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39A17372" w:rsidR="0086431B" w:rsidRDefault="0086431B" w:rsidP="00BA40BE">
            <w:pPr>
              <w:spacing w:line="276" w:lineRule="auto"/>
              <w:jc w:val="left"/>
            </w:pPr>
            <w:r>
              <w:t xml:space="preserve">conductivité thermique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FA0AB6"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FA0AB6"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FA0AB6"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FA0AB6"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FA0AB6"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FA0AB6"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FA0AB6"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FA0AB6"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FA0AB6"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FA0AB6"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FA0AB6"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FA0AB6"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X </w:t>
            </w:r>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FA0AB6"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FA0AB6"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FA0AB6"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FA0AB6"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FA0AB6"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FA0AB6"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FA0AB6"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FA0AB6"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FA0AB6"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FA0AB6"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FA0AB6"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FA0AB6"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FA0AB6"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w:lastRenderedPageBreak/>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FA0AB6"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FA0AB6"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FA0AB6"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FA0AB6"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FA0AB6"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FA0AB6"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FA0AB6"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FA0AB6"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FA0AB6"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FA0AB6"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FA0AB6"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16787A11" w14:textId="2478E2AB" w:rsidR="0086431B" w:rsidRPr="006F3C93" w:rsidRDefault="0086431B" w:rsidP="006F3C93">
            <w:pPr>
              <w:spacing w:line="276" w:lineRule="auto"/>
              <w:rPr>
                <w:b/>
              </w:rPr>
            </w:pPr>
            <w:r w:rsidRPr="00CB719B">
              <w:rPr>
                <w:b/>
              </w:rPr>
              <w:t>Chapitre 5</w:t>
            </w: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FA0AB6"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FA0AB6"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FA0AB6"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FA0AB6"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FA0AB6"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FA0AB6"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FA0AB6"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FA0AB6"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FA0AB6"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FA0AB6"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50B8919A" w:rsidR="004F04EC" w:rsidRDefault="004F04EC" w:rsidP="004F04EC">
            <w:pPr>
              <w:spacing w:line="276" w:lineRule="auto"/>
              <w:jc w:val="center"/>
            </w:pPr>
            <w:r>
              <w:t xml:space="preserve">Uni Dimensionnel, bi dimensionnel, tri dimensionnel </w:t>
            </w:r>
          </w:p>
        </w:tc>
      </w:tr>
      <w:tr w:rsidR="004F04EC" w14:paraId="77925265" w14:textId="77777777" w:rsidTr="00CB4979">
        <w:trPr>
          <w:trHeight w:val="340"/>
        </w:trPr>
        <w:tc>
          <w:tcPr>
            <w:tcW w:w="1843" w:type="dxa"/>
            <w:vAlign w:val="center"/>
          </w:tcPr>
          <w:p w14:paraId="06578C46" w14:textId="7558B206" w:rsidR="004F04EC" w:rsidRDefault="004F04EC" w:rsidP="004F04EC">
            <w:pPr>
              <w:jc w:val="center"/>
            </w:pPr>
          </w:p>
        </w:tc>
        <w:tc>
          <w:tcPr>
            <w:tcW w:w="7229" w:type="dxa"/>
            <w:vAlign w:val="center"/>
          </w:tcPr>
          <w:p w14:paraId="67AD1F30" w14:textId="2354554A" w:rsidR="004F04EC" w:rsidRDefault="004F04EC" w:rsidP="004F04EC">
            <w:pPr>
              <w:spacing w:line="276" w:lineRule="auto"/>
              <w:jc w:val="center"/>
            </w:pPr>
          </w:p>
        </w:tc>
      </w:tr>
      <w:tr w:rsidR="004F04EC" w14:paraId="4DD140CB" w14:textId="77777777" w:rsidTr="00CB4979">
        <w:trPr>
          <w:trHeight w:val="340"/>
        </w:trPr>
        <w:tc>
          <w:tcPr>
            <w:tcW w:w="1843" w:type="dxa"/>
            <w:vAlign w:val="center"/>
          </w:tcPr>
          <w:p w14:paraId="071D5603" w14:textId="77777777" w:rsidR="004F04EC" w:rsidRDefault="004F04EC" w:rsidP="004F04EC">
            <w:pPr>
              <w:jc w:val="center"/>
            </w:pPr>
          </w:p>
        </w:tc>
        <w:tc>
          <w:tcPr>
            <w:tcW w:w="7229" w:type="dxa"/>
            <w:vAlign w:val="center"/>
          </w:tcPr>
          <w:p w14:paraId="0B7976DA" w14:textId="77777777" w:rsidR="004F04EC" w:rsidRDefault="004F04EC" w:rsidP="004F04EC">
            <w:pPr>
              <w:spacing w:line="276" w:lineRule="auto"/>
              <w:jc w:val="center"/>
            </w:pPr>
          </w:p>
        </w:tc>
      </w:tr>
      <w:tr w:rsidR="004F04EC" w14:paraId="077FD019" w14:textId="77777777" w:rsidTr="00CB4979">
        <w:trPr>
          <w:trHeight w:val="340"/>
        </w:trPr>
        <w:tc>
          <w:tcPr>
            <w:tcW w:w="1843" w:type="dxa"/>
            <w:vAlign w:val="center"/>
          </w:tcPr>
          <w:p w14:paraId="19D3061D" w14:textId="77777777" w:rsidR="004F04EC" w:rsidRDefault="004F04EC" w:rsidP="004F04EC">
            <w:pPr>
              <w:jc w:val="center"/>
            </w:pPr>
          </w:p>
        </w:tc>
        <w:tc>
          <w:tcPr>
            <w:tcW w:w="7229" w:type="dxa"/>
            <w:vAlign w:val="center"/>
          </w:tcPr>
          <w:p w14:paraId="4F9E506A" w14:textId="77777777" w:rsidR="004F04EC" w:rsidRDefault="004F04EC" w:rsidP="004F04EC">
            <w:pPr>
              <w:spacing w:line="276" w:lineRule="auto"/>
              <w:jc w:val="center"/>
            </w:pP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6" w:name="_Toc536626854"/>
      <w:r>
        <w:lastRenderedPageBreak/>
        <w:t>Introduction générale</w:t>
      </w:r>
      <w:bookmarkEnd w:id="6"/>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33650100"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D71FCC" w:rsidRPr="00D71FCC">
        <w:rPr>
          <w:b/>
          <w:iCs/>
        </w:rPr>
        <w:t xml:space="preserve">Figure </w:t>
      </w:r>
      <w:r w:rsidR="00D71FCC" w:rsidRPr="00D71FCC">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ED5FB6A" w14:textId="56FE061F"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bookmarkStart w:id="9" w:name="_Toc536112173"/>
      <w:bookmarkStart w:id="10" w:name="_Toc536626957"/>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w:t>
      </w:r>
      <w:bookmarkEnd w:id="9"/>
      <w:bookmarkEnd w:id="10"/>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035BFC98"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D71FCC" w:rsidRPr="00D71FCC">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129D2486" w14:textId="5AF8922F"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 w:name="_Ref534883893"/>
      <w:bookmarkStart w:id="12" w:name="_Toc536112174"/>
      <w:bookmarkStart w:id="13" w:name="_Toc536626958"/>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2"/>
      <w:bookmarkEnd w:id="13"/>
      <w:r w:rsidRPr="00E66279">
        <w:rPr>
          <w:rFonts w:ascii="Calibri" w:eastAsia="Times New Roman" w:hAnsi="Calibri" w:cs="Times New Roman"/>
          <w:i w:val="0"/>
          <w:iCs w:val="0"/>
          <w:color w:val="auto"/>
          <w:sz w:val="22"/>
          <w:szCs w:val="20"/>
          <w:lang w:eastAsia="fr-FR"/>
        </w:rPr>
        <w:t xml:space="preserve"> </w:t>
      </w:r>
    </w:p>
    <w:p w14:paraId="096BBE72" w14:textId="69A0F738"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D71FCC">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074178EE"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D71FCC">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D71FCC">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D71FCC" w:rsidRPr="00D71FCC">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D71FCC">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D71FCC">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4846E9DD" w:rsidR="00F15233" w:rsidRPr="00120518" w:rsidRDefault="00DD28B9" w:rsidP="00120518">
      <w:pPr>
        <w:spacing w:line="360" w:lineRule="auto"/>
        <w:jc w:val="center"/>
        <w:rPr>
          <w:i/>
          <w:iCs/>
        </w:rPr>
      </w:pPr>
      <w:bookmarkStart w:id="14" w:name="_Ref534896233"/>
      <w:bookmarkStart w:id="15" w:name="_Toc536112175"/>
      <w:bookmarkStart w:id="16" w:name="_Toc536626959"/>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3</w:t>
      </w:r>
      <w:r w:rsidR="009F566C">
        <w:rPr>
          <w:noProof/>
        </w:rPr>
        <w:fldChar w:fldCharType="end"/>
      </w:r>
      <w:bookmarkEnd w:id="14"/>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D71FCC">
        <w:rPr>
          <w:b/>
        </w:rPr>
        <w:t>[5]</w:t>
      </w:r>
      <w:r w:rsidRPr="00CE3722">
        <w:rPr>
          <w:b/>
        </w:rPr>
        <w:fldChar w:fldCharType="end"/>
      </w:r>
      <w:r w:rsidRPr="00CE3722">
        <w:t>)</w:t>
      </w:r>
      <w:bookmarkEnd w:id="15"/>
      <w:bookmarkEnd w:id="16"/>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7" w:name="_Toc536626855"/>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7"/>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8" w:name="_Toc534294718"/>
      <w:bookmarkStart w:id="19" w:name="_Toc536626856"/>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8"/>
      <w:r w:rsidR="00864DC5">
        <w:t>s</w:t>
      </w:r>
      <w:bookmarkEnd w:id="19"/>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20" w:name="_Toc534294719"/>
      <w:bookmarkStart w:id="21" w:name="_Toc536626857"/>
      <w:r>
        <w:t>E</w:t>
      </w:r>
      <w:r w:rsidRPr="00814672">
        <w:t xml:space="preserve">ffet </w:t>
      </w:r>
      <w:r w:rsidRPr="00C65243">
        <w:t>Newkirk</w:t>
      </w:r>
      <w:bookmarkEnd w:id="20"/>
      <w:bookmarkEnd w:id="21"/>
    </w:p>
    <w:p w14:paraId="3395DD68" w14:textId="07B004F8"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41007F10"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2" w:name="_Ref534621765"/>
      <w:bookmarkStart w:id="23" w:name="_Toc536112176"/>
      <w:bookmarkStart w:id="24" w:name="_Toc536626960"/>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2"/>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3"/>
      <w:r w:rsidR="008F5F78">
        <w:rPr>
          <w:rStyle w:val="shorttext"/>
          <w:rFonts w:ascii="Calibri" w:eastAsia="Times New Roman" w:hAnsi="Calibri" w:cs="Times New Roman"/>
          <w:i w:val="0"/>
          <w:iCs w:val="0"/>
          <w:noProof/>
          <w:color w:val="auto"/>
          <w:sz w:val="22"/>
          <w:szCs w:val="20"/>
          <w:lang w:eastAsia="fr-FR"/>
        </w:rPr>
        <w:t>s</w:t>
      </w:r>
      <w:bookmarkEnd w:id="24"/>
    </w:p>
    <w:p w14:paraId="26EB4292" w14:textId="77777777" w:rsidR="00C93726" w:rsidRPr="00C93726" w:rsidRDefault="00C93726" w:rsidP="00C93726"/>
    <w:p w14:paraId="282D145B" w14:textId="76833E5F"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D71FCC">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064EA9D4"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5" w:name="_Ref534621903"/>
            <w:bookmarkStart w:id="26" w:name="_Toc536112177"/>
            <w:bookmarkStart w:id="27" w:name="_Toc536626961"/>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5"/>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6"/>
            <w:bookmarkEnd w:id="27"/>
          </w:p>
        </w:tc>
      </w:tr>
    </w:tbl>
    <w:p w14:paraId="4099D210" w14:textId="57395D8F"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D71FCC" w:rsidRPr="00D71FCC">
        <w:rPr>
          <w:rStyle w:val="shorttext"/>
          <w:b/>
        </w:rPr>
        <w:t xml:space="preserve">Figure </w:t>
      </w:r>
      <w:r w:rsidR="00D71FCC" w:rsidRPr="00D71FCC">
        <w:rPr>
          <w:rStyle w:val="shorttext"/>
          <w:b/>
          <w:iCs/>
          <w:noProof/>
        </w:rPr>
        <w:t>1.1</w:t>
      </w:r>
      <w:r w:rsidR="00D71FCC" w:rsidRPr="00D71FCC">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D71FCC">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D71FCC" w:rsidRPr="00D71FCC">
        <w:rPr>
          <w:rStyle w:val="shorttext"/>
          <w:b/>
        </w:rPr>
        <w:t xml:space="preserve">Figure </w:t>
      </w:r>
      <w:r w:rsidR="00D71FCC" w:rsidRPr="00D71FCC">
        <w:rPr>
          <w:rStyle w:val="shorttext"/>
          <w:b/>
          <w:iCs/>
          <w:noProof/>
        </w:rPr>
        <w:t>1.1</w:t>
      </w:r>
      <w:r w:rsidR="00D71FCC" w:rsidRPr="00D71FCC">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D71FCC" w:rsidRPr="00D71FCC">
        <w:rPr>
          <w:rStyle w:val="shorttext"/>
          <w:b/>
        </w:rPr>
        <w:t xml:space="preserve">Figure </w:t>
      </w:r>
      <w:r w:rsidR="00D71FCC" w:rsidRPr="00D71FCC">
        <w:rPr>
          <w:rStyle w:val="shorttext"/>
          <w:b/>
          <w:iCs/>
          <w:noProof/>
        </w:rPr>
        <w:t>1.1</w:t>
      </w:r>
      <w:r w:rsidR="00D71FCC" w:rsidRPr="00D71FCC">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3C9D91EB" w:rsidR="00F36743" w:rsidRPr="00C93726" w:rsidRDefault="00F36743" w:rsidP="00C93726">
      <w:pPr>
        <w:jc w:val="center"/>
      </w:pPr>
      <w:bookmarkStart w:id="28" w:name="_Ref534797277"/>
      <w:bookmarkStart w:id="29" w:name="_Toc536112178"/>
      <w:bookmarkStart w:id="30" w:name="_Toc536626962"/>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D71FCC">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D71FCC">
        <w:rPr>
          <w:rStyle w:val="shorttext"/>
          <w:noProof/>
        </w:rPr>
        <w:t>3</w:t>
      </w:r>
      <w:r w:rsidR="0019727E">
        <w:rPr>
          <w:rStyle w:val="shorttext"/>
        </w:rPr>
        <w:fldChar w:fldCharType="end"/>
      </w:r>
      <w:bookmarkEnd w:id="28"/>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D71FCC" w:rsidRPr="00D71FCC">
        <w:rPr>
          <w:rStyle w:val="shorttext"/>
          <w:b/>
          <w:iCs/>
        </w:rPr>
        <w:t>[10]</w:t>
      </w:r>
      <w:bookmarkEnd w:id="29"/>
      <w:bookmarkEnd w:id="30"/>
      <w:r w:rsidRPr="00FB52BF">
        <w:rPr>
          <w:rStyle w:val="shorttext"/>
          <w:b/>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D71FCC">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D71FCC">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8E70C1C"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D71FCC">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1" w:name="_Toc536626858"/>
      <w:r>
        <w:t>E</w:t>
      </w:r>
      <w:r w:rsidRPr="00814672">
        <w:t xml:space="preserve">ffet </w:t>
      </w:r>
      <w:r w:rsidRPr="00C65243">
        <w:t>Morton</w:t>
      </w:r>
      <w:bookmarkEnd w:id="31"/>
    </w:p>
    <w:p w14:paraId="24EFE6FF" w14:textId="6C5BBFAE"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D71FCC">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12E6B582"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D71FCC">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D71FCC">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182D05A4"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2" w:name="_Ref534631211"/>
      <w:bookmarkStart w:id="33" w:name="_Toc536112179"/>
      <w:bookmarkStart w:id="34" w:name="_Toc536626963"/>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2"/>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3"/>
      <w:bookmarkEnd w:id="34"/>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6E30D0E3"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5" w:name="_Ref534630904"/>
      <w:bookmarkStart w:id="36" w:name="_Toc536112180"/>
      <w:bookmarkStart w:id="37" w:name="_Toc536626964"/>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5"/>
      <w:r w:rsidRPr="00FC2D7F">
        <w:rPr>
          <w:rStyle w:val="shorttext"/>
          <w:rFonts w:ascii="Calibri" w:eastAsia="Times New Roman" w:hAnsi="Calibri" w:cs="Times New Roman"/>
          <w:i w:val="0"/>
          <w:iCs w:val="0"/>
          <w:color w:val="auto"/>
          <w:sz w:val="22"/>
          <w:szCs w:val="20"/>
          <w:lang w:eastAsia="fr-FR"/>
        </w:rPr>
        <w:t> : Rotor déformé thermiquement</w:t>
      </w:r>
      <w:bookmarkEnd w:id="36"/>
      <w:bookmarkEnd w:id="37"/>
    </w:p>
    <w:p w14:paraId="4AB4B975" w14:textId="6DA2E13F"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3E7BAEE7"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8" w:name="_Ref534630975"/>
      <w:bookmarkStart w:id="39" w:name="_Toc536112181"/>
      <w:bookmarkStart w:id="40" w:name="_Toc536626965"/>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8"/>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9"/>
      <w:bookmarkEnd w:id="40"/>
    </w:p>
    <w:p w14:paraId="542E21E3" w14:textId="6D5C48D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D71FCC">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Ref536449148"/>
      <w:bookmarkStart w:id="43" w:name="_Toc536626859"/>
      <w:r>
        <w:t>Etudes</w:t>
      </w:r>
      <w:r w:rsidRPr="00DE7318">
        <w:t xml:space="preserve"> </w:t>
      </w:r>
      <w:r>
        <w:t>expérimentales</w:t>
      </w:r>
      <w:bookmarkEnd w:id="41"/>
      <w:r>
        <w:t xml:space="preserve"> et cas industriels</w:t>
      </w:r>
      <w:bookmarkEnd w:id="42"/>
      <w:bookmarkEnd w:id="43"/>
    </w:p>
    <w:p w14:paraId="16B06570" w14:textId="77777777" w:rsidR="003F5A41" w:rsidRPr="00B047AB" w:rsidRDefault="003F5A41" w:rsidP="003F5A41"/>
    <w:p w14:paraId="08302A79" w14:textId="19A195E7"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D71FCC">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D71FCC">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0406676"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71FCC">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71FCC">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291FDA9"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71FCC">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866" cy="2080916"/>
                    </a:xfrm>
                    <a:prstGeom prst="rect">
                      <a:avLst/>
                    </a:prstGeom>
                  </pic:spPr>
                </pic:pic>
              </a:graphicData>
            </a:graphic>
          </wp:inline>
        </w:drawing>
      </w:r>
    </w:p>
    <w:p w14:paraId="5DDA2049" w14:textId="4C66F27D"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4" w:name="_Ref534631936"/>
      <w:bookmarkStart w:id="45" w:name="_Toc536112183"/>
      <w:bookmarkStart w:id="46" w:name="_Toc536626966"/>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5"/>
      <w:bookmarkEnd w:id="46"/>
    </w:p>
    <w:p w14:paraId="1AC8AA83" w14:textId="77777777" w:rsidR="003F5A41" w:rsidRDefault="003F5A41" w:rsidP="003F5A41">
      <w:pPr>
        <w:keepNext/>
        <w:jc w:val="center"/>
      </w:pPr>
      <w:r>
        <w:rPr>
          <w:noProof/>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969" cy="2838727"/>
                    </a:xfrm>
                    <a:prstGeom prst="rect">
                      <a:avLst/>
                    </a:prstGeom>
                  </pic:spPr>
                </pic:pic>
              </a:graphicData>
            </a:graphic>
          </wp:inline>
        </w:drawing>
      </w:r>
    </w:p>
    <w:p w14:paraId="1F422501" w14:textId="34D67230"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7" w:name="_Ref534302406"/>
      <w:bookmarkStart w:id="48" w:name="_Toc536112182"/>
      <w:bookmarkStart w:id="49" w:name="_Toc536626967"/>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7"/>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8"/>
      <w:bookmarkEnd w:id="49"/>
    </w:p>
    <w:p w14:paraId="62064A2A" w14:textId="120F17EB"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71FCC">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2FF129F7" w:rsidR="003F5A41" w:rsidRDefault="003F5A41" w:rsidP="003F5A41">
      <w:pPr>
        <w:pStyle w:val="Lgende"/>
        <w:jc w:val="center"/>
        <w:rPr>
          <w:rStyle w:val="shorttext"/>
        </w:rPr>
      </w:pPr>
      <w:bookmarkStart w:id="50" w:name="_Ref534302420"/>
      <w:bookmarkStart w:id="51" w:name="_Toc536112184"/>
      <w:bookmarkStart w:id="52" w:name="_Toc536626968"/>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50"/>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1"/>
      <w:bookmarkEnd w:id="52"/>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3ECBFAA5"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3" w:name="_Ref534632017"/>
      <w:bookmarkStart w:id="54" w:name="_Toc536112185"/>
      <w:bookmarkStart w:id="55" w:name="_Toc536626969"/>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3"/>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4"/>
      <w:bookmarkEnd w:id="55"/>
    </w:p>
    <w:p w14:paraId="19BBC831" w14:textId="1E04AA96"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71FCC">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71FCC">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7D71CF40"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D71FCC">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D71FCC">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6" w:name="_Toc536626860"/>
      <w:r>
        <w:lastRenderedPageBreak/>
        <w:t>M</w:t>
      </w:r>
      <w:r w:rsidR="007F0B3C">
        <w:t>odeles theoriques</w:t>
      </w:r>
      <w:bookmarkEnd w:id="56"/>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7" w:name="_Toc534294730"/>
      <w:bookmarkStart w:id="58" w:name="_Toc536626861"/>
      <w:r w:rsidRPr="00675419">
        <w:t xml:space="preserve">Méthodes inspirées </w:t>
      </w:r>
      <w:r>
        <w:t>de</w:t>
      </w:r>
      <w:r w:rsidRPr="00675419">
        <w:t xml:space="preserve"> la </w:t>
      </w:r>
      <w:r w:rsidRPr="004106D7">
        <w:t>théorie</w:t>
      </w:r>
      <w:r w:rsidRPr="00675419">
        <w:t xml:space="preserve"> du </w:t>
      </w:r>
      <w:r>
        <w:t>contrôle</w:t>
      </w:r>
      <w:bookmarkEnd w:id="57"/>
      <w:bookmarkEnd w:id="58"/>
    </w:p>
    <w:p w14:paraId="2108EDF9" w14:textId="515248A8" w:rsidR="007F0B3C" w:rsidRDefault="007F0B3C" w:rsidP="008D3AF3">
      <w:pPr>
        <w:spacing w:after="120" w:line="360" w:lineRule="auto"/>
        <w:ind w:firstLine="709"/>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D71FCC">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D71FCC">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5D6D701D"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D71FCC">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FA0AB6"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FA0AB6"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FA0AB6"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51CA23B2"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D71FCC" w:rsidRPr="00D71FCC">
        <w:rPr>
          <w:rStyle w:val="shorttext"/>
          <w:b/>
          <w:iCs/>
        </w:rPr>
        <w:t xml:space="preserve">Figure </w:t>
      </w:r>
      <w:r w:rsidR="00D71FCC" w:rsidRPr="00D71FCC">
        <w:rPr>
          <w:rStyle w:val="shorttext"/>
          <w:b/>
          <w:iCs/>
          <w:noProof/>
        </w:rPr>
        <w:t>1.3</w:t>
      </w:r>
      <w:r w:rsidR="00D71FCC" w:rsidRPr="00D71FCC">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D71FCC">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4AA9E117" w14:textId="39DCC17D"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9" w:name="_Ref534633049"/>
      <w:bookmarkStart w:id="60" w:name="_Toc536112186"/>
      <w:bookmarkStart w:id="61" w:name="_Toc536626970"/>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9"/>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0"/>
      <w:bookmarkEnd w:id="61"/>
    </w:p>
    <w:p w14:paraId="0349A708" w14:textId="5C3DB5BA"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D71FCC">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D71FCC">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2" w:name="_Toc534294731"/>
      <w:bookmarkStart w:id="63" w:name="_Toc536626862"/>
      <w:r>
        <w:t>Méthode basée sur un balourd critique prédéfini</w:t>
      </w:r>
      <w:bookmarkEnd w:id="62"/>
      <w:bookmarkEnd w:id="63"/>
    </w:p>
    <w:p w14:paraId="6BD40B65" w14:textId="4DF9E833"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D71FCC">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FA0AB6"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044B552"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D71FCC">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D71FCC">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D71FCC">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D71FCC">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4" w:name="_Toc534294732"/>
      <w:bookmarkStart w:id="65" w:name="_Toc536626863"/>
      <w:r w:rsidRPr="00E160FB">
        <w:t>Méthode</w:t>
      </w:r>
      <w:r>
        <w:t>s</w:t>
      </w:r>
      <w:r w:rsidRPr="00E160FB">
        <w:t xml:space="preserve"> </w:t>
      </w:r>
      <w:r w:rsidR="00BE480F">
        <w:t xml:space="preserve">basees sur le bilan </w:t>
      </w:r>
      <w:bookmarkEnd w:id="64"/>
      <w:r w:rsidR="00BE480F">
        <w:t>thermique</w:t>
      </w:r>
      <w:bookmarkEnd w:id="65"/>
    </w:p>
    <w:p w14:paraId="5BB10549" w14:textId="18B0A242"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D71FCC">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D71FCC">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7801DB53" w:rsidR="007F0B3C" w:rsidRDefault="007F0B3C" w:rsidP="00CE515E">
      <w:pPr>
        <w:spacing w:before="240" w:after="240" w:line="360" w:lineRule="auto"/>
      </w:pPr>
      <w:r w:rsidRPr="000A573A">
        <w:lastRenderedPageBreak/>
        <w:t xml:space="preserve">La chaleur générée 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D71FCC">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6" w:name="_Toc534294733"/>
      <w:bookmarkStart w:id="67" w:name="_Toc536626864"/>
      <w:r>
        <w:rPr>
          <w:rFonts w:hint="eastAsia"/>
        </w:rPr>
        <w:t>M</w:t>
      </w:r>
      <w:r>
        <w:t>odeles non-linéaires en régime transitoire</w:t>
      </w:r>
      <w:bookmarkEnd w:id="66"/>
      <w:bookmarkEnd w:id="67"/>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D71FCC">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D71FCC">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D71FCC">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5337B3DA"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D71FCC" w:rsidRPr="00D71FCC">
        <w:rPr>
          <w:rStyle w:val="shorttext"/>
          <w:b/>
          <w:iCs/>
        </w:rPr>
        <w:t xml:space="preserve">Figure </w:t>
      </w:r>
      <w:r w:rsidR="00D71FCC" w:rsidRPr="00D71FCC">
        <w:rPr>
          <w:rStyle w:val="shorttext"/>
          <w:b/>
          <w:iCs/>
          <w:noProof/>
        </w:rPr>
        <w:t>1.3</w:t>
      </w:r>
      <w:r w:rsidR="00D71FCC" w:rsidRPr="00D71FCC">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6D326E31"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8" w:name="_Ref534634267"/>
      <w:bookmarkStart w:id="69" w:name="_Toc536112187"/>
      <w:bookmarkStart w:id="70" w:name="_Toc536626971"/>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9"/>
      <w:bookmarkEnd w:id="70"/>
    </w:p>
    <w:p w14:paraId="32428173" w14:textId="16FFBCE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D71FCC">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D71FCC">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425D3A03"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71FCC">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D71FCC">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454D4A19"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D71FCC">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71FCC">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D71FCC">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1" w:name="_Toc534294734"/>
      <w:bookmarkStart w:id="72" w:name="_Toc536626865"/>
      <w:r>
        <w:lastRenderedPageBreak/>
        <w:t xml:space="preserve">Stratégie de </w:t>
      </w:r>
      <w:r w:rsidR="000948D0">
        <w:t xml:space="preserve">la </w:t>
      </w:r>
      <w:r>
        <w:t>modélisation</w:t>
      </w:r>
      <w:bookmarkEnd w:id="71"/>
      <w:r w:rsidR="00C31B63">
        <w:t> :</w:t>
      </w:r>
      <w:r>
        <w:t xml:space="preserve"> synth</w:t>
      </w:r>
      <w:r w:rsidR="008E3C18">
        <w:t>è</w:t>
      </w:r>
      <w:r>
        <w:t>se</w:t>
      </w:r>
      <w:bookmarkEnd w:id="72"/>
    </w:p>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D71FCC" w:rsidRPr="00D71FCC">
        <w:rPr>
          <w:rStyle w:val="shorttext"/>
          <w:b/>
          <w:iCs/>
        </w:rPr>
        <w:t xml:space="preserve">Figure </w:t>
      </w:r>
      <w:r w:rsidR="00D71FCC" w:rsidRPr="00D71FCC">
        <w:rPr>
          <w:rStyle w:val="shorttext"/>
          <w:b/>
          <w:iCs/>
          <w:noProof/>
        </w:rPr>
        <w:t>1.4</w:t>
      </w:r>
      <w:r w:rsidR="00D71FCC" w:rsidRPr="00D71FCC">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7DECFB80"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3" w:name="_Ref534635418"/>
      <w:bookmarkStart w:id="74" w:name="_Toc536112188"/>
      <w:bookmarkStart w:id="75" w:name="_Toc536626972"/>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3"/>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4"/>
      <w:bookmarkEnd w:id="75"/>
      <w:r w:rsidR="00893C90">
        <w:rPr>
          <w:rStyle w:val="shorttext"/>
          <w:rFonts w:ascii="Calibri" w:eastAsia="Times New Roman" w:hAnsi="Calibri" w:cs="Times New Roman"/>
          <w:i w:val="0"/>
          <w:iCs w:val="0"/>
          <w:sz w:val="22"/>
          <w:szCs w:val="20"/>
          <w:lang w:eastAsia="fr-FR"/>
        </w:rPr>
        <w:t xml:space="preserve"> </w:t>
      </w:r>
    </w:p>
    <w:p w14:paraId="25F25910" w14:textId="4B8C9C79"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D71FCC">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D71FCC">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D71FCC">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2A5C323E"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D71FCC">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6" w:name="_Ref534635639"/>
            <w:r>
              <w:rPr>
                <w:rFonts w:ascii="Times New Roman" w:eastAsia="Times New Roman" w:hAnsi="Times New Roman"/>
                <w:b/>
                <w:iCs w:val="0"/>
                <w:color w:val="auto"/>
                <w:sz w:val="22"/>
                <w:szCs w:val="22"/>
                <w:lang w:eastAsia="fr-FR"/>
              </w:rPr>
              <w:t xml:space="preserve"> </w:t>
            </w:r>
            <w:bookmarkEnd w:id="76"/>
          </w:p>
        </w:tc>
      </w:tr>
    </w:tbl>
    <w:p w14:paraId="277A6337" w14:textId="190BB442"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D71FCC">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D71FCC">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71FCC">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D71FCC">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D71FCC">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D71FCC">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D71FCC">
        <w:rPr>
          <w:b/>
        </w:rPr>
        <w:t>[24]</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71FCC">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D71FCC">
        <w:rPr>
          <w:b/>
        </w:rPr>
        <w:t>[31]</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D71FCC">
        <w:rPr>
          <w:b/>
        </w:rPr>
        <w:t>[28]</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 xml:space="preserve">nné sur une période calculé </w:t>
      </w:r>
      <w:r>
        <w:lastRenderedPageBreak/>
        <w:t>à la fin de la première étape. Les températures sur le rotor sont ainsi obtenues à la fin de la deuxième étape.</w:t>
      </w:r>
      <w:r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D71FCC">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D71FCC">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D71FCC">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D71FCC">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D71FCC">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77777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D71FCC">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D71FCC">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D71FCC">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D71FCC">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71FCC">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71FCC">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7" w:name="_Toc534294735"/>
      <w:bookmarkStart w:id="78" w:name="_Toc536626866"/>
      <w:r>
        <w:lastRenderedPageBreak/>
        <w:t>Conclusion</w:t>
      </w:r>
      <w:bookmarkEnd w:id="77"/>
      <w:bookmarkEnd w:id="78"/>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9" w:name="_Chapitre_2_:"/>
      <w:bookmarkStart w:id="80" w:name="_Ref536103204"/>
      <w:bookmarkStart w:id="81" w:name="_Ref536103212"/>
      <w:bookmarkStart w:id="82" w:name="_Ref536103216"/>
      <w:bookmarkStart w:id="83" w:name="_Toc536626867"/>
      <w:bookmarkEnd w:id="79"/>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80"/>
      <w:bookmarkEnd w:id="81"/>
      <w:bookmarkEnd w:id="82"/>
      <w:bookmarkEnd w:id="83"/>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4" w:name="_Toc533165043"/>
      <w:bookmarkStart w:id="85" w:name="_Toc533165498"/>
      <w:bookmarkStart w:id="86" w:name="_Toc533165854"/>
      <w:bookmarkStart w:id="87" w:name="_Toc533165905"/>
      <w:bookmarkStart w:id="88" w:name="_Toc533166093"/>
      <w:bookmarkStart w:id="89" w:name="_Toc533166127"/>
      <w:bookmarkStart w:id="90" w:name="_Toc533167316"/>
      <w:bookmarkStart w:id="91" w:name="_Toc533168739"/>
      <w:bookmarkStart w:id="92" w:name="_Toc533168965"/>
      <w:bookmarkStart w:id="93" w:name="_Toc533169249"/>
      <w:bookmarkStart w:id="94" w:name="_Toc533169500"/>
      <w:bookmarkStart w:id="95" w:name="_Toc533170191"/>
      <w:bookmarkStart w:id="96" w:name="_Toc533170329"/>
      <w:bookmarkStart w:id="97" w:name="_Toc533171274"/>
      <w:bookmarkStart w:id="98" w:name="_Toc533172556"/>
      <w:bookmarkStart w:id="99" w:name="_Toc533172735"/>
      <w:bookmarkStart w:id="100" w:name="_Toc533173191"/>
      <w:bookmarkStart w:id="101" w:name="_Toc533173483"/>
      <w:bookmarkStart w:id="102" w:name="_Toc533173685"/>
      <w:bookmarkStart w:id="103" w:name="_Toc533173936"/>
      <w:bookmarkStart w:id="104" w:name="_Toc533173989"/>
      <w:bookmarkStart w:id="105" w:name="_Toc533174155"/>
      <w:bookmarkStart w:id="106" w:name="_Toc533768820"/>
      <w:bookmarkStart w:id="107" w:name="_Toc533769119"/>
      <w:bookmarkStart w:id="108" w:name="_Toc533769291"/>
      <w:bookmarkStart w:id="109" w:name="_Toc533769343"/>
      <w:bookmarkStart w:id="110" w:name="_Toc533769742"/>
      <w:bookmarkStart w:id="111" w:name="_Toc533771803"/>
      <w:bookmarkStart w:id="112" w:name="_Toc533772291"/>
      <w:bookmarkStart w:id="113" w:name="_Toc533774363"/>
      <w:bookmarkStart w:id="114" w:name="_Toc533775555"/>
      <w:bookmarkStart w:id="115" w:name="_Toc533776199"/>
      <w:bookmarkStart w:id="116" w:name="_Toc533776326"/>
      <w:bookmarkStart w:id="117" w:name="_Toc533777551"/>
      <w:bookmarkStart w:id="118" w:name="_Toc534279459"/>
      <w:bookmarkStart w:id="119" w:name="_Toc534279557"/>
      <w:bookmarkStart w:id="120" w:name="_Toc534279635"/>
      <w:bookmarkStart w:id="121" w:name="_Toc534290931"/>
      <w:bookmarkStart w:id="122" w:name="_Toc534293213"/>
      <w:bookmarkStart w:id="123" w:name="_Toc534293497"/>
      <w:bookmarkStart w:id="124" w:name="_Toc534293575"/>
      <w:bookmarkStart w:id="125" w:name="_Toc534387874"/>
      <w:bookmarkStart w:id="126" w:name="_Toc534410845"/>
      <w:bookmarkStart w:id="127" w:name="_Toc534620759"/>
      <w:bookmarkStart w:id="128" w:name="_Toc534621245"/>
      <w:bookmarkStart w:id="129" w:name="_Toc534621350"/>
      <w:bookmarkStart w:id="130" w:name="_Toc534621457"/>
      <w:bookmarkStart w:id="131" w:name="_Toc534625116"/>
      <w:bookmarkStart w:id="132" w:name="_Toc534631416"/>
      <w:bookmarkStart w:id="133" w:name="_Toc534631516"/>
      <w:bookmarkStart w:id="134" w:name="_Toc534631869"/>
      <w:bookmarkStart w:id="135" w:name="_Toc534632102"/>
      <w:bookmarkStart w:id="136" w:name="_Toc534632314"/>
      <w:bookmarkStart w:id="137" w:name="_Toc534632436"/>
      <w:bookmarkStart w:id="138" w:name="_Toc534632535"/>
      <w:bookmarkStart w:id="139" w:name="_Toc534633828"/>
      <w:bookmarkStart w:id="140" w:name="_Toc534634172"/>
      <w:bookmarkStart w:id="141" w:name="_Toc534634576"/>
      <w:bookmarkStart w:id="142" w:name="_Toc534634951"/>
      <w:bookmarkStart w:id="143" w:name="_Toc534635051"/>
      <w:bookmarkStart w:id="144" w:name="_Toc534635151"/>
      <w:bookmarkStart w:id="145" w:name="_Toc534635251"/>
      <w:bookmarkStart w:id="146" w:name="_Toc534635351"/>
      <w:bookmarkStart w:id="147" w:name="_Toc534635472"/>
      <w:bookmarkStart w:id="148" w:name="_Toc534635571"/>
      <w:bookmarkStart w:id="149" w:name="_Toc534636621"/>
      <w:bookmarkStart w:id="150" w:name="_Toc534638249"/>
      <w:bookmarkStart w:id="151" w:name="_Toc534638335"/>
      <w:bookmarkStart w:id="152" w:name="_Toc534638702"/>
      <w:bookmarkStart w:id="153" w:name="_Toc534640557"/>
      <w:bookmarkStart w:id="154" w:name="_Toc534650367"/>
      <w:bookmarkStart w:id="155" w:name="_Toc534707643"/>
      <w:bookmarkStart w:id="156" w:name="_Toc534719948"/>
      <w:bookmarkStart w:id="157" w:name="_Toc534720631"/>
      <w:bookmarkStart w:id="158" w:name="_Toc534721403"/>
      <w:bookmarkStart w:id="159" w:name="_Toc534723181"/>
      <w:bookmarkStart w:id="160" w:name="_Toc534724093"/>
      <w:bookmarkStart w:id="161" w:name="_Toc534724638"/>
      <w:bookmarkStart w:id="162" w:name="_Toc534724942"/>
      <w:bookmarkStart w:id="163" w:name="_Toc534725613"/>
      <w:bookmarkStart w:id="164" w:name="_Toc534729696"/>
      <w:bookmarkStart w:id="165" w:name="_Toc534792245"/>
      <w:bookmarkStart w:id="166" w:name="_Toc534792894"/>
      <w:bookmarkStart w:id="167" w:name="_Toc534793218"/>
      <w:bookmarkStart w:id="168" w:name="_Toc534793976"/>
      <w:bookmarkStart w:id="169" w:name="_Toc534794071"/>
      <w:bookmarkStart w:id="170" w:name="_Toc534794168"/>
      <w:bookmarkStart w:id="171" w:name="_Toc534796800"/>
      <w:bookmarkStart w:id="172" w:name="_Toc534878056"/>
      <w:bookmarkStart w:id="173" w:name="_Toc534878150"/>
      <w:bookmarkStart w:id="174" w:name="_Toc534880488"/>
      <w:bookmarkStart w:id="175" w:name="_Toc534895220"/>
      <w:bookmarkStart w:id="176" w:name="_Toc534895937"/>
      <w:bookmarkStart w:id="177" w:name="_Toc534896491"/>
      <w:bookmarkStart w:id="178" w:name="_Toc534896884"/>
      <w:bookmarkStart w:id="179" w:name="_Toc534983280"/>
      <w:bookmarkStart w:id="180" w:name="_Toc534984814"/>
      <w:bookmarkStart w:id="181" w:name="_Toc535242906"/>
      <w:bookmarkStart w:id="182" w:name="_Toc535243258"/>
      <w:bookmarkStart w:id="183" w:name="_Toc53524504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18F09B98" w14:textId="77777777" w:rsidR="0008634E" w:rsidRPr="0008634E" w:rsidRDefault="0008634E" w:rsidP="006506B8">
      <w:pPr>
        <w:spacing w:line="360" w:lineRule="auto"/>
      </w:pPr>
      <w:bookmarkStart w:id="184" w:name="_Toc533768821"/>
      <w:bookmarkStart w:id="185" w:name="_Toc533769120"/>
      <w:bookmarkStart w:id="186" w:name="_Toc533769292"/>
      <w:bookmarkStart w:id="187" w:name="_Toc533769344"/>
      <w:bookmarkStart w:id="188" w:name="_Toc533769743"/>
      <w:bookmarkStart w:id="189" w:name="_Toc533771804"/>
      <w:bookmarkStart w:id="190" w:name="_Toc533772292"/>
      <w:bookmarkStart w:id="191" w:name="_Toc533774364"/>
      <w:bookmarkStart w:id="192" w:name="_Toc533775556"/>
      <w:bookmarkStart w:id="193" w:name="_Toc533776200"/>
      <w:bookmarkStart w:id="194" w:name="_Toc533776327"/>
      <w:bookmarkStart w:id="195" w:name="_Toc533777552"/>
      <w:bookmarkStart w:id="196" w:name="_Toc534279460"/>
      <w:bookmarkStart w:id="197" w:name="_Toc534279558"/>
      <w:bookmarkStart w:id="198" w:name="_Toc534279636"/>
      <w:bookmarkStart w:id="199" w:name="_Toc534290932"/>
      <w:bookmarkStart w:id="200" w:name="_Toc534293214"/>
      <w:bookmarkStart w:id="201" w:name="_Toc534293498"/>
      <w:bookmarkStart w:id="202" w:name="_Toc534293576"/>
      <w:bookmarkStart w:id="203" w:name="_Toc534387875"/>
      <w:bookmarkStart w:id="204" w:name="_Toc534410846"/>
      <w:bookmarkStart w:id="205" w:name="_Toc534620760"/>
      <w:bookmarkStart w:id="206" w:name="_Toc534621246"/>
      <w:bookmarkStart w:id="207" w:name="_Toc534621351"/>
      <w:bookmarkStart w:id="208" w:name="_Toc534621458"/>
      <w:bookmarkStart w:id="209" w:name="_Toc534625117"/>
      <w:bookmarkStart w:id="210" w:name="_Toc534631417"/>
      <w:bookmarkStart w:id="211" w:name="_Toc534631517"/>
      <w:bookmarkStart w:id="212" w:name="_Toc534631870"/>
      <w:bookmarkStart w:id="213" w:name="_Toc534632103"/>
      <w:bookmarkStart w:id="214" w:name="_Toc534632315"/>
      <w:bookmarkStart w:id="215" w:name="_Toc534632437"/>
      <w:bookmarkStart w:id="216" w:name="_Toc534632536"/>
      <w:bookmarkStart w:id="217" w:name="_Toc534633829"/>
      <w:bookmarkStart w:id="218" w:name="_Toc534634173"/>
      <w:bookmarkStart w:id="219" w:name="_Toc534634577"/>
      <w:bookmarkStart w:id="220" w:name="_Toc534634952"/>
      <w:bookmarkStart w:id="221" w:name="_Toc534635052"/>
      <w:bookmarkStart w:id="222" w:name="_Toc534635152"/>
      <w:bookmarkStart w:id="223" w:name="_Toc534635252"/>
      <w:bookmarkStart w:id="224" w:name="_Toc534635352"/>
      <w:bookmarkStart w:id="225" w:name="_Toc534635473"/>
      <w:bookmarkStart w:id="226" w:name="_Toc534635572"/>
      <w:bookmarkStart w:id="227" w:name="_Toc534636622"/>
      <w:bookmarkStart w:id="228" w:name="_Toc534638250"/>
      <w:bookmarkStart w:id="229" w:name="_Toc534638336"/>
      <w:bookmarkStart w:id="230" w:name="_Toc534638703"/>
      <w:bookmarkStart w:id="231" w:name="_Toc534640558"/>
      <w:bookmarkStart w:id="232" w:name="_Toc534650368"/>
      <w:bookmarkStart w:id="233" w:name="_Toc534707644"/>
      <w:bookmarkStart w:id="234" w:name="_Toc534719949"/>
      <w:bookmarkStart w:id="235" w:name="_Toc534720632"/>
      <w:bookmarkStart w:id="236" w:name="_Toc534721404"/>
      <w:bookmarkStart w:id="237" w:name="_Toc534723182"/>
      <w:bookmarkStart w:id="238" w:name="_Toc534724094"/>
      <w:bookmarkStart w:id="239" w:name="_Toc534724639"/>
      <w:bookmarkStart w:id="240" w:name="_Toc534724943"/>
      <w:bookmarkStart w:id="241" w:name="_Toc534725614"/>
      <w:bookmarkStart w:id="242" w:name="_Toc534729697"/>
      <w:bookmarkStart w:id="243" w:name="_Toc534792246"/>
      <w:bookmarkStart w:id="244" w:name="_Toc534792895"/>
      <w:bookmarkStart w:id="245" w:name="_Toc534793219"/>
      <w:bookmarkStart w:id="246" w:name="_Toc534793977"/>
      <w:bookmarkStart w:id="247" w:name="_Toc534794072"/>
      <w:bookmarkStart w:id="248" w:name="_Toc534794169"/>
      <w:bookmarkStart w:id="249" w:name="_Toc534796801"/>
      <w:bookmarkStart w:id="250" w:name="_Toc534878057"/>
      <w:bookmarkStart w:id="251" w:name="_Toc534878151"/>
      <w:bookmarkStart w:id="252" w:name="_Toc534880489"/>
      <w:bookmarkStart w:id="253" w:name="_Toc534895221"/>
      <w:bookmarkStart w:id="254" w:name="_Toc534895938"/>
      <w:bookmarkStart w:id="255" w:name="_Toc534896492"/>
      <w:bookmarkStart w:id="256" w:name="_Toc534896885"/>
      <w:bookmarkStart w:id="257" w:name="_Toc534983281"/>
      <w:bookmarkStart w:id="258" w:name="_Toc534984815"/>
      <w:bookmarkStart w:id="259" w:name="_Toc535242907"/>
      <w:bookmarkStart w:id="260" w:name="_Toc535243259"/>
      <w:bookmarkStart w:id="261" w:name="_Toc535245042"/>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B4EB787" w14:textId="77777777" w:rsidR="00106910" w:rsidRDefault="00106910" w:rsidP="006506B8">
      <w:pPr>
        <w:spacing w:line="360" w:lineRule="auto"/>
      </w:pPr>
      <w:bookmarkStart w:id="262" w:name="_Toc534793220"/>
      <w:bookmarkStart w:id="263" w:name="_Toc534793978"/>
      <w:bookmarkStart w:id="264" w:name="_Toc534794073"/>
      <w:bookmarkStart w:id="265" w:name="_Toc534794170"/>
      <w:bookmarkStart w:id="266" w:name="_Toc534796802"/>
      <w:bookmarkStart w:id="267" w:name="_Toc534878058"/>
      <w:bookmarkStart w:id="268" w:name="_Toc534878152"/>
      <w:bookmarkStart w:id="269" w:name="_Toc534880490"/>
      <w:bookmarkStart w:id="270" w:name="_Toc534895222"/>
      <w:bookmarkStart w:id="271" w:name="_Toc534895939"/>
      <w:bookmarkStart w:id="272" w:name="_Toc534896493"/>
      <w:bookmarkStart w:id="273" w:name="_Toc534896886"/>
      <w:bookmarkStart w:id="274" w:name="_Toc534983282"/>
      <w:bookmarkStart w:id="275" w:name="_Toc534984816"/>
      <w:bookmarkStart w:id="276" w:name="_Toc535242908"/>
      <w:bookmarkStart w:id="277" w:name="_Toc535243260"/>
      <w:bookmarkStart w:id="278" w:name="_Toc535245043"/>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9" w:name="_Toc535248167"/>
      <w:bookmarkStart w:id="280" w:name="_Toc535248584"/>
      <w:bookmarkStart w:id="281" w:name="_Toc535250063"/>
      <w:bookmarkStart w:id="282" w:name="_Toc535251243"/>
      <w:bookmarkStart w:id="283" w:name="_Toc535251784"/>
      <w:bookmarkStart w:id="284" w:name="_Toc535252138"/>
      <w:bookmarkStart w:id="285" w:name="_Toc535346206"/>
      <w:bookmarkStart w:id="286" w:name="_Toc535418733"/>
      <w:bookmarkStart w:id="287" w:name="_Toc535505035"/>
      <w:bookmarkStart w:id="288" w:name="_Toc535509355"/>
      <w:bookmarkStart w:id="289" w:name="_Toc535510048"/>
      <w:bookmarkStart w:id="290" w:name="_Toc535512801"/>
      <w:bookmarkStart w:id="291" w:name="_Toc535512890"/>
      <w:bookmarkStart w:id="292" w:name="_Toc535527914"/>
      <w:bookmarkStart w:id="293" w:name="_Toc535536119"/>
      <w:bookmarkStart w:id="294" w:name="_Toc535575112"/>
      <w:bookmarkStart w:id="295" w:name="_Toc535587570"/>
      <w:bookmarkStart w:id="296" w:name="_Toc535587827"/>
      <w:bookmarkStart w:id="297" w:name="_Toc535588512"/>
      <w:bookmarkStart w:id="298" w:name="_Toc535589739"/>
      <w:bookmarkStart w:id="299" w:name="_Toc535590203"/>
      <w:bookmarkStart w:id="300" w:name="_Toc535594633"/>
      <w:bookmarkStart w:id="301" w:name="_Toc535832314"/>
      <w:bookmarkStart w:id="302" w:name="_Toc535834250"/>
      <w:bookmarkStart w:id="303" w:name="_Toc535846086"/>
      <w:bookmarkStart w:id="304" w:name="_Toc535846278"/>
      <w:bookmarkStart w:id="305" w:name="_Toc535853002"/>
      <w:bookmarkStart w:id="306" w:name="_Toc535853249"/>
      <w:bookmarkStart w:id="307" w:name="_Toc535854143"/>
      <w:bookmarkStart w:id="308" w:name="_Toc535854669"/>
      <w:bookmarkStart w:id="309" w:name="_Toc535918632"/>
      <w:bookmarkStart w:id="310" w:name="_Toc535932495"/>
      <w:bookmarkStart w:id="311" w:name="_Toc535932587"/>
      <w:bookmarkStart w:id="312" w:name="_Toc535933418"/>
      <w:bookmarkStart w:id="313" w:name="_Toc535934310"/>
      <w:bookmarkStart w:id="314" w:name="_Toc535935061"/>
      <w:bookmarkStart w:id="315" w:name="_Toc535935837"/>
      <w:bookmarkStart w:id="316" w:name="_Toc535938372"/>
      <w:bookmarkStart w:id="317" w:name="_Toc535938721"/>
      <w:bookmarkStart w:id="318" w:name="_Toc535942407"/>
      <w:bookmarkStart w:id="319" w:name="_Toc535942644"/>
      <w:bookmarkStart w:id="320" w:name="_Toc535942866"/>
      <w:bookmarkStart w:id="321" w:name="_Toc535942962"/>
      <w:bookmarkStart w:id="322" w:name="_Toc535943058"/>
      <w:bookmarkStart w:id="323" w:name="_Toc535947807"/>
      <w:bookmarkStart w:id="324" w:name="_Toc536006861"/>
      <w:bookmarkStart w:id="325" w:name="_Toc536110492"/>
      <w:bookmarkStart w:id="326" w:name="_Toc536110868"/>
      <w:bookmarkStart w:id="327" w:name="_Toc536112087"/>
      <w:bookmarkStart w:id="328" w:name="_Toc536112407"/>
      <w:bookmarkStart w:id="329" w:name="_Toc536113292"/>
      <w:bookmarkStart w:id="330" w:name="_Toc536113504"/>
      <w:bookmarkStart w:id="331" w:name="_Toc536113716"/>
      <w:bookmarkStart w:id="332" w:name="_Toc536115015"/>
      <w:bookmarkStart w:id="333" w:name="_Toc536115285"/>
      <w:bookmarkStart w:id="334" w:name="_Toc536117475"/>
      <w:bookmarkStart w:id="335" w:name="_Toc536117690"/>
      <w:bookmarkStart w:id="336" w:name="_Toc536118711"/>
      <w:bookmarkStart w:id="337" w:name="_Toc536120003"/>
      <w:bookmarkStart w:id="338" w:name="_Toc536120219"/>
      <w:bookmarkStart w:id="339" w:name="_Toc536127281"/>
      <w:bookmarkStart w:id="340" w:name="_Toc536127498"/>
      <w:bookmarkStart w:id="341" w:name="_Toc536128282"/>
      <w:bookmarkStart w:id="342" w:name="_Toc536129405"/>
      <w:bookmarkStart w:id="343" w:name="_Toc536129623"/>
      <w:bookmarkStart w:id="344" w:name="_Toc536129844"/>
      <w:bookmarkStart w:id="345" w:name="_Toc536130067"/>
      <w:bookmarkStart w:id="346" w:name="_Toc536130293"/>
      <w:bookmarkStart w:id="347" w:name="_Toc536130529"/>
      <w:bookmarkStart w:id="348" w:name="_Toc536131223"/>
      <w:bookmarkStart w:id="349" w:name="_Toc536131484"/>
      <w:bookmarkStart w:id="350" w:name="_Toc536199897"/>
      <w:bookmarkStart w:id="351" w:name="_Toc536200144"/>
      <w:bookmarkStart w:id="352" w:name="_Toc536200639"/>
      <w:bookmarkStart w:id="353" w:name="_Toc536200887"/>
      <w:bookmarkStart w:id="354" w:name="_Toc536201134"/>
      <w:bookmarkStart w:id="355" w:name="_Toc536201381"/>
      <w:bookmarkStart w:id="356" w:name="_Toc536202296"/>
      <w:bookmarkStart w:id="357" w:name="_Toc536203667"/>
      <w:bookmarkStart w:id="358" w:name="_Toc536203913"/>
      <w:bookmarkStart w:id="359" w:name="_Toc536204159"/>
      <w:bookmarkStart w:id="360" w:name="_Toc536539307"/>
      <w:bookmarkStart w:id="361" w:name="_Toc536539560"/>
      <w:bookmarkStart w:id="362" w:name="_Toc536543336"/>
      <w:bookmarkStart w:id="363" w:name="_Toc536543590"/>
      <w:bookmarkStart w:id="364" w:name="_Toc536544481"/>
      <w:bookmarkStart w:id="365" w:name="_Toc536545421"/>
      <w:bookmarkStart w:id="366" w:name="_Toc536546572"/>
      <w:bookmarkStart w:id="367" w:name="_Toc53662686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1988AFD7" w14:textId="30B3078D" w:rsidR="00166F02" w:rsidRDefault="00166F02" w:rsidP="003A178B">
      <w:pPr>
        <w:pStyle w:val="Titre2"/>
        <w:ind w:left="709"/>
      </w:pPr>
      <w:bookmarkStart w:id="368" w:name="_Toc536626869"/>
      <w:r>
        <w:t>Introduction</w:t>
      </w:r>
      <w:bookmarkEnd w:id="368"/>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D71FCC" w:rsidRPr="00D71FCC">
        <w:rPr>
          <w:b/>
        </w:rPr>
        <w:t>Figure 2.1</w:t>
      </w:r>
      <w:r w:rsidR="00D71FCC" w:rsidRPr="00D71FCC">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002" cy="2933596"/>
                    </a:xfrm>
                    <a:prstGeom prst="rect">
                      <a:avLst/>
                    </a:prstGeom>
                  </pic:spPr>
                </pic:pic>
              </a:graphicData>
            </a:graphic>
          </wp:inline>
        </w:drawing>
      </w:r>
    </w:p>
    <w:p w14:paraId="3D7194C4" w14:textId="4BB25813" w:rsidR="0093422C" w:rsidRPr="00657B2B" w:rsidRDefault="0093422C" w:rsidP="0034774B">
      <w:pPr>
        <w:pStyle w:val="Lgende"/>
        <w:spacing w:line="360" w:lineRule="auto"/>
        <w:jc w:val="center"/>
        <w:rPr>
          <w:i w:val="0"/>
          <w:sz w:val="22"/>
        </w:rPr>
      </w:pPr>
      <w:bookmarkStart w:id="369" w:name="_Ref525808327"/>
      <w:bookmarkStart w:id="370" w:name="_Toc536112189"/>
      <w:bookmarkStart w:id="371" w:name="_Toc536626973"/>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369"/>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70"/>
      <w:bookmarkEnd w:id="371"/>
    </w:p>
    <w:p w14:paraId="083F77AE" w14:textId="54DFE16D"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D71FCC">
        <w:rPr>
          <w:b/>
        </w:rPr>
        <w:t>[32]</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D71FCC">
        <w:rPr>
          <w:b/>
        </w:rPr>
        <w:t>[33]</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D71FCC" w:rsidRPr="00D71FCC">
        <w:rPr>
          <w:b/>
        </w:rPr>
        <w:t>[34</w:t>
      </w:r>
      <w:r w:rsidR="00D71FCC">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72" w:name="_Toc536626870"/>
      <w:r>
        <w:t>Epaisseur du film mince en présence d’un désalignement</w:t>
      </w:r>
      <w:bookmarkEnd w:id="372"/>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D71FCC" w:rsidRPr="00D71FCC">
        <w:rPr>
          <w:b/>
        </w:rPr>
        <w:t xml:space="preserve">Figure </w:t>
      </w:r>
      <w:r w:rsidR="00D71FCC" w:rsidRPr="00D71FCC">
        <w:rPr>
          <w:b/>
          <w:noProof/>
        </w:rPr>
        <w:t>2.2</w:t>
      </w:r>
      <w:r w:rsidR="00D71FCC" w:rsidRPr="00D71FCC">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6"/>
                    <a:stretch>
                      <a:fillRect/>
                    </a:stretch>
                  </pic:blipFill>
                  <pic:spPr>
                    <a:xfrm>
                      <a:off x="0" y="0"/>
                      <a:ext cx="2397600" cy="2548800"/>
                    </a:xfrm>
                    <a:prstGeom prst="rect">
                      <a:avLst/>
                    </a:prstGeom>
                  </pic:spPr>
                </pic:pic>
              </a:graphicData>
            </a:graphic>
          </wp:inline>
        </w:drawing>
      </w:r>
    </w:p>
    <w:p w14:paraId="72B1FA2F" w14:textId="7EB89219" w:rsidR="0093422C" w:rsidRDefault="0093422C" w:rsidP="0093422C">
      <w:pPr>
        <w:pStyle w:val="Lgende"/>
        <w:jc w:val="center"/>
      </w:pPr>
      <w:bookmarkStart w:id="373" w:name="_Ref526328409"/>
      <w:bookmarkStart w:id="374" w:name="_Toc536112190"/>
      <w:bookmarkStart w:id="375" w:name="_Toc536626974"/>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373"/>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74"/>
      <w:bookmarkEnd w:id="375"/>
    </w:p>
    <w:p w14:paraId="30D7CA79" w14:textId="1AA20E96"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D71FCC">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D71FCC">
        <w:rPr>
          <w:b/>
        </w:rPr>
        <w:t>[35]</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76"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7" w:name="_Ref533168788"/>
            <w:r w:rsidRPr="005600FC">
              <w:rPr>
                <w:rFonts w:ascii="Times New Roman" w:eastAsia="Times New Roman" w:hAnsi="Times New Roman"/>
                <w:b/>
                <w:iCs w:val="0"/>
                <w:color w:val="auto"/>
                <w:sz w:val="22"/>
                <w:szCs w:val="22"/>
                <w:lang w:eastAsia="fr-FR"/>
              </w:rPr>
              <w:t xml:space="preserve"> </w:t>
            </w:r>
            <w:bookmarkEnd w:id="376"/>
            <w:bookmarkEnd w:id="377"/>
          </w:p>
        </w:tc>
      </w:tr>
    </w:tbl>
    <w:p w14:paraId="0CB25A39" w14:textId="40F0D04A"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D71FCC" w:rsidRPr="00D71FCC">
        <w:rPr>
          <w:b/>
        </w:rPr>
        <w:t xml:space="preserve">Figure </w:t>
      </w:r>
      <w:r w:rsidR="00D71FCC" w:rsidRPr="00D71FCC">
        <w:rPr>
          <w:b/>
          <w:noProof/>
        </w:rPr>
        <w:t>2.2</w:t>
      </w:r>
      <w:r w:rsidR="00D71FCC" w:rsidRPr="00D71FCC">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7"/>
                    <a:stretch>
                      <a:fillRect/>
                    </a:stretch>
                  </pic:blipFill>
                  <pic:spPr>
                    <a:xfrm>
                      <a:off x="0" y="0"/>
                      <a:ext cx="5760720" cy="2185670"/>
                    </a:xfrm>
                    <a:prstGeom prst="rect">
                      <a:avLst/>
                    </a:prstGeom>
                  </pic:spPr>
                </pic:pic>
              </a:graphicData>
            </a:graphic>
          </wp:inline>
        </w:drawing>
      </w:r>
    </w:p>
    <w:p w14:paraId="630FB188" w14:textId="6F09914D" w:rsidR="0093422C" w:rsidRPr="003D7DC1" w:rsidRDefault="0093422C" w:rsidP="0093422C">
      <w:pPr>
        <w:pStyle w:val="Lgende"/>
        <w:jc w:val="center"/>
        <w:rPr>
          <w:i w:val="0"/>
          <w:sz w:val="22"/>
        </w:rPr>
      </w:pPr>
      <w:bookmarkStart w:id="378" w:name="_Ref526342507"/>
      <w:bookmarkStart w:id="379" w:name="_Toc536112191"/>
      <w:bookmarkStart w:id="380" w:name="_Toc536626975"/>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2</w:t>
      </w:r>
      <w:r w:rsidR="0019727E">
        <w:rPr>
          <w:i w:val="0"/>
          <w:sz w:val="22"/>
        </w:rPr>
        <w:fldChar w:fldCharType="end"/>
      </w:r>
      <w:bookmarkEnd w:id="378"/>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79"/>
      <w:bookmarkEnd w:id="380"/>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FA0AB6"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1" w:name="_Ref535400220"/>
            <w:r w:rsidRPr="005600FC">
              <w:rPr>
                <w:rFonts w:ascii="Times New Roman" w:eastAsia="Times New Roman" w:hAnsi="Times New Roman"/>
                <w:b/>
                <w:iCs w:val="0"/>
                <w:color w:val="auto"/>
                <w:sz w:val="22"/>
                <w:szCs w:val="22"/>
                <w:lang w:eastAsia="fr-FR"/>
              </w:rPr>
              <w:t xml:space="preserve"> </w:t>
            </w:r>
            <w:bookmarkEnd w:id="381"/>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382" w:name="_Toc536626871"/>
      <w:r>
        <w:t>Equations de la lubrification thermohydrodynamique</w:t>
      </w:r>
      <w:bookmarkEnd w:id="382"/>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83" w:name="_Toc536626872"/>
      <w:r>
        <w:t xml:space="preserve">Equation de Reynolds </w:t>
      </w:r>
      <w:r w:rsidRPr="0078195A">
        <w:t>généralisée</w:t>
      </w:r>
      <w:bookmarkEnd w:id="383"/>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D71FCC" w:rsidRPr="00D71FCC">
        <w:rPr>
          <w:b/>
          <w:szCs w:val="22"/>
        </w:rPr>
        <w:t xml:space="preserve">Figure </w:t>
      </w:r>
      <w:r w:rsidR="00D71FCC" w:rsidRPr="00D71FCC">
        <w:rPr>
          <w:b/>
          <w:noProof/>
          <w:szCs w:val="22"/>
        </w:rPr>
        <w:t>2.3</w:t>
      </w:r>
      <w:r w:rsidR="00D71FCC" w:rsidRPr="00D71FCC">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5F4EBC51" w:rsidR="007E79B0" w:rsidRPr="00CA5952" w:rsidRDefault="007E79B0" w:rsidP="007E79B0">
      <w:pPr>
        <w:pStyle w:val="Lgende"/>
        <w:spacing w:line="360" w:lineRule="auto"/>
        <w:jc w:val="center"/>
        <w:rPr>
          <w:i w:val="0"/>
          <w:sz w:val="22"/>
        </w:rPr>
      </w:pPr>
      <w:bookmarkStart w:id="384" w:name="_Ref525808346"/>
      <w:bookmarkStart w:id="385" w:name="_Toc536112192"/>
      <w:bookmarkStart w:id="386" w:name="_Toc536626976"/>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384"/>
      <w:r w:rsidRPr="0065305A">
        <w:rPr>
          <w:i w:val="0"/>
          <w:sz w:val="22"/>
        </w:rPr>
        <w:t xml:space="preserve"> : domaine d’étude </w:t>
      </w:r>
      <w:r>
        <w:rPr>
          <w:i w:val="0"/>
          <w:sz w:val="22"/>
        </w:rPr>
        <w:t>entre deux parois</w:t>
      </w:r>
      <w:bookmarkEnd w:id="385"/>
      <w:bookmarkEnd w:id="386"/>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D71FCC">
        <w:rPr>
          <w:b/>
        </w:rPr>
        <w:t>[36]</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FA0AB6"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7" w:name="_Ref525751376"/>
            <w:r w:rsidRPr="005600FC">
              <w:rPr>
                <w:rFonts w:ascii="Times New Roman" w:eastAsia="Times New Roman" w:hAnsi="Times New Roman"/>
                <w:b/>
                <w:iCs w:val="0"/>
                <w:color w:val="auto"/>
                <w:sz w:val="22"/>
                <w:szCs w:val="22"/>
                <w:lang w:eastAsia="fr-FR"/>
              </w:rPr>
              <w:t xml:space="preserve"> </w:t>
            </w:r>
            <w:bookmarkEnd w:id="387"/>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D71FCC">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FA0AB6"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8" w:name="_Ref525824932"/>
            <w:r w:rsidRPr="005600FC">
              <w:rPr>
                <w:rFonts w:ascii="Times New Roman" w:eastAsia="Times New Roman" w:hAnsi="Times New Roman"/>
                <w:b/>
                <w:iCs w:val="0"/>
                <w:color w:val="auto"/>
                <w:sz w:val="22"/>
                <w:szCs w:val="22"/>
                <w:lang w:eastAsia="fr-FR"/>
              </w:rPr>
              <w:t xml:space="preserve"> </w:t>
            </w:r>
            <w:bookmarkEnd w:id="388"/>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FA0AB6"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9" w:name="_Ref525772474"/>
            <w:r w:rsidRPr="005600FC">
              <w:rPr>
                <w:rFonts w:ascii="Times New Roman" w:eastAsia="Times New Roman" w:hAnsi="Times New Roman"/>
                <w:b/>
                <w:iCs w:val="0"/>
                <w:color w:val="auto"/>
                <w:sz w:val="22"/>
                <w:szCs w:val="22"/>
                <w:lang w:eastAsia="fr-FR"/>
              </w:rPr>
              <w:t xml:space="preserve"> </w:t>
            </w:r>
            <w:bookmarkEnd w:id="389"/>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FA0AB6"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0" w:name="_Ref525808447"/>
            <w:r w:rsidRPr="005600FC">
              <w:rPr>
                <w:rFonts w:ascii="Times New Roman" w:eastAsia="Times New Roman" w:hAnsi="Times New Roman"/>
                <w:b/>
                <w:iCs w:val="0"/>
                <w:color w:val="auto"/>
                <w:sz w:val="22"/>
                <w:szCs w:val="22"/>
                <w:lang w:eastAsia="fr-FR"/>
              </w:rPr>
              <w:t xml:space="preserve"> </w:t>
            </w:r>
            <w:bookmarkEnd w:id="390"/>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D71FCC">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D71FCC">
        <w:rPr>
          <w:b/>
          <w:szCs w:val="22"/>
        </w:rPr>
        <w:t>[35]</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FA0AB6"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FA0AB6"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FA0AB6"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FA0AB6"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1" w:name="_Ref528678284"/>
            <w:r w:rsidRPr="005600FC">
              <w:rPr>
                <w:rFonts w:ascii="Times New Roman" w:eastAsia="Times New Roman" w:hAnsi="Times New Roman"/>
                <w:b/>
                <w:iCs w:val="0"/>
                <w:color w:val="auto"/>
                <w:sz w:val="22"/>
                <w:szCs w:val="22"/>
                <w:lang w:eastAsia="fr-FR"/>
              </w:rPr>
              <w:t xml:space="preserve"> </w:t>
            </w:r>
            <w:bookmarkEnd w:id="391"/>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FA0AB6"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92" w:name="_Ref534719748"/>
            <w:r w:rsidRPr="005600FC">
              <w:rPr>
                <w:rFonts w:ascii="Times New Roman" w:eastAsia="Times New Roman" w:hAnsi="Times New Roman"/>
                <w:b/>
                <w:iCs w:val="0"/>
                <w:color w:val="auto"/>
                <w:sz w:val="22"/>
                <w:szCs w:val="22"/>
                <w:lang w:eastAsia="fr-FR"/>
              </w:rPr>
              <w:t xml:space="preserve"> </w:t>
            </w:r>
            <w:bookmarkEnd w:id="392"/>
          </w:p>
        </w:tc>
      </w:tr>
    </w:tbl>
    <w:p w14:paraId="6992E778" w14:textId="77777777" w:rsidR="0030124D" w:rsidRDefault="0030124D" w:rsidP="005360D9"/>
    <w:p w14:paraId="2F9E974D" w14:textId="51C842D0" w:rsidR="0093422C" w:rsidRDefault="0093422C" w:rsidP="00B74996">
      <w:pPr>
        <w:pStyle w:val="Titre3"/>
        <w:ind w:left="709"/>
      </w:pPr>
      <w:bookmarkStart w:id="393" w:name="_Toc536626873"/>
      <w:r>
        <w:t>Modèles de rupture et reformation du film (cavitation)</w:t>
      </w:r>
      <w:bookmarkEnd w:id="393"/>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D71FCC" w:rsidRPr="00D71FCC">
        <w:rPr>
          <w:b/>
          <w:noProof/>
          <w:szCs w:val="22"/>
        </w:rPr>
        <w:t>Figure 2.3</w:t>
      </w:r>
      <w:r w:rsidR="00D71FCC" w:rsidRPr="00D71FCC">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36D76B9A" w:rsidR="003336E1" w:rsidRPr="000325F0" w:rsidRDefault="000325F0" w:rsidP="000325F0">
      <w:pPr>
        <w:pStyle w:val="Lgende"/>
        <w:jc w:val="center"/>
        <w:rPr>
          <w:i w:val="0"/>
          <w:noProof/>
          <w:sz w:val="22"/>
          <w:szCs w:val="22"/>
        </w:rPr>
      </w:pPr>
      <w:bookmarkStart w:id="394" w:name="_Ref534652550"/>
      <w:bookmarkStart w:id="395" w:name="_Toc536112193"/>
      <w:bookmarkStart w:id="396" w:name="_Toc536626977"/>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D71FCC">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D71FCC">
        <w:rPr>
          <w:i w:val="0"/>
          <w:noProof/>
          <w:sz w:val="22"/>
          <w:szCs w:val="22"/>
        </w:rPr>
        <w:t>2</w:t>
      </w:r>
      <w:r w:rsidR="0019727E">
        <w:rPr>
          <w:i w:val="0"/>
          <w:noProof/>
          <w:sz w:val="22"/>
          <w:szCs w:val="22"/>
        </w:rPr>
        <w:fldChar w:fldCharType="end"/>
      </w:r>
      <w:bookmarkEnd w:id="394"/>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395"/>
      <w:bookmarkEnd w:id="396"/>
    </w:p>
    <w:p w14:paraId="31C6C449" w14:textId="47897D74"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D71FCC">
        <w:rPr>
          <w:b/>
          <w:szCs w:val="23"/>
        </w:rPr>
        <w:t>[37]</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FA0AB6"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7" w:name="_Ref525835347"/>
            <w:r w:rsidRPr="005600FC">
              <w:rPr>
                <w:rFonts w:ascii="Times New Roman" w:eastAsia="Times New Roman" w:hAnsi="Times New Roman"/>
                <w:b/>
                <w:iCs w:val="0"/>
                <w:color w:val="auto"/>
                <w:sz w:val="22"/>
                <w:szCs w:val="22"/>
                <w:lang w:eastAsia="fr-FR"/>
              </w:rPr>
              <w:t xml:space="preserve"> </w:t>
            </w:r>
            <w:bookmarkEnd w:id="397"/>
          </w:p>
        </w:tc>
      </w:tr>
    </w:tbl>
    <w:p w14:paraId="0C59B2E7" w14:textId="136587D3"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D71FCC">
        <w:rPr>
          <w:b/>
          <w:szCs w:val="23"/>
        </w:rPr>
        <w:t>[34]</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D71FCC">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FA0AB6"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5840140"/>
            <w:r w:rsidRPr="005600FC">
              <w:rPr>
                <w:rFonts w:ascii="Times New Roman" w:eastAsia="Times New Roman" w:hAnsi="Times New Roman"/>
                <w:b/>
                <w:iCs w:val="0"/>
                <w:color w:val="auto"/>
                <w:sz w:val="22"/>
                <w:szCs w:val="22"/>
                <w:lang w:eastAsia="fr-FR"/>
              </w:rPr>
              <w:t xml:space="preserve"> </w:t>
            </w:r>
            <w:bookmarkEnd w:id="398"/>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FA0AB6"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5842533"/>
            <w:r w:rsidRPr="005600FC">
              <w:rPr>
                <w:rFonts w:ascii="Times New Roman" w:eastAsia="Times New Roman" w:hAnsi="Times New Roman"/>
                <w:b/>
                <w:iCs w:val="0"/>
                <w:color w:val="auto"/>
                <w:sz w:val="22"/>
                <w:szCs w:val="22"/>
                <w:lang w:eastAsia="fr-FR"/>
              </w:rPr>
              <w:t xml:space="preserve"> </w:t>
            </w:r>
            <w:bookmarkEnd w:id="399"/>
          </w:p>
        </w:tc>
      </w:tr>
    </w:tbl>
    <w:p w14:paraId="2AAB8144" w14:textId="7557FC90"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D71FCC">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D71FCC">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6267109"/>
            <w:r w:rsidRPr="005600FC">
              <w:rPr>
                <w:rFonts w:ascii="Times New Roman" w:eastAsia="Times New Roman" w:hAnsi="Times New Roman"/>
                <w:b/>
                <w:iCs w:val="0"/>
                <w:color w:val="auto"/>
                <w:sz w:val="22"/>
                <w:szCs w:val="22"/>
                <w:lang w:eastAsia="fr-FR"/>
              </w:rPr>
              <w:t xml:space="preserve"> </w:t>
            </w:r>
            <w:bookmarkEnd w:id="400"/>
          </w:p>
        </w:tc>
      </w:tr>
    </w:tbl>
    <w:p w14:paraId="0029784A" w14:textId="5E2716D8"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D71FCC">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6267143"/>
            <w:r w:rsidRPr="005600FC">
              <w:rPr>
                <w:rFonts w:ascii="Times New Roman" w:eastAsia="Times New Roman" w:hAnsi="Times New Roman"/>
                <w:b/>
                <w:iCs w:val="0"/>
                <w:color w:val="auto"/>
                <w:sz w:val="22"/>
                <w:szCs w:val="22"/>
                <w:lang w:eastAsia="fr-FR"/>
              </w:rPr>
              <w:t xml:space="preserve"> </w:t>
            </w:r>
            <w:bookmarkEnd w:id="401"/>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02" w:name="_Toc536626874"/>
      <w:r>
        <w:t>Equation de l’énergie</w:t>
      </w:r>
      <w:bookmarkEnd w:id="402"/>
    </w:p>
    <w:p w14:paraId="37CFB6B4" w14:textId="63E6994F"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D71FCC">
        <w:rPr>
          <w:b/>
        </w:rPr>
        <w:t>[36]</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3" w:name="_Ref525825321"/>
            <w:r w:rsidRPr="005600FC">
              <w:rPr>
                <w:rFonts w:ascii="Times New Roman" w:eastAsia="Times New Roman" w:hAnsi="Times New Roman"/>
                <w:b/>
                <w:iCs w:val="0"/>
                <w:color w:val="auto"/>
                <w:sz w:val="22"/>
                <w:szCs w:val="22"/>
                <w:lang w:eastAsia="fr-FR"/>
              </w:rPr>
              <w:t xml:space="preserve"> </w:t>
            </w:r>
            <w:bookmarkEnd w:id="403"/>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D71FCC">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FA0AB6"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D71FCC">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D71FCC">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D71FCC">
        <w:rPr>
          <w:b/>
        </w:rPr>
        <w:t>[36]</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04" w:name="_Ref536009631"/>
      <w:bookmarkStart w:id="405" w:name="_Ref536009632"/>
      <w:bookmarkStart w:id="406" w:name="_Toc536626875"/>
      <w:bookmarkStart w:id="407" w:name="_Ref528670063"/>
      <w:r>
        <w:t>A</w:t>
      </w:r>
      <w:r w:rsidR="001275DD">
        <w:t>pproximation de la temperature par des polynomes de legendre</w:t>
      </w:r>
      <w:bookmarkEnd w:id="404"/>
      <w:bookmarkEnd w:id="405"/>
      <w:bookmarkEnd w:id="406"/>
    </w:p>
    <w:p w14:paraId="7EDF5BCE" w14:textId="70EFAA10"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D71FCC">
        <w:rPr>
          <w:b/>
        </w:rPr>
        <w:t>[38]</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D71FCC">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D71FCC">
        <w:rPr>
          <w:b/>
        </w:rPr>
        <w:t>[39]</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D71FCC">
        <w:rPr>
          <w:b/>
        </w:rPr>
        <w:t>[40]</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6E058A84"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D71FCC">
        <w:rPr>
          <w:b/>
        </w:rPr>
        <w:t>[33]</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D71FCC">
        <w:rPr>
          <w:b/>
        </w:rPr>
        <w:t>[41]</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D71FCC">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FA0AB6"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D71FCC">
        <w:rPr>
          <w:b/>
        </w:rPr>
        <w:t>[40]</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FA0AB6"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FA0AB6"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08" w:name="_Ref534709750"/>
            <w:r w:rsidRPr="00134F70">
              <w:rPr>
                <w:rFonts w:ascii="Times New Roman" w:eastAsia="Times New Roman" w:hAnsi="Times New Roman"/>
                <w:b/>
                <w:iCs w:val="0"/>
                <w:color w:val="auto"/>
                <w:sz w:val="22"/>
                <w:szCs w:val="22"/>
                <w:lang w:eastAsia="fr-FR"/>
              </w:rPr>
              <w:t xml:space="preserve"> </w:t>
            </w:r>
            <w:bookmarkEnd w:id="408"/>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FA0AB6"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09" w:name="_Ref526242254"/>
            <w:r w:rsidRPr="00134F70">
              <w:rPr>
                <w:rFonts w:ascii="Times New Roman" w:eastAsia="Times New Roman" w:hAnsi="Times New Roman"/>
                <w:b/>
                <w:iCs w:val="0"/>
                <w:color w:val="auto"/>
                <w:sz w:val="22"/>
                <w:szCs w:val="22"/>
                <w:lang w:eastAsia="fr-FR"/>
              </w:rPr>
              <w:t xml:space="preserve"> </w:t>
            </w:r>
            <w:bookmarkEnd w:id="409"/>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D71FCC">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D71FCC">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D71FCC">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FA0AB6"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FA0AB6"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FA0AB6"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FA0AB6"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0" w:name="_Ref534712804"/>
            <w:r w:rsidRPr="001C390D">
              <w:rPr>
                <w:rFonts w:ascii="Calibri" w:eastAsia="Times New Roman" w:hAnsi="Calibri" w:cs="Times New Roman"/>
                <w:i w:val="0"/>
                <w:iCs w:val="0"/>
                <w:color w:val="auto"/>
                <w:sz w:val="22"/>
                <w:szCs w:val="20"/>
                <w:lang w:eastAsia="fr-FR"/>
              </w:rPr>
              <w:t xml:space="preserve"> </w:t>
            </w:r>
            <w:bookmarkEnd w:id="410"/>
          </w:p>
        </w:tc>
      </w:tr>
    </w:tbl>
    <w:p w14:paraId="7691FF9A" w14:textId="6CC903D0"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D71FCC">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D71FCC">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D71FCC">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D71FCC">
        <w:rPr>
          <w:b/>
        </w:rPr>
        <w:t>[40]</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FA0AB6"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1" w:name="_Ref534722716"/>
            <w:r w:rsidRPr="001C390D">
              <w:rPr>
                <w:rFonts w:ascii="Calibri" w:eastAsia="Times New Roman" w:hAnsi="Calibri" w:cs="Times New Roman"/>
                <w:i w:val="0"/>
                <w:iCs w:val="0"/>
                <w:color w:val="auto"/>
                <w:sz w:val="22"/>
                <w:szCs w:val="20"/>
                <w:lang w:eastAsia="fr-FR"/>
              </w:rPr>
              <w:t xml:space="preserve"> </w:t>
            </w:r>
            <w:bookmarkEnd w:id="411"/>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FA0AB6"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2" w:name="_Ref534721791"/>
            <w:r w:rsidRPr="001C390D">
              <w:rPr>
                <w:rFonts w:ascii="Calibri" w:eastAsia="Times New Roman" w:hAnsi="Calibri" w:cs="Times New Roman"/>
                <w:i w:val="0"/>
                <w:iCs w:val="0"/>
                <w:color w:val="auto"/>
                <w:sz w:val="22"/>
                <w:szCs w:val="20"/>
                <w:lang w:eastAsia="fr-FR"/>
              </w:rPr>
              <w:t xml:space="preserve"> </w:t>
            </w:r>
            <w:bookmarkEnd w:id="412"/>
          </w:p>
        </w:tc>
      </w:tr>
    </w:tbl>
    <w:p w14:paraId="3DC30926" w14:textId="2820618A"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D71FCC">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D71FCC">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D71FCC">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D71FCC">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575972B" w:rsidR="00AE5F7D" w:rsidRPr="00D51381" w:rsidRDefault="00FA0AB6"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FA0AB6"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FA0AB6"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FA0AB6"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D71FCC">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D71FCC">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D71FCC">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3" w:name="_Ref528678596"/>
            <w:r w:rsidRPr="001C390D">
              <w:rPr>
                <w:rFonts w:ascii="Calibri" w:eastAsia="Times New Roman" w:hAnsi="Calibri" w:cs="Times New Roman"/>
                <w:i w:val="0"/>
                <w:iCs w:val="0"/>
                <w:color w:val="auto"/>
                <w:sz w:val="22"/>
                <w:szCs w:val="20"/>
                <w:lang w:eastAsia="fr-FR"/>
              </w:rPr>
              <w:t xml:space="preserve"> </w:t>
            </w:r>
            <w:bookmarkEnd w:id="413"/>
          </w:p>
        </w:tc>
      </w:tr>
    </w:tbl>
    <w:p w14:paraId="35DDE93D" w14:textId="7036DB23"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D71FCC">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14" w:name="_Toc536626876"/>
      <w:r>
        <w:t>Résolution des équations couplées</w:t>
      </w:r>
      <w:bookmarkEnd w:id="407"/>
      <w:bookmarkEnd w:id="414"/>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D71FCC">
        <w:rPr>
          <w:b/>
        </w:rPr>
        <w:t>[42]</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15" w:name="_Ref528671596"/>
      <w:r>
        <w:t>Discrétisation de l’équation de Reynolds avec cavitation</w:t>
      </w:r>
      <w:bookmarkEnd w:id="415"/>
    </w:p>
    <w:p w14:paraId="511A9398" w14:textId="18D6E6E3"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D71FCC" w:rsidRPr="00D71FCC">
        <w:rPr>
          <w:b/>
          <w:noProof/>
        </w:rPr>
        <w:t>Figure 2.3</w:t>
      </w:r>
      <w:r w:rsidR="00D71FCC" w:rsidRPr="00D71FCC">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0"/>
                    <a:stretch>
                      <a:fillRect/>
                    </a:stretch>
                  </pic:blipFill>
                  <pic:spPr>
                    <a:xfrm>
                      <a:off x="0" y="0"/>
                      <a:ext cx="3331095" cy="1978383"/>
                    </a:xfrm>
                    <a:prstGeom prst="rect">
                      <a:avLst/>
                    </a:prstGeom>
                  </pic:spPr>
                </pic:pic>
              </a:graphicData>
            </a:graphic>
          </wp:inline>
        </w:drawing>
      </w:r>
    </w:p>
    <w:p w14:paraId="14CD2D67" w14:textId="28741DF3" w:rsidR="00DB4537" w:rsidRPr="00444EB6" w:rsidRDefault="0093422C" w:rsidP="00444EB6">
      <w:pPr>
        <w:pStyle w:val="Lgende"/>
        <w:spacing w:line="360" w:lineRule="auto"/>
        <w:jc w:val="center"/>
        <w:rPr>
          <w:i w:val="0"/>
          <w:noProof/>
          <w:sz w:val="22"/>
        </w:rPr>
      </w:pPr>
      <w:bookmarkStart w:id="416" w:name="_Ref525899785"/>
      <w:bookmarkStart w:id="417" w:name="_Toc536112194"/>
      <w:bookmarkStart w:id="418" w:name="_Toc536626978"/>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3</w:t>
      </w:r>
      <w:r w:rsidR="0019727E">
        <w:rPr>
          <w:i w:val="0"/>
          <w:noProof/>
          <w:sz w:val="22"/>
        </w:rPr>
        <w:fldChar w:fldCharType="end"/>
      </w:r>
      <w:bookmarkEnd w:id="416"/>
      <w:r>
        <w:rPr>
          <w:i w:val="0"/>
          <w:noProof/>
          <w:sz w:val="22"/>
        </w:rPr>
        <w:t> : le maillge 2D utilisé pour l’équation de Reynolds</w:t>
      </w:r>
      <w:bookmarkEnd w:id="417"/>
      <w:bookmarkEnd w:id="418"/>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D71FCC">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FA0AB6"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FA0AB6"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FA0AB6"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FA0AB6"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FA0AB6"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9" w:name="_Ref535854114"/>
            <w:r w:rsidRPr="00134F70">
              <w:rPr>
                <w:rFonts w:ascii="Times New Roman" w:eastAsia="Times New Roman" w:hAnsi="Times New Roman"/>
                <w:b/>
                <w:iCs w:val="0"/>
                <w:color w:val="auto"/>
                <w:sz w:val="22"/>
                <w:szCs w:val="22"/>
                <w:lang w:eastAsia="fr-FR"/>
              </w:rPr>
              <w:t xml:space="preserve"> </w:t>
            </w:r>
            <w:bookmarkEnd w:id="419"/>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FA0AB6"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FA0AB6"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0" w:name="_Ref525844214"/>
            <w:r w:rsidRPr="00134F70">
              <w:rPr>
                <w:rFonts w:ascii="Times New Roman" w:eastAsia="Times New Roman" w:hAnsi="Times New Roman"/>
                <w:b/>
                <w:iCs w:val="0"/>
                <w:color w:val="auto"/>
                <w:sz w:val="22"/>
                <w:szCs w:val="22"/>
                <w:lang w:eastAsia="fr-FR"/>
              </w:rPr>
              <w:t xml:space="preserve"> </w:t>
            </w:r>
            <w:bookmarkEnd w:id="420"/>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7700DFDA"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D71FCC">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FA0AB6"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FA0AB6"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FA0AB6"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1" w:name="_Ref535400579"/>
            <w:r w:rsidRPr="00134F70">
              <w:rPr>
                <w:rFonts w:ascii="Times New Roman" w:eastAsia="Times New Roman" w:hAnsi="Times New Roman"/>
                <w:b/>
                <w:iCs w:val="0"/>
                <w:color w:val="auto"/>
                <w:sz w:val="22"/>
                <w:szCs w:val="22"/>
                <w:lang w:eastAsia="fr-FR"/>
              </w:rPr>
              <w:t xml:space="preserve"> </w:t>
            </w:r>
            <w:bookmarkEnd w:id="421"/>
          </w:p>
        </w:tc>
      </w:tr>
    </w:tbl>
    <w:p w14:paraId="3AF10FA2" w14:textId="568DD3D5"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D71FCC">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FA0AB6"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2" w:name="_Ref535400601"/>
            <w:r w:rsidRPr="00134F70">
              <w:rPr>
                <w:rFonts w:ascii="Times New Roman" w:eastAsia="Times New Roman" w:hAnsi="Times New Roman"/>
                <w:b/>
                <w:iCs w:val="0"/>
                <w:color w:val="auto"/>
                <w:sz w:val="22"/>
                <w:szCs w:val="22"/>
                <w:lang w:eastAsia="fr-FR"/>
              </w:rPr>
              <w:t xml:space="preserve"> </w:t>
            </w:r>
            <w:bookmarkEnd w:id="422"/>
          </w:p>
        </w:tc>
      </w:tr>
    </w:tbl>
    <w:p w14:paraId="780562F6" w14:textId="33FFFBE0"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D71FCC">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D71FCC">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D71FCC">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3" w:name="_Ref525898126"/>
            <w:r w:rsidRPr="00134F70">
              <w:rPr>
                <w:rFonts w:ascii="Times New Roman" w:eastAsia="Times New Roman" w:hAnsi="Times New Roman"/>
                <w:b/>
                <w:iCs w:val="0"/>
                <w:color w:val="auto"/>
                <w:sz w:val="22"/>
                <w:szCs w:val="22"/>
                <w:lang w:eastAsia="fr-FR"/>
              </w:rPr>
              <w:t xml:space="preserve"> </w:t>
            </w:r>
            <w:bookmarkEnd w:id="423"/>
          </w:p>
        </w:tc>
      </w:tr>
    </w:tbl>
    <w:p w14:paraId="7C59F0A8" w14:textId="35F6D732"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D71FCC">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FA0AB6"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24" w:name="_Ref534738787"/>
      <w:r>
        <w:t>Discrétisation de l’équation de l’énergie</w:t>
      </w:r>
      <w:bookmarkEnd w:id="424"/>
      <w:r>
        <w:t xml:space="preserve"> </w:t>
      </w:r>
    </w:p>
    <w:p w14:paraId="1F6F61FB" w14:textId="44339F4F"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D71FCC">
        <w:rPr>
          <w:b/>
        </w:rPr>
        <w:t>[32]</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D71FCC">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D71FCC" w:rsidRPr="00D71FCC">
        <w:rPr>
          <w:b/>
          <w:noProof/>
        </w:rPr>
        <w:t>Figure 2.3</w:t>
      </w:r>
      <w:r w:rsidR="00D71FCC" w:rsidRPr="00D71FCC">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1"/>
                    <a:stretch>
                      <a:fillRect/>
                    </a:stretch>
                  </pic:blipFill>
                  <pic:spPr>
                    <a:xfrm>
                      <a:off x="0" y="0"/>
                      <a:ext cx="3118422" cy="2629484"/>
                    </a:xfrm>
                    <a:prstGeom prst="rect">
                      <a:avLst/>
                    </a:prstGeom>
                  </pic:spPr>
                </pic:pic>
              </a:graphicData>
            </a:graphic>
          </wp:inline>
        </w:drawing>
      </w:r>
    </w:p>
    <w:p w14:paraId="206730B5" w14:textId="460829EB" w:rsidR="00DD20EB" w:rsidRPr="00687415" w:rsidRDefault="008C6155" w:rsidP="00687415">
      <w:pPr>
        <w:pStyle w:val="Lgende"/>
        <w:spacing w:line="360" w:lineRule="auto"/>
        <w:jc w:val="center"/>
        <w:rPr>
          <w:i w:val="0"/>
          <w:noProof/>
          <w:sz w:val="22"/>
        </w:rPr>
      </w:pPr>
      <w:bookmarkStart w:id="425" w:name="_Ref535416936"/>
      <w:bookmarkStart w:id="426" w:name="_Toc536112195"/>
      <w:bookmarkStart w:id="427" w:name="_Toc536626979"/>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4</w:t>
      </w:r>
      <w:r w:rsidR="0019727E">
        <w:rPr>
          <w:i w:val="0"/>
          <w:noProof/>
          <w:sz w:val="22"/>
        </w:rPr>
        <w:fldChar w:fldCharType="end"/>
      </w:r>
      <w:bookmarkEnd w:id="425"/>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26"/>
      <w:bookmarkEnd w:id="427"/>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8" w:name="_Ref526268159"/>
            <w:r w:rsidRPr="00134F70">
              <w:rPr>
                <w:rFonts w:ascii="Times New Roman" w:eastAsia="Times New Roman" w:hAnsi="Times New Roman"/>
                <w:b/>
                <w:iCs w:val="0"/>
                <w:color w:val="auto"/>
                <w:sz w:val="22"/>
                <w:szCs w:val="22"/>
                <w:lang w:eastAsia="fr-FR"/>
              </w:rPr>
              <w:t xml:space="preserve"> </w:t>
            </w:r>
            <w:bookmarkEnd w:id="428"/>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FA0AB6"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FA0AB6"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FA0AB6"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D71FCC">
        <w:rPr>
          <w:rFonts w:ascii="Calibri" w:hAnsi="Calibri"/>
          <w:b/>
          <w:snapToGrid/>
          <w:color w:val="auto"/>
          <w:sz w:val="22"/>
          <w:szCs w:val="20"/>
          <w:lang w:val="fr-FR" w:eastAsia="fr-FR" w:bidi="ar-SA"/>
        </w:rPr>
        <w:t>[42]</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FA0AB6"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FA0AB6"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FA0AB6"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FA0AB6"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72BB1447"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D71FCC">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D71FCC" w:rsidRPr="00D71FCC">
        <w:rPr>
          <w:b/>
          <w:noProof/>
        </w:rPr>
        <w:t>Figure 2.3</w:t>
      </w:r>
      <w:r w:rsidR="00D71FCC" w:rsidRPr="00D71FCC">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2"/>
                    <a:stretch>
                      <a:fillRect/>
                    </a:stretch>
                  </pic:blipFill>
                  <pic:spPr>
                    <a:xfrm>
                      <a:off x="0" y="0"/>
                      <a:ext cx="3966100" cy="2309794"/>
                    </a:xfrm>
                    <a:prstGeom prst="rect">
                      <a:avLst/>
                    </a:prstGeom>
                  </pic:spPr>
                </pic:pic>
              </a:graphicData>
            </a:graphic>
          </wp:inline>
        </w:drawing>
      </w:r>
    </w:p>
    <w:p w14:paraId="7F2F3EF7" w14:textId="0E279290" w:rsidR="00D356A7" w:rsidRPr="00DF06F6" w:rsidRDefault="00D356A7" w:rsidP="00D356A7">
      <w:pPr>
        <w:pStyle w:val="Lgende"/>
        <w:spacing w:line="360" w:lineRule="auto"/>
        <w:jc w:val="center"/>
        <w:rPr>
          <w:i w:val="0"/>
          <w:noProof/>
          <w:sz w:val="22"/>
        </w:rPr>
      </w:pPr>
      <w:bookmarkStart w:id="429" w:name="_Ref534729764"/>
      <w:bookmarkStart w:id="430" w:name="_Toc536112196"/>
      <w:bookmarkStart w:id="431" w:name="_Toc536626980"/>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5</w:t>
      </w:r>
      <w:r w:rsidR="0019727E">
        <w:rPr>
          <w:i w:val="0"/>
          <w:noProof/>
          <w:sz w:val="22"/>
        </w:rPr>
        <w:fldChar w:fldCharType="end"/>
      </w:r>
      <w:bookmarkEnd w:id="429"/>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30"/>
      <w:bookmarkEnd w:id="431"/>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D71FCC">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FA0AB6"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FA0AB6"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FA0AB6"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FA0AB6"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FA0AB6"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FA0AB6"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FA0AB6"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2" w:name="_Ref535418455"/>
            <w:r w:rsidRPr="00134F70">
              <w:rPr>
                <w:rFonts w:ascii="Times New Roman" w:eastAsia="Times New Roman" w:hAnsi="Times New Roman"/>
                <w:b/>
                <w:iCs w:val="0"/>
                <w:color w:val="auto"/>
                <w:sz w:val="22"/>
                <w:szCs w:val="22"/>
                <w:lang w:eastAsia="fr-FR"/>
              </w:rPr>
              <w:t xml:space="preserve"> </w:t>
            </w:r>
            <w:bookmarkEnd w:id="432"/>
          </w:p>
        </w:tc>
      </w:tr>
    </w:tbl>
    <w:p w14:paraId="081BA2F4" w14:textId="1E9EB6A2"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D71FCC">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33" w:name="_Ref535860528"/>
      <w:r w:rsidRPr="003519E6">
        <w:t>Algorithme</w:t>
      </w:r>
      <w:r>
        <w:t xml:space="preserve"> de la résolution des équations couplée.</w:t>
      </w:r>
      <w:bookmarkEnd w:id="433"/>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D71FCC" w:rsidRPr="00D71FCC">
        <w:rPr>
          <w:b/>
          <w:noProof/>
        </w:rPr>
        <w:t>Figure 2.3</w:t>
      </w:r>
      <w:r w:rsidR="00D71FCC" w:rsidRPr="00D71FCC">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3600" cy="3106800"/>
                    </a:xfrm>
                    <a:prstGeom prst="rect">
                      <a:avLst/>
                    </a:prstGeom>
                  </pic:spPr>
                </pic:pic>
              </a:graphicData>
            </a:graphic>
          </wp:inline>
        </w:drawing>
      </w:r>
    </w:p>
    <w:p w14:paraId="21C7D505" w14:textId="634C20ED" w:rsidR="00997418" w:rsidRDefault="00997418" w:rsidP="00997418">
      <w:pPr>
        <w:pStyle w:val="Lgende"/>
        <w:spacing w:line="360" w:lineRule="auto"/>
        <w:jc w:val="center"/>
        <w:rPr>
          <w:i w:val="0"/>
          <w:noProof/>
          <w:sz w:val="22"/>
        </w:rPr>
      </w:pPr>
      <w:bookmarkStart w:id="434" w:name="_Ref525914764"/>
      <w:bookmarkStart w:id="435" w:name="_Toc536112197"/>
      <w:bookmarkStart w:id="436" w:name="_Toc536626981"/>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6</w:t>
      </w:r>
      <w:r w:rsidR="0019727E">
        <w:rPr>
          <w:i w:val="0"/>
          <w:noProof/>
          <w:sz w:val="22"/>
        </w:rPr>
        <w:fldChar w:fldCharType="end"/>
      </w:r>
      <w:bookmarkEnd w:id="434"/>
      <w:r>
        <w:rPr>
          <w:i w:val="0"/>
          <w:noProof/>
          <w:sz w:val="22"/>
        </w:rPr>
        <w:t> : algorithme du calcul THD</w:t>
      </w:r>
      <w:bookmarkEnd w:id="435"/>
      <w:bookmarkEnd w:id="436"/>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37" w:name="_Ref536005250"/>
      <w:bookmarkStart w:id="438" w:name="_Toc536626877"/>
      <w:r>
        <w:t>Etude</w:t>
      </w:r>
      <w:r w:rsidR="00EE5ADC">
        <w:t xml:space="preserve"> de cas d’un patin incliné 1D</w:t>
      </w:r>
      <w:bookmarkEnd w:id="437"/>
      <w:bookmarkEnd w:id="438"/>
      <w:r w:rsidR="006957CA" w:rsidRPr="006957CA">
        <w:t xml:space="preserve"> </w:t>
      </w:r>
    </w:p>
    <w:p w14:paraId="73AB6BA7" w14:textId="77777777"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D71FCC">
        <w:rPr>
          <w:b/>
        </w:rPr>
        <w:t>[38]</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D71FCC">
        <w:rPr>
          <w:b/>
        </w:rPr>
        <w:t>[39]</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77777777"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D71FCC" w:rsidRPr="00D71FCC">
        <w:rPr>
          <w:b/>
          <w:iCs/>
        </w:rPr>
        <w:t>Figure 2.4</w:t>
      </w:r>
      <w:r w:rsidR="00D71FCC" w:rsidRPr="00D71FCC">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534EFC08"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39" w:name="_Ref535859015"/>
      <w:bookmarkStart w:id="440" w:name="_Toc536112198"/>
      <w:bookmarkStart w:id="441" w:name="_Toc536626982"/>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39"/>
      <w:r>
        <w:rPr>
          <w:rFonts w:ascii="Calibri" w:eastAsia="Times New Roman" w:hAnsi="Calibri" w:cs="Times New Roman"/>
          <w:i w:val="0"/>
          <w:iCs w:val="0"/>
          <w:color w:val="auto"/>
          <w:sz w:val="22"/>
          <w:szCs w:val="20"/>
          <w:lang w:eastAsia="fr-FR"/>
        </w:rPr>
        <w:t> : Le patin incliné 1D</w:t>
      </w:r>
      <w:bookmarkEnd w:id="440"/>
      <w:bookmarkEnd w:id="441"/>
    </w:p>
    <w:p w14:paraId="1D928677" w14:textId="56BAF6A7"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D71FCC">
        <w:rPr>
          <w:b/>
        </w:rPr>
        <w:t>[38]</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D71FCC">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857" cy="2801039"/>
                    </a:xfrm>
                    <a:prstGeom prst="rect">
                      <a:avLst/>
                    </a:prstGeom>
                  </pic:spPr>
                </pic:pic>
              </a:graphicData>
            </a:graphic>
          </wp:inline>
        </w:drawing>
      </w:r>
    </w:p>
    <w:p w14:paraId="45234746" w14:textId="212178D9"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42" w:name="_Ref535915060"/>
      <w:bookmarkStart w:id="443" w:name="_Toc536112199"/>
      <w:bookmarkStart w:id="444" w:name="_Toc536626983"/>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42"/>
      <w:r>
        <w:rPr>
          <w:rFonts w:ascii="Calibri" w:eastAsia="Times New Roman" w:hAnsi="Calibri" w:cs="Times New Roman"/>
          <w:i w:val="0"/>
          <w:iCs w:val="0"/>
          <w:color w:val="auto"/>
          <w:sz w:val="22"/>
          <w:szCs w:val="20"/>
          <w:lang w:eastAsia="fr-FR"/>
        </w:rPr>
        <w:t> : Résultats du champ de pression du patin incliné 1D</w:t>
      </w:r>
      <w:bookmarkEnd w:id="443"/>
      <w:bookmarkEnd w:id="444"/>
    </w:p>
    <w:p w14:paraId="757229C2" w14:textId="77777777" w:rsidR="00003586" w:rsidRDefault="00003586" w:rsidP="00003586">
      <w:pPr>
        <w:keepNext/>
        <w:spacing w:before="240" w:line="360" w:lineRule="auto"/>
        <w:jc w:val="center"/>
      </w:pPr>
      <w:r w:rsidRPr="0045673F">
        <w:rPr>
          <w:noProof/>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4429331" cy="2651641"/>
                    </a:xfrm>
                    <a:prstGeom prst="rect">
                      <a:avLst/>
                    </a:prstGeom>
                  </pic:spPr>
                </pic:pic>
              </a:graphicData>
            </a:graphic>
          </wp:inline>
        </w:drawing>
      </w:r>
    </w:p>
    <w:p w14:paraId="713D6FEE" w14:textId="474E224C"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45" w:name="_Ref535915082"/>
      <w:bookmarkStart w:id="446" w:name="_Toc536112200"/>
      <w:bookmarkStart w:id="447" w:name="_Toc536626984"/>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45"/>
      <w:r>
        <w:rPr>
          <w:rFonts w:ascii="Calibri" w:eastAsia="Times New Roman" w:hAnsi="Calibri" w:cs="Times New Roman"/>
          <w:i w:val="0"/>
          <w:iCs w:val="0"/>
          <w:color w:val="auto"/>
          <w:sz w:val="22"/>
          <w:szCs w:val="20"/>
          <w:lang w:eastAsia="fr-FR"/>
        </w:rPr>
        <w:t> : Résultats du champ de température à la sortie du patin incliné 1D</w:t>
      </w:r>
      <w:bookmarkEnd w:id="446"/>
      <w:bookmarkEnd w:id="447"/>
    </w:p>
    <w:p w14:paraId="3572A190" w14:textId="7BDF3A1F"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D71FCC" w:rsidRPr="00D71FCC">
        <w:rPr>
          <w:b/>
          <w:iCs/>
        </w:rPr>
        <w:t xml:space="preserve">Figure </w:t>
      </w:r>
      <w:r w:rsidR="00D71FCC" w:rsidRPr="00D71FCC">
        <w:rPr>
          <w:b/>
          <w:iCs/>
          <w:noProof/>
        </w:rPr>
        <w:t>2.4</w:t>
      </w:r>
      <w:r w:rsidR="00D71FCC" w:rsidRPr="00D71FCC">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D71FCC">
        <w:rPr>
          <w:b/>
        </w:rPr>
        <w:t>[38]</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D71FCC" w:rsidRPr="00D71FCC">
        <w:rPr>
          <w:b/>
          <w:iCs/>
        </w:rPr>
        <w:t>Figure 2.4</w:t>
      </w:r>
      <w:r w:rsidR="00D71FCC" w:rsidRPr="00D71FCC">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 xml:space="preserve">du </w:t>
      </w:r>
      <w:commentRangeStart w:id="448"/>
      <w:commentRangeStart w:id="449"/>
      <w:r w:rsidR="00FB7FD8" w:rsidRPr="00837727">
        <w:t>film</w:t>
      </w:r>
      <w:commentRangeEnd w:id="448"/>
      <w:r w:rsidR="00FB7FD8">
        <w:rPr>
          <w:rStyle w:val="Marquedecommentaire"/>
        </w:rPr>
        <w:commentReference w:id="448"/>
      </w:r>
      <w:commentRangeEnd w:id="449"/>
      <w:r w:rsidR="00FB7FD8">
        <w:rPr>
          <w:rStyle w:val="Marquedecommentaire"/>
        </w:rPr>
        <w:commentReference w:id="449"/>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FA0AB6"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77777777"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D71FCC" w:rsidRPr="00D71FCC">
        <w:rPr>
          <w:b/>
          <w:iCs/>
        </w:rPr>
        <w:t>Figure 2.4</w:t>
      </w:r>
      <w:r w:rsidR="00D71FCC" w:rsidRPr="00D71FCC">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D71FCC" w:rsidRPr="00D71FCC">
        <w:rPr>
          <w:b/>
          <w:iCs/>
        </w:rPr>
        <w:t>Figure 2.4</w:t>
      </w:r>
      <w:r w:rsidR="00D71FCC" w:rsidRPr="00D71FCC">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2C6F02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0" w:name="_Ref535917419"/>
      <w:bookmarkStart w:id="451" w:name="_Toc536112201"/>
      <w:bookmarkStart w:id="452" w:name="_Toc536626985"/>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0"/>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51"/>
      <w:r w:rsidR="00E80581">
        <w:rPr>
          <w:rFonts w:ascii="Calibri" w:eastAsia="Times New Roman" w:hAnsi="Calibri" w:cs="Times New Roman"/>
          <w:i w:val="0"/>
          <w:iCs w:val="0"/>
          <w:color w:val="auto"/>
          <w:sz w:val="22"/>
          <w:szCs w:val="20"/>
          <w:lang w:eastAsia="fr-FR"/>
        </w:rPr>
        <w:t>successifs</w:t>
      </w:r>
      <w:bookmarkEnd w:id="452"/>
    </w:p>
    <w:p w14:paraId="783F9B4F" w14:textId="77777777" w:rsidR="001753FA" w:rsidRDefault="001A0D3D" w:rsidP="001753FA">
      <w:pPr>
        <w:keepNext/>
        <w:spacing w:before="240" w:line="360" w:lineRule="auto"/>
        <w:jc w:val="center"/>
      </w:pPr>
      <w:r>
        <w:rPr>
          <w:noProof/>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5F7A8838"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3" w:name="_Ref535917499"/>
      <w:bookmarkStart w:id="454" w:name="_Toc536112202"/>
      <w:bookmarkStart w:id="455" w:name="_Toc536626986"/>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53"/>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54"/>
      <w:bookmarkEnd w:id="455"/>
    </w:p>
    <w:p w14:paraId="5C2FB9CE" w14:textId="16C443B5"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D71FCC" w:rsidRPr="00D71FCC">
        <w:rPr>
          <w:b/>
          <w:iCs/>
        </w:rPr>
        <w:t xml:space="preserve">Figure </w:t>
      </w:r>
      <w:r w:rsidR="00D71FCC" w:rsidRPr="00D71FCC">
        <w:rPr>
          <w:b/>
          <w:iCs/>
          <w:noProof/>
        </w:rPr>
        <w:t>2.4</w:t>
      </w:r>
      <w:r w:rsidR="00D71FCC" w:rsidRPr="00D71FCC">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D71FCC" w:rsidRPr="00D71FCC">
        <w:rPr>
          <w:b/>
          <w:iCs/>
        </w:rPr>
        <w:t xml:space="preserve">Figure </w:t>
      </w:r>
      <w:r w:rsidR="00D71FCC" w:rsidRPr="00D71FCC">
        <w:rPr>
          <w:b/>
          <w:iCs/>
          <w:noProof/>
        </w:rPr>
        <w:t>2.4</w:t>
      </w:r>
      <w:r w:rsidR="00D71FCC" w:rsidRPr="00D71FCC">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3775743" cy="2520000"/>
                    </a:xfrm>
                    <a:prstGeom prst="rect">
                      <a:avLst/>
                    </a:prstGeom>
                  </pic:spPr>
                </pic:pic>
              </a:graphicData>
            </a:graphic>
          </wp:inline>
        </w:drawing>
      </w:r>
    </w:p>
    <w:p w14:paraId="6B54190F" w14:textId="2DB63B2D"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56" w:name="_Ref536543969"/>
      <w:bookmarkStart w:id="457" w:name="_Toc536112203"/>
      <w:bookmarkStart w:id="458" w:name="_Toc536626987"/>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56"/>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57"/>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 xml:space="preserve">Ny = </w:t>
      </w:r>
      <w:commentRangeStart w:id="459"/>
      <w:commentRangeStart w:id="460"/>
      <w:r w:rsidR="002368E4" w:rsidRPr="009448CD">
        <w:rPr>
          <w:rFonts w:ascii="Calibri" w:eastAsia="Times New Roman" w:hAnsi="Calibri" w:cs="Times New Roman"/>
          <w:i w:val="0"/>
          <w:iCs w:val="0"/>
          <w:color w:val="auto"/>
          <w:sz w:val="22"/>
          <w:szCs w:val="20"/>
          <w:lang w:eastAsia="fr-FR"/>
        </w:rPr>
        <w:t>120</w:t>
      </w:r>
      <w:commentRangeEnd w:id="459"/>
      <w:r w:rsidR="002368E4">
        <w:rPr>
          <w:rStyle w:val="Marquedecommentaire"/>
          <w:rFonts w:ascii="Calibri" w:eastAsia="Times New Roman" w:hAnsi="Calibri" w:cs="Times New Roman"/>
          <w:i w:val="0"/>
          <w:iCs w:val="0"/>
          <w:color w:val="auto"/>
          <w:lang w:eastAsia="fr-FR"/>
        </w:rPr>
        <w:commentReference w:id="459"/>
      </w:r>
      <w:commentRangeEnd w:id="460"/>
      <w:r w:rsidR="002368E4">
        <w:rPr>
          <w:rStyle w:val="Marquedecommentaire"/>
          <w:rFonts w:ascii="Calibri" w:eastAsia="Times New Roman" w:hAnsi="Calibri" w:cs="Times New Roman"/>
          <w:i w:val="0"/>
          <w:iCs w:val="0"/>
          <w:color w:val="auto"/>
          <w:lang w:eastAsia="fr-FR"/>
        </w:rPr>
        <w:commentReference w:id="460"/>
      </w:r>
      <w:r w:rsidR="002368E4">
        <w:rPr>
          <w:rFonts w:ascii="Calibri" w:eastAsia="Times New Roman" w:hAnsi="Calibri" w:cs="Times New Roman"/>
          <w:i w:val="0"/>
          <w:iCs w:val="0"/>
          <w:color w:val="auto"/>
          <w:sz w:val="22"/>
          <w:szCs w:val="20"/>
          <w:lang w:eastAsia="fr-FR"/>
        </w:rPr>
        <w:t>)</w:t>
      </w:r>
      <w:bookmarkEnd w:id="458"/>
    </w:p>
    <w:p w14:paraId="38161FD3" w14:textId="4B6EABB1" w:rsidR="00CE21CA" w:rsidRDefault="002368E4" w:rsidP="00CE21CA">
      <w:pPr>
        <w:keepNext/>
        <w:spacing w:line="360" w:lineRule="auto"/>
        <w:jc w:val="center"/>
      </w:pPr>
      <w:r w:rsidRPr="002368E4">
        <w:rPr>
          <w:noProof/>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52"/>
                    <a:stretch>
                      <a:fillRect/>
                    </a:stretch>
                  </pic:blipFill>
                  <pic:spPr>
                    <a:xfrm>
                      <a:off x="0" y="0"/>
                      <a:ext cx="3775743" cy="2520000"/>
                    </a:xfrm>
                    <a:prstGeom prst="rect">
                      <a:avLst/>
                    </a:prstGeom>
                  </pic:spPr>
                </pic:pic>
              </a:graphicData>
            </a:graphic>
          </wp:inline>
        </w:drawing>
      </w:r>
    </w:p>
    <w:p w14:paraId="7F3A398D" w14:textId="24DFEA40"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1" w:name="_Ref536543985"/>
      <w:bookmarkStart w:id="462" w:name="_Toc536112204"/>
      <w:bookmarkStart w:id="463" w:name="_Toc536626988"/>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1"/>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2"/>
      <w:bookmarkEnd w:id="463"/>
    </w:p>
    <w:p w14:paraId="5582AE5B" w14:textId="7B38D0FC"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w:t>
      </w:r>
      <w:commentRangeStart w:id="464"/>
      <w:r w:rsidR="004B4879">
        <w:t xml:space="preserve">sans couplée </w:t>
      </w:r>
      <w:commentRangeEnd w:id="464"/>
      <w:r w:rsidR="0090109A">
        <w:rPr>
          <w:rStyle w:val="Marquedecommentaire"/>
        </w:rPr>
        <w:commentReference w:id="464"/>
      </w:r>
      <w:r w:rsidR="004B4879">
        <w:t xml:space="preserve">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65" w:name="_Toc536626878"/>
      <w:r>
        <w:lastRenderedPageBreak/>
        <w:t>Études de cas d’un palier avec deux lobes</w:t>
      </w:r>
      <w:bookmarkEnd w:id="465"/>
    </w:p>
    <w:p w14:paraId="38B2582E" w14:textId="3FFB0CCC"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D71FCC">
        <w:rPr>
          <w:b/>
        </w:rPr>
        <w:t>[44]</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D71FCC" w:rsidRPr="00D71FCC">
        <w:rPr>
          <w:b/>
          <w:szCs w:val="22"/>
        </w:rPr>
        <w:t xml:space="preserve">Figure </w:t>
      </w:r>
      <w:r w:rsidR="00D71FCC" w:rsidRPr="00D71FCC">
        <w:rPr>
          <w:b/>
          <w:iCs/>
          <w:noProof/>
          <w:szCs w:val="22"/>
        </w:rPr>
        <w:t>2.5</w:t>
      </w:r>
      <w:r w:rsidR="00D71FCC" w:rsidRPr="00D71FCC">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D71FCC" w:rsidRPr="00D71FCC">
        <w:rPr>
          <w:b/>
          <w:szCs w:val="22"/>
        </w:rPr>
        <w:t xml:space="preserve">Tableau </w:t>
      </w:r>
      <w:r w:rsidR="00D71FCC" w:rsidRPr="00D71FCC">
        <w:rPr>
          <w:b/>
          <w:iCs/>
          <w:noProof/>
          <w:szCs w:val="22"/>
        </w:rPr>
        <w:t>2.5</w:t>
      </w:r>
      <w:r w:rsidR="00D71FCC" w:rsidRPr="00D71FCC">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0556" cy="2480807"/>
                    </a:xfrm>
                    <a:prstGeom prst="rect">
                      <a:avLst/>
                    </a:prstGeom>
                  </pic:spPr>
                </pic:pic>
              </a:graphicData>
            </a:graphic>
          </wp:inline>
        </w:drawing>
      </w:r>
    </w:p>
    <w:p w14:paraId="645007B7" w14:textId="74D41ED4" w:rsidR="00724D90" w:rsidRPr="004447C8" w:rsidRDefault="00724D90" w:rsidP="00724D90">
      <w:pPr>
        <w:pStyle w:val="Lgende"/>
        <w:spacing w:line="360" w:lineRule="auto"/>
        <w:jc w:val="center"/>
        <w:rPr>
          <w:i w:val="0"/>
          <w:iCs w:val="0"/>
          <w:color w:val="auto"/>
          <w:sz w:val="22"/>
          <w:szCs w:val="22"/>
        </w:rPr>
      </w:pPr>
      <w:bookmarkStart w:id="466" w:name="_Ref476837092"/>
      <w:bookmarkStart w:id="467" w:name="_Toc536112205"/>
      <w:bookmarkStart w:id="468" w:name="_Toc536626989"/>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D71FCC">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D71FCC">
        <w:rPr>
          <w:i w:val="0"/>
          <w:iCs w:val="0"/>
          <w:noProof/>
          <w:color w:val="auto"/>
          <w:sz w:val="22"/>
          <w:szCs w:val="22"/>
        </w:rPr>
        <w:t>1</w:t>
      </w:r>
      <w:r w:rsidR="0019727E">
        <w:rPr>
          <w:i w:val="0"/>
          <w:iCs w:val="0"/>
          <w:color w:val="auto"/>
          <w:sz w:val="22"/>
          <w:szCs w:val="22"/>
        </w:rPr>
        <w:fldChar w:fldCharType="end"/>
      </w:r>
      <w:bookmarkEnd w:id="466"/>
      <w:r>
        <w:rPr>
          <w:i w:val="0"/>
          <w:iCs w:val="0"/>
          <w:color w:val="auto"/>
          <w:sz w:val="22"/>
          <w:szCs w:val="22"/>
        </w:rPr>
        <w:t xml:space="preserve"> la géométrie du palier</w:t>
      </w:r>
      <w:bookmarkEnd w:id="467"/>
      <w:bookmarkEnd w:id="468"/>
    </w:p>
    <w:p w14:paraId="63128A4F" w14:textId="1172EA86" w:rsidR="00092B1D" w:rsidRPr="004447C8" w:rsidRDefault="00092B1D" w:rsidP="00092B1D">
      <w:pPr>
        <w:pStyle w:val="Lgende"/>
        <w:jc w:val="center"/>
        <w:rPr>
          <w:i w:val="0"/>
          <w:iCs w:val="0"/>
          <w:color w:val="auto"/>
          <w:sz w:val="22"/>
          <w:szCs w:val="22"/>
        </w:rPr>
      </w:pPr>
      <w:bookmarkStart w:id="469" w:name="_Ref476837107"/>
      <w:bookmarkStart w:id="470" w:name="_Toc536112269"/>
      <w:bookmarkStart w:id="471" w:name="_Toc536627086"/>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D71FCC">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D71FCC">
        <w:rPr>
          <w:i w:val="0"/>
          <w:iCs w:val="0"/>
          <w:noProof/>
          <w:color w:val="auto"/>
          <w:sz w:val="22"/>
          <w:szCs w:val="22"/>
        </w:rPr>
        <w:t>1</w:t>
      </w:r>
      <w:r w:rsidR="00B055A9">
        <w:rPr>
          <w:i w:val="0"/>
          <w:iCs w:val="0"/>
          <w:color w:val="auto"/>
          <w:sz w:val="22"/>
          <w:szCs w:val="22"/>
        </w:rPr>
        <w:fldChar w:fldCharType="end"/>
      </w:r>
      <w:bookmarkEnd w:id="469"/>
      <w:r>
        <w:rPr>
          <w:i w:val="0"/>
          <w:iCs w:val="0"/>
          <w:color w:val="auto"/>
          <w:sz w:val="22"/>
          <w:szCs w:val="22"/>
        </w:rPr>
        <w:t> : Caractéristiques géométriques et du lubrifiant</w:t>
      </w:r>
      <w:bookmarkEnd w:id="470"/>
      <w:bookmarkEnd w:id="471"/>
    </w:p>
    <w:p w14:paraId="3711BABE" w14:textId="77777777" w:rsidR="000C251D" w:rsidRDefault="000C251D" w:rsidP="000C251D">
      <w:pPr>
        <w:adjustRightInd/>
        <w:jc w:val="center"/>
      </w:pPr>
      <w:r>
        <w:rPr>
          <w:noProof/>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D71FCC" w:rsidRPr="00D71FCC">
        <w:rPr>
          <w:b/>
          <w:bCs/>
          <w:iCs/>
        </w:rPr>
        <w:t xml:space="preserve">Tableau </w:t>
      </w:r>
      <w:r w:rsidR="00D71FCC" w:rsidRPr="00D71FCC">
        <w:rPr>
          <w:b/>
          <w:bCs/>
          <w:iCs/>
          <w:noProof/>
        </w:rPr>
        <w:t>2.5</w:t>
      </w:r>
      <w:r w:rsidR="00D71FCC" w:rsidRPr="00D71FCC">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328498FC"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2" w:name="_Ref528707371"/>
      <w:bookmarkStart w:id="473" w:name="_Toc536112270"/>
      <w:bookmarkStart w:id="474" w:name="_Toc536627087"/>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D71FCC">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D71FCC">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2"/>
      <w:r>
        <w:rPr>
          <w:rFonts w:ascii="Calibri" w:eastAsia="Times New Roman" w:hAnsi="Calibri" w:cs="Times New Roman"/>
          <w:bCs/>
          <w:i w:val="0"/>
          <w:iCs w:val="0"/>
          <w:color w:val="auto"/>
          <w:sz w:val="22"/>
          <w:szCs w:val="20"/>
          <w:lang w:eastAsia="fr-FR"/>
        </w:rPr>
        <w:t> : Trois configurations de calcul avec les conditions aux limites</w:t>
      </w:r>
      <w:bookmarkEnd w:id="473"/>
      <w:bookmarkEnd w:id="474"/>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D71FCC" w:rsidRPr="00D71FCC">
        <w:rPr>
          <w:b/>
        </w:rPr>
        <w:t xml:space="preserve">Figure </w:t>
      </w:r>
      <w:r w:rsidR="00D71FCC" w:rsidRPr="00D71FCC">
        <w:rPr>
          <w:b/>
          <w:noProof/>
        </w:rPr>
        <w:t>2.5</w:t>
      </w:r>
      <w:r w:rsidR="00D71FCC" w:rsidRPr="00D71FCC">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D71FCC" w:rsidRPr="00D71FCC">
        <w:rPr>
          <w:b/>
        </w:rPr>
        <w:t>Figure</w:t>
      </w:r>
      <w:r w:rsidR="00D71FCC" w:rsidRPr="00D71FCC">
        <w:rPr>
          <w:b/>
          <w:noProof/>
        </w:rPr>
        <w:t xml:space="preserve"> 2.5</w:t>
      </w:r>
      <w:r w:rsidR="00D71FCC" w:rsidRPr="00D71FCC">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fr-FR"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fr-FR"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51A2D0C7" w:rsidR="0093422C" w:rsidRDefault="0093422C" w:rsidP="00CD1219">
      <w:pPr>
        <w:jc w:val="center"/>
      </w:pPr>
      <w:bookmarkStart w:id="475" w:name="_Ref524006364"/>
      <w:bookmarkStart w:id="476" w:name="_Toc536112206"/>
      <w:bookmarkStart w:id="477" w:name="_Toc536626990"/>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2</w:t>
      </w:r>
      <w:r w:rsidR="009F566C">
        <w:rPr>
          <w:noProof/>
        </w:rPr>
        <w:fldChar w:fldCharType="end"/>
      </w:r>
      <w:bookmarkEnd w:id="475"/>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76"/>
      <w:bookmarkEnd w:id="477"/>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fr-FR"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fr-FR"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2CFA3F76" w:rsidR="00E75151" w:rsidRPr="003B2745" w:rsidRDefault="0093422C" w:rsidP="00AE5210">
      <w:pPr>
        <w:jc w:val="center"/>
      </w:pPr>
      <w:bookmarkStart w:id="478" w:name="_Toc536112207"/>
      <w:bookmarkStart w:id="479" w:name="_Toc536626991"/>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78"/>
      <w:bookmarkEnd w:id="479"/>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fr-FR"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9"/>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fr-FR"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0"/>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747ED426" w:rsidR="0093422C" w:rsidRDefault="0093422C" w:rsidP="00E75151">
      <w:pPr>
        <w:jc w:val="center"/>
      </w:pPr>
      <w:bookmarkStart w:id="480" w:name="_Ref526272542"/>
      <w:bookmarkStart w:id="481" w:name="_Toc536112208"/>
      <w:bookmarkStart w:id="482" w:name="_Toc536626992"/>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4</w:t>
      </w:r>
      <w:r w:rsidR="009F566C">
        <w:rPr>
          <w:noProof/>
        </w:rPr>
        <w:fldChar w:fldCharType="end"/>
      </w:r>
      <w:bookmarkEnd w:id="480"/>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1"/>
      <w:bookmarkEnd w:id="482"/>
    </w:p>
    <w:p w14:paraId="05769FCB" w14:textId="77777777" w:rsidR="00CD1219" w:rsidRDefault="00CD1219" w:rsidP="00E75151">
      <w:pPr>
        <w:jc w:val="center"/>
      </w:pPr>
    </w:p>
    <w:p w14:paraId="77C96987" w14:textId="77777777" w:rsidR="00942367" w:rsidRDefault="00942367" w:rsidP="00942367">
      <w:pPr>
        <w:pStyle w:val="Titre2"/>
        <w:ind w:left="567"/>
      </w:pPr>
      <w:bookmarkStart w:id="483" w:name="_Toc536626879"/>
      <w:r>
        <w:t>Efforts générés dans paliers hydrodynamiques</w:t>
      </w:r>
      <w:bookmarkEnd w:id="483"/>
    </w:p>
    <w:p w14:paraId="04E25B14" w14:textId="77777777" w:rsidR="00942367" w:rsidRPr="000B533E" w:rsidRDefault="00942367" w:rsidP="00942367"/>
    <w:p w14:paraId="7ACCCBA1" w14:textId="77777777"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D71FCC" w:rsidRPr="00D71FCC">
        <w:rPr>
          <w:b/>
        </w:rPr>
        <w:t>Figure 2.2</w:t>
      </w:r>
      <w:r w:rsidR="00D71FCC" w:rsidRPr="00D71FCC">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FA0AB6"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4" w:name="_Toc536626880"/>
      <w:r w:rsidRPr="00CC16EF">
        <w:t>Conclusion</w:t>
      </w:r>
      <w:bookmarkEnd w:id="484"/>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85" w:name="_Toc536626881"/>
      <w:r>
        <w:lastRenderedPageBreak/>
        <w:t xml:space="preserve">Chapitre 3 : </w:t>
      </w:r>
      <w:r w:rsidR="00FE05DA">
        <w:br/>
      </w:r>
      <w:r>
        <w:t>Modélisation des rotors</w:t>
      </w:r>
      <w:bookmarkEnd w:id="485"/>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2F097000"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86" w:name="_Toc533768834"/>
      <w:bookmarkStart w:id="487" w:name="_Toc533769133"/>
      <w:bookmarkStart w:id="488" w:name="_Toc533769305"/>
      <w:bookmarkStart w:id="489" w:name="_Toc533769357"/>
      <w:bookmarkStart w:id="490" w:name="_Toc533769756"/>
      <w:bookmarkStart w:id="491" w:name="_Toc533771817"/>
      <w:bookmarkStart w:id="492" w:name="_Toc533772305"/>
      <w:bookmarkStart w:id="493" w:name="_Toc533774377"/>
      <w:bookmarkStart w:id="494" w:name="_Toc533775569"/>
      <w:bookmarkStart w:id="495" w:name="_Toc533776213"/>
      <w:bookmarkStart w:id="496" w:name="_Toc533776340"/>
      <w:bookmarkStart w:id="497" w:name="_Toc533777565"/>
      <w:bookmarkStart w:id="498" w:name="_Toc534279473"/>
      <w:bookmarkStart w:id="499" w:name="_Toc534279571"/>
      <w:bookmarkStart w:id="500" w:name="_Toc534279649"/>
      <w:bookmarkStart w:id="501" w:name="_Toc534290945"/>
      <w:bookmarkStart w:id="502" w:name="_Toc534293227"/>
      <w:bookmarkStart w:id="503" w:name="_Toc534293511"/>
      <w:bookmarkStart w:id="504" w:name="_Toc534293589"/>
      <w:bookmarkStart w:id="505" w:name="_Toc534387888"/>
      <w:bookmarkStart w:id="506" w:name="_Toc534410859"/>
      <w:bookmarkStart w:id="507" w:name="_Toc534620773"/>
      <w:bookmarkStart w:id="508" w:name="_Toc534621259"/>
      <w:bookmarkStart w:id="509" w:name="_Toc534621364"/>
      <w:bookmarkStart w:id="510" w:name="_Toc534621471"/>
      <w:bookmarkStart w:id="511" w:name="_Toc534625130"/>
      <w:bookmarkStart w:id="512" w:name="_Toc534631430"/>
      <w:bookmarkStart w:id="513" w:name="_Toc534631530"/>
      <w:bookmarkStart w:id="514" w:name="_Toc534631883"/>
      <w:bookmarkStart w:id="515" w:name="_Toc534632116"/>
      <w:bookmarkStart w:id="516" w:name="_Toc534632328"/>
      <w:bookmarkStart w:id="517" w:name="_Toc534632450"/>
      <w:bookmarkStart w:id="518" w:name="_Toc534632549"/>
      <w:bookmarkStart w:id="519" w:name="_Toc534633842"/>
      <w:bookmarkStart w:id="520" w:name="_Toc534634186"/>
      <w:bookmarkStart w:id="521" w:name="_Toc534634590"/>
      <w:bookmarkStart w:id="522" w:name="_Toc534634965"/>
      <w:bookmarkStart w:id="523" w:name="_Toc534635065"/>
      <w:bookmarkStart w:id="524" w:name="_Toc534635165"/>
      <w:bookmarkStart w:id="525" w:name="_Toc534635265"/>
      <w:bookmarkStart w:id="526" w:name="_Toc534635365"/>
      <w:bookmarkStart w:id="527" w:name="_Toc534635486"/>
      <w:bookmarkStart w:id="528" w:name="_Toc534635585"/>
      <w:bookmarkStart w:id="529" w:name="_Toc534636635"/>
      <w:bookmarkStart w:id="530" w:name="_Toc534638263"/>
      <w:bookmarkStart w:id="531" w:name="_Toc534638349"/>
      <w:bookmarkStart w:id="532" w:name="_Toc534638716"/>
      <w:bookmarkStart w:id="533" w:name="_Toc534640571"/>
      <w:bookmarkStart w:id="534" w:name="_Toc534650381"/>
      <w:bookmarkStart w:id="535" w:name="_Toc534707657"/>
      <w:bookmarkStart w:id="536" w:name="_Toc534719962"/>
      <w:bookmarkStart w:id="537" w:name="_Toc534720645"/>
      <w:bookmarkStart w:id="538" w:name="_Toc534721417"/>
      <w:bookmarkStart w:id="539" w:name="_Toc534723195"/>
      <w:bookmarkStart w:id="540" w:name="_Toc534724107"/>
      <w:bookmarkStart w:id="541" w:name="_Toc534724652"/>
      <w:bookmarkStart w:id="542" w:name="_Toc534724956"/>
      <w:bookmarkStart w:id="543" w:name="_Toc534725627"/>
      <w:bookmarkStart w:id="544" w:name="_Toc534729710"/>
      <w:bookmarkStart w:id="545" w:name="_Toc534792259"/>
      <w:bookmarkStart w:id="546" w:name="_Toc534792908"/>
      <w:bookmarkStart w:id="547" w:name="_Toc534793233"/>
      <w:bookmarkStart w:id="548" w:name="_Toc534793991"/>
      <w:bookmarkStart w:id="549" w:name="_Toc534794086"/>
      <w:bookmarkStart w:id="550" w:name="_Toc534794183"/>
      <w:bookmarkStart w:id="551" w:name="_Toc534796815"/>
      <w:bookmarkStart w:id="552" w:name="_Toc534878071"/>
      <w:bookmarkStart w:id="553" w:name="_Toc534878165"/>
      <w:bookmarkStart w:id="554" w:name="_Toc534880503"/>
      <w:bookmarkStart w:id="555" w:name="_Toc534895235"/>
      <w:bookmarkStart w:id="556" w:name="_Toc534895952"/>
      <w:bookmarkStart w:id="557" w:name="_Toc534896506"/>
      <w:bookmarkStart w:id="558" w:name="_Toc534896899"/>
      <w:bookmarkStart w:id="559" w:name="_Toc534983295"/>
      <w:bookmarkStart w:id="560" w:name="_Toc534984829"/>
      <w:bookmarkStart w:id="561" w:name="_Toc535242921"/>
      <w:bookmarkStart w:id="562" w:name="_Toc535243273"/>
      <w:bookmarkStart w:id="563" w:name="_Toc535245056"/>
      <w:bookmarkStart w:id="564" w:name="_Toc535248180"/>
      <w:bookmarkStart w:id="565" w:name="_Toc535248597"/>
      <w:bookmarkStart w:id="566" w:name="_Toc535250076"/>
      <w:bookmarkStart w:id="567" w:name="_Toc535251256"/>
      <w:bookmarkStart w:id="568" w:name="_Toc535251797"/>
      <w:bookmarkStart w:id="569" w:name="_Toc535252151"/>
      <w:bookmarkStart w:id="570" w:name="_Toc535346219"/>
      <w:bookmarkStart w:id="571" w:name="_Toc535418746"/>
      <w:bookmarkStart w:id="572" w:name="_Toc535505048"/>
      <w:bookmarkStart w:id="573" w:name="_Toc535509368"/>
      <w:bookmarkStart w:id="574" w:name="_Toc535510061"/>
      <w:bookmarkStart w:id="575" w:name="_Toc535512814"/>
      <w:bookmarkStart w:id="576" w:name="_Toc535512903"/>
      <w:bookmarkStart w:id="577" w:name="_Toc535527927"/>
      <w:bookmarkStart w:id="578" w:name="_Toc535536132"/>
      <w:bookmarkStart w:id="579" w:name="_Toc535575125"/>
      <w:bookmarkStart w:id="580" w:name="_Toc535587583"/>
      <w:bookmarkStart w:id="581" w:name="_Toc535587840"/>
      <w:bookmarkStart w:id="582" w:name="_Toc535588525"/>
      <w:bookmarkStart w:id="583" w:name="_Toc535589752"/>
      <w:bookmarkStart w:id="584" w:name="_Toc535590216"/>
      <w:bookmarkStart w:id="585" w:name="_Toc535594646"/>
      <w:bookmarkStart w:id="586" w:name="_Toc535832327"/>
      <w:bookmarkStart w:id="587" w:name="_Toc535834263"/>
      <w:bookmarkStart w:id="588" w:name="_Toc535846099"/>
      <w:bookmarkStart w:id="589" w:name="_Toc535846291"/>
      <w:bookmarkStart w:id="590" w:name="_Toc535853015"/>
      <w:bookmarkStart w:id="591" w:name="_Toc535853262"/>
      <w:bookmarkStart w:id="592" w:name="_Toc535854156"/>
      <w:bookmarkStart w:id="593" w:name="_Toc535854682"/>
      <w:bookmarkStart w:id="594" w:name="_Toc535918646"/>
      <w:bookmarkStart w:id="595" w:name="_Toc535932509"/>
      <w:bookmarkStart w:id="596" w:name="_Toc535932601"/>
      <w:bookmarkStart w:id="597" w:name="_Toc535933432"/>
      <w:bookmarkStart w:id="598" w:name="_Toc535934324"/>
      <w:bookmarkStart w:id="599" w:name="_Toc535935075"/>
      <w:bookmarkStart w:id="600" w:name="_Toc535935851"/>
      <w:bookmarkStart w:id="601" w:name="_Toc535938386"/>
      <w:bookmarkStart w:id="602" w:name="_Toc535938735"/>
      <w:bookmarkStart w:id="603" w:name="_Toc535942421"/>
      <w:bookmarkStart w:id="604" w:name="_Toc535942658"/>
      <w:bookmarkStart w:id="605" w:name="_Toc535942880"/>
      <w:bookmarkStart w:id="606" w:name="_Toc535942976"/>
      <w:bookmarkStart w:id="607" w:name="_Toc535943072"/>
      <w:bookmarkStart w:id="608" w:name="_Toc535947821"/>
      <w:bookmarkStart w:id="609" w:name="_Toc536006875"/>
      <w:bookmarkStart w:id="610" w:name="_Toc536110506"/>
      <w:bookmarkStart w:id="611" w:name="_Toc536110882"/>
      <w:bookmarkStart w:id="612" w:name="_Toc536112101"/>
      <w:bookmarkStart w:id="613" w:name="_Toc536112421"/>
      <w:bookmarkStart w:id="614" w:name="_Toc536113306"/>
      <w:bookmarkStart w:id="615" w:name="_Toc536113518"/>
      <w:bookmarkStart w:id="616" w:name="_Toc536113730"/>
      <w:bookmarkStart w:id="617" w:name="_Toc536115029"/>
      <w:bookmarkStart w:id="618" w:name="_Toc536115299"/>
      <w:bookmarkStart w:id="619" w:name="_Toc536117489"/>
      <w:bookmarkStart w:id="620" w:name="_Toc536117704"/>
      <w:bookmarkStart w:id="621" w:name="_Toc536118725"/>
      <w:bookmarkStart w:id="622" w:name="_Toc536120017"/>
      <w:bookmarkStart w:id="623" w:name="_Toc536120233"/>
      <w:bookmarkStart w:id="624" w:name="_Toc536127295"/>
      <w:bookmarkStart w:id="625" w:name="_Toc536127512"/>
      <w:bookmarkStart w:id="626" w:name="_Toc536128296"/>
      <w:bookmarkStart w:id="627" w:name="_Toc536129419"/>
      <w:bookmarkStart w:id="628" w:name="_Toc536129637"/>
      <w:bookmarkStart w:id="629" w:name="_Toc536129858"/>
      <w:bookmarkStart w:id="630" w:name="_Toc536130081"/>
      <w:bookmarkStart w:id="631" w:name="_Toc536130307"/>
      <w:bookmarkStart w:id="632" w:name="_Toc536130543"/>
      <w:bookmarkStart w:id="633" w:name="_Toc536131237"/>
      <w:bookmarkStart w:id="634" w:name="_Toc536131498"/>
      <w:bookmarkStart w:id="635" w:name="_Toc536199911"/>
      <w:bookmarkStart w:id="636" w:name="_Toc536200158"/>
      <w:bookmarkStart w:id="637" w:name="_Toc536200653"/>
      <w:bookmarkStart w:id="638" w:name="_Toc536200901"/>
      <w:bookmarkStart w:id="639" w:name="_Toc536201148"/>
      <w:bookmarkStart w:id="640" w:name="_Toc536201395"/>
      <w:bookmarkStart w:id="641" w:name="_Toc536202310"/>
      <w:bookmarkStart w:id="642" w:name="_Toc536203681"/>
      <w:bookmarkStart w:id="643" w:name="_Toc536203927"/>
      <w:bookmarkStart w:id="644" w:name="_Toc536204173"/>
      <w:bookmarkStart w:id="645" w:name="_Toc536539321"/>
      <w:bookmarkStart w:id="646" w:name="_Toc536539574"/>
      <w:bookmarkStart w:id="647" w:name="_Toc536543350"/>
      <w:bookmarkStart w:id="648" w:name="_Toc536543604"/>
      <w:bookmarkStart w:id="649" w:name="_Toc536544495"/>
      <w:bookmarkStart w:id="650" w:name="_Toc536545435"/>
      <w:bookmarkStart w:id="651" w:name="_Toc536546586"/>
      <w:bookmarkStart w:id="652" w:name="_Toc536626882"/>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53" w:name="_Toc533768835"/>
      <w:bookmarkStart w:id="654" w:name="_Toc533769134"/>
      <w:bookmarkStart w:id="655" w:name="_Toc533769306"/>
      <w:bookmarkStart w:id="656" w:name="_Toc533769358"/>
      <w:bookmarkStart w:id="657" w:name="_Toc533769757"/>
      <w:bookmarkStart w:id="658" w:name="_Toc533771818"/>
      <w:bookmarkStart w:id="659" w:name="_Toc533772306"/>
      <w:bookmarkStart w:id="660" w:name="_Toc533774378"/>
      <w:bookmarkStart w:id="661" w:name="_Toc533775570"/>
      <w:bookmarkStart w:id="662" w:name="_Toc533776214"/>
      <w:bookmarkStart w:id="663" w:name="_Toc533776341"/>
      <w:bookmarkStart w:id="664" w:name="_Toc533777566"/>
      <w:bookmarkStart w:id="665" w:name="_Toc534279474"/>
      <w:bookmarkStart w:id="666" w:name="_Toc534279572"/>
      <w:bookmarkStart w:id="667" w:name="_Toc534279650"/>
      <w:bookmarkStart w:id="668" w:name="_Toc534290946"/>
      <w:bookmarkStart w:id="669" w:name="_Toc534293228"/>
      <w:bookmarkStart w:id="670" w:name="_Toc534293512"/>
      <w:bookmarkStart w:id="671" w:name="_Toc534293590"/>
      <w:bookmarkStart w:id="672" w:name="_Toc534387889"/>
      <w:bookmarkStart w:id="673" w:name="_Toc534410860"/>
      <w:bookmarkStart w:id="674" w:name="_Toc534620774"/>
      <w:bookmarkStart w:id="675" w:name="_Toc534621260"/>
      <w:bookmarkStart w:id="676" w:name="_Toc534621365"/>
      <w:bookmarkStart w:id="677" w:name="_Toc534621472"/>
      <w:bookmarkStart w:id="678" w:name="_Toc534625131"/>
      <w:bookmarkStart w:id="679" w:name="_Toc534631431"/>
      <w:bookmarkStart w:id="680" w:name="_Toc534631531"/>
      <w:bookmarkStart w:id="681" w:name="_Toc534631884"/>
      <w:bookmarkStart w:id="682" w:name="_Toc534632117"/>
      <w:bookmarkStart w:id="683" w:name="_Toc534632329"/>
      <w:bookmarkStart w:id="684" w:name="_Toc534632451"/>
      <w:bookmarkStart w:id="685" w:name="_Toc534632550"/>
      <w:bookmarkStart w:id="686" w:name="_Toc534633843"/>
      <w:bookmarkStart w:id="687" w:name="_Toc534634187"/>
      <w:bookmarkStart w:id="688" w:name="_Toc534634591"/>
      <w:bookmarkStart w:id="689" w:name="_Toc534634966"/>
      <w:bookmarkStart w:id="690" w:name="_Toc534635066"/>
      <w:bookmarkStart w:id="691" w:name="_Toc534635166"/>
      <w:bookmarkStart w:id="692" w:name="_Toc534635266"/>
      <w:bookmarkStart w:id="693" w:name="_Toc534635366"/>
      <w:bookmarkStart w:id="694" w:name="_Toc534635487"/>
      <w:bookmarkStart w:id="695" w:name="_Toc534635586"/>
      <w:bookmarkStart w:id="696" w:name="_Toc534636636"/>
      <w:bookmarkStart w:id="697" w:name="_Toc534638264"/>
      <w:bookmarkStart w:id="698" w:name="_Toc534638350"/>
      <w:bookmarkStart w:id="699" w:name="_Toc534638717"/>
      <w:bookmarkStart w:id="700" w:name="_Toc534640572"/>
      <w:bookmarkStart w:id="701" w:name="_Toc534650382"/>
      <w:bookmarkStart w:id="702" w:name="_Toc534707658"/>
      <w:bookmarkStart w:id="703" w:name="_Toc534719963"/>
      <w:bookmarkStart w:id="704" w:name="_Toc534720646"/>
      <w:bookmarkStart w:id="705" w:name="_Toc534721418"/>
      <w:bookmarkStart w:id="706" w:name="_Toc534723196"/>
      <w:bookmarkStart w:id="707" w:name="_Toc534724108"/>
      <w:bookmarkStart w:id="708" w:name="_Toc534724653"/>
      <w:bookmarkStart w:id="709" w:name="_Toc534724957"/>
      <w:bookmarkStart w:id="710" w:name="_Toc534725628"/>
      <w:bookmarkStart w:id="711" w:name="_Toc534729711"/>
      <w:bookmarkStart w:id="712" w:name="_Toc534792260"/>
      <w:bookmarkStart w:id="713" w:name="_Toc534792909"/>
      <w:bookmarkStart w:id="714" w:name="_Toc534793234"/>
      <w:bookmarkStart w:id="715" w:name="_Toc534793992"/>
      <w:bookmarkStart w:id="716" w:name="_Toc534794087"/>
      <w:bookmarkStart w:id="717" w:name="_Toc534794184"/>
      <w:bookmarkStart w:id="718" w:name="_Toc534796816"/>
      <w:bookmarkStart w:id="719" w:name="_Toc534878072"/>
      <w:bookmarkStart w:id="720" w:name="_Toc534878166"/>
      <w:bookmarkStart w:id="721" w:name="_Toc534880504"/>
      <w:bookmarkStart w:id="722" w:name="_Toc534895236"/>
      <w:bookmarkStart w:id="723" w:name="_Toc534895953"/>
      <w:bookmarkStart w:id="724" w:name="_Toc534896507"/>
      <w:bookmarkStart w:id="725" w:name="_Toc534896900"/>
      <w:bookmarkStart w:id="726" w:name="_Toc534983296"/>
      <w:bookmarkStart w:id="727" w:name="_Toc534984830"/>
      <w:bookmarkStart w:id="728" w:name="_Toc535242922"/>
      <w:bookmarkStart w:id="729" w:name="_Toc535243274"/>
      <w:bookmarkStart w:id="730" w:name="_Toc535245057"/>
      <w:bookmarkStart w:id="731" w:name="_Toc535248181"/>
      <w:bookmarkStart w:id="732" w:name="_Toc535248598"/>
      <w:bookmarkStart w:id="733" w:name="_Toc535250077"/>
      <w:bookmarkStart w:id="734" w:name="_Toc535251257"/>
      <w:bookmarkStart w:id="735" w:name="_Toc535251798"/>
      <w:bookmarkStart w:id="736" w:name="_Toc535252152"/>
      <w:bookmarkStart w:id="737" w:name="_Toc535346220"/>
      <w:bookmarkStart w:id="738" w:name="_Toc535418747"/>
      <w:bookmarkStart w:id="739" w:name="_Toc535505049"/>
      <w:bookmarkStart w:id="740" w:name="_Toc535509369"/>
      <w:bookmarkStart w:id="741" w:name="_Toc535510062"/>
      <w:bookmarkStart w:id="742" w:name="_Toc535512815"/>
      <w:bookmarkStart w:id="743" w:name="_Toc535512904"/>
      <w:bookmarkStart w:id="744" w:name="_Toc535527928"/>
      <w:bookmarkStart w:id="745" w:name="_Toc535536133"/>
      <w:bookmarkStart w:id="746" w:name="_Toc535575126"/>
      <w:bookmarkStart w:id="747" w:name="_Toc535587584"/>
      <w:bookmarkStart w:id="748" w:name="_Toc535587841"/>
      <w:bookmarkStart w:id="749" w:name="_Toc535588526"/>
      <w:bookmarkStart w:id="750" w:name="_Toc535589753"/>
      <w:bookmarkStart w:id="751" w:name="_Toc535590217"/>
      <w:bookmarkStart w:id="752" w:name="_Toc535594647"/>
      <w:bookmarkStart w:id="753" w:name="_Toc535832328"/>
      <w:bookmarkStart w:id="754" w:name="_Toc535834264"/>
      <w:bookmarkStart w:id="755" w:name="_Toc535846100"/>
      <w:bookmarkStart w:id="756" w:name="_Toc535846292"/>
      <w:bookmarkStart w:id="757" w:name="_Toc535853016"/>
      <w:bookmarkStart w:id="758" w:name="_Toc535853263"/>
      <w:bookmarkStart w:id="759" w:name="_Toc535854157"/>
      <w:bookmarkStart w:id="760" w:name="_Toc535854683"/>
      <w:bookmarkStart w:id="761" w:name="_Toc535918647"/>
      <w:bookmarkStart w:id="762" w:name="_Toc535932510"/>
      <w:bookmarkStart w:id="763" w:name="_Toc535932602"/>
      <w:bookmarkStart w:id="764" w:name="_Toc535933433"/>
      <w:bookmarkStart w:id="765" w:name="_Toc535934325"/>
      <w:bookmarkStart w:id="766" w:name="_Toc535935076"/>
      <w:bookmarkStart w:id="767" w:name="_Toc535935852"/>
      <w:bookmarkStart w:id="768" w:name="_Toc535938387"/>
      <w:bookmarkStart w:id="769" w:name="_Toc535938736"/>
      <w:bookmarkStart w:id="770" w:name="_Toc535942422"/>
      <w:bookmarkStart w:id="771" w:name="_Toc535942659"/>
      <w:bookmarkStart w:id="772" w:name="_Toc535942881"/>
      <w:bookmarkStart w:id="773" w:name="_Toc535942977"/>
      <w:bookmarkStart w:id="774" w:name="_Toc535943073"/>
      <w:bookmarkStart w:id="775" w:name="_Toc535947822"/>
      <w:bookmarkStart w:id="776" w:name="_Toc536006876"/>
      <w:bookmarkStart w:id="777" w:name="_Toc536110507"/>
      <w:bookmarkStart w:id="778" w:name="_Toc536110883"/>
      <w:bookmarkStart w:id="779" w:name="_Toc536112102"/>
      <w:bookmarkStart w:id="780" w:name="_Toc536112422"/>
      <w:bookmarkStart w:id="781" w:name="_Toc536113307"/>
      <w:bookmarkStart w:id="782" w:name="_Toc536113519"/>
      <w:bookmarkStart w:id="783" w:name="_Toc536113731"/>
      <w:bookmarkStart w:id="784" w:name="_Toc536115030"/>
      <w:bookmarkStart w:id="785" w:name="_Toc536115300"/>
      <w:bookmarkStart w:id="786" w:name="_Toc536117490"/>
      <w:bookmarkStart w:id="787" w:name="_Toc536117705"/>
      <w:bookmarkStart w:id="788" w:name="_Toc536118726"/>
      <w:bookmarkStart w:id="789" w:name="_Toc536120018"/>
      <w:bookmarkStart w:id="790" w:name="_Toc536120234"/>
      <w:bookmarkStart w:id="791" w:name="_Toc536127296"/>
      <w:bookmarkStart w:id="792" w:name="_Toc536127513"/>
      <w:bookmarkStart w:id="793" w:name="_Toc536128297"/>
      <w:bookmarkStart w:id="794" w:name="_Toc536129420"/>
      <w:bookmarkStart w:id="795" w:name="_Toc536129638"/>
      <w:bookmarkStart w:id="796" w:name="_Toc536129859"/>
      <w:bookmarkStart w:id="797" w:name="_Toc536130082"/>
      <w:bookmarkStart w:id="798" w:name="_Toc536130308"/>
      <w:bookmarkStart w:id="799" w:name="_Toc536130544"/>
      <w:bookmarkStart w:id="800" w:name="_Toc536131238"/>
      <w:bookmarkStart w:id="801" w:name="_Toc536131499"/>
      <w:bookmarkStart w:id="802" w:name="_Toc536199912"/>
      <w:bookmarkStart w:id="803" w:name="_Toc536200159"/>
      <w:bookmarkStart w:id="804" w:name="_Toc536200654"/>
      <w:bookmarkStart w:id="805" w:name="_Toc536200902"/>
      <w:bookmarkStart w:id="806" w:name="_Toc536201149"/>
      <w:bookmarkStart w:id="807" w:name="_Toc536201396"/>
      <w:bookmarkStart w:id="808" w:name="_Toc536202311"/>
      <w:bookmarkStart w:id="809" w:name="_Toc536203682"/>
      <w:bookmarkStart w:id="810" w:name="_Toc536203928"/>
      <w:bookmarkStart w:id="811" w:name="_Toc536204174"/>
      <w:bookmarkStart w:id="812" w:name="_Toc536539322"/>
      <w:bookmarkStart w:id="813" w:name="_Toc536539575"/>
      <w:bookmarkStart w:id="814" w:name="_Toc536543351"/>
      <w:bookmarkStart w:id="815" w:name="_Toc536543605"/>
      <w:bookmarkStart w:id="816" w:name="_Toc536544496"/>
      <w:bookmarkStart w:id="817" w:name="_Toc536545436"/>
      <w:bookmarkStart w:id="818" w:name="_Toc536546587"/>
      <w:bookmarkStart w:id="819" w:name="_Toc536626883"/>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20" w:name="_Toc533768836"/>
      <w:bookmarkStart w:id="821" w:name="_Toc533769135"/>
      <w:bookmarkStart w:id="822" w:name="_Toc533769307"/>
      <w:bookmarkStart w:id="823" w:name="_Toc533769359"/>
      <w:bookmarkStart w:id="824" w:name="_Toc533769758"/>
      <w:bookmarkStart w:id="825" w:name="_Toc533771819"/>
      <w:bookmarkStart w:id="826" w:name="_Toc533772307"/>
      <w:bookmarkStart w:id="827" w:name="_Toc533774379"/>
      <w:bookmarkStart w:id="828" w:name="_Toc533775571"/>
      <w:bookmarkStart w:id="829" w:name="_Toc533776215"/>
      <w:bookmarkStart w:id="830" w:name="_Toc533776342"/>
      <w:bookmarkStart w:id="831" w:name="_Toc533777567"/>
      <w:bookmarkStart w:id="832" w:name="_Toc534279475"/>
      <w:bookmarkStart w:id="833" w:name="_Toc534279573"/>
      <w:bookmarkStart w:id="834" w:name="_Toc534279651"/>
      <w:bookmarkStart w:id="835" w:name="_Toc534290947"/>
      <w:bookmarkStart w:id="836" w:name="_Toc534293229"/>
      <w:bookmarkStart w:id="837" w:name="_Toc534293513"/>
      <w:bookmarkStart w:id="838" w:name="_Toc534293591"/>
      <w:bookmarkStart w:id="839" w:name="_Toc534387890"/>
      <w:bookmarkStart w:id="840" w:name="_Toc534410861"/>
      <w:bookmarkStart w:id="841" w:name="_Toc534620775"/>
      <w:bookmarkStart w:id="842" w:name="_Toc534621261"/>
      <w:bookmarkStart w:id="843" w:name="_Toc534621366"/>
      <w:bookmarkStart w:id="844" w:name="_Toc534621473"/>
      <w:bookmarkStart w:id="845" w:name="_Toc534625132"/>
      <w:bookmarkStart w:id="846" w:name="_Toc534631432"/>
      <w:bookmarkStart w:id="847" w:name="_Toc534631532"/>
      <w:bookmarkStart w:id="848" w:name="_Toc534631885"/>
      <w:bookmarkStart w:id="849" w:name="_Toc534632118"/>
      <w:bookmarkStart w:id="850" w:name="_Toc534632330"/>
      <w:bookmarkStart w:id="851" w:name="_Toc534632452"/>
      <w:bookmarkStart w:id="852" w:name="_Toc534632551"/>
      <w:bookmarkStart w:id="853" w:name="_Toc534633844"/>
      <w:bookmarkStart w:id="854" w:name="_Toc534634188"/>
      <w:bookmarkStart w:id="855" w:name="_Toc534634592"/>
      <w:bookmarkStart w:id="856" w:name="_Toc534634967"/>
      <w:bookmarkStart w:id="857" w:name="_Toc534635067"/>
      <w:bookmarkStart w:id="858" w:name="_Toc534635167"/>
      <w:bookmarkStart w:id="859" w:name="_Toc534635267"/>
      <w:bookmarkStart w:id="860" w:name="_Toc534635367"/>
      <w:bookmarkStart w:id="861" w:name="_Toc534635488"/>
      <w:bookmarkStart w:id="862" w:name="_Toc534635587"/>
      <w:bookmarkStart w:id="863" w:name="_Toc534636637"/>
      <w:bookmarkStart w:id="864" w:name="_Toc534638265"/>
      <w:bookmarkStart w:id="865" w:name="_Toc534638351"/>
      <w:bookmarkStart w:id="866" w:name="_Toc534638718"/>
      <w:bookmarkStart w:id="867" w:name="_Toc534640573"/>
      <w:bookmarkStart w:id="868" w:name="_Toc534650383"/>
      <w:bookmarkStart w:id="869" w:name="_Toc534707659"/>
      <w:bookmarkStart w:id="870" w:name="_Toc534719964"/>
      <w:bookmarkStart w:id="871" w:name="_Toc534720647"/>
      <w:bookmarkStart w:id="872" w:name="_Toc534721419"/>
      <w:bookmarkStart w:id="873" w:name="_Toc534723197"/>
      <w:bookmarkStart w:id="874" w:name="_Toc534724109"/>
      <w:bookmarkStart w:id="875" w:name="_Toc534724654"/>
      <w:bookmarkStart w:id="876" w:name="_Toc534724958"/>
      <w:bookmarkStart w:id="877" w:name="_Toc534725629"/>
      <w:bookmarkStart w:id="878" w:name="_Toc534729712"/>
      <w:bookmarkStart w:id="879" w:name="_Toc534792261"/>
      <w:bookmarkStart w:id="880" w:name="_Toc534792910"/>
      <w:bookmarkStart w:id="881" w:name="_Toc534793235"/>
      <w:bookmarkStart w:id="882" w:name="_Toc534793993"/>
      <w:bookmarkStart w:id="883" w:name="_Toc534794088"/>
      <w:bookmarkStart w:id="884" w:name="_Toc534794185"/>
      <w:bookmarkStart w:id="885" w:name="_Toc534796817"/>
      <w:bookmarkStart w:id="886" w:name="_Toc534878073"/>
      <w:bookmarkStart w:id="887" w:name="_Toc534878167"/>
      <w:bookmarkStart w:id="888" w:name="_Toc534880505"/>
      <w:bookmarkStart w:id="889" w:name="_Toc534895237"/>
      <w:bookmarkStart w:id="890" w:name="_Toc534895954"/>
      <w:bookmarkStart w:id="891" w:name="_Toc534896508"/>
      <w:bookmarkStart w:id="892" w:name="_Toc534896901"/>
      <w:bookmarkStart w:id="893" w:name="_Toc534983297"/>
      <w:bookmarkStart w:id="894" w:name="_Toc534984831"/>
      <w:bookmarkStart w:id="895" w:name="_Toc535242923"/>
      <w:bookmarkStart w:id="896" w:name="_Toc535243275"/>
      <w:bookmarkStart w:id="897" w:name="_Toc535245058"/>
      <w:bookmarkStart w:id="898" w:name="_Toc535248182"/>
      <w:bookmarkStart w:id="899" w:name="_Toc535248599"/>
      <w:bookmarkStart w:id="900" w:name="_Toc535250078"/>
      <w:bookmarkStart w:id="901" w:name="_Toc535251258"/>
      <w:bookmarkStart w:id="902" w:name="_Toc535251799"/>
      <w:bookmarkStart w:id="903" w:name="_Toc535252153"/>
      <w:bookmarkStart w:id="904" w:name="_Toc535346221"/>
      <w:bookmarkStart w:id="905" w:name="_Toc535418748"/>
      <w:bookmarkStart w:id="906" w:name="_Toc535505050"/>
      <w:bookmarkStart w:id="907" w:name="_Toc535509370"/>
      <w:bookmarkStart w:id="908" w:name="_Toc535510063"/>
      <w:bookmarkStart w:id="909" w:name="_Toc535512816"/>
      <w:bookmarkStart w:id="910" w:name="_Toc535512905"/>
      <w:bookmarkStart w:id="911" w:name="_Toc535527929"/>
      <w:bookmarkStart w:id="912" w:name="_Toc535536134"/>
      <w:bookmarkStart w:id="913" w:name="_Toc535575127"/>
      <w:bookmarkStart w:id="914" w:name="_Toc535587585"/>
      <w:bookmarkStart w:id="915" w:name="_Toc535587842"/>
      <w:bookmarkStart w:id="916" w:name="_Toc535588527"/>
      <w:bookmarkStart w:id="917" w:name="_Toc535589754"/>
      <w:bookmarkStart w:id="918" w:name="_Toc535590218"/>
      <w:bookmarkStart w:id="919" w:name="_Toc535594648"/>
      <w:bookmarkStart w:id="920" w:name="_Toc535832329"/>
      <w:bookmarkStart w:id="921" w:name="_Toc535834265"/>
      <w:bookmarkStart w:id="922" w:name="_Toc535846101"/>
      <w:bookmarkStart w:id="923" w:name="_Toc535846293"/>
      <w:bookmarkStart w:id="924" w:name="_Toc535853017"/>
      <w:bookmarkStart w:id="925" w:name="_Toc535853264"/>
      <w:bookmarkStart w:id="926" w:name="_Toc535854158"/>
      <w:bookmarkStart w:id="927" w:name="_Toc535854684"/>
      <w:bookmarkStart w:id="928" w:name="_Toc535918648"/>
      <w:bookmarkStart w:id="929" w:name="_Toc535932511"/>
      <w:bookmarkStart w:id="930" w:name="_Toc535932603"/>
      <w:bookmarkStart w:id="931" w:name="_Toc535933434"/>
      <w:bookmarkStart w:id="932" w:name="_Toc535934326"/>
      <w:bookmarkStart w:id="933" w:name="_Toc535935077"/>
      <w:bookmarkStart w:id="934" w:name="_Toc535935853"/>
      <w:bookmarkStart w:id="935" w:name="_Toc535938388"/>
      <w:bookmarkStart w:id="936" w:name="_Toc535938737"/>
      <w:bookmarkStart w:id="937" w:name="_Toc535942423"/>
      <w:bookmarkStart w:id="938" w:name="_Toc535942660"/>
      <w:bookmarkStart w:id="939" w:name="_Toc535942882"/>
      <w:bookmarkStart w:id="940" w:name="_Toc535942978"/>
      <w:bookmarkStart w:id="941" w:name="_Toc535943074"/>
      <w:bookmarkStart w:id="942" w:name="_Toc535947823"/>
      <w:bookmarkStart w:id="943" w:name="_Toc536006877"/>
      <w:bookmarkStart w:id="944" w:name="_Toc536110508"/>
      <w:bookmarkStart w:id="945" w:name="_Toc536110884"/>
      <w:bookmarkStart w:id="946" w:name="_Toc536112103"/>
      <w:bookmarkStart w:id="947" w:name="_Toc536112423"/>
      <w:bookmarkStart w:id="948" w:name="_Toc536113308"/>
      <w:bookmarkStart w:id="949" w:name="_Toc536113520"/>
      <w:bookmarkStart w:id="950" w:name="_Toc536113732"/>
      <w:bookmarkStart w:id="951" w:name="_Toc536115031"/>
      <w:bookmarkStart w:id="952" w:name="_Toc536115301"/>
      <w:bookmarkStart w:id="953" w:name="_Toc536117491"/>
      <w:bookmarkStart w:id="954" w:name="_Toc536117706"/>
      <w:bookmarkStart w:id="955" w:name="_Toc536118727"/>
      <w:bookmarkStart w:id="956" w:name="_Toc536120019"/>
      <w:bookmarkStart w:id="957" w:name="_Toc536120235"/>
      <w:bookmarkStart w:id="958" w:name="_Toc536127297"/>
      <w:bookmarkStart w:id="959" w:name="_Toc536127514"/>
      <w:bookmarkStart w:id="960" w:name="_Toc536128298"/>
      <w:bookmarkStart w:id="961" w:name="_Toc536129421"/>
      <w:bookmarkStart w:id="962" w:name="_Toc536129639"/>
      <w:bookmarkStart w:id="963" w:name="_Toc536129860"/>
      <w:bookmarkStart w:id="964" w:name="_Toc536130083"/>
      <w:bookmarkStart w:id="965" w:name="_Toc536130309"/>
      <w:bookmarkStart w:id="966" w:name="_Toc536130545"/>
      <w:bookmarkStart w:id="967" w:name="_Toc536131239"/>
      <w:bookmarkStart w:id="968" w:name="_Toc536131500"/>
      <w:bookmarkStart w:id="969" w:name="_Toc536199913"/>
      <w:bookmarkStart w:id="970" w:name="_Toc536200160"/>
      <w:bookmarkStart w:id="971" w:name="_Toc536200655"/>
      <w:bookmarkStart w:id="972" w:name="_Toc536200903"/>
      <w:bookmarkStart w:id="973" w:name="_Toc536201150"/>
      <w:bookmarkStart w:id="974" w:name="_Toc536201397"/>
      <w:bookmarkStart w:id="975" w:name="_Toc536202312"/>
      <w:bookmarkStart w:id="976" w:name="_Toc536203683"/>
      <w:bookmarkStart w:id="977" w:name="_Toc536203929"/>
      <w:bookmarkStart w:id="978" w:name="_Toc536204175"/>
      <w:bookmarkStart w:id="979" w:name="_Toc536539323"/>
      <w:bookmarkStart w:id="980" w:name="_Toc536539576"/>
      <w:bookmarkStart w:id="981" w:name="_Toc536543352"/>
      <w:bookmarkStart w:id="982" w:name="_Toc536543606"/>
      <w:bookmarkStart w:id="983" w:name="_Toc536544497"/>
      <w:bookmarkStart w:id="984" w:name="_Toc536545437"/>
      <w:bookmarkStart w:id="985" w:name="_Toc536546588"/>
      <w:bookmarkStart w:id="986" w:name="_Toc536626884"/>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987" w:name="_Toc533768837"/>
      <w:bookmarkStart w:id="988" w:name="_Toc533769136"/>
      <w:bookmarkStart w:id="989" w:name="_Toc533769308"/>
      <w:bookmarkStart w:id="990" w:name="_Toc533769360"/>
      <w:bookmarkStart w:id="991" w:name="_Toc533769759"/>
      <w:bookmarkStart w:id="992" w:name="_Toc533771820"/>
      <w:bookmarkStart w:id="993" w:name="_Toc533772308"/>
      <w:bookmarkStart w:id="994" w:name="_Toc533774380"/>
      <w:bookmarkStart w:id="995" w:name="_Toc533775572"/>
      <w:bookmarkStart w:id="996" w:name="_Toc533776216"/>
      <w:bookmarkStart w:id="997" w:name="_Toc533776343"/>
      <w:bookmarkStart w:id="998" w:name="_Toc533777568"/>
      <w:bookmarkStart w:id="999" w:name="_Toc534279476"/>
      <w:bookmarkStart w:id="1000" w:name="_Toc534279574"/>
      <w:bookmarkStart w:id="1001" w:name="_Toc534279652"/>
      <w:bookmarkStart w:id="1002" w:name="_Toc534290948"/>
      <w:bookmarkStart w:id="1003" w:name="_Toc534293230"/>
      <w:bookmarkStart w:id="1004" w:name="_Toc534293514"/>
      <w:bookmarkStart w:id="1005" w:name="_Toc534293592"/>
      <w:bookmarkStart w:id="1006" w:name="_Toc534387891"/>
      <w:bookmarkStart w:id="1007" w:name="_Toc534410862"/>
      <w:bookmarkStart w:id="1008" w:name="_Toc534620776"/>
      <w:bookmarkStart w:id="1009" w:name="_Toc534621262"/>
      <w:bookmarkStart w:id="1010" w:name="_Toc534621367"/>
      <w:bookmarkStart w:id="1011" w:name="_Toc534621474"/>
      <w:bookmarkStart w:id="1012" w:name="_Toc534625133"/>
      <w:bookmarkStart w:id="1013" w:name="_Toc534631433"/>
      <w:bookmarkStart w:id="1014" w:name="_Toc534631533"/>
      <w:bookmarkStart w:id="1015" w:name="_Toc534631886"/>
      <w:bookmarkStart w:id="1016" w:name="_Toc534632119"/>
      <w:bookmarkStart w:id="1017" w:name="_Toc534632331"/>
      <w:bookmarkStart w:id="1018" w:name="_Toc534632453"/>
      <w:bookmarkStart w:id="1019" w:name="_Toc534632552"/>
      <w:bookmarkStart w:id="1020" w:name="_Toc534633845"/>
      <w:bookmarkStart w:id="1021" w:name="_Toc534634189"/>
      <w:bookmarkStart w:id="1022" w:name="_Toc534634593"/>
      <w:bookmarkStart w:id="1023" w:name="_Toc534634968"/>
      <w:bookmarkStart w:id="1024" w:name="_Toc534635068"/>
      <w:bookmarkStart w:id="1025" w:name="_Toc534635168"/>
      <w:bookmarkStart w:id="1026" w:name="_Toc534635268"/>
      <w:bookmarkStart w:id="1027" w:name="_Toc534635368"/>
      <w:bookmarkStart w:id="1028" w:name="_Toc534635489"/>
      <w:bookmarkStart w:id="1029" w:name="_Toc534635588"/>
      <w:bookmarkStart w:id="1030" w:name="_Toc534636638"/>
      <w:bookmarkStart w:id="1031" w:name="_Toc534638266"/>
      <w:bookmarkStart w:id="1032" w:name="_Toc534638352"/>
      <w:bookmarkStart w:id="1033" w:name="_Toc534638719"/>
      <w:bookmarkStart w:id="1034" w:name="_Toc534640574"/>
      <w:bookmarkStart w:id="1035" w:name="_Toc534650384"/>
      <w:bookmarkStart w:id="1036" w:name="_Toc534707660"/>
      <w:bookmarkStart w:id="1037" w:name="_Toc534719965"/>
      <w:bookmarkStart w:id="1038" w:name="_Toc534720648"/>
      <w:bookmarkStart w:id="1039" w:name="_Toc534721420"/>
      <w:bookmarkStart w:id="1040" w:name="_Toc534723198"/>
      <w:bookmarkStart w:id="1041" w:name="_Toc534724110"/>
      <w:bookmarkStart w:id="1042" w:name="_Toc534724655"/>
      <w:bookmarkStart w:id="1043" w:name="_Toc534724959"/>
      <w:bookmarkStart w:id="1044" w:name="_Toc534725630"/>
      <w:bookmarkStart w:id="1045" w:name="_Toc534729713"/>
      <w:bookmarkStart w:id="1046" w:name="_Toc534792262"/>
      <w:bookmarkStart w:id="1047" w:name="_Toc534792911"/>
      <w:bookmarkStart w:id="1048" w:name="_Toc534793236"/>
      <w:bookmarkStart w:id="1049" w:name="_Toc534793994"/>
      <w:bookmarkStart w:id="1050" w:name="_Toc534794089"/>
      <w:bookmarkStart w:id="1051" w:name="_Toc534794186"/>
      <w:bookmarkStart w:id="1052" w:name="_Toc534796818"/>
      <w:bookmarkStart w:id="1053" w:name="_Toc534878074"/>
      <w:bookmarkStart w:id="1054" w:name="_Toc534878168"/>
      <w:bookmarkStart w:id="1055" w:name="_Toc534880506"/>
      <w:bookmarkStart w:id="1056" w:name="_Toc534895238"/>
      <w:bookmarkStart w:id="1057" w:name="_Toc534895955"/>
      <w:bookmarkStart w:id="1058" w:name="_Toc534896509"/>
      <w:bookmarkStart w:id="1059" w:name="_Toc534896902"/>
      <w:bookmarkStart w:id="1060" w:name="_Toc534983298"/>
      <w:bookmarkStart w:id="1061" w:name="_Toc534984832"/>
      <w:bookmarkStart w:id="1062" w:name="_Toc535242924"/>
      <w:bookmarkStart w:id="1063" w:name="_Toc535243276"/>
      <w:bookmarkStart w:id="1064" w:name="_Toc535245059"/>
      <w:bookmarkStart w:id="1065" w:name="_Toc535248183"/>
      <w:bookmarkStart w:id="1066" w:name="_Toc535248600"/>
      <w:bookmarkStart w:id="1067" w:name="_Toc535250079"/>
      <w:bookmarkStart w:id="1068" w:name="_Toc535251259"/>
      <w:bookmarkStart w:id="1069" w:name="_Toc535251800"/>
      <w:bookmarkStart w:id="1070" w:name="_Toc535252154"/>
      <w:bookmarkStart w:id="1071" w:name="_Toc535346222"/>
      <w:bookmarkStart w:id="1072" w:name="_Toc535418749"/>
      <w:bookmarkStart w:id="1073" w:name="_Toc535505051"/>
      <w:bookmarkStart w:id="1074" w:name="_Toc535509371"/>
      <w:bookmarkStart w:id="1075" w:name="_Toc535510064"/>
      <w:bookmarkStart w:id="1076" w:name="_Toc535512817"/>
      <w:bookmarkStart w:id="1077" w:name="_Toc535512906"/>
      <w:bookmarkStart w:id="1078" w:name="_Toc535527930"/>
      <w:bookmarkStart w:id="1079" w:name="_Toc535536135"/>
      <w:bookmarkStart w:id="1080" w:name="_Toc535575128"/>
      <w:bookmarkStart w:id="1081" w:name="_Toc535587586"/>
      <w:bookmarkStart w:id="1082" w:name="_Toc535587843"/>
      <w:bookmarkStart w:id="1083" w:name="_Toc535588528"/>
      <w:bookmarkStart w:id="1084" w:name="_Toc535589755"/>
      <w:bookmarkStart w:id="1085" w:name="_Toc535590219"/>
      <w:bookmarkStart w:id="1086" w:name="_Toc535594649"/>
      <w:bookmarkStart w:id="1087" w:name="_Toc535832330"/>
      <w:bookmarkStart w:id="1088" w:name="_Toc535834266"/>
      <w:bookmarkStart w:id="1089" w:name="_Toc535846102"/>
      <w:bookmarkStart w:id="1090" w:name="_Toc535846294"/>
      <w:bookmarkStart w:id="1091" w:name="_Toc535853018"/>
      <w:bookmarkStart w:id="1092" w:name="_Toc535853265"/>
      <w:bookmarkStart w:id="1093" w:name="_Toc535854159"/>
      <w:bookmarkStart w:id="1094" w:name="_Toc535854685"/>
      <w:bookmarkStart w:id="1095" w:name="_Toc535918649"/>
      <w:bookmarkStart w:id="1096" w:name="_Toc535932512"/>
      <w:bookmarkStart w:id="1097" w:name="_Toc535932604"/>
      <w:bookmarkStart w:id="1098" w:name="_Toc535933435"/>
      <w:bookmarkStart w:id="1099" w:name="_Toc535934327"/>
      <w:bookmarkStart w:id="1100" w:name="_Toc535935078"/>
      <w:bookmarkStart w:id="1101" w:name="_Toc535935854"/>
      <w:bookmarkStart w:id="1102" w:name="_Toc535938389"/>
      <w:bookmarkStart w:id="1103" w:name="_Toc535938738"/>
      <w:bookmarkStart w:id="1104" w:name="_Toc535942424"/>
      <w:bookmarkStart w:id="1105" w:name="_Toc535942661"/>
      <w:bookmarkStart w:id="1106" w:name="_Toc535942883"/>
      <w:bookmarkStart w:id="1107" w:name="_Toc535942979"/>
      <w:bookmarkStart w:id="1108" w:name="_Toc535943075"/>
      <w:bookmarkStart w:id="1109" w:name="_Toc535947824"/>
      <w:bookmarkStart w:id="1110" w:name="_Toc536006878"/>
      <w:bookmarkStart w:id="1111" w:name="_Toc536110509"/>
      <w:bookmarkStart w:id="1112" w:name="_Toc536110885"/>
      <w:bookmarkStart w:id="1113" w:name="_Toc536112104"/>
      <w:bookmarkStart w:id="1114" w:name="_Toc536112424"/>
      <w:bookmarkStart w:id="1115" w:name="_Toc536113309"/>
      <w:bookmarkStart w:id="1116" w:name="_Toc536113521"/>
      <w:bookmarkStart w:id="1117" w:name="_Toc536113733"/>
      <w:bookmarkStart w:id="1118" w:name="_Toc536115032"/>
      <w:bookmarkStart w:id="1119" w:name="_Toc536115302"/>
      <w:bookmarkStart w:id="1120" w:name="_Toc536117492"/>
      <w:bookmarkStart w:id="1121" w:name="_Toc536117707"/>
      <w:bookmarkStart w:id="1122" w:name="_Toc536118728"/>
      <w:bookmarkStart w:id="1123" w:name="_Toc536120020"/>
      <w:bookmarkStart w:id="1124" w:name="_Toc536120236"/>
      <w:bookmarkStart w:id="1125" w:name="_Toc536127298"/>
      <w:bookmarkStart w:id="1126" w:name="_Toc536127515"/>
      <w:bookmarkStart w:id="1127" w:name="_Toc536128299"/>
      <w:bookmarkStart w:id="1128" w:name="_Toc536129422"/>
      <w:bookmarkStart w:id="1129" w:name="_Toc536129640"/>
      <w:bookmarkStart w:id="1130" w:name="_Toc536129861"/>
      <w:bookmarkStart w:id="1131" w:name="_Toc536130084"/>
      <w:bookmarkStart w:id="1132" w:name="_Toc536130310"/>
      <w:bookmarkStart w:id="1133" w:name="_Toc536130546"/>
      <w:bookmarkStart w:id="1134" w:name="_Toc536131240"/>
      <w:bookmarkStart w:id="1135" w:name="_Toc536131501"/>
      <w:bookmarkStart w:id="1136" w:name="_Toc536199914"/>
      <w:bookmarkStart w:id="1137" w:name="_Toc536200161"/>
      <w:bookmarkStart w:id="1138" w:name="_Toc536200656"/>
      <w:bookmarkStart w:id="1139" w:name="_Toc536200904"/>
      <w:bookmarkStart w:id="1140" w:name="_Toc536201151"/>
      <w:bookmarkStart w:id="1141" w:name="_Toc536201398"/>
      <w:bookmarkStart w:id="1142" w:name="_Toc536202313"/>
      <w:bookmarkStart w:id="1143" w:name="_Toc536203684"/>
      <w:bookmarkStart w:id="1144" w:name="_Toc536203930"/>
      <w:bookmarkStart w:id="1145" w:name="_Toc536204176"/>
      <w:bookmarkStart w:id="1146" w:name="_Toc536539324"/>
      <w:bookmarkStart w:id="1147" w:name="_Toc536539577"/>
      <w:bookmarkStart w:id="1148" w:name="_Toc536543353"/>
      <w:bookmarkStart w:id="1149" w:name="_Toc536543607"/>
      <w:bookmarkStart w:id="1150" w:name="_Toc536544498"/>
      <w:bookmarkStart w:id="1151" w:name="_Toc536545438"/>
      <w:bookmarkStart w:id="1152" w:name="_Toc536546589"/>
      <w:bookmarkStart w:id="1153" w:name="_Toc536626885"/>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154" w:name="_Toc534793237"/>
      <w:bookmarkStart w:id="1155" w:name="_Toc534793995"/>
      <w:bookmarkStart w:id="1156" w:name="_Toc534794090"/>
      <w:bookmarkStart w:id="1157" w:name="_Toc534794187"/>
      <w:bookmarkStart w:id="1158" w:name="_Toc534796819"/>
      <w:bookmarkStart w:id="1159" w:name="_Toc534878075"/>
      <w:bookmarkStart w:id="1160" w:name="_Toc534878169"/>
      <w:bookmarkStart w:id="1161" w:name="_Toc534880507"/>
      <w:bookmarkStart w:id="1162" w:name="_Toc534895239"/>
      <w:bookmarkStart w:id="1163" w:name="_Toc534895956"/>
      <w:bookmarkStart w:id="1164" w:name="_Toc534896510"/>
      <w:bookmarkStart w:id="1165" w:name="_Toc534896903"/>
      <w:bookmarkStart w:id="1166" w:name="_Toc534983299"/>
      <w:bookmarkStart w:id="1167" w:name="_Toc534984833"/>
      <w:bookmarkStart w:id="1168" w:name="_Toc535242925"/>
      <w:bookmarkStart w:id="1169" w:name="_Toc535243277"/>
      <w:bookmarkStart w:id="1170" w:name="_Toc535245060"/>
      <w:bookmarkStart w:id="1171" w:name="_Toc535248184"/>
      <w:bookmarkStart w:id="1172" w:name="_Toc535248601"/>
      <w:bookmarkStart w:id="1173" w:name="_Toc535250080"/>
      <w:bookmarkStart w:id="1174" w:name="_Toc535251260"/>
      <w:bookmarkStart w:id="1175" w:name="_Toc535251801"/>
      <w:bookmarkStart w:id="1176" w:name="_Toc535252155"/>
      <w:bookmarkStart w:id="1177" w:name="_Toc535346223"/>
      <w:bookmarkStart w:id="1178" w:name="_Toc535418750"/>
      <w:bookmarkStart w:id="1179" w:name="_Toc535505052"/>
      <w:bookmarkStart w:id="1180" w:name="_Toc535509372"/>
      <w:bookmarkStart w:id="1181" w:name="_Toc535510065"/>
      <w:bookmarkStart w:id="1182" w:name="_Toc535512818"/>
      <w:bookmarkStart w:id="1183" w:name="_Toc535512907"/>
      <w:bookmarkStart w:id="1184" w:name="_Toc535527931"/>
      <w:bookmarkStart w:id="1185" w:name="_Toc535536136"/>
      <w:bookmarkStart w:id="1186" w:name="_Toc535575129"/>
      <w:bookmarkStart w:id="1187" w:name="_Toc535587587"/>
      <w:bookmarkStart w:id="1188" w:name="_Toc535587844"/>
      <w:bookmarkStart w:id="1189" w:name="_Toc535588529"/>
      <w:bookmarkStart w:id="1190" w:name="_Toc535589756"/>
      <w:bookmarkStart w:id="1191" w:name="_Toc535590220"/>
      <w:bookmarkStart w:id="1192" w:name="_Toc535594650"/>
      <w:bookmarkStart w:id="1193" w:name="_Toc535832331"/>
      <w:bookmarkStart w:id="1194" w:name="_Toc535834267"/>
      <w:bookmarkStart w:id="1195" w:name="_Toc535846103"/>
      <w:bookmarkStart w:id="1196" w:name="_Toc535846295"/>
      <w:bookmarkStart w:id="1197" w:name="_Toc535853019"/>
      <w:bookmarkStart w:id="1198" w:name="_Toc535853266"/>
      <w:bookmarkStart w:id="1199" w:name="_Toc535854160"/>
      <w:bookmarkStart w:id="1200" w:name="_Toc535854686"/>
      <w:bookmarkStart w:id="1201" w:name="_Toc535918650"/>
      <w:bookmarkStart w:id="1202" w:name="_Toc535932513"/>
      <w:bookmarkStart w:id="1203" w:name="_Toc535932605"/>
      <w:bookmarkStart w:id="1204" w:name="_Toc535933436"/>
      <w:bookmarkStart w:id="1205" w:name="_Toc535934328"/>
      <w:bookmarkStart w:id="1206" w:name="_Toc535935079"/>
      <w:bookmarkStart w:id="1207" w:name="_Toc535935855"/>
      <w:bookmarkStart w:id="1208" w:name="_Toc535938390"/>
      <w:bookmarkStart w:id="1209" w:name="_Toc535938739"/>
      <w:bookmarkStart w:id="1210" w:name="_Toc535942425"/>
      <w:bookmarkStart w:id="1211" w:name="_Toc535942662"/>
      <w:bookmarkStart w:id="1212" w:name="_Toc535942884"/>
      <w:bookmarkStart w:id="1213" w:name="_Toc535942980"/>
      <w:bookmarkStart w:id="1214" w:name="_Toc535943076"/>
      <w:bookmarkStart w:id="1215" w:name="_Toc535947825"/>
      <w:bookmarkStart w:id="1216" w:name="_Toc536006879"/>
      <w:bookmarkStart w:id="1217" w:name="_Toc536110510"/>
      <w:bookmarkStart w:id="1218" w:name="_Toc536110886"/>
      <w:bookmarkStart w:id="1219" w:name="_Toc536112105"/>
      <w:bookmarkStart w:id="1220" w:name="_Toc536112425"/>
      <w:bookmarkStart w:id="1221" w:name="_Toc536113310"/>
      <w:bookmarkStart w:id="1222" w:name="_Toc536113522"/>
      <w:bookmarkStart w:id="1223" w:name="_Toc536113734"/>
      <w:bookmarkStart w:id="1224" w:name="_Toc536115033"/>
      <w:bookmarkStart w:id="1225" w:name="_Toc536115303"/>
      <w:bookmarkStart w:id="1226" w:name="_Toc536117493"/>
      <w:bookmarkStart w:id="1227" w:name="_Toc536117708"/>
      <w:bookmarkStart w:id="1228" w:name="_Toc536118729"/>
      <w:bookmarkStart w:id="1229" w:name="_Toc536120021"/>
      <w:bookmarkStart w:id="1230" w:name="_Toc536120237"/>
      <w:bookmarkStart w:id="1231" w:name="_Toc536127299"/>
      <w:bookmarkStart w:id="1232" w:name="_Toc536127516"/>
      <w:bookmarkStart w:id="1233" w:name="_Toc536128300"/>
      <w:bookmarkStart w:id="1234" w:name="_Toc536129423"/>
      <w:bookmarkStart w:id="1235" w:name="_Toc536129641"/>
      <w:bookmarkStart w:id="1236" w:name="_Toc536129862"/>
      <w:bookmarkStart w:id="1237" w:name="_Toc536130085"/>
      <w:bookmarkStart w:id="1238" w:name="_Toc536130311"/>
      <w:bookmarkStart w:id="1239" w:name="_Toc536130547"/>
      <w:bookmarkStart w:id="1240" w:name="_Toc536131241"/>
      <w:bookmarkStart w:id="1241" w:name="_Toc536131502"/>
      <w:bookmarkStart w:id="1242" w:name="_Toc536199915"/>
      <w:bookmarkStart w:id="1243" w:name="_Toc536200162"/>
      <w:bookmarkStart w:id="1244" w:name="_Toc536200657"/>
      <w:bookmarkStart w:id="1245" w:name="_Toc536200905"/>
      <w:bookmarkStart w:id="1246" w:name="_Toc536201152"/>
      <w:bookmarkStart w:id="1247" w:name="_Toc536201399"/>
      <w:bookmarkStart w:id="1248" w:name="_Toc536202314"/>
      <w:bookmarkStart w:id="1249" w:name="_Toc536203685"/>
      <w:bookmarkStart w:id="1250" w:name="_Toc536203931"/>
      <w:bookmarkStart w:id="1251" w:name="_Toc536204177"/>
      <w:bookmarkStart w:id="1252" w:name="_Toc536539325"/>
      <w:bookmarkStart w:id="1253" w:name="_Toc536539578"/>
      <w:bookmarkStart w:id="1254" w:name="_Toc536543354"/>
      <w:bookmarkStart w:id="1255" w:name="_Toc536543608"/>
      <w:bookmarkStart w:id="1256" w:name="_Toc536544499"/>
      <w:bookmarkStart w:id="1257" w:name="_Toc536545439"/>
      <w:bookmarkStart w:id="1258" w:name="_Toc536546590"/>
      <w:bookmarkStart w:id="1259" w:name="_Toc536626886"/>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p>
    <w:p w14:paraId="1706BCAC" w14:textId="09ADD96C" w:rsidR="008F23B1" w:rsidRDefault="006C2BAC" w:rsidP="00A07716">
      <w:pPr>
        <w:pStyle w:val="Titre2"/>
        <w:spacing w:after="240"/>
        <w:ind w:left="708" w:hanging="578"/>
      </w:pPr>
      <w:bookmarkStart w:id="1260" w:name="_Toc536626887"/>
      <w:r>
        <w:t>M</w:t>
      </w:r>
      <w:r w:rsidR="008F23B1" w:rsidRPr="00170752">
        <w:t>odèle thermomécanique des rotors</w:t>
      </w:r>
      <w:bookmarkEnd w:id="1260"/>
    </w:p>
    <w:p w14:paraId="7880D70A" w14:textId="203608C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2E3E6CC5"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261" w:name="_Ref533769151"/>
      <w:bookmarkStart w:id="1262" w:name="_Toc536112209"/>
      <w:bookmarkStart w:id="1263" w:name="_Toc536626993"/>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61"/>
      <w:r>
        <w:rPr>
          <w:rFonts w:ascii="Calibri" w:eastAsia="Times New Roman" w:hAnsi="Calibri" w:cs="Times New Roman"/>
          <w:i w:val="0"/>
          <w:iCs w:val="0"/>
          <w:color w:val="auto"/>
          <w:sz w:val="22"/>
          <w:szCs w:val="20"/>
          <w:lang w:eastAsia="fr-FR"/>
        </w:rPr>
        <w:t xml:space="preserve"> : déformation thermique de rotor </w:t>
      </w:r>
      <w:bookmarkEnd w:id="1262"/>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D71FCC">
        <w:rPr>
          <w:rFonts w:ascii="Calibri" w:eastAsia="Times New Roman" w:hAnsi="Calibri" w:cs="Times New Roman"/>
          <w:b/>
          <w:i w:val="0"/>
          <w:iCs w:val="0"/>
          <w:color w:val="auto"/>
          <w:sz w:val="22"/>
          <w:szCs w:val="20"/>
          <w:lang w:eastAsia="fr-FR"/>
        </w:rPr>
        <w:t>[28]</w:t>
      </w:r>
      <w:bookmarkEnd w:id="1263"/>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264" w:name="_Toc536626888"/>
      <w:r>
        <w:lastRenderedPageBreak/>
        <w:t>M</w:t>
      </w:r>
      <w:r w:rsidR="008F23B1">
        <w:t>odèle thermique linéaire</w:t>
      </w:r>
      <w:bookmarkEnd w:id="1264"/>
    </w:p>
    <w:p w14:paraId="165D44A2" w14:textId="3153A149"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D71FCC">
        <w:rPr>
          <w:b/>
        </w:rPr>
        <w:t>[45]</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FA0AB6"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5"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265"/>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6B50D717"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FA0AB6"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2776A28"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D71FCC">
        <w:rPr>
          <w:b/>
        </w:rPr>
        <w:t>[45]</w:t>
      </w:r>
      <w:r w:rsidRPr="00FD1ED7">
        <w:rPr>
          <w:b/>
        </w:rPr>
        <w:fldChar w:fldCharType="end"/>
      </w:r>
      <w:r>
        <w:t xml:space="preserve"> donne quelques ordres de grandeur de ce coefficient. </w:t>
      </w:r>
    </w:p>
    <w:p w14:paraId="0398D42A" w14:textId="3DC99911"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266" w:name="_Toc536112271"/>
      <w:bookmarkStart w:id="1267" w:name="_Toc536627088"/>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266"/>
      <w:bookmarkEnd w:id="1267"/>
    </w:p>
    <w:p w14:paraId="191010D3" w14:textId="1C082A75" w:rsidR="008F23B1" w:rsidRDefault="008F23B1" w:rsidP="00FC4B1A">
      <w:pPr>
        <w:keepNext/>
        <w:spacing w:after="240" w:line="360" w:lineRule="auto"/>
        <w:jc w:val="center"/>
      </w:pPr>
      <w:r w:rsidRPr="00BA5188">
        <w:rPr>
          <w:noProof/>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51" cy="2758174"/>
                    </a:xfrm>
                    <a:prstGeom prst="rect">
                      <a:avLst/>
                    </a:prstGeom>
                  </pic:spPr>
                </pic:pic>
              </a:graphicData>
            </a:graphic>
          </wp:inline>
        </w:drawing>
      </w:r>
    </w:p>
    <w:p w14:paraId="3F8529A5" w14:textId="6CF196ED"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268" w:name="_Ref529545990"/>
      <w:bookmarkStart w:id="1269" w:name="_Toc536112210"/>
      <w:bookmarkStart w:id="1270" w:name="_Toc536626994"/>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68"/>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269"/>
      <w:bookmarkEnd w:id="1270"/>
    </w:p>
    <w:p w14:paraId="4EFFDEA6" w14:textId="7DFBBF4F" w:rsidR="008F23B1" w:rsidRPr="00C40A7A" w:rsidRDefault="008F23B1" w:rsidP="00192383">
      <w:pPr>
        <w:pStyle w:val="Titre4"/>
        <w:spacing w:before="240" w:after="240"/>
        <w:ind w:left="709" w:hanging="862"/>
      </w:pPr>
      <w:bookmarkStart w:id="1271" w:name="_Ref533776278"/>
      <w:r>
        <w:t>Intégration numérique</w:t>
      </w:r>
      <w:bookmarkEnd w:id="1271"/>
    </w:p>
    <w:p w14:paraId="75EA473D" w14:textId="584B8E6D"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D71FCC">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D71FCC">
        <w:rPr>
          <w:b/>
        </w:rPr>
        <w:t>[46]</w:t>
      </w:r>
      <w:r w:rsidR="002F6073" w:rsidRPr="002F6073">
        <w:rPr>
          <w:b/>
        </w:rPr>
        <w:fldChar w:fldCharType="end"/>
      </w:r>
      <w:r w:rsidR="00FA1709">
        <w:t xml:space="preserve"> est l’outil utilisé. </w:t>
      </w:r>
    </w:p>
    <w:p w14:paraId="490D73ED" w14:textId="606DEF50"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r w:rsidR="002F6073" w:rsidRPr="002F6073">
        <w:rPr>
          <w:b/>
        </w:rPr>
        <w:fldChar w:fldCharType="begin"/>
      </w:r>
      <w:r w:rsidR="002F6073" w:rsidRPr="002F6073">
        <w:rPr>
          <w:b/>
        </w:rPr>
        <w:instrText xml:space="preserve"> REF _Ref535834176 \r \h </w:instrText>
      </w:r>
      <w:r w:rsidR="002F6073">
        <w:rPr>
          <w:b/>
        </w:rPr>
        <w:instrText xml:space="preserve"> \* MERGEFORMAT </w:instrText>
      </w:r>
      <w:r w:rsidR="002F6073" w:rsidRPr="002F6073">
        <w:rPr>
          <w:b/>
        </w:rPr>
      </w:r>
      <w:r w:rsidR="002F6073" w:rsidRPr="002F6073">
        <w:rPr>
          <w:b/>
        </w:rPr>
        <w:fldChar w:fldCharType="separate"/>
      </w:r>
      <w:r w:rsidR="00D71FCC">
        <w:rPr>
          <w:b/>
        </w:rPr>
        <w:t>A</w:t>
      </w:r>
      <w:r w:rsidR="002F6073" w:rsidRPr="002F6073">
        <w:rPr>
          <w:b/>
        </w:rPr>
        <w:fldChar w:fldCharType="end"/>
      </w:r>
      <w:r w:rsidR="002F6073">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FA0AB6"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72" w:name="_Ref529547194"/>
            <w:r w:rsidRPr="005600FC">
              <w:rPr>
                <w:rFonts w:ascii="Times New Roman" w:eastAsia="Times New Roman" w:hAnsi="Times New Roman"/>
                <w:b/>
                <w:iCs w:val="0"/>
                <w:color w:val="auto"/>
                <w:sz w:val="22"/>
                <w:szCs w:val="22"/>
                <w:lang w:eastAsia="fr-FR"/>
              </w:rPr>
              <w:t xml:space="preserve"> </w:t>
            </w:r>
            <w:bookmarkEnd w:id="1272"/>
          </w:p>
        </w:tc>
      </w:tr>
    </w:tbl>
    <w:p w14:paraId="32B77F70" w14:textId="61237EB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D71FCC">
        <w:rPr>
          <w:b/>
        </w:rPr>
        <w:t>[47]</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D71FCC">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FA0AB6"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D71FCC">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FA0AB6"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273" w:name="_Ref529548381"/>
            <w:r w:rsidRPr="005600FC">
              <w:rPr>
                <w:rFonts w:ascii="Times New Roman" w:eastAsia="Times New Roman" w:hAnsi="Times New Roman"/>
                <w:b/>
                <w:iCs w:val="0"/>
                <w:color w:val="auto"/>
                <w:sz w:val="22"/>
                <w:szCs w:val="22"/>
                <w:lang w:eastAsia="fr-FR"/>
              </w:rPr>
              <w:t xml:space="preserve"> </w:t>
            </w:r>
            <w:bookmarkEnd w:id="1273"/>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5EBCB0D0"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D71FCC">
        <w:rPr>
          <w:b/>
        </w:rPr>
        <w:t>[47]</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274" w:name="_Toc536626889"/>
      <w:r>
        <w:t>M</w:t>
      </w:r>
      <w:r w:rsidR="008F23B1">
        <w:t>od</w:t>
      </w:r>
      <w:r w:rsidR="00AF59DA">
        <w:t>èlisation</w:t>
      </w:r>
      <w:r w:rsidR="008F23B1">
        <w:t xml:space="preserve"> de </w:t>
      </w:r>
      <w:r w:rsidR="00AF59DA">
        <w:t xml:space="preserve">la </w:t>
      </w:r>
      <w:r w:rsidR="008F23B1">
        <w:t>déformation therm</w:t>
      </w:r>
      <w:r w:rsidR="00AF59DA">
        <w:t>omecanique</w:t>
      </w:r>
      <w:bookmarkEnd w:id="1274"/>
    </w:p>
    <w:p w14:paraId="521029E0" w14:textId="1C041333"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D71FCC">
        <w:rPr>
          <w:b/>
        </w:rPr>
        <w:t>[48]</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FA0AB6"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FA0AB6"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D71FCC" w:rsidRPr="00D71FCC">
        <w:rPr>
          <w:b/>
          <w:iCs/>
        </w:rPr>
        <w:t xml:space="preserve">Tableau </w:t>
      </w:r>
      <w:r w:rsidR="00D71FCC" w:rsidRPr="00D71FCC">
        <w:rPr>
          <w:b/>
          <w:iCs/>
          <w:noProof/>
        </w:rPr>
        <w:t>3.1</w:t>
      </w:r>
      <w:r w:rsidR="00D71FCC" w:rsidRPr="00D71FCC">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D71FCC">
        <w:rPr>
          <w:b/>
        </w:rPr>
        <w:t>[45]</w:t>
      </w:r>
      <w:r w:rsidRPr="00470072">
        <w:rPr>
          <w:b/>
        </w:rPr>
        <w:fldChar w:fldCharType="end"/>
      </w:r>
      <w:r>
        <w:t>.</w:t>
      </w:r>
    </w:p>
    <w:p w14:paraId="3BE811EB" w14:textId="333C6412"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275" w:name="_Ref530004758"/>
      <w:bookmarkStart w:id="1276" w:name="_Toc536112272"/>
      <w:bookmarkStart w:id="1277" w:name="_Toc536627089"/>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275"/>
      <w:r w:rsidRPr="00AE331A">
        <w:rPr>
          <w:rFonts w:ascii="Calibri" w:eastAsia="Times New Roman" w:hAnsi="Calibri" w:cs="Times New Roman"/>
          <w:i w:val="0"/>
          <w:iCs w:val="0"/>
          <w:color w:val="auto"/>
          <w:sz w:val="22"/>
          <w:szCs w:val="20"/>
          <w:lang w:eastAsia="fr-FR"/>
        </w:rPr>
        <w:t> : Ordres de grandeur du coefficient de dilatation thermique</w:t>
      </w:r>
      <w:bookmarkEnd w:id="1276"/>
      <w:bookmarkEnd w:id="1277"/>
    </w:p>
    <w:p w14:paraId="510436B7" w14:textId="77777777" w:rsidR="001E37D0" w:rsidRDefault="001E37D0" w:rsidP="001E37D0">
      <w:pPr>
        <w:spacing w:line="360" w:lineRule="auto"/>
        <w:jc w:val="center"/>
      </w:pPr>
      <w:r>
        <w:rPr>
          <w:noProof/>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FA0AB6"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471ED3EA"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D71FCC">
        <w:rPr>
          <w:b/>
        </w:rPr>
        <w:t>[49]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FA0AB6"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78" w:name="_Ref535846162"/>
            <w:r w:rsidRPr="00222B71">
              <w:rPr>
                <w:rFonts w:ascii="Calibri" w:eastAsia="Times New Roman" w:hAnsi="Calibri" w:cs="Times New Roman"/>
                <w:i w:val="0"/>
                <w:iCs w:val="0"/>
                <w:color w:val="auto"/>
                <w:sz w:val="22"/>
                <w:szCs w:val="20"/>
                <w:lang w:eastAsia="fr-FR"/>
              </w:rPr>
              <w:t xml:space="preserve"> </w:t>
            </w:r>
            <w:bookmarkEnd w:id="1278"/>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FA0AB6"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65"/>
                    <a:stretch>
                      <a:fillRect/>
                    </a:stretch>
                  </pic:blipFill>
                  <pic:spPr>
                    <a:xfrm>
                      <a:off x="0" y="0"/>
                      <a:ext cx="5760720" cy="1802130"/>
                    </a:xfrm>
                    <a:prstGeom prst="rect">
                      <a:avLst/>
                    </a:prstGeom>
                  </pic:spPr>
                </pic:pic>
              </a:graphicData>
            </a:graphic>
          </wp:inline>
        </w:drawing>
      </w:r>
    </w:p>
    <w:p w14:paraId="73D6233E" w14:textId="6929A3D3"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279" w:name="_Toc536112211"/>
      <w:bookmarkStart w:id="1280" w:name="_Toc536626995"/>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279"/>
      <w:bookmarkEnd w:id="1280"/>
    </w:p>
    <w:p w14:paraId="7913029F" w14:textId="5AF519D2"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1CE5FC5C"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281" w:name="_Ref530004549"/>
      <w:bookmarkStart w:id="1282" w:name="_Toc536112212"/>
      <w:bookmarkStart w:id="1283" w:name="_Toc536626996"/>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281"/>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282"/>
      <w:bookmarkEnd w:id="1283"/>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35F5C99E"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8000" cy="1339200"/>
                    </a:xfrm>
                    <a:prstGeom prst="rect">
                      <a:avLst/>
                    </a:prstGeom>
                  </pic:spPr>
                </pic:pic>
              </a:graphicData>
            </a:graphic>
          </wp:inline>
        </w:drawing>
      </w:r>
    </w:p>
    <w:p w14:paraId="269CFD0E" w14:textId="0B7A766D"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284" w:name="_Ref530003394"/>
      <w:bookmarkStart w:id="1285" w:name="_Toc536112213"/>
      <w:bookmarkStart w:id="1286" w:name="_Toc536626997"/>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284"/>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285"/>
      <w:bookmarkEnd w:id="1286"/>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FA0AB6"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D71FCC">
        <w:rPr>
          <w:b/>
        </w:rPr>
        <w:t>3.3</w:t>
      </w:r>
      <w:r w:rsidR="0085283A" w:rsidRPr="0085283A">
        <w:rPr>
          <w:b/>
        </w:rPr>
        <w:fldChar w:fldCharType="end"/>
      </w:r>
      <w:r>
        <w:t>.</w:t>
      </w:r>
    </w:p>
    <w:p w14:paraId="233DAF58" w14:textId="191B1C43" w:rsidR="008F23B1" w:rsidRDefault="00504245" w:rsidP="0027459D">
      <w:pPr>
        <w:pStyle w:val="Titre2"/>
        <w:ind w:left="567"/>
      </w:pPr>
      <w:bookmarkStart w:id="1287" w:name="_Toc536626890"/>
      <w:r>
        <w:t>M</w:t>
      </w:r>
      <w:r w:rsidR="008F23B1">
        <w:t>odèles dynamiques des rotors</w:t>
      </w:r>
      <w:bookmarkEnd w:id="1287"/>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288" w:name="_Toc536626891"/>
      <w:r w:rsidRPr="00FE7BC5">
        <w:t xml:space="preserve">Rotor rigide à </w:t>
      </w:r>
      <w:r>
        <w:t>quatres degrés de</w:t>
      </w:r>
      <w:r w:rsidR="00232DB3">
        <w:t xml:space="preserve"> </w:t>
      </w:r>
      <w:r>
        <w:t>liberté</w:t>
      </w:r>
      <w:bookmarkEnd w:id="1288"/>
    </w:p>
    <w:p w14:paraId="39849EF5" w14:textId="0E54D2D4"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D71FCC">
        <w:rPr>
          <w:b/>
        </w:rPr>
        <w:t>[50]</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D71FCC" w:rsidRPr="00D71FCC">
        <w:rPr>
          <w:b/>
        </w:rPr>
        <w:t xml:space="preserve">Figure </w:t>
      </w:r>
      <w:r w:rsidR="00D71FCC" w:rsidRPr="00D71FCC">
        <w:rPr>
          <w:b/>
          <w:iCs/>
          <w:noProof/>
        </w:rPr>
        <w:t>3.2</w:t>
      </w:r>
      <w:r w:rsidR="00D71FCC" w:rsidRPr="00D71FCC">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FA0AB6"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FA0AB6"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FA0AB6"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FA0AB6"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9" w:name="_Ref527451513"/>
            <w:r w:rsidRPr="001C390D">
              <w:rPr>
                <w:rFonts w:ascii="Calibri" w:eastAsia="Times New Roman" w:hAnsi="Calibri" w:cs="Times New Roman"/>
                <w:i w:val="0"/>
                <w:iCs w:val="0"/>
                <w:color w:val="auto"/>
                <w:sz w:val="22"/>
                <w:szCs w:val="20"/>
                <w:lang w:eastAsia="fr-FR"/>
              </w:rPr>
              <w:t xml:space="preserve"> </w:t>
            </w:r>
            <w:bookmarkEnd w:id="1289"/>
          </w:p>
        </w:tc>
      </w:tr>
    </w:tbl>
    <w:p w14:paraId="7B20CC52" w14:textId="77777777" w:rsidR="008F23B1" w:rsidRDefault="008F23B1" w:rsidP="004C04E7">
      <w:pPr>
        <w:keepNext/>
        <w:spacing w:before="120" w:after="120" w:line="360" w:lineRule="auto"/>
        <w:jc w:val="center"/>
      </w:pPr>
      <w:r w:rsidRPr="001A0328">
        <w:rPr>
          <w:noProof/>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8"/>
                    <a:stretch>
                      <a:fillRect/>
                    </a:stretch>
                  </pic:blipFill>
                  <pic:spPr>
                    <a:xfrm>
                      <a:off x="0" y="0"/>
                      <a:ext cx="5760720" cy="2159635"/>
                    </a:xfrm>
                    <a:prstGeom prst="rect">
                      <a:avLst/>
                    </a:prstGeom>
                  </pic:spPr>
                </pic:pic>
              </a:graphicData>
            </a:graphic>
          </wp:inline>
        </w:drawing>
      </w:r>
    </w:p>
    <w:p w14:paraId="344B6F95" w14:textId="1BE3136B"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290" w:name="_Ref527447015"/>
      <w:bookmarkStart w:id="1291" w:name="_Toc536112214"/>
      <w:bookmarkStart w:id="1292" w:name="_Toc536626998"/>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90"/>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291"/>
      <w:bookmarkEnd w:id="1292"/>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FA0AB6"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3" w:name="_Ref535846348"/>
            <w:r w:rsidRPr="001C390D">
              <w:rPr>
                <w:rFonts w:ascii="Calibri" w:eastAsia="Times New Roman" w:hAnsi="Calibri" w:cs="Times New Roman"/>
                <w:i w:val="0"/>
                <w:iCs w:val="0"/>
                <w:color w:val="auto"/>
                <w:sz w:val="22"/>
                <w:szCs w:val="20"/>
                <w:lang w:eastAsia="fr-FR"/>
              </w:rPr>
              <w:t xml:space="preserve"> </w:t>
            </w:r>
            <w:bookmarkEnd w:id="1293"/>
          </w:p>
        </w:tc>
      </w:tr>
    </w:tbl>
    <w:p w14:paraId="1F4379B4" w14:textId="77777777" w:rsidR="000153F7" w:rsidRDefault="000153F7" w:rsidP="00A079DB">
      <w:pPr>
        <w:overflowPunct/>
        <w:spacing w:before="120" w:line="360" w:lineRule="auto"/>
        <w:ind w:firstLine="709"/>
        <w:textAlignment w:val="auto"/>
      </w:pPr>
    </w:p>
    <w:p w14:paraId="7AA0B665" w14:textId="60AF53B6" w:rsidR="000153F7" w:rsidRDefault="000153F7" w:rsidP="00894CFE">
      <w:pPr>
        <w:keepNext/>
        <w:spacing w:before="120" w:after="120" w:line="360" w:lineRule="auto"/>
      </w:pPr>
      <w:commentRangeStart w:id="1294"/>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D71FCC">
        <w:rPr>
          <w:b/>
        </w:rPr>
        <w:t>3.3.1</w:t>
      </w:r>
      <w:r w:rsidRPr="00FB71C1">
        <w:rPr>
          <w:b/>
        </w:rPr>
        <w:fldChar w:fldCharType="end"/>
      </w:r>
      <w:r>
        <w:t xml:space="preserve">. </w:t>
      </w:r>
      <w:commentRangeEnd w:id="1294"/>
      <w:r w:rsidR="00240242">
        <w:rPr>
          <w:rStyle w:val="Marquedecommentaire"/>
        </w:rPr>
        <w:commentReference w:id="1294"/>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FA0AB6"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FA0AB6"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5" w:name="_Ref529996805"/>
            <w:r w:rsidRPr="001C390D">
              <w:rPr>
                <w:rFonts w:ascii="Calibri" w:eastAsia="Times New Roman" w:hAnsi="Calibri" w:cs="Times New Roman"/>
                <w:i w:val="0"/>
                <w:iCs w:val="0"/>
                <w:color w:val="auto"/>
                <w:sz w:val="22"/>
                <w:szCs w:val="20"/>
                <w:lang w:eastAsia="fr-FR"/>
              </w:rPr>
              <w:t xml:space="preserve"> </w:t>
            </w:r>
            <w:bookmarkEnd w:id="1295"/>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FA0AB6"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FA0AB6"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6" w:name="_Ref527450146"/>
            <w:r w:rsidRPr="001C390D">
              <w:rPr>
                <w:rFonts w:ascii="Calibri" w:eastAsia="Times New Roman" w:hAnsi="Calibri" w:cs="Times New Roman"/>
                <w:i w:val="0"/>
                <w:iCs w:val="0"/>
                <w:color w:val="auto"/>
                <w:sz w:val="22"/>
                <w:szCs w:val="20"/>
                <w:lang w:eastAsia="fr-FR"/>
              </w:rPr>
              <w:t xml:space="preserve"> </w:t>
            </w:r>
            <w:bookmarkEnd w:id="1296"/>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D71FCC">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FA0AB6"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FA0AB6"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7" w:name="_Ref527451487"/>
            <w:r w:rsidRPr="001C390D">
              <w:rPr>
                <w:rFonts w:ascii="Calibri" w:eastAsia="Times New Roman" w:hAnsi="Calibri" w:cs="Times New Roman"/>
                <w:i w:val="0"/>
                <w:iCs w:val="0"/>
                <w:color w:val="auto"/>
                <w:sz w:val="22"/>
                <w:szCs w:val="20"/>
                <w:lang w:eastAsia="fr-FR"/>
              </w:rPr>
              <w:t xml:space="preserve"> </w:t>
            </w:r>
            <w:bookmarkEnd w:id="1297"/>
          </w:p>
        </w:tc>
      </w:tr>
    </w:tbl>
    <w:p w14:paraId="474240A0" w14:textId="3BD8248C"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D71FCC">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D71FCC">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8" w:name="_Ref532491934"/>
            <w:r w:rsidRPr="001C390D">
              <w:rPr>
                <w:rFonts w:ascii="Calibri" w:eastAsia="Times New Roman" w:hAnsi="Calibri" w:cs="Times New Roman"/>
                <w:i w:val="0"/>
                <w:iCs w:val="0"/>
                <w:color w:val="auto"/>
                <w:sz w:val="22"/>
                <w:szCs w:val="20"/>
                <w:lang w:eastAsia="fr-FR"/>
              </w:rPr>
              <w:t xml:space="preserve"> </w:t>
            </w:r>
            <w:bookmarkEnd w:id="1298"/>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7E03582D" w:rsidR="00946052" w:rsidRPr="00946052" w:rsidRDefault="008F23B1" w:rsidP="00946052">
      <w:pPr>
        <w:pStyle w:val="Titre3"/>
        <w:spacing w:before="240" w:after="240"/>
      </w:pPr>
      <w:bookmarkStart w:id="1299" w:name="_Toc536626892"/>
      <w:r w:rsidRPr="005C43B6">
        <w:t xml:space="preserve">Rotor flexible à </w:t>
      </w:r>
      <m:oMath>
        <m:r>
          <m:rPr>
            <m:sty m:val="bi"/>
          </m:rPr>
          <w:rPr>
            <w:rFonts w:ascii="Cambria Math" w:hAnsi="Cambria Math"/>
          </w:rPr>
          <m:t>n</m:t>
        </m:r>
      </m:oMath>
      <w:r w:rsidRPr="005C43B6">
        <w:t xml:space="preserve"> degrés de liberté</w:t>
      </w:r>
      <w:bookmarkEnd w:id="1299"/>
    </w:p>
    <w:p w14:paraId="006CD31F" w14:textId="50DF470F"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D71FCC">
        <w:rPr>
          <w:bCs/>
        </w:rPr>
        <w:t>Erreur ! Source du renvoi introuvable.</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D71FCC">
        <w:rPr>
          <w:b/>
        </w:rPr>
        <w:t>[51]</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0" w:name="_Ref532491926"/>
            <w:r w:rsidRPr="001C390D">
              <w:rPr>
                <w:rFonts w:ascii="Calibri" w:eastAsia="Times New Roman" w:hAnsi="Calibri" w:cs="Times New Roman"/>
                <w:i w:val="0"/>
                <w:iCs w:val="0"/>
                <w:color w:val="auto"/>
                <w:sz w:val="22"/>
                <w:szCs w:val="20"/>
                <w:lang w:eastAsia="fr-FR"/>
              </w:rPr>
              <w:t xml:space="preserve"> </w:t>
            </w:r>
            <w:bookmarkEnd w:id="1300"/>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01" w:name="_Toc536626893"/>
      <w:r>
        <w:t>Méthode numérique d’intégration temporelles</w:t>
      </w:r>
      <w:bookmarkEnd w:id="1301"/>
    </w:p>
    <w:p w14:paraId="6602ACDF" w14:textId="7D9EF591"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D71FCC">
        <w:rPr>
          <w:b/>
        </w:rPr>
        <w:t>[53]</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18B2C59"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D71FCC">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D71FCC">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2" w:name="_Ref527642609"/>
            <w:r w:rsidRPr="001C390D">
              <w:rPr>
                <w:rFonts w:ascii="Calibri" w:eastAsia="Times New Roman" w:hAnsi="Calibri" w:cs="Times New Roman"/>
                <w:i w:val="0"/>
                <w:iCs w:val="0"/>
                <w:color w:val="auto"/>
                <w:sz w:val="22"/>
                <w:szCs w:val="20"/>
                <w:lang w:eastAsia="fr-FR"/>
              </w:rPr>
              <w:t xml:space="preserve"> </w:t>
            </w:r>
            <w:bookmarkEnd w:id="1302"/>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FA0AB6"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FA0AB6"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3" w:name="_Ref527644224"/>
            <w:r w:rsidRPr="001C390D">
              <w:rPr>
                <w:rFonts w:ascii="Calibri" w:eastAsia="Times New Roman" w:hAnsi="Calibri" w:cs="Times New Roman"/>
                <w:i w:val="0"/>
                <w:iCs w:val="0"/>
                <w:color w:val="auto"/>
                <w:sz w:val="22"/>
                <w:szCs w:val="20"/>
                <w:lang w:eastAsia="fr-FR"/>
              </w:rPr>
              <w:t xml:space="preserve"> </w:t>
            </w:r>
            <w:bookmarkEnd w:id="1303"/>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D71FCC">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04" w:name="_Ref527647596"/>
            <w:r w:rsidRPr="00F37648">
              <w:rPr>
                <w:rFonts w:eastAsiaTheme="minorEastAsia"/>
              </w:rPr>
              <w:t xml:space="preserve"> </w:t>
            </w:r>
            <w:bookmarkEnd w:id="1304"/>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FA0AB6"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FA0AB6"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D71FCC">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FA0AB6"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05" w:name="_Ref532560710"/>
            <w:r w:rsidRPr="00F37648">
              <w:rPr>
                <w:rFonts w:eastAsiaTheme="minorEastAsia"/>
              </w:rPr>
              <w:t xml:space="preserve"> </w:t>
            </w:r>
            <w:bookmarkEnd w:id="1305"/>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FA0AB6"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FA0AB6"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D71FCC">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FA0AB6"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FA0AB6"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7BD696F8"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06" w:name="_Ref528070494"/>
      <w:bookmarkStart w:id="1307" w:name="_Toc536112215"/>
      <w:bookmarkStart w:id="1308" w:name="_Toc536626999"/>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06"/>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07"/>
      <w:bookmarkEnd w:id="1308"/>
    </w:p>
    <w:p w14:paraId="5DEA9905" w14:textId="78B815B3"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D71FCC" w:rsidRPr="00D71FCC">
        <w:rPr>
          <w:b/>
          <w:iCs/>
        </w:rPr>
        <w:t>Figure 3.2</w:t>
      </w:r>
      <w:r w:rsidR="00D71FCC" w:rsidRPr="00D71FCC">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09" w:name="_Ref533776247"/>
      <w:bookmarkStart w:id="1310" w:name="_Toc536626894"/>
      <w:r>
        <w:t>Vibration</w:t>
      </w:r>
      <w:r w:rsidR="00565E70">
        <w:t>s</w:t>
      </w:r>
      <w:r>
        <w:t xml:space="preserve"> synchrone</w:t>
      </w:r>
      <w:r w:rsidR="00565E70">
        <w:t>s</w:t>
      </w:r>
      <w:r>
        <w:t xml:space="preserve"> et solution</w:t>
      </w:r>
      <w:r w:rsidR="00565E70">
        <w:t>s</w:t>
      </w:r>
      <w:r>
        <w:t xml:space="preserve"> périodique</w:t>
      </w:r>
      <w:bookmarkEnd w:id="1309"/>
      <w:r w:rsidR="00565E70">
        <w:t>s</w:t>
      </w:r>
      <w:bookmarkEnd w:id="1310"/>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3C05B753"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D71FCC">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FA0AB6"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1" w:name="_Ref478549772"/>
            <w:bookmarkStart w:id="1312" w:name="_Ref478549690"/>
            <w:r w:rsidRPr="00737867">
              <w:rPr>
                <w:rFonts w:ascii="Times New Roman" w:eastAsia="Times New Roman" w:hAnsi="Times New Roman"/>
                <w:b/>
                <w:iCs w:val="0"/>
                <w:color w:val="auto"/>
                <w:sz w:val="22"/>
                <w:szCs w:val="22"/>
                <w:lang w:eastAsia="fr-FR"/>
              </w:rPr>
              <w:t xml:space="preserve"> </w:t>
            </w:r>
            <w:bookmarkEnd w:id="1311"/>
          </w:p>
        </w:tc>
        <w:bookmarkEnd w:id="1312"/>
      </w:tr>
    </w:tbl>
    <w:p w14:paraId="4CC618A6" w14:textId="12CAD8BD"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D71FCC">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FA0AB6"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13" w:name="_Ref532562776"/>
            <w:r>
              <w:rPr>
                <w:rFonts w:ascii="Times New Roman" w:eastAsia="Times New Roman" w:hAnsi="Times New Roman"/>
                <w:b/>
                <w:iCs w:val="0"/>
                <w:color w:val="auto"/>
                <w:sz w:val="22"/>
                <w:szCs w:val="22"/>
                <w:lang w:val="en-US" w:eastAsia="fr-FR"/>
              </w:rPr>
              <w:t xml:space="preserve"> </w:t>
            </w:r>
            <w:bookmarkEnd w:id="1313"/>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FA0AB6"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4" w:name="_Ref507252382"/>
            <w:r w:rsidRPr="00BC5E15">
              <w:rPr>
                <w:rFonts w:ascii="Times New Roman" w:eastAsia="Times New Roman" w:hAnsi="Times New Roman"/>
                <w:b/>
                <w:iCs w:val="0"/>
                <w:color w:val="auto"/>
                <w:sz w:val="22"/>
                <w:szCs w:val="22"/>
                <w:lang w:eastAsia="fr-FR"/>
              </w:rPr>
              <w:t xml:space="preserve"> </w:t>
            </w:r>
            <w:bookmarkEnd w:id="1314"/>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FA0AB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D71FCC">
        <w:rPr>
          <w:b/>
          <w:noProof/>
        </w:rPr>
        <w:t>[54]</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D71FCC">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FA0AB6"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5" w:name="_Ref528576979"/>
            <w:r w:rsidRPr="00CE7924">
              <w:rPr>
                <w:rFonts w:ascii="Times New Roman" w:eastAsia="Times New Roman" w:hAnsi="Times New Roman"/>
                <w:b/>
                <w:iCs w:val="0"/>
                <w:color w:val="auto"/>
                <w:sz w:val="22"/>
                <w:szCs w:val="22"/>
                <w:lang w:eastAsia="fr-FR"/>
              </w:rPr>
              <w:t xml:space="preserve"> </w:t>
            </w:r>
            <w:bookmarkEnd w:id="1315"/>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FA0AB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16" w:name="_Ref528576952"/>
            <w:r>
              <w:rPr>
                <w:rFonts w:ascii="Times New Roman" w:eastAsia="Times New Roman" w:hAnsi="Times New Roman"/>
                <w:b/>
                <w:iCs w:val="0"/>
                <w:color w:val="auto"/>
                <w:sz w:val="22"/>
                <w:szCs w:val="22"/>
                <w:lang w:val="en-US" w:eastAsia="fr-FR"/>
              </w:rPr>
              <w:t xml:space="preserve"> </w:t>
            </w:r>
            <w:bookmarkEnd w:id="1316"/>
          </w:p>
        </w:tc>
      </w:tr>
    </w:tbl>
    <w:p w14:paraId="03487758" w14:textId="5F6003ED"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D71FCC">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FA0AB6"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D71FCC" w:rsidRPr="00D71FCC">
        <w:rPr>
          <w:b/>
          <w:i/>
          <w:iCs/>
        </w:rPr>
        <w:t xml:space="preserve">Figure </w:t>
      </w:r>
      <w:r w:rsidR="00D71FCC" w:rsidRPr="00D71FCC">
        <w:rPr>
          <w:b/>
          <w:i/>
          <w:iCs/>
          <w:noProof/>
        </w:rPr>
        <w:t>3.2</w:t>
      </w:r>
      <w:r w:rsidR="00D71FCC" w:rsidRPr="00D71FCC">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D71FCC">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D71FCC">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464E7BF2"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17" w:name="_Ref528059593"/>
      <w:bookmarkStart w:id="1318" w:name="_Toc536112216"/>
      <w:bookmarkStart w:id="1319" w:name="_Toc536627000"/>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17"/>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18"/>
      <w:bookmarkEnd w:id="1319"/>
    </w:p>
    <w:p w14:paraId="61A434CF" w14:textId="48CAFD8D"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D71FCC" w:rsidRPr="00D71FCC">
        <w:rPr>
          <w:b/>
          <w:iCs/>
        </w:rPr>
        <w:t xml:space="preserve">Figure </w:t>
      </w:r>
      <w:r w:rsidR="00D71FCC" w:rsidRPr="00D71FCC">
        <w:rPr>
          <w:b/>
          <w:iCs/>
          <w:noProof/>
        </w:rPr>
        <w:t>3.2</w:t>
      </w:r>
      <w:r w:rsidR="00D71FCC" w:rsidRPr="00D71FCC">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7EFF9754"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20" w:name="_Ref535232690"/>
      <w:bookmarkStart w:id="1321" w:name="_Toc536112217"/>
      <w:bookmarkStart w:id="1322" w:name="_Toc536627001"/>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20"/>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21"/>
      <w:bookmarkEnd w:id="1322"/>
    </w:p>
    <w:p w14:paraId="0E4C1412" w14:textId="4820D381"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D71FCC">
        <w:rPr>
          <w:b/>
          <w:noProof/>
        </w:rPr>
        <w:t>[54]</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FA0AB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D71FCC" w:rsidRPr="00D71FCC">
        <w:rPr>
          <w:b/>
        </w:rPr>
        <w:t xml:space="preserve">Figure </w:t>
      </w:r>
      <w:r w:rsidR="00D71FCC" w:rsidRPr="00D71FCC">
        <w:rPr>
          <w:b/>
          <w:noProof/>
        </w:rPr>
        <w:t>3.2</w:t>
      </w:r>
      <w:r w:rsidR="00D71FCC" w:rsidRPr="00D71FCC">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72">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5627DC0" w:rsidR="008F23B1" w:rsidRDefault="008F23B1" w:rsidP="008F23B1">
      <w:pPr>
        <w:jc w:val="center"/>
      </w:pPr>
      <w:bookmarkStart w:id="1323" w:name="_Ref528618353"/>
      <w:bookmarkStart w:id="1324" w:name="_Toc536112218"/>
      <w:bookmarkStart w:id="1325" w:name="_Toc536627002"/>
      <w:r>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5</w:t>
      </w:r>
      <w:r w:rsidR="009F566C">
        <w:rPr>
          <w:noProof/>
        </w:rPr>
        <w:fldChar w:fldCharType="end"/>
      </w:r>
      <w:bookmarkEnd w:id="1323"/>
      <w:r>
        <w:t xml:space="preserve"> : </w:t>
      </w:r>
      <w:r w:rsidRPr="000F0B32">
        <w:t>Diagramme de l’algorithme classique pour trouver la solution périodique</w:t>
      </w:r>
      <w:bookmarkEnd w:id="1324"/>
      <w:bookmarkEnd w:id="1325"/>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26" w:name="_Ref533770770"/>
      <w:bookmarkStart w:id="1327" w:name="_Toc536626895"/>
      <w:r>
        <w:t>Modélisation du balourd thermique</w:t>
      </w:r>
      <w:bookmarkEnd w:id="1326"/>
      <w:bookmarkEnd w:id="1327"/>
    </w:p>
    <w:p w14:paraId="1EF40791" w14:textId="42531412"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D71FCC">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D71FCC">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2701" cy="2091187"/>
                    </a:xfrm>
                    <a:prstGeom prst="rect">
                      <a:avLst/>
                    </a:prstGeom>
                  </pic:spPr>
                </pic:pic>
              </a:graphicData>
            </a:graphic>
          </wp:inline>
        </w:drawing>
      </w:r>
    </w:p>
    <w:p w14:paraId="7FDEC5D7" w14:textId="2440F5D7"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28" w:name="_Ref535847826"/>
      <w:bookmarkStart w:id="1329" w:name="_Toc536112219"/>
      <w:bookmarkStart w:id="1330" w:name="_Toc536627003"/>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28"/>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29"/>
      <w:bookmarkEnd w:id="1330"/>
    </w:p>
    <w:p w14:paraId="2E5E6D01" w14:textId="2B7D104F"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D71FCC" w:rsidRPr="00D71FCC">
        <w:rPr>
          <w:b/>
          <w:iCs/>
        </w:rPr>
        <w:t>Figure 3.3</w:t>
      </w:r>
      <w:r w:rsidR="00D71FCC" w:rsidRPr="00D71FCC">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31" w:name="_Ref536534158"/>
      <w:bookmarkStart w:id="1332" w:name="_Ref536534174"/>
      <w:bookmarkStart w:id="1333" w:name="_Toc536626896"/>
      <w:r>
        <w:t>Approche de</w:t>
      </w:r>
      <w:r w:rsidR="008F23B1">
        <w:t xml:space="preserve"> masse conconcentrée</w:t>
      </w:r>
      <w:bookmarkEnd w:id="1331"/>
      <w:bookmarkEnd w:id="1332"/>
      <w:bookmarkEnd w:id="1333"/>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7B267030" w:rsidR="00D33BC9" w:rsidRDefault="00197563" w:rsidP="009F5231">
      <w:pPr>
        <w:spacing w:before="120" w:after="120" w:line="360" w:lineRule="auto"/>
        <w:ind w:firstLine="709"/>
      </w:pPr>
      <w:commentRangeStart w:id="1334"/>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D71FCC" w:rsidRPr="00D71FCC">
        <w:rPr>
          <w:b/>
        </w:rPr>
        <w:t xml:space="preserve">Figure </w:t>
      </w:r>
      <w:r w:rsidR="00D71FCC" w:rsidRPr="00D71FCC">
        <w:rPr>
          <w:b/>
          <w:iCs/>
          <w:noProof/>
        </w:rPr>
        <w:t>3.3</w:t>
      </w:r>
      <w:r w:rsidR="00D71FCC" w:rsidRPr="00D71FCC">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FA0AB6"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FA0AB6"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206D9B2A"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D71FCC">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7D160D" w:rsidR="009F5231" w:rsidRPr="00B61CBF" w:rsidRDefault="00FA0AB6" w:rsidP="00232DB3">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5" w:name="_Ref536535907"/>
            <w:r w:rsidRPr="00222B71">
              <w:rPr>
                <w:rFonts w:ascii="Calibri" w:eastAsia="Times New Roman" w:hAnsi="Calibri" w:cs="Times New Roman"/>
                <w:i w:val="0"/>
                <w:iCs w:val="0"/>
                <w:color w:val="auto"/>
                <w:sz w:val="22"/>
                <w:szCs w:val="20"/>
                <w:lang w:eastAsia="fr-FR"/>
              </w:rPr>
              <w:t xml:space="preserve"> </w:t>
            </w:r>
            <w:bookmarkEnd w:id="1335"/>
          </w:p>
        </w:tc>
      </w:tr>
    </w:tbl>
    <w:p w14:paraId="744F53ED" w14:textId="17C07890" w:rsidR="00FB570B" w:rsidRDefault="00322B28" w:rsidP="003C3802">
      <w:pPr>
        <w:spacing w:before="240" w:line="360" w:lineRule="auto"/>
        <w:ind w:firstLine="709"/>
        <w:jc w:val="center"/>
      </w:pPr>
      <w:r>
        <w:rPr>
          <w:noProof/>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727" cy="1564876"/>
                    </a:xfrm>
                    <a:prstGeom prst="rect">
                      <a:avLst/>
                    </a:prstGeom>
                  </pic:spPr>
                </pic:pic>
              </a:graphicData>
            </a:graphic>
          </wp:inline>
        </w:drawing>
      </w:r>
    </w:p>
    <w:p w14:paraId="39B8AE8F" w14:textId="1D6EED9C"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36" w:name="_Ref536524018"/>
      <w:bookmarkStart w:id="1337" w:name="_Toc536627004"/>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36"/>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commentRangeEnd w:id="1334"/>
      <w:r w:rsidR="00D06DE0">
        <w:rPr>
          <w:rStyle w:val="Marquedecommentaire"/>
          <w:rFonts w:ascii="Calibri" w:eastAsia="Times New Roman" w:hAnsi="Calibri" w:cs="Times New Roman"/>
          <w:i w:val="0"/>
          <w:iCs w:val="0"/>
          <w:color w:val="auto"/>
          <w:lang w:eastAsia="fr-FR"/>
        </w:rPr>
        <w:commentReference w:id="1334"/>
      </w:r>
      <w:bookmarkEnd w:id="1337"/>
    </w:p>
    <w:p w14:paraId="47982632" w14:textId="0616AD3F"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D71FCC" w:rsidRPr="00D71FCC">
        <w:rPr>
          <w:b/>
        </w:rPr>
        <w:t>Figure 3.3</w:t>
      </w:r>
      <w:r w:rsidR="00D71FCC" w:rsidRPr="00D71FCC">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FA0AB6"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FA0AB6"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lang w:eastAsia="fr-FR"/>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75"/>
                    <a:stretch>
                      <a:fillRect/>
                    </a:stretch>
                  </pic:blipFill>
                  <pic:spPr>
                    <a:xfrm>
                      <a:off x="0" y="0"/>
                      <a:ext cx="5760720" cy="1633220"/>
                    </a:xfrm>
                    <a:prstGeom prst="rect">
                      <a:avLst/>
                    </a:prstGeom>
                  </pic:spPr>
                </pic:pic>
              </a:graphicData>
            </a:graphic>
          </wp:inline>
        </w:drawing>
      </w:r>
    </w:p>
    <w:p w14:paraId="4D728966" w14:textId="4D245ADA"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38" w:name="_Ref503981360"/>
      <w:bookmarkStart w:id="1339" w:name="_Toc536112220"/>
      <w:bookmarkStart w:id="1340" w:name="_Toc536627005"/>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38"/>
      <w:r w:rsidRPr="00BD0636">
        <w:rPr>
          <w:rFonts w:ascii="Calibri" w:eastAsia="Times New Roman" w:hAnsi="Calibri" w:cs="Times New Roman"/>
          <w:i w:val="0"/>
          <w:iCs w:val="0"/>
          <w:color w:val="auto"/>
          <w:sz w:val="22"/>
          <w:szCs w:val="20"/>
          <w:lang w:eastAsia="fr-FR"/>
        </w:rPr>
        <w:t> : défaut de la fibre neutre</w:t>
      </w:r>
      <w:bookmarkEnd w:id="1339"/>
      <w:bookmarkEnd w:id="1340"/>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FA0AB6"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FA0AB6"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341"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2" w:name="_Ref528586408"/>
            <w:r w:rsidRPr="00222B71">
              <w:rPr>
                <w:rFonts w:ascii="Calibri" w:eastAsia="Times New Roman" w:hAnsi="Calibri" w:cs="Times New Roman"/>
                <w:i w:val="0"/>
                <w:iCs w:val="0"/>
                <w:color w:val="auto"/>
                <w:sz w:val="22"/>
                <w:szCs w:val="20"/>
                <w:lang w:eastAsia="fr-FR"/>
              </w:rPr>
              <w:t xml:space="preserve"> </w:t>
            </w:r>
            <w:bookmarkEnd w:id="1342"/>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343" w:name="_Toc536626897"/>
      <w:r>
        <w:t>Approche de défaut</w:t>
      </w:r>
      <w:r w:rsidR="008F23B1">
        <w:t xml:space="preserve"> de la fibre neutre</w:t>
      </w:r>
      <w:bookmarkEnd w:id="1341"/>
      <w:bookmarkEnd w:id="1343"/>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FA0AB6"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FA0AB6"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FA0AB6"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4" w:name="_Ref528591501"/>
            <w:r w:rsidRPr="00222B71">
              <w:rPr>
                <w:rFonts w:ascii="Calibri" w:eastAsia="Times New Roman" w:hAnsi="Calibri" w:cs="Times New Roman"/>
                <w:i w:val="0"/>
                <w:iCs w:val="0"/>
                <w:color w:val="auto"/>
                <w:sz w:val="22"/>
                <w:szCs w:val="20"/>
                <w:lang w:eastAsia="fr-FR"/>
              </w:rPr>
              <w:t xml:space="preserve"> </w:t>
            </w:r>
            <w:bookmarkEnd w:id="1344"/>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FA0AB6"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FA0AB6"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FA0AB6"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5" w:name="_Ref532583633"/>
            <w:r w:rsidRPr="00222B71">
              <w:rPr>
                <w:rFonts w:ascii="Calibri" w:eastAsia="Times New Roman" w:hAnsi="Calibri" w:cs="Times New Roman"/>
                <w:i w:val="0"/>
                <w:iCs w:val="0"/>
                <w:color w:val="auto"/>
                <w:sz w:val="22"/>
                <w:szCs w:val="20"/>
                <w:lang w:eastAsia="fr-FR"/>
              </w:rPr>
              <w:t xml:space="preserve"> </w:t>
            </w:r>
            <w:bookmarkEnd w:id="1345"/>
          </w:p>
        </w:tc>
      </w:tr>
    </w:tbl>
    <w:p w14:paraId="78B03BAA" w14:textId="65818B37"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D71FCC">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FA0AB6"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346" w:name="_Toc536626898"/>
      <w:r w:rsidRPr="006F3AB9">
        <w:rPr>
          <w:sz w:val="24"/>
        </w:rPr>
        <w:t>Conclusion</w:t>
      </w:r>
      <w:bookmarkEnd w:id="1346"/>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347" w:name="_Toc536626899"/>
      <w:r>
        <w:lastRenderedPageBreak/>
        <w:t>Chapitre 4</w:t>
      </w:r>
      <w:r w:rsidR="00B431E6">
        <w:t xml:space="preserve"> : </w:t>
      </w:r>
      <w:r>
        <w:br/>
      </w:r>
      <w:r w:rsidR="00B431E6">
        <w:t>Simulations numériques</w:t>
      </w:r>
      <w:bookmarkEnd w:id="1347"/>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75593142"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bookmarkStart w:id="1348" w:name="_Toc533772322"/>
      <w:bookmarkStart w:id="1349" w:name="_Toc533774394"/>
      <w:bookmarkStart w:id="1350" w:name="_Toc533775586"/>
      <w:bookmarkStart w:id="1351" w:name="_Toc533776230"/>
      <w:bookmarkStart w:id="1352" w:name="_Toc533776357"/>
      <w:bookmarkStart w:id="1353" w:name="_Toc533777582"/>
      <w:bookmarkStart w:id="1354" w:name="_Toc534279490"/>
      <w:bookmarkStart w:id="1355" w:name="_Toc534279588"/>
      <w:bookmarkStart w:id="1356" w:name="_Toc534279666"/>
      <w:bookmarkStart w:id="1357" w:name="_Toc534290962"/>
      <w:bookmarkStart w:id="1358" w:name="_Toc534293244"/>
      <w:bookmarkStart w:id="1359" w:name="_Toc534293528"/>
      <w:bookmarkStart w:id="1360" w:name="_Toc534293606"/>
      <w:bookmarkStart w:id="1361" w:name="_Toc534387905"/>
      <w:bookmarkStart w:id="1362" w:name="_Toc534410876"/>
      <w:bookmarkStart w:id="1363" w:name="_Toc534620790"/>
      <w:bookmarkStart w:id="1364" w:name="_Toc534621276"/>
      <w:bookmarkStart w:id="1365" w:name="_Toc534621381"/>
      <w:bookmarkStart w:id="1366" w:name="_Toc534621488"/>
      <w:bookmarkStart w:id="1367" w:name="_Toc534625147"/>
      <w:bookmarkStart w:id="1368" w:name="_Toc534631447"/>
      <w:bookmarkStart w:id="1369" w:name="_Toc534631547"/>
      <w:bookmarkStart w:id="1370" w:name="_Toc534631900"/>
      <w:bookmarkStart w:id="1371" w:name="_Toc534632133"/>
      <w:bookmarkStart w:id="1372" w:name="_Toc534632345"/>
      <w:bookmarkStart w:id="1373" w:name="_Toc534632467"/>
      <w:bookmarkStart w:id="1374" w:name="_Toc534632566"/>
      <w:bookmarkStart w:id="1375" w:name="_Toc534633859"/>
      <w:bookmarkStart w:id="1376" w:name="_Toc534634203"/>
      <w:bookmarkStart w:id="1377" w:name="_Toc534634607"/>
      <w:bookmarkStart w:id="1378" w:name="_Toc534634982"/>
      <w:bookmarkStart w:id="1379" w:name="_Toc534635082"/>
      <w:bookmarkStart w:id="1380" w:name="_Toc534635182"/>
      <w:bookmarkStart w:id="1381" w:name="_Toc534635282"/>
      <w:bookmarkStart w:id="1382" w:name="_Toc534635382"/>
      <w:bookmarkStart w:id="1383" w:name="_Toc534635503"/>
      <w:bookmarkStart w:id="1384" w:name="_Toc534635602"/>
      <w:bookmarkStart w:id="1385" w:name="_Toc534636652"/>
      <w:bookmarkStart w:id="1386" w:name="_Toc534638280"/>
      <w:bookmarkStart w:id="1387" w:name="_Toc534638366"/>
      <w:bookmarkStart w:id="1388" w:name="_Toc534638733"/>
      <w:bookmarkStart w:id="1389" w:name="_Toc534640588"/>
      <w:bookmarkStart w:id="1390" w:name="_Toc534650398"/>
      <w:bookmarkStart w:id="1391" w:name="_Toc534707674"/>
      <w:bookmarkStart w:id="1392" w:name="_Toc534719979"/>
      <w:bookmarkStart w:id="1393" w:name="_Toc534720662"/>
      <w:bookmarkStart w:id="1394" w:name="_Toc534721434"/>
      <w:bookmarkStart w:id="1395" w:name="_Toc534723212"/>
      <w:bookmarkStart w:id="1396" w:name="_Toc534724124"/>
      <w:bookmarkStart w:id="1397" w:name="_Toc534724669"/>
      <w:bookmarkStart w:id="1398" w:name="_Toc534724973"/>
      <w:bookmarkStart w:id="1399" w:name="_Toc534725644"/>
      <w:bookmarkStart w:id="1400" w:name="_Toc534729727"/>
      <w:bookmarkStart w:id="1401" w:name="_Toc534792276"/>
      <w:bookmarkStart w:id="1402" w:name="_Toc534792925"/>
      <w:bookmarkStart w:id="1403" w:name="_Toc534793251"/>
      <w:bookmarkStart w:id="1404" w:name="_Toc534794009"/>
      <w:bookmarkStart w:id="1405" w:name="_Toc534794104"/>
      <w:bookmarkStart w:id="1406" w:name="_Toc534794201"/>
      <w:bookmarkStart w:id="1407" w:name="_Toc534796833"/>
      <w:bookmarkStart w:id="1408" w:name="_Toc534878089"/>
      <w:bookmarkStart w:id="1409" w:name="_Toc534878183"/>
      <w:bookmarkStart w:id="1410" w:name="_Toc534880521"/>
      <w:bookmarkStart w:id="1411" w:name="_Toc534895253"/>
      <w:bookmarkStart w:id="1412" w:name="_Toc534895970"/>
      <w:bookmarkStart w:id="1413" w:name="_Toc534896524"/>
      <w:bookmarkStart w:id="1414" w:name="_Toc534896917"/>
      <w:bookmarkStart w:id="1415" w:name="_Toc534983313"/>
      <w:bookmarkStart w:id="1416" w:name="_Toc534984847"/>
      <w:bookmarkStart w:id="1417" w:name="_Toc535242939"/>
      <w:bookmarkStart w:id="1418" w:name="_Toc535243291"/>
      <w:bookmarkStart w:id="1419" w:name="_Toc535245074"/>
      <w:bookmarkStart w:id="1420" w:name="_Toc535248198"/>
      <w:bookmarkStart w:id="1421" w:name="_Toc535248615"/>
      <w:bookmarkStart w:id="1422" w:name="_Toc535250094"/>
      <w:bookmarkStart w:id="1423" w:name="_Toc535251274"/>
      <w:bookmarkStart w:id="1424" w:name="_Toc535251815"/>
      <w:bookmarkStart w:id="1425" w:name="_Toc535252169"/>
      <w:bookmarkStart w:id="1426" w:name="_Toc535346237"/>
      <w:bookmarkStart w:id="1427" w:name="_Toc535418764"/>
      <w:bookmarkStart w:id="1428" w:name="_Toc535505066"/>
      <w:bookmarkStart w:id="1429" w:name="_Toc535509386"/>
      <w:bookmarkStart w:id="1430" w:name="_Toc535510079"/>
      <w:bookmarkStart w:id="1431" w:name="_Toc535512832"/>
      <w:bookmarkStart w:id="1432" w:name="_Toc535512921"/>
      <w:bookmarkStart w:id="1433" w:name="_Toc535527945"/>
      <w:bookmarkStart w:id="1434" w:name="_Toc535536150"/>
      <w:bookmarkStart w:id="1435" w:name="_Toc535575143"/>
      <w:bookmarkStart w:id="1436" w:name="_Toc535587601"/>
      <w:bookmarkStart w:id="1437" w:name="_Toc535587858"/>
      <w:bookmarkStart w:id="1438" w:name="_Toc535588543"/>
      <w:bookmarkStart w:id="1439" w:name="_Toc535589770"/>
      <w:bookmarkStart w:id="1440" w:name="_Toc535590234"/>
      <w:bookmarkStart w:id="1441" w:name="_Toc535594664"/>
      <w:bookmarkStart w:id="1442" w:name="_Toc535832345"/>
      <w:bookmarkStart w:id="1443" w:name="_Toc535834281"/>
      <w:bookmarkStart w:id="1444" w:name="_Toc535846117"/>
      <w:bookmarkStart w:id="1445" w:name="_Toc535846309"/>
      <w:bookmarkStart w:id="1446" w:name="_Toc535853033"/>
      <w:bookmarkStart w:id="1447" w:name="_Toc535853280"/>
      <w:bookmarkStart w:id="1448" w:name="_Toc535854174"/>
      <w:bookmarkStart w:id="1449" w:name="_Toc535854700"/>
      <w:bookmarkStart w:id="1450" w:name="_Toc535918664"/>
      <w:bookmarkStart w:id="1451" w:name="_Toc535932527"/>
      <w:bookmarkStart w:id="1452" w:name="_Toc535932619"/>
      <w:bookmarkStart w:id="1453" w:name="_Toc535933450"/>
      <w:bookmarkStart w:id="1454" w:name="_Toc535934342"/>
      <w:bookmarkStart w:id="1455" w:name="_Toc535935093"/>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456" w:name="_Toc534793252"/>
      <w:bookmarkStart w:id="1457" w:name="_Toc534794010"/>
      <w:bookmarkStart w:id="1458" w:name="_Toc534794105"/>
      <w:bookmarkStart w:id="1459" w:name="_Toc534794202"/>
      <w:bookmarkStart w:id="1460" w:name="_Toc534796834"/>
      <w:bookmarkStart w:id="1461" w:name="_Toc534878090"/>
      <w:bookmarkStart w:id="1462" w:name="_Toc534878184"/>
      <w:bookmarkStart w:id="1463" w:name="_Toc534880522"/>
      <w:bookmarkStart w:id="1464" w:name="_Toc534895254"/>
      <w:bookmarkStart w:id="1465" w:name="_Toc534895971"/>
      <w:bookmarkStart w:id="1466" w:name="_Toc534896525"/>
      <w:bookmarkStart w:id="1467" w:name="_Toc534896918"/>
      <w:bookmarkStart w:id="1468" w:name="_Toc534983314"/>
      <w:bookmarkStart w:id="1469" w:name="_Toc534984848"/>
      <w:bookmarkStart w:id="1470" w:name="_Toc535242940"/>
      <w:bookmarkStart w:id="1471" w:name="_Toc535243292"/>
      <w:bookmarkStart w:id="1472" w:name="_Toc535245075"/>
      <w:bookmarkStart w:id="1473" w:name="_Toc535248199"/>
      <w:bookmarkStart w:id="1474" w:name="_Toc535248616"/>
      <w:bookmarkStart w:id="1475" w:name="_Toc535250095"/>
      <w:bookmarkStart w:id="1476" w:name="_Toc535251275"/>
      <w:bookmarkStart w:id="1477" w:name="_Toc535251816"/>
      <w:bookmarkStart w:id="1478" w:name="_Toc535252170"/>
      <w:bookmarkStart w:id="1479" w:name="_Toc535346238"/>
      <w:bookmarkStart w:id="1480" w:name="_Toc535418765"/>
      <w:bookmarkStart w:id="1481" w:name="_Toc535505067"/>
      <w:bookmarkStart w:id="1482" w:name="_Toc535509387"/>
      <w:bookmarkStart w:id="1483" w:name="_Toc535510080"/>
      <w:bookmarkStart w:id="1484" w:name="_Toc535512833"/>
      <w:bookmarkStart w:id="1485" w:name="_Toc535512922"/>
      <w:bookmarkStart w:id="1486" w:name="_Toc535527946"/>
      <w:bookmarkStart w:id="1487" w:name="_Toc535536151"/>
      <w:bookmarkStart w:id="1488" w:name="_Toc535575144"/>
      <w:bookmarkStart w:id="1489" w:name="_Toc535587602"/>
      <w:bookmarkStart w:id="1490" w:name="_Toc535587859"/>
      <w:bookmarkStart w:id="1491" w:name="_Toc535588544"/>
      <w:bookmarkStart w:id="1492" w:name="_Toc535589771"/>
      <w:bookmarkStart w:id="1493" w:name="_Toc535590235"/>
      <w:bookmarkStart w:id="1494" w:name="_Toc535594665"/>
      <w:bookmarkStart w:id="1495" w:name="_Toc535832346"/>
      <w:bookmarkStart w:id="1496" w:name="_Toc535834282"/>
      <w:bookmarkStart w:id="1497" w:name="_Toc535846118"/>
      <w:bookmarkStart w:id="1498" w:name="_Toc535846310"/>
      <w:bookmarkStart w:id="1499" w:name="_Toc535853034"/>
      <w:bookmarkStart w:id="1500" w:name="_Toc535853281"/>
      <w:bookmarkStart w:id="1501" w:name="_Toc535854175"/>
      <w:bookmarkStart w:id="1502" w:name="_Toc535854701"/>
      <w:bookmarkStart w:id="1503" w:name="_Toc535918665"/>
      <w:bookmarkStart w:id="1504" w:name="_Toc535932528"/>
      <w:bookmarkStart w:id="1505" w:name="_Toc535932620"/>
      <w:bookmarkStart w:id="1506" w:name="_Toc535933451"/>
      <w:bookmarkStart w:id="1507" w:name="_Toc535934343"/>
      <w:bookmarkStart w:id="1508" w:name="_Toc535935094"/>
      <w:bookmarkStart w:id="1509" w:name="_Toc535935869"/>
      <w:bookmarkStart w:id="1510" w:name="_Toc535938404"/>
      <w:bookmarkStart w:id="1511" w:name="_Toc535938753"/>
      <w:bookmarkStart w:id="1512" w:name="_Toc535942439"/>
      <w:bookmarkStart w:id="1513" w:name="_Toc535942676"/>
      <w:bookmarkStart w:id="1514" w:name="_Toc535942898"/>
      <w:bookmarkStart w:id="1515" w:name="_Toc535942994"/>
      <w:bookmarkStart w:id="1516" w:name="_Toc535943090"/>
      <w:bookmarkStart w:id="1517" w:name="_Toc535947839"/>
      <w:bookmarkStart w:id="1518" w:name="_Toc536006893"/>
      <w:bookmarkStart w:id="1519" w:name="_Toc536110524"/>
      <w:bookmarkStart w:id="1520" w:name="_Toc536110900"/>
      <w:bookmarkStart w:id="1521" w:name="_Toc536112119"/>
      <w:bookmarkStart w:id="1522" w:name="_Toc536112439"/>
      <w:bookmarkStart w:id="1523" w:name="_Toc536113324"/>
      <w:bookmarkStart w:id="1524" w:name="_Toc536113536"/>
      <w:bookmarkStart w:id="1525" w:name="_Toc536113748"/>
      <w:bookmarkStart w:id="1526" w:name="_Toc536115047"/>
      <w:bookmarkStart w:id="1527" w:name="_Toc536115317"/>
      <w:bookmarkStart w:id="1528" w:name="_Toc536117507"/>
      <w:bookmarkStart w:id="1529" w:name="_Toc536117722"/>
      <w:bookmarkStart w:id="1530" w:name="_Toc536118743"/>
      <w:bookmarkStart w:id="1531" w:name="_Toc536120035"/>
      <w:bookmarkStart w:id="1532" w:name="_Toc536120251"/>
      <w:bookmarkStart w:id="1533" w:name="_Toc536127313"/>
      <w:bookmarkStart w:id="1534" w:name="_Toc536127530"/>
      <w:bookmarkStart w:id="1535" w:name="_Toc536128314"/>
      <w:bookmarkStart w:id="1536" w:name="_Toc536129437"/>
      <w:bookmarkStart w:id="1537" w:name="_Toc536129655"/>
      <w:bookmarkStart w:id="1538" w:name="_Toc536129876"/>
      <w:bookmarkStart w:id="1539" w:name="_Toc536130099"/>
      <w:bookmarkStart w:id="1540" w:name="_Toc536130325"/>
      <w:bookmarkStart w:id="1541" w:name="_Toc536130561"/>
      <w:bookmarkStart w:id="1542" w:name="_Toc536131255"/>
      <w:bookmarkStart w:id="1543" w:name="_Toc536131516"/>
      <w:bookmarkStart w:id="1544" w:name="_Toc536199929"/>
      <w:bookmarkStart w:id="1545" w:name="_Toc536200176"/>
      <w:bookmarkStart w:id="1546" w:name="_Toc536200671"/>
      <w:bookmarkStart w:id="1547" w:name="_Toc536200919"/>
      <w:bookmarkStart w:id="1548" w:name="_Toc536201166"/>
      <w:bookmarkStart w:id="1549" w:name="_Toc536201413"/>
      <w:bookmarkStart w:id="1550" w:name="_Toc536202328"/>
      <w:bookmarkStart w:id="1551" w:name="_Toc536203699"/>
      <w:bookmarkStart w:id="1552" w:name="_Toc536203945"/>
      <w:bookmarkStart w:id="1553" w:name="_Toc536204191"/>
      <w:bookmarkStart w:id="1554" w:name="_Toc536539339"/>
      <w:bookmarkStart w:id="1555" w:name="_Toc536539592"/>
      <w:bookmarkStart w:id="1556" w:name="_Toc536543368"/>
      <w:bookmarkStart w:id="1557" w:name="_Toc536543622"/>
      <w:bookmarkStart w:id="1558" w:name="_Toc536544513"/>
      <w:bookmarkStart w:id="1559" w:name="_Toc536545453"/>
      <w:bookmarkStart w:id="1560" w:name="_Toc536546604"/>
      <w:bookmarkStart w:id="1561" w:name="_Toc536626900"/>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14:paraId="6C078B5F" w14:textId="77777777" w:rsidR="007B54E2" w:rsidRDefault="007B54E2" w:rsidP="007B54E2">
      <w:pPr>
        <w:pStyle w:val="Titre2"/>
        <w:ind w:left="709" w:hanging="709"/>
      </w:pPr>
      <w:bookmarkStart w:id="1562" w:name="_Toc534984849"/>
      <w:bookmarkStart w:id="1563" w:name="_Toc536626901"/>
      <w:bookmarkStart w:id="1564" w:name="_Toc534984850"/>
      <w:r>
        <w:t>Modèle transitoire et non linéaire de l’effet Morton</w:t>
      </w:r>
      <w:bookmarkEnd w:id="1562"/>
      <w:bookmarkEnd w:id="1563"/>
    </w:p>
    <w:p w14:paraId="7CC86699" w14:textId="54371251" w:rsidR="007B54E2" w:rsidRDefault="007B54E2" w:rsidP="00E52E30">
      <w:pPr>
        <w:pStyle w:val="Titre3"/>
        <w:spacing w:before="240" w:after="240"/>
        <w:ind w:left="709"/>
      </w:pPr>
      <w:bookmarkStart w:id="1565" w:name="_Toc536626902"/>
      <w:r>
        <w:t xml:space="preserve">Flux thermique </w:t>
      </w:r>
      <w:bookmarkEnd w:id="1564"/>
      <w:r>
        <w:t>moyen stationnaire</w:t>
      </w:r>
      <w:bookmarkEnd w:id="1565"/>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46AD28C"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D71FCC" w:rsidRPr="00D71FCC">
        <w:rPr>
          <w:b/>
          <w:color w:val="000000" w:themeColor="text1"/>
        </w:rPr>
        <w:t xml:space="preserve">Figure </w:t>
      </w:r>
      <w:r w:rsidR="00D71FCC" w:rsidRPr="00D71FCC">
        <w:rPr>
          <w:b/>
          <w:noProof/>
        </w:rPr>
        <w:t>4.1</w:t>
      </w:r>
      <w:r w:rsidR="00D71FCC" w:rsidRPr="00D71FCC">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76"/>
                    <a:stretch>
                      <a:fillRect/>
                    </a:stretch>
                  </pic:blipFill>
                  <pic:spPr>
                    <a:xfrm>
                      <a:off x="0" y="0"/>
                      <a:ext cx="3318337" cy="3299548"/>
                    </a:xfrm>
                    <a:prstGeom prst="rect">
                      <a:avLst/>
                    </a:prstGeom>
                  </pic:spPr>
                </pic:pic>
              </a:graphicData>
            </a:graphic>
          </wp:inline>
        </w:drawing>
      </w:r>
    </w:p>
    <w:p w14:paraId="63E0845D" w14:textId="4EC2A3D6" w:rsidR="00B545DD" w:rsidRPr="00935A0C" w:rsidRDefault="00B545DD" w:rsidP="00B545DD">
      <w:pPr>
        <w:pStyle w:val="Lgende"/>
        <w:spacing w:line="360" w:lineRule="auto"/>
        <w:jc w:val="center"/>
        <w:rPr>
          <w:i w:val="0"/>
          <w:sz w:val="22"/>
        </w:rPr>
      </w:pPr>
      <w:bookmarkStart w:id="1566" w:name="_Ref525135958"/>
      <w:bookmarkStart w:id="1567" w:name="_Toc536112221"/>
      <w:bookmarkStart w:id="1568" w:name="_Toc536627006"/>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1566"/>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567"/>
      <w:bookmarkEnd w:id="1568"/>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FA0AB6"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569" w:name="_Ref525134360"/>
            <w:bookmarkStart w:id="1570"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571" w:name="_Ref535513450"/>
            <w:bookmarkStart w:id="1572" w:name="_Ref535513430"/>
            <w:bookmarkEnd w:id="1569"/>
            <w:r>
              <w:rPr>
                <w:rFonts w:eastAsiaTheme="minorHAnsi"/>
                <w:lang w:val="en-US"/>
              </w:rPr>
              <w:t xml:space="preserve"> </w:t>
            </w:r>
            <w:bookmarkEnd w:id="1571"/>
          </w:p>
        </w:tc>
        <w:bookmarkEnd w:id="1570"/>
        <w:bookmarkEnd w:id="1572"/>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FA0AB6"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D71FCC">
        <w:rPr>
          <w:b/>
        </w:rPr>
        <w:t>Eq.4-1</w:t>
      </w:r>
      <w:r w:rsidRPr="004F0C83">
        <w:rPr>
          <w:b/>
        </w:rPr>
        <w:fldChar w:fldCharType="end"/>
      </w:r>
      <w:r>
        <w:t>.</w:t>
      </w:r>
    </w:p>
    <w:p w14:paraId="15957F8A" w14:textId="77777777" w:rsidR="007B54E2" w:rsidRDefault="007B54E2" w:rsidP="007B54E2">
      <w:pPr>
        <w:pStyle w:val="Titre3"/>
        <w:ind w:left="709"/>
      </w:pPr>
      <w:bookmarkStart w:id="1573" w:name="_Toc536626903"/>
      <w:bookmarkStart w:id="1574" w:name="_Toc534984851"/>
      <w:r>
        <w:t>Algorithme non stationnaire</w:t>
      </w:r>
      <w:bookmarkEnd w:id="1573"/>
      <w:r>
        <w:t xml:space="preserve"> </w:t>
      </w:r>
      <w:bookmarkEnd w:id="1574"/>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D71FCC" w:rsidRPr="00D71FCC">
        <w:rPr>
          <w:b/>
        </w:rPr>
        <w:t>Figure 4.1</w:t>
      </w:r>
      <w:r w:rsidR="00D71FCC" w:rsidRPr="00D71FCC">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7"/>
                    <a:stretch>
                      <a:fillRect/>
                    </a:stretch>
                  </pic:blipFill>
                  <pic:spPr>
                    <a:xfrm>
                      <a:off x="0" y="0"/>
                      <a:ext cx="5760720" cy="3007360"/>
                    </a:xfrm>
                    <a:prstGeom prst="rect">
                      <a:avLst/>
                    </a:prstGeom>
                  </pic:spPr>
                </pic:pic>
              </a:graphicData>
            </a:graphic>
          </wp:inline>
        </w:drawing>
      </w:r>
    </w:p>
    <w:p w14:paraId="333EABFB" w14:textId="6F418B5E" w:rsidR="00B431E6" w:rsidRPr="00733813" w:rsidRDefault="00B431E6" w:rsidP="00B431E6">
      <w:pPr>
        <w:pStyle w:val="Lgende"/>
        <w:jc w:val="center"/>
        <w:rPr>
          <w:i w:val="0"/>
          <w:sz w:val="22"/>
        </w:rPr>
      </w:pPr>
      <w:bookmarkStart w:id="1575" w:name="_Ref533260304"/>
      <w:bookmarkStart w:id="1576" w:name="_Toc536112222"/>
      <w:bookmarkStart w:id="1577" w:name="_Toc536627007"/>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2</w:t>
      </w:r>
      <w:r w:rsidR="0019727E">
        <w:rPr>
          <w:i w:val="0"/>
          <w:sz w:val="22"/>
        </w:rPr>
        <w:fldChar w:fldCharType="end"/>
      </w:r>
      <w:bookmarkEnd w:id="1575"/>
      <w:r>
        <w:rPr>
          <w:i w:val="0"/>
          <w:sz w:val="22"/>
        </w:rPr>
        <w:t xml:space="preserve"> : schéma de la simulation en régime transitoire de l’effet </w:t>
      </w:r>
      <w:r w:rsidR="00C3159C">
        <w:rPr>
          <w:i w:val="0"/>
          <w:sz w:val="22"/>
        </w:rPr>
        <w:t>Morton</w:t>
      </w:r>
      <w:bookmarkEnd w:id="1576"/>
      <w:bookmarkEnd w:id="1577"/>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193EE79C"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D71FCC">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78"/>
                    <a:stretch>
                      <a:fillRect/>
                    </a:stretch>
                  </pic:blipFill>
                  <pic:spPr>
                    <a:xfrm>
                      <a:off x="0" y="0"/>
                      <a:ext cx="5760720" cy="5184775"/>
                    </a:xfrm>
                    <a:prstGeom prst="rect">
                      <a:avLst/>
                    </a:prstGeom>
                  </pic:spPr>
                </pic:pic>
              </a:graphicData>
            </a:graphic>
          </wp:inline>
        </w:drawing>
      </w:r>
    </w:p>
    <w:p w14:paraId="4BA3C802" w14:textId="0A9DEAF2" w:rsidR="00643557" w:rsidRDefault="00643557" w:rsidP="00643557">
      <w:pPr>
        <w:pStyle w:val="Lgende"/>
        <w:jc w:val="center"/>
      </w:pPr>
      <w:bookmarkStart w:id="1578" w:name="_Ref533777748"/>
      <w:bookmarkStart w:id="1579" w:name="_Toc536112223"/>
      <w:bookmarkStart w:id="1580" w:name="_Toc536627008"/>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3</w:t>
      </w:r>
      <w:r w:rsidR="0019727E">
        <w:rPr>
          <w:i w:val="0"/>
          <w:sz w:val="22"/>
        </w:rPr>
        <w:fldChar w:fldCharType="end"/>
      </w:r>
      <w:bookmarkEnd w:id="1578"/>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579"/>
      <w:bookmarkEnd w:id="1580"/>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D71FCC" w:rsidRPr="00D71FCC">
        <w:rPr>
          <w:b/>
        </w:rPr>
        <w:t xml:space="preserve">Figure </w:t>
      </w:r>
      <w:r w:rsidR="00D71FCC" w:rsidRPr="00D71FCC">
        <w:rPr>
          <w:b/>
          <w:noProof/>
        </w:rPr>
        <w:t>4.1</w:t>
      </w:r>
      <w:r w:rsidR="00D71FCC" w:rsidRPr="00D71FCC">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D71FCC">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581" w:name="_Description_du_banc"/>
      <w:bookmarkStart w:id="1582" w:name="_Toc534984852"/>
      <w:bookmarkStart w:id="1583" w:name="_Toc536626904"/>
      <w:bookmarkEnd w:id="1581"/>
      <w:r>
        <w:t>Description du b</w:t>
      </w:r>
      <w:r w:rsidR="001C2D08">
        <w:t>anc développé à l’intitut PPRIME</w:t>
      </w:r>
      <w:bookmarkEnd w:id="1582"/>
      <w:bookmarkEnd w:id="1583"/>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D71FCC">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584" w:name="_Toc536626905"/>
      <w:r>
        <w:t>Caractéristiques du palier testé et lubrifiant</w:t>
      </w:r>
      <w:bookmarkEnd w:id="1584"/>
    </w:p>
    <w:p w14:paraId="2D28D9DA" w14:textId="77777777" w:rsidR="00B431E6" w:rsidRPr="008C5415" w:rsidRDefault="00B431E6" w:rsidP="00B431E6"/>
    <w:p w14:paraId="133A40A3" w14:textId="77777777" w:rsidR="00B431E6" w:rsidRDefault="00B431E6" w:rsidP="00B431E6">
      <w:pPr>
        <w:keepNext/>
        <w:jc w:val="center"/>
      </w:pPr>
      <w:r>
        <w:rPr>
          <w:noProof/>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270AF9C"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585" w:name="_Ref496169139"/>
      <w:bookmarkStart w:id="1586" w:name="_Toc536112224"/>
      <w:bookmarkStart w:id="1587" w:name="_Toc536627009"/>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585"/>
      <w:r w:rsidRPr="00D842A2">
        <w:rPr>
          <w:rFonts w:ascii="Calibri" w:eastAsia="Times New Roman" w:hAnsi="Calibri" w:cs="Times New Roman"/>
          <w:i w:val="0"/>
          <w:iCs w:val="0"/>
          <w:color w:val="auto"/>
          <w:sz w:val="22"/>
          <w:szCs w:val="20"/>
          <w:lang w:eastAsia="fr-FR"/>
        </w:rPr>
        <w:t xml:space="preserve"> : Palier testé</w:t>
      </w:r>
      <w:bookmarkEnd w:id="1586"/>
      <w:bookmarkEnd w:id="1587"/>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D71FCC" w:rsidRPr="00D71FCC">
        <w:rPr>
          <w:b/>
        </w:rPr>
        <w:t xml:space="preserve">Figure </w:t>
      </w:r>
      <w:r w:rsidR="00D71FCC" w:rsidRPr="00D71FCC">
        <w:rPr>
          <w:b/>
          <w:noProof/>
        </w:rPr>
        <w:t>4.2</w:t>
      </w:r>
      <w:r w:rsidR="00D71FCC" w:rsidRPr="00D71FCC">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D71FCC" w:rsidRPr="00D71FCC">
        <w:rPr>
          <w:b/>
        </w:rPr>
        <w:t xml:space="preserve">Tableau </w:t>
      </w:r>
      <w:r w:rsidR="00D71FCC" w:rsidRPr="00D71FCC">
        <w:rPr>
          <w:b/>
          <w:noProof/>
        </w:rPr>
        <w:t>4.2</w:t>
      </w:r>
      <w:r w:rsidR="00D71FCC" w:rsidRPr="00D71FCC">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6FF0AD9B"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588" w:name="_Ref498706171"/>
      <w:bookmarkStart w:id="1589" w:name="_Toc536112273"/>
      <w:bookmarkStart w:id="1590" w:name="_Toc536627090"/>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588"/>
      <w:r w:rsidRPr="00446927">
        <w:rPr>
          <w:rFonts w:ascii="Calibri" w:eastAsia="Times New Roman" w:hAnsi="Calibri" w:cs="Times New Roman"/>
          <w:i w:val="0"/>
          <w:iCs w:val="0"/>
          <w:color w:val="auto"/>
          <w:sz w:val="22"/>
          <w:szCs w:val="20"/>
          <w:lang w:eastAsia="fr-FR"/>
        </w:rPr>
        <w:t xml:space="preserve"> : Propriétés du lubrifiant</w:t>
      </w:r>
      <w:bookmarkEnd w:id="1589"/>
      <w:bookmarkEnd w:id="1590"/>
    </w:p>
    <w:p w14:paraId="2033520E" w14:textId="77777777" w:rsidR="00B431E6" w:rsidRDefault="00B431E6" w:rsidP="00B431E6">
      <w:pPr>
        <w:spacing w:line="360" w:lineRule="auto"/>
        <w:jc w:val="center"/>
      </w:pPr>
      <w:r w:rsidRPr="00E76E09">
        <w:rPr>
          <w:noProof/>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0"/>
                    <a:stretch>
                      <a:fillRect/>
                    </a:stretch>
                  </pic:blipFill>
                  <pic:spPr>
                    <a:xfrm>
                      <a:off x="0" y="0"/>
                      <a:ext cx="4569947" cy="3088336"/>
                    </a:xfrm>
                    <a:prstGeom prst="rect">
                      <a:avLst/>
                    </a:prstGeom>
                  </pic:spPr>
                </pic:pic>
              </a:graphicData>
            </a:graphic>
          </wp:inline>
        </w:drawing>
      </w:r>
    </w:p>
    <w:p w14:paraId="1B88D95F" w14:textId="7A8AEA66" w:rsidR="00AE5805" w:rsidRPr="00AE5805" w:rsidRDefault="00B431E6" w:rsidP="00AE5805">
      <w:pPr>
        <w:pStyle w:val="Titre3"/>
        <w:spacing w:before="240" w:after="240"/>
        <w:ind w:left="709"/>
      </w:pPr>
      <w:bookmarkStart w:id="1591" w:name="_Ref535494648"/>
      <w:bookmarkStart w:id="1592" w:name="_Toc536626906"/>
      <w:r>
        <w:t>Configuration du rotor 430mm</w:t>
      </w:r>
      <w:bookmarkEnd w:id="1591"/>
      <w:bookmarkEnd w:id="1592"/>
    </w:p>
    <w:p w14:paraId="62D1AEB2" w14:textId="77777777" w:rsidR="00B431E6" w:rsidRDefault="00B431E6" w:rsidP="00B431E6">
      <w:pPr>
        <w:spacing w:line="360" w:lineRule="auto"/>
        <w:jc w:val="center"/>
      </w:pPr>
      <w:r w:rsidRPr="007A5B53">
        <w:rPr>
          <w:noProof/>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1"/>
                    <a:stretch>
                      <a:fillRect/>
                    </a:stretch>
                  </pic:blipFill>
                  <pic:spPr>
                    <a:xfrm>
                      <a:off x="0" y="0"/>
                      <a:ext cx="5033221" cy="2192048"/>
                    </a:xfrm>
                    <a:prstGeom prst="rect">
                      <a:avLst/>
                    </a:prstGeom>
                  </pic:spPr>
                </pic:pic>
              </a:graphicData>
            </a:graphic>
          </wp:inline>
        </w:drawing>
      </w:r>
    </w:p>
    <w:p w14:paraId="2127BDDB" w14:textId="4BB55111"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593" w:name="_Ref530413322"/>
      <w:bookmarkStart w:id="1594" w:name="_Toc536112225"/>
      <w:bookmarkStart w:id="1595" w:name="_Toc536627010"/>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593"/>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594"/>
      <w:bookmarkEnd w:id="1595"/>
    </w:p>
    <w:p w14:paraId="1A431B9F" w14:textId="51DCA5F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D71FCC" w:rsidRPr="00D71FCC">
        <w:rPr>
          <w:b/>
          <w:iCs/>
        </w:rPr>
        <w:t>Figure</w:t>
      </w:r>
      <w:r w:rsidR="00D71FCC" w:rsidRPr="00D71FCC">
        <w:rPr>
          <w:iCs/>
        </w:rPr>
        <w:t xml:space="preserve"> </w:t>
      </w:r>
      <w:r w:rsidR="00D71FCC" w:rsidRPr="00D71FCC">
        <w:rPr>
          <w:b/>
          <w:iCs/>
        </w:rPr>
        <w:t>4.2</w:t>
      </w:r>
      <w:r w:rsidR="00D71FCC" w:rsidRPr="00D71FCC">
        <w:rPr>
          <w:b/>
          <w:iCs/>
        </w:rPr>
        <w:noBreakHyphen/>
        <w:t>2</w:t>
      </w:r>
      <w:r w:rsidRPr="00B73946">
        <w:fldChar w:fldCharType="end"/>
      </w:r>
      <w:r>
        <w:t xml:space="preserve">). Les caractéristiques géométriques et de matériau sont </w:t>
      </w:r>
      <w:r w:rsidR="00624EB1">
        <w:t>synthétisés</w:t>
      </w:r>
      <w:r>
        <w:t xml:space="preserve"> dans le</w:t>
      </w:r>
      <w:bookmarkStart w:id="1596"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D71FCC" w:rsidRPr="00D71FCC">
        <w:rPr>
          <w:b/>
        </w:rPr>
        <w:t xml:space="preserve">Tableau </w:t>
      </w:r>
      <w:r w:rsidR="00D71FCC" w:rsidRPr="00D71FCC">
        <w:rPr>
          <w:b/>
          <w:noProof/>
        </w:rPr>
        <w:t>4.2</w:t>
      </w:r>
      <w:r w:rsidR="00D71FCC" w:rsidRPr="00D71FCC">
        <w:rPr>
          <w:b/>
          <w:noProof/>
        </w:rPr>
        <w:noBreakHyphen/>
        <w:t>2</w:t>
      </w:r>
      <w:r w:rsidR="006D6FBC" w:rsidRPr="006D6FBC">
        <w:rPr>
          <w:b/>
        </w:rPr>
        <w:fldChar w:fldCharType="end"/>
      </w:r>
      <w:r w:rsidR="00E11222" w:rsidRPr="00E11222">
        <w:t>.</w:t>
      </w:r>
    </w:p>
    <w:p w14:paraId="1E653D31" w14:textId="21B152C5" w:rsidR="00B431E6" w:rsidRPr="00901BDC" w:rsidRDefault="00B431E6" w:rsidP="00B73946">
      <w:pPr>
        <w:spacing w:line="360" w:lineRule="auto"/>
        <w:ind w:firstLine="708"/>
        <w:jc w:val="center"/>
        <w:rPr>
          <w:i/>
          <w:iCs/>
        </w:rPr>
      </w:pPr>
      <w:bookmarkStart w:id="1597" w:name="_Ref535932567"/>
      <w:bookmarkStart w:id="1598" w:name="_Toc536112274"/>
      <w:bookmarkStart w:id="1599" w:name="_Toc536627091"/>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D71FCC">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D71FCC">
        <w:rPr>
          <w:noProof/>
        </w:rPr>
        <w:t>2</w:t>
      </w:r>
      <w:r w:rsidR="009F566C">
        <w:rPr>
          <w:noProof/>
        </w:rPr>
        <w:fldChar w:fldCharType="end"/>
      </w:r>
      <w:bookmarkEnd w:id="1596"/>
      <w:bookmarkEnd w:id="1597"/>
      <w:r>
        <w:t> : paramètres physiques du rotor 430mm</w:t>
      </w:r>
      <w:bookmarkEnd w:id="1598"/>
      <w:bookmarkEnd w:id="1599"/>
    </w:p>
    <w:p w14:paraId="2CE955C5" w14:textId="77777777" w:rsidR="00B431E6" w:rsidRDefault="00B431E6" w:rsidP="00B431E6">
      <w:r w:rsidRPr="008871DE">
        <w:rPr>
          <w:noProof/>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2"/>
                    <a:stretch>
                      <a:fillRect/>
                    </a:stretch>
                  </pic:blipFill>
                  <pic:spPr>
                    <a:xfrm>
                      <a:off x="0" y="0"/>
                      <a:ext cx="5760720" cy="1342390"/>
                    </a:xfrm>
                    <a:prstGeom prst="rect">
                      <a:avLst/>
                    </a:prstGeom>
                  </pic:spPr>
                </pic:pic>
              </a:graphicData>
            </a:graphic>
          </wp:inline>
        </w:drawing>
      </w:r>
    </w:p>
    <w:p w14:paraId="5A0BC926" w14:textId="1C6A2D4B"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sidRPr="00003960">
        <w:rPr>
          <w:sz w:val="22"/>
        </w:rPr>
        <w:t xml:space="preserve">sont obtenus </w:t>
      </w:r>
      <w:r w:rsidR="00AD1922">
        <w:rPr>
          <w:sz w:val="22"/>
        </w:rPr>
        <w:t>à différentes vitesses de rotation et pour une à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lang w:eastAsia="fr-FR"/>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0DFEA94" w:rsidR="00B431E6" w:rsidRPr="00134C82" w:rsidRDefault="00B431E6" w:rsidP="00B431E6">
      <w:pPr>
        <w:pStyle w:val="Lgende"/>
        <w:jc w:val="center"/>
        <w:rPr>
          <w:rFonts w:ascii="Calibri" w:hAnsi="Calibri" w:cs="Calibri"/>
          <w:i w:val="0"/>
          <w:iCs w:val="0"/>
          <w:color w:val="000000"/>
          <w:sz w:val="22"/>
          <w:szCs w:val="24"/>
        </w:rPr>
      </w:pPr>
      <w:bookmarkStart w:id="1600" w:name="_Ref530417381"/>
      <w:bookmarkStart w:id="1601" w:name="_Toc536112226"/>
      <w:bookmarkStart w:id="1602" w:name="_Toc536627011"/>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00"/>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01"/>
      <w:bookmarkEnd w:id="1602"/>
    </w:p>
    <w:p w14:paraId="2D7651EA" w14:textId="77777777" w:rsidR="00B431E6" w:rsidRDefault="00B431E6" w:rsidP="00B431E6">
      <w:pPr>
        <w:pStyle w:val="Default"/>
        <w:keepNext/>
        <w:spacing w:line="360" w:lineRule="auto"/>
        <w:jc w:val="center"/>
      </w:pPr>
      <w:r>
        <w:rPr>
          <w:noProof/>
          <w:lang w:eastAsia="fr-FR"/>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08A59E8E" w:rsidR="00B431E6" w:rsidRDefault="00B431E6" w:rsidP="00F0385A">
      <w:pPr>
        <w:pStyle w:val="Lgende"/>
        <w:spacing w:after="240"/>
        <w:jc w:val="center"/>
        <w:rPr>
          <w:rFonts w:cs="Calibri"/>
          <w:i w:val="0"/>
          <w:iCs w:val="0"/>
          <w:color w:val="000000"/>
          <w:sz w:val="22"/>
          <w:szCs w:val="24"/>
        </w:rPr>
      </w:pPr>
      <w:bookmarkStart w:id="1603" w:name="_Ref530417384"/>
      <w:bookmarkStart w:id="1604" w:name="_Toc536112227"/>
      <w:bookmarkStart w:id="1605" w:name="_Toc536627012"/>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03"/>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04"/>
      <w:bookmarkEnd w:id="1605"/>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lang w:eastAsia="fr-FR"/>
        </w:rPr>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56EAF178" w:rsidR="00B431E6" w:rsidRPr="00EC09BF" w:rsidRDefault="00B431E6" w:rsidP="00F0385A">
      <w:pPr>
        <w:pStyle w:val="Lgende"/>
        <w:spacing w:after="240"/>
        <w:jc w:val="center"/>
        <w:rPr>
          <w:rFonts w:ascii="Calibri" w:hAnsi="Calibri" w:cs="Calibri"/>
          <w:i w:val="0"/>
          <w:iCs w:val="0"/>
          <w:color w:val="000000"/>
          <w:sz w:val="22"/>
          <w:szCs w:val="24"/>
        </w:rPr>
      </w:pPr>
      <w:bookmarkStart w:id="1606" w:name="_Ref530417410"/>
      <w:bookmarkStart w:id="1607" w:name="_Toc536112228"/>
      <w:bookmarkStart w:id="1608" w:name="_Toc536627013"/>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06"/>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07"/>
      <w:bookmarkEnd w:id="1608"/>
    </w:p>
    <w:p w14:paraId="731E0BD9" w14:textId="77777777" w:rsidR="00B431E6" w:rsidRDefault="00B431E6" w:rsidP="00B431E6">
      <w:pPr>
        <w:pStyle w:val="Default"/>
        <w:jc w:val="center"/>
      </w:pPr>
      <w:r w:rsidRPr="006564D8">
        <w:rPr>
          <w:noProof/>
          <w:lang w:eastAsia="fr-FR"/>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86"/>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lang w:eastAsia="fr-FR"/>
        </w:rPr>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7"/>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682882B" w:rsidR="00B431E6" w:rsidRDefault="00B431E6" w:rsidP="00B431E6">
      <w:pPr>
        <w:pStyle w:val="Lgende"/>
        <w:spacing w:after="0"/>
        <w:jc w:val="center"/>
        <w:rPr>
          <w:rFonts w:ascii="Calibri" w:hAnsi="Calibri" w:cs="Calibri"/>
          <w:i w:val="0"/>
          <w:iCs w:val="0"/>
          <w:color w:val="000000"/>
          <w:sz w:val="22"/>
          <w:szCs w:val="24"/>
        </w:rPr>
      </w:pPr>
      <w:bookmarkStart w:id="1609" w:name="_Ref530417483"/>
      <w:bookmarkStart w:id="1610" w:name="_Toc536112229"/>
      <w:bookmarkStart w:id="1611" w:name="_Toc536627014"/>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09"/>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10"/>
      <w:bookmarkEnd w:id="1611"/>
    </w:p>
    <w:p w14:paraId="0973AFE5" w14:textId="77777777" w:rsidR="00B431E6" w:rsidRPr="00EC09BF" w:rsidRDefault="00B431E6" w:rsidP="00B431E6">
      <w:pPr>
        <w:rPr>
          <w:lang w:eastAsia="zh-CN"/>
        </w:rPr>
      </w:pPr>
    </w:p>
    <w:p w14:paraId="4993FC14" w14:textId="1DB7DE49"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12" w:name="_Toc536626907"/>
      <w:r>
        <w:lastRenderedPageBreak/>
        <w:t>Configuration du rotor 700mm</w:t>
      </w:r>
      <w:bookmarkEnd w:id="1612"/>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8"/>
                    <a:stretch>
                      <a:fillRect/>
                    </a:stretch>
                  </pic:blipFill>
                  <pic:spPr>
                    <a:xfrm>
                      <a:off x="0" y="0"/>
                      <a:ext cx="5582643" cy="2433176"/>
                    </a:xfrm>
                    <a:prstGeom prst="rect">
                      <a:avLst/>
                    </a:prstGeom>
                  </pic:spPr>
                </pic:pic>
              </a:graphicData>
            </a:graphic>
          </wp:inline>
        </w:drawing>
      </w:r>
    </w:p>
    <w:p w14:paraId="074877AA" w14:textId="10E78B62" w:rsidR="00B431E6" w:rsidRPr="00693D56" w:rsidRDefault="00B431E6" w:rsidP="00B431E6">
      <w:pPr>
        <w:pStyle w:val="Lgende"/>
        <w:jc w:val="center"/>
        <w:rPr>
          <w:rFonts w:ascii="Calibri" w:hAnsi="Calibri" w:cs="Calibri"/>
          <w:i w:val="0"/>
          <w:iCs w:val="0"/>
          <w:color w:val="000000"/>
          <w:sz w:val="22"/>
          <w:szCs w:val="24"/>
        </w:rPr>
      </w:pPr>
      <w:bookmarkStart w:id="1613" w:name="_Ref531180650"/>
      <w:bookmarkStart w:id="1614" w:name="_Toc536112230"/>
      <w:bookmarkStart w:id="1615" w:name="_Toc53662701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13"/>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14"/>
      <w:bookmarkEnd w:id="1615"/>
    </w:p>
    <w:p w14:paraId="78BDE072" w14:textId="611FD7F6" w:rsidR="00586149" w:rsidRDefault="00586149" w:rsidP="00586149">
      <w:pPr>
        <w:spacing w:before="240" w:after="240" w:line="360" w:lineRule="auto"/>
        <w:ind w:firstLine="709"/>
      </w:pPr>
      <w:bookmarkStart w:id="1616" w:name="_Ref531166670"/>
      <w:r>
        <w:t xml:space="preserve">Cette configuration a été développée pour rapprocher la fréquence du premier mode de flexion de la vitesse maximale de fonctionnement (10 krpm).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D71FCC" w:rsidRPr="00D71FCC">
        <w:rPr>
          <w:rFonts w:cs="Calibri"/>
          <w:b/>
          <w:color w:val="000000"/>
          <w:szCs w:val="24"/>
        </w:rPr>
        <w:t xml:space="preserve">Figure </w:t>
      </w:r>
      <w:r w:rsidR="00D71FCC" w:rsidRPr="00D71FCC">
        <w:rPr>
          <w:rFonts w:cs="Calibri"/>
          <w:b/>
          <w:iCs/>
          <w:noProof/>
          <w:color w:val="000000"/>
          <w:szCs w:val="24"/>
        </w:rPr>
        <w:t>4.2</w:t>
      </w:r>
      <w:r w:rsidR="00D71FCC" w:rsidRPr="00D71FCC">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D71FCC" w:rsidRPr="00D71FCC">
        <w:rPr>
          <w:rFonts w:cs="Calibri"/>
          <w:b/>
          <w:iCs/>
          <w:color w:val="000000"/>
          <w:szCs w:val="24"/>
        </w:rPr>
        <w:t xml:space="preserve">Tableau </w:t>
      </w:r>
      <w:r w:rsidR="00D71FCC" w:rsidRPr="00D71FCC">
        <w:rPr>
          <w:rFonts w:cs="Calibri"/>
          <w:b/>
          <w:iCs/>
          <w:noProof/>
          <w:color w:val="000000"/>
          <w:szCs w:val="24"/>
        </w:rPr>
        <w:t>4.2</w:t>
      </w:r>
      <w:r w:rsidR="00D71FCC" w:rsidRPr="00D71FCC">
        <w:rPr>
          <w:rFonts w:cs="Calibri"/>
          <w:b/>
          <w:iCs/>
          <w:noProof/>
          <w:color w:val="000000"/>
          <w:szCs w:val="24"/>
        </w:rPr>
        <w:noBreakHyphen/>
        <w:t>3</w:t>
      </w:r>
      <w:r w:rsidR="008F7D7A" w:rsidRPr="008F7D7A">
        <w:rPr>
          <w:b/>
        </w:rPr>
        <w:fldChar w:fldCharType="end"/>
      </w:r>
      <w:r w:rsidR="008F7D7A" w:rsidRPr="00E9132B">
        <w:t>.</w:t>
      </w:r>
    </w:p>
    <w:p w14:paraId="21F2A806" w14:textId="2CAF8B93" w:rsidR="00B431E6" w:rsidRPr="00FC14C6" w:rsidRDefault="00B431E6" w:rsidP="00B431E6">
      <w:pPr>
        <w:pStyle w:val="Lgende"/>
        <w:spacing w:after="0"/>
        <w:jc w:val="center"/>
        <w:rPr>
          <w:rFonts w:ascii="Calibri" w:hAnsi="Calibri" w:cs="Calibri"/>
          <w:i w:val="0"/>
          <w:iCs w:val="0"/>
          <w:color w:val="000000"/>
          <w:sz w:val="22"/>
          <w:szCs w:val="24"/>
        </w:rPr>
      </w:pPr>
      <w:bookmarkStart w:id="1617" w:name="_Ref535932983"/>
      <w:bookmarkStart w:id="1618" w:name="_Toc536112275"/>
      <w:bookmarkStart w:id="1619" w:name="_Toc536627092"/>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16"/>
      <w:bookmarkEnd w:id="1617"/>
      <w:r w:rsidRPr="00FC14C6">
        <w:rPr>
          <w:rFonts w:ascii="Calibri" w:hAnsi="Calibri" w:cs="Calibri"/>
          <w:i w:val="0"/>
          <w:iCs w:val="0"/>
          <w:color w:val="000000"/>
          <w:sz w:val="22"/>
          <w:szCs w:val="24"/>
        </w:rPr>
        <w:t> : paramètres physiques du rotor 700mm</w:t>
      </w:r>
      <w:bookmarkEnd w:id="1618"/>
      <w:bookmarkEnd w:id="1619"/>
    </w:p>
    <w:p w14:paraId="7524BDFA" w14:textId="77777777" w:rsidR="00B431E6" w:rsidRDefault="00B431E6" w:rsidP="00B431E6">
      <w:pPr>
        <w:spacing w:line="360" w:lineRule="auto"/>
      </w:pPr>
      <w:r>
        <w:rPr>
          <w:noProof/>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708150"/>
                    </a:xfrm>
                    <a:prstGeom prst="rect">
                      <a:avLst/>
                    </a:prstGeom>
                  </pic:spPr>
                </pic:pic>
              </a:graphicData>
            </a:graphic>
          </wp:inline>
        </w:drawing>
      </w:r>
    </w:p>
    <w:p w14:paraId="29B0B444" w14:textId="65B85E24"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lang w:eastAsia="fr-FR"/>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0"/>
                    <a:stretch>
                      <a:fillRect/>
                    </a:stretch>
                  </pic:blipFill>
                  <pic:spPr>
                    <a:xfrm>
                      <a:off x="0" y="0"/>
                      <a:ext cx="4750779" cy="3170206"/>
                    </a:xfrm>
                    <a:prstGeom prst="rect">
                      <a:avLst/>
                    </a:prstGeom>
                  </pic:spPr>
                </pic:pic>
              </a:graphicData>
            </a:graphic>
          </wp:inline>
        </w:drawing>
      </w:r>
    </w:p>
    <w:p w14:paraId="78C9ECD4" w14:textId="1B204AF6" w:rsidR="00B431E6" w:rsidRPr="008A59A9" w:rsidRDefault="00B431E6" w:rsidP="00B431E6">
      <w:pPr>
        <w:pStyle w:val="Lgende"/>
        <w:jc w:val="center"/>
        <w:rPr>
          <w:rFonts w:ascii="Calibri" w:hAnsi="Calibri" w:cs="Calibri"/>
          <w:i w:val="0"/>
          <w:iCs w:val="0"/>
          <w:color w:val="000000"/>
          <w:sz w:val="22"/>
          <w:szCs w:val="24"/>
        </w:rPr>
      </w:pPr>
      <w:bookmarkStart w:id="1620" w:name="_Ref535920258"/>
      <w:bookmarkStart w:id="1621" w:name="_Toc536112231"/>
      <w:bookmarkStart w:id="1622" w:name="_Toc536627016"/>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20"/>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21"/>
      <w:bookmarkEnd w:id="1622"/>
    </w:p>
    <w:p w14:paraId="758F7A79" w14:textId="77777777" w:rsidR="00B431E6" w:rsidRDefault="00B431E6" w:rsidP="00B431E6">
      <w:pPr>
        <w:pStyle w:val="Default"/>
        <w:keepNext/>
        <w:spacing w:line="360" w:lineRule="auto"/>
        <w:jc w:val="center"/>
      </w:pPr>
      <w:r w:rsidRPr="0010061D">
        <w:rPr>
          <w:noProof/>
          <w:lang w:eastAsia="fr-FR"/>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4957731" cy="3308305"/>
                    </a:xfrm>
                    <a:prstGeom prst="rect">
                      <a:avLst/>
                    </a:prstGeom>
                  </pic:spPr>
                </pic:pic>
              </a:graphicData>
            </a:graphic>
          </wp:inline>
        </w:drawing>
      </w:r>
    </w:p>
    <w:p w14:paraId="1C5A5EBB" w14:textId="6ECFB221" w:rsidR="00B431E6" w:rsidRPr="008A59A9" w:rsidRDefault="00B431E6" w:rsidP="00B431E6">
      <w:pPr>
        <w:pStyle w:val="Lgende"/>
        <w:jc w:val="center"/>
        <w:rPr>
          <w:rFonts w:ascii="Calibri" w:hAnsi="Calibri" w:cs="Calibri"/>
          <w:i w:val="0"/>
          <w:iCs w:val="0"/>
          <w:color w:val="000000"/>
          <w:sz w:val="22"/>
          <w:szCs w:val="24"/>
        </w:rPr>
      </w:pPr>
      <w:bookmarkStart w:id="1623" w:name="_Ref535920264"/>
      <w:bookmarkStart w:id="1624" w:name="_Toc536112232"/>
      <w:bookmarkStart w:id="1625" w:name="_Toc536627017"/>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23"/>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24"/>
      <w:bookmarkEnd w:id="1625"/>
    </w:p>
    <w:p w14:paraId="51F0FFA1" w14:textId="77777777" w:rsidR="00B431E6" w:rsidRDefault="00B431E6" w:rsidP="00B431E6">
      <w:pPr>
        <w:pStyle w:val="Default"/>
        <w:keepNext/>
        <w:spacing w:line="360" w:lineRule="auto"/>
        <w:jc w:val="center"/>
      </w:pPr>
      <w:r w:rsidRPr="0010061D">
        <w:rPr>
          <w:noProof/>
          <w:lang w:eastAsia="fr-FR"/>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2"/>
                    <a:stretch>
                      <a:fillRect/>
                    </a:stretch>
                  </pic:blipFill>
                  <pic:spPr>
                    <a:xfrm>
                      <a:off x="0" y="0"/>
                      <a:ext cx="4480498" cy="2548053"/>
                    </a:xfrm>
                    <a:prstGeom prst="rect">
                      <a:avLst/>
                    </a:prstGeom>
                  </pic:spPr>
                </pic:pic>
              </a:graphicData>
            </a:graphic>
          </wp:inline>
        </w:drawing>
      </w:r>
    </w:p>
    <w:p w14:paraId="258B9935" w14:textId="455F4A00" w:rsidR="00B431E6" w:rsidRPr="008A59A9" w:rsidRDefault="00B431E6" w:rsidP="00332E04">
      <w:pPr>
        <w:pStyle w:val="Lgende"/>
        <w:spacing w:after="240"/>
        <w:jc w:val="center"/>
        <w:rPr>
          <w:rFonts w:ascii="Calibri" w:hAnsi="Calibri" w:cs="Calibri"/>
          <w:i w:val="0"/>
          <w:iCs w:val="0"/>
          <w:color w:val="000000"/>
          <w:sz w:val="22"/>
          <w:szCs w:val="24"/>
        </w:rPr>
      </w:pPr>
      <w:bookmarkStart w:id="1626" w:name="_Ref535920319"/>
      <w:bookmarkStart w:id="1627" w:name="_Toc536112233"/>
      <w:bookmarkStart w:id="1628" w:name="_Toc536627018"/>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26"/>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27"/>
      <w:bookmarkEnd w:id="1628"/>
    </w:p>
    <w:p w14:paraId="7781584C" w14:textId="77777777" w:rsidR="00B431E6" w:rsidRDefault="00B431E6" w:rsidP="00B431E6">
      <w:pPr>
        <w:pStyle w:val="Default"/>
        <w:jc w:val="center"/>
      </w:pPr>
      <w:r w:rsidRPr="00426D23">
        <w:rPr>
          <w:noProof/>
          <w:lang w:eastAsia="fr-FR"/>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93"/>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lang w:eastAsia="fr-FR"/>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4"/>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087D823E" w:rsidR="00B431E6" w:rsidRDefault="00B431E6" w:rsidP="00B431E6">
      <w:pPr>
        <w:pStyle w:val="Lgende"/>
        <w:spacing w:after="0"/>
        <w:jc w:val="center"/>
        <w:rPr>
          <w:rFonts w:ascii="Calibri" w:hAnsi="Calibri" w:cs="Calibri"/>
          <w:i w:val="0"/>
          <w:iCs w:val="0"/>
          <w:color w:val="000000"/>
          <w:sz w:val="22"/>
          <w:szCs w:val="24"/>
        </w:rPr>
      </w:pPr>
      <w:bookmarkStart w:id="1629" w:name="_Ref531190495"/>
      <w:bookmarkStart w:id="1630" w:name="_Toc536112234"/>
      <w:bookmarkStart w:id="1631" w:name="_Toc53662701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29"/>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630"/>
      <w:bookmarkEnd w:id="1631"/>
    </w:p>
    <w:p w14:paraId="0AA2BD30" w14:textId="77777777" w:rsidR="00B431E6" w:rsidRDefault="00B431E6" w:rsidP="00665DA5">
      <w:pPr>
        <w:pStyle w:val="Titre2"/>
        <w:ind w:left="709"/>
      </w:pPr>
      <w:bookmarkStart w:id="1632" w:name="_Toc536626908"/>
      <w:r>
        <w:lastRenderedPageBreak/>
        <w:t>Simulation du rotor 430mm</w:t>
      </w:r>
      <w:bookmarkEnd w:id="1632"/>
    </w:p>
    <w:p w14:paraId="1438AC94" w14:textId="23EDF908" w:rsidR="00E0796B" w:rsidRDefault="00E0796B" w:rsidP="00ED1763">
      <w:pPr>
        <w:spacing w:before="240" w:after="240" w:line="360" w:lineRule="auto"/>
        <w:ind w:firstLine="709"/>
      </w:pPr>
      <w:r>
        <w:t xml:space="preserve">Les simulations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D71FCC" w:rsidRPr="00D71FCC">
        <w:rPr>
          <w:rFonts w:cs="Calibri"/>
          <w:b/>
          <w:iCs/>
          <w:color w:val="000000"/>
          <w:szCs w:val="24"/>
        </w:rPr>
        <w:t>Figure 4.3</w:t>
      </w:r>
      <w:r w:rsidR="00D71FCC" w:rsidRPr="00D71FCC">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D71FCC" w:rsidRPr="00D71FCC">
        <w:rPr>
          <w:rFonts w:cs="Calibri"/>
          <w:b/>
          <w:iCs/>
          <w:color w:val="000000"/>
          <w:szCs w:val="24"/>
        </w:rPr>
        <w:t>Figure 4.3</w:t>
      </w:r>
      <w:r w:rsidR="00D71FCC" w:rsidRPr="00D71FCC">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95"/>
                    <a:stretch>
                      <a:fillRect/>
                    </a:stretch>
                  </pic:blipFill>
                  <pic:spPr>
                    <a:xfrm>
                      <a:off x="0" y="0"/>
                      <a:ext cx="5760720" cy="1487805"/>
                    </a:xfrm>
                    <a:prstGeom prst="rect">
                      <a:avLst/>
                    </a:prstGeom>
                  </pic:spPr>
                </pic:pic>
              </a:graphicData>
            </a:graphic>
          </wp:inline>
        </w:drawing>
      </w:r>
    </w:p>
    <w:p w14:paraId="3400B7B7" w14:textId="318495FD"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633" w:name="_Ref533608481"/>
      <w:bookmarkStart w:id="1634" w:name="_Toc536112235"/>
      <w:bookmarkStart w:id="1635" w:name="_Toc536627020"/>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33"/>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634"/>
      <w:bookmarkEnd w:id="1635"/>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636" w:name="_Toc536626909"/>
      <w:r>
        <w:t>Vibrations synchrones</w:t>
      </w:r>
      <w:bookmarkEnd w:id="1636"/>
      <w:r>
        <w:t xml:space="preserve"> </w:t>
      </w:r>
    </w:p>
    <w:p w14:paraId="60B6D3BB" w14:textId="3DB90313"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w:t>
      </w:r>
      <w:r w:rsidR="0013743C">
        <w:t>se stabiliser après environ 600</w:t>
      </w:r>
      <w:r>
        <w:t xml:space="preserve">s pour les valeurs calculées et </w:t>
      </w:r>
      <w:r w:rsidR="0012012C">
        <w:lastRenderedPageBreak/>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2C5B5A32"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637" w:name="_Ref533687109"/>
      <w:bookmarkStart w:id="1638" w:name="_Toc536112236"/>
      <w:bookmarkStart w:id="1639" w:name="_Toc536627021"/>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37"/>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638"/>
      <w:bookmarkEnd w:id="1639"/>
    </w:p>
    <w:p w14:paraId="53606E45" w14:textId="38B96A1B" w:rsidR="00B431E6" w:rsidRDefault="00B431E6" w:rsidP="00B431E6">
      <w:pPr>
        <w:spacing w:line="360" w:lineRule="auto"/>
        <w:jc w:val="center"/>
      </w:pPr>
      <w:r>
        <w:rPr>
          <w:noProof/>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518A998A"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640" w:name="_Ref533687112"/>
      <w:bookmarkStart w:id="1641" w:name="_Toc536112237"/>
      <w:bookmarkStart w:id="1642" w:name="_Toc536627022"/>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40"/>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641"/>
      <w:bookmarkEnd w:id="1642"/>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77777777"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D71FCC" w:rsidRPr="00D71FCC">
        <w:rPr>
          <w:b/>
          <w:iCs/>
        </w:rPr>
        <w:t>Figure 4.3</w:t>
      </w:r>
      <w:r w:rsidR="00D71FCC" w:rsidRPr="00D71FCC">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660B9C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commentRangeStart w:id="1643"/>
      <w:commentRangeStart w:id="1644"/>
      <w:commentRangeStart w:id="1645"/>
      <w:r w:rsidR="000F7453" w:rsidRPr="00105523">
        <w:rPr>
          <w:strike/>
        </w:rPr>
        <w:t>lubrifiant</w:t>
      </w:r>
      <w:commentRangeEnd w:id="1643"/>
      <w:r w:rsidR="000F7453" w:rsidRPr="00105523">
        <w:rPr>
          <w:rStyle w:val="Marquedecommentaire"/>
          <w:strike/>
        </w:rPr>
        <w:commentReference w:id="1643"/>
      </w:r>
      <w:commentRangeEnd w:id="1644"/>
      <w:r w:rsidR="000F7453">
        <w:rPr>
          <w:rStyle w:val="Marquedecommentaire"/>
        </w:rPr>
        <w:commentReference w:id="1644"/>
      </w:r>
      <w:commentRangeEnd w:id="1645"/>
      <w:r w:rsidR="000F7453">
        <w:rPr>
          <w:rStyle w:val="Marquedecommentaire"/>
        </w:rPr>
        <w:commentReference w:id="1645"/>
      </w:r>
      <w:r w:rsidR="000F7453" w:rsidRPr="00255604">
        <w:t>.</w:t>
      </w:r>
      <w:r w:rsidR="00BF5EFC">
        <w:t xml:space="preserve"> </w:t>
      </w:r>
      <w:commentRangeStart w:id="1646"/>
      <w:r w:rsidR="00BF5EFC">
        <w:t xml:space="preserve">Cette température </w:t>
      </w:r>
      <w:r w:rsidR="00F71EE9">
        <w:t xml:space="preserve">moyenne </w:t>
      </w:r>
      <w:r w:rsidR="00BF5EFC">
        <w:t>stabilisée</w:t>
      </w:r>
      <w:r w:rsidR="00F71EE9">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commentRangeEnd w:id="1646"/>
      <w:r w:rsidR="00F71EE9">
        <w:rPr>
          <w:rStyle w:val="Marquedecommentaire"/>
        </w:rPr>
        <w:commentReference w:id="1646"/>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D71FCC" w:rsidRPr="00D71FCC">
        <w:rPr>
          <w:b/>
          <w:iCs/>
        </w:rPr>
        <w:t>Figure 4.3</w:t>
      </w:r>
      <w:r w:rsidR="00D71FCC" w:rsidRPr="00D71FCC">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77777777" w:rsidR="00C60B62" w:rsidRDefault="00C60B62" w:rsidP="00C60B62">
      <w:pPr>
        <w:spacing w:before="120" w:after="240" w:line="360" w:lineRule="auto"/>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3</w:t>
      </w:r>
      <w:r w:rsidRPr="00C60B62">
        <w:rPr>
          <w:b/>
        </w:rPr>
        <w:fldChar w:fldCharType="end"/>
      </w:r>
      <w:r w:rsidRPr="00C60B62">
        <w:rPr>
          <w:b/>
        </w:rPr>
        <w:t>.</w:t>
      </w:r>
    </w:p>
    <w:p w14:paraId="28D6CC53" w14:textId="77777777" w:rsidR="00DD5914" w:rsidRDefault="00DD5914" w:rsidP="00DD5914">
      <w:pPr>
        <w:spacing w:line="360" w:lineRule="auto"/>
        <w:jc w:val="center"/>
      </w:pPr>
      <w:r w:rsidRPr="006865B8">
        <w:rPr>
          <w:noProof/>
        </w:rPr>
        <w:drawing>
          <wp:inline distT="0" distB="0" distL="0" distR="0" wp14:anchorId="3E99E0FD" wp14:editId="1BB75E21">
            <wp:extent cx="4182387" cy="2665625"/>
            <wp:effectExtent l="0" t="0" r="0" b="190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100"/>
                    <a:stretch>
                      <a:fillRect/>
                    </a:stretch>
                  </pic:blipFill>
                  <pic:spPr>
                    <a:xfrm>
                      <a:off x="0" y="0"/>
                      <a:ext cx="4245742" cy="2706004"/>
                    </a:xfrm>
                    <a:prstGeom prst="rect">
                      <a:avLst/>
                    </a:prstGeom>
                  </pic:spPr>
                </pic:pic>
              </a:graphicData>
            </a:graphic>
          </wp:inline>
        </w:drawing>
      </w:r>
    </w:p>
    <w:p w14:paraId="53695C06" w14:textId="77777777" w:rsidR="00DD5914" w:rsidRDefault="00DD5914" w:rsidP="00DD5914">
      <w:pPr>
        <w:jc w:val="center"/>
      </w:pPr>
      <w:r>
        <w:lastRenderedPageBreak/>
        <w:t>(a)</w:t>
      </w:r>
    </w:p>
    <w:p w14:paraId="0BFC4426" w14:textId="77777777" w:rsidR="00DD5914" w:rsidRDefault="00DD5914" w:rsidP="00DD5914">
      <w:pPr>
        <w:spacing w:line="360" w:lineRule="auto"/>
        <w:jc w:val="center"/>
      </w:pPr>
      <w:r w:rsidRPr="006865B8">
        <w:rPr>
          <w:noProof/>
        </w:rPr>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01"/>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325EF845" w14:textId="7C7A98E3" w:rsidR="00DD5914" w:rsidRDefault="00DD5914" w:rsidP="00EF2889">
      <w:pPr>
        <w:spacing w:after="240"/>
        <w:jc w:val="center"/>
      </w:pPr>
      <w:bookmarkStart w:id="1647" w:name="_Ref535571778"/>
      <w:bookmarkStart w:id="1648" w:name="_Toc536112238"/>
      <w:bookmarkStart w:id="1649" w:name="_Toc536627023"/>
      <w:r w:rsidRPr="006865B8">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4.3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4</w:t>
      </w:r>
      <w:r w:rsidR="009F566C">
        <w:rPr>
          <w:noProof/>
        </w:rPr>
        <w:fldChar w:fldCharType="end"/>
      </w:r>
      <w:bookmarkEnd w:id="1647"/>
      <w:r w:rsidRPr="006865B8">
        <w:t xml:space="preserve"> : </w:t>
      </w:r>
      <w:r w:rsidR="00EF2889" w:rsidRPr="006865B8">
        <w:t xml:space="preserve">Evolution des amplitudes (a) et des phases (b) avec </w:t>
      </w:r>
      <w:r w:rsidR="00EF2889">
        <w:t xml:space="preserve">la </w:t>
      </w:r>
      <w:r w:rsidR="00EF2889" w:rsidRPr="006865B8">
        <w:t>température</w:t>
      </w:r>
      <w:r w:rsidR="00EF2889">
        <w:t xml:space="preserve"> pour un balourd constant</w:t>
      </w:r>
      <w:bookmarkEnd w:id="1648"/>
      <w:bookmarkEnd w:id="1649"/>
    </w:p>
    <w:p w14:paraId="532EFF64" w14:textId="77777777" w:rsidR="009D5221" w:rsidRDefault="009D5221" w:rsidP="00EF2889">
      <w:pPr>
        <w:spacing w:after="240"/>
        <w:jc w:val="center"/>
      </w:pPr>
    </w:p>
    <w:p w14:paraId="19849F84" w14:textId="77777777" w:rsidR="009D5221" w:rsidRDefault="009D5221" w:rsidP="009D5221">
      <w:pPr>
        <w:spacing w:before="240" w:line="360" w:lineRule="auto"/>
        <w:jc w:val="center"/>
      </w:pPr>
      <w:commentRangeStart w:id="1650"/>
      <w:r>
        <w:rPr>
          <w:noProof/>
        </w:rPr>
        <w:drawing>
          <wp:inline distT="0" distB="0" distL="0" distR="0" wp14:anchorId="5EB230F9" wp14:editId="750DA1F0">
            <wp:extent cx="5760720" cy="3324225"/>
            <wp:effectExtent l="0" t="0" r="0"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324225"/>
                    </a:xfrm>
                    <a:prstGeom prst="rect">
                      <a:avLst/>
                    </a:prstGeom>
                  </pic:spPr>
                </pic:pic>
              </a:graphicData>
            </a:graphic>
          </wp:inline>
        </w:drawing>
      </w:r>
    </w:p>
    <w:p w14:paraId="0FE85283" w14:textId="77777777" w:rsidR="009D5221" w:rsidRDefault="009D5221" w:rsidP="009D5221">
      <w:pPr>
        <w:pStyle w:val="Lgende"/>
        <w:jc w:val="center"/>
      </w:pPr>
      <w:bookmarkStart w:id="1651" w:name="_Ref536539541"/>
      <w:bookmarkStart w:id="1652" w:name="_Toc536627024"/>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651"/>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commentRangeEnd w:id="1650"/>
      <w:r>
        <w:rPr>
          <w:rStyle w:val="Marquedecommentaire"/>
          <w:rFonts w:ascii="Calibri" w:eastAsia="Times New Roman" w:hAnsi="Calibri" w:cs="Times New Roman"/>
          <w:i w:val="0"/>
          <w:iCs w:val="0"/>
          <w:color w:val="auto"/>
          <w:lang w:eastAsia="fr-FR"/>
        </w:rPr>
        <w:commentReference w:id="1650"/>
      </w:r>
      <w:bookmarkEnd w:id="1652"/>
    </w:p>
    <w:p w14:paraId="08964128" w14:textId="77777777" w:rsidR="00BA09AB" w:rsidRDefault="00BA09AB" w:rsidP="009D5221">
      <w:pPr>
        <w:spacing w:after="240"/>
      </w:pPr>
    </w:p>
    <w:p w14:paraId="227635FB" w14:textId="77777777" w:rsidR="00C039ED" w:rsidRDefault="00A170C7" w:rsidP="00E91338">
      <w:pPr>
        <w:keepNext/>
        <w:spacing w:line="360" w:lineRule="auto"/>
        <w:jc w:val="center"/>
      </w:pPr>
      <w:r w:rsidRPr="00A170C7">
        <w:rPr>
          <w:noProof/>
        </w:rPr>
        <w:lastRenderedPageBreak/>
        <w:drawing>
          <wp:inline distT="0" distB="0" distL="0" distR="0" wp14:anchorId="1C814645" wp14:editId="3FAA4BE8">
            <wp:extent cx="5312146" cy="3300182"/>
            <wp:effectExtent l="0" t="0" r="3175"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03"/>
                    <a:stretch>
                      <a:fillRect/>
                    </a:stretch>
                  </pic:blipFill>
                  <pic:spPr>
                    <a:xfrm>
                      <a:off x="0" y="0"/>
                      <a:ext cx="5315996" cy="3302574"/>
                    </a:xfrm>
                    <a:prstGeom prst="rect">
                      <a:avLst/>
                    </a:prstGeom>
                  </pic:spPr>
                </pic:pic>
              </a:graphicData>
            </a:graphic>
          </wp:inline>
        </w:drawing>
      </w:r>
    </w:p>
    <w:p w14:paraId="5A3CC8B0" w14:textId="3996EEBE" w:rsidR="00CE57D0" w:rsidRDefault="00C039ED" w:rsidP="00EF2889">
      <w:pPr>
        <w:pStyle w:val="Lgende"/>
        <w:jc w:val="center"/>
      </w:pPr>
      <w:bookmarkStart w:id="1653" w:name="_Ref535573725"/>
      <w:bookmarkStart w:id="1654" w:name="_Toc536112239"/>
      <w:bookmarkStart w:id="1655" w:name="_Toc536627025"/>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653"/>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654"/>
      <w:bookmarkEnd w:id="1655"/>
    </w:p>
    <w:p w14:paraId="3BFF5968" w14:textId="77777777" w:rsidR="00B431E6" w:rsidRDefault="00B431E6" w:rsidP="00590F91">
      <w:pPr>
        <w:pStyle w:val="Titre3"/>
        <w:spacing w:before="240" w:after="240"/>
        <w:ind w:left="709"/>
      </w:pPr>
      <w:bookmarkStart w:id="1656" w:name="_Toc536626910"/>
      <w:r>
        <w:t>Température du rotor</w:t>
      </w:r>
      <w:bookmarkEnd w:id="1656"/>
    </w:p>
    <w:p w14:paraId="44ABA912" w14:textId="7C80431F"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D71FCC" w:rsidRPr="00D71FCC">
        <w:rPr>
          <w:b/>
          <w:iCs/>
        </w:rPr>
        <w:t>Figure 4.3</w:t>
      </w:r>
      <w:r w:rsidR="00D71FCC" w:rsidRPr="00D71FCC">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9839" cy="2497823"/>
                    </a:xfrm>
                    <a:prstGeom prst="rect">
                      <a:avLst/>
                    </a:prstGeom>
                  </pic:spPr>
                </pic:pic>
              </a:graphicData>
            </a:graphic>
          </wp:inline>
        </w:drawing>
      </w:r>
    </w:p>
    <w:p w14:paraId="524DC546" w14:textId="6AE207E0"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657" w:name="_Ref535575040"/>
      <w:bookmarkStart w:id="1658" w:name="_Toc536112240"/>
      <w:bookmarkStart w:id="1659" w:name="_Toc536627026"/>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657"/>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658"/>
      <w:bookmarkEnd w:id="1659"/>
    </w:p>
    <w:p w14:paraId="4F2E46D4" w14:textId="1B8FA5F2" w:rsidR="00F45270" w:rsidRDefault="00F45270" w:rsidP="009E1FEE">
      <w:pPr>
        <w:spacing w:before="240" w:after="24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D71FCC" w:rsidRPr="00D71FCC">
        <w:rPr>
          <w:b/>
          <w:iCs/>
        </w:rPr>
        <w:t>Figure 4.3</w:t>
      </w:r>
      <w:r w:rsidR="00D71FCC" w:rsidRPr="00D71FCC">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44CDB514" w:rsidR="006A4135" w:rsidRDefault="006A4135" w:rsidP="006A4135">
      <w:pPr>
        <w:spacing w:before="240" w:after="240" w:line="360" w:lineRule="auto"/>
        <w:ind w:firstLine="709"/>
      </w:pPr>
      <w:r>
        <w:lastRenderedPageBreak/>
        <w:t>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commentRangeStart w:id="1660"/>
      <w:r w:rsidRPr="00025D7A">
        <w:rPr>
          <w:noProof/>
        </w:rPr>
        <w:drawing>
          <wp:inline distT="0" distB="0" distL="0" distR="0" wp14:anchorId="1B4416DE" wp14:editId="68F33B7C">
            <wp:extent cx="5225882" cy="313426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105"/>
                    <a:stretch>
                      <a:fillRect/>
                    </a:stretch>
                  </pic:blipFill>
                  <pic:spPr>
                    <a:xfrm>
                      <a:off x="0" y="0"/>
                      <a:ext cx="5231682" cy="3137741"/>
                    </a:xfrm>
                    <a:prstGeom prst="rect">
                      <a:avLst/>
                    </a:prstGeom>
                  </pic:spPr>
                </pic:pic>
              </a:graphicData>
            </a:graphic>
          </wp:inline>
        </w:drawing>
      </w:r>
    </w:p>
    <w:p w14:paraId="3C6A0553" w14:textId="1A53B4F9"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661" w:name="_Ref536537873"/>
      <w:bookmarkStart w:id="1662" w:name="_Toc536627027"/>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661"/>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 xml:space="preserve">calculées et mesurées </w:t>
      </w:r>
      <w:commentRangeEnd w:id="1660"/>
      <w:r w:rsidR="000C7561">
        <w:rPr>
          <w:rStyle w:val="Marquedecommentaire"/>
          <w:rFonts w:ascii="Calibri" w:eastAsia="Times New Roman" w:hAnsi="Calibri" w:cs="Times New Roman"/>
          <w:i w:val="0"/>
          <w:iCs w:val="0"/>
          <w:color w:val="auto"/>
          <w:lang w:eastAsia="fr-FR"/>
        </w:rPr>
        <w:commentReference w:id="1660"/>
      </w:r>
      <w:bookmarkEnd w:id="1662"/>
    </w:p>
    <w:p w14:paraId="2A4EE84C" w14:textId="77777777" w:rsidR="00166F6A" w:rsidRDefault="00166F6A" w:rsidP="00166F6A">
      <w:pPr>
        <w:keepNext/>
        <w:spacing w:line="360" w:lineRule="auto"/>
        <w:jc w:val="center"/>
      </w:pPr>
      <w:r>
        <w:rPr>
          <w:noProof/>
        </w:rPr>
        <w:drawing>
          <wp:inline distT="0" distB="0" distL="0" distR="0" wp14:anchorId="1981C921" wp14:editId="0008D05A">
            <wp:extent cx="5208644" cy="3124442"/>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5712" cy="3146678"/>
                    </a:xfrm>
                    <a:prstGeom prst="rect">
                      <a:avLst/>
                    </a:prstGeom>
                    <a:noFill/>
                  </pic:spPr>
                </pic:pic>
              </a:graphicData>
            </a:graphic>
          </wp:inline>
        </w:drawing>
      </w:r>
    </w:p>
    <w:p w14:paraId="6952D8AA" w14:textId="2C14C6D8"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663" w:name="_Ref533694038"/>
      <w:bookmarkStart w:id="1664" w:name="_Toc536112241"/>
      <w:bookmarkStart w:id="1665" w:name="_Toc536627028"/>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663"/>
      <w:r>
        <w:rPr>
          <w:rFonts w:ascii="Calibri" w:eastAsia="Times New Roman" w:hAnsi="Calibri" w:cs="Times New Roman"/>
          <w:i w:val="0"/>
          <w:iCs w:val="0"/>
          <w:color w:val="auto"/>
          <w:sz w:val="22"/>
          <w:szCs w:val="20"/>
          <w:lang w:eastAsia="fr-FR"/>
        </w:rPr>
        <w:t> : Comparaison des variations des températures calculées et mesurées</w:t>
      </w:r>
      <w:bookmarkEnd w:id="1664"/>
      <w:bookmarkEnd w:id="1665"/>
      <w:r w:rsidR="00025D7A">
        <w:rPr>
          <w:rFonts w:ascii="Calibri" w:eastAsia="Times New Roman" w:hAnsi="Calibri" w:cs="Times New Roman"/>
          <w:i w:val="0"/>
          <w:iCs w:val="0"/>
          <w:color w:val="auto"/>
          <w:sz w:val="22"/>
          <w:szCs w:val="20"/>
          <w:lang w:eastAsia="fr-FR"/>
        </w:rPr>
        <w:t xml:space="preserve"> </w:t>
      </w:r>
    </w:p>
    <w:p w14:paraId="19A1D5AE" w14:textId="068F2D3A" w:rsidR="009E1FEE" w:rsidRDefault="009E1FEE" w:rsidP="009E1FEE">
      <w:pPr>
        <w:spacing w:before="240" w:after="240" w:line="360" w:lineRule="auto"/>
        <w:ind w:firstLine="709"/>
      </w:pPr>
      <w:r w:rsidRPr="009F0909">
        <w:lastRenderedPageBreak/>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D71FCC" w:rsidRPr="00D71FCC">
        <w:rPr>
          <w:b/>
          <w:iCs/>
        </w:rPr>
        <w:t>Figure 4.3</w:t>
      </w:r>
      <w:r w:rsidR="00D71FCC" w:rsidRPr="00D71FCC">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0855" cy="3544728"/>
                    </a:xfrm>
                    <a:prstGeom prst="rect">
                      <a:avLst/>
                    </a:prstGeom>
                  </pic:spPr>
                </pic:pic>
              </a:graphicData>
            </a:graphic>
          </wp:inline>
        </w:drawing>
      </w:r>
    </w:p>
    <w:p w14:paraId="12170609" w14:textId="782170B1"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666" w:name="_Ref533692432"/>
      <w:bookmarkStart w:id="1667" w:name="_Toc536112242"/>
      <w:bookmarkStart w:id="1668" w:name="_Toc536627029"/>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666"/>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667"/>
      <w:bookmarkEnd w:id="1668"/>
    </w:p>
    <w:p w14:paraId="6CA788F2" w14:textId="77777777" w:rsidR="00102FEF" w:rsidRPr="00102FEF" w:rsidRDefault="00102FEF" w:rsidP="00102FEF"/>
    <w:p w14:paraId="7F8B9289" w14:textId="77777777" w:rsidR="009E1FEE" w:rsidRPr="009E1FEE" w:rsidRDefault="009E1FEE" w:rsidP="009E1FEE"/>
    <w:p w14:paraId="184F3461" w14:textId="26740615" w:rsidR="00B431E6" w:rsidRDefault="00B431E6" w:rsidP="00665DA5">
      <w:pPr>
        <w:pStyle w:val="Titre3"/>
        <w:ind w:left="709"/>
      </w:pPr>
      <w:bookmarkStart w:id="1669" w:name="_Toc536626911"/>
      <w:r>
        <w:t xml:space="preserve">Phases du balourd, </w:t>
      </w:r>
      <w:r w:rsidR="000370E4">
        <w:t xml:space="preserve">du </w:t>
      </w:r>
      <w:r>
        <w:t xml:space="preserve">point haut et </w:t>
      </w:r>
      <w:r w:rsidR="000370E4">
        <w:t xml:space="preserve">du </w:t>
      </w:r>
      <w:r>
        <w:t>point chaud</w:t>
      </w:r>
      <w:bookmarkEnd w:id="1669"/>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69176422"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221B40F" w:rsidR="00810924" w:rsidRDefault="00810924" w:rsidP="00B5686E">
      <w:pPr>
        <w:spacing w:before="120" w:after="240" w:line="360" w:lineRule="auto"/>
        <w:ind w:firstLine="578"/>
      </w:pPr>
      <w:r>
        <w:lastRenderedPageBreak/>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D71FCC" w:rsidRPr="00D71FCC">
        <w:rPr>
          <w:b/>
        </w:rPr>
        <w:t xml:space="preserve">Figure </w:t>
      </w:r>
      <w:r w:rsidR="00D71FCC" w:rsidRPr="00D71FCC">
        <w:rPr>
          <w:b/>
          <w:iCs/>
          <w:noProof/>
        </w:rPr>
        <w:t>4.3</w:t>
      </w:r>
      <w:r w:rsidR="00D71FCC" w:rsidRPr="00D71FCC">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D71FCC">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D71FCC">
        <w:rPr>
          <w:b/>
        </w:rPr>
        <w:t>[6]</w:t>
      </w:r>
      <w:r w:rsidR="00425164" w:rsidRPr="00425164">
        <w:rPr>
          <w:b/>
        </w:rPr>
        <w:fldChar w:fldCharType="end"/>
      </w:r>
      <w:r>
        <w:t>.</w:t>
      </w:r>
    </w:p>
    <w:p w14:paraId="459E9B44" w14:textId="77777777" w:rsidR="00B431E6" w:rsidRDefault="00B431E6" w:rsidP="00B431E6">
      <w:pPr>
        <w:keepNext/>
      </w:pPr>
      <w:r>
        <w:rPr>
          <w:noProof/>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0B2F958"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670" w:name="_Ref533714904"/>
      <w:bookmarkStart w:id="1671" w:name="_Toc536112243"/>
      <w:bookmarkStart w:id="1672" w:name="_Toc536627030"/>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670"/>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671"/>
      <w:bookmarkEnd w:id="1672"/>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673" w:name="_Toc534984860"/>
      <w:bookmarkStart w:id="1674" w:name="_Toc536626912"/>
      <w:r>
        <w:t>Critiques des résultats</w:t>
      </w:r>
      <w:bookmarkEnd w:id="1673"/>
      <w:bookmarkEnd w:id="1674"/>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l’installation expérimentale et l’initialisation des calculs numériques ne peuvent être que différents et ont un impact sur le champ thermique transitoire. </w:t>
      </w:r>
    </w:p>
    <w:p w14:paraId="16F5CEB4" w14:textId="49E7172D"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rPr>
        <w:lastRenderedPageBreak/>
        <w:drawing>
          <wp:inline distT="0" distB="0" distL="0" distR="0" wp14:anchorId="62C2DF78" wp14:editId="1B2D4703">
            <wp:extent cx="3204202" cy="3236181"/>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14635" cy="3246718"/>
                    </a:xfrm>
                    <a:prstGeom prst="rect">
                      <a:avLst/>
                    </a:prstGeom>
                  </pic:spPr>
                </pic:pic>
              </a:graphicData>
            </a:graphic>
          </wp:inline>
        </w:drawing>
      </w:r>
    </w:p>
    <w:p w14:paraId="763B44BF" w14:textId="52BF1490"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675" w:name="_Ref535934633"/>
      <w:bookmarkStart w:id="1676" w:name="_Toc536112244"/>
      <w:bookmarkStart w:id="1677" w:name="_Toc536627031"/>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675"/>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676"/>
      <w:bookmarkEnd w:id="1677"/>
    </w:p>
    <w:p w14:paraId="68C3A60C" w14:textId="77777777" w:rsidR="0085524F" w:rsidRDefault="0085524F" w:rsidP="0085524F"/>
    <w:p w14:paraId="11467D0A" w14:textId="77777777" w:rsidR="00B431E6" w:rsidRDefault="00B431E6" w:rsidP="00032683">
      <w:pPr>
        <w:pStyle w:val="Titre2"/>
        <w:spacing w:after="240"/>
        <w:ind w:left="708" w:hanging="578"/>
      </w:pPr>
      <w:bookmarkStart w:id="1678" w:name="_Simulation_du_rotor"/>
      <w:bookmarkStart w:id="1679" w:name="_Toc536626913"/>
      <w:bookmarkEnd w:id="1678"/>
      <w:r>
        <w:t>Simulation du rotor 700mm</w:t>
      </w:r>
      <w:bookmarkEnd w:id="1679"/>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10"/>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00CA819A"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7</w:t>
      </w:r>
      <w:r w:rsidRPr="00A00C96">
        <w:rPr>
          <w:b/>
        </w:rPr>
        <w:fldChar w:fldCharType="end"/>
      </w:r>
      <w:r>
        <w:t xml:space="preserve">. </w:t>
      </w:r>
      <w:r w:rsidRPr="00037B38">
        <w:rPr>
          <w:highlight w:val="yellow"/>
        </w:rPr>
        <w:t xml:space="preserve">Les résultats expérimentaux ne sont pas encore </w:t>
      </w:r>
      <w:commentRangeStart w:id="1680"/>
      <w:r w:rsidR="00816B5E" w:rsidRPr="00037B38">
        <w:rPr>
          <w:highlight w:val="yellow"/>
        </w:rPr>
        <w:t>disponibles</w:t>
      </w:r>
      <w:commentRangeEnd w:id="1680"/>
      <w:r w:rsidR="00816B5E">
        <w:rPr>
          <w:rStyle w:val="Marquedecommentaire"/>
        </w:rPr>
        <w:commentReference w:id="1680"/>
      </w:r>
      <w:r w:rsidR="00816B5E" w:rsidRPr="00037B38">
        <w:rPr>
          <w:highlight w:val="yellow"/>
        </w:rPr>
        <w:t>.</w:t>
      </w:r>
    </w:p>
    <w:p w14:paraId="0C26A2C9" w14:textId="77777777"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 xml:space="preserve">mm ont la tendance de se </w:t>
      </w:r>
      <w:r>
        <w:lastRenderedPageBreak/>
        <w:t>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7385BDF4"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D71FCC" w:rsidRPr="00D71FCC">
        <w:rPr>
          <w:b/>
          <w:iCs/>
        </w:rPr>
        <w:t xml:space="preserve">Figure </w:t>
      </w:r>
      <w:r w:rsidR="00D71FCC" w:rsidRPr="00D71FCC">
        <w:rPr>
          <w:b/>
          <w:iCs/>
          <w:noProof/>
        </w:rPr>
        <w:t>4.4</w:t>
      </w:r>
      <w:r w:rsidR="00D71FCC" w:rsidRPr="00D71FCC">
        <w:rPr>
          <w:b/>
          <w:iCs/>
          <w:noProof/>
        </w:rPr>
        <w:noBreakHyphen/>
        <w:t>3</w:t>
      </w:r>
      <w:r w:rsidRPr="00350B16">
        <w:rPr>
          <w:b/>
        </w:rPr>
        <w:fldChar w:fldCharType="end"/>
      </w:r>
      <w:r>
        <w:t xml:space="preserve"> 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0949A61" w14:textId="77777777" w:rsidR="00B431E6" w:rsidRDefault="00B431E6" w:rsidP="00B431E6">
      <w:pPr>
        <w:keepNext/>
        <w:jc w:val="center"/>
      </w:pPr>
      <w:r>
        <w:rPr>
          <w:noProof/>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752AFBD6" w:rsidR="00B431E6" w:rsidRDefault="00B431E6" w:rsidP="00B431E6">
      <w:pPr>
        <w:pStyle w:val="Lgende"/>
        <w:jc w:val="center"/>
        <w:rPr>
          <w:rFonts w:ascii="Calibri" w:hAnsi="Calibri" w:cs="Calibri"/>
          <w:i w:val="0"/>
          <w:iCs w:val="0"/>
          <w:color w:val="000000"/>
          <w:sz w:val="22"/>
          <w:szCs w:val="24"/>
        </w:rPr>
      </w:pPr>
      <w:bookmarkStart w:id="1681" w:name="_Ref533629031"/>
      <w:bookmarkStart w:id="1682" w:name="_Toc536112245"/>
      <w:bookmarkStart w:id="1683" w:name="_Toc536627032"/>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81"/>
      <w:r>
        <w:rPr>
          <w:rFonts w:ascii="Calibri" w:hAnsi="Calibri" w:cs="Calibri"/>
          <w:i w:val="0"/>
          <w:iCs w:val="0"/>
          <w:color w:val="000000"/>
          <w:sz w:val="22"/>
          <w:szCs w:val="24"/>
        </w:rPr>
        <w:t> : Amplitude des vibrations synchrones au niveau du palier</w:t>
      </w:r>
      <w:bookmarkEnd w:id="1682"/>
      <w:bookmarkEnd w:id="1683"/>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12"/>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2729D29C" w:rsidR="0085524F" w:rsidRPr="0085524F" w:rsidRDefault="0085524F" w:rsidP="0085524F">
            <w:pPr>
              <w:pStyle w:val="Lgende"/>
              <w:jc w:val="center"/>
              <w:rPr>
                <w:rFonts w:ascii="Calibri" w:hAnsi="Calibri" w:cs="Calibri"/>
                <w:i w:val="0"/>
                <w:iCs w:val="0"/>
                <w:color w:val="000000"/>
                <w:sz w:val="22"/>
                <w:szCs w:val="24"/>
              </w:rPr>
            </w:pPr>
            <w:bookmarkStart w:id="1684" w:name="_Ref533629033"/>
            <w:bookmarkStart w:id="1685" w:name="_Toc536112246"/>
            <w:bookmarkStart w:id="1686" w:name="_Toc53662703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684"/>
            <w:r>
              <w:rPr>
                <w:rFonts w:ascii="Calibri" w:hAnsi="Calibri" w:cs="Calibri"/>
                <w:i w:val="0"/>
                <w:iCs w:val="0"/>
                <w:color w:val="000000"/>
                <w:sz w:val="22"/>
                <w:szCs w:val="24"/>
              </w:rPr>
              <w:t> : Phases des vibrations synchrones au niveau du palier</w:t>
            </w:r>
            <w:bookmarkEnd w:id="1685"/>
            <w:bookmarkEnd w:id="1686"/>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6C3E6A">
      <w:pPr>
        <w:keepNext/>
        <w:spacing w:line="360" w:lineRule="auto"/>
        <w:ind w:firstLine="708"/>
        <w:jc w:val="center"/>
      </w:pPr>
      <w:r w:rsidRPr="0085524F">
        <w:rPr>
          <w:noProof/>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13"/>
                    <a:stretch>
                      <a:fillRect/>
                    </a:stretch>
                  </pic:blipFill>
                  <pic:spPr>
                    <a:xfrm>
                      <a:off x="0" y="0"/>
                      <a:ext cx="3178148" cy="3182062"/>
                    </a:xfrm>
                    <a:prstGeom prst="rect">
                      <a:avLst/>
                    </a:prstGeom>
                  </pic:spPr>
                </pic:pic>
              </a:graphicData>
            </a:graphic>
          </wp:inline>
        </w:drawing>
      </w:r>
    </w:p>
    <w:p w14:paraId="7D012344" w14:textId="5FC6E0FA"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687" w:name="_Ref535935133"/>
      <w:bookmarkStart w:id="1688" w:name="_Toc536112247"/>
      <w:bookmarkStart w:id="1689" w:name="_Toc536627034"/>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87"/>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688"/>
      <w:bookmarkEnd w:id="1689"/>
    </w:p>
    <w:p w14:paraId="0818110F" w14:textId="77777777" w:rsidR="0085524F" w:rsidRDefault="0085524F" w:rsidP="005D5F86">
      <w:pPr>
        <w:keepNext/>
      </w:pPr>
    </w:p>
    <w:p w14:paraId="343C46E6" w14:textId="77777777" w:rsidR="00032683" w:rsidRDefault="00032683" w:rsidP="005D5F86">
      <w:pPr>
        <w:spacing w:line="360" w:lineRule="auto"/>
        <w:ind w:firstLine="708"/>
      </w:pPr>
    </w:p>
    <w:p w14:paraId="2E0902CF" w14:textId="09352D58"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F1690E8" w14:textId="77777777" w:rsidR="00B431E6" w:rsidRPr="00664301" w:rsidRDefault="00B431E6" w:rsidP="00B431E6">
      <w:pPr>
        <w:jc w:val="center"/>
        <w:rPr>
          <w:lang w:eastAsia="zh-CN"/>
        </w:rPr>
      </w:pPr>
      <w:r>
        <w:rPr>
          <w:noProof/>
        </w:rPr>
        <w:lastRenderedPageBreak/>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4695A27E" w:rsidR="00B431E6" w:rsidRDefault="00B431E6" w:rsidP="00032683">
      <w:pPr>
        <w:pStyle w:val="Lgende"/>
        <w:spacing w:after="240"/>
        <w:jc w:val="center"/>
        <w:rPr>
          <w:rFonts w:ascii="Calibri" w:hAnsi="Calibri" w:cs="Calibri"/>
          <w:i w:val="0"/>
          <w:iCs w:val="0"/>
          <w:color w:val="000000"/>
          <w:sz w:val="22"/>
          <w:szCs w:val="24"/>
        </w:rPr>
      </w:pPr>
      <w:bookmarkStart w:id="1690" w:name="_Ref533631693"/>
      <w:bookmarkStart w:id="1691" w:name="_Toc536112248"/>
      <w:bookmarkStart w:id="1692" w:name="_Toc53662703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90"/>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691"/>
      <w:bookmarkEnd w:id="1692"/>
    </w:p>
    <w:p w14:paraId="4351C032" w14:textId="77777777" w:rsidR="00E5351E" w:rsidRDefault="00E5351E" w:rsidP="00E5351E">
      <w:pPr>
        <w:rPr>
          <w:lang w:eastAsia="zh-CN"/>
        </w:rPr>
      </w:pPr>
    </w:p>
    <w:p w14:paraId="32471EE6" w14:textId="77777777" w:rsidR="00E5351E" w:rsidRPr="00E5351E" w:rsidRDefault="00E5351E" w:rsidP="00E5351E">
      <w:pPr>
        <w:rPr>
          <w:lang w:eastAsia="zh-CN"/>
        </w:rPr>
      </w:pPr>
    </w:p>
    <w:p w14:paraId="2F687AF5" w14:textId="77777777" w:rsidR="00B431E6" w:rsidRDefault="00B431E6" w:rsidP="00B431E6">
      <w:pPr>
        <w:jc w:val="center"/>
        <w:rPr>
          <w:lang w:eastAsia="zh-CN"/>
        </w:rPr>
      </w:pPr>
      <w:r>
        <w:rPr>
          <w:noProof/>
        </w:rPr>
        <w:drawing>
          <wp:inline distT="0" distB="0" distL="0" distR="0" wp14:anchorId="2138FA09" wp14:editId="748C3ECA">
            <wp:extent cx="5772647" cy="346897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84116" cy="3475865"/>
                    </a:xfrm>
                    <a:prstGeom prst="rect">
                      <a:avLst/>
                    </a:prstGeom>
                    <a:noFill/>
                  </pic:spPr>
                </pic:pic>
              </a:graphicData>
            </a:graphic>
          </wp:inline>
        </w:drawing>
      </w:r>
    </w:p>
    <w:p w14:paraId="5641E504" w14:textId="257993B1" w:rsidR="00B431E6" w:rsidRDefault="00B431E6" w:rsidP="00032683">
      <w:pPr>
        <w:pStyle w:val="Lgende"/>
        <w:spacing w:after="240"/>
        <w:jc w:val="center"/>
        <w:rPr>
          <w:rFonts w:ascii="Calibri" w:hAnsi="Calibri" w:cs="Calibri"/>
          <w:i w:val="0"/>
          <w:iCs w:val="0"/>
          <w:color w:val="000000"/>
          <w:sz w:val="22"/>
          <w:szCs w:val="24"/>
        </w:rPr>
      </w:pPr>
      <w:bookmarkStart w:id="1693" w:name="_Ref533631685"/>
      <w:bookmarkStart w:id="1694" w:name="_Toc536112249"/>
      <w:bookmarkStart w:id="1695" w:name="_Toc536627036"/>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93"/>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694"/>
      <w:bookmarkEnd w:id="1695"/>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rPr>
        <w:lastRenderedPageBreak/>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78B72260" w:rsidR="00B431E6" w:rsidRDefault="00B431E6" w:rsidP="00E5351E">
      <w:pPr>
        <w:pStyle w:val="Lgende"/>
        <w:spacing w:after="240"/>
        <w:jc w:val="center"/>
        <w:rPr>
          <w:rFonts w:ascii="Calibri" w:hAnsi="Calibri" w:cs="Calibri"/>
          <w:i w:val="0"/>
          <w:iCs w:val="0"/>
          <w:color w:val="000000"/>
          <w:sz w:val="22"/>
          <w:szCs w:val="24"/>
        </w:rPr>
      </w:pPr>
      <w:bookmarkStart w:id="1696" w:name="_Ref533631691"/>
      <w:bookmarkStart w:id="1697" w:name="_Toc536112250"/>
      <w:bookmarkStart w:id="1698" w:name="_Toc536627037"/>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96"/>
      <w:r>
        <w:rPr>
          <w:rFonts w:ascii="Calibri" w:hAnsi="Calibri" w:cs="Calibri"/>
          <w:i w:val="0"/>
          <w:iCs w:val="0"/>
          <w:color w:val="000000"/>
          <w:sz w:val="22"/>
          <w:szCs w:val="24"/>
        </w:rPr>
        <w:t> : Phase du point chaud dans la direction circonférentielle du rotor</w:t>
      </w:r>
      <w:bookmarkEnd w:id="1697"/>
      <w:bookmarkEnd w:id="1698"/>
    </w:p>
    <w:p w14:paraId="559BCEBE" w14:textId="77777777" w:rsidR="00B431E6" w:rsidRDefault="00B431E6" w:rsidP="00B431E6">
      <w:pPr>
        <w:jc w:val="center"/>
        <w:rPr>
          <w:lang w:eastAsia="zh-CN"/>
        </w:rPr>
      </w:pPr>
      <w:r>
        <w:rPr>
          <w:noProof/>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70BB2D1" w:rsidR="00B431E6" w:rsidRDefault="00B431E6" w:rsidP="00B431E6">
      <w:pPr>
        <w:pStyle w:val="Lgende"/>
        <w:jc w:val="center"/>
        <w:rPr>
          <w:rFonts w:ascii="Calibri" w:hAnsi="Calibri" w:cs="Calibri"/>
          <w:i w:val="0"/>
          <w:iCs w:val="0"/>
          <w:color w:val="000000"/>
          <w:sz w:val="22"/>
          <w:szCs w:val="24"/>
        </w:rPr>
      </w:pPr>
      <w:bookmarkStart w:id="1699" w:name="_Ref533631144"/>
      <w:bookmarkStart w:id="1700" w:name="_Toc536112251"/>
      <w:bookmarkStart w:id="1701" w:name="_Toc536627038"/>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99"/>
      <w:r>
        <w:rPr>
          <w:rFonts w:ascii="Calibri" w:hAnsi="Calibri" w:cs="Calibri"/>
          <w:i w:val="0"/>
          <w:iCs w:val="0"/>
          <w:color w:val="000000"/>
          <w:sz w:val="22"/>
          <w:szCs w:val="24"/>
        </w:rPr>
        <w:t> : Déphasage du point chaud par rapport au point haut</w:t>
      </w:r>
      <w:bookmarkEnd w:id="1700"/>
      <w:bookmarkEnd w:id="1701"/>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50F17BB6"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702" w:name="_Toc536626914"/>
      <w:r>
        <w:t>Conclusion</w:t>
      </w:r>
      <w:bookmarkEnd w:id="1702"/>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703" w:name="_Chapitre_5_:"/>
      <w:bookmarkStart w:id="1704" w:name="_Toc536626915"/>
      <w:bookmarkEnd w:id="1703"/>
      <w:r>
        <w:lastRenderedPageBreak/>
        <w:t xml:space="preserve">Chapitre 5 : </w:t>
      </w:r>
      <w:r>
        <w:br/>
        <w:t>Analyses de la stabilité</w:t>
      </w:r>
      <w:r w:rsidR="0055099E">
        <w:t xml:space="preserve"> de l’effet morton</w:t>
      </w:r>
      <w:bookmarkEnd w:id="1704"/>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5C889FD4"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ins w:id="1705" w:author="HASSINI Mohamed-amine" w:date="2019-01-31T15:41:00Z">
        <w:r w:rsidR="007257A5">
          <w:t xml:space="preserve"> dernière</w:t>
        </w:r>
      </w:ins>
      <w:del w:id="1706" w:author="HASSINI Mohamed-amine" w:date="2019-01-31T15:41:00Z">
        <w:r w:rsidDel="007257A5">
          <w:delText xml:space="preserve"> analyse</w:delText>
        </w:r>
      </w:del>
      <w:r>
        <w:t xml:space="preserve"> a pour </w:t>
      </w:r>
      <w:del w:id="1707" w:author="HASSINI Mohamed-amine" w:date="2019-01-31T15:41:00Z">
        <w:r w:rsidDel="007257A5">
          <w:delText>l’</w:delText>
        </w:r>
      </w:del>
      <w:r>
        <w:t xml:space="preserve">objectif d’estimer le risque du déclenchement de l’effet Morton instable sans réaliser </w:t>
      </w:r>
      <w:del w:id="1708" w:author="HASSINI Mohamed-amine" w:date="2019-01-31T15:42:00Z">
        <w:r w:rsidDel="007257A5">
          <w:delText>la</w:delText>
        </w:r>
      </w:del>
      <w:r>
        <w:t xml:space="preserve"> </w:t>
      </w:r>
      <w:ins w:id="1709" w:author="HASSINI Mohamed-amine" w:date="2019-01-31T15:42:00Z">
        <w:r w:rsidR="007257A5">
          <w:t xml:space="preserve">des </w:t>
        </w:r>
      </w:ins>
      <w:r>
        <w:t>simulation</w:t>
      </w:r>
      <w:ins w:id="1710" w:author="HASSINI Mohamed-amine" w:date="2019-01-31T15:42:00Z">
        <w:r w:rsidR="007257A5">
          <w:t>s</w:t>
        </w:r>
      </w:ins>
      <w:r>
        <w:t xml:space="preserve"> couteuse</w:t>
      </w:r>
      <w:ins w:id="1711" w:author="HASSINI Mohamed-amine" w:date="2019-01-31T15:42:00Z">
        <w:r w:rsidR="007257A5">
          <w:t>s</w:t>
        </w:r>
      </w:ins>
      <w:r>
        <w:t xml:space="preserve"> en </w:t>
      </w:r>
      <w:del w:id="1712" w:author="HASSINI Mohamed-amine" w:date="2019-01-31T15:42:00Z">
        <w:r w:rsidDel="007257A5">
          <w:delText xml:space="preserve">termes de </w:delText>
        </w:r>
      </w:del>
      <w:r>
        <w:t>temps de calcul. L’analyse</w:t>
      </w:r>
      <w:ins w:id="1713" w:author="HASSINI Mohamed-amine" w:date="2019-01-31T15:43:00Z">
        <w:r w:rsidR="007257A5">
          <w:t xml:space="preserve"> de stabilité s’appuie</w:t>
        </w:r>
      </w:ins>
      <w:r>
        <w:t xml:space="preserve"> </w:t>
      </w:r>
      <w:del w:id="1714" w:author="HASSINI Mohamed-amine" w:date="2019-01-31T15:42:00Z">
        <w:r w:rsidDel="007257A5">
          <w:delText>s’est basée</w:delText>
        </w:r>
      </w:del>
      <w:r>
        <w:t xml:space="preserve"> sur </w:t>
      </w:r>
      <w:ins w:id="1715" w:author="HASSINI Mohamed-amine" w:date="2019-01-31T15:43:00Z">
        <w:r w:rsidR="007257A5">
          <w:t xml:space="preserve">formulation simple faisant intervenir </w:t>
        </w:r>
      </w:ins>
      <w:del w:id="1716" w:author="HASSINI Mohamed-amine" w:date="2019-01-31T15:43:00Z">
        <w:r w:rsidDel="007257A5">
          <w:delText>la métho</w:delText>
        </w:r>
        <w:r w:rsidR="00EB6775" w:rsidDel="007257A5">
          <w:delText>de des</w:delText>
        </w:r>
      </w:del>
      <w:r w:rsidR="00EB6775">
        <w:t xml:space="preserve"> </w:t>
      </w:r>
      <w:ins w:id="1717" w:author="HASSINI Mohamed-amine" w:date="2019-01-31T15:43:00Z">
        <w:r w:rsidR="007257A5">
          <w:t xml:space="preserve">des </w:t>
        </w:r>
      </w:ins>
      <w:r w:rsidR="00EB6775">
        <w:t>coefficients d’influence</w:t>
      </w:r>
      <w:r>
        <w:t xml:space="preserve"> qui relient les trois</w:t>
      </w:r>
      <w:ins w:id="1718" w:author="HASSINI Mohamed-amine" w:date="2019-01-31T15:42:00Z">
        <w:r w:rsidR="007257A5">
          <w:t xml:space="preserve"> phénomènes</w:t>
        </w:r>
      </w:ins>
      <w:r>
        <w:t xml:space="preserve"> </w:t>
      </w:r>
      <w:del w:id="1719" w:author="HASSINI Mohamed-amine" w:date="2019-01-31T15:42:00Z">
        <w:r w:rsidDel="007257A5">
          <w:delText>aspects</w:delText>
        </w:r>
      </w:del>
      <w:r>
        <w:t xml:space="preserve"> physiques </w:t>
      </w:r>
      <w:ins w:id="1720" w:author="HASSINI Mohamed-amine" w:date="2019-01-31T15:45:00Z">
        <w:r w:rsidR="007257A5">
          <w:t xml:space="preserve">qui participent </w:t>
        </w:r>
      </w:ins>
      <w:del w:id="1721" w:author="HASSINI Mohamed-amine" w:date="2019-01-31T15:45:00Z">
        <w:r w:rsidDel="007257A5">
          <w:delText>concernés dans</w:delText>
        </w:r>
      </w:del>
      <w:ins w:id="1722" w:author="HASSINI Mohamed-amine" w:date="2019-01-31T15:45:00Z">
        <w:r w:rsidR="007257A5">
          <w:t xml:space="preserve"> à</w:t>
        </w:r>
      </w:ins>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ins w:id="1723" w:author="HASSINI Mohamed-amine" w:date="2019-01-31T15:45:00Z">
        <w:r w:rsidR="007257A5">
          <w:t>e</w:t>
        </w:r>
      </w:ins>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24" w:name="_Toc534279506"/>
      <w:bookmarkStart w:id="1725" w:name="_Toc534279604"/>
      <w:bookmarkStart w:id="1726" w:name="_Toc534279682"/>
      <w:bookmarkStart w:id="1727" w:name="_Toc534290978"/>
      <w:bookmarkStart w:id="1728" w:name="_Toc534293260"/>
      <w:bookmarkStart w:id="1729" w:name="_Toc534293544"/>
      <w:bookmarkStart w:id="1730" w:name="_Toc534293622"/>
      <w:bookmarkStart w:id="1731" w:name="_Toc534387921"/>
      <w:bookmarkStart w:id="1732" w:name="_Toc534410892"/>
      <w:bookmarkStart w:id="1733" w:name="_Toc534620806"/>
      <w:bookmarkStart w:id="1734" w:name="_Toc534621292"/>
      <w:bookmarkStart w:id="1735" w:name="_Toc534621397"/>
      <w:bookmarkStart w:id="1736" w:name="_Toc534621504"/>
      <w:bookmarkStart w:id="1737" w:name="_Toc534625163"/>
      <w:bookmarkStart w:id="1738" w:name="_Toc534631463"/>
      <w:bookmarkStart w:id="1739" w:name="_Toc534631563"/>
      <w:bookmarkStart w:id="1740" w:name="_Toc534631916"/>
      <w:bookmarkStart w:id="1741" w:name="_Toc534632149"/>
      <w:bookmarkStart w:id="1742" w:name="_Toc534632361"/>
      <w:bookmarkStart w:id="1743" w:name="_Toc534632483"/>
      <w:bookmarkStart w:id="1744" w:name="_Toc534632582"/>
      <w:bookmarkStart w:id="1745" w:name="_Toc534633875"/>
      <w:bookmarkStart w:id="1746" w:name="_Toc534634219"/>
      <w:bookmarkStart w:id="1747" w:name="_Toc534634623"/>
      <w:bookmarkStart w:id="1748" w:name="_Toc534634998"/>
      <w:bookmarkStart w:id="1749" w:name="_Toc534635098"/>
      <w:bookmarkStart w:id="1750" w:name="_Toc534635198"/>
      <w:bookmarkStart w:id="1751" w:name="_Toc534635298"/>
      <w:bookmarkStart w:id="1752" w:name="_Toc534635398"/>
      <w:bookmarkStart w:id="1753" w:name="_Toc534635519"/>
      <w:bookmarkStart w:id="1754" w:name="_Toc534635618"/>
      <w:bookmarkStart w:id="1755" w:name="_Toc534636668"/>
      <w:bookmarkStart w:id="1756" w:name="_Toc534638296"/>
      <w:bookmarkStart w:id="1757" w:name="_Toc534638382"/>
      <w:bookmarkStart w:id="1758" w:name="_Toc534638749"/>
      <w:bookmarkStart w:id="1759" w:name="_Toc534640604"/>
      <w:bookmarkStart w:id="1760" w:name="_Toc534650414"/>
      <w:bookmarkStart w:id="1761" w:name="_Toc534707690"/>
      <w:bookmarkStart w:id="1762" w:name="_Toc534719995"/>
      <w:bookmarkStart w:id="1763" w:name="_Toc534720678"/>
      <w:bookmarkStart w:id="1764" w:name="_Toc534721450"/>
      <w:bookmarkStart w:id="1765" w:name="_Toc534723228"/>
      <w:bookmarkStart w:id="1766" w:name="_Toc534724140"/>
      <w:bookmarkStart w:id="1767" w:name="_Toc534724685"/>
      <w:bookmarkStart w:id="1768" w:name="_Toc534724989"/>
      <w:bookmarkStart w:id="1769" w:name="_Toc534725660"/>
      <w:bookmarkStart w:id="1770" w:name="_Toc534729743"/>
      <w:bookmarkStart w:id="1771" w:name="_Toc534792292"/>
      <w:bookmarkStart w:id="1772" w:name="_Toc534792941"/>
      <w:bookmarkStart w:id="1773" w:name="_Toc534793268"/>
      <w:bookmarkStart w:id="1774" w:name="_Toc534794026"/>
      <w:bookmarkStart w:id="1775" w:name="_Toc534794121"/>
      <w:bookmarkStart w:id="1776" w:name="_Toc534794218"/>
      <w:bookmarkStart w:id="1777" w:name="_Toc534796850"/>
      <w:bookmarkStart w:id="1778" w:name="_Toc534878106"/>
      <w:bookmarkStart w:id="1779" w:name="_Toc534878200"/>
      <w:bookmarkStart w:id="1780" w:name="_Toc534880538"/>
      <w:bookmarkStart w:id="1781" w:name="_Toc534895270"/>
      <w:bookmarkStart w:id="1782" w:name="_Toc534895987"/>
      <w:bookmarkStart w:id="1783" w:name="_Toc534896541"/>
      <w:bookmarkStart w:id="1784" w:name="_Toc534896934"/>
      <w:bookmarkStart w:id="1785" w:name="_Toc534983330"/>
      <w:bookmarkStart w:id="1786" w:name="_Toc534984864"/>
      <w:bookmarkStart w:id="1787" w:name="_Toc535242956"/>
      <w:bookmarkStart w:id="1788" w:name="_Toc535243308"/>
      <w:bookmarkStart w:id="1789" w:name="_Toc535245091"/>
      <w:bookmarkStart w:id="1790" w:name="_Toc535248215"/>
      <w:bookmarkStart w:id="1791" w:name="_Toc535248632"/>
      <w:bookmarkStart w:id="1792" w:name="_Toc535250111"/>
      <w:bookmarkStart w:id="1793" w:name="_Toc535251291"/>
      <w:bookmarkStart w:id="1794" w:name="_Toc535251832"/>
      <w:bookmarkStart w:id="1795" w:name="_Toc535252186"/>
      <w:bookmarkStart w:id="1796" w:name="_Toc535346254"/>
      <w:bookmarkStart w:id="1797" w:name="_Toc535418781"/>
      <w:bookmarkStart w:id="1798" w:name="_Toc535505083"/>
      <w:bookmarkStart w:id="1799" w:name="_Toc535509403"/>
      <w:bookmarkStart w:id="1800" w:name="_Toc535510096"/>
      <w:bookmarkStart w:id="1801" w:name="_Toc535512849"/>
      <w:bookmarkStart w:id="1802" w:name="_Toc535512938"/>
      <w:bookmarkStart w:id="1803" w:name="_Toc535527962"/>
      <w:bookmarkStart w:id="1804" w:name="_Toc535536167"/>
      <w:bookmarkStart w:id="1805" w:name="_Toc535575160"/>
      <w:bookmarkStart w:id="1806" w:name="_Toc535587618"/>
      <w:bookmarkStart w:id="1807" w:name="_Toc535587875"/>
      <w:bookmarkStart w:id="1808" w:name="_Toc535588560"/>
      <w:bookmarkStart w:id="1809" w:name="_Toc535589787"/>
      <w:bookmarkStart w:id="1810" w:name="_Toc535590251"/>
      <w:bookmarkStart w:id="1811" w:name="_Toc535594681"/>
      <w:bookmarkStart w:id="1812" w:name="_Toc535832362"/>
      <w:bookmarkStart w:id="1813" w:name="_Toc535834298"/>
      <w:bookmarkStart w:id="1814" w:name="_Toc535846134"/>
      <w:bookmarkStart w:id="1815" w:name="_Toc535846326"/>
      <w:bookmarkStart w:id="1816" w:name="_Toc535853050"/>
      <w:bookmarkStart w:id="1817" w:name="_Toc535853297"/>
      <w:bookmarkStart w:id="1818" w:name="_Toc535854191"/>
      <w:bookmarkStart w:id="1819" w:name="_Toc535854717"/>
      <w:bookmarkStart w:id="1820" w:name="_Toc535918681"/>
      <w:bookmarkStart w:id="1821" w:name="_Toc535932544"/>
      <w:bookmarkStart w:id="1822" w:name="_Toc535932636"/>
      <w:bookmarkStart w:id="1823" w:name="_Toc535933467"/>
      <w:bookmarkStart w:id="1824" w:name="_Toc535934359"/>
      <w:bookmarkStart w:id="1825" w:name="_Toc535935110"/>
      <w:bookmarkStart w:id="1826" w:name="_Toc535935885"/>
      <w:bookmarkStart w:id="1827" w:name="_Toc535938420"/>
      <w:bookmarkStart w:id="1828" w:name="_Toc535938769"/>
      <w:bookmarkStart w:id="1829" w:name="_Toc535942455"/>
      <w:bookmarkStart w:id="1830" w:name="_Toc535942692"/>
      <w:bookmarkStart w:id="1831" w:name="_Toc535942914"/>
      <w:bookmarkStart w:id="1832" w:name="_Toc535943010"/>
      <w:bookmarkStart w:id="1833" w:name="_Toc535943106"/>
      <w:bookmarkStart w:id="1834" w:name="_Toc535947855"/>
      <w:bookmarkStart w:id="1835" w:name="_Toc536006909"/>
      <w:bookmarkStart w:id="1836" w:name="_Toc536110540"/>
      <w:bookmarkStart w:id="1837" w:name="_Toc536110916"/>
      <w:bookmarkStart w:id="1838" w:name="_Toc536112135"/>
      <w:bookmarkStart w:id="1839" w:name="_Toc536112455"/>
      <w:bookmarkStart w:id="1840" w:name="_Toc536113340"/>
      <w:bookmarkStart w:id="1841" w:name="_Toc536113552"/>
      <w:bookmarkStart w:id="1842" w:name="_Toc536113764"/>
      <w:bookmarkStart w:id="1843" w:name="_Toc536115063"/>
      <w:bookmarkStart w:id="1844" w:name="_Toc536115333"/>
      <w:bookmarkStart w:id="1845" w:name="_Toc536117523"/>
      <w:bookmarkStart w:id="1846" w:name="_Toc536117738"/>
      <w:bookmarkStart w:id="1847" w:name="_Toc536118759"/>
      <w:bookmarkStart w:id="1848" w:name="_Toc536120051"/>
      <w:bookmarkStart w:id="1849" w:name="_Toc536120267"/>
      <w:bookmarkStart w:id="1850" w:name="_Toc536127329"/>
      <w:bookmarkStart w:id="1851" w:name="_Toc536127546"/>
      <w:bookmarkStart w:id="1852" w:name="_Toc536128330"/>
      <w:bookmarkStart w:id="1853" w:name="_Toc536129453"/>
      <w:bookmarkStart w:id="1854" w:name="_Toc536129671"/>
      <w:bookmarkStart w:id="1855" w:name="_Toc536129892"/>
      <w:bookmarkStart w:id="1856" w:name="_Toc536130115"/>
      <w:bookmarkStart w:id="1857" w:name="_Toc536130341"/>
      <w:bookmarkStart w:id="1858" w:name="_Toc536130577"/>
      <w:bookmarkStart w:id="1859" w:name="_Toc536131271"/>
      <w:bookmarkStart w:id="1860" w:name="_Toc536131532"/>
      <w:bookmarkStart w:id="1861" w:name="_Toc536199945"/>
      <w:bookmarkStart w:id="1862" w:name="_Toc536200192"/>
      <w:bookmarkStart w:id="1863" w:name="_Toc536200687"/>
      <w:bookmarkStart w:id="1864" w:name="_Toc536200935"/>
      <w:bookmarkStart w:id="1865" w:name="_Toc536201182"/>
      <w:bookmarkStart w:id="1866" w:name="_Toc536201429"/>
      <w:bookmarkStart w:id="1867" w:name="_Toc536202344"/>
      <w:bookmarkStart w:id="1868" w:name="_Toc536203715"/>
      <w:bookmarkStart w:id="1869" w:name="_Toc536203961"/>
      <w:bookmarkStart w:id="1870" w:name="_Toc536204207"/>
      <w:bookmarkStart w:id="1871" w:name="_Toc536539355"/>
      <w:bookmarkStart w:id="1872" w:name="_Toc536539608"/>
      <w:bookmarkStart w:id="1873" w:name="_Toc536543384"/>
      <w:bookmarkStart w:id="1874" w:name="_Toc536543638"/>
      <w:bookmarkStart w:id="1875" w:name="_Toc536544529"/>
      <w:bookmarkStart w:id="1876" w:name="_Toc536545469"/>
      <w:bookmarkStart w:id="1877" w:name="_Toc536546620"/>
      <w:bookmarkStart w:id="1878" w:name="_Toc536626916"/>
      <w:bookmarkStart w:id="1879" w:name="_Ref531012649"/>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880" w:name="_Toc534793269"/>
      <w:bookmarkStart w:id="1881" w:name="_Toc534794027"/>
      <w:bookmarkStart w:id="1882" w:name="_Toc534794122"/>
      <w:bookmarkStart w:id="1883" w:name="_Toc534794219"/>
      <w:bookmarkStart w:id="1884" w:name="_Toc534796851"/>
      <w:bookmarkStart w:id="1885" w:name="_Toc534878107"/>
      <w:bookmarkStart w:id="1886" w:name="_Toc534878201"/>
      <w:bookmarkStart w:id="1887" w:name="_Toc534880539"/>
      <w:bookmarkStart w:id="1888" w:name="_Toc534895271"/>
      <w:bookmarkStart w:id="1889" w:name="_Toc534895988"/>
      <w:bookmarkStart w:id="1890" w:name="_Toc534896542"/>
      <w:bookmarkStart w:id="1891" w:name="_Toc534896935"/>
      <w:bookmarkStart w:id="1892" w:name="_Toc534983331"/>
      <w:bookmarkStart w:id="1893" w:name="_Toc534984865"/>
      <w:bookmarkStart w:id="1894" w:name="_Toc535242957"/>
      <w:bookmarkStart w:id="1895" w:name="_Toc535243309"/>
      <w:bookmarkStart w:id="1896" w:name="_Toc535245092"/>
      <w:bookmarkStart w:id="1897" w:name="_Toc535248216"/>
      <w:bookmarkStart w:id="1898" w:name="_Toc535248633"/>
      <w:bookmarkStart w:id="1899" w:name="_Toc535250112"/>
      <w:bookmarkStart w:id="1900" w:name="_Toc535251292"/>
      <w:bookmarkStart w:id="1901" w:name="_Toc535251833"/>
      <w:bookmarkStart w:id="1902" w:name="_Toc535252187"/>
      <w:bookmarkStart w:id="1903" w:name="_Toc535346255"/>
      <w:bookmarkStart w:id="1904" w:name="_Toc535418782"/>
      <w:bookmarkStart w:id="1905" w:name="_Toc535505084"/>
      <w:bookmarkStart w:id="1906" w:name="_Toc535509404"/>
      <w:bookmarkStart w:id="1907" w:name="_Toc535510097"/>
      <w:bookmarkStart w:id="1908" w:name="_Toc535512850"/>
      <w:bookmarkStart w:id="1909" w:name="_Toc535512939"/>
      <w:bookmarkStart w:id="1910" w:name="_Toc535527963"/>
      <w:bookmarkStart w:id="1911" w:name="_Toc535536168"/>
      <w:bookmarkStart w:id="1912" w:name="_Toc535575161"/>
      <w:bookmarkStart w:id="1913" w:name="_Toc535587619"/>
      <w:bookmarkStart w:id="1914" w:name="_Toc535587876"/>
      <w:bookmarkStart w:id="1915" w:name="_Toc535588561"/>
      <w:bookmarkStart w:id="1916" w:name="_Toc535589788"/>
      <w:bookmarkStart w:id="1917" w:name="_Toc535590252"/>
      <w:bookmarkStart w:id="1918" w:name="_Toc535594682"/>
      <w:bookmarkStart w:id="1919" w:name="_Toc535832363"/>
      <w:bookmarkStart w:id="1920" w:name="_Toc535834299"/>
      <w:bookmarkStart w:id="1921" w:name="_Toc535846135"/>
      <w:bookmarkStart w:id="1922" w:name="_Toc535846327"/>
      <w:bookmarkStart w:id="1923" w:name="_Toc535853051"/>
      <w:bookmarkStart w:id="1924" w:name="_Toc535853298"/>
      <w:bookmarkStart w:id="1925" w:name="_Toc535854192"/>
      <w:bookmarkStart w:id="1926" w:name="_Toc535854718"/>
      <w:bookmarkStart w:id="1927" w:name="_Toc535918682"/>
      <w:bookmarkStart w:id="1928" w:name="_Toc535932545"/>
      <w:bookmarkStart w:id="1929" w:name="_Toc535932637"/>
      <w:bookmarkStart w:id="1930" w:name="_Toc535933468"/>
      <w:bookmarkStart w:id="1931" w:name="_Toc535934360"/>
      <w:bookmarkStart w:id="1932" w:name="_Toc535935111"/>
      <w:bookmarkStart w:id="1933" w:name="_Toc535935886"/>
      <w:bookmarkStart w:id="1934" w:name="_Toc535938421"/>
      <w:bookmarkStart w:id="1935" w:name="_Toc535938770"/>
      <w:bookmarkStart w:id="1936" w:name="_Toc535942456"/>
      <w:bookmarkStart w:id="1937" w:name="_Toc535942693"/>
      <w:bookmarkStart w:id="1938" w:name="_Toc535942915"/>
      <w:bookmarkStart w:id="1939" w:name="_Toc535943011"/>
      <w:bookmarkStart w:id="1940" w:name="_Toc535943107"/>
      <w:bookmarkStart w:id="1941" w:name="_Toc535947856"/>
      <w:bookmarkStart w:id="1942" w:name="_Toc536006910"/>
      <w:bookmarkStart w:id="1943" w:name="_Toc536110541"/>
      <w:bookmarkStart w:id="1944" w:name="_Toc536110917"/>
      <w:bookmarkStart w:id="1945" w:name="_Toc536112136"/>
      <w:bookmarkStart w:id="1946" w:name="_Toc536112456"/>
      <w:bookmarkStart w:id="1947" w:name="_Toc536113341"/>
      <w:bookmarkStart w:id="1948" w:name="_Toc536113553"/>
      <w:bookmarkStart w:id="1949" w:name="_Toc536113765"/>
      <w:bookmarkStart w:id="1950" w:name="_Toc536115064"/>
      <w:bookmarkStart w:id="1951" w:name="_Toc536115334"/>
      <w:bookmarkStart w:id="1952" w:name="_Toc536117524"/>
      <w:bookmarkStart w:id="1953" w:name="_Toc536117739"/>
      <w:bookmarkStart w:id="1954" w:name="_Toc536118760"/>
      <w:bookmarkStart w:id="1955" w:name="_Toc536120052"/>
      <w:bookmarkStart w:id="1956" w:name="_Toc536120268"/>
      <w:bookmarkStart w:id="1957" w:name="_Toc536127330"/>
      <w:bookmarkStart w:id="1958" w:name="_Toc536127547"/>
      <w:bookmarkStart w:id="1959" w:name="_Toc536128331"/>
      <w:bookmarkStart w:id="1960" w:name="_Toc536129454"/>
      <w:bookmarkStart w:id="1961" w:name="_Toc536129672"/>
      <w:bookmarkStart w:id="1962" w:name="_Toc536129893"/>
      <w:bookmarkStart w:id="1963" w:name="_Toc536130116"/>
      <w:bookmarkStart w:id="1964" w:name="_Toc536130342"/>
      <w:bookmarkStart w:id="1965" w:name="_Toc536130578"/>
      <w:bookmarkStart w:id="1966" w:name="_Toc536131272"/>
      <w:bookmarkStart w:id="1967" w:name="_Toc536131533"/>
      <w:bookmarkStart w:id="1968" w:name="_Toc536199946"/>
      <w:bookmarkStart w:id="1969" w:name="_Toc536200193"/>
      <w:bookmarkStart w:id="1970" w:name="_Toc536200688"/>
      <w:bookmarkStart w:id="1971" w:name="_Toc536200936"/>
      <w:bookmarkStart w:id="1972" w:name="_Toc536201183"/>
      <w:bookmarkStart w:id="1973" w:name="_Toc536201430"/>
      <w:bookmarkStart w:id="1974" w:name="_Toc536202345"/>
      <w:bookmarkStart w:id="1975" w:name="_Toc536203716"/>
      <w:bookmarkStart w:id="1976" w:name="_Toc536203962"/>
      <w:bookmarkStart w:id="1977" w:name="_Toc536204208"/>
      <w:bookmarkStart w:id="1978" w:name="_Toc536539356"/>
      <w:bookmarkStart w:id="1979" w:name="_Toc536539609"/>
      <w:bookmarkStart w:id="1980" w:name="_Toc536543385"/>
      <w:bookmarkStart w:id="1981" w:name="_Toc536543639"/>
      <w:bookmarkStart w:id="1982" w:name="_Toc536544530"/>
      <w:bookmarkStart w:id="1983" w:name="_Toc536545470"/>
      <w:bookmarkStart w:id="1984" w:name="_Toc536546621"/>
      <w:bookmarkStart w:id="1985" w:name="_Toc536626917"/>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14:paraId="58616707" w14:textId="31864B3D" w:rsidR="006F4286" w:rsidRDefault="006F4286" w:rsidP="0062290B">
      <w:pPr>
        <w:pStyle w:val="Titre2"/>
        <w:spacing w:after="240"/>
        <w:ind w:left="708" w:hanging="578"/>
      </w:pPr>
      <w:bookmarkStart w:id="1986" w:name="_Toc536626918"/>
      <w:r>
        <w:t xml:space="preserve">Méthode d’analyse de la </w:t>
      </w:r>
      <w:bookmarkEnd w:id="1879"/>
      <w:r>
        <w:t>stabilité</w:t>
      </w:r>
      <w:bookmarkEnd w:id="1986"/>
    </w:p>
    <w:p w14:paraId="2A5C2191" w14:textId="42E0194E" w:rsidR="00F717F4" w:rsidRPr="00B74D0E" w:rsidRDefault="006F4286" w:rsidP="003E5A42">
      <w:pPr>
        <w:spacing w:before="240" w:after="120" w:line="360" w:lineRule="auto"/>
        <w:ind w:firstLine="709"/>
      </w:pPr>
      <w:r>
        <w:t>L’analyse de la stabilité de l’effet de Morton</w:t>
      </w:r>
      <w:r>
        <w:rPr>
          <w:rFonts w:hint="eastAsia"/>
        </w:rPr>
        <w:t xml:space="preserve"> </w:t>
      </w:r>
      <w:del w:id="1987" w:author="HASSINI Mohamed-amine" w:date="2019-01-31T15:47:00Z">
        <w:r w:rsidDel="007257A5">
          <w:delText>s’</w:delText>
        </w:r>
      </w:del>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D71FCC">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del w:id="1988" w:author="HASSINI Mohamed-amine" w:date="2019-01-31T15:47:00Z">
        <w:r w:rsidR="00DB7763" w:rsidRPr="00B74D0E" w:rsidDel="007257A5">
          <w:delText>exponentielle du</w:delText>
        </w:r>
        <w:r w:rsidR="00770416" w:rsidRPr="00B74D0E" w:rsidDel="007257A5">
          <w:delText xml:space="preserve"> nombre </w:delText>
        </w:r>
      </w:del>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717F4" w:rsidRPr="00E03861" w14:paraId="5A458629" w14:textId="77777777" w:rsidTr="007E63A3">
        <w:trPr>
          <w:trHeight w:val="635"/>
          <w:tblHeader/>
          <w:jc w:val="center"/>
        </w:trPr>
        <w:tc>
          <w:tcPr>
            <w:tcW w:w="7943"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096"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74B6C3D" w14:textId="7A93DE46" w:rsidR="004663E9" w:rsidRPr="004663E9" w:rsidRDefault="00242D20" w:rsidP="003B35DD">
      <w:pPr>
        <w:spacing w:before="120" w:after="120" w:line="360" w:lineRule="auto"/>
        <w:ind w:firstLine="708"/>
        <w:rPr>
          <w:rFonts w:eastAsiaTheme="minorEastAsia"/>
        </w:rPr>
      </w:pPr>
      <w:ins w:id="1989" w:author="HASSINI Mohamed-amine" w:date="2019-01-31T15:51:00Z">
        <w:r>
          <w:t>L’influence d’une quantité physique</w:t>
        </w:r>
      </w:ins>
      <w:ins w:id="1990" w:author="HASSINI Mohamed-amine" w:date="2019-01-31T15:53:00Z">
        <w:r>
          <w:t xml:space="preserve"> (vibration </w:t>
        </w:r>
      </w:ins>
      <w:ins w:id="1991" w:author="HASSINI Mohamed-amine" w:date="2019-01-31T15:54:00Z">
        <w:r>
          <w:t>synchrone</w:t>
        </w:r>
        <m:oMath>
          <m:r>
            <w:rPr>
              <w:rFonts w:ascii="Cambria Math" w:hAnsi="Cambria Math"/>
            </w:rPr>
            <m:t xml:space="preserve"> </m:t>
          </m:r>
        </m:oMath>
      </w:ins>
      <m:oMath>
        <m:r>
          <w:ins w:id="1992" w:author="HASSINI Mohamed-amine" w:date="2019-01-31T15:53:00Z">
            <m:rPr>
              <m:sty m:val="bi"/>
            </m:rPr>
            <w:rPr>
              <w:rFonts w:ascii="Cambria Math" w:eastAsiaTheme="minorEastAsia" w:hAnsi="Cambria Math"/>
            </w:rPr>
            <m:t>V</m:t>
          </w:ins>
        </m:r>
      </m:oMath>
      <w:ins w:id="1993" w:author="HASSINI Mohamed-amine" w:date="2019-01-31T15:53:00Z">
        <w:r>
          <w:t xml:space="preserve">, différence température </w:t>
        </w:r>
        <m:oMath>
          <m:r>
            <m:rPr>
              <m:sty m:val="bi"/>
            </m:rPr>
            <w:rPr>
              <w:rFonts w:ascii="Cambria Math" w:eastAsiaTheme="minorEastAsia" w:hAnsi="Cambria Math"/>
            </w:rPr>
            <m:t>T</m:t>
          </m:r>
        </m:oMath>
      </w:ins>
      <w:ins w:id="1994" w:author="HASSINI Mohamed-amine" w:date="2019-01-31T15:51:00Z">
        <w:r>
          <w:t xml:space="preserve"> </w:t>
        </w:r>
      </w:ins>
      <w:ins w:id="1995" w:author="HASSINI Mohamed-amine" w:date="2019-01-31T15:54:00Z">
        <w:r>
          <w:t xml:space="preserve">ou le balourd </w:t>
        </w:r>
        <m:oMath>
          <m:r>
            <m:rPr>
              <m:sty m:val="bi"/>
            </m:rPr>
            <w:rPr>
              <w:rFonts w:ascii="Cambria Math" w:eastAsiaTheme="minorEastAsia" w:hAnsi="Cambria Math"/>
            </w:rPr>
            <m:t>U</m:t>
          </m:r>
        </m:oMath>
        <w:r>
          <w:t xml:space="preserve">) </w:t>
        </w:r>
      </w:ins>
      <w:ins w:id="1996" w:author="HASSINI Mohamed-amine" w:date="2019-01-31T15:51:00Z">
        <w:r>
          <w:t xml:space="preserve">décrite par </w:t>
        </w:r>
      </w:ins>
      <w:del w:id="1997" w:author="HASSINI Mohamed-amine" w:date="2019-01-31T15:51:00Z">
        <w:r w:rsidR="004663E9" w:rsidRPr="004663E9" w:rsidDel="00242D20">
          <w:delText>U</w:delText>
        </w:r>
      </w:del>
      <w:ins w:id="1998" w:author="HASSINI Mohamed-amine" w:date="2019-01-31T15:51:00Z">
        <w:r>
          <w:t>u</w:t>
        </w:r>
      </w:ins>
      <w:r w:rsidR="004663E9" w:rsidRPr="004663E9">
        <w:t>n vecteur</w:t>
      </w:r>
      <m:oMath>
        <m:r>
          <w:ins w:id="1999" w:author="HASSINI Mohamed-amine" w:date="2019-01-31T15:47:00Z">
            <w:rPr>
              <w:rFonts w:ascii="Cambria Math" w:hAnsi="Cambria Math"/>
            </w:rPr>
            <m:t xml:space="preserve"> </m:t>
          </w:ins>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ins w:id="2000" w:author="HASSINI Mohamed-amine" w:date="2019-01-31T15:52:00Z">
        <w:r>
          <w:t xml:space="preserve"> sur une autre quantité décrite à par un vecteur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ins>
      <w:del w:id="2001" w:author="HASSINI Mohamed-amine" w:date="2019-01-31T15:52:00Z">
        <w:r w:rsidR="004663E9" w:rsidDel="00242D20">
          <w:delText>,</w:delText>
        </w:r>
      </w:del>
      <w:ins w:id="2002" w:author="HASSINI Mohamed-amine" w:date="2019-01-31T15:53:00Z">
        <w:r>
          <w:t>s’écrit</w:t>
        </w:r>
      </w:ins>
      <w:ins w:id="2003" w:author="HASSINI Mohamed-amine" w:date="2019-01-31T15:54:00Z">
        <w:r>
          <w:t> :</w:t>
        </w:r>
      </w:ins>
      <w:ins w:id="2004" w:author="HASSINI Mohamed-amine" w:date="2019-01-31T15:53:00Z">
        <w:r>
          <w:t xml:space="preserve"> </w:t>
        </w:r>
      </w:ins>
      <w:r w:rsidR="004663E9">
        <w:t xml:space="preserve"> </w:t>
      </w:r>
      <w:del w:id="2005" w:author="HASSINI Mohamed-amine" w:date="2019-01-31T15:54:00Z">
        <w:r w:rsidR="004663E9" w:rsidRPr="004663E9" w:rsidDel="00242D20">
          <w:delText>re</w:delText>
        </w:r>
        <w:r w:rsidR="004663E9" w:rsidDel="00242D20">
          <w:rPr>
            <w:rFonts w:eastAsiaTheme="minorEastAsia"/>
          </w:rPr>
          <w:delText>présentant les vibrations synchrones</w:delText>
        </w:r>
        <m:oMath>
          <m:r>
            <w:rPr>
              <w:rFonts w:ascii="Cambria Math" w:eastAsiaTheme="minorEastAsia" w:hAnsi="Cambria Math"/>
            </w:rPr>
            <m:t xml:space="preserve"> </m:t>
          </m:r>
          <m:r>
            <m:rPr>
              <m:sty m:val="bi"/>
            </m:rPr>
            <w:rPr>
              <w:rFonts w:ascii="Cambria Math" w:eastAsiaTheme="minorEastAsia" w:hAnsi="Cambria Math"/>
            </w:rPr>
            <m:t>V</m:t>
          </m:r>
        </m:oMath>
        <w:r w:rsidR="004663E9" w:rsidDel="00242D20">
          <w:rPr>
            <w:rFonts w:eastAsiaTheme="minorEastAsia"/>
          </w:rPr>
          <w:delText xml:space="preserve">, la différence de la température </w:delText>
        </w:r>
        <m:oMath>
          <m:r>
            <m:rPr>
              <m:sty m:val="bi"/>
            </m:rPr>
            <w:rPr>
              <w:rFonts w:ascii="Cambria Math" w:eastAsiaTheme="minorEastAsia" w:hAnsi="Cambria Math"/>
            </w:rPr>
            <m:t>T</m:t>
          </m:r>
        </m:oMath>
        <w:r w:rsidR="00927E6B" w:rsidDel="00242D20">
          <w:rPr>
            <w:rFonts w:eastAsiaTheme="minorEastAsia"/>
          </w:rPr>
          <w:delText xml:space="preserve"> </w:delText>
        </w:r>
        <w:r w:rsidR="004663E9" w:rsidDel="00242D20">
          <w:rPr>
            <w:rFonts w:eastAsiaTheme="minorEastAsia"/>
          </w:rPr>
          <w:delText xml:space="preserve">ou le </w:delText>
        </w:r>
        <w:r w:rsidR="00927E6B" w:rsidDel="00242D20">
          <w:rPr>
            <w:rFonts w:eastAsiaTheme="minorEastAsia"/>
          </w:rPr>
          <w:delText>balourd</w:delText>
        </w:r>
        <m:oMath>
          <m:r>
            <w:rPr>
              <w:rFonts w:ascii="Cambria Math" w:eastAsiaTheme="minorEastAsia" w:hAnsi="Cambria Math"/>
            </w:rPr>
            <m:t xml:space="preserve"> </m:t>
          </m:r>
          <m:r>
            <m:rPr>
              <m:sty m:val="bi"/>
            </m:rPr>
            <w:rPr>
              <w:rFonts w:ascii="Cambria Math" w:eastAsiaTheme="minorEastAsia" w:hAnsi="Cambria Math"/>
            </w:rPr>
            <m:t>U</m:t>
          </m:r>
        </m:oMath>
        <w:r w:rsidR="004663E9" w:rsidDel="00242D20">
          <w:rPr>
            <w:rFonts w:eastAsiaTheme="minorEastAsia"/>
          </w:rPr>
          <w:delText xml:space="preserve">,  multiplie par le coefficient d’influence </w:delText>
        </w:r>
        <m:oMath>
          <m:r>
            <m:rPr>
              <m:sty m:val="bi"/>
            </m:rPr>
            <w:rPr>
              <w:rFonts w:ascii="Cambria Math" w:eastAsiaTheme="minorEastAsia" w:hAnsi="Cambria Math"/>
            </w:rPr>
            <m:t>M</m:t>
          </m:r>
        </m:oMath>
        <w:r w:rsidR="004663E9" w:rsidRPr="004663E9" w:rsidDel="00242D20">
          <w:rPr>
            <w:rFonts w:eastAsiaTheme="minorEastAsia"/>
          </w:rPr>
          <w:delText> </w:delText>
        </w:r>
        <w:r w:rsidR="00B741CD" w:rsidDel="00242D20">
          <w:rPr>
            <w:rFonts w:eastAsiaTheme="minorEastAsia"/>
          </w:rPr>
          <w:delText xml:space="preserve">pour obtenir l’autre vecteur physique </w:delTex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4663E9" w:rsidRPr="004663E9" w:rsidDel="00242D20">
          <w:rPr>
            <w:rFonts w:eastAsiaTheme="minorEastAsia"/>
          </w:rPr>
          <w:delText>:</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FA0AB6"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006" w:name="_Toc536626919"/>
      <w:r>
        <w:t>Coefficients d’influence de l’effet Morton</w:t>
      </w:r>
      <w:bookmarkEnd w:id="2006"/>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7ABC29B3"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ins w:id="2007" w:author="HASSINI Mohamed-amine" w:date="2019-01-31T15:55:00Z">
        <w:r w:rsidR="00242D20">
          <w:t>é</w:t>
        </w:r>
      </w:ins>
      <w:del w:id="2008" w:author="HASSINI Mohamed-amine" w:date="2019-01-31T15:55:00Z">
        <w:r w:rsidDel="00242D20">
          <w:delText>e</w:delText>
        </w:r>
      </w:del>
      <w:r>
        <w:t xml:space="preserve"> par le signal du top tour. Il faut souligner que ce balourd représente</w:t>
      </w:r>
      <w:ins w:id="2009" w:author="HASSINI Mohamed-amine" w:date="2019-01-31T15:56:00Z">
        <w:r w:rsidR="00242D20">
          <w:t xml:space="preserve"> la somme de</w:t>
        </w:r>
      </w:ins>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1F8DA1E"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D71FCC">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D71FCC">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D71FCC">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FA0AB6"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10" w:name="_Ref536438342"/>
            <w:r w:rsidRPr="00822191">
              <w:rPr>
                <w:rFonts w:ascii="Times New Roman" w:eastAsia="Times New Roman" w:hAnsi="Times New Roman"/>
                <w:b/>
                <w:iCs w:val="0"/>
                <w:color w:val="auto"/>
                <w:sz w:val="22"/>
                <w:szCs w:val="22"/>
                <w:lang w:eastAsia="fr-FR"/>
              </w:rPr>
              <w:t xml:space="preserve"> </w:t>
            </w:r>
            <w:bookmarkEnd w:id="2010"/>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11" w:name="_Ref518574219"/>
            <w:r w:rsidRPr="00B70EB0">
              <w:rPr>
                <w:rFonts w:ascii="Times New Roman" w:eastAsia="Times New Roman" w:hAnsi="Times New Roman"/>
                <w:b/>
                <w:iCs w:val="0"/>
                <w:color w:val="auto"/>
                <w:sz w:val="22"/>
                <w:szCs w:val="22"/>
                <w:lang w:eastAsia="fr-FR"/>
              </w:rPr>
              <w:t xml:space="preserve"> </w:t>
            </w:r>
            <w:bookmarkEnd w:id="2011"/>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D71FCC">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FA0AB6"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012" w:name="_Ref534201420"/>
            <w:r>
              <w:rPr>
                <w:rFonts w:ascii="Times New Roman" w:eastAsia="Times New Roman" w:hAnsi="Times New Roman"/>
                <w:b/>
                <w:iCs w:val="0"/>
                <w:color w:val="auto"/>
                <w:sz w:val="22"/>
                <w:szCs w:val="22"/>
                <w:lang w:val="en-US" w:eastAsia="fr-FR"/>
              </w:rPr>
              <w:t xml:space="preserve"> </w:t>
            </w:r>
            <w:bookmarkEnd w:id="2012"/>
          </w:p>
        </w:tc>
      </w:tr>
    </w:tbl>
    <w:p w14:paraId="00974CFA" w14:textId="58F2A63C" w:rsidR="006F4286" w:rsidRPr="00FA40FE" w:rsidRDefault="006F4286" w:rsidP="006F4286">
      <w:pPr>
        <w:pStyle w:val="Titre3"/>
        <w:spacing w:before="240" w:after="240"/>
        <w:ind w:left="709"/>
      </w:pPr>
      <w:bookmarkStart w:id="2013" w:name="_Toc536626920"/>
      <w:r>
        <w:t>Critère de stabilité</w:t>
      </w:r>
      <w:bookmarkEnd w:id="2013"/>
    </w:p>
    <w:p w14:paraId="4770D163" w14:textId="16985165"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ins w:id="2014" w:author="HASSINI Mohamed-amine" w:date="2019-01-31T15:58:00Z">
        <w:r w:rsidR="00242D20">
          <w:rPr>
            <w:rFonts w:eastAsiaTheme="minorEastAsia"/>
            <w:lang w:eastAsia="zh-CN"/>
          </w:rPr>
          <w:t xml:space="preserve"> une équation aux dérivées </w:t>
        </w:r>
      </w:ins>
      <w:ins w:id="2015" w:author="HASSINI Mohamed-amine" w:date="2019-01-31T16:09:00Z">
        <w:r w:rsidR="00C65BA3">
          <w:rPr>
            <w:rFonts w:eastAsiaTheme="minorEastAsia"/>
            <w:lang w:eastAsia="zh-CN"/>
          </w:rPr>
          <w:t>partielles du premier ordre :</w:t>
        </w:r>
      </w:ins>
      <w:r>
        <w:rPr>
          <w:rFonts w:eastAsiaTheme="minorEastAsia"/>
          <w:lang w:eastAsia="zh-CN"/>
        </w:rPr>
        <w:t xml:space="preserve"> </w:t>
      </w:r>
      <w:del w:id="2016" w:author="HASSINI Mohamed-amine" w:date="2019-01-31T16:09:00Z">
        <w:r w:rsidDel="00C65BA3">
          <w:rPr>
            <w:rFonts w:eastAsiaTheme="minorEastAsia"/>
            <w:lang w:eastAsia="zh-CN"/>
          </w:rPr>
          <w:delText xml:space="preserve">l’équation </w:delText>
        </w:r>
        <w:r w:rsidRPr="007E160E" w:rsidDel="00C65BA3">
          <w:rPr>
            <w:rFonts w:eastAsiaTheme="minorEastAsia"/>
            <w:b/>
            <w:lang w:eastAsia="zh-CN"/>
          </w:rPr>
          <w:fldChar w:fldCharType="begin"/>
        </w:r>
        <w:r w:rsidRPr="007E160E" w:rsidDel="00C65BA3">
          <w:rPr>
            <w:rFonts w:eastAsiaTheme="minorEastAsia"/>
            <w:b/>
            <w:lang w:eastAsia="zh-CN"/>
          </w:rPr>
          <w:delInstrText xml:space="preserve"> REF _Ref530059670 \r \h  \* MERGEFORMAT </w:delInstrText>
        </w:r>
        <w:r w:rsidRPr="007E160E" w:rsidDel="00C65BA3">
          <w:rPr>
            <w:rFonts w:eastAsiaTheme="minorEastAsia"/>
            <w:b/>
            <w:lang w:eastAsia="zh-CN"/>
          </w:rPr>
        </w:r>
        <w:r w:rsidRPr="007E160E" w:rsidDel="00C65BA3">
          <w:rPr>
            <w:rFonts w:eastAsiaTheme="minorEastAsia"/>
            <w:b/>
            <w:lang w:eastAsia="zh-CN"/>
          </w:rPr>
          <w:fldChar w:fldCharType="separate"/>
        </w:r>
        <w:r w:rsidR="00D71FCC" w:rsidDel="00C65BA3">
          <w:rPr>
            <w:rFonts w:eastAsiaTheme="minorEastAsia"/>
            <w:b/>
            <w:lang w:eastAsia="zh-CN"/>
          </w:rPr>
          <w:delText>Eq.5-8</w:delText>
        </w:r>
        <w:r w:rsidRPr="007E160E" w:rsidDel="00C65BA3">
          <w:rPr>
            <w:rFonts w:eastAsiaTheme="minorEastAsia"/>
            <w:b/>
            <w:lang w:eastAsia="zh-CN"/>
          </w:rPr>
          <w:fldChar w:fldCharType="end"/>
        </w:r>
      </w:del>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017" w:name="_Ref530059670"/>
            <w:r w:rsidRPr="00E03861">
              <w:rPr>
                <w:rFonts w:ascii="Times New Roman" w:eastAsiaTheme="minorEastAsia" w:hAnsi="Times New Roman"/>
                <w:b/>
                <w:i/>
              </w:rPr>
              <w:t xml:space="preserve"> </w:t>
            </w:r>
            <w:bookmarkEnd w:id="2017"/>
          </w:p>
        </w:tc>
      </w:tr>
    </w:tbl>
    <w:p w14:paraId="31C1FF5D" w14:textId="2F7DF199" w:rsidR="005738CE" w:rsidRDefault="005738CE" w:rsidP="00A27087">
      <w:pPr>
        <w:spacing w:after="240" w:line="360" w:lineRule="auto"/>
        <w:rPr>
          <w:rFonts w:eastAsiaTheme="minorEastAsia"/>
          <w:lang w:eastAsia="zh-CN"/>
        </w:rPr>
      </w:pPr>
      <w:r>
        <w:rPr>
          <w:rFonts w:eastAsiaTheme="minorEastAsia"/>
          <w:lang w:eastAsia="zh-CN"/>
        </w:rPr>
        <w:t>a</w:t>
      </w:r>
      <w:r w:rsidR="008B49C3">
        <w:rPr>
          <w:rFonts w:eastAsiaTheme="minorEastAsia"/>
          <w:lang w:eastAsia="zh-CN"/>
        </w:rPr>
        <w:t>vec</w:t>
      </w:r>
      <w:r>
        <w:rPr>
          <w:rFonts w:eastAsiaTheme="minorEastAsia"/>
          <w:lang w:eastAsia="zh-CN"/>
        </w:rPr>
        <w:t xml:space="preserve"> </w:t>
      </w:r>
      <m:oMath>
        <m:r>
          <w:rPr>
            <w:rFonts w:ascii="Cambria Math" w:eastAsiaTheme="minorEastAsia" w:hAnsi="Cambria Math"/>
            <w:lang w:eastAsia="zh-CN"/>
          </w:rPr>
          <m:t>D</m:t>
        </m:r>
      </m:oMath>
      <w:r>
        <w:rPr>
          <w:rFonts w:eastAsiaTheme="minorEastAsia"/>
          <w:lang w:eastAsia="zh-CN"/>
        </w:rPr>
        <w:t>, a</w:t>
      </w:r>
      <w:r w:rsidRPr="00E03861">
        <w:rPr>
          <w:rFonts w:eastAsiaTheme="minorEastAsia"/>
          <w:lang w:eastAsia="zh-CN"/>
        </w:rPr>
        <w:t>mortissement thermique</w:t>
      </w:r>
      <w:r>
        <w:rPr>
          <w:rFonts w:eastAsiaTheme="minorEastAsia"/>
          <w:lang w:eastAsia="zh-CN"/>
        </w:rPr>
        <w:t xml:space="preserve"> ; </w:t>
      </w:r>
      <m:oMath>
        <m:r>
          <w:rPr>
            <w:rFonts w:ascii="Cambria Math" w:eastAsiaTheme="minorEastAsia" w:hAnsi="Cambria Math"/>
            <w:lang w:eastAsia="zh-CN"/>
          </w:rPr>
          <m:t>K</m:t>
        </m:r>
      </m:oMath>
      <w:r>
        <w:rPr>
          <w:rFonts w:eastAsiaTheme="minorEastAsia"/>
          <w:lang w:eastAsia="zh-CN"/>
        </w:rPr>
        <w:t>, r</w:t>
      </w:r>
      <w:r w:rsidRPr="00E03861">
        <w:rPr>
          <w:rFonts w:eastAsiaTheme="minorEastAsia"/>
          <w:lang w:eastAsia="zh-CN"/>
        </w:rPr>
        <w:t>igidité thermique</w:t>
      </w:r>
      <w:r>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del w:id="2018" w:author="HASSINI Mohamed-amine" w:date="2019-01-31T16:10:00Z">
        <w:r w:rsidDel="00C65BA3">
          <w:rPr>
            <w:rFonts w:eastAsiaTheme="minorEastAsia"/>
            <w:lang w:eastAsia="zh-CN"/>
          </w:rPr>
          <w:delText xml:space="preserve">, </w:delText>
        </w:r>
      </w:del>
      <w:ins w:id="2019" w:author="HASSINI Mohamed-amine" w:date="2019-01-31T16:10:00Z">
        <w:r w:rsidR="00C65BA3">
          <w:rPr>
            <w:rFonts w:eastAsiaTheme="minorEastAsia"/>
            <w:lang w:eastAsia="zh-CN"/>
          </w:rPr>
          <w:t xml:space="preserve">représente </w:t>
        </w:r>
      </w:ins>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DAA53AD"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D71FCC">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ins w:id="2020" w:author="HASSINI Mohamed-amine" w:date="2019-01-31T16:11:00Z">
        <w:r w:rsidR="00C65BA3">
          <w:rPr>
            <w:rFonts w:eastAsiaTheme="minorEastAsia"/>
            <w:lang w:eastAsia="zh-CN"/>
          </w:rPr>
          <w:t xml:space="preserve"> son expression donnée par</w:t>
        </w:r>
      </w:ins>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71FCC">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71FCC">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FA0AB6"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21" w:name="_Ref530060431"/>
            <w:r w:rsidRPr="00E03861">
              <w:rPr>
                <w:rFonts w:ascii="Times New Roman" w:eastAsiaTheme="minorEastAsia" w:hAnsi="Times New Roman"/>
                <w:b/>
                <w:i/>
              </w:rPr>
              <w:t xml:space="preserve"> </w:t>
            </w:r>
            <w:bookmarkEnd w:id="2021"/>
          </w:p>
        </w:tc>
      </w:tr>
    </w:tbl>
    <w:p w14:paraId="42DBB112" w14:textId="10C773D1"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ins w:id="2022" w:author="HASSINI Mohamed-amine" w:date="2019-01-31T16:11:00Z">
        <w:r w:rsidR="006D570D">
          <w:rPr>
            <w:rFonts w:eastAsiaTheme="minorEastAsia"/>
          </w:rPr>
          <w:t xml:space="preserve"> forme</w:t>
        </w:r>
      </w:ins>
      <w:del w:id="2023" w:author="HASSINI Mohamed-amine" w:date="2019-01-31T16:11:00Z">
        <w:r w:rsidDel="006D570D">
          <w:rPr>
            <w:rFonts w:eastAsiaTheme="minorEastAsia"/>
          </w:rPr>
          <w:delText xml:space="preserve"> l’équation</w:delText>
        </w:r>
      </w:del>
      <w:del w:id="2024" w:author="HASSINI Mohamed-amine" w:date="2019-01-31T16:12:00Z">
        <w:r w:rsidDel="006D570D">
          <w:rPr>
            <w:rFonts w:eastAsiaTheme="minorEastAsia"/>
          </w:rPr>
          <w:delText xml:space="preserve"> </w:delText>
        </w:r>
      </w:del>
      <w:r>
        <w:rPr>
          <w:rFonts w:eastAsiaTheme="minorEastAsia"/>
        </w:rPr>
        <w:t>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D71FCC">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ins w:id="2025" w:author="HASSINI Mohamed-amine" w:date="2019-01-31T16:12:00Z">
        <w:r w:rsidR="006D570D">
          <w:rPr>
            <w:rFonts w:eastAsiaTheme="minorEastAsia"/>
          </w:rPr>
          <w:t xml:space="preserve"> s’écrivent</w:t>
        </w:r>
      </w:ins>
      <w:del w:id="2026" w:author="HASSINI Mohamed-amine" w:date="2019-01-31T16:12:00Z">
        <w:r w:rsidDel="006D570D">
          <w:rPr>
            <w:rFonts w:eastAsiaTheme="minorEastAsia"/>
          </w:rPr>
          <w:delText xml:space="preserve"> sont obtenues</w:delText>
        </w:r>
      </w:del>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27" w:name="_Ref531096466"/>
            <w:r w:rsidRPr="00E03861">
              <w:rPr>
                <w:rFonts w:ascii="Times New Roman" w:eastAsiaTheme="minorEastAsia" w:hAnsi="Times New Roman"/>
                <w:b/>
                <w:i/>
              </w:rPr>
              <w:t xml:space="preserve"> </w:t>
            </w:r>
            <w:bookmarkEnd w:id="2027"/>
          </w:p>
        </w:tc>
      </w:tr>
    </w:tbl>
    <w:p w14:paraId="081BAD3E" w14:textId="4EB2CA27"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D71FCC">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ins w:id="2028" w:author="HASSINI Mohamed-amine" w:date="2019-01-31T16:13:00Z">
        <w:r w:rsidR="006D570D">
          <w:rPr>
            <w:rFonts w:eastAsiaTheme="minorEastAsia"/>
            <w:lang w:eastAsia="zh-CN"/>
          </w:rPr>
          <w:t xml:space="preserve"> stabilité</w:t>
        </w:r>
      </w:ins>
      <w:r>
        <w:rPr>
          <w:rFonts w:eastAsiaTheme="minorEastAsia"/>
          <w:lang w:eastAsia="zh-CN"/>
        </w:rPr>
        <w:t xml:space="preserv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721162B7"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ins w:id="2029" w:author="HASSINI Mohamed-amine" w:date="2019-01-31T16:15:00Z">
        <w:r w:rsidR="006D570D">
          <w:rPr>
            <w:rFonts w:eastAsiaTheme="minorEastAsia"/>
            <w:lang w:eastAsia="zh-CN"/>
          </w:rPr>
          <w:t>é</w:t>
        </w:r>
      </w:ins>
      <w:del w:id="2030" w:author="HASSINI Mohamed-amine" w:date="2019-01-31T16:15:00Z">
        <w:r w:rsidDel="006D570D">
          <w:rPr>
            <w:rFonts w:eastAsiaTheme="minorEastAsia"/>
            <w:lang w:eastAsia="zh-CN"/>
          </w:rPr>
          <w:delText>e</w:delText>
        </w:r>
      </w:del>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ins w:id="2031" w:author="HASSINI Mohamed-amine" w:date="2019-01-31T16:16:00Z">
        <w:r w:rsidR="006D570D">
          <w:rPr>
            <w:rFonts w:eastAsiaTheme="minorEastAsia"/>
            <w:lang w:eastAsia="zh-CN"/>
          </w:rPr>
          <w:t xml:space="preserve"> ensuite</w:t>
        </w:r>
      </w:ins>
      <w:r>
        <w:rPr>
          <w:rFonts w:eastAsiaTheme="minorEastAsia"/>
          <w:lang w:eastAsia="zh-CN"/>
        </w:rPr>
        <w:t xml:space="preserve"> le critère de stabilité</w:t>
      </w:r>
      <w:del w:id="2032" w:author="HASSINI Mohamed-amine" w:date="2019-01-31T16:16:00Z">
        <w:r w:rsidDel="006D570D">
          <w:rPr>
            <w:rFonts w:eastAsiaTheme="minorEastAsia"/>
            <w:lang w:eastAsia="zh-CN"/>
          </w:rPr>
          <w:delText xml:space="preserve"> de l’effet Morton</w:delText>
        </w:r>
      </w:del>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ins w:id="2033" w:author="HASSINI Mohamed-amine" w:date="2019-01-31T16:16:00Z">
        <w:r w:rsidR="006D570D">
          <w:rPr>
            <w:rFonts w:eastAsiaTheme="minorEastAsia"/>
            <w:lang w:eastAsia="zh-CN"/>
          </w:rPr>
          <w:t>d</w:t>
        </w:r>
      </w:ins>
      <w:del w:id="2034" w:author="HASSINI Mohamed-amine" w:date="2019-01-31T16:16:00Z">
        <w:r w:rsidDel="006D570D">
          <w:rPr>
            <w:rFonts w:eastAsiaTheme="minorEastAsia"/>
            <w:lang w:eastAsia="zh-CN"/>
          </w:rPr>
          <w:delText>l</w:delText>
        </w:r>
      </w:del>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ins w:id="2035" w:author="HASSINI Mohamed-amine" w:date="2019-01-31T16:16:00Z">
        <w:r w:rsidR="006D570D">
          <w:rPr>
            <w:rFonts w:eastAsiaTheme="minorEastAsia"/>
            <w:lang w:eastAsia="zh-CN"/>
          </w:rPr>
          <w:t xml:space="preserve">de </w:t>
        </w:r>
      </w:ins>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036" w:name="_Toc536626921"/>
      <w:r>
        <w:t>Approche Lorenz et Murphy</w:t>
      </w:r>
      <w:bookmarkEnd w:id="2036"/>
    </w:p>
    <w:p w14:paraId="3A26C302" w14:textId="76FEFE66"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ins w:id="2037" w:author="HASSINI Mohamed-amine" w:date="2019-01-31T16:19:00Z">
        <w:r w:rsidR="006D570D">
          <w:t>Bien que l’approche</w:t>
        </w:r>
      </w:ins>
      <w:del w:id="2038" w:author="HASSINI Mohamed-amine" w:date="2019-01-31T16:19:00Z">
        <w:r w:rsidDel="006D570D">
          <w:delText>Cette approche</w:delText>
        </w:r>
      </w:del>
      <w:ins w:id="2039" w:author="HASSINI Mohamed-amine" w:date="2019-01-31T16:18:00Z">
        <w:r w:rsidR="006D570D">
          <w:t xml:space="preserve"> permet de</w:t>
        </w:r>
      </w:ins>
      <w:ins w:id="2040" w:author="HASSINI Mohamed-amine" w:date="2019-01-31T16:20:00Z">
        <w:r w:rsidR="006D570D">
          <w:t xml:space="preserve"> calculer</w:t>
        </w:r>
      </w:ins>
      <w:ins w:id="2041" w:author="HASSINI Mohamed-amine" w:date="2019-01-31T16:18:00Z">
        <w:r w:rsidR="006D570D">
          <w:t xml:space="preserve"> rapidement</w:t>
        </w:r>
      </w:ins>
      <w:r>
        <w:t xml:space="preserve"> </w:t>
      </w:r>
      <w:del w:id="2042" w:author="HASSINI Mohamed-amine" w:date="2019-01-31T16:18:00Z">
        <w:r w:rsidDel="006D570D">
          <w:delText xml:space="preserve">détermine </w:delText>
        </w:r>
      </w:del>
      <w:r>
        <w:t>les coefficients d’influence</w:t>
      </w:r>
      <w:ins w:id="2043" w:author="HASSINI Mohamed-amine" w:date="2019-01-31T16:19:00Z">
        <w:r w:rsidR="006D570D">
          <w:t xml:space="preserve"> et le critère de stabilité</w:t>
        </w:r>
      </w:ins>
      <w:ins w:id="2044" w:author="HASSINI Mohamed-amine" w:date="2019-01-31T16:20:00Z">
        <w:r w:rsidR="006D570D">
          <w:t xml:space="preserve">, </w:t>
        </w:r>
      </w:ins>
      <w:del w:id="2045" w:author="HASSINI Mohamed-amine" w:date="2019-01-31T16:20:00Z">
        <w:r w:rsidDel="006D570D">
          <w:delText xml:space="preserve"> de l’effet Morton avec une</w:delText>
        </w:r>
      </w:del>
      <w:r>
        <w:t xml:space="preserve"> </w:t>
      </w:r>
      <w:ins w:id="2046" w:author="HASSINI Mohamed-amine" w:date="2019-01-31T16:20:00Z">
        <w:r w:rsidR="006D570D">
          <w:t xml:space="preserve">sa </w:t>
        </w:r>
      </w:ins>
      <w:r>
        <w:t>précision</w:t>
      </w:r>
      <w:ins w:id="2047" w:author="HASSINI Mohamed-amine" w:date="2019-01-31T16:20:00Z">
        <w:r w:rsidR="006D570D">
          <w:t xml:space="preserve"> demeure</w:t>
        </w:r>
      </w:ins>
      <w:r>
        <w:t xml:space="preserve"> modérée</w:t>
      </w:r>
      <w:ins w:id="2048" w:author="HASSINI Mohamed-amine" w:date="2019-01-31T16:20:00Z">
        <w:r w:rsidR="006D570D">
          <w:t xml:space="preserve"> dans certains cas</w:t>
        </w:r>
      </w:ins>
      <w:del w:id="2049" w:author="HASSINI Mohamed-amine" w:date="2019-01-31T16:20:00Z">
        <w:r w:rsidDel="006D570D">
          <w:delText xml:space="preserve"> mais permettent  de réaliser rapidement une analyse de stabilité</w:delText>
        </w:r>
        <w:r w:rsidR="00402893" w:rsidDel="006D570D">
          <w:delText xml:space="preserve"> de l’effet Morton</w:delText>
        </w:r>
      </w:del>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ins w:id="2050" w:author="HASSINI Mohamed-amine" w:date="2019-01-31T16:21:00Z">
        <w:r w:rsidR="006D570D">
          <w:t>e</w:t>
        </w:r>
      </w:ins>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1104943" w:rsidR="005E01C3" w:rsidRDefault="006F4286" w:rsidP="00E0308D">
      <w:pPr>
        <w:pStyle w:val="Paragraphedeliste"/>
        <w:numPr>
          <w:ilvl w:val="0"/>
          <w:numId w:val="16"/>
        </w:numPr>
        <w:spacing w:line="360" w:lineRule="auto"/>
        <w:jc w:val="both"/>
      </w:pPr>
      <w:r>
        <w:t>Imposer un balourd</w:t>
      </w:r>
      <w:ins w:id="2051" w:author="HASSINI Mohamed-amine" w:date="2019-01-31T16:21:00Z">
        <w:r w:rsidR="006D570D">
          <w:t xml:space="preserve"> mécanique</w:t>
        </w:r>
      </w:ins>
      <w:r>
        <w:t xml:space="preserve"> </w:t>
      </w:r>
      <m:oMath>
        <m:r>
          <m:rPr>
            <m:sty m:val="bi"/>
          </m:rPr>
          <w:rPr>
            <w:rFonts w:ascii="Cambria Math" w:hAnsi="Cambria Math"/>
          </w:rPr>
          <m:t>U</m:t>
        </m:r>
      </m:oMath>
      <w:r w:rsidR="005E01C3">
        <w:t xml:space="preserve"> à une</w:t>
      </w:r>
      <w:r>
        <w:t xml:space="preserve"> position axiale </w:t>
      </w:r>
      <w:ins w:id="2052" w:author="HASSINI Mohamed-amine" w:date="2019-01-31T16:21:00Z">
        <w:r w:rsidR="006D570D">
          <w:t xml:space="preserve">donnée (généralement au niveau </w:t>
        </w:r>
      </w:ins>
      <w:r>
        <w:t>du disque</w:t>
      </w:r>
      <w:ins w:id="2053" w:author="HASSINI Mohamed-amine" w:date="2019-01-31T16:21:00Z">
        <w:r w:rsidR="006D570D">
          <w:t>)</w:t>
        </w:r>
      </w:ins>
      <w:r>
        <w:t xml:space="preserve"> et</w:t>
      </w:r>
      <w:ins w:id="2054" w:author="HASSINI Mohamed-amine" w:date="2019-01-31T16:22:00Z">
        <w:r w:rsidR="00575BD4">
          <w:t xml:space="preserve"> calculer</w:t>
        </w:r>
      </w:ins>
      <w:r>
        <w:t xml:space="preserve"> </w:t>
      </w:r>
      <w:del w:id="2055" w:author="HASSINI Mohamed-amine" w:date="2019-01-31T16:22:00Z">
        <w:r w:rsidDel="00575BD4">
          <w:delText>réaliser le calcul de</w:delText>
        </w:r>
      </w:del>
      <w:r>
        <w:t xml:space="preserve"> la réponse </w:t>
      </w:r>
      <w:r w:rsidR="005E01C3">
        <w:t>harmonique</w:t>
      </w:r>
      <w:ins w:id="2056" w:author="HASSINI Mohamed-amine" w:date="2019-01-31T16:22:00Z">
        <w:r w:rsidR="00575BD4">
          <w:t xml:space="preserve"> du rotor</w:t>
        </w:r>
      </w:ins>
      <w:del w:id="2057" w:author="HASSINI Mohamed-amine" w:date="2019-01-31T16:22:00Z">
        <w:r w:rsidDel="00575BD4">
          <w:delText xml:space="preserve"> </w:delText>
        </w:r>
        <w:r w:rsidR="004414F4" w:rsidDel="00575BD4">
          <w:delText>sous</w:delText>
        </w:r>
        <w:r w:rsidDel="00575BD4">
          <w:delText xml:space="preserve"> la configuration du rotor investigué</w:delText>
        </w:r>
      </w:del>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ins w:id="2058" w:author="HASSINI Mohamed-amine" w:date="2019-01-31T16:24:00Z">
        <w:r w:rsidR="00575BD4">
          <w:t>décrite par le rotor</w:t>
        </w:r>
      </w:ins>
      <w:ins w:id="2059" w:author="HASSINI Mohamed-amine" w:date="2019-01-31T16:25:00Z">
        <w:r w:rsidR="00575BD4">
          <w:t xml:space="preserve"> autour de la position d’équilibre statique (position déterminée à </w:t>
        </w:r>
        <w:r w:rsidR="00575BD4">
          <w:lastRenderedPageBreak/>
          <w:t xml:space="preserve">l’issue de l’étape 1). </w:t>
        </w:r>
      </w:ins>
      <w:del w:id="2060" w:author="HASSINI Mohamed-amine" w:date="2019-01-31T16:24:00Z">
        <w:r w:rsidDel="00575BD4">
          <w:delText>des vibrations synchrones</w:delText>
        </w:r>
      </w:del>
      <w:del w:id="2061" w:author="HASSINI Mohamed-amine" w:date="2019-01-31T16:25:00Z">
        <w:r w:rsidDel="00575BD4">
          <w:delText xml:space="preserve">. Cette orbite entoure la position d’équilibre du rotor dans le palier, qui est obtenue à l’étape (1). </w:delText>
        </w:r>
        <w:r w:rsidR="005E01C3" w:rsidDel="00575BD4">
          <w:delText xml:space="preserve"> </w:delText>
        </w:r>
      </w:del>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CD1EEF3"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D71FCC">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ins w:id="2062" w:author="HASSINI Mohamed-amine" w:date="2019-01-31T16:27:00Z">
        <w:r w:rsidR="000B5775">
          <w:t xml:space="preserve"> nécessite </w:t>
        </w:r>
      </w:ins>
      <w:del w:id="2063" w:author="HASSINI Mohamed-amine" w:date="2019-01-31T16:27:00Z">
        <w:r w:rsidDel="000B5775">
          <w:delText>, il est nécessaire</w:delText>
        </w:r>
      </w:del>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08951928"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D71FCC">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19F5F952"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D71FCC">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4B3C82C2"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D71FCC">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ins w:id="2064" w:author="HASSINI Mohamed-amine" w:date="2019-01-31T16:31:00Z">
        <w:r w:rsidR="000B5775">
          <w:t xml:space="preserve"> est</w:t>
        </w:r>
      </w:ins>
      <w:r>
        <w:t xml:space="preserve"> </w:t>
      </w:r>
      <w:del w:id="2065" w:author="HASSINI Mohamed-amine" w:date="2019-01-31T16:31:00Z">
        <w:r w:rsidDel="000B5775">
          <w:delText>du rotor</w:delText>
        </w:r>
        <w:r w:rsidR="00E47E95" w:rsidDel="000B5775">
          <w:delText xml:space="preserve"> est positionné </w:delText>
        </w:r>
      </w:del>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066" w:name="_Ref518572565"/>
            <w:r w:rsidRPr="008C024E">
              <w:rPr>
                <w:rFonts w:ascii="Times New Roman" w:eastAsia="Times New Roman" w:hAnsi="Times New Roman"/>
                <w:b/>
                <w:iCs w:val="0"/>
                <w:color w:val="auto"/>
                <w:sz w:val="22"/>
                <w:szCs w:val="22"/>
                <w:lang w:eastAsia="fr-FR"/>
              </w:rPr>
              <w:t xml:space="preserve"> </w:t>
            </w:r>
            <w:bookmarkEnd w:id="2066"/>
          </w:p>
        </w:tc>
      </w:tr>
    </w:tbl>
    <w:p w14:paraId="6DF86F7E" w14:textId="0B879E86"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D71FCC">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lastRenderedPageBreak/>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ins w:id="2067" w:author="HASSINI Mohamed-amine" w:date="2019-01-31T16:36:00Z">
        <w:r w:rsidR="00D80ACC">
          <w:t>En plus, le champ de température calculé est stationnaire.</w:t>
        </w:r>
      </w:ins>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0EB1B2E4"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del w:id="2068" w:author="HASSINI Mohamed-amine" w:date="2019-01-31T16:34:00Z">
        <w:r w:rsidR="00B06C01" w:rsidDel="00D80ACC">
          <w:delText>avec des modèles différents</w:delText>
        </w:r>
        <w:r w:rsidDel="00D80ACC">
          <w:delText xml:space="preserve"> </w:delText>
        </w:r>
      </w:del>
      <w:r>
        <w:t xml:space="preserve">et sous-estimer l’indicateur de </w:t>
      </w:r>
      <w:ins w:id="2069" w:author="HASSINI Mohamed-amine" w:date="2019-01-31T16:34:00Z">
        <w:r w:rsidR="00D80ACC">
          <w:t>stabilité</w:t>
        </w:r>
      </w:ins>
      <w:del w:id="2070" w:author="HASSINI Mohamed-amine" w:date="2019-01-31T16:34:00Z">
        <w:r w:rsidDel="00D80ACC">
          <w:delText>l’effet Morton</w:delText>
        </w:r>
      </w:del>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071" w:name="_Toc536626922"/>
      <w:r>
        <w:t>Approche analytique améliorée</w:t>
      </w:r>
      <w:bookmarkEnd w:id="2071"/>
    </w:p>
    <w:p w14:paraId="0A65639D" w14:textId="11F03AC4" w:rsidR="009312EE" w:rsidRDefault="00D80ACC" w:rsidP="005C1BE9">
      <w:pPr>
        <w:spacing w:before="240" w:after="240" w:line="360" w:lineRule="auto"/>
        <w:ind w:firstLine="709"/>
      </w:pPr>
      <w:ins w:id="2072" w:author="HASSINI Mohamed-amine" w:date="2019-01-31T16:35:00Z">
        <w:r>
          <w:t>La méthode décrite ci-dessous est</w:t>
        </w:r>
      </w:ins>
      <w:del w:id="2073" w:author="HASSINI Mohamed-amine" w:date="2019-01-31T16:35:00Z">
        <w:r w:rsidR="009312EE" w:rsidDel="00D80ACC">
          <w:delText>L’approche analytique améliorée est</w:delText>
        </w:r>
      </w:del>
      <w:r w:rsidR="009312EE">
        <w:t xml:space="preserve"> une amélioration de l’approche de Lorenz et Murphy. Cette approche utilise les modèles plus sophistiqués développés dans le cadre de</w:t>
      </w:r>
      <w:ins w:id="2074" w:author="HASSINI Mohamed-amine" w:date="2019-01-31T16:35:00Z">
        <w:r>
          <w:t xml:space="preserve"> cette</w:t>
        </w:r>
      </w:ins>
      <w:r w:rsidR="009312EE">
        <w:t xml:space="preserve"> </w:t>
      </w:r>
      <w:del w:id="2075" w:author="HASSINI Mohamed-amine" w:date="2019-01-31T16:35:00Z">
        <w:r w:rsidR="009312EE" w:rsidDel="00D80ACC">
          <w:delText>la</w:delText>
        </w:r>
      </w:del>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1624984"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la méthode des éléments finis d</w:t>
      </w:r>
      <w:ins w:id="2076" w:author="HASSINI Mohamed-amine" w:date="2019-01-31T16:39:00Z">
        <w:r w:rsidR="00D80ACC">
          <w:t>e</w:t>
        </w:r>
      </w:ins>
      <w:del w:id="2077" w:author="HASSINI Mohamed-amine" w:date="2019-01-31T16:39:00Z">
        <w:r w:rsidR="00B06C01" w:rsidDel="00D80ACC">
          <w:delText>u</w:delText>
        </w:r>
      </w:del>
      <w:r>
        <w:t xml:space="preserve"> </w:t>
      </w:r>
      <w:del w:id="2078" w:author="HASSINI Mohamed-amine" w:date="2019-01-31T16:39:00Z">
        <w:r w:rsidR="00B06C01" w:rsidDel="00D80ACC">
          <w:delText>C</w:delText>
        </w:r>
        <w:r w:rsidDel="00D80ACC">
          <w:delText>ode</w:delText>
        </w:r>
      </w:del>
      <w:ins w:id="2079" w:author="HASSINI Mohamed-amine" w:date="2019-01-31T16:39:00Z">
        <w:r w:rsidR="00D80ACC">
          <w:t xml:space="preserve">code </w:t>
        </w:r>
      </w:ins>
      <w:r>
        <w:t>Aster. La condition aux limites à la surface du rotor au droit du palier utilise le flux thermique moyen calculé à partir de l’équation de l’énergie</w:t>
      </w:r>
      <w:ins w:id="2080" w:author="HASSINI Mohamed-amine" w:date="2019-01-31T16:39:00Z">
        <w:r w:rsidR="00D80ACC">
          <w:t xml:space="preserve"> instationnaire</w:t>
        </w:r>
      </w:ins>
      <w:r>
        <w:t xml:space="preserve"> dans le film lubrifiant. La résolution de l’équation de la chaleur du modèle thermique en régime transitoire permet d’év</w:t>
      </w:r>
      <w:ins w:id="2081" w:author="HASSINI Mohamed-amine" w:date="2019-01-31T16:39:00Z">
        <w:r w:rsidR="00D80ACC">
          <w:t>a</w:t>
        </w:r>
      </w:ins>
      <w:del w:id="2082" w:author="HASSINI Mohamed-amine" w:date="2019-01-31T16:39:00Z">
        <w:r w:rsidDel="00D80ACC">
          <w:delText>o</w:delText>
        </w:r>
      </w:del>
      <w:r>
        <w:t>luer le champ de température du roto</w:t>
      </w:r>
      <w:r w:rsidR="002C7848">
        <w:t>r dans le temps et de prédire la</w:t>
      </w:r>
      <w:r>
        <w:t xml:space="preserve"> différen</w:t>
      </w:r>
      <w:r w:rsidR="002C7848">
        <w:t>ce</w:t>
      </w:r>
      <w:r>
        <w:t xml:space="preserve"> de température à la surface du rotor. </w:t>
      </w:r>
    </w:p>
    <w:p w14:paraId="53E6B90C" w14:textId="5EAE340B"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ins w:id="2083" w:author="HASSINI Mohamed-amine" w:date="2019-01-31T16:40:00Z">
        <w:r w:rsidR="00D80ACC">
          <w:t>e</w:t>
        </w:r>
      </w:ins>
      <w:del w:id="2084" w:author="HASSINI Mohamed-amine" w:date="2019-01-31T16:40:00Z">
        <w:r w:rsidR="00C1003F" w:rsidDel="00D80ACC">
          <w:delText>u</w:delText>
        </w:r>
      </w:del>
      <w:r>
        <w:t xml:space="preserve"> </w:t>
      </w:r>
      <w:commentRangeStart w:id="2085"/>
      <w:del w:id="2086" w:author="HASSINI Mohamed-amine" w:date="2019-01-31T16:40:00Z">
        <w:r w:rsidR="00C1003F" w:rsidDel="00D80ACC">
          <w:delText>C</w:delText>
        </w:r>
      </w:del>
      <w:ins w:id="2087" w:author="HASSINI Mohamed-amine" w:date="2019-01-31T16:40:00Z">
        <w:r w:rsidR="00D80ACC">
          <w:t>c</w:t>
        </w:r>
      </w:ins>
      <w:r>
        <w:t>ode</w:t>
      </w:r>
      <w:commentRangeEnd w:id="2085"/>
      <w:r w:rsidR="00D80ACC">
        <w:rPr>
          <w:rStyle w:val="Marquedecommentaire"/>
        </w:rPr>
        <w:commentReference w:id="2085"/>
      </w:r>
      <w:ins w:id="2088" w:author="HASSINI Mohamed-amine" w:date="2019-01-31T16:40:00Z">
        <w:r w:rsidR="00D80ACC">
          <w:t xml:space="preserve"> </w:t>
        </w:r>
      </w:ins>
      <w:r>
        <w:t xml:space="preserve">Aster. En fait, ce coefficient </w:t>
      </w:r>
      <m:oMath>
        <m:r>
          <m:rPr>
            <m:sty m:val="bi"/>
          </m:rPr>
          <w:rPr>
            <w:rFonts w:ascii="Cambria Math" w:hAnsi="Cambria Math"/>
          </w:rPr>
          <m:t>C</m:t>
        </m:r>
      </m:oMath>
      <w:r>
        <w:t xml:space="preserve"> est </w:t>
      </w:r>
      <w:ins w:id="2089" w:author="HASSINI Mohamed-amine" w:date="2019-01-31T16:41:00Z">
        <w:r w:rsidR="00D80ACC">
          <w:t xml:space="preserve">le produit </w:t>
        </w:r>
      </w:ins>
      <w:del w:id="2090" w:author="HASSINI Mohamed-amine" w:date="2019-01-31T16:41:00Z">
        <w:r w:rsidDel="00D80ACC">
          <w:delText xml:space="preserve">calculé par une multiplication </w:delText>
        </w:r>
      </w:del>
      <w:r>
        <w:t xml:space="preserve">de la masse du disque et </w:t>
      </w:r>
      <w:ins w:id="2091" w:author="HASSINI Mohamed-amine" w:date="2019-01-31T16:41:00Z">
        <w:r w:rsidR="00D80ACC">
          <w:t xml:space="preserve">de </w:t>
        </w:r>
      </w:ins>
      <w:r>
        <w:t xml:space="preserve">la déflexion de la fibre neutre sous chargement </w:t>
      </w:r>
      <w:r>
        <w:lastRenderedPageBreak/>
        <w:t>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D71FCC">
        <w:rPr>
          <w:b/>
        </w:rPr>
        <w:t>[19]</w:t>
      </w:r>
      <w:r w:rsidRPr="00122040">
        <w:rPr>
          <w:b/>
        </w:rPr>
        <w:fldChar w:fldCharType="end"/>
      </w:r>
      <w:r>
        <w:t>.</w:t>
      </w:r>
    </w:p>
    <w:p w14:paraId="4F645315" w14:textId="3CB47B77"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D71FCC" w:rsidRPr="00D71FCC">
        <w:rPr>
          <w:b/>
          <w:iCs/>
        </w:rPr>
        <w:t xml:space="preserve">Tableau </w:t>
      </w:r>
      <w:r w:rsidR="00D71FCC" w:rsidRPr="00D71FCC">
        <w:rPr>
          <w:b/>
          <w:iCs/>
          <w:noProof/>
        </w:rPr>
        <w:t>5.1</w:t>
      </w:r>
      <w:r w:rsidR="00D71FCC" w:rsidRPr="00D71FCC">
        <w:rPr>
          <w:b/>
          <w:iCs/>
          <w:noProof/>
        </w:rPr>
        <w:noBreakHyphen/>
        <w:t>1</w:t>
      </w:r>
      <w:r w:rsidRPr="00B02552">
        <w:rPr>
          <w:b/>
        </w:rPr>
        <w:fldChar w:fldCharType="end"/>
      </w:r>
      <w:r>
        <w:t xml:space="preserve">. </w:t>
      </w:r>
    </w:p>
    <w:p w14:paraId="56D42199" w14:textId="6B065DE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092" w:name="_Ref531204113"/>
      <w:bookmarkStart w:id="2093" w:name="_Toc536112276"/>
      <w:bookmarkStart w:id="2094" w:name="_Toc536627093"/>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09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093"/>
      <w:bookmarkEnd w:id="2094"/>
    </w:p>
    <w:tbl>
      <w:tblPr>
        <w:tblStyle w:val="Grilledutableau"/>
        <w:tblW w:w="5000" w:type="pct"/>
        <w:tblLayout w:type="fixed"/>
        <w:tblLook w:val="0420" w:firstRow="1" w:lastRow="0" w:firstColumn="0" w:lastColumn="0" w:noHBand="0" w:noVBand="1"/>
      </w:tblPr>
      <w:tblGrid>
        <w:gridCol w:w="2118"/>
        <w:gridCol w:w="1135"/>
        <w:gridCol w:w="2840"/>
        <w:gridCol w:w="2969"/>
      </w:tblGrid>
      <w:tr w:rsidR="00E94D84" w:rsidRPr="00E94D84" w14:paraId="3473E516" w14:textId="77777777" w:rsidTr="00E94D84">
        <w:trPr>
          <w:trHeight w:val="584"/>
        </w:trPr>
        <w:tc>
          <w:tcPr>
            <w:tcW w:w="1169" w:type="pct"/>
            <w:vAlign w:val="center"/>
            <w:hideMark/>
          </w:tcPr>
          <w:p w14:paraId="28BDD7FD" w14:textId="31C07721" w:rsidR="00E94D84" w:rsidRPr="00E94D84" w:rsidRDefault="00D80ACC" w:rsidP="00E94D84">
            <w:pPr>
              <w:jc w:val="center"/>
            </w:pPr>
            <w:r>
              <w:rPr>
                <w:rStyle w:val="Marquedecommentaire"/>
              </w:rPr>
              <w:commentReference w:id="2095"/>
            </w:r>
            <w:r w:rsidR="00E94D84" w:rsidRPr="00E94D84">
              <w:rPr>
                <w:b/>
                <w:bCs/>
              </w:rPr>
              <w:t>Coefficient de</w:t>
            </w:r>
          </w:p>
          <w:p w14:paraId="1613C0DB" w14:textId="77777777" w:rsidR="00E94D84" w:rsidRPr="00E94D84" w:rsidRDefault="00E94D84" w:rsidP="00E94D84">
            <w:pPr>
              <w:jc w:val="center"/>
            </w:pPr>
            <w:r w:rsidRPr="00E94D84">
              <w:rPr>
                <w:b/>
                <w:bCs/>
              </w:rPr>
              <w:t>l’effet Morton</w:t>
            </w:r>
          </w:p>
        </w:tc>
        <w:tc>
          <w:tcPr>
            <w:tcW w:w="626" w:type="pct"/>
            <w:vAlign w:val="center"/>
            <w:hideMark/>
          </w:tcPr>
          <w:p w14:paraId="0EDA5107" w14:textId="77777777" w:rsidR="00E94D84" w:rsidRPr="00E94D84" w:rsidRDefault="00E94D84" w:rsidP="00E94D84">
            <w:pPr>
              <w:jc w:val="center"/>
            </w:pPr>
            <w:r w:rsidRPr="00E94D84">
              <w:rPr>
                <w:b/>
                <w:bCs/>
              </w:rPr>
              <w:t>Vecteur</w:t>
            </w:r>
          </w:p>
        </w:tc>
        <w:tc>
          <w:tcPr>
            <w:tcW w:w="1567"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8"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E94D84">
        <w:trPr>
          <w:trHeight w:val="387"/>
        </w:trPr>
        <w:tc>
          <w:tcPr>
            <w:tcW w:w="1169"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626"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567" w:type="pct"/>
            <w:vAlign w:val="center"/>
            <w:hideMark/>
          </w:tcPr>
          <w:p w14:paraId="40C066BD" w14:textId="77777777" w:rsidR="00E94D84" w:rsidRPr="00E94D84" w:rsidRDefault="00E94D84" w:rsidP="00E94D84">
            <w:pPr>
              <w:jc w:val="center"/>
            </w:pPr>
            <w:r w:rsidRPr="00E94D84">
              <w:t>À définir par utilisateur</w:t>
            </w:r>
          </w:p>
        </w:tc>
        <w:tc>
          <w:tcPr>
            <w:tcW w:w="1638"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E94D84">
        <w:trPr>
          <w:trHeight w:val="450"/>
        </w:trPr>
        <w:tc>
          <w:tcPr>
            <w:tcW w:w="1169" w:type="pct"/>
            <w:vMerge/>
            <w:vAlign w:val="center"/>
            <w:hideMark/>
          </w:tcPr>
          <w:p w14:paraId="5492BB6A" w14:textId="77777777" w:rsidR="00E94D84" w:rsidRPr="00E94D84" w:rsidRDefault="00E94D84" w:rsidP="00E94D84">
            <w:pPr>
              <w:jc w:val="center"/>
            </w:pPr>
          </w:p>
        </w:tc>
        <w:tc>
          <w:tcPr>
            <w:tcW w:w="626"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567" w:type="pct"/>
            <w:vMerge w:val="restart"/>
            <w:vAlign w:val="center"/>
            <w:hideMark/>
          </w:tcPr>
          <w:p w14:paraId="7934C14F" w14:textId="77777777" w:rsidR="00E94D84" w:rsidRPr="00E94D84" w:rsidRDefault="00E94D84" w:rsidP="00E94D84">
            <w:pPr>
              <w:jc w:val="center"/>
            </w:pPr>
            <w:r w:rsidRPr="00E94D84">
              <w:t>Calcul linéaire (coefficients dynamiques)</w:t>
            </w:r>
          </w:p>
          <w:p w14:paraId="77E8FDF0" w14:textId="77777777" w:rsidR="00E94D84" w:rsidRPr="00E94D84" w:rsidRDefault="00E94D84" w:rsidP="00E94D84">
            <w:pPr>
              <w:jc w:val="center"/>
            </w:pPr>
            <w:r w:rsidRPr="00E94D84">
              <w:t>de la réponse au balourd</w:t>
            </w:r>
          </w:p>
        </w:tc>
        <w:tc>
          <w:tcPr>
            <w:tcW w:w="1638" w:type="pct"/>
            <w:vMerge w:val="restart"/>
            <w:vAlign w:val="center"/>
            <w:hideMark/>
          </w:tcPr>
          <w:p w14:paraId="4062E556" w14:textId="77777777" w:rsidR="00E94D84" w:rsidRPr="00E94D84" w:rsidRDefault="00E94D84" w:rsidP="00E94D84">
            <w:pPr>
              <w:jc w:val="center"/>
            </w:pPr>
            <w:r w:rsidRPr="00E94D84">
              <w:t>Calcul non linéaire (transitoire) de la réponse au balourd</w:t>
            </w:r>
          </w:p>
        </w:tc>
      </w:tr>
      <w:tr w:rsidR="00E94D84" w:rsidRPr="00E94D84" w14:paraId="306AC6B1" w14:textId="77777777" w:rsidTr="00E94D84">
        <w:trPr>
          <w:trHeight w:val="584"/>
        </w:trPr>
        <w:tc>
          <w:tcPr>
            <w:tcW w:w="1169" w:type="pct"/>
            <w:vMerge w:val="restart"/>
            <w:vAlign w:val="center"/>
            <w:hideMark/>
          </w:tcPr>
          <w:p w14:paraId="2FE6BC0C" w14:textId="424B08AE"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626" w:type="pct"/>
            <w:vMerge/>
            <w:vAlign w:val="center"/>
            <w:hideMark/>
          </w:tcPr>
          <w:p w14:paraId="509992E5" w14:textId="77777777" w:rsidR="00E94D84" w:rsidRPr="00E94D84" w:rsidRDefault="00E94D84" w:rsidP="00E94D84">
            <w:pPr>
              <w:jc w:val="center"/>
            </w:pPr>
          </w:p>
        </w:tc>
        <w:tc>
          <w:tcPr>
            <w:tcW w:w="1567" w:type="pct"/>
            <w:vMerge/>
            <w:vAlign w:val="center"/>
            <w:hideMark/>
          </w:tcPr>
          <w:p w14:paraId="2EA538C7" w14:textId="77777777" w:rsidR="00E94D84" w:rsidRPr="00E94D84" w:rsidRDefault="00E94D84" w:rsidP="00E94D84">
            <w:pPr>
              <w:jc w:val="center"/>
            </w:pPr>
          </w:p>
        </w:tc>
        <w:tc>
          <w:tcPr>
            <w:tcW w:w="1638" w:type="pct"/>
            <w:vMerge/>
            <w:vAlign w:val="center"/>
            <w:hideMark/>
          </w:tcPr>
          <w:p w14:paraId="137FFF1D" w14:textId="77777777" w:rsidR="00E94D84" w:rsidRPr="00E94D84" w:rsidRDefault="00E94D84" w:rsidP="00E94D84">
            <w:pPr>
              <w:jc w:val="center"/>
            </w:pPr>
          </w:p>
        </w:tc>
      </w:tr>
      <w:tr w:rsidR="00E94D84" w:rsidRPr="00E94D84" w14:paraId="1DEAC538" w14:textId="77777777" w:rsidTr="00E94D84">
        <w:trPr>
          <w:trHeight w:val="584"/>
        </w:trPr>
        <w:tc>
          <w:tcPr>
            <w:tcW w:w="1169" w:type="pct"/>
            <w:vMerge/>
            <w:vAlign w:val="center"/>
            <w:hideMark/>
          </w:tcPr>
          <w:p w14:paraId="0B552EE6" w14:textId="77777777" w:rsidR="00E94D84" w:rsidRPr="00E94D84" w:rsidRDefault="00E94D84" w:rsidP="00E94D84">
            <w:pPr>
              <w:jc w:val="center"/>
            </w:pPr>
          </w:p>
        </w:tc>
        <w:tc>
          <w:tcPr>
            <w:tcW w:w="626"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567" w:type="pct"/>
            <w:vMerge w:val="restart"/>
            <w:vAlign w:val="center"/>
            <w:hideMark/>
          </w:tcPr>
          <w:p w14:paraId="16A8FEBC" w14:textId="41EAACC1" w:rsidR="00E94D84" w:rsidRPr="00E94D84" w:rsidRDefault="00E94D84" w:rsidP="00E94D84">
            <w:pPr>
              <w:jc w:val="center"/>
            </w:pPr>
            <w:r w:rsidRPr="00E94D84">
              <w:t>Température du rotor approximée par celle obtenu dans le film lubrifiant</w:t>
            </w:r>
          </w:p>
        </w:tc>
        <w:tc>
          <w:tcPr>
            <w:tcW w:w="1638"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E94D84">
        <w:trPr>
          <w:trHeight w:val="369"/>
        </w:trPr>
        <w:tc>
          <w:tcPr>
            <w:tcW w:w="1169"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626" w:type="pct"/>
            <w:vMerge/>
            <w:vAlign w:val="center"/>
            <w:hideMark/>
          </w:tcPr>
          <w:p w14:paraId="0910D936" w14:textId="77777777" w:rsidR="00E94D84" w:rsidRPr="00E94D84" w:rsidRDefault="00E94D84" w:rsidP="00E94D84">
            <w:pPr>
              <w:jc w:val="center"/>
            </w:pPr>
          </w:p>
        </w:tc>
        <w:tc>
          <w:tcPr>
            <w:tcW w:w="1567" w:type="pct"/>
            <w:vMerge/>
            <w:vAlign w:val="center"/>
            <w:hideMark/>
          </w:tcPr>
          <w:p w14:paraId="666997C6" w14:textId="77777777" w:rsidR="00E94D84" w:rsidRPr="00E94D84" w:rsidRDefault="00E94D84" w:rsidP="00E94D84">
            <w:pPr>
              <w:jc w:val="center"/>
            </w:pPr>
          </w:p>
        </w:tc>
        <w:tc>
          <w:tcPr>
            <w:tcW w:w="1638" w:type="pct"/>
            <w:vMerge/>
            <w:vAlign w:val="center"/>
            <w:hideMark/>
          </w:tcPr>
          <w:p w14:paraId="7BF078BE" w14:textId="77777777" w:rsidR="00E94D84" w:rsidRPr="00E94D84" w:rsidRDefault="00E94D84" w:rsidP="00E94D84">
            <w:pPr>
              <w:jc w:val="center"/>
            </w:pPr>
          </w:p>
        </w:tc>
      </w:tr>
      <w:tr w:rsidR="00E94D84" w:rsidRPr="00E94D84" w14:paraId="4030A7CC" w14:textId="77777777" w:rsidTr="00E94D84">
        <w:trPr>
          <w:trHeight w:val="527"/>
        </w:trPr>
        <w:tc>
          <w:tcPr>
            <w:tcW w:w="1169" w:type="pct"/>
            <w:vMerge/>
            <w:vAlign w:val="center"/>
            <w:hideMark/>
          </w:tcPr>
          <w:p w14:paraId="010155B7" w14:textId="77777777" w:rsidR="00E94D84" w:rsidRPr="00E94D84" w:rsidRDefault="00E94D84" w:rsidP="00E94D84">
            <w:pPr>
              <w:jc w:val="center"/>
            </w:pPr>
          </w:p>
        </w:tc>
        <w:tc>
          <w:tcPr>
            <w:tcW w:w="626" w:type="pct"/>
            <w:vAlign w:val="center"/>
            <w:hideMark/>
          </w:tcPr>
          <w:p w14:paraId="2B420813" w14:textId="780187A5" w:rsidR="00E94D84" w:rsidRPr="00E94D84" w:rsidRDefault="00FA0AB6"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567" w:type="pct"/>
            <w:vAlign w:val="center"/>
            <w:hideMark/>
          </w:tcPr>
          <w:p w14:paraId="1F3C9C65" w14:textId="77777777" w:rsidR="00E94D84" w:rsidRPr="00E94D84" w:rsidRDefault="00E94D84" w:rsidP="00E94D84">
            <w:pPr>
              <w:jc w:val="center"/>
            </w:pPr>
            <w:r w:rsidRPr="00E94D84">
              <w:t>Déformation thermique approximé par le formule analytique</w:t>
            </w:r>
          </w:p>
        </w:tc>
        <w:tc>
          <w:tcPr>
            <w:tcW w:w="1638" w:type="pct"/>
            <w:vAlign w:val="center"/>
            <w:hideMark/>
          </w:tcPr>
          <w:p w14:paraId="73488559" w14:textId="77777777" w:rsidR="00E94D84" w:rsidRPr="00E94D84" w:rsidRDefault="00E94D84" w:rsidP="00E94D84">
            <w:pPr>
              <w:jc w:val="center"/>
            </w:pPr>
            <w:r w:rsidRPr="00E94D84">
              <w:t>Déformation thermique calculé par un modèle thermomécanique du rotor.</w:t>
            </w:r>
          </w:p>
        </w:tc>
      </w:tr>
    </w:tbl>
    <w:p w14:paraId="2319C3AD" w14:textId="2E926803" w:rsidR="006F4286" w:rsidRDefault="006F4286" w:rsidP="006F4286">
      <w:pPr>
        <w:spacing w:line="360" w:lineRule="auto"/>
      </w:pPr>
    </w:p>
    <w:p w14:paraId="040EB570" w14:textId="14B32729"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ins w:id="2096" w:author="HASSINI Mohamed-amine" w:date="2019-01-31T16:42:00Z">
        <w:r w:rsidR="006A7472">
          <w:t>e</w:t>
        </w:r>
      </w:ins>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D71FCC">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097" w:name="_Toc536626923"/>
      <w:r w:rsidRPr="00EA3D98">
        <w:t xml:space="preserve">Application au Banc de l’effet Morton </w:t>
      </w:r>
      <w:r>
        <w:t>(BEM)</w:t>
      </w:r>
      <w:bookmarkEnd w:id="2097"/>
    </w:p>
    <w:p w14:paraId="4F9C597A" w14:textId="4692F628"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ins w:id="2098" w:author="HASSINI Mohamed-amine" w:date="2019-01-31T16:43:00Z">
        <w:r w:rsidR="00F72FD6">
          <w:rPr>
            <w:noProof/>
            <w:lang w:eastAsia="zh-CN"/>
          </w:rPr>
          <w:t xml:space="preserve"> d’essai</w:t>
        </w:r>
      </w:ins>
      <w:r>
        <w:rPr>
          <w:noProof/>
          <w:lang w:eastAsia="zh-CN"/>
        </w:rPr>
        <w:t xml:space="preserve"> </w:t>
      </w:r>
      <w:del w:id="2099" w:author="HASSINI Mohamed-amine" w:date="2019-01-31T16:43:00Z">
        <w:r w:rsidDel="00F72FD6">
          <w:rPr>
            <w:noProof/>
            <w:lang w:eastAsia="zh-CN"/>
          </w:rPr>
          <w:delText xml:space="preserve">de l’effet Morton </w:delText>
        </w:r>
      </w:del>
      <w:r>
        <w:rPr>
          <w:noProof/>
          <w:lang w:eastAsia="zh-CN"/>
        </w:rPr>
        <w:t xml:space="preserve">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662355BE" w:rsidR="00475CD5" w:rsidRDefault="00475CD5" w:rsidP="007F4EA4">
      <w:pPr>
        <w:spacing w:after="120" w:line="360" w:lineRule="auto"/>
        <w:ind w:firstLine="709"/>
      </w:pPr>
      <w:r>
        <w:rPr>
          <w:noProof/>
          <w:lang w:eastAsia="zh-CN"/>
        </w:rPr>
        <w:t>En gui</w:t>
      </w:r>
      <w:ins w:id="2100" w:author="HASSINI Mohamed-amine" w:date="2019-01-31T16:44:00Z">
        <w:r w:rsidR="00F72FD6">
          <w:rPr>
            <w:noProof/>
            <w:lang w:eastAsia="zh-CN"/>
          </w:rPr>
          <w:t>s</w:t>
        </w:r>
      </w:ins>
      <w:del w:id="2101" w:author="HASSINI Mohamed-amine" w:date="2019-01-31T16:44:00Z">
        <w:r w:rsidDel="00F72FD6">
          <w:rPr>
            <w:noProof/>
            <w:lang w:eastAsia="zh-CN"/>
          </w:rPr>
          <w:delText>d</w:delText>
        </w:r>
      </w:del>
      <w:r>
        <w:rPr>
          <w:noProof/>
          <w:lang w:eastAsia="zh-CN"/>
        </w:rPr>
        <w:t xml:space="preserve">e de rappel, le banc d’essai </w:t>
      </w:r>
      <w:del w:id="2102" w:author="HASSINI Mohamed-amine" w:date="2019-01-31T16:44:00Z">
        <w:r w:rsidDel="00F72FD6">
          <w:rPr>
            <w:noProof/>
            <w:lang w:eastAsia="zh-CN"/>
          </w:rPr>
          <w:delText xml:space="preserve">dédié de l’effet Morton </w:delText>
        </w:r>
      </w:del>
      <w:ins w:id="2103" w:author="HASSINI Mohamed-amine" w:date="2019-01-31T16:45:00Z">
        <w:r w:rsidR="00F72FD6">
          <w:rPr>
            <w:noProof/>
            <w:lang w:eastAsia="zh-CN"/>
          </w:rPr>
          <w:t xml:space="preserve">permet de tester </w:t>
        </w:r>
      </w:ins>
      <w:del w:id="2104" w:author="HASSINI Mohamed-amine" w:date="2019-01-31T16:45:00Z">
        <w:r w:rsidDel="00F72FD6">
          <w:rPr>
            <w:noProof/>
            <w:lang w:eastAsia="zh-CN"/>
          </w:rPr>
          <w:delText xml:space="preserve">possède </w:delText>
        </w:r>
      </w:del>
      <w:r>
        <w:rPr>
          <w:noProof/>
          <w:lang w:eastAsia="zh-CN"/>
        </w:rPr>
        <w:t>deux configurations. La première configuration possède un rotor court de 430</w:t>
      </w:r>
      <w:ins w:id="2105" w:author="HASSINI Mohamed-amine" w:date="2019-01-31T16:45:00Z">
        <w:r w:rsidR="00F72FD6">
          <w:rPr>
            <w:noProof/>
            <w:lang w:eastAsia="zh-CN"/>
          </w:rPr>
          <w:t xml:space="preserve"> </w:t>
        </w:r>
      </w:ins>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w:t>
      </w:r>
      <w:r>
        <w:rPr>
          <w:noProof/>
          <w:lang w:eastAsia="zh-CN"/>
        </w:rPr>
        <w:lastRenderedPageBreak/>
        <w:t xml:space="preserve">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106" w:name="_Toc536626924"/>
      <w:r>
        <w:t>Configuration du rotor</w:t>
      </w:r>
      <w:r w:rsidR="003F464C">
        <w:t xml:space="preserve"> court</w:t>
      </w:r>
      <w:r>
        <w:t xml:space="preserve"> 430mm</w:t>
      </w:r>
      <w:bookmarkEnd w:id="210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49D544E" w:rsidR="00BC1050" w:rsidRDefault="007F4EA4" w:rsidP="002B3616">
      <w:pPr>
        <w:pStyle w:val="Default"/>
        <w:spacing w:line="360" w:lineRule="auto"/>
        <w:ind w:firstLine="708"/>
        <w:jc w:val="both"/>
        <w:rPr>
          <w:sz w:val="22"/>
        </w:rPr>
      </w:pPr>
      <w:r>
        <w:rPr>
          <w:sz w:val="22"/>
        </w:rPr>
        <w:t>D</w:t>
      </w:r>
      <w:r w:rsidRPr="00EF6087">
        <w:rPr>
          <w:sz w:val="22"/>
        </w:rPr>
        <w:t>ans l’approche</w:t>
      </w:r>
      <w:ins w:id="2107" w:author="HASSINI Mohamed-amine" w:date="2019-01-31T16:46:00Z">
        <w:r w:rsidR="00F72FD6">
          <w:rPr>
            <w:sz w:val="22"/>
          </w:rPr>
          <w:t xml:space="preserve"> de</w:t>
        </w:r>
      </w:ins>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D71FCC">
        <w:rPr>
          <w:b/>
          <w:sz w:val="22"/>
        </w:rPr>
        <w:t>4.2.2</w:t>
      </w:r>
      <w:r w:rsidRPr="007F4EA4">
        <w:rPr>
          <w:b/>
          <w:sz w:val="22"/>
        </w:rPr>
        <w:fldChar w:fldCharType="end"/>
      </w:r>
      <w:r>
        <w:rPr>
          <w:sz w:val="22"/>
        </w:rPr>
        <w:t xml:space="preserve">. </w:t>
      </w:r>
    </w:p>
    <w:p w14:paraId="603A70F0" w14:textId="404B0689" w:rsidR="00FE6993" w:rsidRDefault="007F4EA4" w:rsidP="002B3616">
      <w:pPr>
        <w:pStyle w:val="Default"/>
        <w:spacing w:line="360" w:lineRule="auto"/>
        <w:ind w:firstLine="708"/>
        <w:jc w:val="both"/>
        <w:rPr>
          <w:ins w:id="2108" w:author="HASSINI Mohamed-amine" w:date="2019-02-01T10:22:00Z"/>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w:t>
      </w:r>
      <w:del w:id="2109" w:author="HASSINI Mohamed-amine" w:date="2019-01-31T16:47:00Z">
        <w:r w:rsidRPr="00EF6087" w:rsidDel="00F72FD6">
          <w:rPr>
            <w:sz w:val="22"/>
          </w:rPr>
          <w:delText xml:space="preserve">par rapport à l’axe </w:delText>
        </w:r>
        <m:oMath>
          <m:r>
            <w:rPr>
              <w:rFonts w:ascii="Cambria Math" w:hAnsi="Cambria Math"/>
              <w:sz w:val="22"/>
            </w:rPr>
            <m:t>r</m:t>
          </m:r>
        </m:oMath>
        <w:r w:rsidRPr="00EF6087" w:rsidDel="00F72FD6">
          <w:rPr>
            <w:sz w:val="22"/>
          </w:rPr>
          <w:delText xml:space="preserve"> du repère</w:delText>
        </w:r>
        <w:r w:rsidDel="00F72FD6">
          <w:rPr>
            <w:sz w:val="22"/>
          </w:rPr>
          <w:delText xml:space="preserve"> rotor</w:delText>
        </w:r>
        <w:r w:rsidRPr="00EF6087" w:rsidDel="00F72FD6">
          <w:rPr>
            <w:sz w:val="22"/>
          </w:rPr>
          <w:delText xml:space="preserve"> </w:delTex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sidDel="00F72FD6">
          <w:rPr>
            <w:sz w:val="22"/>
          </w:rPr>
          <w:delText xml:space="preserve"> </w:delText>
        </w:r>
      </w:del>
      <w:r w:rsidRPr="00EF6087">
        <w:rPr>
          <w:sz w:val="22"/>
        </w:rPr>
        <w:t>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D71FCC" w:rsidRPr="00D71FCC">
        <w:rPr>
          <w:b/>
          <w:iCs/>
          <w:sz w:val="22"/>
        </w:rPr>
        <w:t>Figure 5.2</w:t>
      </w:r>
      <w:r w:rsidR="00D71FCC" w:rsidRPr="00D71FCC">
        <w:rPr>
          <w:b/>
          <w:iCs/>
          <w:sz w:val="22"/>
        </w:rPr>
        <w:noBreakHyphen/>
        <w:t>1</w:t>
      </w:r>
      <w:r w:rsidRPr="005A2C7D">
        <w:rPr>
          <w:b/>
          <w:sz w:val="22"/>
        </w:rPr>
        <w:fldChar w:fldCharType="end"/>
      </w:r>
      <w:r w:rsidRPr="00EF6087">
        <w:rPr>
          <w:sz w:val="22"/>
        </w:rPr>
        <w:t>.</w:t>
      </w:r>
      <w:r>
        <w:rPr>
          <w:sz w:val="22"/>
        </w:rPr>
        <w:t xml:space="preserve"> </w:t>
      </w:r>
    </w:p>
    <w:p w14:paraId="56ABCCE9" w14:textId="29CC37A3" w:rsidR="003E6B86" w:rsidRDefault="003E6B86" w:rsidP="002B3616">
      <w:pPr>
        <w:pStyle w:val="Default"/>
        <w:spacing w:line="360" w:lineRule="auto"/>
        <w:ind w:firstLine="708"/>
        <w:jc w:val="both"/>
        <w:rPr>
          <w:sz w:val="22"/>
        </w:rPr>
      </w:pPr>
      <w:ins w:id="2110" w:author="HASSINI Mohamed-amine" w:date="2019-02-01T10:22:00Z">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1"/>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Pr="00D71FCC">
          <w:rPr>
            <w:b/>
            <w:sz w:val="22"/>
          </w:rPr>
          <w:t xml:space="preserve">Figure </w:t>
        </w:r>
        <w:r w:rsidRPr="00D71FCC">
          <w:rPr>
            <w:b/>
            <w:noProof/>
            <w:sz w:val="22"/>
          </w:rPr>
          <w:t>5.2</w:t>
        </w:r>
        <w:r w:rsidRPr="00D71FCC">
          <w:rPr>
            <w:b/>
            <w:noProof/>
            <w:sz w:val="22"/>
          </w:rPr>
          <w:noBreakHyphen/>
          <w:t>2</w:t>
        </w:r>
        <w:r w:rsidRPr="00555840">
          <w:rPr>
            <w:b/>
            <w:sz w:val="22"/>
          </w:rPr>
          <w:fldChar w:fldCharType="end"/>
        </w:r>
        <w:r>
          <w:rPr>
            <w:sz w:val="22"/>
          </w:rPr>
          <w:t xml:space="preserve"> et les valeurs calculées sont détaillées en </w:t>
        </w:r>
        <w:r>
          <w:rPr>
            <w:rStyle w:val="Lienhypertexte"/>
            <w:b/>
            <w:color w:val="000000" w:themeColor="text1"/>
            <w:sz w:val="22"/>
            <w:u w:val="none"/>
          </w:rPr>
          <w:fldChar w:fldCharType="begin"/>
        </w:r>
        <w:r>
          <w:rPr>
            <w:rStyle w:val="Lienhypertexte"/>
            <w:b/>
            <w:color w:val="000000" w:themeColor="text1"/>
            <w:sz w:val="22"/>
            <w:u w:val="none"/>
          </w:rPr>
          <w:instrText xml:space="preserve"> HYPERLINK \l "_Annexe_D_:" </w:instrText>
        </w:r>
        <w:r>
          <w:rPr>
            <w:rStyle w:val="Lienhypertexte"/>
            <w:b/>
            <w:color w:val="000000" w:themeColor="text1"/>
            <w:sz w:val="22"/>
            <w:u w:val="none"/>
          </w:rPr>
          <w:fldChar w:fldCharType="separate"/>
        </w:r>
        <w:r w:rsidRPr="000435C0">
          <w:rPr>
            <w:rStyle w:val="Lienhypertexte"/>
            <w:b/>
            <w:color w:val="000000" w:themeColor="text1"/>
            <w:sz w:val="22"/>
            <w:u w:val="none"/>
          </w:rPr>
          <w:t>Annexe D</w:t>
        </w:r>
        <w:r>
          <w:rPr>
            <w:rStyle w:val="Lienhypertexte"/>
            <w:b/>
            <w:color w:val="000000" w:themeColor="text1"/>
            <w:sz w:val="22"/>
            <w:u w:val="none"/>
          </w:rPr>
          <w:fldChar w:fldCharType="end"/>
        </w:r>
        <w:r>
          <w:rPr>
            <w:sz w:val="22"/>
          </w:rPr>
          <w:t xml:space="preserve">. </w:t>
        </w:r>
      </w:ins>
    </w:p>
    <w:p w14:paraId="2FBBE27B" w14:textId="4E5AF946" w:rsidR="00841777" w:rsidRPr="00A5353D" w:rsidRDefault="00841777" w:rsidP="00841777">
      <w:pPr>
        <w:pStyle w:val="Default"/>
        <w:spacing w:before="240" w:after="240" w:line="360" w:lineRule="auto"/>
        <w:ind w:firstLine="709"/>
        <w:jc w:val="both"/>
        <w:rPr>
          <w:strike/>
          <w:sz w:val="22"/>
        </w:rPr>
      </w:pPr>
      <w:commentRangeStart w:id="2113"/>
      <w:r>
        <w:rPr>
          <w:sz w:val="22"/>
        </w:rPr>
        <w:t>Les deux approches conduisent à des résultats présentant des écarts non négligeables</w:t>
      </w:r>
      <w:ins w:id="2114" w:author="HASSINI Mohamed-amine" w:date="2019-02-01T10:11:00Z">
        <w:r w:rsidR="00FA0AB6">
          <w:rPr>
            <w:sz w:val="22"/>
          </w:rPr>
          <w:t xml:space="preserve"> qui augmentent avec la vitesse de rotation.</w:t>
        </w:r>
      </w:ins>
      <w:del w:id="2115" w:author="HASSINI Mohamed-amine" w:date="2019-02-01T10:11:00Z">
        <w:r w:rsidDel="00FA0AB6">
          <w:rPr>
            <w:sz w:val="22"/>
          </w:rPr>
          <w:delText>, même si ces derniers augmentent avec la vitesse de rotation.</w:delText>
        </w:r>
      </w:del>
      <w:r>
        <w:rPr>
          <w:sz w:val="22"/>
        </w:rPr>
        <w:t xml:space="preserve"> </w:t>
      </w:r>
      <w:ins w:id="2116" w:author="HASSINI Mohamed-amine" w:date="2019-02-01T10:11:00Z">
        <w:r w:rsidR="00FA0AB6">
          <w:rPr>
            <w:sz w:val="22"/>
          </w:rPr>
          <w:t xml:space="preserve">En plus, les amplitudes prédites par la méthode non linéaire sont en meilleur accord avec celles mesurées expérimentalement (cf. </w:t>
        </w:r>
      </w:ins>
      <w:del w:id="2117" w:author="HASSINI Mohamed-amine" w:date="2019-02-01T10:12:00Z">
        <w:r w:rsidR="00D212F5" w:rsidDel="00FA0AB6">
          <w:rPr>
            <w:sz w:val="22"/>
          </w:rPr>
          <w:delText xml:space="preserve">Etant donné que les résultats expérimentaux présentés à la </w:delText>
        </w:r>
      </w:del>
      <w:r w:rsidR="00D212F5" w:rsidRPr="00C81176">
        <w:rPr>
          <w:b/>
          <w:sz w:val="22"/>
        </w:rPr>
        <w:fldChar w:fldCharType="begin"/>
      </w:r>
      <w:r w:rsidR="00D212F5" w:rsidRPr="00C81176">
        <w:rPr>
          <w:b/>
          <w:sz w:val="22"/>
        </w:rPr>
        <w:instrText xml:space="preserve"> REF _Ref533687109 \h </w:instrText>
      </w:r>
      <w:r w:rsidR="00D212F5">
        <w:rPr>
          <w:b/>
          <w:sz w:val="22"/>
        </w:rPr>
        <w:instrText xml:space="preserve"> \* MERGEFORMAT </w:instrText>
      </w:r>
      <w:r w:rsidR="00D212F5" w:rsidRPr="00C81176">
        <w:rPr>
          <w:b/>
          <w:sz w:val="22"/>
        </w:rPr>
      </w:r>
      <w:r w:rsidR="00D212F5" w:rsidRPr="00C81176">
        <w:rPr>
          <w:b/>
          <w:sz w:val="22"/>
        </w:rPr>
        <w:fldChar w:fldCharType="separate"/>
      </w:r>
      <w:r w:rsidR="00D212F5" w:rsidRPr="00C81176">
        <w:rPr>
          <w:rFonts w:eastAsia="Times New Roman" w:cs="Times New Roman"/>
          <w:b/>
          <w:color w:val="auto"/>
          <w:sz w:val="22"/>
          <w:szCs w:val="20"/>
          <w:lang w:eastAsia="fr-FR"/>
        </w:rPr>
        <w:t xml:space="preserve">Figure </w:t>
      </w:r>
      <w:r w:rsidR="00D212F5" w:rsidRPr="00C81176">
        <w:rPr>
          <w:rFonts w:eastAsia="Times New Roman" w:cs="Times New Roman"/>
          <w:b/>
          <w:noProof/>
          <w:color w:val="auto"/>
          <w:sz w:val="22"/>
          <w:szCs w:val="20"/>
          <w:lang w:eastAsia="fr-FR"/>
        </w:rPr>
        <w:t>4.3</w:t>
      </w:r>
      <w:r w:rsidR="00D212F5" w:rsidRPr="00C81176">
        <w:rPr>
          <w:rFonts w:eastAsia="Times New Roman" w:cs="Times New Roman"/>
          <w:b/>
          <w:color w:val="auto"/>
          <w:sz w:val="22"/>
          <w:szCs w:val="20"/>
          <w:lang w:eastAsia="fr-FR"/>
        </w:rPr>
        <w:noBreakHyphen/>
      </w:r>
      <w:r w:rsidR="00D212F5" w:rsidRPr="00C81176">
        <w:rPr>
          <w:rFonts w:eastAsia="Times New Roman" w:cs="Times New Roman"/>
          <w:b/>
          <w:noProof/>
          <w:color w:val="auto"/>
          <w:sz w:val="22"/>
          <w:szCs w:val="20"/>
          <w:lang w:eastAsia="fr-FR"/>
        </w:rPr>
        <w:t>2</w:t>
      </w:r>
      <w:r w:rsidR="00D212F5" w:rsidRPr="00C81176">
        <w:rPr>
          <w:b/>
          <w:sz w:val="22"/>
        </w:rPr>
        <w:fldChar w:fldCharType="end"/>
      </w:r>
      <w:del w:id="2118" w:author="HASSINI Mohamed-amine" w:date="2019-02-01T10:12:00Z">
        <w:r w:rsidR="00D212F5" w:rsidDel="00FA0AB6">
          <w:rPr>
            <w:sz w:val="22"/>
          </w:rPr>
          <w:delText xml:space="preserve"> </w:delText>
        </w:r>
      </w:del>
      <w:ins w:id="2119" w:author="HASSINI Mohamed-amine" w:date="2019-02-01T10:12:00Z">
        <w:r w:rsidR="00FA0AB6">
          <w:rPr>
            <w:sz w:val="22"/>
          </w:rPr>
          <w:t>)</w:t>
        </w:r>
      </w:ins>
      <w:ins w:id="2120" w:author="HASSINI Mohamed-amine" w:date="2019-02-01T10:13:00Z">
        <w:r w:rsidR="00FA0AB6">
          <w:rPr>
            <w:sz w:val="22"/>
          </w:rPr>
          <w:t>. En effet</w:t>
        </w:r>
      </w:ins>
      <w:ins w:id="2121" w:author="HASSINI Mohamed-amine" w:date="2019-02-01T10:18:00Z">
        <w:r w:rsidR="003E6B86">
          <w:rPr>
            <w:sz w:val="22"/>
          </w:rPr>
          <w:t>,</w:t>
        </w:r>
      </w:ins>
      <w:del w:id="2122" w:author="HASSINI Mohamed-amine" w:date="2019-02-01T10:13:00Z">
        <w:r w:rsidR="00D212F5" w:rsidDel="00FA0AB6">
          <w:rPr>
            <w:sz w:val="22"/>
          </w:rPr>
          <w:delText>ont confirmé</w:delText>
        </w:r>
      </w:del>
      <w:r w:rsidR="00D212F5">
        <w:rPr>
          <w:sz w:val="22"/>
        </w:rPr>
        <w:t xml:space="preserve"> l’amplitude des vibrations</w:t>
      </w:r>
      <w:ins w:id="2123" w:author="HASSINI Mohamed-amine" w:date="2019-02-01T10:18:00Z">
        <w:r w:rsidR="003E6B86">
          <w:rPr>
            <w:sz w:val="22"/>
          </w:rPr>
          <w:t xml:space="preserve"> mesurée à 7000 tr/min est d’environ 25 µm </w:t>
        </w:r>
        <w:r w:rsidR="003E6B86">
          <w:rPr>
            <w:sz w:val="22"/>
          </w:rPr>
          <w:lastRenderedPageBreak/>
          <w:t xml:space="preserve">contre </w:t>
        </w:r>
      </w:ins>
      <w:ins w:id="2124" w:author="HASSINI Mohamed-amine" w:date="2019-02-01T10:16:00Z">
        <w:r w:rsidR="00FA0AB6">
          <w:rPr>
            <w:sz w:val="22"/>
          </w:rPr>
          <w:t>24 µm</w:t>
        </w:r>
      </w:ins>
      <w:ins w:id="2125" w:author="HASSINI Mohamed-amine" w:date="2019-02-01T10:15:00Z">
        <w:r w:rsidR="00FA0AB6">
          <w:rPr>
            <w:sz w:val="22"/>
          </w:rPr>
          <w:t xml:space="preserve"> </w:t>
        </w:r>
      </w:ins>
      <w:ins w:id="2126" w:author="HASSINI Mohamed-amine" w:date="2019-02-01T10:19:00Z">
        <w:r w:rsidR="003E6B86">
          <w:rPr>
            <w:sz w:val="22"/>
          </w:rPr>
          <w:t>prédite par</w:t>
        </w:r>
      </w:ins>
      <w:ins w:id="2127" w:author="HASSINI Mohamed-amine" w:date="2019-02-01T10:16:00Z">
        <w:r w:rsidR="00FA0AB6">
          <w:rPr>
            <w:sz w:val="22"/>
          </w:rPr>
          <w:t xml:space="preserve"> la méthode non linéaire et </w:t>
        </w:r>
      </w:ins>
      <w:ins w:id="2128" w:author="HASSINI Mohamed-amine" w:date="2019-02-01T10:18:00Z">
        <w:r w:rsidR="003E6B86">
          <w:rPr>
            <w:sz w:val="22"/>
          </w:rPr>
          <w:t xml:space="preserve">seulement </w:t>
        </w:r>
      </w:ins>
      <w:ins w:id="2129" w:author="HASSINI Mohamed-amine" w:date="2019-02-01T10:16:00Z">
        <w:r w:rsidR="00FA0AB6">
          <w:rPr>
            <w:sz w:val="22"/>
          </w:rPr>
          <w:t>8 µ</w:t>
        </w:r>
        <w:r w:rsidR="003E6B86">
          <w:rPr>
            <w:sz w:val="22"/>
          </w:rPr>
          <w:t>m par la méthode linéaire utilisée par Lorenz et Murphy</w:t>
        </w:r>
      </w:ins>
      <w:del w:id="2130" w:author="HASSINI Mohamed-amine" w:date="2019-02-01T10:16:00Z">
        <w:r w:rsidR="00D212F5" w:rsidDel="00FA0AB6">
          <w:rPr>
            <w:sz w:val="22"/>
          </w:rPr>
          <w:delText xml:space="preserve"> </w:delText>
        </w:r>
      </w:del>
      <w:del w:id="2131" w:author="HASSINI Mohamed-amine" w:date="2019-02-01T10:13:00Z">
        <w:r w:rsidR="00D212F5" w:rsidDel="00FA0AB6">
          <w:rPr>
            <w:sz w:val="22"/>
          </w:rPr>
          <w:delText xml:space="preserve">autours de </w:delText>
        </w:r>
      </w:del>
      <w:del w:id="2132" w:author="HASSINI Mohamed-amine" w:date="2019-02-01T10:18:00Z">
        <w:r w:rsidR="00D212F5" w:rsidDel="003E6B86">
          <w:rPr>
            <w:sz w:val="22"/>
          </w:rPr>
          <w:delText>25µm</w:delText>
        </w:r>
      </w:del>
      <w:ins w:id="2133" w:author="HASSINI Mohamed-amine" w:date="2019-02-01T10:14:00Z">
        <w:r w:rsidR="00FA0AB6">
          <w:rPr>
            <w:sz w:val="22"/>
          </w:rPr>
          <w:t xml:space="preserve">. </w:t>
        </w:r>
      </w:ins>
      <w:ins w:id="2134" w:author="HASSINI Mohamed-amine" w:date="2019-02-01T10:19:00Z">
        <w:r w:rsidR="003E6B86">
          <w:rPr>
            <w:sz w:val="22"/>
          </w:rPr>
          <w:t>A</w:t>
        </w:r>
      </w:ins>
      <w:ins w:id="2135" w:author="HASSINI Mohamed-amine" w:date="2019-02-01T10:20:00Z">
        <w:r w:rsidR="003E6B86">
          <w:rPr>
            <w:sz w:val="22"/>
          </w:rPr>
          <w:t xml:space="preserve">insi, cette dernière sous-estime considérablement le </w:t>
        </w:r>
      </w:ins>
      <w:ins w:id="2136" w:author="HASSINI Mohamed-amine" w:date="2019-02-01T10:21:00Z">
        <w:r w:rsidR="003E6B86">
          <w:rPr>
            <w:sz w:val="22"/>
          </w:rPr>
          <w:t>coefficient</w:t>
        </w:r>
      </w:ins>
      <w:ins w:id="2137" w:author="HASSINI Mohamed-amine" w:date="2019-02-01T10:20:00Z">
        <w:r w:rsidR="003E6B86">
          <w:rPr>
            <w:sz w:val="22"/>
          </w:rPr>
          <w:t xml:space="preserve"> d’influence A et par cons</w:t>
        </w:r>
      </w:ins>
      <w:ins w:id="2138" w:author="HASSINI Mohamed-amine" w:date="2019-02-01T10:21:00Z">
        <w:r w:rsidR="003E6B86">
          <w:rPr>
            <w:sz w:val="22"/>
          </w:rPr>
          <w:t>équent le seuil de déclenchement de l’instabilité.</w:t>
        </w:r>
      </w:ins>
      <w:ins w:id="2139" w:author="HASSINI Mohamed-amine" w:date="2019-02-01T10:20:00Z">
        <w:r w:rsidR="003E6B86">
          <w:rPr>
            <w:sz w:val="22"/>
          </w:rPr>
          <w:t xml:space="preserve">  </w:t>
        </w:r>
      </w:ins>
      <w:r w:rsidR="00D212F5">
        <w:rPr>
          <w:sz w:val="22"/>
        </w:rPr>
        <w:t xml:space="preserve"> </w:t>
      </w:r>
      <w:del w:id="2140" w:author="HASSINI Mohamed-amine" w:date="2019-02-01T10:14:00Z">
        <w:r w:rsidR="00D212F5" w:rsidDel="00FA0AB6">
          <w:rPr>
            <w:sz w:val="22"/>
          </w:rPr>
          <w:delText xml:space="preserve">à la vitesse 7000 tr/min, </w:delText>
        </w:r>
      </w:del>
      <w:del w:id="2141" w:author="HASSINI Mohamed-amine" w:date="2019-02-01T10:21:00Z">
        <w:r w:rsidR="00D212F5" w:rsidDel="003E6B86">
          <w:rPr>
            <w:sz w:val="22"/>
          </w:rPr>
          <w:delText>c</w:delText>
        </w:r>
        <w:r w:rsidDel="003E6B86">
          <w:rPr>
            <w:sz w:val="22"/>
          </w:rPr>
          <w:delText xml:space="preserve">ette différence illustre bien l’imprécision </w:delText>
        </w:r>
        <w:r w:rsidR="006B2AA2" w:rsidDel="003E6B86">
          <w:rPr>
            <w:sz w:val="22"/>
          </w:rPr>
          <w:delText>apportée par</w:delText>
        </w:r>
        <w:r w:rsidDel="003E6B86">
          <w:rPr>
            <w:sz w:val="22"/>
          </w:rPr>
          <w:delText xml:space="preserve"> l’utilisation des coefficients dynamiques</w:delText>
        </w:r>
        <w:r w:rsidR="00D212F5" w:rsidDel="003E6B86">
          <w:rPr>
            <w:sz w:val="22"/>
          </w:rPr>
          <w:delText xml:space="preserve"> dans l’approche de Lorenz et Murphy</w:delText>
        </w:r>
        <w:r w:rsidDel="003E6B86">
          <w:rPr>
            <w:sz w:val="22"/>
          </w:rPr>
          <w:delText xml:space="preserve"> </w:delText>
        </w:r>
        <w:r w:rsidR="00D212F5" w:rsidDel="003E6B86">
          <w:rPr>
            <w:sz w:val="22"/>
          </w:rPr>
          <w:delText xml:space="preserve">au cas </w:delText>
        </w:r>
        <w:r w:rsidDel="003E6B86">
          <w:rPr>
            <w:sz w:val="22"/>
          </w:rPr>
          <w:delText xml:space="preserve">du grand déplacement, </w:delText>
        </w:r>
        <w:commentRangeStart w:id="2142"/>
        <w:r w:rsidRPr="00A5353D" w:rsidDel="003E6B86">
          <w:rPr>
            <w:strike/>
            <w:sz w:val="22"/>
          </w:rPr>
          <w:delText xml:space="preserve">Cet écart illustre bien la grande différence entre les deux méthodes. </w:delText>
        </w:r>
      </w:del>
      <w:commentRangeEnd w:id="2142"/>
      <w:r w:rsidRPr="00A5353D">
        <w:rPr>
          <w:rStyle w:val="Marquedecommentaire"/>
          <w:rFonts w:eastAsia="Times New Roman" w:cs="Times New Roman"/>
          <w:strike/>
          <w:color w:val="auto"/>
          <w:lang w:eastAsia="fr-FR"/>
        </w:rPr>
        <w:commentReference w:id="2142"/>
      </w:r>
      <w:commentRangeEnd w:id="2113"/>
      <w:r w:rsidRPr="00A5353D">
        <w:rPr>
          <w:rStyle w:val="Marquedecommentaire"/>
          <w:rFonts w:eastAsia="Times New Roman" w:cs="Times New Roman"/>
          <w:strike/>
          <w:color w:val="auto"/>
          <w:lang w:eastAsia="fr-FR"/>
        </w:rPr>
        <w:commentReference w:id="2113"/>
      </w:r>
    </w:p>
    <w:p w14:paraId="4355055F" w14:textId="77777777" w:rsidR="00841777" w:rsidRDefault="00841777" w:rsidP="002B3616">
      <w:pPr>
        <w:pStyle w:val="Default"/>
        <w:spacing w:line="360" w:lineRule="auto"/>
        <w:ind w:firstLine="708"/>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lang w:eastAsia="fr-FR"/>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lang w:eastAsia="fr-FR"/>
              </w:rPr>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10510173" w:rsidR="00B0655E" w:rsidRPr="002F007B" w:rsidRDefault="00B0655E" w:rsidP="008D2A74">
            <w:pPr>
              <w:pStyle w:val="Lgende"/>
              <w:spacing w:after="0"/>
              <w:jc w:val="both"/>
              <w:rPr>
                <w:rFonts w:ascii="Calibri" w:hAnsi="Calibri" w:cs="Calibri"/>
                <w:i w:val="0"/>
                <w:iCs w:val="0"/>
                <w:color w:val="000000"/>
                <w:sz w:val="22"/>
                <w:szCs w:val="24"/>
              </w:rPr>
            </w:pPr>
            <w:bookmarkStart w:id="2143" w:name="_Ref531015477"/>
            <w:bookmarkStart w:id="2144" w:name="_Toc536112252"/>
            <w:bookmarkStart w:id="2145" w:name="_Toc536627039"/>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143"/>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144"/>
            <w:bookmarkEnd w:id="2145"/>
          </w:p>
        </w:tc>
      </w:tr>
    </w:tbl>
    <w:p w14:paraId="736CEFB7" w14:textId="510550F8" w:rsidR="00BF3CBB" w:rsidRPr="00C27BC7" w:rsidRDefault="00B0655E" w:rsidP="00841777">
      <w:pPr>
        <w:pStyle w:val="Default"/>
        <w:spacing w:before="240" w:after="240" w:line="360" w:lineRule="auto"/>
        <w:ind w:firstLine="708"/>
        <w:jc w:val="both"/>
        <w:rPr>
          <w:sz w:val="22"/>
        </w:rPr>
      </w:pPr>
      <w:del w:id="2146" w:author="HASSINI Mohamed-amine" w:date="2019-02-01T10:22:00Z">
        <w:r w:rsidRPr="00555840" w:rsidDel="003E6B86">
          <w:rPr>
            <w:sz w:val="22"/>
          </w:rPr>
          <w:lastRenderedPageBreak/>
          <w:delText xml:space="preserve">Le coefficient d’influence </w:delText>
        </w:r>
        <m:oMath>
          <m:r>
            <m:rPr>
              <m:sty m:val="bi"/>
            </m:rPr>
            <w:rPr>
              <w:rFonts w:ascii="Cambria Math" w:hAnsi="Cambria Math"/>
              <w:sz w:val="22"/>
            </w:rPr>
            <m:t>A</m:t>
          </m:r>
        </m:oMath>
        <w:r w:rsidRPr="00555840" w:rsidDel="003E6B86">
          <w:rPr>
            <w:sz w:val="22"/>
          </w:rPr>
          <w:delText xml:space="preserve"> est calculé</w:delText>
        </w:r>
        <w:r w:rsidR="004B0B23" w:rsidRPr="00555840" w:rsidDel="003E6B86">
          <w:rPr>
            <w:sz w:val="22"/>
          </w:rPr>
          <w:delText xml:space="preserve"> en </w:delText>
        </w:r>
        <w:r w:rsidR="00C27BC7" w:rsidRPr="00555840" w:rsidDel="003E6B86">
          <w:rPr>
            <w:sz w:val="22"/>
          </w:rPr>
          <w:delText>choisissant l</w:delText>
        </w:r>
      </w:del>
      <w:del w:id="2147" w:author="HASSINI Mohamed-amine" w:date="2019-02-01T10:21:00Z">
        <w:r w:rsidR="00C27BC7" w:rsidRPr="00555840" w:rsidDel="003E6B86">
          <w:rPr>
            <w:sz w:val="22"/>
          </w:rPr>
          <w:delText>e</w:delText>
        </w:r>
      </w:del>
      <w:del w:id="2148" w:author="HASSINI Mohamed-amine" w:date="2019-02-01T10:22:00Z">
        <w:r w:rsidR="00C27BC7" w:rsidRPr="00555840" w:rsidDel="003E6B86">
          <w:rPr>
            <w:sz w:val="22"/>
          </w:rPr>
          <w:delText xml:space="preserve"> composant synchrone dans la direction X comme le vecteur des vibrations synchrones</w:delText>
        </w:r>
        <m:oMath>
          <m:r>
            <w:rPr>
              <w:rFonts w:ascii="Cambria Math" w:hAnsi="Cambria Math"/>
              <w:sz w:val="22"/>
            </w:rPr>
            <m:t xml:space="preserve"> </m:t>
          </m:r>
          <m:r>
            <m:rPr>
              <m:sty m:val="bi"/>
            </m:rPr>
            <w:rPr>
              <w:rFonts w:ascii="Cambria Math" w:hAnsi="Cambria Math"/>
              <w:sz w:val="22"/>
            </w:rPr>
            <m:t>V</m:t>
          </m:r>
        </m:oMath>
        <w:r w:rsidR="00C27BC7" w:rsidRPr="00555840" w:rsidDel="003E6B86">
          <w:rPr>
            <w:sz w:val="22"/>
          </w:rPr>
          <w:delText>.</w:delText>
        </w:r>
        <w:r w:rsidR="00166D2B" w:rsidDel="003E6B86">
          <w:rPr>
            <w:rStyle w:val="Appelnotedebasdep"/>
            <w:sz w:val="22"/>
          </w:rPr>
          <w:footnoteReference w:id="12"/>
        </w:r>
        <w:r w:rsidR="00C27BC7" w:rsidRPr="00555840" w:rsidDel="003E6B86">
          <w:rPr>
            <w:sz w:val="22"/>
          </w:rPr>
          <w:delText xml:space="preserve"> Les résultats sont illustrés à la </w:delText>
        </w:r>
        <w:r w:rsidR="00C27BC7" w:rsidRPr="00555840" w:rsidDel="003E6B86">
          <w:rPr>
            <w:b/>
            <w:sz w:val="22"/>
          </w:rPr>
          <w:fldChar w:fldCharType="begin"/>
        </w:r>
        <w:r w:rsidR="00C27BC7" w:rsidRPr="00555840" w:rsidDel="003E6B86">
          <w:rPr>
            <w:b/>
            <w:sz w:val="22"/>
          </w:rPr>
          <w:delInstrText xml:space="preserve"> REF _Ref531019019 \h  \* MERGEFORMAT </w:delInstrText>
        </w:r>
        <w:r w:rsidR="00C27BC7" w:rsidRPr="00555840" w:rsidDel="003E6B86">
          <w:rPr>
            <w:b/>
            <w:sz w:val="22"/>
          </w:rPr>
        </w:r>
        <w:r w:rsidR="00C27BC7" w:rsidRPr="00555840" w:rsidDel="003E6B86">
          <w:rPr>
            <w:b/>
            <w:sz w:val="22"/>
          </w:rPr>
          <w:fldChar w:fldCharType="separate"/>
        </w:r>
        <w:r w:rsidR="00D71FCC" w:rsidRPr="00D71FCC" w:rsidDel="003E6B86">
          <w:rPr>
            <w:b/>
            <w:sz w:val="22"/>
          </w:rPr>
          <w:delText xml:space="preserve">Figure </w:delText>
        </w:r>
        <w:r w:rsidR="00D71FCC" w:rsidRPr="00D71FCC" w:rsidDel="003E6B86">
          <w:rPr>
            <w:b/>
            <w:noProof/>
            <w:sz w:val="22"/>
          </w:rPr>
          <w:delText>5.2</w:delText>
        </w:r>
        <w:r w:rsidR="00D71FCC" w:rsidRPr="00D71FCC" w:rsidDel="003E6B86">
          <w:rPr>
            <w:b/>
            <w:noProof/>
            <w:sz w:val="22"/>
          </w:rPr>
          <w:noBreakHyphen/>
          <w:delText>2</w:delText>
        </w:r>
        <w:r w:rsidR="00C27BC7" w:rsidRPr="00555840" w:rsidDel="003E6B86">
          <w:rPr>
            <w:b/>
            <w:sz w:val="22"/>
          </w:rPr>
          <w:fldChar w:fldCharType="end"/>
        </w:r>
        <w:r w:rsidR="000435C0" w:rsidDel="003E6B86">
          <w:rPr>
            <w:sz w:val="22"/>
          </w:rPr>
          <w:delText xml:space="preserve"> et les valeurs calculées sont détaillées en </w:delText>
        </w:r>
        <w:r w:rsidR="00FA0AB6" w:rsidDel="003E6B86">
          <w:rPr>
            <w:rStyle w:val="Lienhypertexte"/>
            <w:b/>
            <w:color w:val="000000" w:themeColor="text1"/>
            <w:sz w:val="22"/>
            <w:u w:val="none"/>
          </w:rPr>
          <w:fldChar w:fldCharType="begin"/>
        </w:r>
        <w:r w:rsidR="00FA0AB6" w:rsidDel="003E6B86">
          <w:rPr>
            <w:rStyle w:val="Lienhypertexte"/>
            <w:b/>
            <w:color w:val="000000" w:themeColor="text1"/>
            <w:sz w:val="22"/>
            <w:u w:val="none"/>
          </w:rPr>
          <w:delInstrText xml:space="preserve"> HYPERLINK \l "_Annexe_D_:" </w:delInstrText>
        </w:r>
        <w:r w:rsidR="00FA0AB6" w:rsidDel="003E6B86">
          <w:rPr>
            <w:rStyle w:val="Lienhypertexte"/>
            <w:b/>
            <w:color w:val="000000" w:themeColor="text1"/>
            <w:sz w:val="22"/>
            <w:u w:val="none"/>
          </w:rPr>
          <w:fldChar w:fldCharType="separate"/>
        </w:r>
        <w:r w:rsidR="000435C0" w:rsidRPr="000435C0" w:rsidDel="003E6B86">
          <w:rPr>
            <w:rStyle w:val="Lienhypertexte"/>
            <w:b/>
            <w:color w:val="000000" w:themeColor="text1"/>
            <w:sz w:val="22"/>
            <w:u w:val="none"/>
          </w:rPr>
          <w:delText>Annexe D</w:delText>
        </w:r>
        <w:r w:rsidR="00FA0AB6" w:rsidDel="003E6B86">
          <w:rPr>
            <w:rStyle w:val="Lienhypertexte"/>
            <w:b/>
            <w:color w:val="000000" w:themeColor="text1"/>
            <w:sz w:val="22"/>
            <w:u w:val="none"/>
          </w:rPr>
          <w:fldChar w:fldCharType="end"/>
        </w:r>
        <w:r w:rsidR="000435C0" w:rsidDel="003E6B86">
          <w:rPr>
            <w:sz w:val="22"/>
          </w:rPr>
          <w:delText xml:space="preserve">. </w:delText>
        </w:r>
        <w:r w:rsidR="00BB51D4" w:rsidDel="003E6B86">
          <w:rPr>
            <w:sz w:val="22"/>
          </w:rPr>
          <w:delText>Ces résultats montrent une sous-estimation</w:delText>
        </w:r>
        <w:r w:rsidR="00EC6E36" w:rsidDel="003E6B86">
          <w:rPr>
            <w:sz w:val="22"/>
          </w:rPr>
          <w:delText xml:space="preserve"> </w:delText>
        </w:r>
        <w:r w:rsidR="00BB51D4" w:rsidDel="003E6B86">
          <w:rPr>
            <w:sz w:val="22"/>
          </w:rPr>
          <w:delText xml:space="preserve">du coefficient </w:delText>
        </w:r>
        <m:oMath>
          <m:r>
            <m:rPr>
              <m:sty m:val="bi"/>
            </m:rPr>
            <w:rPr>
              <w:rFonts w:ascii="Cambria Math" w:hAnsi="Cambria Math"/>
              <w:sz w:val="22"/>
            </w:rPr>
            <m:t>A</m:t>
          </m:r>
        </m:oMath>
        <w:r w:rsidR="00BB51D4" w:rsidDel="003E6B86">
          <w:rPr>
            <w:sz w:val="22"/>
          </w:rPr>
          <w:delText xml:space="preserve">  obtenu par l’approche de Lorenz </w:delText>
        </w:r>
        <w:r w:rsidR="00F83D08" w:rsidDel="003E6B86">
          <w:rPr>
            <w:sz w:val="22"/>
          </w:rPr>
          <w:delText>et Murphy dans le cas du rotor court</w:delText>
        </w:r>
        <w:r w:rsidR="00BB51D4" w:rsidDel="003E6B86">
          <w:rPr>
            <w:sz w:val="22"/>
          </w:rPr>
          <w:delText xml:space="preserve">. </w:delText>
        </w:r>
      </w:del>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lang w:eastAsia="fr-FR"/>
              </w:rPr>
              <w:drawing>
                <wp:inline distT="0" distB="0" distL="0" distR="0" wp14:anchorId="782B974B" wp14:editId="4014EC7A">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lang w:eastAsia="fr-FR"/>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308D18A8" w:rsidR="00B0655E" w:rsidRPr="00EA28FB" w:rsidRDefault="00B0655E" w:rsidP="008D2A74">
            <w:pPr>
              <w:pStyle w:val="Default"/>
              <w:spacing w:line="360" w:lineRule="auto"/>
              <w:jc w:val="center"/>
              <w:rPr>
                <w:b/>
                <w:sz w:val="22"/>
              </w:rPr>
            </w:pPr>
            <w:bookmarkStart w:id="2151" w:name="_Ref531019019"/>
            <w:bookmarkStart w:id="2152" w:name="_Toc536112253"/>
            <w:bookmarkStart w:id="2153" w:name="_Toc536627040"/>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2</w:t>
            </w:r>
            <w:r w:rsidR="0019727E">
              <w:rPr>
                <w:sz w:val="22"/>
              </w:rPr>
              <w:fldChar w:fldCharType="end"/>
            </w:r>
            <w:bookmarkEnd w:id="215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152"/>
            <w:bookmarkEnd w:id="2153"/>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581E6AD8" w:rsidR="004B0B23" w:rsidRDefault="00B0655E" w:rsidP="00CD3485">
      <w:pPr>
        <w:pStyle w:val="Default"/>
        <w:spacing w:before="240" w:after="240" w:line="360" w:lineRule="auto"/>
        <w:ind w:firstLine="709"/>
        <w:jc w:val="both"/>
        <w:rPr>
          <w:sz w:val="22"/>
        </w:rPr>
      </w:pPr>
      <w:r w:rsidRPr="00FC14C6">
        <w:rPr>
          <w:sz w:val="22"/>
        </w:rPr>
        <w:lastRenderedPageBreak/>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la différence de température</w:t>
      </w:r>
      <w:r w:rsidR="00091DC0">
        <w:rPr>
          <w:sz w:val="22"/>
        </w:rPr>
        <w:t xml:space="preserve"> </w:t>
      </w:r>
      <m:oMath>
        <m:r>
          <m:rPr>
            <m:sty m:val="bi"/>
          </m:rPr>
          <w:rPr>
            <w:rFonts w:ascii="Cambria Math" w:hAnsi="Cambria Math"/>
            <w:sz w:val="22"/>
          </w:rPr>
          <m:t>T</m:t>
        </m:r>
      </m:oMath>
      <w:r w:rsidR="0067584F">
        <w:rPr>
          <w:sz w:val="22"/>
        </w:rPr>
        <w:t xml:space="preserve"> </w:t>
      </w:r>
      <w:r w:rsidRPr="00FC14C6">
        <w:rPr>
          <w:sz w:val="22"/>
        </w:rPr>
        <w:t xml:space="preserve">à la surface du rotor dans le </w:t>
      </w:r>
      <w:r w:rsidR="0067584F" w:rsidRPr="00FC14C6">
        <w:rPr>
          <w:sz w:val="22"/>
        </w:rPr>
        <w:t>palier</w:t>
      </w:r>
      <w:r w:rsidRPr="00FC14C6">
        <w:rPr>
          <w:sz w:val="22"/>
        </w:rPr>
        <w:t>.</w:t>
      </w:r>
      <w:del w:id="2154" w:author="HASSINI Mohamed-amine" w:date="2019-02-01T10:24:00Z">
        <w:r w:rsidRPr="00FC14C6" w:rsidDel="00695BE6">
          <w:rPr>
            <w:sz w:val="22"/>
          </w:rPr>
          <w:delText xml:space="preserve"> </w:delText>
        </w:r>
        <w:r w:rsidR="0067584F" w:rsidDel="00695BE6">
          <w:rPr>
            <w:sz w:val="22"/>
          </w:rPr>
          <w:delText>Cette différence de température est déduite du champ de température du rotor dans le palier.</w:delText>
        </w:r>
      </w:del>
      <w:r w:rsidR="0067584F">
        <w:rPr>
          <w:sz w:val="22"/>
        </w:rPr>
        <w:t xml:space="preserve"> </w:t>
      </w:r>
      <w:ins w:id="2155" w:author="HASSINI Mohamed-amine" w:date="2019-02-01T10:24:00Z">
        <w:r w:rsidR="00695BE6">
          <w:rPr>
            <w:sz w:val="22"/>
          </w:rPr>
          <w:t>Le</w:t>
        </w:r>
      </w:ins>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D71FCC" w:rsidRPr="00D71FCC">
        <w:rPr>
          <w:b/>
          <w:sz w:val="22"/>
          <w:szCs w:val="22"/>
        </w:rPr>
        <w:t xml:space="preserve">Tableau </w:t>
      </w:r>
      <w:r w:rsidR="00D71FCC" w:rsidRPr="00D71FCC">
        <w:rPr>
          <w:b/>
          <w:noProof/>
          <w:sz w:val="22"/>
          <w:szCs w:val="22"/>
        </w:rPr>
        <w:t>5.2</w:t>
      </w:r>
      <w:r w:rsidR="00D71FCC" w:rsidRPr="00D71FCC">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w:t>
      </w:r>
      <w:del w:id="2156" w:author="HASSINI Mohamed-amine" w:date="2019-02-01T10:24:00Z">
        <w:r w:rsidR="0067584F" w:rsidDel="00695BE6">
          <w:rPr>
            <w:sz w:val="22"/>
          </w:rPr>
          <w:delText xml:space="preserve">un </w:delText>
        </w:r>
        <w:r w:rsidR="00640762" w:rsidDel="00695BE6">
          <w:rPr>
            <w:sz w:val="22"/>
          </w:rPr>
          <w:delText>résumé</w:delText>
        </w:r>
        <w:r w:rsidR="004B0B23" w:rsidRPr="004B0B23" w:rsidDel="00695BE6">
          <w:rPr>
            <w:sz w:val="22"/>
          </w:rPr>
          <w:delText xml:space="preserve"> </w:delText>
        </w:r>
        <w:r w:rsidR="0067584F" w:rsidDel="00695BE6">
          <w:rPr>
            <w:sz w:val="22"/>
          </w:rPr>
          <w:delText xml:space="preserve">de </w:delText>
        </w:r>
      </w:del>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w:t>
      </w:r>
      <w:r w:rsidR="00640762">
        <w:rPr>
          <w:sz w:val="22"/>
        </w:rPr>
        <w:t>es</w:t>
      </w:r>
      <w:r w:rsidR="004B0B23" w:rsidRPr="004B0B23">
        <w:rPr>
          <w:sz w:val="22"/>
        </w:rPr>
        <w:t xml:space="preserve"> par les deux </w:t>
      </w:r>
      <w:r w:rsidR="00A87012">
        <w:rPr>
          <w:sz w:val="22"/>
        </w:rPr>
        <w:t>approches</w:t>
      </w:r>
      <w:r w:rsidR="004B0B23" w:rsidRPr="004B0B23">
        <w:rPr>
          <w:sz w:val="22"/>
        </w:rPr>
        <w:t xml:space="preserve"> et pour différentes vitesses de rotation</w:t>
      </w:r>
      <w:r w:rsidR="004B0B23" w:rsidRPr="00FC14C6">
        <w:rPr>
          <w:sz w:val="22"/>
        </w:rPr>
        <w:t xml:space="preserve">. </w:t>
      </w:r>
      <w:moveToRangeStart w:id="2157" w:author="HASSINI Mohamed-amine" w:date="2019-02-01T10:29:00Z" w:name="move536780286"/>
      <w:moveTo w:id="2158" w:author="HASSINI Mohamed-amine" w:date="2019-02-01T10:29:00Z">
        <w:del w:id="2159" w:author="HASSINI Mohamed-amine" w:date="2019-02-01T10:29:00Z">
          <w:r w:rsidR="000B11BF" w:rsidRPr="00FC14C6" w:rsidDel="000B11BF">
            <w:delText xml:space="preserve">En utilisant le vecteur de vibration </w:delText>
          </w:r>
          <m:oMath>
            <m:r>
              <m:rPr>
                <m:sty m:val="bi"/>
              </m:rPr>
              <w:rPr>
                <w:rFonts w:ascii="Cambria Math" w:hAnsi="Cambria Math"/>
              </w:rPr>
              <m:t>V</m:t>
            </m:r>
          </m:oMath>
          <w:r w:rsidR="000B11BF" w:rsidRPr="00FC14C6" w:rsidDel="000B11BF">
            <w:delText xml:space="preserve"> obtenu précédemment, la détermination du coefficient d’influence </w:delText>
          </w:r>
          <m:oMath>
            <m:r>
              <m:rPr>
                <m:sty m:val="bi"/>
              </m:rPr>
              <w:rPr>
                <w:rFonts w:ascii="Cambria Math" w:hAnsi="Cambria Math"/>
              </w:rPr>
              <m:t>B</m:t>
            </m:r>
          </m:oMath>
          <w:r w:rsidR="000B11BF" w:rsidRPr="00FC14C6" w:rsidDel="000B11BF">
            <w:delText xml:space="preserve"> est réalisée et ses résultats sont présentés dans la</w:delText>
          </w:r>
        </w:del>
      </w:moveTo>
      <w:ins w:id="2160" w:author="HASSINI Mohamed-amine" w:date="2019-02-01T10:29:00Z">
        <w:r w:rsidR="000B11BF">
          <w:t>L</w:t>
        </w:r>
      </w:ins>
      <w:ins w:id="2161" w:author="HASSINI Mohamed-amine" w:date="2019-02-01T10:30:00Z">
        <w:r w:rsidR="000B11BF">
          <w:t>a</w:t>
        </w:r>
      </w:ins>
      <w:moveTo w:id="2162" w:author="HASSINI Mohamed-amine" w:date="2019-02-01T10:29:00Z">
        <w:r w:rsidR="000B11BF" w:rsidRPr="00FC14C6">
          <w:t xml:space="preserve"> </w:t>
        </w:r>
        <w:r w:rsidR="000B11BF" w:rsidRPr="00F46FDA">
          <w:rPr>
            <w:b/>
          </w:rPr>
          <w:fldChar w:fldCharType="begin"/>
        </w:r>
        <w:r w:rsidR="000B11BF" w:rsidRPr="00F46FDA">
          <w:rPr>
            <w:b/>
          </w:rPr>
          <w:instrText xml:space="preserve"> REF _Ref531193074 \h  \* MERGEFORMAT </w:instrText>
        </w:r>
        <w:r w:rsidR="000B11BF" w:rsidRPr="00F46FDA">
          <w:rPr>
            <w:b/>
          </w:rPr>
        </w:r>
        <w:r w:rsidR="000B11BF" w:rsidRPr="00F46FDA">
          <w:rPr>
            <w:b/>
          </w:rPr>
          <w:fldChar w:fldCharType="separate"/>
        </w:r>
        <w:r w:rsidR="000B11BF" w:rsidRPr="00D71FCC">
          <w:rPr>
            <w:b/>
          </w:rPr>
          <w:t xml:space="preserve">Figure </w:t>
        </w:r>
        <w:r w:rsidR="000B11BF" w:rsidRPr="00D71FCC">
          <w:rPr>
            <w:b/>
            <w:noProof/>
          </w:rPr>
          <w:t>5.2</w:t>
        </w:r>
        <w:r w:rsidR="000B11BF" w:rsidRPr="00D71FCC">
          <w:rPr>
            <w:b/>
            <w:noProof/>
          </w:rPr>
          <w:noBreakHyphen/>
          <w:t>3</w:t>
        </w:r>
        <w:r w:rsidR="000B11BF" w:rsidRPr="00F46FDA">
          <w:rPr>
            <w:b/>
          </w:rPr>
          <w:fldChar w:fldCharType="end"/>
        </w:r>
        <w:del w:id="2163" w:author="HASSINI Mohamed-amine" w:date="2019-02-01T10:29:00Z">
          <w:r w:rsidR="000B11BF" w:rsidRPr="00FC14C6" w:rsidDel="000B11BF">
            <w:delText>.</w:delText>
          </w:r>
        </w:del>
      </w:moveTo>
      <w:moveToRangeEnd w:id="2157"/>
      <w:ins w:id="2164" w:author="HASSINI Mohamed-amine" w:date="2019-02-01T10:29:00Z">
        <w:r w:rsidR="000B11BF">
          <w:t xml:space="preserve">présente </w:t>
        </w:r>
      </w:ins>
      <w:ins w:id="2165" w:author="HASSINI Mohamed-amine" w:date="2019-02-01T10:30:00Z">
        <w:r w:rsidR="000B11BF">
          <w:t xml:space="preserve">l’amplitude et la phase du coefficient </w:t>
        </w:r>
        <m:oMath>
          <m:r>
            <m:rPr>
              <m:sty m:val="bi"/>
            </m:rPr>
            <w:rPr>
              <w:rFonts w:ascii="Cambria Math" w:hAnsi="Cambria Math"/>
              <w:sz w:val="22"/>
            </w:rPr>
            <m:t>B.</m:t>
          </m:r>
        </m:oMath>
      </w:ins>
    </w:p>
    <w:p w14:paraId="057DFD95" w14:textId="491A64DC" w:rsidR="00347A97" w:rsidDel="00695BE6" w:rsidRDefault="00347A97" w:rsidP="00695BE6">
      <w:pPr>
        <w:spacing w:before="240" w:line="360" w:lineRule="auto"/>
        <w:rPr>
          <w:del w:id="2166" w:author="HASSINI Mohamed-amine" w:date="2019-02-01T10:23:00Z"/>
        </w:rPr>
      </w:pPr>
    </w:p>
    <w:p w14:paraId="6D67C1EC" w14:textId="2CEE1C05" w:rsidR="00347A97" w:rsidRDefault="00347A97" w:rsidP="00347A97">
      <w:pPr>
        <w:spacing w:before="240" w:after="240" w:line="360" w:lineRule="auto"/>
        <w:ind w:firstLine="709"/>
      </w:pPr>
      <w:r>
        <w:t>Les deux approches prédisent une augmentation de l’amplitude de la différence de température et une diminution de la phase avec la vitesse de rotation. L’amplitude de la différence de température prédite par l’approche analytique améliorée est plus importante que celle obtenue par la méthode de Lorenz et Murphy</w:t>
      </w:r>
      <w:ins w:id="2167" w:author="HASSINI Mohamed-amine" w:date="2019-02-01T10:27:00Z">
        <w:r w:rsidR="00695BE6">
          <w:t xml:space="preserve"> </w:t>
        </w:r>
      </w:ins>
      <w:ins w:id="2168" w:author="HASSINI Mohamed-amine" w:date="2019-02-01T10:28:00Z">
        <w:r w:rsidR="000B11BF">
          <w:t xml:space="preserve">à </w:t>
        </w:r>
      </w:ins>
      <w:ins w:id="2169" w:author="HASSINI Mohamed-amine" w:date="2019-02-01T10:26:00Z">
        <w:r w:rsidR="00695BE6">
          <w:t xml:space="preserve">cause de l’amplitude des vibrations plus importante prédite par </w:t>
        </w:r>
      </w:ins>
      <w:ins w:id="2170" w:author="HASSINI Mohamed-amine" w:date="2019-02-01T10:28:00Z">
        <w:r w:rsidR="000B11BF">
          <w:t>la méthode non linéaire</w:t>
        </w:r>
      </w:ins>
      <w:r>
        <w:t xml:space="preserve">. </w:t>
      </w:r>
    </w:p>
    <w:p w14:paraId="584950FA" w14:textId="6306A05C" w:rsidR="00B0655E" w:rsidRPr="006A5998" w:rsidRDefault="00B0655E" w:rsidP="00B0655E">
      <w:pPr>
        <w:pStyle w:val="Default"/>
        <w:spacing w:line="360" w:lineRule="auto"/>
        <w:jc w:val="center"/>
        <w:rPr>
          <w:sz w:val="22"/>
          <w:szCs w:val="22"/>
        </w:rPr>
      </w:pPr>
      <w:bookmarkStart w:id="2171" w:name="_Ref534218071"/>
      <w:bookmarkStart w:id="2172" w:name="_Toc536112277"/>
      <w:bookmarkStart w:id="2173" w:name="_Toc536627094"/>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D71FCC">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D71FCC">
        <w:rPr>
          <w:noProof/>
          <w:sz w:val="22"/>
          <w:szCs w:val="22"/>
        </w:rPr>
        <w:t>1</w:t>
      </w:r>
      <w:r w:rsidR="00B055A9">
        <w:rPr>
          <w:sz w:val="22"/>
          <w:szCs w:val="22"/>
        </w:rPr>
        <w:fldChar w:fldCharType="end"/>
      </w:r>
      <w:bookmarkEnd w:id="2171"/>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172"/>
      <w:bookmarkEnd w:id="2173"/>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115F60">
        <w:trPr>
          <w:trHeight w:val="445"/>
          <w:jc w:val="center"/>
        </w:trPr>
        <w:tc>
          <w:tcPr>
            <w:tcW w:w="0" w:type="auto"/>
            <w:vAlign w:val="center"/>
            <w:hideMark/>
          </w:tcPr>
          <w:p w14:paraId="221301AB" w14:textId="1D1359C6" w:rsidR="004B0B23" w:rsidRPr="004B0B23" w:rsidRDefault="004B0B23" w:rsidP="00B1371F">
            <w:pPr>
              <w:pStyle w:val="Default"/>
              <w:keepNext/>
              <w:jc w:val="center"/>
            </w:pPr>
          </w:p>
        </w:tc>
        <w:tc>
          <w:tcPr>
            <w:tcW w:w="0" w:type="auto"/>
            <w:gridSpan w:val="2"/>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115F60">
        <w:trPr>
          <w:trHeight w:val="410"/>
          <w:jc w:val="center"/>
        </w:trPr>
        <w:tc>
          <w:tcPr>
            <w:tcW w:w="0" w:type="auto"/>
            <w:vAlign w:val="center"/>
            <w:hideMark/>
          </w:tcPr>
          <w:p w14:paraId="1AB257DD" w14:textId="77777777" w:rsidR="004B0B23" w:rsidRPr="004B0B23" w:rsidRDefault="004B0B23" w:rsidP="00B1371F">
            <w:pPr>
              <w:pStyle w:val="Default"/>
              <w:keepNext/>
              <w:jc w:val="center"/>
            </w:pPr>
            <w:r w:rsidRPr="004B0B23">
              <w:t>Vitesse [tr/min]</w:t>
            </w:r>
          </w:p>
        </w:tc>
        <w:tc>
          <w:tcPr>
            <w:tcW w:w="0" w:type="auto"/>
            <w:vAlign w:val="center"/>
            <w:hideMark/>
          </w:tcPr>
          <w:p w14:paraId="46E17946" w14:textId="77777777" w:rsidR="004B0B23" w:rsidRPr="004B0B23" w:rsidRDefault="004B0B23" w:rsidP="00B1371F">
            <w:pPr>
              <w:pStyle w:val="Default"/>
              <w:keepNext/>
              <w:jc w:val="center"/>
            </w:pPr>
            <w:r w:rsidRPr="004B0B23">
              <w:t>Amplitude [°C]</w:t>
            </w:r>
          </w:p>
        </w:tc>
        <w:tc>
          <w:tcPr>
            <w:tcW w:w="0" w:type="auto"/>
            <w:vAlign w:val="center"/>
            <w:hideMark/>
          </w:tcPr>
          <w:p w14:paraId="52F650EA" w14:textId="77777777" w:rsidR="004B0B23" w:rsidRPr="004B0B23" w:rsidRDefault="004B0B23" w:rsidP="00B1371F">
            <w:pPr>
              <w:pStyle w:val="Default"/>
              <w:keepNext/>
              <w:jc w:val="center"/>
            </w:pPr>
            <w:r w:rsidRPr="004B0B23">
              <w:t>Phase [deg]</w:t>
            </w:r>
          </w:p>
        </w:tc>
        <w:tc>
          <w:tcPr>
            <w:tcW w:w="0" w:type="auto"/>
            <w:vAlign w:val="center"/>
            <w:hideMark/>
          </w:tcPr>
          <w:p w14:paraId="4E8AFCB8" w14:textId="77777777" w:rsidR="004B0B23" w:rsidRPr="004B0B23" w:rsidRDefault="004B0B23" w:rsidP="00B1371F">
            <w:pPr>
              <w:pStyle w:val="Default"/>
              <w:keepNext/>
              <w:jc w:val="center"/>
            </w:pPr>
            <w:r w:rsidRPr="004B0B23">
              <w:t>Amplitude [°C]</w:t>
            </w:r>
          </w:p>
        </w:tc>
        <w:tc>
          <w:tcPr>
            <w:tcW w:w="0" w:type="auto"/>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115F60">
        <w:trPr>
          <w:trHeight w:val="360"/>
          <w:jc w:val="center"/>
        </w:trPr>
        <w:tc>
          <w:tcPr>
            <w:tcW w:w="0" w:type="auto"/>
            <w:vAlign w:val="center"/>
            <w:hideMark/>
          </w:tcPr>
          <w:p w14:paraId="322C7EE9" w14:textId="77777777" w:rsidR="004B0B23" w:rsidRPr="004B0B23" w:rsidRDefault="004B0B23" w:rsidP="00B1371F">
            <w:pPr>
              <w:pStyle w:val="Default"/>
              <w:keepNext/>
              <w:jc w:val="center"/>
            </w:pPr>
            <w:r w:rsidRPr="004B0B23">
              <w:t>6000</w:t>
            </w:r>
          </w:p>
        </w:tc>
        <w:tc>
          <w:tcPr>
            <w:tcW w:w="0" w:type="auto"/>
            <w:vAlign w:val="center"/>
            <w:hideMark/>
          </w:tcPr>
          <w:p w14:paraId="700D7115" w14:textId="77777777" w:rsidR="004B0B23" w:rsidRPr="004B0B23" w:rsidRDefault="004B0B23" w:rsidP="00B1371F">
            <w:pPr>
              <w:pStyle w:val="Default"/>
              <w:keepNext/>
              <w:jc w:val="center"/>
            </w:pPr>
            <w:r w:rsidRPr="004B0B23">
              <w:t>3.09</w:t>
            </w:r>
          </w:p>
        </w:tc>
        <w:tc>
          <w:tcPr>
            <w:tcW w:w="0" w:type="auto"/>
            <w:vAlign w:val="center"/>
            <w:hideMark/>
          </w:tcPr>
          <w:p w14:paraId="4EB8148F" w14:textId="77777777" w:rsidR="004B0B23" w:rsidRPr="004B0B23" w:rsidRDefault="004B0B23" w:rsidP="00B1371F">
            <w:pPr>
              <w:pStyle w:val="Default"/>
              <w:keepNext/>
              <w:jc w:val="center"/>
            </w:pPr>
            <w:r w:rsidRPr="004B0B23">
              <w:t>43.75</w:t>
            </w:r>
          </w:p>
        </w:tc>
        <w:tc>
          <w:tcPr>
            <w:tcW w:w="0" w:type="auto"/>
            <w:vAlign w:val="center"/>
            <w:hideMark/>
          </w:tcPr>
          <w:p w14:paraId="06F99B61" w14:textId="77777777" w:rsidR="004B0B23" w:rsidRPr="004B0B23" w:rsidRDefault="004B0B23" w:rsidP="00B1371F">
            <w:pPr>
              <w:pStyle w:val="Default"/>
              <w:keepNext/>
              <w:jc w:val="center"/>
            </w:pPr>
            <w:r w:rsidRPr="004B0B23">
              <w:t>4.48</w:t>
            </w:r>
          </w:p>
        </w:tc>
        <w:tc>
          <w:tcPr>
            <w:tcW w:w="0" w:type="auto"/>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196AFCD9" w14:textId="34374033" w:rsidR="00B0655E" w:rsidRDefault="00B0655E" w:rsidP="00347A97">
      <w:pPr>
        <w:spacing w:before="240" w:after="240" w:line="360" w:lineRule="auto"/>
        <w:ind w:firstLine="709"/>
      </w:pPr>
      <w:moveFromRangeStart w:id="2174" w:author="HASSINI Mohamed-amine" w:date="2019-02-01T10:29:00Z" w:name="move536780286"/>
      <w:moveFrom w:id="2175" w:author="HASSINI Mohamed-amine" w:date="2019-02-01T10:29:00Z">
        <w:r w:rsidRPr="00FC14C6" w:rsidDel="000B11BF">
          <w:t xml:space="preserve">En utilisant le vecteur de vibration </w:t>
        </w:r>
        <m:oMath>
          <m:r>
            <m:rPr>
              <m:sty m:val="bi"/>
            </m:rPr>
            <w:rPr>
              <w:rFonts w:ascii="Cambria Math" w:hAnsi="Cambria Math"/>
            </w:rPr>
            <m:t>V</m:t>
          </m:r>
        </m:oMath>
        <w:r w:rsidRPr="00FC14C6" w:rsidDel="000B11BF">
          <w:t xml:space="preserve"> obtenu précédemment, la détermination du coefficient d’influence </w:t>
        </w:r>
        <m:oMath>
          <m:r>
            <m:rPr>
              <m:sty m:val="bi"/>
            </m:rPr>
            <w:rPr>
              <w:rFonts w:ascii="Cambria Math" w:hAnsi="Cambria Math"/>
            </w:rPr>
            <m:t>B</m:t>
          </m:r>
        </m:oMath>
        <w:r w:rsidRPr="00FC14C6" w:rsidDel="000B11BF">
          <w:t xml:space="preserve"> est réalisée et ses résultats sont présentés dans la </w:t>
        </w:r>
        <w:r w:rsidRPr="00F46FDA" w:rsidDel="000B11BF">
          <w:rPr>
            <w:b/>
          </w:rPr>
          <w:fldChar w:fldCharType="begin"/>
        </w:r>
        <w:r w:rsidRPr="00F46FDA" w:rsidDel="000B11BF">
          <w:rPr>
            <w:b/>
          </w:rPr>
          <w:instrText xml:space="preserve"> REF _Ref531193074 \h  \* MERGEFORMAT </w:instrText>
        </w:r>
        <w:r w:rsidRPr="00F46FDA" w:rsidDel="000B11BF">
          <w:rPr>
            <w:b/>
          </w:rPr>
        </w:r>
        <w:r w:rsidRPr="00F46FDA" w:rsidDel="000B11BF">
          <w:rPr>
            <w:b/>
          </w:rPr>
          <w:fldChar w:fldCharType="separate"/>
        </w:r>
        <w:r w:rsidR="00D71FCC" w:rsidRPr="00D71FCC" w:rsidDel="000B11BF">
          <w:rPr>
            <w:b/>
          </w:rPr>
          <w:t xml:space="preserve">Figure </w:t>
        </w:r>
        <w:r w:rsidR="00D71FCC" w:rsidRPr="00D71FCC" w:rsidDel="000B11BF">
          <w:rPr>
            <w:b/>
            <w:noProof/>
          </w:rPr>
          <w:t>5.2</w:t>
        </w:r>
        <w:r w:rsidR="00D71FCC" w:rsidRPr="00D71FCC" w:rsidDel="000B11BF">
          <w:rPr>
            <w:b/>
            <w:noProof/>
          </w:rPr>
          <w:noBreakHyphen/>
          <w:t>3</w:t>
        </w:r>
        <w:r w:rsidRPr="00F46FDA" w:rsidDel="000B11BF">
          <w:rPr>
            <w:b/>
          </w:rPr>
          <w:fldChar w:fldCharType="end"/>
        </w:r>
        <w:r w:rsidRPr="00FC14C6" w:rsidDel="000B11BF">
          <w:t>.</w:t>
        </w:r>
      </w:moveFrom>
      <w:moveFromRangeEnd w:id="217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lang w:eastAsia="fr-FR"/>
              </w:rPr>
              <w:lastRenderedPageBreak/>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lang w:eastAsia="fr-FR"/>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59DC26F1" w:rsidR="00B0655E" w:rsidRPr="0008498D" w:rsidRDefault="00B0655E" w:rsidP="008D2A74">
            <w:pPr>
              <w:pStyle w:val="Default"/>
              <w:spacing w:line="360" w:lineRule="auto"/>
              <w:jc w:val="center"/>
              <w:rPr>
                <w:b/>
                <w:sz w:val="22"/>
              </w:rPr>
            </w:pPr>
            <w:bookmarkStart w:id="2176" w:name="_Ref531193074"/>
            <w:bookmarkStart w:id="2177" w:name="_Toc536112254"/>
            <w:bookmarkStart w:id="2178" w:name="_Toc536627041"/>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3</w:t>
            </w:r>
            <w:r w:rsidR="0019727E">
              <w:rPr>
                <w:sz w:val="22"/>
              </w:rPr>
              <w:fldChar w:fldCharType="end"/>
            </w:r>
            <w:bookmarkEnd w:id="2176"/>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177"/>
            <w:bookmarkEnd w:id="2178"/>
          </w:p>
        </w:tc>
      </w:tr>
    </w:tbl>
    <w:p w14:paraId="58187C10" w14:textId="77777777" w:rsidR="00B0655E" w:rsidRDefault="00B0655E" w:rsidP="00B0655E">
      <w:pPr>
        <w:pStyle w:val="Default"/>
        <w:jc w:val="center"/>
      </w:pPr>
    </w:p>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B9FF2DE" w14:textId="133C3C04" w:rsidR="000B11BF" w:rsidRPr="00B24190" w:rsidRDefault="000B11BF" w:rsidP="00FE51E5">
      <w:pPr>
        <w:pStyle w:val="Default"/>
        <w:spacing w:before="240" w:after="240" w:line="360" w:lineRule="auto"/>
        <w:ind w:firstLine="709"/>
        <w:jc w:val="both"/>
        <w:rPr>
          <w:ins w:id="2179" w:author="HASSINI Mohamed-amine" w:date="2019-02-01T10:33:00Z"/>
          <w:sz w:val="22"/>
        </w:rPr>
      </w:pPr>
      <w:ins w:id="2180" w:author="HASSINI Mohamed-amine" w:date="2019-02-01T10:33:00Z">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Pr="00D71FCC">
          <w:rPr>
            <w:rFonts w:eastAsia="Calibri"/>
            <w:b/>
            <w:iCs/>
            <w:noProof/>
            <w:sz w:val="22"/>
            <w:lang w:eastAsia="en-US"/>
          </w:rPr>
          <w:t>Figure 5.2</w:t>
        </w:r>
        <w:r w:rsidRPr="00D71FCC">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w:t>
        </w:r>
      </w:ins>
      <w:ins w:id="2181" w:author="HASSINI Mohamed-amine" w:date="2019-02-01T10:35:00Z">
        <w:r>
          <w:rPr>
            <w:sz w:val="22"/>
          </w:rPr>
          <w:t>d</w:t>
        </w:r>
      </w:ins>
      <w:ins w:id="2182" w:author="HASSINI Mohamed-amine" w:date="2019-02-01T10:36:00Z">
        <w:r>
          <w:rPr>
            <w:sz w:val="22"/>
          </w:rPr>
          <w:t xml:space="preserve">’amplitude </w:t>
        </w:r>
      </w:ins>
      <w:ins w:id="2183" w:author="HASSINI Mohamed-amine" w:date="2019-02-01T10:33:00Z">
        <w:r>
          <w:rPr>
            <w:sz w:val="22"/>
          </w:rPr>
          <w:t xml:space="preserve">unitaire </w:t>
        </w:r>
      </w:ins>
      <w:ins w:id="2184" w:author="HASSINI Mohamed-amine" w:date="2019-02-01T10:36:00Z">
        <w:r w:rsidRPr="00FC14C6">
          <w:rPr>
            <w:sz w:val="22"/>
          </w:rPr>
          <w:t>(</w:t>
        </w:r>
        <w:r>
          <w:rPr>
            <w:sz w:val="22"/>
          </w:rPr>
          <w:t xml:space="preserve"> cf.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Pr="00D71FCC">
          <w:rPr>
            <w:b/>
            <w:sz w:val="22"/>
          </w:rPr>
          <w:t xml:space="preserve">Figure </w:t>
        </w:r>
        <w:r w:rsidRPr="00D71FCC">
          <w:rPr>
            <w:b/>
            <w:noProof/>
            <w:sz w:val="22"/>
          </w:rPr>
          <w:t>5.2</w:t>
        </w:r>
        <w:r w:rsidRPr="00D71FCC">
          <w:rPr>
            <w:b/>
            <w:noProof/>
            <w:sz w:val="22"/>
          </w:rPr>
          <w:noBreakHyphen/>
          <w:t>5</w:t>
        </w:r>
        <w:r w:rsidRPr="00315D68">
          <w:rPr>
            <w:b/>
            <w:sz w:val="22"/>
          </w:rPr>
          <w:fldChar w:fldCharType="end"/>
        </w:r>
        <w:r>
          <w:rPr>
            <w:sz w:val="22"/>
          </w:rPr>
          <w:t>). Il apparait clairement que</w:t>
        </w:r>
      </w:ins>
      <w:ins w:id="2185" w:author="HASSINI Mohamed-amine" w:date="2019-02-01T10:38:00Z">
        <w:r w:rsidR="00B24190">
          <w:rPr>
            <w:sz w:val="22"/>
          </w:rPr>
          <w:t>, dans ce cas,</w:t>
        </w:r>
      </w:ins>
      <w:ins w:id="2186" w:author="HASSINI Mohamed-amine" w:date="2019-02-01T10:37:00Z">
        <w:r>
          <w:rPr>
            <w:sz w:val="22"/>
          </w:rPr>
          <w:t xml:space="preserve"> la rigidité des paliers a très peu d’influence sur l’amplitude de la déformation du rotor. I</w:t>
        </w:r>
        <w:r w:rsidR="00B24190">
          <w:rPr>
            <w:sz w:val="22"/>
          </w:rPr>
          <w:t>l est donc possible de calculer le coefficient d</w:t>
        </w:r>
      </w:ins>
      <w:ins w:id="2187" w:author="HASSINI Mohamed-amine" w:date="2019-02-01T10:38:00Z">
        <w:r w:rsidR="00B24190">
          <w:rPr>
            <w:sz w:val="22"/>
          </w:rPr>
          <w:t xml:space="preserve">’influence </w:t>
        </w:r>
        <m:oMath>
          <m:r>
            <m:rPr>
              <m:sty m:val="bi"/>
            </m:rPr>
            <w:rPr>
              <w:rFonts w:ascii="Cambria Math" w:hAnsi="Cambria Math"/>
              <w:sz w:val="22"/>
            </w:rPr>
            <m:t>C</m:t>
          </m:r>
        </m:oMath>
        <w:r w:rsidR="00B24190">
          <w:rPr>
            <w:b/>
            <w:sz w:val="22"/>
          </w:rPr>
          <w:t xml:space="preserve"> </w:t>
        </w:r>
        <w:r w:rsidR="00B24190">
          <w:rPr>
            <w:sz w:val="22"/>
          </w:rPr>
          <w:t xml:space="preserve">en </w:t>
        </w:r>
      </w:ins>
      <w:ins w:id="2188" w:author="HASSINI Mohamed-amine" w:date="2019-02-01T10:40:00Z">
        <w:r w:rsidR="00B24190">
          <w:rPr>
            <w:sz w:val="22"/>
          </w:rPr>
          <w:t>encastrant</w:t>
        </w:r>
      </w:ins>
      <w:ins w:id="2189" w:author="HASSINI Mohamed-amine" w:date="2019-02-01T10:38:00Z">
        <w:r w:rsidR="00B24190">
          <w:rPr>
            <w:sz w:val="22"/>
          </w:rPr>
          <w:t xml:space="preserve"> le rotor au niveau des palier</w:t>
        </w:r>
      </w:ins>
      <w:ins w:id="2190" w:author="HASSINI Mohamed-amine" w:date="2019-02-01T10:40:00Z">
        <w:r w:rsidR="00B24190">
          <w:rPr>
            <w:sz w:val="22"/>
          </w:rPr>
          <w:t>s</w:t>
        </w:r>
      </w:ins>
      <w:ins w:id="2191" w:author="HASSINI Mohamed-amine" w:date="2019-02-01T10:38:00Z">
        <w:r w:rsidR="00B24190">
          <w:rPr>
            <w:sz w:val="22"/>
          </w:rPr>
          <w:t>.</w:t>
        </w:r>
      </w:ins>
      <w:ins w:id="2192" w:author="HASSINI Mohamed-amine" w:date="2019-02-01T10:40:00Z">
        <w:r w:rsidR="00B24190">
          <w:rPr>
            <w:sz w:val="22"/>
          </w:rPr>
          <w:t xml:space="preserve"> Par conséquent, le coefficient </w:t>
        </w:r>
        <m:oMath>
          <m:r>
            <m:rPr>
              <m:sty m:val="bi"/>
            </m:rPr>
            <w:rPr>
              <w:rFonts w:ascii="Cambria Math" w:hAnsi="Cambria Math"/>
              <w:sz w:val="22"/>
            </w:rPr>
            <m:t>C</m:t>
          </m:r>
        </m:oMath>
        <w:r w:rsidR="00B24190">
          <w:rPr>
            <w:b/>
            <w:sz w:val="22"/>
          </w:rPr>
          <w:t xml:space="preserve"> </w:t>
        </w:r>
        <w:r w:rsidR="00B24190">
          <w:rPr>
            <w:sz w:val="22"/>
          </w:rPr>
          <w:t>dépend uniquement de la géométrie</w:t>
        </w:r>
      </w:ins>
      <w:ins w:id="2193" w:author="HASSINI Mohamed-amine" w:date="2019-02-01T10:41:00Z">
        <w:r w:rsidR="00B24190">
          <w:rPr>
            <w:sz w:val="22"/>
          </w:rPr>
          <w:t xml:space="preserve"> et des matériaux constituant le </w:t>
        </w:r>
      </w:ins>
      <w:ins w:id="2194" w:author="HASSINI Mohamed-amine" w:date="2019-02-01T10:40:00Z">
        <w:r w:rsidR="00B24190">
          <w:rPr>
            <w:sz w:val="22"/>
          </w:rPr>
          <w:t>rotor</w:t>
        </w:r>
      </w:ins>
      <w:ins w:id="2195" w:author="HASSINI Mohamed-amine" w:date="2019-02-01T10:42:00Z">
        <w:r w:rsidR="00B24190">
          <w:rPr>
            <w:sz w:val="22"/>
          </w:rPr>
          <w:t xml:space="preserve"> et est, en particulier, indépendant de la vitesse de rotation ou du niveau vibratoire</w:t>
        </w:r>
      </w:ins>
      <w:ins w:id="2196" w:author="HASSINI Mohamed-amine" w:date="2019-02-01T10:40:00Z">
        <w:r w:rsidR="00B24190">
          <w:rPr>
            <w:sz w:val="22"/>
          </w:rPr>
          <w:t>.</w:t>
        </w:r>
      </w:ins>
    </w:p>
    <w:p w14:paraId="6A8E1EAA" w14:textId="512E988E" w:rsidR="007228B6" w:rsidDel="00B24190" w:rsidRDefault="00D671B5" w:rsidP="00FE51E5">
      <w:pPr>
        <w:pStyle w:val="Default"/>
        <w:spacing w:before="240" w:after="240" w:line="360" w:lineRule="auto"/>
        <w:ind w:firstLine="709"/>
        <w:jc w:val="both"/>
        <w:rPr>
          <w:del w:id="2197" w:author="HASSINI Mohamed-amine" w:date="2019-02-01T10:42:00Z"/>
          <w:sz w:val="22"/>
        </w:rPr>
      </w:pPr>
      <w:del w:id="2198" w:author="HASSINI Mohamed-amine" w:date="2019-02-01T10:42:00Z">
        <w:r w:rsidRPr="00FC14C6" w:rsidDel="00B24190">
          <w:rPr>
            <w:sz w:val="22"/>
          </w:rPr>
          <w:lastRenderedPageBreak/>
          <w:delText xml:space="preserve">La détermination du coefficient </w:delText>
        </w:r>
        <m:oMath>
          <m:r>
            <m:rPr>
              <m:sty m:val="bi"/>
            </m:rPr>
            <w:rPr>
              <w:rFonts w:ascii="Cambria Math" w:hAnsi="Cambria Math"/>
              <w:sz w:val="22"/>
            </w:rPr>
            <m:t>C</m:t>
          </m:r>
        </m:oMath>
        <w:r w:rsidRPr="00FC14C6" w:rsidDel="00B24190">
          <w:rPr>
            <w:sz w:val="22"/>
          </w:rPr>
          <w:delText xml:space="preserve"> est liée à la configuration géométrique du banc</w:delText>
        </w:r>
        <w:r w:rsidR="0070371F" w:rsidDel="00B24190">
          <w:rPr>
            <w:sz w:val="22"/>
          </w:rPr>
          <w:delText xml:space="preserve"> et</w:delText>
        </w:r>
        <w:r w:rsidDel="00B24190">
          <w:rPr>
            <w:sz w:val="22"/>
          </w:rPr>
          <w:delText xml:space="preserve"> </w:delText>
        </w:r>
        <w:r w:rsidR="0070371F" w:rsidDel="00B24190">
          <w:rPr>
            <w:sz w:val="22"/>
          </w:rPr>
          <w:delText>à</w:delText>
        </w:r>
        <w:r w:rsidRPr="00FC14C6" w:rsidDel="00B24190">
          <w:rPr>
            <w:sz w:val="22"/>
          </w:rPr>
          <w:delText xml:space="preserve"> la masse du disque en porte </w:delText>
        </w:r>
        <w:r w:rsidDel="00B24190">
          <w:rPr>
            <w:sz w:val="22"/>
          </w:rPr>
          <w:delText>à faux. Le rotor est</w:delText>
        </w:r>
        <w:r w:rsidR="00377B8F" w:rsidDel="00B24190">
          <w:rPr>
            <w:sz w:val="22"/>
          </w:rPr>
          <w:delText xml:space="preserve"> supposé</w:delText>
        </w:r>
        <w:r w:rsidDel="00B24190">
          <w:rPr>
            <w:sz w:val="22"/>
          </w:rPr>
          <w:delText xml:space="preserve"> </w:delText>
        </w:r>
        <w:commentRangeStart w:id="2199"/>
        <w:r w:rsidR="00347A97" w:rsidDel="00B24190">
          <w:rPr>
            <w:sz w:val="22"/>
          </w:rPr>
          <w:delText>encastré</w:delText>
        </w:r>
        <w:commentRangeEnd w:id="2199"/>
        <w:r w:rsidR="00347A97" w:rsidDel="00B24190">
          <w:rPr>
            <w:rStyle w:val="Marquedecommentaire"/>
            <w:rFonts w:eastAsia="Times New Roman" w:cs="Times New Roman"/>
            <w:color w:val="auto"/>
            <w:lang w:eastAsia="fr-FR"/>
          </w:rPr>
          <w:commentReference w:id="2199"/>
        </w:r>
        <w:r w:rsidR="00347A97" w:rsidDel="00B24190">
          <w:rPr>
            <w:sz w:val="22"/>
          </w:rPr>
          <w:delText xml:space="preserve"> </w:delText>
        </w:r>
        <w:r w:rsidDel="00B24190">
          <w:rPr>
            <w:sz w:val="22"/>
          </w:rPr>
          <w:delText>au niveau</w:delText>
        </w:r>
        <w:r w:rsidR="0070371F" w:rsidDel="00B24190">
          <w:rPr>
            <w:sz w:val="22"/>
          </w:rPr>
          <w:delText xml:space="preserve"> des </w:delText>
        </w:r>
      </w:del>
      <w:del w:id="2200" w:author="HASSINI Mohamed-amine" w:date="2019-02-01T10:32:00Z">
        <w:r w:rsidR="0070371F" w:rsidDel="000B11BF">
          <w:rPr>
            <w:sz w:val="22"/>
          </w:rPr>
          <w:delText>supports</w:delText>
        </w:r>
      </w:del>
      <w:del w:id="2201" w:author="HASSINI Mohamed-amine" w:date="2019-02-01T10:42:00Z">
        <w:r w:rsidR="00476194" w:rsidDel="00B24190">
          <w:rPr>
            <w:sz w:val="22"/>
          </w:rPr>
          <w:delText>,</w:delText>
        </w:r>
        <w:r w:rsidR="0070371F" w:rsidDel="00B24190">
          <w:rPr>
            <w:sz w:val="22"/>
          </w:rPr>
          <w:delText xml:space="preserve"> car l</w:delText>
        </w:r>
        <w:r w:rsidR="00476194" w:rsidDel="00B24190">
          <w:rPr>
            <w:sz w:val="22"/>
          </w:rPr>
          <w:delText xml:space="preserve">’influence des </w:delText>
        </w:r>
        <w:r w:rsidR="007228B6" w:rsidDel="00B24190">
          <w:rPr>
            <w:sz w:val="22"/>
          </w:rPr>
          <w:delText>coefficients dynamiques</w:delText>
        </w:r>
        <w:r w:rsidR="00476194" w:rsidDel="00B24190">
          <w:rPr>
            <w:sz w:val="22"/>
          </w:rPr>
          <w:delText xml:space="preserve"> du palier sur la </w:delText>
        </w:r>
        <w:r w:rsidR="00377B8F" w:rsidDel="00B24190">
          <w:rPr>
            <w:sz w:val="22"/>
          </w:rPr>
          <w:delText>flexion</w:delText>
        </w:r>
        <w:r w:rsidR="00476194" w:rsidDel="00B24190">
          <w:rPr>
            <w:sz w:val="22"/>
          </w:rPr>
          <w:delText xml:space="preserve"> thermique </w:delText>
        </w:r>
        <w:r w:rsidR="00377B8F" w:rsidDel="00B24190">
          <w:rPr>
            <w:sz w:val="22"/>
          </w:rPr>
          <w:delText>du</w:delText>
        </w:r>
        <w:r w:rsidR="00476194" w:rsidDel="00B24190">
          <w:rPr>
            <w:sz w:val="22"/>
          </w:rPr>
          <w:delText xml:space="preserve"> rotor est faible </w:delText>
        </w:r>
        <w:r w:rsidR="00377B8F" w:rsidDel="00B24190">
          <w:rPr>
            <w:sz w:val="22"/>
          </w:rPr>
          <w:delText>selon</w:delText>
        </w:r>
        <w:r w:rsidR="007228B6" w:rsidDel="00B24190">
          <w:rPr>
            <w:sz w:val="22"/>
          </w:rPr>
          <w:delText xml:space="preserve"> la </w:delText>
        </w:r>
        <w:r w:rsidR="00377B8F" w:rsidRPr="00377B8F" w:rsidDel="00B24190">
          <w:rPr>
            <w:b/>
            <w:sz w:val="22"/>
          </w:rPr>
          <w:fldChar w:fldCharType="begin"/>
        </w:r>
        <w:r w:rsidR="00377B8F" w:rsidRPr="00377B8F" w:rsidDel="00B24190">
          <w:rPr>
            <w:b/>
            <w:sz w:val="22"/>
          </w:rPr>
          <w:delInstrText xml:space="preserve"> REF _Ref535497157 \h  \* MERGEFORMAT </w:delInstrText>
        </w:r>
        <w:r w:rsidR="00377B8F" w:rsidRPr="00377B8F" w:rsidDel="00B24190">
          <w:rPr>
            <w:b/>
            <w:sz w:val="22"/>
          </w:rPr>
        </w:r>
        <w:r w:rsidR="00377B8F" w:rsidRPr="00377B8F" w:rsidDel="00B24190">
          <w:rPr>
            <w:b/>
            <w:sz w:val="22"/>
          </w:rPr>
          <w:fldChar w:fldCharType="separate"/>
        </w:r>
        <w:r w:rsidR="00D71FCC" w:rsidRPr="00D71FCC" w:rsidDel="00B24190">
          <w:rPr>
            <w:rFonts w:eastAsia="Calibri"/>
            <w:b/>
            <w:iCs/>
            <w:noProof/>
            <w:sz w:val="22"/>
            <w:lang w:eastAsia="en-US"/>
          </w:rPr>
          <w:delText>Figure 5.2</w:delText>
        </w:r>
        <w:r w:rsidR="00D71FCC" w:rsidRPr="00D71FCC" w:rsidDel="00B24190">
          <w:rPr>
            <w:rFonts w:eastAsia="Calibri"/>
            <w:b/>
            <w:iCs/>
            <w:noProof/>
            <w:sz w:val="22"/>
            <w:lang w:eastAsia="en-US"/>
          </w:rPr>
          <w:noBreakHyphen/>
          <w:delText>4</w:delText>
        </w:r>
        <w:r w:rsidR="00377B8F" w:rsidRPr="00377B8F" w:rsidDel="00B24190">
          <w:rPr>
            <w:b/>
            <w:sz w:val="22"/>
          </w:rPr>
          <w:fldChar w:fldCharType="end"/>
        </w:r>
        <w:r w:rsidR="00476194" w:rsidDel="00B24190">
          <w:rPr>
            <w:sz w:val="22"/>
          </w:rPr>
          <w:delText xml:space="preserve">. </w:delText>
        </w:r>
      </w:del>
    </w:p>
    <w:p w14:paraId="022AAFCC" w14:textId="77777777" w:rsidR="00377B8F" w:rsidRDefault="0005325A" w:rsidP="00377B8F">
      <w:pPr>
        <w:pStyle w:val="Default"/>
        <w:keepNext/>
        <w:spacing w:line="360" w:lineRule="auto"/>
        <w:jc w:val="center"/>
      </w:pPr>
      <w:r>
        <w:rPr>
          <w:noProof/>
          <w:sz w:val="22"/>
          <w:lang w:eastAsia="fr-FR"/>
        </w:rPr>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35E875BE"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2202" w:name="_Ref535497157"/>
      <w:bookmarkStart w:id="2203" w:name="_Toc536112255"/>
      <w:bookmarkStart w:id="2204" w:name="_Toc536627042"/>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D71FCC">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D71FCC">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202"/>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203"/>
      <w:bookmarkEnd w:id="2204"/>
    </w:p>
    <w:p w14:paraId="40EC27ED" w14:textId="559219E4" w:rsidR="002A17DE" w:rsidDel="00B24190" w:rsidRDefault="00377B8F" w:rsidP="00FE51E5">
      <w:pPr>
        <w:pStyle w:val="Default"/>
        <w:spacing w:before="240" w:after="240" w:line="360" w:lineRule="auto"/>
        <w:jc w:val="both"/>
        <w:rPr>
          <w:del w:id="2205" w:author="HASSINI Mohamed-amine" w:date="2019-02-01T10:42:00Z"/>
          <w:sz w:val="22"/>
        </w:rPr>
      </w:pPr>
      <w:del w:id="2206" w:author="HASSINI Mohamed-amine" w:date="2019-02-01T10:42:00Z">
        <w:r w:rsidDel="00B24190">
          <w:rPr>
            <w:sz w:val="22"/>
          </w:rPr>
          <w:delText xml:space="preserve">Par conséquent, le coefficient </w:delText>
        </w:r>
        <m:oMath>
          <m:r>
            <m:rPr>
              <m:sty m:val="bi"/>
            </m:rPr>
            <w:rPr>
              <w:rFonts w:ascii="Cambria Math" w:hAnsi="Cambria Math"/>
              <w:sz w:val="22"/>
            </w:rPr>
            <m:t>C</m:t>
          </m:r>
        </m:oMath>
        <w:r w:rsidDel="00B24190">
          <w:rPr>
            <w:sz w:val="22"/>
          </w:rPr>
          <w:delText xml:space="preserve"> </w:delText>
        </w:r>
        <w:r w:rsidR="00D671B5" w:rsidDel="00B24190">
          <w:rPr>
            <w:sz w:val="22"/>
          </w:rPr>
          <w:delText xml:space="preserve">est </w:delText>
        </w:r>
        <w:r w:rsidR="00046938" w:rsidDel="00B24190">
          <w:rPr>
            <w:sz w:val="22"/>
          </w:rPr>
          <w:delText>considéré</w:delText>
        </w:r>
        <w:r w:rsidDel="00B24190">
          <w:rPr>
            <w:sz w:val="22"/>
          </w:rPr>
          <w:delText xml:space="preserve"> comme un constant qui est </w:delText>
        </w:r>
        <w:r w:rsidR="00D671B5" w:rsidDel="00B24190">
          <w:rPr>
            <w:sz w:val="22"/>
          </w:rPr>
          <w:delText>indépendante</w:delText>
        </w:r>
        <w:r w:rsidDel="00B24190">
          <w:rPr>
            <w:sz w:val="22"/>
          </w:rPr>
          <w:delText xml:space="preserve"> de la vitesse de rotation</w:delText>
        </w:r>
        <w:r w:rsidR="00D671B5" w:rsidDel="00B24190">
          <w:rPr>
            <w:sz w:val="22"/>
          </w:rPr>
          <w:delText xml:space="preserve"> et du balourd imposé</w:delText>
        </w:r>
        <w:r w:rsidR="00D671B5" w:rsidRPr="00FC14C6" w:rsidDel="00B24190">
          <w:rPr>
            <w:sz w:val="22"/>
          </w:rPr>
          <w:delText xml:space="preserve">. </w:delText>
        </w:r>
      </w:del>
    </w:p>
    <w:p w14:paraId="5E2F80D2" w14:textId="2424974A"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m:oMath>
        <m:r>
          <w:rPr>
            <w:rFonts w:ascii="Cambria Math" w:hAnsi="Cambria Math"/>
            <w:sz w:val="22"/>
          </w:rPr>
          <m:t>m</m:t>
        </m:r>
      </m:oMath>
      <w:r w:rsidR="00982239">
        <w:rPr>
          <w:sz w:val="22"/>
        </w:rPr>
        <w:t xml:space="preserve">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31D9BD79" w14:textId="7D96A9CE"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D71FCC">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ins w:id="2207" w:author="HASSINI Mohamed-amine" w:date="2019-02-01T10:43:00Z">
        <w:r w:rsidR="00B24190">
          <w:rPr>
            <w:sz w:val="22"/>
          </w:rPr>
          <w:t xml:space="preserve"> un</w:t>
        </w:r>
      </w:ins>
      <w:r w:rsidRPr="00FC14C6">
        <w:rPr>
          <w:sz w:val="22"/>
        </w:rPr>
        <w:t xml:space="preserve"> </w:t>
      </w:r>
      <w:del w:id="2208" w:author="HASSINI Mohamed-amine" w:date="2019-02-01T10:43:00Z">
        <w:r w:rsidDel="00B24190">
          <w:rPr>
            <w:sz w:val="22"/>
          </w:rPr>
          <w:delText>le</w:delText>
        </w:r>
      </w:del>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ins w:id="2209" w:author="HASSINI Mohamed-amine" w:date="2019-02-01T10:43:00Z">
        <w:r w:rsidR="00B24190">
          <w:rPr>
            <w:sz w:val="22"/>
          </w:rPr>
          <w:t xml:space="preserve">de </w:t>
        </w:r>
      </w:ins>
      <w:r w:rsidRPr="002A17DE">
        <w:rPr>
          <w:sz w:val="22"/>
        </w:rPr>
        <w:t>180 degré</w:t>
      </w:r>
      <w:ins w:id="2210" w:author="HASSINI Mohamed-amine" w:date="2019-02-01T10:43:00Z">
        <w:r w:rsidR="00B24190">
          <w:rPr>
            <w:sz w:val="22"/>
          </w:rPr>
          <w:t>s</w:t>
        </w:r>
      </w:ins>
      <w:r w:rsidRPr="002A17DE">
        <w:rPr>
          <w:sz w:val="22"/>
        </w:rPr>
        <w:t xml:space="preserve"> car le disque est positionné en porte à faux.</w:t>
      </w:r>
      <w:r w:rsidRPr="00FC14C6">
        <w:rPr>
          <w:sz w:val="22"/>
        </w:rPr>
        <w:t xml:space="preserve"> </w:t>
      </w:r>
      <w:r>
        <w:rPr>
          <w:sz w:val="22"/>
        </w:rPr>
        <w:t xml:space="preserve"> </w:t>
      </w:r>
    </w:p>
    <w:p w14:paraId="158FF1BB" w14:textId="17FD5187"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w:t>
      </w:r>
      <w:ins w:id="2211" w:author="HASSINI Mohamed-amine" w:date="2019-02-01T10:43:00Z">
        <w:r w:rsidR="00B24190">
          <w:rPr>
            <w:sz w:val="22"/>
          </w:rPr>
          <w:t xml:space="preserve"> 3D</w:t>
        </w:r>
      </w:ins>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D71FCC" w:rsidRPr="00D71FCC">
        <w:rPr>
          <w:b/>
          <w:sz w:val="22"/>
        </w:rPr>
        <w:t xml:space="preserve">Figure </w:t>
      </w:r>
      <w:r w:rsidR="00D71FCC" w:rsidRPr="00D71FCC">
        <w:rPr>
          <w:b/>
          <w:noProof/>
          <w:sz w:val="22"/>
        </w:rPr>
        <w:t>5.2</w:t>
      </w:r>
      <w:r w:rsidR="00D71FCC" w:rsidRPr="00D71FCC">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commentRangeStart w:id="2212"/>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D71FCC" w:rsidRPr="00D71FCC">
        <w:rPr>
          <w:b/>
          <w:iCs/>
          <w:sz w:val="22"/>
        </w:rPr>
        <w:t>Figure 5.2</w:t>
      </w:r>
      <w:r w:rsidR="00D71FCC" w:rsidRPr="00D71FCC">
        <w:rPr>
          <w:b/>
          <w:iCs/>
          <w:sz w:val="22"/>
        </w:rPr>
        <w:noBreakHyphen/>
        <w:t>6</w:t>
      </w:r>
      <w:r w:rsidRPr="00CA358E">
        <w:rPr>
          <w:b/>
          <w:sz w:val="22"/>
        </w:rPr>
        <w:fldChar w:fldCharType="end"/>
      </w:r>
      <w:commentRangeEnd w:id="2212"/>
      <w:r w:rsidR="00B24190">
        <w:rPr>
          <w:rStyle w:val="Marquedecommentaire"/>
          <w:rFonts w:eastAsia="Times New Roman" w:cs="Times New Roman"/>
          <w:color w:val="auto"/>
          <w:lang w:eastAsia="fr-FR"/>
        </w:rPr>
        <w:commentReference w:id="2212"/>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w:t>
      </w:r>
      <w:r>
        <w:rPr>
          <w:sz w:val="22"/>
        </w:rPr>
        <w:lastRenderedPageBreak/>
        <w:t xml:space="preserve">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3AB5C683" w14:textId="21D1AE9F" w:rsidR="00B0655E" w:rsidRDefault="00AD1D83" w:rsidP="00B0655E">
      <w:pPr>
        <w:pStyle w:val="Default"/>
        <w:keepNext/>
        <w:jc w:val="center"/>
      </w:pPr>
      <w:r w:rsidRPr="00AD1D83">
        <w:rPr>
          <w:noProof/>
          <w:lang w:eastAsia="fr-FR"/>
        </w:rPr>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25"/>
                    <a:stretch>
                      <a:fillRect/>
                    </a:stretch>
                  </pic:blipFill>
                  <pic:spPr>
                    <a:xfrm>
                      <a:off x="0" y="0"/>
                      <a:ext cx="5849854" cy="3119482"/>
                    </a:xfrm>
                    <a:prstGeom prst="rect">
                      <a:avLst/>
                    </a:prstGeom>
                  </pic:spPr>
                </pic:pic>
              </a:graphicData>
            </a:graphic>
          </wp:inline>
        </w:drawing>
      </w:r>
    </w:p>
    <w:p w14:paraId="6A8D75A4" w14:textId="63DDD1A9" w:rsidR="00B0655E" w:rsidRDefault="00B0655E" w:rsidP="00B0655E">
      <w:pPr>
        <w:pStyle w:val="Default"/>
        <w:jc w:val="center"/>
        <w:rPr>
          <w:sz w:val="22"/>
        </w:rPr>
      </w:pPr>
      <w:bookmarkStart w:id="2213" w:name="_Ref531095594"/>
      <w:bookmarkStart w:id="2214" w:name="_Toc536112256"/>
      <w:bookmarkStart w:id="2215" w:name="_Toc536627043"/>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5</w:t>
      </w:r>
      <w:r w:rsidR="0019727E">
        <w:rPr>
          <w:sz w:val="22"/>
        </w:rPr>
        <w:fldChar w:fldCharType="end"/>
      </w:r>
      <w:bookmarkEnd w:id="2213"/>
      <w:r w:rsidRPr="00FC14C6">
        <w:rPr>
          <w:sz w:val="22"/>
        </w:rPr>
        <w:t> : champ de température imposé au modèle thermomécanique</w:t>
      </w:r>
      <w:bookmarkEnd w:id="2214"/>
      <w:bookmarkEnd w:id="2215"/>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commentRangeStart w:id="2216"/>
      <w:r>
        <w:rPr>
          <w:noProof/>
          <w:lang w:eastAsia="fr-FR"/>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commentRangeEnd w:id="2216"/>
      <w:r w:rsidR="00B24190">
        <w:rPr>
          <w:rStyle w:val="Marquedecommentaire"/>
          <w:rFonts w:eastAsia="Times New Roman" w:cs="Times New Roman"/>
          <w:color w:val="auto"/>
          <w:lang w:eastAsia="fr-FR"/>
        </w:rPr>
        <w:commentReference w:id="2216"/>
      </w:r>
    </w:p>
    <w:p w14:paraId="334E3A30" w14:textId="33944622" w:rsidR="0037172D" w:rsidRPr="005416B4" w:rsidRDefault="00B0655E" w:rsidP="005416B4">
      <w:pPr>
        <w:pStyle w:val="Lgende"/>
        <w:jc w:val="center"/>
        <w:rPr>
          <w:rFonts w:ascii="Calibri" w:hAnsi="Calibri" w:cs="Calibri"/>
          <w:i w:val="0"/>
          <w:color w:val="000000"/>
          <w:sz w:val="22"/>
          <w:szCs w:val="24"/>
        </w:rPr>
      </w:pPr>
      <w:bookmarkStart w:id="2217" w:name="_Ref531095605"/>
      <w:bookmarkStart w:id="2218" w:name="_Toc536112257"/>
      <w:bookmarkStart w:id="2219" w:name="_Toc536627044"/>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217"/>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bookmarkEnd w:id="2218"/>
      <w:bookmarkEnd w:id="2219"/>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D71FCC">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71FCC" w:rsidRPr="00D71FCC">
        <w:rPr>
          <w:b/>
          <w:iCs/>
          <w:sz w:val="22"/>
        </w:rPr>
        <w:t xml:space="preserve">Figure </w:t>
      </w:r>
      <w:r w:rsidR="00D71FCC" w:rsidRPr="00D71FCC">
        <w:rPr>
          <w:b/>
          <w:iCs/>
          <w:noProof/>
          <w:sz w:val="22"/>
        </w:rPr>
        <w:t>5.2</w:t>
      </w:r>
      <w:r w:rsidR="00D71FCC" w:rsidRPr="00D71FCC">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lang w:eastAsia="fr-FR"/>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7"/>
                    <a:stretch>
                      <a:fillRect/>
                    </a:stretch>
                  </pic:blipFill>
                  <pic:spPr>
                    <a:xfrm>
                      <a:off x="0" y="0"/>
                      <a:ext cx="5795510" cy="3097036"/>
                    </a:xfrm>
                    <a:prstGeom prst="rect">
                      <a:avLst/>
                    </a:prstGeom>
                  </pic:spPr>
                </pic:pic>
              </a:graphicData>
            </a:graphic>
          </wp:inline>
        </w:drawing>
      </w:r>
    </w:p>
    <w:p w14:paraId="33EE7735" w14:textId="32428D17" w:rsidR="00B0655E" w:rsidRPr="00FC14C6" w:rsidRDefault="00B0655E" w:rsidP="00B0655E">
      <w:pPr>
        <w:pStyle w:val="Lgende"/>
        <w:jc w:val="center"/>
        <w:rPr>
          <w:rFonts w:ascii="Calibri" w:hAnsi="Calibri" w:cs="Calibri"/>
          <w:i w:val="0"/>
          <w:iCs w:val="0"/>
          <w:color w:val="000000"/>
          <w:sz w:val="22"/>
          <w:szCs w:val="24"/>
        </w:rPr>
      </w:pPr>
      <w:bookmarkStart w:id="2220" w:name="_Ref531096885"/>
      <w:bookmarkStart w:id="2221" w:name="_Toc536112258"/>
      <w:bookmarkStart w:id="2222" w:name="_Toc53662704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220"/>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221"/>
      <w:bookmarkEnd w:id="2222"/>
    </w:p>
    <w:p w14:paraId="46F1C6C6" w14:textId="3B2ADE2A" w:rsidR="00AE4728" w:rsidRPr="00FC14C6" w:rsidRDefault="00AE4728" w:rsidP="0037172D">
      <w:pPr>
        <w:pStyle w:val="Default"/>
        <w:spacing w:before="240" w:after="240" w:line="360" w:lineRule="auto"/>
        <w:ind w:firstLine="709"/>
        <w:jc w:val="both"/>
        <w:rPr>
          <w:sz w:val="22"/>
        </w:rPr>
      </w:pPr>
      <w:bookmarkStart w:id="2223"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71FCC" w:rsidRPr="00D71FCC">
        <w:rPr>
          <w:b/>
          <w:iCs/>
          <w:sz w:val="22"/>
        </w:rPr>
        <w:t xml:space="preserve">Figure </w:t>
      </w:r>
      <w:r w:rsidR="00D71FCC" w:rsidRPr="00D71FCC">
        <w:rPr>
          <w:b/>
          <w:iCs/>
          <w:noProof/>
          <w:sz w:val="22"/>
        </w:rPr>
        <w:t>5.2</w:t>
      </w:r>
      <w:r w:rsidR="00D71FCC" w:rsidRPr="00D71FCC">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del w:id="2224" w:author="HASSINI Mohamed-amine" w:date="2019-02-01T10:47:00Z">
        <w:r w:rsidDel="00B24190">
          <w:rPr>
            <w:sz w:val="22"/>
          </w:rPr>
          <w:delText xml:space="preserve">10 </w:delText>
        </w:r>
      </w:del>
      <w:ins w:id="2225" w:author="HASSINI Mohamed-amine" w:date="2019-02-01T10:47:00Z">
        <w:r w:rsidR="00B24190">
          <w:rPr>
            <w:sz w:val="22"/>
          </w:rPr>
          <w:t xml:space="preserve">4 </w:t>
        </w:r>
      </w:ins>
      <w:r>
        <w:rPr>
          <w:sz w:val="22"/>
        </w:rPr>
        <w:t>fois inférieures à celles obtenues à l’aide du modèle développé dans le cadre de la thèse.</w:t>
      </w:r>
    </w:p>
    <w:p w14:paraId="2180DECD" w14:textId="7906C86B" w:rsidR="00B0655E" w:rsidRDefault="00B0655E" w:rsidP="00281AE4">
      <w:pPr>
        <w:pStyle w:val="Titre3"/>
        <w:ind w:left="709"/>
      </w:pPr>
      <w:bookmarkStart w:id="2226" w:name="_Ref535593984"/>
      <w:bookmarkStart w:id="2227" w:name="_Toc536626925"/>
      <w:r>
        <w:t xml:space="preserve">Configuration du rotor </w:t>
      </w:r>
      <w:bookmarkEnd w:id="2223"/>
      <w:r w:rsidR="008A6682">
        <w:t>long 700mm</w:t>
      </w:r>
      <w:bookmarkEnd w:id="2226"/>
      <w:bookmarkEnd w:id="2227"/>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6E91E9FB" w:rsidR="00281AE4" w:rsidRPr="005A5EA6" w:rsidRDefault="00C26602" w:rsidP="009725D6">
      <w:pPr>
        <w:pStyle w:val="Default"/>
        <w:spacing w:before="240" w:after="240" w:line="360" w:lineRule="auto"/>
        <w:ind w:firstLine="709"/>
        <w:jc w:val="both"/>
        <w:rPr>
          <w:sz w:val="22"/>
        </w:rPr>
      </w:pPr>
      <w:del w:id="2228" w:author="HASSINI Mohamed-amine" w:date="2019-02-01T11:02:00Z">
        <w:r w:rsidRPr="00A56003" w:rsidDel="00DB0FA8">
          <w:rPr>
            <w:sz w:val="22"/>
          </w:rPr>
          <w:delText xml:space="preserve">Différent </w:delText>
        </w:r>
      </w:del>
      <w:ins w:id="2229" w:author="HASSINI Mohamed-amine" w:date="2019-02-01T11:02:00Z">
        <w:r w:rsidR="00DB0FA8">
          <w:rPr>
            <w:sz w:val="22"/>
          </w:rPr>
          <w:t xml:space="preserve">Contrairement à </w:t>
        </w:r>
      </w:ins>
      <w:del w:id="2230" w:author="HASSINI Mohamed-amine" w:date="2019-02-01T11:02:00Z">
        <w:r w:rsidRPr="00A56003" w:rsidDel="00DB0FA8">
          <w:rPr>
            <w:sz w:val="22"/>
          </w:rPr>
          <w:delText xml:space="preserve">de </w:delText>
        </w:r>
      </w:del>
      <w:r w:rsidRPr="00A56003">
        <w:rPr>
          <w:sz w:val="22"/>
        </w:rPr>
        <w:t>l’analyse de</w:t>
      </w:r>
      <w:r w:rsidR="00FC4F0F">
        <w:rPr>
          <w:sz w:val="22"/>
        </w:rPr>
        <w:t xml:space="preserve"> la stabilité de</w:t>
      </w:r>
      <w:r w:rsidRPr="00A56003">
        <w:rPr>
          <w:sz w:val="22"/>
        </w:rPr>
        <w:t xml:space="preserve"> l’effet Morton </w:t>
      </w:r>
      <w:ins w:id="2231" w:author="HASSINI Mohamed-amine" w:date="2019-02-01T11:02:00Z">
        <w:r w:rsidR="00DB0FA8">
          <w:rPr>
            <w:sz w:val="22"/>
          </w:rPr>
          <w:t xml:space="preserve">pour </w:t>
        </w:r>
      </w:ins>
      <w:del w:id="2232" w:author="HASSINI Mohamed-amine" w:date="2019-02-01T11:02:00Z">
        <w:r w:rsidRPr="00A56003" w:rsidDel="00DB0FA8">
          <w:rPr>
            <w:sz w:val="22"/>
          </w:rPr>
          <w:delText>sur</w:delText>
        </w:r>
      </w:del>
      <w:r w:rsidRPr="00A56003">
        <w:rPr>
          <w:sz w:val="22"/>
        </w:rPr>
        <w:t xml:space="preserve"> le rotor 430mm, le calcul de la réponse au balourd pour le rotor 700mm est réalisé en fonction </w:t>
      </w:r>
      <w:ins w:id="2233" w:author="HASSINI Mohamed-amine" w:date="2019-02-01T11:03:00Z">
        <w:r w:rsidR="00DB0FA8">
          <w:rPr>
            <w:sz w:val="22"/>
          </w:rPr>
          <w:t xml:space="preserve">de l’amplitude du </w:t>
        </w:r>
        <w:r w:rsidR="00DB0FA8">
          <w:rPr>
            <w:sz w:val="22"/>
          </w:rPr>
          <w:lastRenderedPageBreak/>
          <w:t xml:space="preserve">balourd </w:t>
        </w:r>
      </w:ins>
      <w:del w:id="2234" w:author="HASSINI Mohamed-amine" w:date="2019-02-01T11:03:00Z">
        <w:r w:rsidRPr="00A56003" w:rsidDel="00DB0FA8">
          <w:rPr>
            <w:sz w:val="22"/>
          </w:rPr>
          <w:delText>des balourds différents</w:delText>
        </w:r>
      </w:del>
      <w:r w:rsidRPr="00A56003">
        <w:rPr>
          <w:sz w:val="22"/>
        </w:rPr>
        <w:t xml:space="preserve"> à la vitesse</w:t>
      </w:r>
      <w:ins w:id="2235" w:author="HASSINI Mohamed-amine" w:date="2019-02-01T11:03:00Z">
        <w:r w:rsidR="00DB0FA8">
          <w:rPr>
            <w:sz w:val="22"/>
          </w:rPr>
          <w:t xml:space="preserve"> de rotation</w:t>
        </w:r>
      </w:ins>
      <w:r w:rsidRPr="00A56003">
        <w:rPr>
          <w:sz w:val="22"/>
        </w:rPr>
        <w:t xml:space="preserv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w:t>
      </w:r>
      <w:ins w:id="2236" w:author="HASSINI Mohamed-amine" w:date="2019-02-01T11:03:00Z">
        <w:r w:rsidR="00DB0FA8">
          <w:rPr>
            <w:sz w:val="22"/>
          </w:rPr>
          <w:t xml:space="preserve">de maximiser </w:t>
        </w:r>
      </w:ins>
      <w:del w:id="2237" w:author="HASSINI Mohamed-amine" w:date="2019-02-01T11:03:00Z">
        <w:r w:rsidR="007D6520" w:rsidDel="00DB0FA8">
          <w:rPr>
            <w:sz w:val="22"/>
          </w:rPr>
          <w:delText>d’</w:delText>
        </w:r>
        <w:r w:rsidRPr="00A56003" w:rsidDel="00DB0FA8">
          <w:rPr>
            <w:sz w:val="22"/>
          </w:rPr>
          <w:delText>optimis</w:delText>
        </w:r>
        <w:r w:rsidDel="00DB0FA8">
          <w:rPr>
            <w:sz w:val="22"/>
          </w:rPr>
          <w:delText>er</w:delText>
        </w:r>
      </w:del>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ECA3D97"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ins w:id="2238" w:author="HASSINI Mohamed-amine" w:date="2019-02-01T11:04:00Z">
        <w:r w:rsidR="00DB0FA8">
          <w:rPr>
            <w:sz w:val="22"/>
          </w:rPr>
          <w:t>s</w:t>
        </w:r>
      </w:ins>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D71FCC" w:rsidRPr="00D71FCC">
        <w:rPr>
          <w:b/>
          <w:iCs/>
          <w:sz w:val="22"/>
        </w:rPr>
        <w:t xml:space="preserve">Figure </w:t>
      </w:r>
      <w:r w:rsidR="00D71FCC" w:rsidRPr="00D71FCC">
        <w:rPr>
          <w:b/>
          <w:iCs/>
          <w:noProof/>
          <w:sz w:val="22"/>
        </w:rPr>
        <w:t>5.2</w:t>
      </w:r>
      <w:r w:rsidR="00D71FCC" w:rsidRPr="00D71FCC">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D71FCC" w:rsidRPr="00D71FCC">
        <w:rPr>
          <w:b/>
          <w:sz w:val="22"/>
        </w:rPr>
        <w:t xml:space="preserve">Figure </w:t>
      </w:r>
      <w:r w:rsidR="00D71FCC" w:rsidRPr="00D71FCC">
        <w:rPr>
          <w:b/>
          <w:noProof/>
          <w:sz w:val="22"/>
        </w:rPr>
        <w:t>5.2</w:t>
      </w:r>
      <w:r w:rsidR="00D71FCC" w:rsidRPr="00D71FCC">
        <w:rPr>
          <w:b/>
          <w:noProof/>
          <w:sz w:val="22"/>
        </w:rPr>
        <w:noBreakHyphen/>
        <w:t>9</w:t>
      </w:r>
      <w:r w:rsidRPr="00F7690E">
        <w:rPr>
          <w:b/>
          <w:sz w:val="22"/>
        </w:rPr>
        <w:fldChar w:fldCharType="end"/>
      </w:r>
      <w:r w:rsidRPr="00F7690E">
        <w:rPr>
          <w:sz w:val="22"/>
        </w:rPr>
        <w:t>.</w:t>
      </w:r>
      <w:r>
        <w:rPr>
          <w:sz w:val="22"/>
        </w:rPr>
        <w:t xml:space="preserve"> </w:t>
      </w:r>
      <w:r w:rsidR="004A40F2">
        <w:rPr>
          <w:sz w:val="22"/>
        </w:rPr>
        <w:t xml:space="preserve"> </w:t>
      </w:r>
    </w:p>
    <w:p w14:paraId="2B908154" w14:textId="4B03334C" w:rsidR="00DD3812" w:rsidRDefault="00241D3D" w:rsidP="00DD3812">
      <w:pPr>
        <w:pStyle w:val="Default"/>
        <w:spacing w:before="240" w:after="240" w:line="360" w:lineRule="auto"/>
        <w:ind w:firstLine="709"/>
        <w:jc w:val="both"/>
        <w:rPr>
          <w:sz w:val="22"/>
        </w:rPr>
      </w:pPr>
      <w:r>
        <w:rPr>
          <w:sz w:val="22"/>
        </w:rPr>
        <w:t xml:space="preserve">Contrairement aux résultats du cas du rotor court, les deux approches </w:t>
      </w:r>
      <w:ins w:id="2239" w:author="HASSINI Mohamed-amine" w:date="2019-02-01T11:05:00Z">
        <w:r w:rsidR="00DB0FA8">
          <w:rPr>
            <w:sz w:val="22"/>
          </w:rPr>
          <w:t xml:space="preserve">conduisent à </w:t>
        </w:r>
      </w:ins>
      <w:del w:id="2240" w:author="HASSINI Mohamed-amine" w:date="2019-02-01T11:05:00Z">
        <w:r w:rsidR="00B66F19" w:rsidDel="00DB0FA8">
          <w:rPr>
            <w:sz w:val="22"/>
          </w:rPr>
          <w:delText>obtiennent</w:delText>
        </w:r>
        <w:r w:rsidDel="00DB0FA8">
          <w:rPr>
            <w:sz w:val="22"/>
          </w:rPr>
          <w:delText xml:space="preserve"> </w:delText>
        </w:r>
      </w:del>
      <w:r>
        <w:rPr>
          <w:sz w:val="22"/>
        </w:rPr>
        <w:t>des résultats</w:t>
      </w:r>
      <w:ins w:id="2241" w:author="HASSINI Mohamed-amine" w:date="2019-02-01T11:05:00Z">
        <w:r w:rsidR="00DB0FA8">
          <w:rPr>
            <w:sz w:val="22"/>
          </w:rPr>
          <w:t xml:space="preserve"> sensiblement proches</w:t>
        </w:r>
      </w:ins>
      <w:del w:id="2242" w:author="HASSINI Mohamed-amine" w:date="2019-02-01T11:06:00Z">
        <w:r w:rsidR="00B66F19" w:rsidDel="00DB0FA8">
          <w:rPr>
            <w:sz w:val="22"/>
          </w:rPr>
          <w:delText xml:space="preserve"> </w:delText>
        </w:r>
      </w:del>
      <w:del w:id="2243" w:author="HASSINI Mohamed-amine" w:date="2019-02-01T11:05:00Z">
        <w:r w:rsidR="00B66F19" w:rsidDel="00DB0FA8">
          <w:rPr>
            <w:sz w:val="22"/>
          </w:rPr>
          <w:delText>cohérents</w:delText>
        </w:r>
        <w:r w:rsidDel="00DB0FA8">
          <w:rPr>
            <w:sz w:val="22"/>
          </w:rPr>
          <w:delText xml:space="preserve"> </w:delText>
        </w:r>
      </w:del>
      <w:del w:id="2244" w:author="HASSINI Mohamed-amine" w:date="2019-02-01T11:06:00Z">
        <w:r w:rsidR="00B66F19" w:rsidDel="00DB0FA8">
          <w:rPr>
            <w:sz w:val="22"/>
          </w:rPr>
          <w:delText>de la réponse au balourd</w:delText>
        </w:r>
        <w:r w:rsidR="00DD3812" w:rsidDel="00DB0FA8">
          <w:rPr>
            <w:sz w:val="22"/>
          </w:rPr>
          <w:delText xml:space="preserve"> pour le rotor long</w:delText>
        </w:r>
      </w:del>
      <w:r w:rsidR="008E3683">
        <w:rPr>
          <w:sz w:val="22"/>
        </w:rPr>
        <w:t>, ce qui permet</w:t>
      </w:r>
      <w:ins w:id="2245" w:author="HASSINI Mohamed-amine" w:date="2019-02-01T11:06:00Z">
        <w:r w:rsidR="00DB0FA8">
          <w:rPr>
            <w:sz w:val="22"/>
          </w:rPr>
          <w:t xml:space="preserve"> d’obtenir</w:t>
        </w:r>
      </w:ins>
      <w:r w:rsidR="008E3683">
        <w:rPr>
          <w:sz w:val="22"/>
        </w:rPr>
        <w:t xml:space="preserve"> </w:t>
      </w:r>
      <w:del w:id="2246" w:author="HASSINI Mohamed-amine" w:date="2019-02-01T11:06:00Z">
        <w:r w:rsidR="008E3683" w:rsidDel="00DB0FA8">
          <w:rPr>
            <w:sz w:val="22"/>
          </w:rPr>
          <w:delText>d’estimer</w:delText>
        </w:r>
      </w:del>
      <w:r w:rsidR="008E3683">
        <w:rPr>
          <w:sz w:val="22"/>
        </w:rPr>
        <w:t xml:space="preserve"> </w:t>
      </w:r>
      <w:del w:id="2247" w:author="HASSINI Mohamed-amine" w:date="2019-02-01T11:06:00Z">
        <w:r w:rsidR="008E3683" w:rsidDel="00DB0FA8">
          <w:rPr>
            <w:sz w:val="22"/>
          </w:rPr>
          <w:delText>le</w:delText>
        </w:r>
      </w:del>
      <w:ins w:id="2248" w:author="HASSINI Mohamed-amine" w:date="2019-02-01T11:06:00Z">
        <w:r w:rsidR="00DB0FA8">
          <w:rPr>
            <w:sz w:val="22"/>
          </w:rPr>
          <w:t xml:space="preserve"> un</w:t>
        </w:r>
      </w:ins>
      <w:r w:rsidR="008E3683">
        <w:rPr>
          <w:sz w:val="22"/>
        </w:rPr>
        <w:t xml:space="preserve"> coefficient</w:t>
      </w:r>
      <w:ins w:id="2249" w:author="HASSINI Mohamed-amine" w:date="2019-02-01T11:06:00Z">
        <w:r w:rsidR="00DB0FA8">
          <w:rPr>
            <w:sz w:val="22"/>
          </w:rPr>
          <w:t xml:space="preserve"> d’influence</w:t>
        </w:r>
      </w:ins>
      <w:r w:rsidR="008E3683">
        <w:rPr>
          <w:sz w:val="22"/>
        </w:rPr>
        <w:t xml:space="preserve"> </w:t>
      </w:r>
      <m:oMath>
        <m:r>
          <m:rPr>
            <m:sty m:val="bi"/>
          </m:rPr>
          <w:rPr>
            <w:rFonts w:ascii="Cambria Math" w:hAnsi="Cambria Math"/>
            <w:sz w:val="22"/>
          </w:rPr>
          <m:t>A</m:t>
        </m:r>
      </m:oMath>
      <w:r w:rsidR="00B66F19">
        <w:rPr>
          <w:sz w:val="22"/>
        </w:rPr>
        <w:t xml:space="preserve"> </w:t>
      </w:r>
      <w:ins w:id="2250" w:author="HASSINI Mohamed-amine" w:date="2019-02-01T11:08:00Z">
        <w:r w:rsidR="00DB0FA8">
          <w:rPr>
            <w:sz w:val="22"/>
          </w:rPr>
          <w:t xml:space="preserve">d’environ </w:t>
        </w:r>
      </w:ins>
      <w:del w:id="2251" w:author="HASSINI Mohamed-amine" w:date="2019-02-01T11:08:00Z">
        <w:r w:rsidR="008E3683" w:rsidDel="00DB0FA8">
          <w:rPr>
            <w:sz w:val="22"/>
          </w:rPr>
          <w:delText>à la même grandeur</w:delText>
        </w:r>
        <w:r w:rsidR="008F19A0" w:rsidDel="00DB0FA8">
          <w:rPr>
            <w:sz w:val="22"/>
          </w:rPr>
          <w:delText xml:space="preserve"> autour de</w:delText>
        </w:r>
      </w:del>
      <w:r w:rsidR="008F19A0">
        <w:rPr>
          <w:sz w:val="22"/>
        </w:rPr>
        <w:t xml:space="preserve"> </w:t>
      </w:r>
      <m:oMath>
        <m:r>
          <w:rPr>
            <w:rFonts w:ascii="Cambria Math" w:hAnsi="Cambria Math"/>
            <w:sz w:val="22"/>
          </w:rPr>
          <m:t>0.3 µm/gmm</m:t>
        </m:r>
      </m:oMath>
      <w:r w:rsidR="008E3683">
        <w:rPr>
          <w:sz w:val="22"/>
        </w:rPr>
        <w:t xml:space="preserve">. </w:t>
      </w:r>
      <w:r w:rsidR="00810386">
        <w:rPr>
          <w:sz w:val="22"/>
        </w:rPr>
        <w:t>Il faut souligner que d</w:t>
      </w:r>
      <w:r w:rsidR="00DD3812">
        <w:rPr>
          <w:sz w:val="22"/>
        </w:rPr>
        <w:t>ans l’approche linéaire, les phases des vibrations obtenues sont indépendantes du balourd imposé</w:t>
      </w:r>
      <w:del w:id="2252" w:author="HASSINI Mohamed-amine" w:date="2019-02-01T11:07:00Z">
        <w:r w:rsidR="00DD3812" w:rsidDel="00DB0FA8">
          <w:rPr>
            <w:sz w:val="22"/>
          </w:rPr>
          <w:delText>e</w:delText>
        </w:r>
      </w:del>
      <w:r w:rsidR="00DD3812">
        <w:rPr>
          <w:sz w:val="22"/>
        </w:rPr>
        <w:t>, alors que celles-ci varie</w:t>
      </w:r>
      <w:ins w:id="2253" w:author="HASSINI Mohamed-amine" w:date="2019-02-01T11:07:00Z">
        <w:r w:rsidR="00DB0FA8">
          <w:rPr>
            <w:sz w:val="22"/>
          </w:rPr>
          <w:t>nt</w:t>
        </w:r>
      </w:ins>
      <w:r w:rsidR="00DD3812">
        <w:rPr>
          <w:sz w:val="22"/>
        </w:rPr>
        <w:t xml:space="preserve"> légèrement dans l’approche non linéaire. </w:t>
      </w:r>
      <w:ins w:id="2254" w:author="HASSINI Mohamed-amine" w:date="2019-02-01T11:07:00Z">
        <w:r w:rsidR="00DB0FA8">
          <w:rPr>
            <w:sz w:val="22"/>
          </w:rPr>
          <w:t>L’écart augmente avec l’amplitude du balourd</w:t>
        </w:r>
      </w:ins>
      <w:ins w:id="2255" w:author="HASSINI Mohamed-amine" w:date="2019-02-01T11:08:00Z">
        <w:r w:rsidR="00DB0FA8">
          <w:rPr>
            <w:sz w:val="22"/>
          </w:rPr>
          <w:t xml:space="preserve"> pour atteindre environ 10 degrès</w:t>
        </w:r>
      </w:ins>
      <w:ins w:id="2256" w:author="HASSINI Mohamed-amine" w:date="2019-02-01T11:07:00Z">
        <w:r w:rsidR="00DB0FA8">
          <w:rPr>
            <w:sz w:val="22"/>
          </w:rPr>
          <w:t xml:space="preserve">. </w:t>
        </w:r>
      </w:ins>
      <w:del w:id="2257" w:author="HASSINI Mohamed-amine" w:date="2019-02-01T11:07:00Z">
        <w:r w:rsidR="00DD3812" w:rsidDel="00DB0FA8">
          <w:rPr>
            <w:sz w:val="22"/>
          </w:rPr>
          <w:delText xml:space="preserve">La différence sur les phases est élargie avec l’augmentation du balourd.    </w:delText>
        </w:r>
      </w:del>
    </w:p>
    <w:p w14:paraId="087BB881" w14:textId="482416EE" w:rsidR="00241D3D" w:rsidRDefault="00241D3D" w:rsidP="0037172D">
      <w:pPr>
        <w:pStyle w:val="Default"/>
        <w:spacing w:before="240" w:after="240" w:line="360" w:lineRule="auto"/>
        <w:ind w:firstLine="709"/>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lang w:eastAsia="fr-FR"/>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lang w:eastAsia="fr-FR"/>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2BC6E3FC" w:rsidR="00B0655E" w:rsidRPr="00086068" w:rsidRDefault="00B0655E" w:rsidP="008D2A74">
            <w:pPr>
              <w:pStyle w:val="Lgende"/>
              <w:spacing w:after="0"/>
              <w:jc w:val="center"/>
              <w:rPr>
                <w:rFonts w:ascii="Calibri" w:hAnsi="Calibri" w:cs="Calibri"/>
                <w:i w:val="0"/>
                <w:iCs w:val="0"/>
                <w:color w:val="000000"/>
                <w:sz w:val="22"/>
                <w:szCs w:val="24"/>
              </w:rPr>
            </w:pPr>
            <w:bookmarkStart w:id="2258" w:name="_Ref531189711"/>
            <w:bookmarkStart w:id="2259" w:name="_Toc536112259"/>
            <w:bookmarkStart w:id="2260" w:name="_Toc53662704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258"/>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259"/>
            <w:bookmarkEnd w:id="2260"/>
          </w:p>
        </w:tc>
      </w:tr>
    </w:tbl>
    <w:p w14:paraId="4DCF8D8F" w14:textId="77777777" w:rsidR="000242D9" w:rsidRDefault="000242D9" w:rsidP="000242D9"/>
    <w:p w14:paraId="23847C74" w14:textId="77777777" w:rsidR="00C51FFB" w:rsidRDefault="00C51FFB" w:rsidP="000242D9"/>
    <w:p w14:paraId="2CA72F68" w14:textId="77777777" w:rsidR="00C51FFB" w:rsidRPr="00E95E48" w:rsidRDefault="00C51FFB"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lang w:eastAsia="fr-FR"/>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lang w:eastAsia="fr-FR"/>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38C75878" w:rsidR="000242D9" w:rsidRPr="00086068" w:rsidRDefault="000242D9" w:rsidP="008D2A74">
            <w:pPr>
              <w:pStyle w:val="Default"/>
              <w:spacing w:line="360" w:lineRule="auto"/>
              <w:jc w:val="center"/>
              <w:rPr>
                <w:sz w:val="22"/>
              </w:rPr>
            </w:pPr>
            <w:bookmarkStart w:id="2261" w:name="_Ref534232364"/>
            <w:bookmarkStart w:id="2262" w:name="_Toc536112260"/>
            <w:bookmarkStart w:id="2263" w:name="_Toc536627047"/>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9</w:t>
            </w:r>
            <w:r w:rsidR="0019727E">
              <w:rPr>
                <w:sz w:val="22"/>
              </w:rPr>
              <w:fldChar w:fldCharType="end"/>
            </w:r>
            <w:bookmarkEnd w:id="2261"/>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262"/>
            <w:bookmarkEnd w:id="2263"/>
          </w:p>
        </w:tc>
      </w:tr>
    </w:tbl>
    <w:p w14:paraId="7EC6E775" w14:textId="77777777" w:rsidR="007E1561" w:rsidRDefault="007E1561" w:rsidP="00AD2DC8"/>
    <w:p w14:paraId="69E1AE76" w14:textId="77777777" w:rsidR="00B0655E" w:rsidRPr="00A56003"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7FF19849" w14:textId="1559480F"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w:t>
      </w:r>
      <w:ins w:id="2264" w:author="HASSINI Mohamed-amine" w:date="2019-02-01T11:09:00Z">
        <w:r w:rsidR="00DB0FA8">
          <w:rPr>
            <w:sz w:val="22"/>
          </w:rPr>
          <w:t>e</w:t>
        </w:r>
      </w:ins>
      <w:r>
        <w:rPr>
          <w:sz w:val="22"/>
        </w:rPr>
        <w:t xml:space="preserve">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w:t>
      </w:r>
      <w:ins w:id="2265" w:author="HASSINI Mohamed-amine" w:date="2019-02-01T11:09:00Z">
        <w:r w:rsidR="00DB0FA8">
          <w:rPr>
            <w:sz w:val="22"/>
          </w:rPr>
          <w:t>e</w:t>
        </w:r>
      </w:ins>
      <w:r>
        <w:rPr>
          <w:sz w:val="22"/>
        </w:rPr>
        <w:t>s.</w:t>
      </w:r>
      <w:ins w:id="2266" w:author="HASSINI Mohamed-amine" w:date="2019-02-01T11:10:00Z">
        <w:r w:rsidR="00DB0FA8">
          <w:rPr>
            <w:sz w:val="22"/>
          </w:rPr>
          <w:t xml:space="preserve"> Ces valeurs sont présentées dans </w:t>
        </w:r>
      </w:ins>
      <w:del w:id="2267" w:author="HASSINI Mohamed-amine" w:date="2019-02-01T11:10:00Z">
        <w:r w:rsidDel="00DB0FA8">
          <w:rPr>
            <w:sz w:val="22"/>
          </w:rPr>
          <w:delText xml:space="preserve"> L</w:delText>
        </w:r>
        <w:r w:rsidRPr="00FC14C6" w:rsidDel="00DB0FA8">
          <w:rPr>
            <w:sz w:val="22"/>
          </w:rPr>
          <w:delText xml:space="preserve">e vecteur de la température </w:delText>
        </w:r>
        <m:oMath>
          <m:r>
            <m:rPr>
              <m:sty m:val="bi"/>
            </m:rPr>
            <w:rPr>
              <w:rFonts w:ascii="Cambria Math" w:hAnsi="Cambria Math"/>
              <w:sz w:val="22"/>
            </w:rPr>
            <m:t>T</m:t>
          </m:r>
        </m:oMath>
        <w:r w:rsidRPr="00FC14C6" w:rsidDel="00DB0FA8">
          <w:rPr>
            <w:b/>
            <w:sz w:val="22"/>
          </w:rPr>
          <w:delText xml:space="preserve"> </w:delText>
        </w:r>
        <w:r w:rsidRPr="00FC14C6" w:rsidDel="00DB0FA8">
          <w:rPr>
            <w:sz w:val="22"/>
          </w:rPr>
          <w:delText xml:space="preserve">est </w:delText>
        </w:r>
        <w:r w:rsidDel="00DB0FA8">
          <w:rPr>
            <w:sz w:val="22"/>
          </w:rPr>
          <w:delText>construit</w:delText>
        </w:r>
        <w:r w:rsidRPr="00FC14C6" w:rsidDel="00DB0FA8">
          <w:rPr>
            <w:sz w:val="22"/>
          </w:rPr>
          <w:delText xml:space="preserve"> </w:delText>
        </w:r>
        <w:r w:rsidDel="00DB0FA8">
          <w:rPr>
            <w:sz w:val="22"/>
          </w:rPr>
          <w:delText xml:space="preserve">grâce au module de </w:delText>
        </w:r>
        <m:oMath>
          <m:d>
            <m:dPr>
              <m:begChr m:val="|"/>
              <m:endChr m:val="|"/>
              <m:ctrlPr>
                <w:rPr>
                  <w:rFonts w:ascii="Cambria Math" w:hAnsi="Cambria Math"/>
                  <w:b/>
                  <w:i/>
                  <w:sz w:val="22"/>
                </w:rPr>
              </m:ctrlPr>
            </m:dPr>
            <m:e>
              <m:r>
                <w:rPr>
                  <w:rFonts w:ascii="Cambria Math" w:hAnsi="Cambria Math"/>
                  <w:sz w:val="22"/>
                </w:rPr>
                <m:t>T</m:t>
              </m:r>
            </m:e>
          </m:d>
        </m:oMath>
        <w:r w:rsidRPr="00FC14C6" w:rsidDel="00DB0FA8">
          <w:rPr>
            <w:sz w:val="22"/>
          </w:rPr>
          <w:delText xml:space="preserve">  et </w:delText>
        </w:r>
        <w:r w:rsidDel="00DB0FA8">
          <w:rPr>
            <w:sz w:val="22"/>
          </w:rPr>
          <w:delText xml:space="preserve">la phase </w:delTex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sidDel="00DB0FA8">
          <w:rPr>
            <w:sz w:val="22"/>
          </w:rPr>
          <w:delText xml:space="preserve">calculés et </w:delText>
        </w:r>
        <w:r w:rsidDel="00DB0FA8">
          <w:rPr>
            <w:sz w:val="22"/>
          </w:rPr>
          <w:delText>présentés au</w:delText>
        </w:r>
      </w:del>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2268" w:name="_Ref531186850"/>
      <w:r w:rsidR="00DC3387">
        <w:rPr>
          <w:iCs/>
          <w:noProof/>
          <w:sz w:val="22"/>
        </w:rPr>
        <w:t xml:space="preserve"> </w:t>
      </w:r>
      <w:ins w:id="2269" w:author="HASSINI Mohamed-amine" w:date="2019-02-01T11:10:00Z">
        <w:r w:rsidR="00DB0FA8">
          <w:rPr>
            <w:iCs/>
            <w:noProof/>
            <w:sz w:val="22"/>
          </w:rPr>
          <w:t xml:space="preserve">La </w:t>
        </w:r>
        <w:r w:rsidR="00DB0FA8" w:rsidRPr="00DC3387">
          <w:rPr>
            <w:b/>
            <w:sz w:val="22"/>
          </w:rPr>
          <w:fldChar w:fldCharType="begin"/>
        </w:r>
        <w:r w:rsidR="00DB0FA8" w:rsidRPr="00DC3387">
          <w:rPr>
            <w:b/>
            <w:sz w:val="22"/>
          </w:rPr>
          <w:instrText xml:space="preserve"> REF _Ref534295302 \h </w:instrText>
        </w:r>
        <w:r w:rsidR="00DB0FA8">
          <w:rPr>
            <w:b/>
            <w:sz w:val="22"/>
          </w:rPr>
          <w:instrText xml:space="preserve"> \* MERGEFORMAT </w:instrText>
        </w:r>
        <w:r w:rsidR="00DB0FA8" w:rsidRPr="00DC3387">
          <w:rPr>
            <w:b/>
            <w:sz w:val="22"/>
          </w:rPr>
        </w:r>
        <w:r w:rsidR="00DB0FA8" w:rsidRPr="00DC3387">
          <w:rPr>
            <w:b/>
            <w:sz w:val="22"/>
          </w:rPr>
          <w:fldChar w:fldCharType="separate"/>
        </w:r>
        <w:r w:rsidR="00DB0FA8" w:rsidRPr="00D71FCC">
          <w:rPr>
            <w:b/>
            <w:sz w:val="22"/>
          </w:rPr>
          <w:t xml:space="preserve">Figure </w:t>
        </w:r>
        <w:r w:rsidR="00DB0FA8" w:rsidRPr="00D71FCC">
          <w:rPr>
            <w:b/>
            <w:noProof/>
            <w:sz w:val="22"/>
          </w:rPr>
          <w:t>5.2</w:t>
        </w:r>
        <w:r w:rsidR="00DB0FA8" w:rsidRPr="00D71FCC">
          <w:rPr>
            <w:b/>
            <w:noProof/>
            <w:sz w:val="22"/>
          </w:rPr>
          <w:noBreakHyphen/>
          <w:t>10</w:t>
        </w:r>
        <w:r w:rsidR="00DB0FA8" w:rsidRPr="00DC3387">
          <w:rPr>
            <w:b/>
            <w:sz w:val="22"/>
          </w:rPr>
          <w:fldChar w:fldCharType="end"/>
        </w:r>
        <w:r w:rsidR="00DB0FA8">
          <w:t xml:space="preserve"> </w:t>
        </w:r>
        <w:r w:rsidR="00DB0FA8" w:rsidRPr="00DB0FA8">
          <w:rPr>
            <w:sz w:val="22"/>
            <w:szCs w:val="22"/>
            <w:rPrChange w:id="2270" w:author="HASSINI Mohamed-amine" w:date="2019-02-01T11:11:00Z">
              <w:rPr/>
            </w:rPrChange>
          </w:rPr>
          <w:t>présente</w:t>
        </w:r>
      </w:ins>
      <w:ins w:id="2271" w:author="HASSINI Mohamed-amine" w:date="2019-02-01T11:11:00Z">
        <w:r w:rsidR="00DB0FA8">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sidR="00DB0FA8">
          <w:rPr>
            <w:sz w:val="22"/>
            <w:szCs w:val="22"/>
          </w:rPr>
          <w:t xml:space="preserve">. </w:t>
        </w:r>
      </w:ins>
      <w:del w:id="2272" w:author="HASSINI Mohamed-amine" w:date="2019-02-01T11:12:00Z">
        <w:r w:rsidR="00DC3387" w:rsidRPr="00A56003" w:rsidDel="00DB0FA8">
          <w:rPr>
            <w:sz w:val="22"/>
          </w:rPr>
          <w:delText xml:space="preserve">En utilisant le vecteur de vibration </w:delText>
        </w:r>
        <m:oMath>
          <m:r>
            <m:rPr>
              <m:sty m:val="bi"/>
            </m:rPr>
            <w:rPr>
              <w:rFonts w:ascii="Cambria Math" w:hAnsi="Cambria Math"/>
              <w:sz w:val="22"/>
            </w:rPr>
            <m:t>V</m:t>
          </m:r>
        </m:oMath>
        <w:r w:rsidR="00DC3387" w:rsidRPr="00A56003" w:rsidDel="00DB0FA8">
          <w:rPr>
            <w:sz w:val="22"/>
          </w:rPr>
          <w:delText xml:space="preserve"> obtenu précédemment, la détermination du coefficient d’influence </w:delText>
        </w:r>
        <m:oMath>
          <m:r>
            <m:rPr>
              <m:sty m:val="bi"/>
            </m:rPr>
            <w:rPr>
              <w:rFonts w:ascii="Cambria Math" w:hAnsi="Cambria Math"/>
              <w:sz w:val="22"/>
            </w:rPr>
            <m:t>B</m:t>
          </m:r>
        </m:oMath>
        <w:r w:rsidR="00DC3387" w:rsidRPr="00A56003" w:rsidDel="00DB0FA8">
          <w:rPr>
            <w:sz w:val="22"/>
          </w:rPr>
          <w:delText xml:space="preserve"> est réalisée et ses résultats sont présentés </w:delText>
        </w:r>
        <w:r w:rsidR="00CD4FE4" w:rsidDel="00DB0FA8">
          <w:rPr>
            <w:sz w:val="22"/>
          </w:rPr>
          <w:delText>dans</w:delText>
        </w:r>
        <w:r w:rsidR="00DC3387" w:rsidRPr="00A56003" w:rsidDel="00DB0FA8">
          <w:rPr>
            <w:sz w:val="22"/>
          </w:rPr>
          <w:delText xml:space="preserve"> la</w:delText>
        </w:r>
        <w:r w:rsidR="00DC3387" w:rsidDel="00DB0FA8">
          <w:rPr>
            <w:sz w:val="22"/>
          </w:rPr>
          <w:delText xml:space="preserve"> </w:delText>
        </w:r>
        <w:r w:rsidR="00DC3387" w:rsidRPr="00DC3387" w:rsidDel="00DB0FA8">
          <w:rPr>
            <w:b/>
            <w:sz w:val="22"/>
          </w:rPr>
          <w:fldChar w:fldCharType="begin"/>
        </w:r>
        <w:r w:rsidR="00DC3387" w:rsidRPr="00DC3387" w:rsidDel="00DB0FA8">
          <w:rPr>
            <w:b/>
            <w:sz w:val="22"/>
          </w:rPr>
          <w:delInstrText xml:space="preserve"> REF _Ref534295302 \h </w:delInstrText>
        </w:r>
        <w:r w:rsidR="00DC3387" w:rsidDel="00DB0FA8">
          <w:rPr>
            <w:b/>
            <w:sz w:val="22"/>
          </w:rPr>
          <w:delInstrText xml:space="preserve"> \* MERGEFORMAT </w:delInstrText>
        </w:r>
        <w:r w:rsidR="00DC3387" w:rsidRPr="00DC3387" w:rsidDel="00DB0FA8">
          <w:rPr>
            <w:b/>
            <w:sz w:val="22"/>
          </w:rPr>
        </w:r>
        <w:r w:rsidR="00DC3387" w:rsidRPr="00DC3387" w:rsidDel="00DB0FA8">
          <w:rPr>
            <w:b/>
            <w:sz w:val="22"/>
          </w:rPr>
          <w:fldChar w:fldCharType="separate"/>
        </w:r>
        <w:r w:rsidR="00D71FCC" w:rsidRPr="00D71FCC" w:rsidDel="00DB0FA8">
          <w:rPr>
            <w:b/>
            <w:sz w:val="22"/>
          </w:rPr>
          <w:delText xml:space="preserve">Figure </w:delText>
        </w:r>
        <w:r w:rsidR="00D71FCC" w:rsidRPr="00D71FCC" w:rsidDel="00DB0FA8">
          <w:rPr>
            <w:b/>
            <w:noProof/>
            <w:sz w:val="22"/>
          </w:rPr>
          <w:delText>5.2</w:delText>
        </w:r>
        <w:r w:rsidR="00D71FCC" w:rsidRPr="00D71FCC" w:rsidDel="00DB0FA8">
          <w:rPr>
            <w:b/>
            <w:noProof/>
            <w:sz w:val="22"/>
          </w:rPr>
          <w:noBreakHyphen/>
          <w:delText>10</w:delText>
        </w:r>
        <w:r w:rsidR="00DC3387" w:rsidRPr="00DC3387" w:rsidDel="00DB0FA8">
          <w:rPr>
            <w:b/>
            <w:sz w:val="22"/>
          </w:rPr>
          <w:fldChar w:fldCharType="end"/>
        </w:r>
        <w:r w:rsidR="00DC3387" w:rsidDel="00DB0FA8">
          <w:delText>.</w:delText>
        </w:r>
      </w:del>
    </w:p>
    <w:p w14:paraId="0EE4A655" w14:textId="77777777" w:rsidR="001655A1" w:rsidRDefault="001655A1" w:rsidP="002C7907">
      <w:pPr>
        <w:pStyle w:val="Lgende"/>
        <w:spacing w:before="240" w:after="120"/>
        <w:jc w:val="center"/>
        <w:rPr>
          <w:rFonts w:ascii="Calibri" w:hAnsi="Calibri" w:cs="Calibri"/>
          <w:i w:val="0"/>
          <w:iCs w:val="0"/>
          <w:color w:val="000000"/>
          <w:sz w:val="22"/>
          <w:szCs w:val="24"/>
        </w:rPr>
      </w:pPr>
      <w:bookmarkStart w:id="2273" w:name="_Ref534380440"/>
      <w:bookmarkStart w:id="2274" w:name="_Toc536112278"/>
      <w:bookmarkStart w:id="2275" w:name="_Toc536627095"/>
    </w:p>
    <w:p w14:paraId="5296FFEB" w14:textId="483767DA" w:rsidR="00B0655E" w:rsidRDefault="00B0655E" w:rsidP="002C7907">
      <w:pPr>
        <w:pStyle w:val="Lgende"/>
        <w:spacing w:before="240" w:after="120"/>
        <w:jc w:val="center"/>
        <w:rPr>
          <w:rFonts w:ascii="Calibri" w:hAnsi="Calibri" w:cs="Calibri"/>
          <w:bCs/>
          <w:i w:val="0"/>
          <w:color w:val="000000"/>
          <w:sz w:val="22"/>
          <w:szCs w:val="24"/>
        </w:rPr>
      </w:pPr>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268"/>
      <w:bookmarkEnd w:id="2273"/>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274"/>
      <w:bookmarkEnd w:id="2275"/>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lang w:eastAsia="fr-FR"/>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lang w:eastAsia="fr-FR"/>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555AF487" w:rsidR="00B0655E" w:rsidRPr="00086068" w:rsidRDefault="00B0655E" w:rsidP="008D2A74">
            <w:pPr>
              <w:pStyle w:val="Default"/>
              <w:spacing w:line="360" w:lineRule="auto"/>
              <w:jc w:val="center"/>
              <w:rPr>
                <w:sz w:val="22"/>
              </w:rPr>
            </w:pPr>
            <w:bookmarkStart w:id="2276" w:name="_Ref534295302"/>
            <w:bookmarkStart w:id="2277" w:name="_Toc536112261"/>
            <w:bookmarkStart w:id="2278" w:name="_Toc536627048"/>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10</w:t>
            </w:r>
            <w:r w:rsidR="0019727E">
              <w:rPr>
                <w:sz w:val="22"/>
              </w:rPr>
              <w:fldChar w:fldCharType="end"/>
            </w:r>
            <w:bookmarkEnd w:id="227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277"/>
            <w:bookmarkEnd w:id="2278"/>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65FFC57C"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w:t>
      </w:r>
      <w:ins w:id="2279" w:author="HASSINI Mohamed-amine" w:date="2019-02-01T11:13:00Z">
        <w:r w:rsidR="005862CF">
          <w:rPr>
            <w:sz w:val="22"/>
          </w:rPr>
          <w:t xml:space="preserve">de </w:t>
        </w:r>
      </w:ins>
      <w:r>
        <w:rPr>
          <w:sz w:val="22"/>
        </w:rPr>
        <w:t xml:space="preserve">Lorenz et Murphy, la </w:t>
      </w:r>
      <w:ins w:id="2280" w:author="HASSINI Mohamed-amine" w:date="2019-02-01T11:13:00Z">
        <w:r w:rsidR="005862CF">
          <w:rPr>
            <w:sz w:val="22"/>
          </w:rPr>
          <w:t xml:space="preserve">déformation </w:t>
        </w:r>
      </w:ins>
      <w:del w:id="2281" w:author="HASSINI Mohamed-amine" w:date="2019-02-01T11:13:00Z">
        <w:r w:rsidDel="005862CF">
          <w:rPr>
            <w:sz w:val="22"/>
          </w:rPr>
          <w:delText xml:space="preserve">déflexion </w:delText>
        </w:r>
      </w:del>
      <w:r w:rsidRPr="00A56003">
        <w:rPr>
          <w:sz w:val="22"/>
        </w:rPr>
        <w:t xml:space="preserve">de la fibre neutre du rotor </w:t>
      </w:r>
      <w:ins w:id="2282" w:author="HASSINI Mohamed-amine" w:date="2019-02-01T11:13:00Z">
        <w:r w:rsidR="005862CF">
          <w:rPr>
            <w:sz w:val="22"/>
          </w:rPr>
          <w:t xml:space="preserve">au droit </w:t>
        </w:r>
      </w:ins>
      <w:del w:id="2283" w:author="HASSINI Mohamed-amine" w:date="2019-02-01T11:13:00Z">
        <w:r w:rsidRPr="00A56003" w:rsidDel="005862CF">
          <w:rPr>
            <w:sz w:val="22"/>
          </w:rPr>
          <w:delText>à</w:delText>
        </w:r>
        <w:r w:rsidDel="005862CF">
          <w:rPr>
            <w:sz w:val="22"/>
          </w:rPr>
          <w:delText xml:space="preserve"> la position axiale </w:delText>
        </w:r>
      </w:del>
      <w:r>
        <w:rPr>
          <w:sz w:val="22"/>
        </w:rPr>
        <w:t xml:space="preserve">du </w:t>
      </w:r>
      <w:r w:rsidRPr="00A56003">
        <w:rPr>
          <w:sz w:val="22"/>
        </w:rPr>
        <w:t>disque</w:t>
      </w:r>
      <w:ins w:id="2284" w:author="HASSINI Mohamed-amine" w:date="2019-02-01T11:14:00Z">
        <w:r w:rsidR="005862CF">
          <w:rPr>
            <w:sz w:val="22"/>
          </w:rPr>
          <w:t xml:space="preserve"> en porte à faux</w:t>
        </w:r>
      </w:ins>
      <w:r w:rsidRPr="00A56003">
        <w:rPr>
          <w:sz w:val="22"/>
        </w:rPr>
        <w:t xml:space="preserv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D71FCC" w:rsidRPr="00D71FCC">
        <w:rPr>
          <w:b/>
          <w:sz w:val="22"/>
        </w:rPr>
        <w:t>Figure 5.2</w:t>
      </w:r>
      <w:r w:rsidR="00D71FCC" w:rsidRPr="00D71FCC">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lastRenderedPageBreak/>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lang w:eastAsia="fr-FR"/>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5635" cy="2802818"/>
                    </a:xfrm>
                    <a:prstGeom prst="rect">
                      <a:avLst/>
                    </a:prstGeom>
                  </pic:spPr>
                </pic:pic>
              </a:graphicData>
            </a:graphic>
          </wp:inline>
        </w:drawing>
      </w:r>
    </w:p>
    <w:p w14:paraId="1754A0C5" w14:textId="36598FF4" w:rsidR="00B0655E" w:rsidRDefault="00B0655E" w:rsidP="00B0655E">
      <w:pPr>
        <w:pStyle w:val="Lgende"/>
        <w:jc w:val="center"/>
        <w:rPr>
          <w:rFonts w:ascii="Calibri" w:hAnsi="Calibri" w:cs="Calibri"/>
          <w:i w:val="0"/>
          <w:color w:val="000000"/>
          <w:sz w:val="22"/>
          <w:szCs w:val="24"/>
        </w:rPr>
      </w:pPr>
      <w:bookmarkStart w:id="2285" w:name="_Ref531186145"/>
      <w:bookmarkStart w:id="2286" w:name="_Toc536112262"/>
      <w:bookmarkStart w:id="2287" w:name="_Toc53662704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285"/>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286"/>
      <w:bookmarkEnd w:id="2287"/>
    </w:p>
    <w:p w14:paraId="592BC73D" w14:textId="481D80DB" w:rsidR="00DB069B" w:rsidRDefault="00DB069B" w:rsidP="00A95AF3">
      <w:pPr>
        <w:pStyle w:val="Titre4"/>
        <w:spacing w:before="240" w:after="240"/>
        <w:ind w:left="709" w:hanging="862"/>
      </w:pPr>
      <w:r>
        <w:t xml:space="preserve">Résultat de l’analyse </w:t>
      </w:r>
    </w:p>
    <w:p w14:paraId="79757582" w14:textId="204801D6"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D71FCC" w:rsidRPr="00D71FCC">
        <w:rPr>
          <w:b/>
          <w:iCs/>
        </w:rPr>
        <w:t xml:space="preserve">Figure </w:t>
      </w:r>
      <w:r w:rsidR="00D71FCC" w:rsidRPr="00D71FCC">
        <w:rPr>
          <w:b/>
          <w:iCs/>
          <w:noProof/>
        </w:rPr>
        <w:t>5.2</w:t>
      </w:r>
      <w:r w:rsidR="00D71FCC" w:rsidRPr="00D71FCC">
        <w:rPr>
          <w:b/>
          <w:iCs/>
          <w:noProof/>
        </w:rPr>
        <w:noBreakHyphen/>
        <w:t>12</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w:t>
      </w:r>
      <w:del w:id="2288" w:author="HASSINI Mohamed-amine" w:date="2019-02-01T11:20:00Z">
        <w:r w:rsidDel="005862CF">
          <w:delText>mécanique</w:delText>
        </w:r>
      </w:del>
      <w:r>
        <w:t xml:space="preserv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ins w:id="2289" w:author="HASSINI Mohamed-amine" w:date="2019-02-01T11:21:00Z">
        <w:r w:rsidR="005862CF">
          <w:rPr>
            <w:lang w:eastAsia="zh-CN"/>
          </w:rPr>
          <w:t xml:space="preserve">la </w:t>
        </w:r>
      </w:ins>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0ECAC2D0"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77777777"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D71FCC" w:rsidRPr="00D71FCC">
        <w:rPr>
          <w:rFonts w:cs="Calibri"/>
          <w:b/>
          <w:color w:val="000000"/>
          <w:szCs w:val="24"/>
        </w:rPr>
        <w:t xml:space="preserve">Tableau </w:t>
      </w:r>
      <w:r w:rsidR="00D71FCC" w:rsidRPr="00D71FCC">
        <w:rPr>
          <w:rFonts w:cs="Calibri"/>
          <w:b/>
          <w:iCs/>
          <w:noProof/>
          <w:color w:val="000000"/>
          <w:szCs w:val="24"/>
        </w:rPr>
        <w:t>5.2</w:t>
      </w:r>
      <w:r w:rsidR="00D71FCC" w:rsidRPr="00D71FCC">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 xml:space="preserve">déterminé par l’approche </w:t>
      </w:r>
      <w:r>
        <w:lastRenderedPageBreak/>
        <w:t>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D71FCC" w:rsidRPr="00D71FCC">
        <w:rPr>
          <w:rFonts w:cs="Calibri"/>
          <w:b/>
          <w:iCs/>
          <w:color w:val="000000"/>
          <w:szCs w:val="24"/>
        </w:rPr>
        <w:t>Tableau 5.2</w:t>
      </w:r>
      <w:r w:rsidR="00D71FCC" w:rsidRPr="00D71FCC">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lang w:eastAsia="fr-FR"/>
        </w:rPr>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13C654A1" w:rsidR="004D6813" w:rsidRDefault="004D6813" w:rsidP="006201A6">
      <w:pPr>
        <w:pStyle w:val="Lgende"/>
        <w:spacing w:after="240"/>
        <w:jc w:val="center"/>
        <w:rPr>
          <w:rFonts w:ascii="Calibri" w:hAnsi="Calibri" w:cs="Calibri"/>
          <w:i w:val="0"/>
          <w:iCs w:val="0"/>
          <w:color w:val="000000"/>
          <w:sz w:val="22"/>
          <w:szCs w:val="24"/>
        </w:rPr>
      </w:pPr>
      <w:bookmarkStart w:id="2290" w:name="_Ref531184866"/>
      <w:bookmarkStart w:id="2291" w:name="_Toc536112263"/>
      <w:bookmarkStart w:id="2292" w:name="_Toc536627050"/>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12</w:t>
      </w:r>
      <w:r w:rsidR="0019727E">
        <w:rPr>
          <w:rFonts w:ascii="Calibri" w:hAnsi="Calibri" w:cs="Calibri"/>
          <w:i w:val="0"/>
          <w:iCs w:val="0"/>
          <w:color w:val="000000"/>
          <w:sz w:val="22"/>
          <w:szCs w:val="24"/>
        </w:rPr>
        <w:fldChar w:fldCharType="end"/>
      </w:r>
      <w:bookmarkEnd w:id="229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291"/>
      <w:bookmarkEnd w:id="2292"/>
    </w:p>
    <w:p w14:paraId="38750094" w14:textId="77777777" w:rsidR="0074469B" w:rsidRPr="0074469B" w:rsidRDefault="0074469B" w:rsidP="0074469B">
      <w:pPr>
        <w:rPr>
          <w:lang w:eastAsia="zh-CN"/>
        </w:rPr>
      </w:pPr>
    </w:p>
    <w:p w14:paraId="6EF454EF" w14:textId="1C0C5146"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293" w:name="_Ref534382904"/>
      <w:bookmarkStart w:id="2294" w:name="_Toc536112279"/>
      <w:bookmarkStart w:id="2295" w:name="_Toc536627096"/>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293"/>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294"/>
      <w:bookmarkEnd w:id="2295"/>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6B4811" w14:textId="64611CC5" w:rsidR="008D1AF1" w:rsidRDefault="008D1AF1" w:rsidP="008D1AF1">
      <w:pPr>
        <w:spacing w:before="120" w:line="360" w:lineRule="auto"/>
      </w:pPr>
    </w:p>
    <w:p w14:paraId="2EEA7176" w14:textId="172FDA61" w:rsidR="006201A6" w:rsidRDefault="003220BE" w:rsidP="00807796">
      <w:pPr>
        <w:spacing w:before="240" w:after="240" w:line="360" w:lineRule="auto"/>
        <w:ind w:firstLine="709"/>
      </w:pPr>
      <w:r>
        <w:t xml:space="preserve">Selon ce tableau, </w:t>
      </w:r>
      <w:del w:id="2296" w:author="HASSINI Mohamed-amine" w:date="2019-02-01T11:24:00Z">
        <w:r w:rsidDel="00037318">
          <w:delText>le</w:delText>
        </w:r>
      </w:del>
      <w:r>
        <w:t xml:space="preserve"> </w:t>
      </w:r>
      <w:ins w:id="2297" w:author="HASSINI Mohamed-amine" w:date="2019-02-01T11:24:00Z">
        <w:r w:rsidR="00037318">
          <w:t xml:space="preserve">un </w:t>
        </w:r>
      </w:ins>
      <w:r>
        <w:t xml:space="preserve">balourd thermique de 104.26 g.mm pourrait être engendré quand le rotor fonctionne avec le balourd mécanique de 140 g.mm imposé. </w:t>
      </w:r>
      <w:r w:rsidR="00821E64">
        <w:t xml:space="preserve">La somme vectorielle de ces balourds donne </w:t>
      </w:r>
      <w:del w:id="2298" w:author="HASSINI Mohamed-amine" w:date="2019-02-01T11:24:00Z">
        <w:r w:rsidR="00821E64" w:rsidDel="00037318">
          <w:delText>le</w:delText>
        </w:r>
      </w:del>
      <w:ins w:id="2299" w:author="HASSINI Mohamed-amine" w:date="2019-02-01T11:24:00Z">
        <w:r w:rsidR="00037318">
          <w:t>un</w:t>
        </w:r>
      </w:ins>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1E7C3EC8" w14:textId="77777777" w:rsidR="00716F03" w:rsidRDefault="00716F03" w:rsidP="00716F03">
      <w:pPr>
        <w:spacing w:before="240" w:after="240" w:line="360" w:lineRule="auto"/>
      </w:pPr>
    </w:p>
    <w:p w14:paraId="2AE18F12" w14:textId="38632A87" w:rsidR="007C4A41" w:rsidRDefault="007C4A41" w:rsidP="007C4A41">
      <w:pPr>
        <w:pStyle w:val="Titre2"/>
        <w:ind w:left="709"/>
        <w:rPr>
          <w:lang w:eastAsia="zh-CN"/>
        </w:rPr>
      </w:pPr>
      <w:bookmarkStart w:id="2300" w:name="_Toc536626926"/>
      <w:bookmarkStart w:id="2301" w:name="_Toc534984877"/>
      <w:r>
        <w:rPr>
          <w:lang w:eastAsia="zh-CN"/>
        </w:rPr>
        <w:t>Tech</w:t>
      </w:r>
      <w:r w:rsidR="0052000A">
        <w:rPr>
          <w:lang w:eastAsia="zh-CN"/>
        </w:rPr>
        <w:t>niques à mettre en oeuvre pour é</w:t>
      </w:r>
      <w:r>
        <w:rPr>
          <w:lang w:eastAsia="zh-CN"/>
        </w:rPr>
        <w:t>viter l’instabilite de l’effet Morton</w:t>
      </w:r>
      <w:bookmarkEnd w:id="2300"/>
      <w:r>
        <w:rPr>
          <w:lang w:eastAsia="zh-CN"/>
        </w:rPr>
        <w:t xml:space="preserve"> </w:t>
      </w:r>
      <w:bookmarkEnd w:id="2301"/>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7922EC69" w:rsidR="000E4C36" w:rsidRDefault="000E4C36" w:rsidP="00C53D08">
      <w:pPr>
        <w:pStyle w:val="Titre3"/>
        <w:ind w:left="709"/>
        <w:rPr>
          <w:lang w:eastAsia="zh-CN"/>
        </w:rPr>
      </w:pPr>
      <w:bookmarkStart w:id="2302" w:name="_Toc536626927"/>
      <w:r>
        <w:rPr>
          <w:lang w:eastAsia="zh-CN"/>
        </w:rPr>
        <w:t xml:space="preserve">Comparaison quantitative des coefficients d’influence </w:t>
      </w:r>
      <m:oMath>
        <m:r>
          <m:rPr>
            <m:sty m:val="bi"/>
          </m:rPr>
          <w:rPr>
            <w:rFonts w:ascii="Cambria Math" w:hAnsi="Cambria Math"/>
            <w:lang w:eastAsia="zh-CN"/>
          </w:rPr>
          <m:t>A</m:t>
        </m:r>
        <m:r>
          <w:ins w:id="2303" w:author="HASSINI Mohamed-amine" w:date="2019-02-01T11:25:00Z">
            <m:rPr>
              <m:sty m:val="bi"/>
            </m:rPr>
            <w:rPr>
              <w:rFonts w:ascii="Cambria Math" w:hAnsi="Cambria Math"/>
              <w:lang w:eastAsia="zh-CN"/>
            </w:rPr>
            <m:t xml:space="preserve">, </m:t>
          </w:ins>
        </m:r>
        <m:r>
          <m:rPr>
            <m:sty m:val="bi"/>
          </m:rPr>
          <w:rPr>
            <w:rFonts w:ascii="Cambria Math" w:hAnsi="Cambria Math"/>
            <w:lang w:eastAsia="zh-CN"/>
          </w:rPr>
          <m:t>B</m:t>
        </m:r>
        <m:r>
          <w:del w:id="2304" w:author="HASSINI Mohamed-amine" w:date="2019-02-01T11:25:00Z">
            <m:rPr>
              <m:sty m:val="bi"/>
            </m:rPr>
            <w:rPr>
              <w:rFonts w:ascii="Cambria Math" w:hAnsi="Cambria Math"/>
              <w:lang w:eastAsia="zh-CN"/>
            </w:rPr>
            <m:t>C</m:t>
          </w:del>
        </m:r>
      </m:oMath>
      <w:bookmarkEnd w:id="2302"/>
      <w:ins w:id="2305" w:author="HASSINI Mohamed-amine" w:date="2019-02-01T11:25:00Z">
        <w:r w:rsidR="00037318">
          <w:rPr>
            <w:lang w:eastAsia="zh-CN"/>
          </w:rPr>
          <w:t xml:space="preserve"> et </w:t>
        </w:r>
        <m:oMath>
          <m:r>
            <m:rPr>
              <m:sty m:val="bi"/>
            </m:rPr>
            <w:rPr>
              <w:rFonts w:ascii="Cambria Math" w:hAnsi="Cambria Math"/>
              <w:lang w:eastAsia="zh-CN"/>
            </w:rPr>
            <m:t>C</m:t>
          </m:r>
        </m:oMath>
      </w:ins>
    </w:p>
    <w:p w14:paraId="232DE2E0" w14:textId="77777777" w:rsidR="000E4C36" w:rsidRDefault="000E4C36" w:rsidP="000E4C36">
      <w:pPr>
        <w:rPr>
          <w:lang w:eastAsia="zh-CN"/>
        </w:rPr>
      </w:pPr>
    </w:p>
    <w:p w14:paraId="5677F60F" w14:textId="5A733790" w:rsidR="00F163B5" w:rsidRDefault="00F163B5" w:rsidP="00F163B5">
      <w:pPr>
        <w:spacing w:line="360" w:lineRule="auto"/>
        <w:ind w:firstLine="708"/>
        <w:rPr>
          <w:szCs w:val="22"/>
          <w:lang w:eastAsia="zh-CN"/>
        </w:rPr>
      </w:pPr>
      <w:r>
        <w:rPr>
          <w:szCs w:val="22"/>
          <w:lang w:eastAsia="zh-CN"/>
        </w:rPr>
        <w:t>Avant d’introduire les solutions empiriques en fonction de chaque coefficient d’influence, une comparaison quantitative de ces modules est d’abord présentée. Cette comparaison permet de connaitre la grandeur du module de chaque coefficient et de se rendre</w:t>
      </w:r>
      <w:del w:id="2306" w:author="HASSINI Mohamed-amine" w:date="2019-02-01T11:27:00Z">
        <w:r w:rsidDel="000D18D9">
          <w:rPr>
            <w:szCs w:val="22"/>
            <w:lang w:eastAsia="zh-CN"/>
          </w:rPr>
          <w:delText xml:space="preserve"> en</w:delText>
        </w:r>
      </w:del>
      <w:r>
        <w:rPr>
          <w:szCs w:val="22"/>
          <w:lang w:eastAsia="zh-CN"/>
        </w:rPr>
        <w:t xml:space="preserve"> compte de</w:t>
      </w:r>
      <w:ins w:id="2307" w:author="HASSINI Mohamed-amine" w:date="2019-02-01T11:27:00Z">
        <w:r w:rsidR="000D18D9">
          <w:rPr>
            <w:szCs w:val="22"/>
            <w:lang w:eastAsia="zh-CN"/>
          </w:rPr>
          <w:t xml:space="preserve"> l’ampleur de</w:t>
        </w:r>
      </w:ins>
      <w:r>
        <w:rPr>
          <w:szCs w:val="22"/>
          <w:lang w:eastAsia="zh-CN"/>
        </w:rPr>
        <w:t xml:space="preserve"> leur contribution dans le déclenchement de l’instabilité. Pour ce faire, plusieurs cas publiés dans la littérature ont été analysé</w:t>
      </w:r>
      <w:del w:id="2308" w:author="HASSINI Mohamed-amine" w:date="2019-02-01T11:27:00Z">
        <w:r w:rsidDel="000D18D9">
          <w:rPr>
            <w:szCs w:val="22"/>
            <w:lang w:eastAsia="zh-CN"/>
          </w:rPr>
          <w:delText>e</w:delText>
        </w:r>
      </w:del>
      <w:r>
        <w:rPr>
          <w:szCs w:val="22"/>
          <w:lang w:eastAsia="zh-CN"/>
        </w:rPr>
        <w:t>s :</w:t>
      </w:r>
    </w:p>
    <w:p w14:paraId="2A55B9F5" w14:textId="295C286A" w:rsidR="00FB7EA6" w:rsidRDefault="00FB7EA6" w:rsidP="00E0308D">
      <w:pPr>
        <w:pStyle w:val="Paragraphedeliste"/>
        <w:numPr>
          <w:ilvl w:val="0"/>
          <w:numId w:val="31"/>
        </w:numPr>
        <w:spacing w:line="360" w:lineRule="auto"/>
        <w:ind w:left="567"/>
        <w:jc w:val="both"/>
      </w:pPr>
      <w:r>
        <w:t>le</w:t>
      </w:r>
      <w:del w:id="2309" w:author="HASSINI Mohamed-amine" w:date="2019-02-01T11:27:00Z">
        <w:r w:rsidDel="000D18D9">
          <w:delText xml:space="preserve"> rotor du</w:delText>
        </w:r>
      </w:del>
      <w:r w:rsidRPr="00F43860">
        <w:t xml:space="preserve"> turbocompresseur</w:t>
      </w:r>
      <w:r w:rsidR="00885876">
        <w:t xml:space="preserve"> (</w:t>
      </w:r>
      <w:r w:rsidR="00E45A5C">
        <w:fldChar w:fldCharType="begin"/>
      </w:r>
      <w:r w:rsidR="00E45A5C">
        <w:instrText xml:space="preserve"> REF _Ref536721498 \h </w:instrText>
      </w:r>
      <w:r w:rsidR="00E45A5C">
        <w:fldChar w:fldCharType="separate"/>
      </w:r>
      <w:r w:rsidR="00E45A5C" w:rsidRPr="00C80962">
        <w:t xml:space="preserve">Figure </w:t>
      </w:r>
      <w:r w:rsidR="00E45A5C">
        <w:rPr>
          <w:noProof/>
        </w:rPr>
        <w:t>5.3</w:t>
      </w:r>
      <w:r w:rsidR="00E45A5C">
        <w:noBreakHyphen/>
      </w:r>
      <w:r w:rsidR="00E45A5C">
        <w:rPr>
          <w:noProof/>
        </w:rPr>
        <w:t>1</w:t>
      </w:r>
      <w:r w:rsidR="00E45A5C">
        <w:fldChar w:fldCharType="end"/>
      </w:r>
      <w:r w:rsidR="00885876">
        <w:rPr>
          <w:b/>
        </w:rPr>
        <w:t>)</w:t>
      </w:r>
      <w:r>
        <w:t xml:space="preserve"> </w:t>
      </w:r>
      <w:r w:rsidR="00423AFC">
        <w:t xml:space="preserve">étudié par Kirk et al. </w:t>
      </w:r>
      <w:r w:rsidR="00034511">
        <w:t>et</w:t>
      </w:r>
      <w:r w:rsidR="00DE14CA">
        <w:t xml:space="preserve"> </w:t>
      </w:r>
      <w:r w:rsidR="00DE14CA" w:rsidRPr="00034511">
        <w:rPr>
          <w:b/>
        </w:rPr>
        <w:fldChar w:fldCharType="begin"/>
      </w:r>
      <w:r w:rsidR="00DE14CA" w:rsidRPr="00034511">
        <w:rPr>
          <w:b/>
        </w:rPr>
        <w:instrText xml:space="preserve"> REF _Ref531885219 \r \h  \* MERGEFORMAT </w:instrText>
      </w:r>
      <w:r w:rsidR="00DE14CA" w:rsidRPr="00034511">
        <w:rPr>
          <w:b/>
        </w:rPr>
      </w:r>
      <w:r w:rsidR="00DE14CA" w:rsidRPr="00034511">
        <w:rPr>
          <w:b/>
        </w:rPr>
        <w:fldChar w:fldCharType="separate"/>
      </w:r>
      <w:r w:rsidR="00D71FCC">
        <w:rPr>
          <w:b/>
        </w:rPr>
        <w:t>[55]</w:t>
      </w:r>
      <w:r w:rsidR="00DE14CA" w:rsidRPr="00034511">
        <w:rPr>
          <w:b/>
        </w:rPr>
        <w:fldChar w:fldCharType="end"/>
      </w:r>
      <w:r w:rsidR="00423AFC" w:rsidRPr="00423AFC">
        <w:t xml:space="preserve"> par</w:t>
      </w:r>
      <w:r w:rsidR="00423AFC">
        <w:t xml:space="preserve"> Faulkner et al.</w:t>
      </w:r>
      <w:r w:rsidR="002137EC">
        <w:t> </w:t>
      </w:r>
      <w:r w:rsidR="005E31E2" w:rsidRPr="00DE14CA">
        <w:rPr>
          <w:b/>
        </w:rPr>
        <w:fldChar w:fldCharType="begin"/>
      </w:r>
      <w:r w:rsidR="005E31E2" w:rsidRPr="00DE14CA">
        <w:rPr>
          <w:b/>
        </w:rPr>
        <w:instrText xml:space="preserve"> REF _Ref536202736 \r \h </w:instrText>
      </w:r>
      <w:r w:rsidR="005E31E2">
        <w:rPr>
          <w:b/>
        </w:rPr>
        <w:instrText xml:space="preserve"> \* MERGEFORMAT </w:instrText>
      </w:r>
      <w:r w:rsidR="005E31E2" w:rsidRPr="00DE14CA">
        <w:rPr>
          <w:b/>
        </w:rPr>
      </w:r>
      <w:r w:rsidR="005E31E2" w:rsidRPr="00DE14CA">
        <w:rPr>
          <w:b/>
        </w:rPr>
        <w:fldChar w:fldCharType="separate"/>
      </w:r>
      <w:r w:rsidR="005E31E2">
        <w:rPr>
          <w:b/>
        </w:rPr>
        <w:t>[25]</w:t>
      </w:r>
      <w:r w:rsidR="005E31E2" w:rsidRPr="00DE14CA">
        <w:rPr>
          <w:b/>
        </w:rPr>
        <w:fldChar w:fldCharType="end"/>
      </w:r>
      <w:r w:rsidR="002137EC">
        <w:t>:</w:t>
      </w:r>
      <w:r w:rsidR="00423AFC">
        <w:t xml:space="preserve"> </w:t>
      </w:r>
      <w:del w:id="2310" w:author="HASSINI Mohamed-amine" w:date="2019-02-01T11:28:00Z">
        <w:r w:rsidR="00423AFC" w:rsidDel="000D18D9">
          <w:delText>C</w:delText>
        </w:r>
      </w:del>
      <w:ins w:id="2311" w:author="HASSINI Mohamed-amine" w:date="2019-02-01T11:28:00Z">
        <w:r w:rsidR="000D18D9">
          <w:t>L</w:t>
        </w:r>
      </w:ins>
      <w:r w:rsidR="00423AFC">
        <w:t xml:space="preserve">e rotor </w:t>
      </w:r>
      <w:r>
        <w:t>exhibe une instabilité</w:t>
      </w:r>
      <w:r w:rsidR="006530E1">
        <w:t xml:space="preserve"> </w:t>
      </w:r>
      <w:del w:id="2312" w:author="HASSINI Mohamed-amine" w:date="2019-02-01T11:28:00Z">
        <w:r w:rsidR="006530E1" w:rsidDel="000D18D9">
          <w:delText>à l</w:delText>
        </w:r>
      </w:del>
      <w:ins w:id="2313" w:author="HASSINI Mohamed-amine" w:date="2019-02-01T11:28:00Z">
        <w:r w:rsidR="000D18D9">
          <w:t>d</w:t>
        </w:r>
      </w:ins>
      <w:r w:rsidR="006530E1">
        <w:t>’origine thermique</w:t>
      </w:r>
      <w:r w:rsidRPr="00F43860">
        <w:t xml:space="preserve"> </w:t>
      </w:r>
      <w:r>
        <w:t>à une vitesse de rotation</w:t>
      </w:r>
      <w:ins w:id="2314" w:author="HASSINI Mohamed-amine" w:date="2019-02-01T11:28:00Z">
        <w:r w:rsidR="000D18D9">
          <w:t xml:space="preserve"> proche de</w:t>
        </w:r>
      </w:ins>
      <w:r>
        <w:t xml:space="preserve"> </w:t>
      </w:r>
      <w:del w:id="2315" w:author="HASSINI Mohamed-amine" w:date="2019-02-01T11:28:00Z">
        <w:r w:rsidDel="000D18D9">
          <w:delText>avoisinant</w:delText>
        </w:r>
        <w:r w:rsidR="00AA31BA" w:rsidDel="000D18D9">
          <w:delText>e</w:delText>
        </w:r>
      </w:del>
      <w:r>
        <w:t xml:space="preserve"> </w:t>
      </w:r>
      <w:r w:rsidRPr="00F43860">
        <w:t>9900 tr/min</w:t>
      </w:r>
      <w:r>
        <w:t>.</w:t>
      </w:r>
      <w:r w:rsidR="00222313">
        <w:t xml:space="preserve"> Ce rotor</w:t>
      </w:r>
      <w:r w:rsidR="00330727">
        <w:t xml:space="preserve"> est guidé par deux paliers </w:t>
      </w:r>
      <w:r w:rsidR="00330727" w:rsidRPr="00523BDA">
        <w:t xml:space="preserve">à </w:t>
      </w:r>
      <w:r w:rsidR="00330727">
        <w:t>trois</w:t>
      </w:r>
      <w:r w:rsidR="00330727" w:rsidRPr="00523BDA">
        <w:t xml:space="preserve"> </w:t>
      </w:r>
      <w:r w:rsidR="00330727">
        <w:t>lobes</w:t>
      </w:r>
      <w:r w:rsidR="00330727" w:rsidRPr="00523BDA">
        <w:t xml:space="preserve"> </w:t>
      </w:r>
      <w:r w:rsidR="00330727">
        <w:t>qui comprennent</w:t>
      </w:r>
      <w:r w:rsidR="00330727" w:rsidRPr="00523BDA">
        <w:t xml:space="preserve"> 3 </w:t>
      </w:r>
      <w:r w:rsidR="00330727">
        <w:t>rainures</w:t>
      </w:r>
      <w:r w:rsidR="00330727" w:rsidRPr="00523BDA">
        <w:t xml:space="preserve"> </w:t>
      </w:r>
      <w:r w:rsidR="00330727">
        <w:t>axiales sur toute la longueur du palier. Il</w:t>
      </w:r>
      <w:r w:rsidR="00222313">
        <w:t xml:space="preserve"> possède</w:t>
      </w:r>
      <w:r w:rsidR="00222313" w:rsidRPr="000834AD">
        <w:t xml:space="preserve"> une </w:t>
      </w:r>
      <w:r w:rsidR="00222313">
        <w:t>turbine centrifuge</w:t>
      </w:r>
      <w:r w:rsidR="00222313" w:rsidRPr="000834AD">
        <w:t xml:space="preserve"> à une extrémité et un disque de turbine à flux radial à l'autre extrémité</w:t>
      </w:r>
      <w:r w:rsidR="00222313">
        <w:t xml:space="preserve">. </w:t>
      </w:r>
      <w:r w:rsidR="008A7EE3">
        <w:t xml:space="preserve">Il a été conclu dans </w:t>
      </w:r>
      <w:r w:rsidR="008A7EE3" w:rsidRPr="00DE14CA">
        <w:rPr>
          <w:b/>
        </w:rPr>
        <w:fldChar w:fldCharType="begin"/>
      </w:r>
      <w:r w:rsidR="008A7EE3" w:rsidRPr="00DE14CA">
        <w:rPr>
          <w:b/>
        </w:rPr>
        <w:instrText xml:space="preserve"> REF _Ref536202736 \r \h </w:instrText>
      </w:r>
      <w:r w:rsidR="008A7EE3">
        <w:rPr>
          <w:b/>
        </w:rPr>
        <w:instrText xml:space="preserve"> \* MERGEFORMAT </w:instrText>
      </w:r>
      <w:r w:rsidR="008A7EE3" w:rsidRPr="00DE14CA">
        <w:rPr>
          <w:b/>
        </w:rPr>
      </w:r>
      <w:r w:rsidR="008A7EE3" w:rsidRPr="00DE14CA">
        <w:rPr>
          <w:b/>
        </w:rPr>
        <w:fldChar w:fldCharType="separate"/>
      </w:r>
      <w:r w:rsidR="00D71FCC">
        <w:rPr>
          <w:b/>
        </w:rPr>
        <w:t>[25]</w:t>
      </w:r>
      <w:r w:rsidR="008A7EE3" w:rsidRPr="00DE14CA">
        <w:rPr>
          <w:b/>
        </w:rPr>
        <w:fldChar w:fldCharType="end"/>
      </w:r>
      <w:r w:rsidR="008A7EE3">
        <w:t xml:space="preserve"> et </w:t>
      </w:r>
      <w:r w:rsidR="008A7EE3" w:rsidRPr="00034511">
        <w:rPr>
          <w:b/>
        </w:rPr>
        <w:fldChar w:fldCharType="begin"/>
      </w:r>
      <w:r w:rsidR="008A7EE3" w:rsidRPr="00034511">
        <w:rPr>
          <w:b/>
        </w:rPr>
        <w:instrText xml:space="preserve"> REF _Ref531885219 \r \h  \* MERGEFORMAT </w:instrText>
      </w:r>
      <w:r w:rsidR="008A7EE3" w:rsidRPr="00034511">
        <w:rPr>
          <w:b/>
        </w:rPr>
      </w:r>
      <w:r w:rsidR="008A7EE3" w:rsidRPr="00034511">
        <w:rPr>
          <w:b/>
        </w:rPr>
        <w:fldChar w:fldCharType="separate"/>
      </w:r>
      <w:r w:rsidR="00D71FCC">
        <w:rPr>
          <w:b/>
        </w:rPr>
        <w:t>[55]</w:t>
      </w:r>
      <w:r w:rsidR="008A7EE3" w:rsidRPr="00034511">
        <w:rPr>
          <w:b/>
        </w:rPr>
        <w:fldChar w:fldCharType="end"/>
      </w:r>
      <w:r w:rsidR="008A7EE3">
        <w:t xml:space="preserve"> que le disque de turbine</w:t>
      </w:r>
      <w:r w:rsidR="003400A6" w:rsidRPr="003400A6">
        <w:t xml:space="preserve"> </w:t>
      </w:r>
      <w:r w:rsidR="003400A6" w:rsidRPr="000834AD">
        <w:t>à flux radial</w:t>
      </w:r>
      <w:ins w:id="2316" w:author="HASSINI Mohamed-amine" w:date="2019-02-01T11:29:00Z">
        <w:r w:rsidR="000D18D9">
          <w:t>,</w:t>
        </w:r>
      </w:ins>
      <w:r w:rsidR="008A7EE3">
        <w:t xml:space="preserve"> </w:t>
      </w:r>
      <w:ins w:id="2317" w:author="HASSINI Mohamed-amine" w:date="2019-02-01T11:29:00Z">
        <w:r w:rsidR="000D18D9">
          <w:t xml:space="preserve">dont la masse est </w:t>
        </w:r>
      </w:ins>
      <w:del w:id="2318" w:author="HASSINI Mohamed-amine" w:date="2019-02-01T11:29:00Z">
        <w:r w:rsidR="008A7EE3" w:rsidDel="000D18D9">
          <w:delText>pesé</w:delText>
        </w:r>
      </w:del>
      <w:r w:rsidR="008A7EE3">
        <w:t xml:space="preserve"> 61.7</w:t>
      </w:r>
      <w:ins w:id="2319" w:author="HASSINI Mohamed-amine" w:date="2019-02-01T11:29:00Z">
        <w:r w:rsidR="000D18D9">
          <w:t xml:space="preserve"> </w:t>
        </w:r>
      </w:ins>
      <w:r w:rsidR="008A7EE3">
        <w:t>kg</w:t>
      </w:r>
      <w:ins w:id="2320" w:author="HASSINI Mohamed-amine" w:date="2019-02-01T11:29:00Z">
        <w:r w:rsidR="000D18D9">
          <w:t>,</w:t>
        </w:r>
      </w:ins>
      <w:r w:rsidR="008A7EE3">
        <w:t xml:space="preserve"> était le principal contributeur à l’effet Morton instable. </w:t>
      </w:r>
      <w:del w:id="2321" w:author="HASSINI Mohamed-amine" w:date="2019-02-01T11:31:00Z">
        <w:r w:rsidR="00D25992" w:rsidDel="00B013A6">
          <w:delText>Selon une</w:delText>
        </w:r>
      </w:del>
      <w:r w:rsidR="00D25992">
        <w:t xml:space="preserve"> </w:t>
      </w:r>
      <w:ins w:id="2322" w:author="HASSINI Mohamed-amine" w:date="2019-02-01T11:31:00Z">
        <w:r w:rsidR="00B013A6">
          <w:t xml:space="preserve">En effectuant une </w:t>
        </w:r>
      </w:ins>
      <w:r w:rsidR="00D25992">
        <w:t>analyse de</w:t>
      </w:r>
      <w:del w:id="2323" w:author="HASSINI Mohamed-amine" w:date="2019-02-01T11:31:00Z">
        <w:r w:rsidR="00D25992" w:rsidDel="00B013A6">
          <w:delText xml:space="preserve"> la</w:delText>
        </w:r>
      </w:del>
      <w:r w:rsidR="00D25992">
        <w:t xml:space="preserve"> stabilité par l’approche</w:t>
      </w:r>
      <w:r w:rsidR="003A2300">
        <w:t xml:space="preserve"> de</w:t>
      </w:r>
      <w:r w:rsidR="00D25992">
        <w:t xml:space="preserve"> Lorenz</w:t>
      </w:r>
      <w:r w:rsidR="00FA3220">
        <w:t xml:space="preserve"> et de Murphy</w:t>
      </w:r>
      <w:r w:rsidR="005A3136">
        <w:t xml:space="preserve"> réalisée</w:t>
      </w:r>
      <w:del w:id="2324" w:author="HASSINI Mohamed-amine" w:date="2019-02-01T11:32:00Z">
        <w:r w:rsidR="00D25992" w:rsidDel="00B013A6">
          <w:delText xml:space="preserve"> dans cette thèse</w:delText>
        </w:r>
      </w:del>
      <w:r w:rsidR="00D25992">
        <w:t xml:space="preserve">, </w:t>
      </w:r>
      <w:r w:rsidR="00050D1C">
        <w:t xml:space="preserve">les modules des coefficients </w:t>
      </w:r>
      <m:oMath>
        <m:r>
          <m:rPr>
            <m:sty m:val="bi"/>
          </m:rPr>
          <w:rPr>
            <w:rFonts w:ascii="Cambria Math" w:hAnsi="Cambria Math"/>
          </w:rPr>
          <m:t>A</m:t>
        </m:r>
      </m:oMath>
      <w:ins w:id="2325" w:author="HASSINI Mohamed-amine" w:date="2019-02-01T11:33:00Z">
        <w:r w:rsidR="00444734">
          <w:rPr>
            <w:b/>
          </w:rPr>
          <w:t>,</w:t>
        </w:r>
      </w:ins>
      <w:r w:rsidR="00050D1C">
        <w:t xml:space="preserve"> </w:t>
      </w:r>
      <w:del w:id="2326" w:author="HASSINI Mohamed-amine" w:date="2019-02-01T11:33:00Z">
        <w:r w:rsidR="00050D1C" w:rsidDel="00444734">
          <w:delText>et</w:delText>
        </w:r>
      </w:del>
      <w:r w:rsidR="00050D1C">
        <w:t xml:space="preserve"> </w:t>
      </w:r>
      <m:oMath>
        <m:r>
          <m:rPr>
            <m:sty m:val="bi"/>
          </m:rPr>
          <w:rPr>
            <w:rFonts w:ascii="Cambria Math" w:hAnsi="Cambria Math"/>
          </w:rPr>
          <m:t>B</m:t>
        </m:r>
      </m:oMath>
      <w:r w:rsidR="00330727" w:rsidRPr="00330727">
        <w:t xml:space="preserve"> </w:t>
      </w:r>
      <w:ins w:id="2327" w:author="HASSINI Mohamed-amine" w:date="2019-02-01T11:33:00Z">
        <w:r w:rsidR="00444734">
          <w:t xml:space="preserve">et </w:t>
        </w:r>
        <m:oMath>
          <m:r>
            <m:rPr>
              <m:sty m:val="bi"/>
            </m:rPr>
            <w:rPr>
              <w:rFonts w:ascii="Cambria Math" w:hAnsi="Cambria Math"/>
            </w:rPr>
            <m:t>C</m:t>
          </m:r>
        </m:oMath>
        <w:r w:rsidR="00444734">
          <w:t xml:space="preserve"> </w:t>
        </w:r>
      </w:ins>
      <w:r w:rsidR="00330727">
        <w:t>à la vitesse 10000 tr/min</w:t>
      </w:r>
      <w:r w:rsidR="008A7EE3">
        <w:t xml:space="preserve"> </w:t>
      </w:r>
      <w:del w:id="2328" w:author="HASSINI Mohamed-amine" w:date="2019-02-01T11:32:00Z">
        <w:r w:rsidR="00050D1C" w:rsidDel="00B013A6">
          <w:delText xml:space="preserve">sont évalués approximativement et ceux-ci </w:delText>
        </w:r>
      </w:del>
      <w:r w:rsidR="008A027F">
        <w:t>valent</w:t>
      </w:r>
      <w:r w:rsidR="00050D1C">
        <w:t xml:space="preserve"> respectivement </w:t>
      </w:r>
      <m:oMath>
        <m:r>
          <w:rPr>
            <w:rFonts w:ascii="Cambria Math" w:hAnsi="Cambria Math"/>
          </w:rPr>
          <m:t xml:space="preserve">0.023 µm/(g∙mm)  </m:t>
        </m:r>
      </m:oMath>
      <w:ins w:id="2329" w:author="HASSINI Mohamed-amine" w:date="2019-02-01T11:33:00Z">
        <w:r w:rsidR="00444734">
          <w:t>,</w:t>
        </w:r>
      </w:ins>
      <w:del w:id="2330" w:author="HASSINI Mohamed-amine" w:date="2019-02-01T11:33:00Z">
        <w:r w:rsidR="00B03F49" w:rsidDel="00444734">
          <w:delText>et</w:delText>
        </w:r>
      </w:del>
      <m:oMath>
        <m:r>
          <w:rPr>
            <w:rFonts w:ascii="Cambria Math" w:hAnsi="Cambria Math"/>
          </w:rPr>
          <m:t xml:space="preserve"> 0.249 (g∙mm)/°C</m:t>
        </m:r>
      </m:oMath>
      <w:del w:id="2331" w:author="HASSINI Mohamed-amine" w:date="2019-02-01T11:33:00Z">
        <w:r w:rsidR="00B30F8D" w:rsidDel="00444734">
          <w:delText>.</w:delText>
        </w:r>
      </w:del>
      <w:ins w:id="2332" w:author="HASSINI Mohamed-amine" w:date="2019-02-01T11:33:00Z">
        <w:r w:rsidR="00444734">
          <w:t>et</w:t>
        </w:r>
      </w:ins>
      <w:r w:rsidR="005650E7">
        <w:t xml:space="preserve"> </w:t>
      </w:r>
      <w:del w:id="2333" w:author="HASSINI Mohamed-amine" w:date="2019-02-01T11:33:00Z">
        <w:r w:rsidR="005650E7" w:rsidDel="00444734">
          <w:delText xml:space="preserve">Le module </w:delText>
        </w:r>
        <m:oMath>
          <m:d>
            <m:dPr>
              <m:begChr m:val="|"/>
              <m:endChr m:val="|"/>
              <m:ctrlPr>
                <w:rPr>
                  <w:rFonts w:ascii="Cambria Math" w:hAnsi="Cambria Math"/>
                  <w:i/>
                </w:rPr>
              </m:ctrlPr>
            </m:dPr>
            <m:e>
              <m:r>
                <w:rPr>
                  <w:rFonts w:ascii="Cambria Math" w:hAnsi="Cambria Math"/>
                </w:rPr>
                <m:t>C</m:t>
              </m:r>
            </m:e>
          </m:d>
        </m:oMath>
        <w:r w:rsidR="005650E7" w:rsidDel="00444734">
          <w:delText xml:space="preserve"> est calculé selon la formule analytique (</w:delText>
        </w:r>
        <w:r w:rsidR="005650E7" w:rsidRPr="005650E7" w:rsidDel="00444734">
          <w:rPr>
            <w:b/>
          </w:rPr>
          <w:fldChar w:fldCharType="begin"/>
        </w:r>
        <w:r w:rsidR="005650E7" w:rsidRPr="005650E7" w:rsidDel="00444734">
          <w:rPr>
            <w:b/>
          </w:rPr>
          <w:delInstrText xml:space="preserve"> REF _Ref518572565 \r \h </w:delInstrText>
        </w:r>
        <w:r w:rsidR="005650E7" w:rsidDel="00444734">
          <w:rPr>
            <w:b/>
          </w:rPr>
          <w:delInstrText xml:space="preserve"> \* MERGEFORMAT </w:delInstrText>
        </w:r>
        <w:r w:rsidR="005650E7" w:rsidRPr="005650E7" w:rsidDel="00444734">
          <w:rPr>
            <w:b/>
          </w:rPr>
        </w:r>
        <w:r w:rsidR="005650E7" w:rsidRPr="005650E7" w:rsidDel="00444734">
          <w:rPr>
            <w:b/>
          </w:rPr>
          <w:fldChar w:fldCharType="separate"/>
        </w:r>
        <w:r w:rsidR="00D71FCC" w:rsidDel="00444734">
          <w:rPr>
            <w:b/>
          </w:rPr>
          <w:delText>Eq.5-13</w:delText>
        </w:r>
        <w:r w:rsidR="005650E7" w:rsidRPr="005650E7" w:rsidDel="00444734">
          <w:rPr>
            <w:b/>
          </w:rPr>
          <w:fldChar w:fldCharType="end"/>
        </w:r>
        <w:r w:rsidR="005650E7" w:rsidRPr="005650E7" w:rsidDel="00444734">
          <w:delText>)</w:delText>
        </w:r>
        <w:r w:rsidR="005650E7" w:rsidDel="00444734">
          <w:delText xml:space="preserve"> et vaut </w:delText>
        </w:r>
      </w:del>
      <m:oMath>
        <m:r>
          <w:rPr>
            <w:rFonts w:ascii="Cambria Math" w:hAnsi="Cambria Math"/>
          </w:rPr>
          <m:t>188.7 µm/°C</m:t>
        </m:r>
      </m:oMath>
    </w:p>
    <w:p w14:paraId="69FCB728" w14:textId="77777777" w:rsidR="00C80962" w:rsidRDefault="00091452" w:rsidP="00C80962">
      <w:pPr>
        <w:keepNext/>
        <w:spacing w:line="360" w:lineRule="auto"/>
        <w:jc w:val="center"/>
      </w:pPr>
      <w:r>
        <w:rPr>
          <w:noProof/>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3462" cy="1552144"/>
                    </a:xfrm>
                    <a:prstGeom prst="rect">
                      <a:avLst/>
                    </a:prstGeom>
                  </pic:spPr>
                </pic:pic>
              </a:graphicData>
            </a:graphic>
          </wp:inline>
        </w:drawing>
      </w:r>
    </w:p>
    <w:p w14:paraId="42FE4FD7" w14:textId="1EB9ADF8"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334" w:name="_Ref536721498"/>
      <w:bookmarkStart w:id="2335" w:name="_Toc536112264"/>
      <w:bookmarkStart w:id="2336" w:name="_Toc536627051"/>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34"/>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D71FCC">
        <w:rPr>
          <w:b/>
          <w:i w:val="0"/>
          <w:sz w:val="22"/>
        </w:rPr>
        <w:t>[55]</w:t>
      </w:r>
      <w:bookmarkEnd w:id="2335"/>
      <w:bookmarkEnd w:id="2336"/>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3022F500" w14:textId="646FC6A8" w:rsidR="00F163B5" w:rsidRDefault="00F163B5" w:rsidP="00DB426E">
      <w:pPr>
        <w:pStyle w:val="Paragraphedeliste"/>
        <w:numPr>
          <w:ilvl w:val="0"/>
          <w:numId w:val="31"/>
        </w:numPr>
        <w:spacing w:line="360" w:lineRule="auto"/>
        <w:ind w:left="567"/>
        <w:jc w:val="both"/>
        <w:rPr>
          <w:szCs w:val="22"/>
          <w:lang w:eastAsia="zh-CN"/>
        </w:rPr>
      </w:pPr>
      <w:r>
        <w:rPr>
          <w:szCs w:val="22"/>
          <w:lang w:eastAsia="zh-CN"/>
        </w:rPr>
        <w:lastRenderedPageBreak/>
        <w:t>le rotor symétrique présentant deux disques en porte à faux décrit par Keogh et Morton</w:t>
      </w:r>
      <w:r w:rsidR="009861B9">
        <w:rPr>
          <w:szCs w:val="22"/>
          <w:lang w:eastAsia="zh-CN"/>
        </w:rPr>
        <w:t xml:space="preserve"> </w:t>
      </w:r>
      <w:r w:rsidR="009861B9" w:rsidRPr="009861B9">
        <w:rPr>
          <w:b/>
          <w:szCs w:val="22"/>
          <w:lang w:eastAsia="zh-CN"/>
        </w:rPr>
        <w:fldChar w:fldCharType="begin"/>
      </w:r>
      <w:r w:rsidR="009861B9" w:rsidRPr="009861B9">
        <w:rPr>
          <w:b/>
          <w:szCs w:val="22"/>
          <w:lang w:eastAsia="zh-CN"/>
        </w:rPr>
        <w:instrText xml:space="preserve"> REF _Ref533096446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D71FCC">
        <w:rPr>
          <w:b/>
          <w:szCs w:val="22"/>
          <w:lang w:eastAsia="zh-CN"/>
        </w:rPr>
        <w:t>[21]</w:t>
      </w:r>
      <w:r w:rsidR="009861B9" w:rsidRPr="009861B9">
        <w:rPr>
          <w:b/>
          <w:szCs w:val="22"/>
          <w:lang w:eastAsia="zh-CN"/>
        </w:rPr>
        <w:fldChar w:fldCharType="end"/>
      </w:r>
      <w:r w:rsidR="00B254C1">
        <w:rPr>
          <w:b/>
          <w:szCs w:val="22"/>
          <w:lang w:eastAsia="zh-CN"/>
        </w:rPr>
        <w:t> </w:t>
      </w:r>
      <w:r w:rsidR="00B254C1">
        <w:rPr>
          <w:szCs w:val="22"/>
        </w:rPr>
        <w:t xml:space="preserve">: La </w:t>
      </w:r>
      <w:r w:rsidR="00B254C1" w:rsidRPr="00B254C1">
        <w:rPr>
          <w:b/>
          <w:szCs w:val="22"/>
        </w:rPr>
        <w:fldChar w:fldCharType="begin"/>
      </w:r>
      <w:r w:rsidR="00B254C1" w:rsidRPr="00B254C1">
        <w:rPr>
          <w:b/>
          <w:szCs w:val="22"/>
        </w:rPr>
        <w:instrText xml:space="preserve"> REF _Ref536452193 \h  \* MERGEFORMAT </w:instrText>
      </w:r>
      <w:r w:rsidR="00B254C1" w:rsidRPr="00B254C1">
        <w:rPr>
          <w:b/>
          <w:szCs w:val="22"/>
        </w:rPr>
      </w:r>
      <w:r w:rsidR="00B254C1" w:rsidRPr="00B254C1">
        <w:rPr>
          <w:b/>
          <w:szCs w:val="22"/>
        </w:rPr>
        <w:fldChar w:fldCharType="separate"/>
      </w:r>
      <w:r w:rsidR="00D71FCC" w:rsidRPr="00D71FCC">
        <w:rPr>
          <w:b/>
          <w:iCs/>
          <w:szCs w:val="22"/>
        </w:rPr>
        <w:t>Figure 5.3</w:t>
      </w:r>
      <w:r w:rsidR="00D71FCC" w:rsidRPr="00D71FCC">
        <w:rPr>
          <w:b/>
          <w:iCs/>
          <w:szCs w:val="22"/>
        </w:rPr>
        <w:noBreakHyphen/>
        <w:t>2</w:t>
      </w:r>
      <w:r w:rsidR="00B254C1" w:rsidRPr="00B254C1">
        <w:rPr>
          <w:b/>
          <w:szCs w:val="22"/>
        </w:rPr>
        <w:fldChar w:fldCharType="end"/>
      </w:r>
      <w:r w:rsidR="00B254C1" w:rsidRPr="00B254C1">
        <w:rPr>
          <w:szCs w:val="22"/>
        </w:rPr>
        <w:t xml:space="preserve"> i</w:t>
      </w:r>
      <w:r w:rsidR="00B254C1">
        <w:rPr>
          <w:szCs w:val="22"/>
        </w:rPr>
        <w:t>llustre ce rotor supporté par deux pa</w:t>
      </w:r>
      <w:del w:id="2337" w:author="HASSINI Mohamed-amine" w:date="2019-02-01T11:34:00Z">
        <w:r w:rsidR="00B254C1" w:rsidDel="00444734">
          <w:rPr>
            <w:szCs w:val="22"/>
          </w:rPr>
          <w:delText>r</w:delText>
        </w:r>
      </w:del>
      <w:r w:rsidR="00B254C1">
        <w:rPr>
          <w:szCs w:val="22"/>
        </w:rPr>
        <w:t>l</w:t>
      </w:r>
      <w:ins w:id="2338" w:author="HASSINI Mohamed-amine" w:date="2019-02-01T11:34:00Z">
        <w:r w:rsidR="00444734">
          <w:rPr>
            <w:szCs w:val="22"/>
          </w:rPr>
          <w:t>i</w:t>
        </w:r>
      </w:ins>
      <w:r w:rsidR="00B254C1">
        <w:rPr>
          <w:szCs w:val="22"/>
        </w:rPr>
        <w:t xml:space="preserve">ers circulaires identiques. </w:t>
      </w:r>
      <w:r w:rsidR="001A536B">
        <w:rPr>
          <w:szCs w:val="22"/>
        </w:rPr>
        <w:t xml:space="preserve">La masse des disques montés en porte à faux est </w:t>
      </w:r>
      <w:ins w:id="2339" w:author="HASSINI Mohamed-amine" w:date="2019-02-01T11:34:00Z">
        <w:r w:rsidR="00444734">
          <w:rPr>
            <w:szCs w:val="22"/>
          </w:rPr>
          <w:t xml:space="preserve">de </w:t>
        </w:r>
      </w:ins>
      <w:r w:rsidR="001A536B">
        <w:rPr>
          <w:szCs w:val="22"/>
        </w:rPr>
        <w:t xml:space="preserve">20kg et la distance entre le disque et le palier est </w:t>
      </w:r>
      <w:ins w:id="2340" w:author="HASSINI Mohamed-amine" w:date="2019-02-01T11:34:00Z">
        <w:r w:rsidR="00444734">
          <w:rPr>
            <w:szCs w:val="22"/>
          </w:rPr>
          <w:t xml:space="preserve">de 200 mm </w:t>
        </w:r>
      </w:ins>
      <w:del w:id="2341" w:author="HASSINI Mohamed-amine" w:date="2019-02-01T11:34:00Z">
        <w:r w:rsidR="001A536B" w:rsidDel="00444734">
          <w:rPr>
            <w:szCs w:val="22"/>
          </w:rPr>
          <w:delText>0.2 m</w:delText>
        </w:r>
      </w:del>
      <w:r w:rsidR="00F27031">
        <w:rPr>
          <w:szCs w:val="22"/>
        </w:rPr>
        <w:t xml:space="preserve">. </w:t>
      </w:r>
      <w:r w:rsidR="00BA2DF0">
        <w:rPr>
          <w:szCs w:val="22"/>
        </w:rPr>
        <w:t>Selon les études présenté</w:t>
      </w:r>
      <w:ins w:id="2342" w:author="HASSINI Mohamed-amine" w:date="2019-02-01T11:34:00Z">
        <w:r w:rsidR="00444734">
          <w:rPr>
            <w:szCs w:val="22"/>
          </w:rPr>
          <w:t>s</w:t>
        </w:r>
      </w:ins>
      <w:r w:rsidR="00BA2DF0">
        <w:rPr>
          <w:szCs w:val="22"/>
        </w:rPr>
        <w:t xml:space="preserve"> dans </w:t>
      </w:r>
      <w:r w:rsidR="00BA2DF0" w:rsidRPr="00BA2DF0">
        <w:rPr>
          <w:b/>
          <w:szCs w:val="22"/>
        </w:rPr>
        <w:fldChar w:fldCharType="begin"/>
      </w:r>
      <w:r w:rsidR="00BA2DF0" w:rsidRPr="00BA2DF0">
        <w:rPr>
          <w:b/>
          <w:szCs w:val="22"/>
        </w:rPr>
        <w:instrText xml:space="preserve"> REF _Ref533096446 \r \h </w:instrText>
      </w:r>
      <w:r w:rsidR="00BA2DF0">
        <w:rPr>
          <w:b/>
          <w:szCs w:val="22"/>
        </w:rPr>
        <w:instrText xml:space="preserve"> \* MERGEFORMAT </w:instrText>
      </w:r>
      <w:r w:rsidR="00BA2DF0" w:rsidRPr="00BA2DF0">
        <w:rPr>
          <w:b/>
          <w:szCs w:val="22"/>
        </w:rPr>
      </w:r>
      <w:r w:rsidR="00BA2DF0" w:rsidRPr="00BA2DF0">
        <w:rPr>
          <w:b/>
          <w:szCs w:val="22"/>
        </w:rPr>
        <w:fldChar w:fldCharType="separate"/>
      </w:r>
      <w:r w:rsidR="00BA2DF0" w:rsidRPr="00BA2DF0">
        <w:rPr>
          <w:b/>
          <w:szCs w:val="22"/>
        </w:rPr>
        <w:t>[21]</w:t>
      </w:r>
      <w:r w:rsidR="00BA2DF0" w:rsidRPr="00BA2DF0">
        <w:rPr>
          <w:b/>
          <w:szCs w:val="22"/>
        </w:rPr>
        <w:fldChar w:fldCharType="end"/>
      </w:r>
      <w:r w:rsidR="00BA2DF0">
        <w:rPr>
          <w:b/>
          <w:szCs w:val="22"/>
        </w:rPr>
        <w:t xml:space="preserve"> </w:t>
      </w:r>
      <w:r w:rsidR="00BA2DF0" w:rsidRPr="00BA2DF0">
        <w:rPr>
          <w:szCs w:val="22"/>
        </w:rPr>
        <w:t>et</w:t>
      </w:r>
      <w:r w:rsidR="00BA2DF0">
        <w:rPr>
          <w:b/>
          <w:szCs w:val="22"/>
        </w:rPr>
        <w:t xml:space="preserve"> </w:t>
      </w:r>
      <w:r w:rsidR="00BA2DF0" w:rsidRPr="00BA2DF0">
        <w:rPr>
          <w:b/>
          <w:szCs w:val="22"/>
        </w:rPr>
        <w:fldChar w:fldCharType="begin"/>
      </w:r>
      <w:r w:rsidR="00BA2DF0" w:rsidRPr="00BA2DF0">
        <w:rPr>
          <w:b/>
          <w:szCs w:val="22"/>
        </w:rPr>
        <w:instrText xml:space="preserve"> REF _Ref536202736 \r \h </w:instrText>
      </w:r>
      <w:r w:rsidR="00BA2DF0">
        <w:rPr>
          <w:b/>
          <w:szCs w:val="22"/>
        </w:rPr>
        <w:instrText xml:space="preserve"> \* MERGEFORMAT </w:instrText>
      </w:r>
      <w:r w:rsidR="00BA2DF0" w:rsidRPr="00BA2DF0">
        <w:rPr>
          <w:b/>
          <w:szCs w:val="22"/>
        </w:rPr>
      </w:r>
      <w:r w:rsidR="00BA2DF0" w:rsidRPr="00BA2DF0">
        <w:rPr>
          <w:b/>
          <w:szCs w:val="22"/>
        </w:rPr>
        <w:fldChar w:fldCharType="separate"/>
      </w:r>
      <w:r w:rsidR="00BA2DF0" w:rsidRPr="00BA2DF0">
        <w:rPr>
          <w:b/>
          <w:szCs w:val="22"/>
        </w:rPr>
        <w:t>[25]</w:t>
      </w:r>
      <w:r w:rsidR="00BA2DF0" w:rsidRPr="00BA2DF0">
        <w:rPr>
          <w:b/>
          <w:szCs w:val="22"/>
        </w:rPr>
        <w:fldChar w:fldCharType="end"/>
      </w:r>
      <w:r w:rsidR="00BA2DF0" w:rsidRPr="00BA2DF0">
        <w:rPr>
          <w:szCs w:val="22"/>
        </w:rPr>
        <w:t>, ce</w:t>
      </w:r>
      <w:r w:rsidR="00BA2DF0">
        <w:rPr>
          <w:szCs w:val="22"/>
        </w:rPr>
        <w:t xml:space="preserve"> rotor </w:t>
      </w:r>
      <w:r w:rsidR="004A5BAD">
        <w:rPr>
          <w:szCs w:val="22"/>
        </w:rPr>
        <w:t>exhib</w:t>
      </w:r>
      <w:ins w:id="2343" w:author="HASSINI Mohamed-amine" w:date="2019-02-01T11:34:00Z">
        <w:r w:rsidR="00444734">
          <w:rPr>
            <w:szCs w:val="22"/>
          </w:rPr>
          <w:t>e</w:t>
        </w:r>
      </w:ins>
      <w:del w:id="2344" w:author="HASSINI Mohamed-amine" w:date="2019-02-01T11:34:00Z">
        <w:r w:rsidR="004A5BAD" w:rsidDel="00444734">
          <w:rPr>
            <w:szCs w:val="22"/>
          </w:rPr>
          <w:delText>ait</w:delText>
        </w:r>
      </w:del>
      <w:r w:rsidR="00BA2DF0">
        <w:rPr>
          <w:szCs w:val="22"/>
        </w:rPr>
        <w:t xml:space="preserve"> </w:t>
      </w:r>
      <w:del w:id="2345" w:author="HASSINI Mohamed-amine" w:date="2019-02-01T11:35:00Z">
        <w:r w:rsidR="00BA2DF0" w:rsidDel="00444734">
          <w:rPr>
            <w:szCs w:val="22"/>
          </w:rPr>
          <w:delText xml:space="preserve">une instabilité du type l’effet Morton </w:delText>
        </w:r>
      </w:del>
      <w:r w:rsidR="00BA2DF0">
        <w:rPr>
          <w:szCs w:val="22"/>
        </w:rPr>
        <w:t xml:space="preserve">autour de 10000 tr/min. </w:t>
      </w:r>
      <w:r w:rsidR="00105E39">
        <w:rPr>
          <w:szCs w:val="22"/>
        </w:rPr>
        <w:t xml:space="preserve">Basé sur la configuration présentée du rotor décrit dans </w:t>
      </w:r>
      <w:r w:rsidR="00105E39" w:rsidRPr="009861B9">
        <w:rPr>
          <w:b/>
          <w:szCs w:val="22"/>
          <w:lang w:eastAsia="zh-CN"/>
        </w:rPr>
        <w:fldChar w:fldCharType="begin"/>
      </w:r>
      <w:r w:rsidR="00105E39" w:rsidRPr="009861B9">
        <w:rPr>
          <w:b/>
          <w:szCs w:val="22"/>
          <w:lang w:eastAsia="zh-CN"/>
        </w:rPr>
        <w:instrText xml:space="preserve"> REF _Ref533096446 \r \h </w:instrText>
      </w:r>
      <w:r w:rsidR="00105E39">
        <w:rPr>
          <w:b/>
          <w:szCs w:val="22"/>
          <w:lang w:eastAsia="zh-CN"/>
        </w:rPr>
        <w:instrText xml:space="preserve"> \* MERGEFORMAT </w:instrText>
      </w:r>
      <w:r w:rsidR="00105E39" w:rsidRPr="009861B9">
        <w:rPr>
          <w:b/>
          <w:szCs w:val="22"/>
          <w:lang w:eastAsia="zh-CN"/>
        </w:rPr>
      </w:r>
      <w:r w:rsidR="00105E39" w:rsidRPr="009861B9">
        <w:rPr>
          <w:b/>
          <w:szCs w:val="22"/>
          <w:lang w:eastAsia="zh-CN"/>
        </w:rPr>
        <w:fldChar w:fldCharType="separate"/>
      </w:r>
      <w:r w:rsidR="00D71FCC">
        <w:rPr>
          <w:b/>
          <w:szCs w:val="22"/>
          <w:lang w:eastAsia="zh-CN"/>
        </w:rPr>
        <w:t>[21]</w:t>
      </w:r>
      <w:r w:rsidR="00105E39" w:rsidRPr="009861B9">
        <w:rPr>
          <w:b/>
          <w:szCs w:val="22"/>
          <w:lang w:eastAsia="zh-CN"/>
        </w:rPr>
        <w:fldChar w:fldCharType="end"/>
      </w:r>
      <w:r w:rsidR="00142615">
        <w:rPr>
          <w:b/>
          <w:szCs w:val="22"/>
          <w:lang w:eastAsia="zh-CN"/>
        </w:rPr>
        <w:t xml:space="preserve"> </w:t>
      </w:r>
      <w:r w:rsidR="00142615" w:rsidRPr="00142615">
        <w:rPr>
          <w:szCs w:val="22"/>
          <w:lang w:eastAsia="zh-CN"/>
        </w:rPr>
        <w:t xml:space="preserve">et </w:t>
      </w:r>
      <w:r w:rsidR="00142615">
        <w:rPr>
          <w:szCs w:val="22"/>
          <w:lang w:eastAsia="zh-CN"/>
        </w:rPr>
        <w:t xml:space="preserve">les résultats présentés dans </w:t>
      </w:r>
      <w:r w:rsidR="00142615" w:rsidRPr="00BA2DF0">
        <w:rPr>
          <w:b/>
          <w:szCs w:val="22"/>
        </w:rPr>
        <w:fldChar w:fldCharType="begin"/>
      </w:r>
      <w:r w:rsidR="00142615" w:rsidRPr="00BA2DF0">
        <w:rPr>
          <w:b/>
          <w:szCs w:val="22"/>
        </w:rPr>
        <w:instrText xml:space="preserve"> REF _Ref533096446 \r \h </w:instrText>
      </w:r>
      <w:r w:rsidR="00142615">
        <w:rPr>
          <w:b/>
          <w:szCs w:val="22"/>
        </w:rPr>
        <w:instrText xml:space="preserve"> \* MERGEFORMAT </w:instrText>
      </w:r>
      <w:r w:rsidR="00142615" w:rsidRPr="00BA2DF0">
        <w:rPr>
          <w:b/>
          <w:szCs w:val="22"/>
        </w:rPr>
      </w:r>
      <w:r w:rsidR="00142615" w:rsidRPr="00BA2DF0">
        <w:rPr>
          <w:b/>
          <w:szCs w:val="22"/>
        </w:rPr>
        <w:fldChar w:fldCharType="separate"/>
      </w:r>
      <w:r w:rsidR="00142615" w:rsidRPr="00BA2DF0">
        <w:rPr>
          <w:b/>
          <w:szCs w:val="22"/>
        </w:rPr>
        <w:t>[21]</w:t>
      </w:r>
      <w:r w:rsidR="00142615" w:rsidRPr="00BA2DF0">
        <w:rPr>
          <w:b/>
          <w:szCs w:val="22"/>
        </w:rPr>
        <w:fldChar w:fldCharType="end"/>
      </w:r>
      <w:r w:rsidR="00105E39" w:rsidRPr="00105E39">
        <w:rPr>
          <w:szCs w:val="22"/>
          <w:lang w:eastAsia="zh-CN"/>
        </w:rPr>
        <w:t>,</w:t>
      </w:r>
      <w:r w:rsidR="00105E39">
        <w:rPr>
          <w:b/>
          <w:szCs w:val="22"/>
          <w:lang w:eastAsia="zh-CN"/>
        </w:rPr>
        <w:t xml:space="preserve"> </w:t>
      </w:r>
      <w:r w:rsidR="00105E39" w:rsidRPr="00105E39">
        <w:rPr>
          <w:szCs w:val="22"/>
          <w:lang w:eastAsia="zh-CN"/>
        </w:rPr>
        <w:t xml:space="preserve">le </w:t>
      </w:r>
      <w:r w:rsidR="007E63A3">
        <w:rPr>
          <w:szCs w:val="22"/>
          <w:lang w:eastAsia="zh-CN"/>
        </w:rPr>
        <w:t xml:space="preserve">module du </w:t>
      </w:r>
      <w:r w:rsidR="00105E39" w:rsidRPr="00105E39">
        <w:rPr>
          <w:szCs w:val="22"/>
          <w:lang w:eastAsia="zh-CN"/>
        </w:rPr>
        <w:t>co</w:t>
      </w:r>
      <w:r w:rsidR="00105E39">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05E39">
        <w:rPr>
          <w:szCs w:val="22"/>
          <w:lang w:eastAsia="zh-CN"/>
        </w:rPr>
        <w:t xml:space="preserve"> approximé par </w:t>
      </w:r>
      <w:r w:rsidR="007E63A3">
        <w:t>la formule analytique (</w:t>
      </w:r>
      <w:r w:rsidR="007E63A3" w:rsidRPr="005650E7">
        <w:rPr>
          <w:b/>
        </w:rPr>
        <w:fldChar w:fldCharType="begin"/>
      </w:r>
      <w:r w:rsidR="007E63A3" w:rsidRPr="005650E7">
        <w:rPr>
          <w:b/>
        </w:rPr>
        <w:instrText xml:space="preserve"> REF _Ref518572565 \r \h </w:instrText>
      </w:r>
      <w:r w:rsidR="007E63A3">
        <w:rPr>
          <w:b/>
        </w:rPr>
        <w:instrText xml:space="preserve"> \* MERGEFORMAT </w:instrText>
      </w:r>
      <w:r w:rsidR="007E63A3" w:rsidRPr="005650E7">
        <w:rPr>
          <w:b/>
        </w:rPr>
      </w:r>
      <w:r w:rsidR="007E63A3" w:rsidRPr="005650E7">
        <w:rPr>
          <w:b/>
        </w:rPr>
        <w:fldChar w:fldCharType="separate"/>
      </w:r>
      <w:r w:rsidR="00D71FCC">
        <w:rPr>
          <w:b/>
        </w:rPr>
        <w:t>Eq.5-13</w:t>
      </w:r>
      <w:r w:rsidR="007E63A3" w:rsidRPr="005650E7">
        <w:rPr>
          <w:b/>
        </w:rPr>
        <w:fldChar w:fldCharType="end"/>
      </w:r>
      <w:r w:rsidR="007E63A3" w:rsidRPr="005650E7">
        <w:t>)</w:t>
      </w:r>
      <w:r w:rsidR="007E63A3">
        <w:t xml:space="preserve"> </w:t>
      </w:r>
      <w:r w:rsidR="007E63A3">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05E39">
        <w:t xml:space="preserve">. </w:t>
      </w:r>
      <w:r w:rsidR="007E63A3">
        <w:t xml:space="preserve">Les coefficients </w:t>
      </w:r>
      <m:oMath>
        <m:r>
          <m:rPr>
            <m:sty m:val="bi"/>
          </m:rPr>
          <w:rPr>
            <w:rFonts w:ascii="Cambria Math" w:hAnsi="Cambria Math"/>
          </w:rPr>
          <m:t>A</m:t>
        </m:r>
      </m:oMath>
      <w:r w:rsidR="007E63A3">
        <w:t xml:space="preserve"> et </w:t>
      </w:r>
      <m:oMath>
        <m:r>
          <m:rPr>
            <m:sty m:val="bi"/>
          </m:rPr>
          <w:rPr>
            <w:rFonts w:ascii="Cambria Math" w:hAnsi="Cambria Math"/>
          </w:rPr>
          <m:t>B</m:t>
        </m:r>
      </m:oMath>
      <w:r w:rsidR="007E63A3">
        <w:rPr>
          <w:b/>
        </w:rPr>
        <w:t xml:space="preserve"> </w:t>
      </w:r>
      <w:r w:rsidR="00DB426E">
        <w:rPr>
          <w:szCs w:val="22"/>
          <w:lang w:eastAsia="zh-CN"/>
        </w:rPr>
        <w:t xml:space="preserve">donnent respectivement </w:t>
      </w:r>
      <m:oMath>
        <m:r>
          <w:rPr>
            <w:rFonts w:ascii="Cambria Math" w:hAnsi="Cambria Math"/>
          </w:rPr>
          <m:t>0.201 µm/(g∙mm)</m:t>
        </m:r>
      </m:oMath>
      <w:r w:rsidR="00142615">
        <w:t xml:space="preserve"> </w:t>
      </w:r>
      <w:r w:rsidR="00DB426E">
        <w:t>et</w:t>
      </w:r>
      <m:oMath>
        <m:r>
          <w:rPr>
            <w:rFonts w:ascii="Cambria Math" w:hAnsi="Cambria Math"/>
          </w:rPr>
          <m:t xml:space="preserve"> 0.135 (g∙mm)/°C</m:t>
        </m:r>
      </m:oMath>
      <w:r w:rsidR="005766D3">
        <w:t xml:space="preserve"> à la vitesse 10505 tr/min</w:t>
      </w:r>
      <w:r w:rsidR="00DB426E">
        <w:t>.</w:t>
      </w:r>
    </w:p>
    <w:p w14:paraId="697B5D4A" w14:textId="77777777" w:rsidR="0019727E" w:rsidRDefault="0019727E" w:rsidP="0019727E">
      <w:pPr>
        <w:keepNext/>
        <w:spacing w:line="360" w:lineRule="auto"/>
        <w:jc w:val="center"/>
      </w:pPr>
      <w:r w:rsidRPr="0019727E">
        <w:rPr>
          <w:noProof/>
          <w:szCs w:val="22"/>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37"/>
                    <a:srcRect t="17572"/>
                    <a:stretch/>
                  </pic:blipFill>
                  <pic:spPr>
                    <a:xfrm>
                      <a:off x="0" y="0"/>
                      <a:ext cx="4186800" cy="1530000"/>
                    </a:xfrm>
                    <a:prstGeom prst="rect">
                      <a:avLst/>
                    </a:prstGeom>
                  </pic:spPr>
                </pic:pic>
              </a:graphicData>
            </a:graphic>
          </wp:inline>
        </w:drawing>
      </w:r>
    </w:p>
    <w:p w14:paraId="52D84317" w14:textId="58F44F49"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346" w:name="_Ref536452193"/>
      <w:bookmarkStart w:id="2347" w:name="_Toc536627052"/>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346"/>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D71FCC">
        <w:rPr>
          <w:rFonts w:ascii="Calibri" w:eastAsia="Times New Roman" w:hAnsi="Calibri" w:cs="Times New Roman"/>
          <w:b/>
          <w:i w:val="0"/>
          <w:iCs w:val="0"/>
          <w:color w:val="auto"/>
          <w:sz w:val="22"/>
          <w:szCs w:val="22"/>
        </w:rPr>
        <w:t>[21]</w:t>
      </w:r>
      <w:bookmarkEnd w:id="2347"/>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4092237E"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turbodétendeur décrit par Schmied </w:t>
      </w:r>
      <w:r w:rsidR="009861B9" w:rsidRPr="009861B9">
        <w:rPr>
          <w:b/>
          <w:szCs w:val="22"/>
          <w:lang w:eastAsia="zh-CN"/>
        </w:rPr>
        <w:fldChar w:fldCharType="begin"/>
      </w:r>
      <w:r w:rsidR="009861B9" w:rsidRPr="009861B9">
        <w:rPr>
          <w:b/>
          <w:szCs w:val="22"/>
          <w:lang w:eastAsia="zh-CN"/>
        </w:rPr>
        <w:instrText xml:space="preserve"> REF _Ref533090559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D71FCC">
        <w:rPr>
          <w:b/>
          <w:szCs w:val="22"/>
          <w:lang w:eastAsia="zh-CN"/>
        </w:rPr>
        <w:t>[16]</w:t>
      </w:r>
      <w:r w:rsidR="009861B9" w:rsidRPr="009861B9">
        <w:rPr>
          <w:b/>
          <w:szCs w:val="22"/>
          <w:lang w:eastAsia="zh-CN"/>
        </w:rPr>
        <w:fldChar w:fldCharType="end"/>
      </w:r>
      <w:ins w:id="2348" w:author="HASSINI Mohamed-amine" w:date="2019-02-01T11:38:00Z">
        <w:r w:rsidR="00444734">
          <w:rPr>
            <w:b/>
            <w:szCs w:val="22"/>
            <w:lang w:eastAsia="zh-CN"/>
          </w:rPr>
          <w:t xml:space="preserve"> (cf fig…)</w:t>
        </w:r>
      </w:ins>
      <w:r w:rsidR="00371499">
        <w:rPr>
          <w:szCs w:val="22"/>
          <w:lang w:eastAsia="zh-CN"/>
        </w:rPr>
        <w:t xml:space="preserve">. Ce cas a été présenté au chapitre 1 à la </w:t>
      </w:r>
      <w:r w:rsidR="00371499" w:rsidRPr="00371499">
        <w:rPr>
          <w:b/>
          <w:szCs w:val="22"/>
          <w:lang w:eastAsia="zh-CN"/>
        </w:rPr>
        <w:t>section</w:t>
      </w:r>
      <w:r w:rsidR="00371499">
        <w:rPr>
          <w:szCs w:val="22"/>
          <w:lang w:eastAsia="zh-CN"/>
        </w:rPr>
        <w:t xml:space="preserve"> </w:t>
      </w:r>
      <w:r w:rsidR="00371499" w:rsidRPr="00371499">
        <w:rPr>
          <w:b/>
          <w:szCs w:val="22"/>
          <w:lang w:eastAsia="zh-CN"/>
        </w:rPr>
        <w:fldChar w:fldCharType="begin"/>
      </w:r>
      <w:r w:rsidR="00371499" w:rsidRPr="00371499">
        <w:rPr>
          <w:b/>
          <w:szCs w:val="22"/>
          <w:lang w:eastAsia="zh-CN"/>
        </w:rPr>
        <w:instrText xml:space="preserve"> REF _Ref536449148 \r \h </w:instrText>
      </w:r>
      <w:r w:rsidR="00371499">
        <w:rPr>
          <w:b/>
          <w:szCs w:val="22"/>
          <w:lang w:eastAsia="zh-CN"/>
        </w:rPr>
        <w:instrText xml:space="preserve"> \* MERGEFORMAT </w:instrText>
      </w:r>
      <w:r w:rsidR="00371499" w:rsidRPr="00371499">
        <w:rPr>
          <w:b/>
          <w:szCs w:val="22"/>
          <w:lang w:eastAsia="zh-CN"/>
        </w:rPr>
      </w:r>
      <w:r w:rsidR="00371499" w:rsidRPr="00371499">
        <w:rPr>
          <w:b/>
          <w:szCs w:val="22"/>
          <w:lang w:eastAsia="zh-CN"/>
        </w:rPr>
        <w:fldChar w:fldCharType="separate"/>
      </w:r>
      <w:r w:rsidR="00D71FCC">
        <w:rPr>
          <w:b/>
          <w:szCs w:val="22"/>
          <w:lang w:eastAsia="zh-CN"/>
        </w:rPr>
        <w:t>1.2</w:t>
      </w:r>
      <w:r w:rsidR="00371499" w:rsidRPr="00371499">
        <w:rPr>
          <w:b/>
          <w:szCs w:val="22"/>
          <w:lang w:eastAsia="zh-CN"/>
        </w:rPr>
        <w:fldChar w:fldCharType="end"/>
      </w:r>
      <w:r w:rsidR="00371499" w:rsidRPr="00371499">
        <w:rPr>
          <w:szCs w:val="22"/>
          <w:lang w:eastAsia="zh-CN"/>
        </w:rPr>
        <w:t>.</w:t>
      </w:r>
      <w:r w:rsidR="00371499">
        <w:rPr>
          <w:szCs w:val="22"/>
          <w:lang w:eastAsia="zh-CN"/>
        </w:rPr>
        <w:t xml:space="preserve"> </w:t>
      </w:r>
      <w:r w:rsidR="0085482C">
        <w:rPr>
          <w:szCs w:val="22"/>
          <w:lang w:eastAsia="zh-CN"/>
        </w:rPr>
        <w:t>Pour rappel</w:t>
      </w:r>
      <w:del w:id="2349" w:author="HASSINI Mohamed-amine" w:date="2019-02-01T11:36:00Z">
        <w:r w:rsidR="0085482C" w:rsidDel="00444734">
          <w:rPr>
            <w:szCs w:val="22"/>
            <w:lang w:eastAsia="zh-CN"/>
          </w:rPr>
          <w:delText>er</w:delText>
        </w:r>
      </w:del>
      <w:r w:rsidR="0085482C">
        <w:rPr>
          <w:szCs w:val="22"/>
          <w:lang w:eastAsia="zh-CN"/>
        </w:rPr>
        <w:t>, ce rotor est guidé par deux palier</w:t>
      </w:r>
      <w:r w:rsidR="00872AF4">
        <w:rPr>
          <w:szCs w:val="22"/>
          <w:lang w:eastAsia="zh-CN"/>
        </w:rPr>
        <w:t>s</w:t>
      </w:r>
      <w:r w:rsidR="0085482C">
        <w:rPr>
          <w:szCs w:val="22"/>
          <w:lang w:eastAsia="zh-CN"/>
        </w:rPr>
        <w:t xml:space="preserve"> à patins oscillants, </w:t>
      </w:r>
      <w:r w:rsidR="00872AF4">
        <w:rPr>
          <w:szCs w:val="22"/>
          <w:lang w:eastAsia="zh-CN"/>
        </w:rPr>
        <w:t>le disque du côté compresseur est plus lourd</w:t>
      </w:r>
      <w:r w:rsidR="00AE2D60">
        <w:rPr>
          <w:szCs w:val="22"/>
          <w:lang w:eastAsia="zh-CN"/>
        </w:rPr>
        <w:t xml:space="preserve"> par rapport </w:t>
      </w:r>
      <w:ins w:id="2350" w:author="HASSINI Mohamed-amine" w:date="2019-02-01T11:36:00Z">
        <w:r w:rsidR="00444734">
          <w:rPr>
            <w:szCs w:val="22"/>
            <w:lang w:eastAsia="zh-CN"/>
          </w:rPr>
          <w:t xml:space="preserve">à celui du </w:t>
        </w:r>
      </w:ins>
      <w:del w:id="2351" w:author="HASSINI Mohamed-amine" w:date="2019-02-01T11:36:00Z">
        <w:r w:rsidR="00AE2D60" w:rsidDel="00444734">
          <w:rPr>
            <w:szCs w:val="22"/>
            <w:lang w:eastAsia="zh-CN"/>
          </w:rPr>
          <w:delText xml:space="preserve">au </w:delText>
        </w:r>
      </w:del>
      <w:r w:rsidR="00AE2D60">
        <w:rPr>
          <w:szCs w:val="22"/>
          <w:lang w:eastAsia="zh-CN"/>
        </w:rPr>
        <w:t>côté</w:t>
      </w:r>
      <w:ins w:id="2352" w:author="HASSINI Mohamed-amine" w:date="2019-02-01T11:36:00Z">
        <w:r w:rsidR="00444734">
          <w:rPr>
            <w:szCs w:val="22"/>
            <w:lang w:eastAsia="zh-CN"/>
          </w:rPr>
          <w:t xml:space="preserve"> du</w:t>
        </w:r>
      </w:ins>
      <w:r w:rsidR="00AE2D60">
        <w:rPr>
          <w:szCs w:val="22"/>
          <w:lang w:eastAsia="zh-CN"/>
        </w:rPr>
        <w:t xml:space="preserve"> détendeur</w:t>
      </w:r>
      <w:r w:rsidR="00872AF4">
        <w:rPr>
          <w:szCs w:val="22"/>
          <w:lang w:eastAsia="zh-CN"/>
        </w:rPr>
        <w:t xml:space="preserve"> et pèse 120kg</w:t>
      </w:r>
      <w:r w:rsidR="008E3EFE">
        <w:rPr>
          <w:szCs w:val="22"/>
          <w:lang w:eastAsia="zh-CN"/>
        </w:rPr>
        <w:t>.</w:t>
      </w:r>
      <w:r w:rsidR="00F546F2">
        <w:rPr>
          <w:szCs w:val="22"/>
          <w:lang w:eastAsia="zh-CN"/>
        </w:rPr>
        <w:t xml:space="preserve"> </w:t>
      </w:r>
      <w:r w:rsidR="00E95FA9">
        <w:rPr>
          <w:szCs w:val="22"/>
          <w:lang w:eastAsia="zh-CN"/>
        </w:rPr>
        <w:t xml:space="preserve">Selon l’étude effectuée par Lorenz et Murphy </w:t>
      </w:r>
      <w:r w:rsidR="00F14057" w:rsidRPr="00F14057">
        <w:rPr>
          <w:b/>
          <w:szCs w:val="22"/>
          <w:lang w:eastAsia="zh-CN"/>
        </w:rPr>
        <w:fldChar w:fldCharType="begin"/>
      </w:r>
      <w:r w:rsidR="00F14057" w:rsidRPr="00F14057">
        <w:rPr>
          <w:b/>
          <w:szCs w:val="22"/>
          <w:lang w:eastAsia="zh-CN"/>
        </w:rPr>
        <w:instrText xml:space="preserve"> REF _Ref533090865 \r \h  \* MERGEFORMAT </w:instrText>
      </w:r>
      <w:r w:rsidR="00F14057" w:rsidRPr="00F14057">
        <w:rPr>
          <w:b/>
          <w:szCs w:val="22"/>
          <w:lang w:eastAsia="zh-CN"/>
        </w:rPr>
      </w:r>
      <w:r w:rsidR="00F14057" w:rsidRPr="00F14057">
        <w:rPr>
          <w:b/>
          <w:szCs w:val="22"/>
          <w:lang w:eastAsia="zh-CN"/>
        </w:rPr>
        <w:fldChar w:fldCharType="separate"/>
      </w:r>
      <w:r w:rsidR="00D71FCC">
        <w:rPr>
          <w:b/>
          <w:szCs w:val="22"/>
          <w:lang w:eastAsia="zh-CN"/>
        </w:rPr>
        <w:t>[17]</w:t>
      </w:r>
      <w:r w:rsidR="00F14057" w:rsidRPr="00F14057">
        <w:rPr>
          <w:b/>
          <w:szCs w:val="22"/>
          <w:lang w:eastAsia="zh-CN"/>
        </w:rPr>
        <w:fldChar w:fldCharType="end"/>
      </w:r>
      <w:r w:rsidR="00F14057">
        <w:rPr>
          <w:szCs w:val="22"/>
          <w:lang w:eastAsia="zh-CN"/>
        </w:rPr>
        <w:t xml:space="preserve">, le coefficient </w:t>
      </w:r>
      <m:oMath>
        <m:r>
          <m:rPr>
            <m:sty m:val="bi"/>
          </m:rPr>
          <w:rPr>
            <w:rFonts w:ascii="Cambria Math" w:hAnsi="Cambria Math"/>
            <w:szCs w:val="22"/>
            <w:lang w:eastAsia="zh-CN"/>
          </w:rPr>
          <m:t>C</m:t>
        </m:r>
      </m:oMath>
      <w:r w:rsidR="008E3EFE">
        <w:rPr>
          <w:szCs w:val="22"/>
          <w:lang w:eastAsia="zh-CN"/>
        </w:rPr>
        <w:t xml:space="preserve"> </w:t>
      </w:r>
      <w:del w:id="2353" w:author="HASSINI Mohamed-amine" w:date="2019-02-01T11:36:00Z">
        <w:r w:rsidR="00F14057" w:rsidDel="00444734">
          <w:rPr>
            <w:szCs w:val="22"/>
            <w:lang w:eastAsia="zh-CN"/>
          </w:rPr>
          <w:delText xml:space="preserve">est approximé </w:delText>
        </w:r>
      </w:del>
      <w:ins w:id="2354" w:author="HASSINI Mohamed-amine" w:date="2019-02-01T11:36:00Z">
        <w:r w:rsidR="00444734">
          <w:rPr>
            <w:szCs w:val="22"/>
            <w:lang w:eastAsia="zh-CN"/>
          </w:rPr>
          <w:t xml:space="preserve">vaut environ </w:t>
        </w:r>
      </w:ins>
      <w:del w:id="2355" w:author="HASSINI Mohamed-amine" w:date="2019-02-01T11:36:00Z">
        <w:r w:rsidR="00F14057" w:rsidDel="00444734">
          <w:rPr>
            <w:szCs w:val="22"/>
            <w:lang w:eastAsia="zh-CN"/>
          </w:rPr>
          <w:delText>à</w:delText>
        </w:r>
      </w:del>
      <w:r w:rsidR="00F14057">
        <w:rPr>
          <w:szCs w:val="22"/>
          <w:lang w:eastAsia="zh-CN"/>
        </w:rPr>
        <w:t xml:space="preserve"> </w:t>
      </w:r>
      <m:oMath>
        <m:r>
          <w:rPr>
            <w:rFonts w:ascii="Cambria Math" w:hAnsi="Cambria Math"/>
            <w:szCs w:val="22"/>
            <w:lang w:eastAsia="zh-CN"/>
          </w:rPr>
          <m:t>67.9 g∙mm/°C</m:t>
        </m:r>
      </m:oMath>
      <w:r w:rsidR="00F14057">
        <w:rPr>
          <w:szCs w:val="22"/>
          <w:lang w:eastAsia="zh-CN"/>
        </w:rPr>
        <w:t xml:space="preserve"> et les coefficients </w:t>
      </w:r>
      <m:oMath>
        <m:r>
          <m:rPr>
            <m:sty m:val="bi"/>
          </m:rPr>
          <w:rPr>
            <w:rFonts w:ascii="Cambria Math" w:hAnsi="Cambria Math"/>
            <w:szCs w:val="22"/>
            <w:lang w:eastAsia="zh-CN"/>
          </w:rPr>
          <m:t>A</m:t>
        </m:r>
      </m:oMath>
      <w:r w:rsidR="00F14057" w:rsidRPr="00F14057">
        <w:rPr>
          <w:szCs w:val="22"/>
          <w:lang w:eastAsia="zh-CN"/>
        </w:rPr>
        <w:t xml:space="preserve"> et </w:t>
      </w:r>
      <m:oMath>
        <m:r>
          <m:rPr>
            <m:sty m:val="bi"/>
          </m:rPr>
          <w:rPr>
            <w:rFonts w:ascii="Cambria Math" w:hAnsi="Cambria Math"/>
            <w:szCs w:val="22"/>
            <w:lang w:eastAsia="zh-CN"/>
          </w:rPr>
          <m:t>B</m:t>
        </m:r>
      </m:oMath>
      <w:r w:rsidR="00F14057" w:rsidRPr="00F14057">
        <w:rPr>
          <w:szCs w:val="22"/>
          <w:lang w:eastAsia="zh-CN"/>
        </w:rPr>
        <w:t xml:space="preserve"> </w:t>
      </w:r>
      <w:r w:rsidR="00F14057">
        <w:rPr>
          <w:szCs w:val="22"/>
          <w:lang w:eastAsia="zh-CN"/>
        </w:rPr>
        <w:t xml:space="preserve">sont </w:t>
      </w:r>
      <w:ins w:id="2356" w:author="HASSINI Mohamed-amine" w:date="2019-02-01T11:36:00Z">
        <w:r w:rsidR="00444734">
          <w:rPr>
            <w:szCs w:val="22"/>
            <w:lang w:eastAsia="zh-CN"/>
          </w:rPr>
          <w:t xml:space="preserve">valent </w:t>
        </w:r>
      </w:ins>
      <w:r w:rsidR="00F14057">
        <w:rPr>
          <w:szCs w:val="22"/>
          <w:lang w:eastAsia="zh-CN"/>
        </w:rPr>
        <w:t xml:space="preserve">respectivement </w:t>
      </w:r>
      <m:oMath>
        <m:r>
          <w:rPr>
            <w:rFonts w:ascii="Cambria Math" w:hAnsi="Cambria Math"/>
            <w:szCs w:val="22"/>
            <w:lang w:eastAsia="zh-CN"/>
          </w:rPr>
          <m:t>0.05 µm/(g∙mm)</m:t>
        </m:r>
      </m:oMath>
      <w:r w:rsidR="00F14057">
        <w:rPr>
          <w:szCs w:val="22"/>
          <w:lang w:eastAsia="zh-CN"/>
        </w:rPr>
        <w:t xml:space="preserve"> et </w:t>
      </w:r>
      <m:oMath>
        <m:r>
          <w:rPr>
            <w:rFonts w:ascii="Cambria Math" w:hAnsi="Cambria Math"/>
          </w:rPr>
          <m:t xml:space="preserve"> 0.13 (g∙mm)/°C</m:t>
        </m:r>
      </m:oMath>
      <w:r w:rsidR="00F14057">
        <w:t xml:space="preserve"> à la vitesse 18600 tr/min </w:t>
      </w:r>
      <w:ins w:id="2357" w:author="HASSINI Mohamed-amine" w:date="2019-02-01T11:37:00Z">
        <w:r w:rsidR="00444734">
          <w:t xml:space="preserve">(vitesse </w:t>
        </w:r>
      </w:ins>
      <w:r w:rsidR="00725CB3">
        <w:t>à</w:t>
      </w:r>
      <w:r w:rsidR="00F14057">
        <w:t xml:space="preserve"> </w:t>
      </w:r>
      <w:r w:rsidR="00725CB3">
        <w:t>la</w:t>
      </w:r>
      <w:r w:rsidR="00F14057">
        <w:t>quelle</w:t>
      </w:r>
      <w:r w:rsidR="00725CB3">
        <w:t xml:space="preserve"> l’instabilité </w:t>
      </w:r>
      <w:ins w:id="2358" w:author="HASSINI Mohamed-amine" w:date="2019-02-01T11:37:00Z">
        <w:r w:rsidR="00444734">
          <w:t xml:space="preserve">est apparue). </w:t>
        </w:r>
      </w:ins>
      <w:del w:id="2359" w:author="HASSINI Mohamed-amine" w:date="2019-02-01T11:37:00Z">
        <w:r w:rsidR="00725CB3" w:rsidDel="00444734">
          <w:delText>du type l’effet Morton a été apparue.</w:delText>
        </w:r>
      </w:del>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rPr>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38"/>
                    <a:stretch>
                      <a:fillRect/>
                    </a:stretch>
                  </pic:blipFill>
                  <pic:spPr>
                    <a:xfrm>
                      <a:off x="0" y="0"/>
                      <a:ext cx="3506843" cy="1479354"/>
                    </a:xfrm>
                    <a:prstGeom prst="rect">
                      <a:avLst/>
                    </a:prstGeom>
                  </pic:spPr>
                </pic:pic>
              </a:graphicData>
            </a:graphic>
          </wp:inline>
        </w:drawing>
      </w:r>
    </w:p>
    <w:p w14:paraId="6FA70534" w14:textId="58B4B94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360" w:name="_Toc536627053"/>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D71FCC">
        <w:rPr>
          <w:rFonts w:ascii="Calibri" w:eastAsia="Times New Roman" w:hAnsi="Calibri" w:cs="Times New Roman"/>
          <w:b/>
          <w:i w:val="0"/>
          <w:iCs w:val="0"/>
          <w:color w:val="auto"/>
          <w:sz w:val="22"/>
          <w:szCs w:val="22"/>
        </w:rPr>
        <w:t>[16]</w:t>
      </w:r>
      <w:bookmarkEnd w:id="2360"/>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6D3F05BD"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D71FCC">
        <w:rPr>
          <w:b/>
          <w:szCs w:val="22"/>
        </w:rPr>
        <w:t>[18]</w:t>
      </w:r>
      <w:r w:rsidR="00D038FD" w:rsidRPr="00D038FD">
        <w:rPr>
          <w:b/>
          <w:szCs w:val="22"/>
        </w:rPr>
        <w:fldChar w:fldCharType="end"/>
      </w:r>
      <w:r w:rsidR="00F163B5">
        <w:rPr>
          <w:szCs w:val="22"/>
        </w:rPr>
        <w:t>. Dans cette configuration</w:t>
      </w:r>
      <w:del w:id="2361" w:author="HASSINI Mohamed-amine" w:date="2019-02-01T11:38:00Z">
        <w:r w:rsidDel="00444734">
          <w:rPr>
            <w:szCs w:val="22"/>
          </w:rPr>
          <w:delText xml:space="preserve"> du rotor qui représentant le compresseur</w:delText>
        </w:r>
      </w:del>
      <w:r>
        <w:rPr>
          <w:szCs w:val="22"/>
        </w:rPr>
        <w:t xml:space="preserve">,  </w:t>
      </w:r>
      <w:r w:rsidR="00F163B5">
        <w:rPr>
          <w:szCs w:val="22"/>
        </w:rPr>
        <w:t xml:space="preserve">le rotor est entrainé par un moteur électrique jusqu’à une vitesse de 13200 tr/min. </w:t>
      </w:r>
      <w:del w:id="2362" w:author="HASSINI Mohamed-amine" w:date="2019-02-01T11:38:00Z">
        <w:r w:rsidR="00F163B5" w:rsidDel="00444734">
          <w:rPr>
            <w:szCs w:val="22"/>
          </w:rPr>
          <w:delText xml:space="preserve">Le rotor </w:delText>
        </w:r>
      </w:del>
      <w:ins w:id="2363" w:author="HASSINI Mohamed-amine" w:date="2019-02-01T11:38:00Z">
        <w:r w:rsidR="00444734">
          <w:rPr>
            <w:szCs w:val="22"/>
          </w:rPr>
          <w:t xml:space="preserve">Il </w:t>
        </w:r>
      </w:ins>
      <w:r w:rsidR="00F163B5">
        <w:rPr>
          <w:szCs w:val="22"/>
        </w:rPr>
        <w:t xml:space="preserve">est guidé par deux paliers à patins oscillants lubrifiés à l’huile et </w:t>
      </w:r>
      <w:r w:rsidR="00F163B5">
        <w:rPr>
          <w:szCs w:val="22"/>
        </w:rPr>
        <w:lastRenderedPageBreak/>
        <w:t>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D71FCC" w:rsidRPr="00D71FCC">
        <w:rPr>
          <w:b/>
          <w:iCs/>
          <w:szCs w:val="22"/>
        </w:rPr>
        <w:t xml:space="preserve">Figure </w:t>
      </w:r>
      <w:r w:rsidR="00D71FCC" w:rsidRPr="00D71FCC">
        <w:rPr>
          <w:b/>
          <w:iCs/>
          <w:noProof/>
          <w:szCs w:val="22"/>
        </w:rPr>
        <w:t>5.3</w:t>
      </w:r>
      <w:r w:rsidR="00D71FCC" w:rsidRPr="00D71FCC">
        <w:rPr>
          <w:b/>
          <w:iCs/>
          <w:noProof/>
          <w:szCs w:val="22"/>
        </w:rPr>
        <w:noBreakHyphen/>
        <w:t>4</w:t>
      </w:r>
      <w:r w:rsidR="009916F6" w:rsidRPr="009916F6">
        <w:rPr>
          <w:b/>
          <w:szCs w:val="22"/>
        </w:rPr>
        <w:fldChar w:fldCharType="end"/>
      </w:r>
      <w:r w:rsidR="00F163B5">
        <w:rPr>
          <w:szCs w:val="22"/>
        </w:rPr>
        <w:t xml:space="preserve">).  Trois configurations notée W1, W2, W3 ont été testées par les auteurs et correspondant à trois masses du </w:t>
      </w:r>
      <w:commentRangeStart w:id="2364"/>
      <w:r w:rsidR="00F163B5">
        <w:rPr>
          <w:szCs w:val="22"/>
        </w:rPr>
        <w:t>disque</w:t>
      </w:r>
      <w:commentRangeEnd w:id="2364"/>
      <w:r w:rsidR="00444734">
        <w:rPr>
          <w:rStyle w:val="Marquedecommentaire"/>
        </w:rPr>
        <w:commentReference w:id="2364"/>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D71FCC">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3A480C05"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2365" w:name="_Ref535589702"/>
      <w:bookmarkStart w:id="2366" w:name="_Toc536112265"/>
      <w:bookmarkStart w:id="2367" w:name="_Toc536627054"/>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365"/>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D71FCC">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commentRangeStart w:id="2368"/>
      <w:r w:rsidR="00DE2C15">
        <w:rPr>
          <w:rFonts w:ascii="Calibri" w:eastAsia="Times New Roman" w:hAnsi="Calibri" w:cs="Times New Roman"/>
          <w:i w:val="0"/>
          <w:iCs w:val="0"/>
          <w:color w:val="auto"/>
          <w:sz w:val="22"/>
          <w:szCs w:val="22"/>
          <w:lang w:eastAsia="fr-FR"/>
        </w:rPr>
        <w:t>5</w:t>
      </w:r>
      <w:commentRangeEnd w:id="2368"/>
      <w:r w:rsidR="00444734">
        <w:rPr>
          <w:rStyle w:val="Marquedecommentaire"/>
          <w:rFonts w:ascii="Calibri" w:eastAsia="Times New Roman" w:hAnsi="Calibri" w:cs="Times New Roman"/>
          <w:i w:val="0"/>
          <w:iCs w:val="0"/>
          <w:color w:val="auto"/>
          <w:lang w:eastAsia="fr-FR"/>
        </w:rPr>
        <w:commentReference w:id="2368"/>
      </w:r>
      <w:r w:rsidR="00DE2C15">
        <w:rPr>
          <w:rFonts w:ascii="Calibri" w:eastAsia="Times New Roman" w:hAnsi="Calibri" w:cs="Times New Roman"/>
          <w:i w:val="0"/>
          <w:iCs w:val="0"/>
          <w:color w:val="auto"/>
          <w:sz w:val="22"/>
          <w:szCs w:val="22"/>
          <w:lang w:eastAsia="fr-FR"/>
        </w:rPr>
        <w:t>)…, (8) disque</w:t>
      </w:r>
      <w:bookmarkEnd w:id="2366"/>
      <w:bookmarkEnd w:id="2367"/>
    </w:p>
    <w:p w14:paraId="396F8741" w14:textId="016EF444"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D71FCC" w:rsidRPr="00D71FCC">
        <w:rPr>
          <w:b/>
          <w:iCs/>
          <w:szCs w:val="22"/>
        </w:rPr>
        <w:t xml:space="preserve">Figure </w:t>
      </w:r>
      <w:r w:rsidR="00D71FCC" w:rsidRPr="00D71FCC">
        <w:rPr>
          <w:b/>
          <w:iCs/>
          <w:noProof/>
          <w:szCs w:val="22"/>
        </w:rPr>
        <w:t>5.3</w:t>
      </w:r>
      <w:r w:rsidR="00D71FCC" w:rsidRPr="00D71FCC">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ins w:id="2369" w:author="HASSINI Mohamed-amine" w:date="2019-02-01T11:40:00Z">
        <w:r w:rsidR="00444734">
          <w:rPr>
            <w:b/>
            <w:szCs w:val="22"/>
            <w:lang w:eastAsia="zh-CN"/>
          </w:rPr>
          <w:t>.</w:t>
        </w:r>
      </w:ins>
      <w:del w:id="2370" w:author="HASSINI Mohamed-amine" w:date="2019-02-01T11:40:00Z">
        <w:r w:rsidR="001B117B" w:rsidDel="00444734">
          <w:rPr>
            <w:b/>
            <w:szCs w:val="22"/>
            <w:lang w:eastAsia="zh-CN"/>
          </w:rPr>
          <w:delText xml:space="preserve"> </w:delText>
        </w:r>
        <w:r w:rsidR="001B117B" w:rsidDel="00444734">
          <w:rPr>
            <w:szCs w:val="22"/>
            <w:lang w:eastAsia="zh-CN"/>
          </w:rPr>
          <w:delText>pour</w:delText>
        </w:r>
      </w:del>
      <w:ins w:id="2371" w:author="HASSINI Mohamed-amine" w:date="2019-02-01T11:41:00Z">
        <w:r w:rsidR="00444734">
          <w:rPr>
            <w:szCs w:val="22"/>
            <w:lang w:eastAsia="zh-CN"/>
          </w:rPr>
          <w:t>Les valeurs de ces coefficients ont été recalculées l</w:t>
        </w:r>
      </w:ins>
      <w:ins w:id="2372" w:author="HASSINI Mohamed-amine" w:date="2019-02-01T11:40:00Z">
        <w:r w:rsidR="00444734">
          <w:rPr>
            <w:szCs w:val="22"/>
            <w:lang w:eastAsia="zh-CN"/>
          </w:rPr>
          <w:t>orsqu</w:t>
        </w:r>
      </w:ins>
      <w:ins w:id="2373" w:author="HASSINI Mohamed-amine" w:date="2019-02-01T11:42:00Z">
        <w:r w:rsidR="00444734">
          <w:rPr>
            <w:szCs w:val="22"/>
            <w:lang w:eastAsia="zh-CN"/>
          </w:rPr>
          <w:t xml:space="preserve">’elles n’étaient pas </w:t>
        </w:r>
        <w:r w:rsidR="00C77C40">
          <w:rPr>
            <w:szCs w:val="22"/>
            <w:lang w:eastAsia="zh-CN"/>
          </w:rPr>
          <w:t>rendues disponibles dans la littérature</w:t>
        </w:r>
      </w:ins>
      <w:ins w:id="2374" w:author="HASSINI Mohamed-amine" w:date="2019-02-01T11:43:00Z">
        <w:r w:rsidR="00C77C40">
          <w:rPr>
            <w:szCs w:val="22"/>
            <w:lang w:eastAsia="zh-CN"/>
          </w:rPr>
          <w:t>.</w:t>
        </w:r>
      </w:ins>
      <w:ins w:id="2375" w:author="HASSINI Mohamed-amine" w:date="2019-02-01T11:40:00Z">
        <w:r w:rsidR="00444734">
          <w:rPr>
            <w:szCs w:val="22"/>
            <w:lang w:eastAsia="zh-CN"/>
          </w:rPr>
          <w:t xml:space="preserve"> </w:t>
        </w:r>
      </w:ins>
      <w:r w:rsidR="001B117B">
        <w:rPr>
          <w:szCs w:val="22"/>
          <w:lang w:eastAsia="zh-CN"/>
        </w:rPr>
        <w:t xml:space="preserve"> </w:t>
      </w:r>
      <w:del w:id="2376" w:author="HASSINI Mohamed-amine" w:date="2019-02-01T11:43:00Z">
        <w:r w:rsidR="001B117B" w:rsidDel="00C77C40">
          <w:rPr>
            <w:szCs w:val="22"/>
            <w:lang w:eastAsia="zh-CN"/>
          </w:rPr>
          <w:delText>certains cas où ces données sont disponibles directement dans les références ou pour autres cas dont les coefficients sont approximées par les résultats présentée dans la publication</w:delText>
        </w:r>
        <w:r w:rsidR="00740566" w:rsidDel="00C77C40">
          <w:rPr>
            <w:szCs w:val="22"/>
            <w:lang w:eastAsia="zh-CN"/>
          </w:rPr>
          <w:delText xml:space="preserve">. </w:delText>
        </w:r>
      </w:del>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D71FCC" w:rsidRPr="00D71FCC">
        <w:rPr>
          <w:b/>
          <w:szCs w:val="22"/>
          <w:lang w:eastAsia="zh-CN"/>
        </w:rPr>
        <w:t>Figure 5.3</w:t>
      </w:r>
      <w:r w:rsidR="00D71FCC" w:rsidRPr="00D71FCC">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0B2432E" w:rsidR="00F163B5" w:rsidRPr="00291B9B" w:rsidRDefault="00F163B5" w:rsidP="00E0308D">
      <w:pPr>
        <w:pStyle w:val="Paragraphedeliste"/>
        <w:numPr>
          <w:ilvl w:val="0"/>
          <w:numId w:val="32"/>
        </w:numPr>
        <w:spacing w:line="360" w:lineRule="auto"/>
        <w:ind w:left="709"/>
        <w:jc w:val="both"/>
        <w:rPr>
          <w:szCs w:val="22"/>
          <w:lang w:eastAsia="zh-CN"/>
        </w:rPr>
      </w:pPr>
      <w:r w:rsidRPr="00291B9B">
        <w:rPr>
          <w:szCs w:val="22"/>
          <w:lang w:eastAsia="zh-CN"/>
        </w:rPr>
        <w:t>Pour tous les cas analysés, l</w:t>
      </w:r>
      <w:ins w:id="2377" w:author="HASSINI Mohamed-amine" w:date="2019-02-01T11:44:00Z">
        <w:r w:rsidR="00C77C40">
          <w:rPr>
            <w:szCs w:val="22"/>
            <w:lang w:eastAsia="zh-CN"/>
          </w:rPr>
          <w:t>es ampl</w:t>
        </w:r>
      </w:ins>
      <w:ins w:id="2378" w:author="HASSINI Mohamed-amine" w:date="2019-02-01T11:45:00Z">
        <w:r w:rsidR="00C77C40">
          <w:rPr>
            <w:szCs w:val="22"/>
            <w:lang w:eastAsia="zh-CN"/>
          </w:rPr>
          <w:t xml:space="preserve">itudes </w:t>
        </w:r>
      </w:ins>
      <w:del w:id="2379" w:author="HASSINI Mohamed-amine" w:date="2019-02-01T11:44:00Z">
        <w:r w:rsidRPr="00291B9B" w:rsidDel="00C77C40">
          <w:rPr>
            <w:szCs w:val="22"/>
            <w:lang w:eastAsia="zh-CN"/>
          </w:rPr>
          <w:delText>es</w:delText>
        </w:r>
      </w:del>
      <w:r w:rsidRPr="00291B9B">
        <w:rPr>
          <w:szCs w:val="22"/>
          <w:lang w:eastAsia="zh-CN"/>
        </w:rPr>
        <w:t xml:space="preserve"> </w:t>
      </w:r>
      <w:ins w:id="2380" w:author="HASSINI Mohamed-amine" w:date="2019-02-01T11:45:00Z">
        <w:r w:rsidR="00C77C40">
          <w:rPr>
            <w:szCs w:val="22"/>
            <w:lang w:eastAsia="zh-CN"/>
          </w:rPr>
          <w:t xml:space="preserve">des </w:t>
        </w:r>
      </w:ins>
      <w:r w:rsidRPr="00291B9B">
        <w:rPr>
          <w:szCs w:val="22"/>
          <w:lang w:eastAsia="zh-CN"/>
        </w:rPr>
        <w:t xml:space="preserve">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w:t>
      </w:r>
      <w:ins w:id="2381" w:author="HASSINI Mohamed-amine" w:date="2019-02-01T11:45:00Z">
        <w:r w:rsidR="00C77C40">
          <w:rPr>
            <w:szCs w:val="22"/>
            <w:lang w:eastAsia="zh-CN"/>
          </w:rPr>
          <w:t>t</w:t>
        </w:r>
      </w:ins>
      <w:del w:id="2382" w:author="HASSINI Mohamed-amine" w:date="2019-02-01T11:45:00Z">
        <w:r w:rsidRPr="00291B9B" w:rsidDel="00C77C40">
          <w:rPr>
            <w:szCs w:val="22"/>
            <w:lang w:eastAsia="zh-CN"/>
          </w:rPr>
          <w:delText>t</w:delText>
        </w:r>
      </w:del>
      <w:r w:rsidRPr="00291B9B">
        <w:rPr>
          <w:szCs w:val="22"/>
          <w:lang w:eastAsia="zh-CN"/>
        </w:rPr>
        <w:t xml:space="preserve"> inférieure</w:t>
      </w:r>
      <w:ins w:id="2383" w:author="HASSINI Mohamed-amine" w:date="2019-02-01T11:45:00Z">
        <w:r w:rsidR="00C77C40">
          <w:rPr>
            <w:szCs w:val="22"/>
            <w:lang w:eastAsia="zh-CN"/>
          </w:rPr>
          <w:t>s</w:t>
        </w:r>
      </w:ins>
      <w:r w:rsidRPr="00291B9B">
        <w:rPr>
          <w:szCs w:val="22"/>
          <w:lang w:eastAsia="zh-CN"/>
        </w:rPr>
        <w:t xml:space="preserve"> à 0.5</w:t>
      </w:r>
      <w:ins w:id="2384" w:author="HASSINI Mohamed-amine" w:date="2019-02-01T11:45:00Z">
        <w:r w:rsidR="00C77C40">
          <w:rPr>
            <w:szCs w:val="22"/>
            <w:lang w:eastAsia="zh-CN"/>
          </w:rPr>
          <w:t xml:space="preserve"> </w:t>
        </w:r>
        <m:oMath>
          <m:r>
            <w:rPr>
              <w:rFonts w:ascii="Cambria Math" w:hAnsi="Cambria Math"/>
              <w:szCs w:val="22"/>
              <w:lang w:eastAsia="zh-CN"/>
            </w:rPr>
            <m:t>μm/</m:t>
          </m:r>
        </m:oMath>
      </w:ins>
      <m:oMath>
        <m:r>
          <w:ins w:id="2385" w:author="HASSINI Mohamed-amine" w:date="2019-02-01T11:46:00Z">
            <w:rPr>
              <w:rFonts w:ascii="Cambria Math" w:hAnsi="Cambria Math"/>
              <w:szCs w:val="22"/>
              <w:lang w:eastAsia="zh-CN"/>
            </w:rPr>
            <m:t xml:space="preserve"> </m:t>
          </w:ins>
        </m:r>
        <m:r>
          <w:ins w:id="2386" w:author="HASSINI Mohamed-amine" w:date="2019-02-01T11:45:00Z">
            <w:rPr>
              <w:rFonts w:ascii="Cambria Math" w:hAnsi="Cambria Math"/>
              <w:szCs w:val="22"/>
              <w:lang w:eastAsia="zh-CN"/>
            </w:rPr>
            <m:t>g</m:t>
          </w:ins>
        </m:r>
        <m:r>
          <w:ins w:id="2387" w:author="HASSINI Mohamed-amine" w:date="2019-02-01T11:46:00Z">
            <w:rPr>
              <w:rFonts w:ascii="Cambria Math" w:hAnsi="Cambria Math"/>
              <w:szCs w:val="22"/>
              <w:lang w:eastAsia="zh-CN"/>
            </w:rPr>
            <m:t>∙</m:t>
          </w:ins>
        </m:r>
        <m:r>
          <w:ins w:id="2388" w:author="HASSINI Mohamed-amine" w:date="2019-02-01T11:45:00Z">
            <w:rPr>
              <w:rFonts w:ascii="Cambria Math" w:hAnsi="Cambria Math"/>
              <w:szCs w:val="22"/>
              <w:lang w:eastAsia="zh-CN"/>
            </w:rPr>
            <m:t>mm</m:t>
          </w:ins>
        </m:r>
      </m:oMath>
      <w:ins w:id="2389" w:author="HASSINI Mohamed-amine" w:date="2019-02-01T11:46:00Z">
        <w:r w:rsidR="00C77C40">
          <w:rPr>
            <w:szCs w:val="22"/>
            <w:lang w:eastAsia="zh-CN"/>
          </w:rPr>
          <w:t xml:space="preserve"> et 0.5 </w:t>
        </w:r>
      </w:ins>
      <m:oMath>
        <m:r>
          <w:ins w:id="2390" w:author="HASSINI Mohamed-amine" w:date="2019-02-01T11:47:00Z">
            <w:rPr>
              <w:rFonts w:ascii="Cambria Math" w:hAnsi="Cambria Math"/>
              <w:szCs w:val="22"/>
              <w:lang w:eastAsia="zh-CN"/>
            </w:rPr>
            <m:t>μm/°C</m:t>
          </w:ins>
        </m:r>
      </m:oMath>
      <w:r w:rsidRPr="00291B9B">
        <w:rPr>
          <w:szCs w:val="22"/>
          <w:lang w:eastAsia="zh-CN"/>
        </w:rPr>
        <w:t>,</w:t>
      </w:r>
    </w:p>
    <w:p w14:paraId="42F2B827" w14:textId="7F511402"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ins w:id="2391" w:author="HASSINI Mohamed-amine" w:date="2019-02-01T11:49:00Z">
        <w:r w:rsidR="00C77C40">
          <w:rPr>
            <w:szCs w:val="22"/>
            <w:lang w:eastAsia="zh-CN"/>
          </w:rPr>
          <w:t xml:space="preserve">dont l’amplitude est un ordre de grandeur supérieur à celui des coefficients </w:t>
        </w:r>
      </w:ins>
      <m:oMath>
        <m:r>
          <w:ins w:id="2392" w:author="HASSINI Mohamed-amine" w:date="2019-02-01T11:50:00Z">
            <m:rPr>
              <m:sty m:val="bi"/>
            </m:rPr>
            <w:rPr>
              <w:rFonts w:ascii="Cambria Math" w:hAnsi="Cambria Math"/>
              <w:szCs w:val="22"/>
              <w:lang w:eastAsia="zh-CN"/>
            </w:rPr>
            <m:t>A</m:t>
          </w:ins>
        </m:r>
      </m:oMath>
      <w:ins w:id="2393" w:author="HASSINI Mohamed-amine" w:date="2019-02-01T11:50:00Z">
        <w:r w:rsidR="00C77C40">
          <w:rPr>
            <w:szCs w:val="22"/>
            <w:lang w:eastAsia="zh-CN"/>
          </w:rPr>
          <w:t xml:space="preserve"> et </w:t>
        </w:r>
        <m:oMath>
          <m:r>
            <m:rPr>
              <m:sty m:val="bi"/>
            </m:rPr>
            <w:rPr>
              <w:rFonts w:ascii="Cambria Math" w:hAnsi="Cambria Math"/>
              <w:szCs w:val="22"/>
              <w:lang w:eastAsia="zh-CN"/>
            </w:rPr>
            <m:t>B</m:t>
          </m:r>
        </m:oMath>
        <w:r w:rsidR="00C77C40">
          <w:rPr>
            <w:b/>
            <w:szCs w:val="22"/>
            <w:lang w:eastAsia="zh-CN"/>
          </w:rPr>
          <w:t>.</w:t>
        </w:r>
      </w:ins>
      <w:del w:id="2394" w:author="HASSINI Mohamed-amine" w:date="2019-02-01T11:50:00Z">
        <w:r w:rsidRPr="00291B9B" w:rsidDel="00C77C40">
          <w:rPr>
            <w:szCs w:val="22"/>
            <w:lang w:eastAsia="zh-CN"/>
          </w:rPr>
          <w:delText>supérieure à 10</w:delText>
        </w:r>
      </w:del>
      <w:r w:rsidRPr="00291B9B">
        <w:rPr>
          <w:szCs w:val="22"/>
          <w:lang w:eastAsia="zh-CN"/>
        </w:rPr>
        <w:t>.</w:t>
      </w:r>
    </w:p>
    <w:p w14:paraId="7082C457" w14:textId="57EE3548" w:rsidR="00F163B5" w:rsidRDefault="00F163B5" w:rsidP="00777DB3">
      <w:pPr>
        <w:spacing w:line="360" w:lineRule="auto"/>
        <w:ind w:firstLine="708"/>
        <w:rPr>
          <w:szCs w:val="22"/>
          <w:lang w:eastAsia="zh-CN"/>
        </w:rPr>
      </w:pPr>
      <w:r>
        <w:rPr>
          <w:szCs w:val="22"/>
          <w:lang w:eastAsia="zh-CN"/>
        </w:rPr>
        <w:t>Il apparait donc clair</w:t>
      </w:r>
      <w:ins w:id="2395" w:author="HASSINI Mohamed-amine" w:date="2019-02-01T11:50:00Z">
        <w:r w:rsidR="00C77C40">
          <w:rPr>
            <w:szCs w:val="22"/>
            <w:lang w:eastAsia="zh-CN"/>
          </w:rPr>
          <w:t>ement</w:t>
        </w:r>
      </w:ins>
      <w:r>
        <w:rPr>
          <w:szCs w:val="22"/>
          <w:lang w:eastAsia="zh-CN"/>
        </w:rPr>
        <w:t xml:space="preserve"> que l’instabilité de l’effet Morton est essentiellement due à l’amplitude du </w:t>
      </w:r>
      <w:r w:rsidR="000539F2">
        <w:rPr>
          <w:szCs w:val="22"/>
          <w:lang w:eastAsia="zh-CN"/>
        </w:rPr>
        <w:t>coefficient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xml:space="preserve">, c’est-à-dire à la quantité de balourd généré par </w:t>
      </w:r>
      <w:r w:rsidR="00325E5A">
        <w:rPr>
          <w:szCs w:val="22"/>
          <w:lang w:eastAsia="zh-CN"/>
        </w:rPr>
        <w:t>la déformation thermique du rotor</w:t>
      </w:r>
      <w:r>
        <w:rPr>
          <w:szCs w:val="22"/>
          <w:lang w:eastAsia="zh-CN"/>
        </w:rPr>
        <w:t>.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w:t>
      </w:r>
      <w:ins w:id="2396" w:author="HASSINI Mohamed-amine" w:date="2019-02-01T11:51:00Z">
        <w:r w:rsidR="00C77C40">
          <w:rPr>
            <w:szCs w:val="22"/>
            <w:lang w:eastAsia="zh-CN"/>
          </w:rPr>
          <w:t>e</w:t>
        </w:r>
      </w:ins>
      <w:r>
        <w:rPr>
          <w:szCs w:val="22"/>
          <w:lang w:eastAsia="zh-CN"/>
        </w:rPr>
        <w:t>s.  Ainsi, les paramètres influ</w:t>
      </w:r>
      <w:ins w:id="2397" w:author="HASSINI Mohamed-amine" w:date="2019-02-01T11:51:00Z">
        <w:r w:rsidR="00C77C40">
          <w:rPr>
            <w:szCs w:val="22"/>
            <w:lang w:eastAsia="zh-CN"/>
          </w:rPr>
          <w:t>e</w:t>
        </w:r>
      </w:ins>
      <w:del w:id="2398" w:author="HASSINI Mohamed-amine" w:date="2019-02-01T11:51:00Z">
        <w:r w:rsidDel="00C77C40">
          <w:rPr>
            <w:szCs w:val="22"/>
            <w:lang w:eastAsia="zh-CN"/>
          </w:rPr>
          <w:delText>a</w:delText>
        </w:r>
      </w:del>
      <w:r>
        <w:rPr>
          <w:szCs w:val="22"/>
          <w:lang w:eastAsia="zh-CN"/>
        </w:rPr>
        <w:t>nt</w:t>
      </w:r>
      <w:ins w:id="2399" w:author="HASSINI Mohamed-amine" w:date="2019-02-01T11:51:00Z">
        <w:r w:rsidR="00C77C40">
          <w:rPr>
            <w:szCs w:val="22"/>
            <w:lang w:eastAsia="zh-CN"/>
          </w:rPr>
          <w:t>s</w:t>
        </w:r>
      </w:ins>
      <w:r>
        <w:rPr>
          <w:szCs w:val="22"/>
          <w:lang w:eastAsia="zh-CN"/>
        </w:rPr>
        <w:t xml:space="preserve"> directement sur </w:t>
      </w:r>
      <w:ins w:id="2400" w:author="HASSINI Mohamed-amine" w:date="2019-02-01T11:52:00Z">
        <w:r w:rsidR="00C77C40">
          <w:rPr>
            <w:szCs w:val="22"/>
            <w:lang w:eastAsia="zh-CN"/>
          </w:rPr>
          <w:t>l’amplitude du</w:t>
        </w:r>
      </w:ins>
      <w:del w:id="2401" w:author="HASSINI Mohamed-amine" w:date="2019-02-01T11:52:00Z">
        <w:r w:rsidDel="00C77C40">
          <w:rPr>
            <w:szCs w:val="22"/>
            <w:lang w:eastAsia="zh-CN"/>
          </w:rPr>
          <w:delText>le</w:delText>
        </w:r>
        <w:r w:rsidR="004367F9" w:rsidDel="00C77C40">
          <w:rPr>
            <w:szCs w:val="22"/>
            <w:lang w:eastAsia="zh-CN"/>
          </w:rPr>
          <w:delText xml:space="preserve"> </w:delText>
        </w:r>
      </w:del>
      <w:r w:rsidR="004367F9">
        <w:rPr>
          <w:szCs w:val="22"/>
          <w:lang w:eastAsia="zh-CN"/>
        </w:rPr>
        <w:t>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 xml:space="preserve">sont les leviers les plus pertinents pour diminuer le risque de l’apparition d’un effet Morton instable. Dans la </w:t>
      </w:r>
      <w:r>
        <w:rPr>
          <w:szCs w:val="22"/>
          <w:lang w:eastAsia="zh-CN"/>
        </w:rPr>
        <w:lastRenderedPageBreak/>
        <w:t>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5E94D8F0" w14:textId="7E7AFADF" w:rsidR="00D66780" w:rsidRDefault="00796504" w:rsidP="00D66780">
      <w:pPr>
        <w:spacing w:line="360" w:lineRule="auto"/>
        <w:jc w:val="center"/>
        <w:rPr>
          <w:szCs w:val="22"/>
        </w:rPr>
      </w:pPr>
      <w:r>
        <w:rPr>
          <w:noProof/>
        </w:rPr>
        <w:drawing>
          <wp:inline distT="0" distB="0" distL="0" distR="0" wp14:anchorId="4EF74322" wp14:editId="7E95CF01">
            <wp:extent cx="3514737" cy="2016000"/>
            <wp:effectExtent l="0" t="0" r="0" b="381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14737" cy="2016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rPr>
        <w:drawing>
          <wp:inline distT="0" distB="0" distL="0" distR="0" wp14:anchorId="6F875ABB" wp14:editId="7FEBC5AC">
            <wp:extent cx="3584507" cy="2052000"/>
            <wp:effectExtent l="0" t="0" r="0" b="571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2"/>
                    <a:stretch>
                      <a:fillRect/>
                    </a:stretch>
                  </pic:blipFill>
                  <pic:spPr>
                    <a:xfrm>
                      <a:off x="0" y="0"/>
                      <a:ext cx="3584507" cy="20520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rPr>
        <w:drawing>
          <wp:inline distT="0" distB="0" distL="0" distR="0" wp14:anchorId="64ED7FD2" wp14:editId="346DB9D8">
            <wp:extent cx="3466047" cy="1980000"/>
            <wp:effectExtent l="0" t="0" r="1270" b="127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3"/>
                    <a:stretch>
                      <a:fillRect/>
                    </a:stretch>
                  </pic:blipFill>
                  <pic:spPr>
                    <a:xfrm>
                      <a:off x="0" y="0"/>
                      <a:ext cx="3466047" cy="1980000"/>
                    </a:xfrm>
                    <a:prstGeom prst="rect">
                      <a:avLst/>
                    </a:prstGeom>
                  </pic:spPr>
                </pic:pic>
              </a:graphicData>
            </a:graphic>
          </wp:inline>
        </w:drawing>
      </w:r>
    </w:p>
    <w:p w14:paraId="564D509E" w14:textId="6FFD2147"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402" w:name="_Ref532235910"/>
      <w:bookmarkStart w:id="2403" w:name="_Toc536112266"/>
      <w:bookmarkStart w:id="2404" w:name="_Toc536627055"/>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402"/>
      <w:r w:rsidRPr="002344CF">
        <w:rPr>
          <w:rFonts w:ascii="Calibri" w:eastAsia="Times New Roman" w:hAnsi="Calibri" w:cs="Times New Roman"/>
          <w:i w:val="0"/>
          <w:iCs w:val="0"/>
          <w:color w:val="auto"/>
          <w:sz w:val="22"/>
          <w:szCs w:val="22"/>
        </w:rPr>
        <w:t> : Comparaison des coefficients d’influence de l’effet Morton entre les cas d’études</w:t>
      </w:r>
      <w:bookmarkEnd w:id="2403"/>
      <w:bookmarkEnd w:id="2404"/>
    </w:p>
    <w:p w14:paraId="6F1A930A" w14:textId="7729A2BD" w:rsidR="00D66780" w:rsidRDefault="00D6221E" w:rsidP="00D66780">
      <w:pPr>
        <w:keepNext/>
        <w:jc w:val="center"/>
      </w:pPr>
      <w:r w:rsidRPr="00D6221E">
        <w:rPr>
          <w:noProof/>
        </w:rPr>
        <w:lastRenderedPageBreak/>
        <w:drawing>
          <wp:inline distT="0" distB="0" distL="0" distR="0" wp14:anchorId="13551A6F" wp14:editId="080ADC46">
            <wp:extent cx="3956407" cy="2260121"/>
            <wp:effectExtent l="0" t="0" r="0" b="6985"/>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44"/>
                    <a:stretch>
                      <a:fillRect/>
                    </a:stretch>
                  </pic:blipFill>
                  <pic:spPr>
                    <a:xfrm>
                      <a:off x="0" y="0"/>
                      <a:ext cx="3962052" cy="2263345"/>
                    </a:xfrm>
                    <a:prstGeom prst="rect">
                      <a:avLst/>
                    </a:prstGeom>
                  </pic:spPr>
                </pic:pic>
              </a:graphicData>
            </a:graphic>
          </wp:inline>
        </w:drawing>
      </w:r>
    </w:p>
    <w:p w14:paraId="6987D812" w14:textId="162C1A0B"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2405" w:name="_Ref532235878"/>
      <w:bookmarkStart w:id="2406" w:name="_Toc536112267"/>
      <w:bookmarkStart w:id="2407" w:name="_Toc536627056"/>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405"/>
      <w:r w:rsidRPr="00872B75">
        <w:rPr>
          <w:rFonts w:ascii="Calibri" w:eastAsia="Times New Roman" w:hAnsi="Calibri" w:cs="Times New Roman"/>
          <w:i w:val="0"/>
          <w:iCs w:val="0"/>
          <w:color w:val="auto"/>
          <w:sz w:val="22"/>
          <w:szCs w:val="22"/>
        </w:rPr>
        <w:t> : Résultat de l’analyse de l’effet Morton des cas</w:t>
      </w:r>
      <w:bookmarkEnd w:id="2406"/>
      <w:bookmarkEnd w:id="2407"/>
      <w:r w:rsidRPr="00872B75">
        <w:rPr>
          <w:rFonts w:ascii="Calibri" w:eastAsia="Times New Roman" w:hAnsi="Calibri" w:cs="Times New Roman"/>
          <w:i w:val="0"/>
          <w:iCs w:val="0"/>
          <w:color w:val="auto"/>
          <w:sz w:val="22"/>
          <w:szCs w:val="22"/>
        </w:rPr>
        <w:t xml:space="preserve"> </w:t>
      </w:r>
    </w:p>
    <w:p w14:paraId="16EEACBD" w14:textId="7E6DD69D" w:rsidR="00872B75" w:rsidRDefault="00872B75" w:rsidP="00AE7BAC">
      <w:pPr>
        <w:pStyle w:val="Titre3"/>
        <w:spacing w:before="240" w:after="240"/>
        <w:ind w:left="709"/>
        <w:rPr>
          <w:lang w:eastAsia="zh-CN"/>
        </w:rPr>
      </w:pPr>
      <w:bookmarkStart w:id="2408" w:name="_Toc534984879"/>
      <w:bookmarkStart w:id="2409" w:name="_Toc536626928"/>
      <w:r>
        <w:rPr>
          <w:lang w:eastAsia="zh-CN"/>
        </w:rPr>
        <w:t xml:space="preserve">Parametres influents sur </w:t>
      </w:r>
      <w:ins w:id="2410" w:author="HASSINI Mohamed-amine" w:date="2019-02-01T11:53:00Z">
        <w:r w:rsidR="00657D9F">
          <w:rPr>
            <w:lang w:eastAsia="zh-CN"/>
          </w:rPr>
          <w:t xml:space="preserve">le </w:t>
        </w:r>
      </w:ins>
      <w:r>
        <w:rPr>
          <w:lang w:eastAsia="zh-CN"/>
        </w:rPr>
        <w:t xml:space="preserve">coefficient </w:t>
      </w:r>
      <m:oMath>
        <m:r>
          <m:rPr>
            <m:sty m:val="bi"/>
          </m:rPr>
          <w:rPr>
            <w:rFonts w:ascii="Cambria Math" w:hAnsi="Cambria Math"/>
            <w:lang w:eastAsia="zh-CN"/>
          </w:rPr>
          <m:t>C</m:t>
        </m:r>
      </m:oMath>
      <w:bookmarkEnd w:id="2408"/>
      <w:bookmarkEnd w:id="2409"/>
    </w:p>
    <w:p w14:paraId="7ACBAAE5" w14:textId="676E6122"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D71FCC">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30BE457F" w:rsidR="00166FF5" w:rsidRDefault="00166FF5" w:rsidP="00E0308D">
      <w:pPr>
        <w:pStyle w:val="Paragraphedeliste"/>
        <w:numPr>
          <w:ilvl w:val="0"/>
          <w:numId w:val="19"/>
        </w:numPr>
        <w:spacing w:line="360" w:lineRule="auto"/>
        <w:jc w:val="both"/>
        <w:rPr>
          <w:lang w:eastAsia="zh-CN"/>
        </w:rPr>
      </w:pPr>
      <w:r>
        <w:rPr>
          <w:lang w:eastAsia="zh-CN"/>
        </w:rPr>
        <w:t>Augmentation du diamètre de l’arbre, ce qui contribue à rigidifier l’arbre et diminuer le défaut de fibre neutre</w:t>
      </w:r>
      <w:ins w:id="2411" w:author="HASSINI Mohamed-amine" w:date="2019-02-01T11:54:00Z">
        <w:r w:rsidR="00971B6F">
          <w:rPr>
            <w:lang w:eastAsia="zh-CN"/>
          </w:rPr>
          <w:t>,</w:t>
        </w:r>
      </w:ins>
      <w:del w:id="2412" w:author="HASSINI Mohamed-amine" w:date="2019-02-01T11:54:00Z">
        <w:r w:rsidDel="00971B6F">
          <w:rPr>
            <w:lang w:eastAsia="zh-CN"/>
          </w:rPr>
          <w:delText>.</w:delText>
        </w:r>
      </w:del>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0E7CE0C6"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 la masse en porte à faux est l</w:t>
      </w:r>
      <w:ins w:id="2413" w:author="HASSINI Mohamed-amine" w:date="2019-02-01T11:54:00Z">
        <w:r w:rsidR="00971B6F">
          <w:rPr>
            <w:lang w:eastAsia="zh-CN"/>
          </w:rPr>
          <w:t>a</w:t>
        </w:r>
      </w:ins>
      <w:del w:id="2414" w:author="HASSINI Mohamed-amine" w:date="2019-02-01T11:54:00Z">
        <w:r w:rsidDel="00971B6F">
          <w:rPr>
            <w:lang w:eastAsia="zh-CN"/>
          </w:rPr>
          <w:delText>e</w:delText>
        </w:r>
      </w:del>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D71FCC">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w:t>
      </w:r>
      <w:r>
        <w:rPr>
          <w:lang w:eastAsia="zh-CN"/>
        </w:rPr>
        <w:lastRenderedPageBreak/>
        <w:t>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D71FCC">
        <w:rPr>
          <w:b/>
          <w:lang w:eastAsia="zh-CN"/>
        </w:rPr>
        <w:t>[55]</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415" w:name="_Toc536626929"/>
      <w:r>
        <w:rPr>
          <w:lang w:eastAsia="zh-CN"/>
        </w:rPr>
        <w:t xml:space="preserve">Parametres influents sur le coefficient </w:t>
      </w:r>
      <m:oMath>
        <m:r>
          <m:rPr>
            <m:sty m:val="bi"/>
          </m:rPr>
          <w:rPr>
            <w:rFonts w:ascii="Cambria Math" w:hAnsi="Cambria Math"/>
            <w:lang w:eastAsia="zh-CN"/>
          </w:rPr>
          <m:t>B</m:t>
        </m:r>
      </m:oMath>
      <w:bookmarkEnd w:id="2415"/>
    </w:p>
    <w:p w14:paraId="5862ACD9" w14:textId="170F2937"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w:t>
      </w:r>
      <w:ins w:id="2416" w:author="HASSINI Mohamed-amine" w:date="2019-02-01T11:55:00Z">
        <w:r w:rsidR="00971B6F">
          <w:rPr>
            <w:lang w:eastAsia="zh-CN"/>
          </w:rPr>
          <w:t xml:space="preserve"> au droit du</w:t>
        </w:r>
      </w:ins>
      <w:r>
        <w:rPr>
          <w:lang w:eastAsia="zh-CN"/>
        </w:rPr>
        <w:t xml:space="preserve"> </w:t>
      </w:r>
      <w:del w:id="2417" w:author="HASSINI Mohamed-amine" w:date="2019-02-01T11:55:00Z">
        <w:r w:rsidDel="00971B6F">
          <w:rPr>
            <w:lang w:eastAsia="zh-CN"/>
          </w:rPr>
          <w:delText xml:space="preserve">au niveau du </w:delText>
        </w:r>
      </w:del>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D71FCC">
        <w:rPr>
          <w:b/>
          <w:lang w:eastAsia="zh-CN"/>
        </w:rPr>
        <w:t>[56]</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42116C28"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D71FCC">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A9AE5BA"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D71FCC">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D71FCC">
        <w:rPr>
          <w:b/>
          <w:szCs w:val="22"/>
        </w:rPr>
        <w:t>[57]</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7055DC0E"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w:t>
      </w:r>
      <w:ins w:id="2418" w:author="HASSINI Mohamed-amine" w:date="2019-02-01T11:57:00Z">
        <w:r w:rsidR="00971B6F">
          <w:rPr>
            <w:lang w:eastAsia="zh-CN"/>
          </w:rPr>
          <w:t xml:space="preserve"> qui peuvent être</w:t>
        </w:r>
      </w:ins>
      <w:r>
        <w:rPr>
          <w:lang w:eastAsia="zh-CN"/>
        </w:rPr>
        <w:t xml:space="preserve">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419" w:name="_Toc536626930"/>
      <w:r>
        <w:rPr>
          <w:lang w:eastAsia="zh-CN"/>
        </w:rPr>
        <w:lastRenderedPageBreak/>
        <w:t xml:space="preserve">Parametres influents sur le coefficient </w:t>
      </w:r>
      <m:oMath>
        <m:r>
          <m:rPr>
            <m:sty m:val="bi"/>
          </m:rPr>
          <w:rPr>
            <w:rFonts w:ascii="Cambria Math" w:hAnsi="Cambria Math"/>
            <w:lang w:eastAsia="zh-CN"/>
          </w:rPr>
          <m:t>A</m:t>
        </m:r>
      </m:oMath>
      <w:bookmarkEnd w:id="2419"/>
    </w:p>
    <w:p w14:paraId="3B2D6CF3" w14:textId="7617458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D71FCC">
        <w:rPr>
          <w:b/>
          <w:lang w:eastAsia="zh-CN"/>
        </w:rPr>
        <w:t>[51]</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88BC54B"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w:t>
      </w:r>
      <w:del w:id="2420" w:author="HASSINI Mohamed-amine" w:date="2019-02-01T13:08:00Z">
        <w:r w:rsidDel="00E86090">
          <w:rPr>
            <w:lang w:eastAsia="zh-CN"/>
          </w:rPr>
          <w:delText>t</w:delText>
        </w:r>
      </w:del>
      <w:r>
        <w:rPr>
          <w:lang w:eastAsia="zh-CN"/>
        </w:rPr>
        <w:t xml:space="preserve"> facteur d’amortissent, </w:t>
      </w:r>
      <m:oMath>
        <m:r>
          <w:rPr>
            <w:rFonts w:ascii="Cambria Math" w:hAnsi="Cambria Math"/>
            <w:lang w:eastAsia="zh-CN"/>
          </w:rPr>
          <m:t>ω</m:t>
        </m:r>
      </m:oMath>
      <w:r>
        <w:rPr>
          <w:lang w:eastAsia="zh-CN"/>
        </w:rPr>
        <w:t xml:space="preserve"> </w:t>
      </w:r>
      <w:ins w:id="2421" w:author="HASSINI Mohamed-amine" w:date="2019-02-01T13:08:00Z">
        <w:r w:rsidR="00E86090">
          <w:rPr>
            <w:lang w:eastAsia="zh-CN"/>
          </w:rPr>
          <w:t xml:space="preserve">la </w:t>
        </w:r>
      </w:ins>
      <w:r>
        <w:rPr>
          <w:lang w:eastAsia="zh-CN"/>
        </w:rPr>
        <w:t xml:space="preserve">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w:t>
      </w:r>
      <w:ins w:id="2422" w:author="HASSINI Mohamed-amine" w:date="2019-02-01T13:10:00Z">
        <w:r w:rsidR="00E86090">
          <w:rPr>
            <w:lang w:eastAsia="zh-CN"/>
          </w:rPr>
          <w:t xml:space="preserv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sidR="00E86090">
          <w:rPr>
            <w:lang w:eastAsia="zh-CN"/>
          </w:rPr>
          <w:t xml:space="preserve"> la valeur propre </w:t>
        </w:r>
      </w:ins>
      <w:r>
        <w:rPr>
          <w:lang w:eastAsia="zh-CN"/>
        </w:rPr>
        <w:t>.  Par conséquent, l’amplitude du coefficient</w:t>
      </w:r>
      <w:ins w:id="2423" w:author="HASSINI Mohamed-amine" w:date="2019-02-01T13:08:00Z">
        <w:r w:rsidR="00E86090">
          <w:rPr>
            <w:lang w:eastAsia="zh-CN"/>
          </w:rPr>
          <w:t xml:space="preserve"> d’influence</w:t>
        </w:r>
      </w:ins>
      <w:r>
        <w:rPr>
          <w:lang w:eastAsia="zh-CN"/>
        </w:rPr>
        <w:t xml:space="preserve"> </w:t>
      </w:r>
      <m:oMath>
        <m:r>
          <m:rPr>
            <m:sty m:val="bi"/>
          </m:rPr>
          <w:rPr>
            <w:rFonts w:ascii="Cambria Math" w:hAnsi="Cambria Math"/>
            <w:lang w:eastAsia="zh-CN"/>
          </w:rPr>
          <m:t>A</m:t>
        </m:r>
      </m:oMath>
      <w:r>
        <w:rPr>
          <w:lang w:eastAsia="zh-CN"/>
        </w:rPr>
        <w:t xml:space="preserve"> est intiment lié à l’amplitude du </w:t>
      </w:r>
      <w:r w:rsidR="00B27588">
        <w:rPr>
          <w:lang w:eastAsia="zh-CN"/>
        </w:rPr>
        <w:t>terme</w:t>
      </w:r>
      <w:ins w:id="2424" w:author="HASSINI Mohamed-amine" w:date="2019-02-01T13:08:00Z">
        <w:r w:rsidR="00E86090">
          <w:rPr>
            <w:lang w:eastAsia="zh-CN"/>
          </w:rPr>
          <w:t xml:space="preserve"> dénominateur</w:t>
        </w:r>
      </w:ins>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w:t>
      </w:r>
      <w:ins w:id="2425" w:author="HASSINI Mohamed-amine" w:date="2019-02-01T13:09:00Z">
        <w:r w:rsidR="00E86090">
          <w:rPr>
            <w:lang w:eastAsia="zh-CN"/>
          </w:rPr>
          <w:t xml:space="preserve">dépend essentiellement </w:t>
        </w:r>
      </w:ins>
      <w:del w:id="2426" w:author="HASSINI Mohamed-amine" w:date="2019-02-01T13:09:00Z">
        <w:r w:rsidDel="00E86090">
          <w:rPr>
            <w:lang w:eastAsia="zh-CN"/>
          </w:rPr>
          <w:delText>est liée au</w:delText>
        </w:r>
      </w:del>
      <w:r>
        <w:rPr>
          <w:lang w:eastAsia="zh-CN"/>
        </w:rPr>
        <w:t xml:space="preserve"> </w:t>
      </w:r>
      <w:ins w:id="2427" w:author="HASSINI Mohamed-amine" w:date="2019-02-01T13:09:00Z">
        <w:r w:rsidR="00E86090">
          <w:rPr>
            <w:lang w:eastAsia="zh-CN"/>
          </w:rPr>
          <w:t xml:space="preserve">du </w:t>
        </w:r>
      </w:ins>
      <w:r>
        <w:rPr>
          <w:lang w:eastAsia="zh-CN"/>
        </w:rPr>
        <w:t xml:space="preserve">taux d’amortissement du mode en question. </w:t>
      </w:r>
    </w:p>
    <w:p w14:paraId="4DC7F0B8" w14:textId="3F05179E" w:rsidR="002D2B4F" w:rsidRDefault="002D2B4F" w:rsidP="002D2B4F">
      <w:pPr>
        <w:spacing w:line="360" w:lineRule="auto"/>
        <w:ind w:firstLine="708"/>
        <w:rPr>
          <w:b/>
          <w:szCs w:val="22"/>
        </w:rPr>
      </w:pPr>
      <w:r>
        <w:rPr>
          <w:szCs w:val="22"/>
        </w:rPr>
        <w:t>Plusieurs cas</w:t>
      </w:r>
      <w:ins w:id="2428" w:author="HASSINI Mohamed-amine" w:date="2019-02-01T13:10:00Z">
        <w:r w:rsidR="00E86090">
          <w:rPr>
            <w:szCs w:val="22"/>
          </w:rPr>
          <w:t xml:space="preserve"> présents dans la </w:t>
        </w:r>
      </w:ins>
      <w:del w:id="2429" w:author="HASSINI Mohamed-amine" w:date="2019-02-01T13:10:00Z">
        <w:r w:rsidDel="00E86090">
          <w:rPr>
            <w:szCs w:val="22"/>
          </w:rPr>
          <w:delText xml:space="preserve"> de </w:delText>
        </w:r>
      </w:del>
      <w:r>
        <w:rPr>
          <w:szCs w:val="22"/>
        </w:rPr>
        <w:t xml:space="preserve">littérature </w:t>
      </w:r>
      <w:ins w:id="2430" w:author="HASSINI Mohamed-amine" w:date="2019-02-01T13:10:00Z">
        <w:r w:rsidR="00E86090">
          <w:rPr>
            <w:szCs w:val="22"/>
          </w:rPr>
          <w:t xml:space="preserve">traitant de </w:t>
        </w:r>
      </w:ins>
      <w:del w:id="2431" w:author="HASSINI Mohamed-amine" w:date="2019-02-01T13:10:00Z">
        <w:r w:rsidDel="00E86090">
          <w:rPr>
            <w:szCs w:val="22"/>
          </w:rPr>
          <w:delText xml:space="preserve">relatant un </w:delText>
        </w:r>
      </w:del>
      <w:ins w:id="2432" w:author="HASSINI Mohamed-amine" w:date="2019-02-01T13:10:00Z">
        <w:r w:rsidR="00E86090">
          <w:rPr>
            <w:szCs w:val="22"/>
          </w:rPr>
          <w:t>l’</w:t>
        </w:r>
      </w:ins>
      <w:r>
        <w:rPr>
          <w:szCs w:val="22"/>
        </w:rPr>
        <w:t xml:space="preserve">effet Morton instable ont montré que les vitesses du déclenchement de l’effet Morton sont proches des vitesses critiques du rotor. Une comparaison de cette vitesse du déclenchement et </w:t>
      </w:r>
      <w:del w:id="2433" w:author="HASSINI Mohamed-amine" w:date="2019-02-01T13:11:00Z">
        <w:r w:rsidDel="00E86090">
          <w:rPr>
            <w:szCs w:val="22"/>
          </w:rPr>
          <w:delText>l</w:delText>
        </w:r>
      </w:del>
      <w:ins w:id="2434" w:author="HASSINI Mohamed-amine" w:date="2019-02-01T13:11:00Z">
        <w:r w:rsidR="00E86090">
          <w:rPr>
            <w:szCs w:val="22"/>
          </w:rPr>
          <w:t>d</w:t>
        </w:r>
      </w:ins>
      <w:r>
        <w:rPr>
          <w:szCs w:val="22"/>
        </w:rPr>
        <w:t xml:space="preserve">es vitesses critiques a été réalisée par </w:t>
      </w:r>
      <w:r w:rsidR="007217D2" w:rsidRPr="007217D2">
        <w:rPr>
          <w:b/>
          <w:szCs w:val="22"/>
        </w:rPr>
        <w:fldChar w:fldCharType="begin"/>
      </w:r>
      <w:r w:rsidR="007217D2" w:rsidRPr="007217D2">
        <w:rPr>
          <w:b/>
          <w:szCs w:val="22"/>
        </w:rPr>
        <w:instrText xml:space="preserve"> REF _Ref533090191 \r \h </w:instrText>
      </w:r>
      <w:r w:rsidR="007217D2">
        <w:rPr>
          <w:b/>
          <w:szCs w:val="22"/>
        </w:rPr>
        <w:instrText xml:space="preserve"> \* MERGEFORMAT </w:instrText>
      </w:r>
      <w:r w:rsidR="007217D2" w:rsidRPr="007217D2">
        <w:rPr>
          <w:b/>
          <w:szCs w:val="22"/>
        </w:rPr>
      </w:r>
      <w:r w:rsidR="007217D2" w:rsidRPr="007217D2">
        <w:rPr>
          <w:b/>
          <w:szCs w:val="22"/>
        </w:rPr>
        <w:fldChar w:fldCharType="separate"/>
      </w:r>
      <w:r w:rsidR="00D71FCC">
        <w:rPr>
          <w:b/>
          <w:szCs w:val="22"/>
        </w:rPr>
        <w:t>[6]</w:t>
      </w:r>
      <w:r w:rsidR="007217D2" w:rsidRPr="007217D2">
        <w:rPr>
          <w:b/>
          <w:szCs w:val="22"/>
        </w:rPr>
        <w:fldChar w:fldCharType="end"/>
      </w:r>
      <w:r>
        <w:rPr>
          <w:szCs w:val="22"/>
        </w:rPr>
        <w:t xml:space="preserve"> et ses résultats sont</w:t>
      </w:r>
      <w:ins w:id="2435" w:author="HASSINI Mohamed-amine" w:date="2019-02-01T13:11:00Z">
        <w:r w:rsidR="00E86090">
          <w:rPr>
            <w:szCs w:val="22"/>
          </w:rPr>
          <w:t xml:space="preserve"> résumés dans le</w:t>
        </w:r>
      </w:ins>
      <w:r>
        <w:rPr>
          <w:szCs w:val="22"/>
        </w:rPr>
        <w:t xml:space="preserve"> </w:t>
      </w:r>
      <w:del w:id="2436" w:author="HASSINI Mohamed-amine" w:date="2019-02-01T13:11:00Z">
        <w:r w:rsidDel="00E86090">
          <w:rPr>
            <w:szCs w:val="22"/>
          </w:rPr>
          <w:delText>montrés au</w:delText>
        </w:r>
      </w:del>
      <w:r>
        <w:rPr>
          <w:szCs w:val="22"/>
        </w:rPr>
        <w:t xml:space="preserv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D71FCC" w:rsidRPr="00D71FCC">
        <w:rPr>
          <w:b/>
          <w:szCs w:val="22"/>
        </w:rPr>
        <w:t>Tableau 5.3</w:t>
      </w:r>
      <w:r w:rsidR="00D71FCC" w:rsidRPr="00D71FCC">
        <w:rPr>
          <w:b/>
          <w:szCs w:val="22"/>
        </w:rPr>
        <w:noBreakHyphen/>
        <w:t>1</w:t>
      </w:r>
      <w:r w:rsidRPr="00EB11CD">
        <w:rPr>
          <w:b/>
          <w:szCs w:val="22"/>
        </w:rPr>
        <w:fldChar w:fldCharType="end"/>
      </w:r>
      <w:r>
        <w:rPr>
          <w:szCs w:val="22"/>
        </w:rPr>
        <w:t xml:space="preserve">. </w:t>
      </w:r>
    </w:p>
    <w:p w14:paraId="53E1C98E" w14:textId="6C775BE6"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2437" w:name="_Ref532298509"/>
      <w:bookmarkStart w:id="2438" w:name="_Toc536112280"/>
      <w:bookmarkStart w:id="2439" w:name="_Toc536627097"/>
      <w:r w:rsidRPr="003C64E1">
        <w:rPr>
          <w:rFonts w:ascii="Calibri" w:eastAsia="Times New Roman" w:hAnsi="Calibri" w:cs="Times New Roman"/>
          <w:i w:val="0"/>
          <w:iCs w:val="0"/>
          <w:color w:val="auto"/>
          <w:sz w:val="22"/>
          <w:szCs w:val="22"/>
          <w:lang w:eastAsia="fr-FR"/>
        </w:rPr>
        <w:t xml:space="preserve">Tableau </w:t>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STYLEREF 2 \s </w:instrText>
      </w:r>
      <w:r w:rsidR="00B055A9">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5.3</w:t>
      </w:r>
      <w:r w:rsidR="00B055A9">
        <w:rPr>
          <w:rFonts w:ascii="Calibri" w:eastAsia="Times New Roman" w:hAnsi="Calibri" w:cs="Times New Roman"/>
          <w:i w:val="0"/>
          <w:iCs w:val="0"/>
          <w:color w:val="auto"/>
          <w:sz w:val="22"/>
          <w:szCs w:val="22"/>
          <w:lang w:eastAsia="fr-FR"/>
        </w:rPr>
        <w:fldChar w:fldCharType="end"/>
      </w:r>
      <w:r w:rsidR="00B055A9">
        <w:rPr>
          <w:rFonts w:ascii="Calibri" w:eastAsia="Times New Roman" w:hAnsi="Calibri" w:cs="Times New Roman"/>
          <w:i w:val="0"/>
          <w:iCs w:val="0"/>
          <w:color w:val="auto"/>
          <w:sz w:val="22"/>
          <w:szCs w:val="22"/>
          <w:lang w:eastAsia="fr-FR"/>
        </w:rPr>
        <w:noBreakHyphen/>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SEQ Tableau \* ARABIC \s 2 </w:instrText>
      </w:r>
      <w:r w:rsidR="00B055A9">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1</w:t>
      </w:r>
      <w:r w:rsidR="00B055A9">
        <w:rPr>
          <w:rFonts w:ascii="Calibri" w:eastAsia="Times New Roman" w:hAnsi="Calibri" w:cs="Times New Roman"/>
          <w:i w:val="0"/>
          <w:iCs w:val="0"/>
          <w:color w:val="auto"/>
          <w:sz w:val="22"/>
          <w:szCs w:val="22"/>
          <w:lang w:eastAsia="fr-FR"/>
        </w:rPr>
        <w:fldChar w:fldCharType="end"/>
      </w:r>
      <w:bookmarkEnd w:id="2437"/>
      <w:r w:rsidRPr="003C64E1">
        <w:rPr>
          <w:rFonts w:ascii="Calibri" w:eastAsia="Times New Roman" w:hAnsi="Calibri" w:cs="Times New Roman"/>
          <w:i w:val="0"/>
          <w:iCs w:val="0"/>
          <w:color w:val="auto"/>
          <w:sz w:val="22"/>
          <w:szCs w:val="22"/>
          <w:lang w:eastAsia="fr-FR"/>
        </w:rPr>
        <w:t> : comparaison des vitesses du déclenchement</w:t>
      </w:r>
      <w:ins w:id="2440" w:author="HASSINI Mohamed-amine" w:date="2019-02-01T13:11:00Z">
        <w:r w:rsidR="00E86090">
          <w:rPr>
            <w:rFonts w:ascii="Calibri" w:eastAsia="Times New Roman" w:hAnsi="Calibri" w:cs="Times New Roman"/>
            <w:i w:val="0"/>
            <w:iCs w:val="0"/>
            <w:color w:val="auto"/>
            <w:sz w:val="22"/>
            <w:szCs w:val="22"/>
            <w:lang w:eastAsia="fr-FR"/>
          </w:rPr>
          <w:t xml:space="preserve"> de l’instabilité</w:t>
        </w:r>
      </w:ins>
      <w:r w:rsidRPr="003C64E1">
        <w:rPr>
          <w:rFonts w:ascii="Calibri" w:eastAsia="Times New Roman" w:hAnsi="Calibri" w:cs="Times New Roman"/>
          <w:i w:val="0"/>
          <w:iCs w:val="0"/>
          <w:color w:val="auto"/>
          <w:sz w:val="22"/>
          <w:szCs w:val="22"/>
          <w:lang w:eastAsia="fr-FR"/>
        </w:rPr>
        <w:t xml:space="preserve"> et </w:t>
      </w:r>
      <w:ins w:id="2441" w:author="HASSINI Mohamed-amine" w:date="2019-02-01T13:11:00Z">
        <w:r w:rsidR="00E86090">
          <w:rPr>
            <w:rFonts w:ascii="Calibri" w:eastAsia="Times New Roman" w:hAnsi="Calibri" w:cs="Times New Roman"/>
            <w:i w:val="0"/>
            <w:iCs w:val="0"/>
            <w:color w:val="auto"/>
            <w:sz w:val="22"/>
            <w:szCs w:val="22"/>
            <w:lang w:eastAsia="fr-FR"/>
          </w:rPr>
          <w:t>d</w:t>
        </w:r>
      </w:ins>
      <w:del w:id="2442" w:author="HASSINI Mohamed-amine" w:date="2019-02-01T13:11:00Z">
        <w:r w:rsidRPr="003C64E1" w:rsidDel="00E86090">
          <w:rPr>
            <w:rFonts w:ascii="Calibri" w:eastAsia="Times New Roman" w:hAnsi="Calibri" w:cs="Times New Roman"/>
            <w:i w:val="0"/>
            <w:iCs w:val="0"/>
            <w:color w:val="auto"/>
            <w:sz w:val="22"/>
            <w:szCs w:val="22"/>
            <w:lang w:eastAsia="fr-FR"/>
          </w:rPr>
          <w:delText>l</w:delText>
        </w:r>
      </w:del>
      <w:r w:rsidRPr="003C64E1">
        <w:rPr>
          <w:rFonts w:ascii="Calibri" w:eastAsia="Times New Roman" w:hAnsi="Calibri" w:cs="Times New Roman"/>
          <w:i w:val="0"/>
          <w:iCs w:val="0"/>
          <w:color w:val="auto"/>
          <w:sz w:val="22"/>
          <w:szCs w:val="22"/>
          <w:lang w:eastAsia="fr-FR"/>
        </w:rPr>
        <w:t>es vitesses critiques</w:t>
      </w:r>
      <w:bookmarkEnd w:id="2438"/>
      <w:bookmarkEnd w:id="2439"/>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6CE809C2" w:rsidR="000E4C36" w:rsidRPr="002C7907" w:rsidRDefault="000E4C36" w:rsidP="00E86090">
            <w:pPr>
              <w:jc w:val="left"/>
              <w:rPr>
                <w:sz w:val="24"/>
                <w:szCs w:val="22"/>
              </w:rPr>
              <w:pPrChange w:id="2443" w:author="HASSINI Mohamed-amine" w:date="2019-02-01T13:14:00Z">
                <w:pPr>
                  <w:jc w:val="center"/>
                </w:pPr>
              </w:pPrChange>
            </w:pPr>
            <w:r w:rsidRPr="002C7907">
              <w:rPr>
                <w:sz w:val="24"/>
                <w:szCs w:val="22"/>
              </w:rPr>
              <w:t xml:space="preserve">1994, de Jongh </w:t>
            </w:r>
            <w:r w:rsidR="00814582" w:rsidRPr="00814582">
              <w:rPr>
                <w:b/>
                <w:sz w:val="24"/>
                <w:szCs w:val="22"/>
              </w:rPr>
              <w:fldChar w:fldCharType="begin"/>
            </w:r>
            <w:r w:rsidR="00814582" w:rsidRPr="00814582">
              <w:rPr>
                <w:b/>
                <w:sz w:val="24"/>
                <w:szCs w:val="22"/>
              </w:rPr>
              <w:instrText xml:space="preserve"> REF _Ref536202949 \r \h  \* MERGEFORMAT </w:instrText>
            </w:r>
            <w:r w:rsidR="00814582" w:rsidRPr="00814582">
              <w:rPr>
                <w:b/>
                <w:sz w:val="24"/>
                <w:szCs w:val="22"/>
              </w:rPr>
            </w:r>
            <w:r w:rsidR="00814582" w:rsidRPr="00814582">
              <w:rPr>
                <w:b/>
                <w:sz w:val="24"/>
                <w:szCs w:val="22"/>
              </w:rPr>
              <w:fldChar w:fldCharType="separate"/>
            </w:r>
            <w:r w:rsidR="00D71FCC">
              <w:rPr>
                <w:b/>
                <w:sz w:val="24"/>
                <w:szCs w:val="22"/>
              </w:rPr>
              <w:t>[15]</w:t>
            </w:r>
            <w:r w:rsidR="00814582" w:rsidRPr="00814582">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60F11574" w:rsidR="000E4C36" w:rsidRPr="002C7907" w:rsidRDefault="000E4C36" w:rsidP="00E86090">
            <w:pPr>
              <w:jc w:val="left"/>
              <w:rPr>
                <w:sz w:val="24"/>
                <w:szCs w:val="22"/>
              </w:rPr>
              <w:pPrChange w:id="2444" w:author="HASSINI Mohamed-amine" w:date="2019-02-01T13:14:00Z">
                <w:pPr>
                  <w:jc w:val="center"/>
                </w:pPr>
              </w:pPrChange>
            </w:pPr>
            <w:r w:rsidRPr="002C7907">
              <w:rPr>
                <w:sz w:val="24"/>
                <w:szCs w:val="22"/>
              </w:rPr>
              <w:t xml:space="preserve">1997, Faulkner </w:t>
            </w:r>
            <w:r w:rsidR="00814582" w:rsidRPr="00814582">
              <w:rPr>
                <w:b/>
                <w:sz w:val="24"/>
                <w:szCs w:val="22"/>
              </w:rPr>
              <w:fldChar w:fldCharType="begin"/>
            </w:r>
            <w:r w:rsidR="00814582" w:rsidRPr="00814582">
              <w:rPr>
                <w:b/>
                <w:sz w:val="24"/>
                <w:szCs w:val="22"/>
              </w:rPr>
              <w:instrText xml:space="preserve"> REF _Ref531885219 \r \h  \* MERGEFORMAT </w:instrText>
            </w:r>
            <w:r w:rsidR="00814582" w:rsidRPr="00814582">
              <w:rPr>
                <w:b/>
                <w:sz w:val="24"/>
                <w:szCs w:val="22"/>
              </w:rPr>
            </w:r>
            <w:r w:rsidR="00814582" w:rsidRPr="00814582">
              <w:rPr>
                <w:b/>
                <w:sz w:val="24"/>
                <w:szCs w:val="22"/>
              </w:rPr>
              <w:fldChar w:fldCharType="separate"/>
            </w:r>
            <w:r w:rsidR="00D71FCC">
              <w:rPr>
                <w:b/>
                <w:sz w:val="24"/>
                <w:szCs w:val="22"/>
              </w:rPr>
              <w:t>[55]</w:t>
            </w:r>
            <w:r w:rsidR="00814582" w:rsidRPr="00814582">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63C6D88A" w:rsidR="000E4C36" w:rsidRPr="002C7907" w:rsidRDefault="000E4C36" w:rsidP="00E86090">
            <w:pPr>
              <w:jc w:val="left"/>
              <w:rPr>
                <w:sz w:val="24"/>
                <w:szCs w:val="22"/>
              </w:rPr>
              <w:pPrChange w:id="2445" w:author="HASSINI Mohamed-amine" w:date="2019-02-01T13:14:00Z">
                <w:pPr>
                  <w:jc w:val="center"/>
                </w:pPr>
              </w:pPrChange>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D71FCC">
              <w:rPr>
                <w:b/>
                <w:sz w:val="24"/>
                <w:szCs w:val="22"/>
              </w:rPr>
              <w:t>[58]</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6B83FCE5" w:rsidR="000E4C36" w:rsidRPr="002C7907" w:rsidRDefault="00814582" w:rsidP="00E86090">
            <w:pPr>
              <w:jc w:val="left"/>
              <w:rPr>
                <w:sz w:val="24"/>
                <w:szCs w:val="22"/>
              </w:rPr>
              <w:pPrChange w:id="2446" w:author="HASSINI Mohamed-amine" w:date="2019-02-01T13:14:00Z">
                <w:pPr>
                  <w:jc w:val="center"/>
                </w:pPr>
              </w:pPrChange>
            </w:pPr>
            <w:r>
              <w:rPr>
                <w:sz w:val="24"/>
                <w:szCs w:val="22"/>
              </w:rPr>
              <w:t>1998, D</w:t>
            </w:r>
            <w:r w:rsidR="000E4C36"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D71FCC" w:rsidRPr="00D71FCC">
              <w:rPr>
                <w:b/>
                <w:sz w:val="24"/>
                <w:szCs w:val="22"/>
              </w:rPr>
              <w:t>[22</w:t>
            </w:r>
            <w:r w:rsidR="00D71FCC">
              <w:rPr>
                <w:sz w:val="24"/>
                <w:szCs w:val="22"/>
              </w:rPr>
              <w:t>]</w:t>
            </w:r>
            <w:r>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5B2D72FC" w:rsidR="000E4C36" w:rsidRPr="002C7907" w:rsidRDefault="000E4C36" w:rsidP="00E86090">
            <w:pPr>
              <w:jc w:val="left"/>
              <w:rPr>
                <w:sz w:val="24"/>
                <w:szCs w:val="22"/>
              </w:rPr>
              <w:pPrChange w:id="2447" w:author="HASSINI Mohamed-amine" w:date="2019-02-01T13:14:00Z">
                <w:pPr>
                  <w:jc w:val="center"/>
                </w:pPr>
              </w:pPrChange>
            </w:pPr>
            <w:r w:rsidRPr="002C7907">
              <w:rPr>
                <w:sz w:val="24"/>
                <w:szCs w:val="22"/>
              </w:rPr>
              <w:t xml:space="preserve">1999, </w:t>
            </w:r>
            <w:r w:rsidR="00F040BF" w:rsidRPr="002C7907">
              <w:rPr>
                <w:sz w:val="24"/>
                <w:szCs w:val="22"/>
              </w:rPr>
              <w:t xml:space="preserve">Berot </w:t>
            </w:r>
            <w:r w:rsidR="00814582" w:rsidRPr="00814582">
              <w:rPr>
                <w:b/>
                <w:sz w:val="24"/>
                <w:szCs w:val="22"/>
              </w:rPr>
              <w:fldChar w:fldCharType="begin"/>
            </w:r>
            <w:r w:rsidR="00814582" w:rsidRPr="00814582">
              <w:rPr>
                <w:b/>
                <w:sz w:val="24"/>
                <w:szCs w:val="22"/>
              </w:rPr>
              <w:instrText xml:space="preserve"> REF _Ref536203475 \r \h  \* MERGEFORMAT </w:instrText>
            </w:r>
            <w:r w:rsidR="00814582" w:rsidRPr="00814582">
              <w:rPr>
                <w:b/>
                <w:sz w:val="24"/>
                <w:szCs w:val="22"/>
              </w:rPr>
            </w:r>
            <w:r w:rsidR="00814582" w:rsidRPr="00814582">
              <w:rPr>
                <w:b/>
                <w:sz w:val="24"/>
                <w:szCs w:val="22"/>
              </w:rPr>
              <w:fldChar w:fldCharType="separate"/>
            </w:r>
            <w:r w:rsidR="00D71FCC">
              <w:rPr>
                <w:b/>
                <w:sz w:val="24"/>
                <w:szCs w:val="22"/>
              </w:rPr>
              <w:t>[59]</w:t>
            </w:r>
            <w:r w:rsidR="00814582" w:rsidRPr="00814582">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46B0DF4C" w:rsidR="000E4C36" w:rsidRPr="002C7907" w:rsidRDefault="000E4C36" w:rsidP="00E86090">
            <w:pPr>
              <w:jc w:val="left"/>
              <w:rPr>
                <w:sz w:val="24"/>
                <w:szCs w:val="22"/>
              </w:rPr>
              <w:pPrChange w:id="2448" w:author="HASSINI Mohamed-amine" w:date="2019-02-01T13:14:00Z">
                <w:pPr>
                  <w:jc w:val="center"/>
                </w:pPr>
              </w:pPrChange>
            </w:pPr>
            <w:r w:rsidRPr="002C7907">
              <w:rPr>
                <w:sz w:val="24"/>
                <w:szCs w:val="22"/>
              </w:rPr>
              <w:t xml:space="preserve">2008, Schmied </w:t>
            </w:r>
            <w:r w:rsidR="00814582" w:rsidRPr="00814582">
              <w:rPr>
                <w:b/>
                <w:sz w:val="24"/>
                <w:szCs w:val="22"/>
              </w:rPr>
              <w:fldChar w:fldCharType="begin"/>
            </w:r>
            <w:r w:rsidR="00814582" w:rsidRPr="00814582">
              <w:rPr>
                <w:b/>
                <w:sz w:val="24"/>
                <w:szCs w:val="22"/>
              </w:rPr>
              <w:instrText xml:space="preserve"> REF _Ref533090559 \r \h  \* MERGEFORMAT </w:instrText>
            </w:r>
            <w:r w:rsidR="00814582" w:rsidRPr="00814582">
              <w:rPr>
                <w:b/>
                <w:sz w:val="24"/>
                <w:szCs w:val="22"/>
              </w:rPr>
            </w:r>
            <w:r w:rsidR="00814582" w:rsidRPr="00814582">
              <w:rPr>
                <w:b/>
                <w:sz w:val="24"/>
                <w:szCs w:val="22"/>
              </w:rPr>
              <w:fldChar w:fldCharType="separate"/>
            </w:r>
            <w:r w:rsidR="00D71FCC">
              <w:rPr>
                <w:b/>
                <w:sz w:val="24"/>
                <w:szCs w:val="22"/>
              </w:rPr>
              <w:t>[16]</w:t>
            </w:r>
            <w:r w:rsidR="00814582" w:rsidRPr="00814582">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55F4FAD0" w:rsidR="000E4C36" w:rsidRPr="002C7907" w:rsidRDefault="000E4C36" w:rsidP="00E86090">
            <w:pPr>
              <w:jc w:val="left"/>
              <w:rPr>
                <w:sz w:val="24"/>
                <w:szCs w:val="22"/>
              </w:rPr>
              <w:pPrChange w:id="2449" w:author="HASSINI Mohamed-amine" w:date="2019-02-01T13:14:00Z">
                <w:pPr>
                  <w:jc w:val="center"/>
                </w:pPr>
              </w:pPrChange>
            </w:pPr>
            <w:r w:rsidRPr="002C7907">
              <w:rPr>
                <w:sz w:val="24"/>
                <w:szCs w:val="22"/>
              </w:rPr>
              <w:t xml:space="preserve">2011, Lorenz </w:t>
            </w:r>
            <w:r w:rsidR="00814582" w:rsidRPr="00814582">
              <w:rPr>
                <w:b/>
                <w:sz w:val="24"/>
                <w:szCs w:val="22"/>
              </w:rPr>
              <w:fldChar w:fldCharType="begin"/>
            </w:r>
            <w:r w:rsidR="00814582" w:rsidRPr="00814582">
              <w:rPr>
                <w:b/>
                <w:sz w:val="24"/>
                <w:szCs w:val="22"/>
              </w:rPr>
              <w:instrText xml:space="preserve"> REF _Ref533090865 \r \h  \* MERGEFORMAT </w:instrText>
            </w:r>
            <w:r w:rsidR="00814582" w:rsidRPr="00814582">
              <w:rPr>
                <w:b/>
                <w:sz w:val="24"/>
                <w:szCs w:val="22"/>
              </w:rPr>
            </w:r>
            <w:r w:rsidR="00814582" w:rsidRPr="00814582">
              <w:rPr>
                <w:b/>
                <w:sz w:val="24"/>
                <w:szCs w:val="22"/>
              </w:rPr>
              <w:fldChar w:fldCharType="separate"/>
            </w:r>
            <w:r w:rsidR="00D71FCC">
              <w:rPr>
                <w:b/>
                <w:sz w:val="24"/>
                <w:szCs w:val="22"/>
              </w:rPr>
              <w:t>[17]</w:t>
            </w:r>
            <w:r w:rsidR="00814582" w:rsidRPr="00814582">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42DE5744" w:rsidR="00F040BF" w:rsidRDefault="00F040BF" w:rsidP="00B42B44">
      <w:pPr>
        <w:spacing w:before="240" w:after="240" w:line="360" w:lineRule="auto"/>
        <w:ind w:firstLine="709"/>
        <w:rPr>
          <w:szCs w:val="22"/>
        </w:rPr>
      </w:pPr>
      <w:r>
        <w:rPr>
          <w:szCs w:val="22"/>
        </w:rPr>
        <w:t xml:space="preserve">Toutefois, </w:t>
      </w:r>
      <w:ins w:id="2450" w:author="HASSINI Mohamed-amine" w:date="2019-02-01T13:12:00Z">
        <w:r w:rsidR="00E86090">
          <w:rPr>
            <w:szCs w:val="22"/>
          </w:rPr>
          <w:t xml:space="preserve">un fonctionnement loin des vitesses critiques </w:t>
        </w:r>
      </w:ins>
      <w:del w:id="2451" w:author="HASSINI Mohamed-amine" w:date="2019-02-01T13:12:00Z">
        <w:r w:rsidDel="00E86090">
          <w:rPr>
            <w:szCs w:val="22"/>
          </w:rPr>
          <w:delText xml:space="preserve">il </w:delText>
        </w:r>
      </w:del>
      <w:r>
        <w:rPr>
          <w:szCs w:val="22"/>
        </w:rPr>
        <w:t xml:space="preserve">n’est pas toujours suffisant pour éviter </w:t>
      </w:r>
      <w:ins w:id="2452" w:author="HASSINI Mohamed-amine" w:date="2019-02-01T13:13:00Z">
        <w:r w:rsidR="00E86090">
          <w:rPr>
            <w:szCs w:val="22"/>
          </w:rPr>
          <w:t xml:space="preserve">l’apparition de l’instabilité due à </w:t>
        </w:r>
      </w:ins>
      <w:r>
        <w:rPr>
          <w:szCs w:val="22"/>
        </w:rPr>
        <w:t xml:space="preserve">l’effet Morton. Par exemple, dans le cas du rotor de  </w:t>
      </w:r>
      <w:r w:rsidR="00AD75F1" w:rsidRPr="001B5D42">
        <w:rPr>
          <w:rFonts w:asciiTheme="minorHAnsi" w:hAnsiTheme="minorHAnsi"/>
        </w:rPr>
        <w:t>Schmied</w:t>
      </w:r>
      <w:r w:rsidR="00814582">
        <w:rPr>
          <w:b/>
          <w:sz w:val="20"/>
          <w:szCs w:val="22"/>
        </w:rPr>
        <w:t xml:space="preserve"> </w:t>
      </w:r>
      <w:r w:rsidR="00814582">
        <w:rPr>
          <w:b/>
          <w:sz w:val="20"/>
          <w:szCs w:val="22"/>
        </w:rPr>
        <w:fldChar w:fldCharType="begin"/>
      </w:r>
      <w:r w:rsidR="00814582">
        <w:rPr>
          <w:b/>
          <w:sz w:val="20"/>
          <w:szCs w:val="22"/>
        </w:rPr>
        <w:instrText xml:space="preserve"> REF _Ref533090559 \r \h </w:instrText>
      </w:r>
      <w:r w:rsidR="00814582">
        <w:rPr>
          <w:b/>
          <w:sz w:val="20"/>
          <w:szCs w:val="22"/>
        </w:rPr>
      </w:r>
      <w:r w:rsidR="00814582">
        <w:rPr>
          <w:b/>
          <w:sz w:val="20"/>
          <w:szCs w:val="22"/>
        </w:rPr>
        <w:fldChar w:fldCharType="separate"/>
      </w:r>
      <w:r w:rsidR="00D71FCC">
        <w:rPr>
          <w:b/>
          <w:sz w:val="20"/>
          <w:szCs w:val="22"/>
        </w:rPr>
        <w:t>[16]</w:t>
      </w:r>
      <w:r w:rsidR="00814582">
        <w:rPr>
          <w:b/>
          <w:sz w:val="20"/>
          <w:szCs w:val="22"/>
        </w:rPr>
        <w:fldChar w:fldCharType="end"/>
      </w:r>
      <w:r>
        <w:rPr>
          <w:szCs w:val="22"/>
        </w:rPr>
        <w:t xml:space="preserve">, l’instabilité apparait malgré l’écart </w:t>
      </w:r>
      <w:ins w:id="2453" w:author="HASSINI Mohamed-amine" w:date="2019-02-01T13:13:00Z">
        <w:r w:rsidR="00E86090">
          <w:rPr>
            <w:szCs w:val="22"/>
          </w:rPr>
          <w:t xml:space="preserve">entre </w:t>
        </w:r>
      </w:ins>
      <w:del w:id="2454" w:author="HASSINI Mohamed-amine" w:date="2019-02-01T13:13:00Z">
        <w:r w:rsidDel="00E86090">
          <w:rPr>
            <w:szCs w:val="22"/>
          </w:rPr>
          <w:delText xml:space="preserve">de </w:delText>
        </w:r>
      </w:del>
      <w:r>
        <w:rPr>
          <w:szCs w:val="22"/>
        </w:rPr>
        <w:t xml:space="preserve">la vitesse de rotation (18600 tr/min) </w:t>
      </w:r>
      <w:del w:id="2455" w:author="HASSINI Mohamed-amine" w:date="2019-02-01T13:13:00Z">
        <w:r w:rsidDel="00E86090">
          <w:rPr>
            <w:szCs w:val="22"/>
          </w:rPr>
          <w:delText>de</w:delText>
        </w:r>
      </w:del>
      <w:ins w:id="2456" w:author="HASSINI Mohamed-amine" w:date="2019-02-01T13:13:00Z">
        <w:r w:rsidR="00E86090">
          <w:rPr>
            <w:szCs w:val="22"/>
          </w:rPr>
          <w:t>et</w:t>
        </w:r>
      </w:ins>
      <w:r>
        <w:rPr>
          <w:szCs w:val="22"/>
        </w:rPr>
        <w:t xml:space="preserv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w:t>
      </w:r>
      <w:r w:rsidR="00A32FE9">
        <w:rPr>
          <w:szCs w:val="22"/>
        </w:rPr>
        <w:t>coefficient</w:t>
      </w:r>
      <m:oMath>
        <m:r>
          <w:rPr>
            <w:rFonts w:ascii="Cambria Math" w:hAnsi="Cambria Math"/>
            <w:szCs w:val="22"/>
          </w:rPr>
          <m:t xml:space="preserve"> </m:t>
        </m:r>
        <m:r>
          <m:rPr>
            <m:sty m:val="bi"/>
          </m:rPr>
          <w:rPr>
            <w:rFonts w:ascii="Cambria Math" w:hAnsi="Cambria Math"/>
            <w:szCs w:val="22"/>
          </w:rPr>
          <m:t>B</m:t>
        </m:r>
      </m:oMath>
      <w:r>
        <w:rPr>
          <w:szCs w:val="22"/>
        </w:rPr>
        <w:t xml:space="preserve">. Pour corriger cette instabilité, Schmied et al. ont rigidifié le rotor pour augmenter la vitesse critique du premier mode de flexion. Cette mesure permet de diminuer la sensibilité des </w:t>
      </w:r>
      <w:r>
        <w:rPr>
          <w:szCs w:val="22"/>
        </w:rPr>
        <w:lastRenderedPageBreak/>
        <w:t>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w:t>
      </w:r>
      <w:r w:rsidR="00447F9E">
        <w:rPr>
          <w:szCs w:val="22"/>
        </w:rPr>
        <w:t>coefficients</w:t>
      </w:r>
      <w:r>
        <w:rPr>
          <w:szCs w:val="22"/>
        </w:rPr>
        <w:t xml:space="preserve">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2457" w:name="_Toc536626931"/>
      <w:r>
        <w:t>Conclusion</w:t>
      </w:r>
      <w:bookmarkEnd w:id="2457"/>
    </w:p>
    <w:p w14:paraId="0656467B" w14:textId="0998FCE3"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ins w:id="2458" w:author="HASSINI Mohamed-amine" w:date="2019-02-01T13:15:00Z">
        <w:r w:rsidR="00877CA8">
          <w:rPr>
            <w:sz w:val="23"/>
            <w:szCs w:val="23"/>
          </w:rPr>
          <w:t xml:space="preserve"> de mettre</w:t>
        </w:r>
      </w:ins>
      <w:r>
        <w:rPr>
          <w:sz w:val="23"/>
          <w:szCs w:val="23"/>
        </w:rPr>
        <w:t xml:space="preserve"> </w:t>
      </w:r>
      <w:del w:id="2459" w:author="HASSINI Mohamed-amine" w:date="2019-02-01T13:15:00Z">
        <w:r w:rsidDel="00877CA8">
          <w:rPr>
            <w:sz w:val="23"/>
            <w:szCs w:val="23"/>
          </w:rPr>
          <w:delText xml:space="preserve">de montrer la </w:delText>
        </w:r>
        <w:r w:rsidR="00A32EB5" w:rsidDel="00877CA8">
          <w:rPr>
            <w:sz w:val="23"/>
            <w:szCs w:val="23"/>
          </w:rPr>
          <w:delText xml:space="preserve">mise </w:delText>
        </w:r>
      </w:del>
      <w:r w:rsidR="00A32EB5">
        <w:rPr>
          <w:sz w:val="23"/>
          <w:szCs w:val="23"/>
        </w:rPr>
        <w:t xml:space="preserve">en évidence </w:t>
      </w:r>
      <w:ins w:id="2460" w:author="HASSINI Mohamed-amine" w:date="2019-02-01T13:15:00Z">
        <w:r w:rsidR="00877CA8">
          <w:rPr>
            <w:sz w:val="23"/>
            <w:szCs w:val="23"/>
          </w:rPr>
          <w:t xml:space="preserve">l’instabilité due à </w:t>
        </w:r>
      </w:ins>
      <w:del w:id="2461" w:author="HASSINI Mohamed-amine" w:date="2019-02-01T13:15:00Z">
        <w:r w:rsidR="00A32EB5" w:rsidDel="00877CA8">
          <w:rPr>
            <w:sz w:val="23"/>
            <w:szCs w:val="23"/>
          </w:rPr>
          <w:delText>de</w:delText>
        </w:r>
      </w:del>
      <w:r w:rsidR="00A32EB5">
        <w:rPr>
          <w:sz w:val="23"/>
          <w:szCs w:val="23"/>
        </w:rPr>
        <w:t xml:space="preserve"> </w:t>
      </w:r>
      <w:r>
        <w:rPr>
          <w:sz w:val="23"/>
          <w:szCs w:val="23"/>
        </w:rPr>
        <w:t>l’effet Mo</w:t>
      </w:r>
      <w:r w:rsidR="00A32EB5">
        <w:rPr>
          <w:sz w:val="23"/>
          <w:szCs w:val="23"/>
        </w:rPr>
        <w:t>rton</w:t>
      </w:r>
      <w:ins w:id="2462" w:author="HASSINI Mohamed-amine" w:date="2019-02-01T13:15:00Z">
        <w:r w:rsidR="00877CA8">
          <w:rPr>
            <w:sz w:val="23"/>
            <w:szCs w:val="23"/>
          </w:rPr>
          <w:t xml:space="preserve"> lorsque l</w:t>
        </w:r>
      </w:ins>
      <w:ins w:id="2463" w:author="HASSINI Mohamed-amine" w:date="2019-02-01T13:16:00Z">
        <w:r w:rsidR="00877CA8">
          <w:rPr>
            <w:sz w:val="23"/>
            <w:szCs w:val="23"/>
          </w:rPr>
          <w:t>’amplitud</w:t>
        </w:r>
      </w:ins>
      <w:ins w:id="2464" w:author="HASSINI Mohamed-amine" w:date="2019-02-01T13:15:00Z">
        <w:r w:rsidR="00877CA8">
          <w:rPr>
            <w:sz w:val="23"/>
            <w:szCs w:val="23"/>
          </w:rPr>
          <w:t>e</w:t>
        </w:r>
      </w:ins>
      <w:ins w:id="2465" w:author="HASSINI Mohamed-amine" w:date="2019-02-01T13:16:00Z">
        <w:r w:rsidR="00877CA8">
          <w:rPr>
            <w:sz w:val="23"/>
            <w:szCs w:val="23"/>
          </w:rPr>
          <w:t xml:space="preserve"> du</w:t>
        </w:r>
      </w:ins>
      <w:r w:rsidR="00A32EB5">
        <w:rPr>
          <w:sz w:val="23"/>
          <w:szCs w:val="23"/>
        </w:rPr>
        <w:t xml:space="preserve"> </w:t>
      </w:r>
      <w:del w:id="2466" w:author="HASSINI Mohamed-amine" w:date="2019-02-01T13:15:00Z">
        <w:r w:rsidR="00A32EB5" w:rsidDel="00877CA8">
          <w:rPr>
            <w:sz w:val="23"/>
            <w:szCs w:val="23"/>
          </w:rPr>
          <w:delText>instable sous condition d’un</w:delText>
        </w:r>
        <w:r w:rsidDel="00877CA8">
          <w:rPr>
            <w:sz w:val="23"/>
            <w:szCs w:val="23"/>
          </w:rPr>
          <w:delText xml:space="preserve"> </w:delText>
        </w:r>
      </w:del>
      <w:r>
        <w:rPr>
          <w:sz w:val="23"/>
          <w:szCs w:val="23"/>
        </w:rPr>
        <w:t>balourd</w:t>
      </w:r>
      <w:r w:rsidR="00E451DA">
        <w:rPr>
          <w:sz w:val="23"/>
          <w:szCs w:val="23"/>
        </w:rPr>
        <w:t xml:space="preserve"> total</w:t>
      </w:r>
      <w:r w:rsidR="00A32EB5">
        <w:rPr>
          <w:sz w:val="23"/>
          <w:szCs w:val="23"/>
        </w:rPr>
        <w:t xml:space="preserve"> dépass</w:t>
      </w:r>
      <w:ins w:id="2467" w:author="HASSINI Mohamed-amine" w:date="2019-02-01T13:15:00Z">
        <w:r w:rsidR="00877CA8">
          <w:rPr>
            <w:sz w:val="23"/>
            <w:szCs w:val="23"/>
          </w:rPr>
          <w:t>e</w:t>
        </w:r>
      </w:ins>
      <w:del w:id="2468" w:author="HASSINI Mohamed-amine" w:date="2019-02-01T13:15:00Z">
        <w:r w:rsidR="00A32EB5" w:rsidDel="00877CA8">
          <w:rPr>
            <w:sz w:val="23"/>
            <w:szCs w:val="23"/>
          </w:rPr>
          <w:delText>ant</w:delText>
        </w:r>
      </w:del>
      <w:r w:rsidR="00A32EB5">
        <w:rPr>
          <w:sz w:val="23"/>
          <w:szCs w:val="23"/>
        </w:rPr>
        <w:t xml:space="preserve"> 220 g.mm</w:t>
      </w:r>
      <w:r>
        <w:rPr>
          <w:sz w:val="23"/>
          <w:szCs w:val="23"/>
        </w:rPr>
        <w:t>.</w:t>
      </w:r>
      <w:r w:rsidR="00E451DA">
        <w:rPr>
          <w:sz w:val="23"/>
          <w:szCs w:val="23"/>
        </w:rPr>
        <w:t xml:space="preserve"> </w:t>
      </w:r>
    </w:p>
    <w:p w14:paraId="38E9458A" w14:textId="0ADA1B1A" w:rsidR="00E451DA" w:rsidRPr="00236503" w:rsidRDefault="00E451DA" w:rsidP="00E451DA">
      <w:pPr>
        <w:spacing w:before="120" w:line="360" w:lineRule="auto"/>
        <w:ind w:firstLine="709"/>
        <w:rPr>
          <w:szCs w:val="22"/>
        </w:rPr>
      </w:pPr>
      <w:r>
        <w:rPr>
          <w:sz w:val="23"/>
          <w:szCs w:val="23"/>
        </w:rPr>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l’effet Morton sont</w:t>
      </w:r>
      <w:ins w:id="2469" w:author="HASSINI Mohamed-amine" w:date="2019-02-01T13:16:00Z">
        <w:r w:rsidR="00877CA8">
          <w:rPr>
            <w:sz w:val="23"/>
            <w:szCs w:val="23"/>
          </w:rPr>
          <w:t xml:space="preserve"> présentées</w:t>
        </w:r>
      </w:ins>
      <w:r w:rsidR="000E4C36">
        <w:rPr>
          <w:sz w:val="23"/>
          <w:szCs w:val="23"/>
        </w:rPr>
        <w:t xml:space="preserve"> </w:t>
      </w:r>
      <w:del w:id="2470" w:author="HASSINI Mohamed-amine" w:date="2019-02-01T13:16:00Z">
        <w:r w:rsidR="00196F11" w:rsidDel="00877CA8">
          <w:rPr>
            <w:sz w:val="23"/>
            <w:szCs w:val="23"/>
          </w:rPr>
          <w:delText>analysées</w:delText>
        </w:r>
        <w:r w:rsidR="000E4C36" w:rsidDel="00877CA8">
          <w:rPr>
            <w:sz w:val="23"/>
            <w:szCs w:val="23"/>
          </w:rPr>
          <w:delText xml:space="preserve"> </w:delText>
        </w:r>
      </w:del>
      <w:r w:rsidR="000E4C36">
        <w:rPr>
          <w:sz w:val="23"/>
          <w:szCs w:val="23"/>
        </w:rPr>
        <w:t xml:space="preserve">en </w:t>
      </w:r>
      <w:ins w:id="2471" w:author="HASSINI Mohamed-amine" w:date="2019-02-01T13:16:00Z">
        <w:r w:rsidR="00877CA8">
          <w:rPr>
            <w:sz w:val="23"/>
            <w:szCs w:val="23"/>
          </w:rPr>
          <w:t>s’</w:t>
        </w:r>
      </w:ins>
      <w:r w:rsidR="000E4C36">
        <w:rPr>
          <w:sz w:val="23"/>
          <w:szCs w:val="23"/>
        </w:rPr>
        <w:t>appuyant sur</w:t>
      </w:r>
      <w:ins w:id="2472" w:author="HASSINI Mohamed-amine" w:date="2019-02-01T13:16:00Z">
        <w:r w:rsidR="00877CA8">
          <w:rPr>
            <w:sz w:val="23"/>
            <w:szCs w:val="23"/>
          </w:rPr>
          <w:t xml:space="preserve"> l’analyse </w:t>
        </w:r>
      </w:ins>
      <w:del w:id="2473" w:author="HASSINI Mohamed-amine" w:date="2019-02-01T13:16:00Z">
        <w:r w:rsidR="000E4C36" w:rsidDel="00877CA8">
          <w:rPr>
            <w:sz w:val="23"/>
            <w:szCs w:val="23"/>
          </w:rPr>
          <w:delText xml:space="preserve"> l</w:delText>
        </w:r>
      </w:del>
      <w:ins w:id="2474" w:author="HASSINI Mohamed-amine" w:date="2019-02-01T13:16:00Z">
        <w:r w:rsidR="00877CA8">
          <w:rPr>
            <w:sz w:val="23"/>
            <w:szCs w:val="23"/>
          </w:rPr>
          <w:t>d</w:t>
        </w:r>
      </w:ins>
      <w:r w:rsidR="000E4C36">
        <w:rPr>
          <w:sz w:val="23"/>
          <w:szCs w:val="23"/>
        </w:rPr>
        <w:t>es coefficients d’influence</w:t>
      </w:r>
      <w:ins w:id="2475" w:author="HASSINI Mohamed-amine" w:date="2019-02-01T13:16:00Z">
        <w:r w:rsidR="00877CA8">
          <w:rPr>
            <w:sz w:val="23"/>
            <w:szCs w:val="23"/>
          </w:rPr>
          <w:t xml:space="preserve"> responsables de la stabilité</w:t>
        </w:r>
      </w:ins>
      <w:r w:rsidR="000E4C36">
        <w:rPr>
          <w:sz w:val="23"/>
          <w:szCs w:val="23"/>
        </w:rPr>
        <w:t xml:space="preserv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r w:rsidR="00493751">
        <w:rPr>
          <w:szCs w:val="22"/>
        </w:rPr>
        <w:t>d’influence</w:t>
      </w:r>
      <m:oMath>
        <m:r>
          <w:rPr>
            <w:rFonts w:ascii="Cambria Math" w:hAnsi="Cambria Math"/>
            <w:szCs w:val="22"/>
          </w:rPr>
          <m:t xml:space="preserve"> </m:t>
        </m:r>
        <m:r>
          <m:rPr>
            <m:sty m:val="bi"/>
          </m:rPr>
          <w:rPr>
            <w:rFonts w:ascii="Cambria Math" w:hAnsi="Cambria Math"/>
            <w:szCs w:val="22"/>
          </w:rPr>
          <m:t>C</m:t>
        </m:r>
      </m:oMath>
      <w:r>
        <w:rPr>
          <w:szCs w:val="22"/>
        </w:rPr>
        <w:t>. Il est alors nécessaire de considérer la combinaison de paramètres pour réduire le risque de l’apparition d’une instabilité</w:t>
      </w:r>
      <w:del w:id="2476" w:author="HASSINI Mohamed-amine" w:date="2019-02-01T13:17:00Z">
        <w:r w:rsidDel="00877CA8">
          <w:rPr>
            <w:szCs w:val="22"/>
          </w:rPr>
          <w:delText xml:space="preserve"> due à l’effet Morton</w:delText>
        </w:r>
      </w:del>
      <w:r>
        <w:rPr>
          <w:szCs w:val="22"/>
        </w:rPr>
        <w:t xml:space="preserve">.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477" w:name="_Toc536626932"/>
      <w:r w:rsidRPr="005B6FDA">
        <w:lastRenderedPageBreak/>
        <w:t>Conclusion</w:t>
      </w:r>
      <w:r w:rsidR="005C2433" w:rsidRPr="005B6FDA">
        <w:t xml:space="preserve"> générale</w:t>
      </w:r>
      <w:bookmarkEnd w:id="2477"/>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2252DD6" w:rsidR="00B63250" w:rsidRDefault="00B63250" w:rsidP="00B63250">
      <w:pPr>
        <w:spacing w:before="240" w:after="240" w:line="360" w:lineRule="auto"/>
        <w:ind w:firstLine="709"/>
      </w:pPr>
      <w:r>
        <w:t xml:space="preserve">L’effet Morton est une instabilité vibratoire avec </w:t>
      </w:r>
      <w:bookmarkStart w:id="2478" w:name="_GoBack"/>
      <w:bookmarkEnd w:id="2478"/>
      <w:r>
        <w:t xml:space="preserve">laquelle les exploitants des turbomachines peuvent être confrontés. Les travaux </w:t>
      </w:r>
      <w:r w:rsidR="00402027">
        <w:t>présentés</w:t>
      </w:r>
      <w:r>
        <w:t xml:space="preserve"> dans cette thèse fournissent des méthodes qualitatives et quantitatives pour traiter</w:t>
      </w:r>
      <w:ins w:id="2479" w:author="HASSINI Mohamed-amine" w:date="2019-02-01T13:18:00Z">
        <w:r w:rsidR="00CF05ED">
          <w:t xml:space="preserve"> de phénomène</w:t>
        </w:r>
      </w:ins>
      <w:del w:id="2480" w:author="HASSINI Mohamed-amine" w:date="2019-02-01T13:18:00Z">
        <w:r w:rsidDel="00CF05ED">
          <w:delText xml:space="preserve"> l’effet Morton</w:delText>
        </w:r>
      </w:del>
      <w:r>
        <w:t>.</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 xml:space="preserve">Fischer-Burmeister-Newton-Schur </w:t>
      </w:r>
      <w:r w:rsidRPr="00480D29">
        <w:rPr>
          <w:b/>
          <w:szCs w:val="22"/>
        </w:rPr>
        <w:fldChar w:fldCharType="begin"/>
      </w:r>
      <w:r w:rsidRPr="00480D29">
        <w:rPr>
          <w:b/>
          <w:szCs w:val="22"/>
        </w:rPr>
        <w:instrText xml:space="preserve"> REF _Ref536445226 \r \h  \* MERGEFORMAT </w:instrText>
      </w:r>
      <w:r w:rsidRPr="00480D29">
        <w:rPr>
          <w:b/>
          <w:szCs w:val="22"/>
        </w:rPr>
      </w:r>
      <w:r w:rsidRPr="00480D29">
        <w:rPr>
          <w:b/>
          <w:szCs w:val="22"/>
        </w:rPr>
        <w:fldChar w:fldCharType="separate"/>
      </w:r>
      <w:r w:rsidR="00D71FCC">
        <w:rPr>
          <w:bCs/>
          <w:szCs w:val="22"/>
        </w:rPr>
        <w:t>Erreur ! Source du renvoi introuvable.</w:t>
      </w:r>
      <w:r w:rsidRPr="00480D2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77777777"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D71FCC">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61479AE1"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D71FCC">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481" w:name="_Annexe_A_:"/>
      <w:bookmarkStart w:id="2482" w:name="_Ref535938142"/>
      <w:bookmarkStart w:id="2483" w:name="_Toc536626933"/>
      <w:bookmarkEnd w:id="2481"/>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482"/>
      <w:bookmarkEnd w:id="2483"/>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392F65E2" w:rsidR="007B25CC" w:rsidRPr="005320DE" w:rsidRDefault="005320DE" w:rsidP="005320DE">
      <w:pPr>
        <w:pStyle w:val="Lgende"/>
        <w:jc w:val="center"/>
        <w:rPr>
          <w:rFonts w:eastAsia="Times New Roman" w:cs="Times New Roman"/>
          <w:i w:val="0"/>
          <w:iCs w:val="0"/>
          <w:color w:val="auto"/>
          <w:sz w:val="22"/>
          <w:szCs w:val="20"/>
          <w:lang w:eastAsia="fr-FR"/>
        </w:rPr>
      </w:pPr>
      <w:bookmarkStart w:id="2484" w:name="_Ref536127479"/>
      <w:bookmarkStart w:id="2485" w:name="_Toc536627057"/>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484"/>
      <w:r w:rsidR="007B25CC" w:rsidRPr="005320DE">
        <w:rPr>
          <w:rFonts w:eastAsia="Times New Roman" w:cs="Times New Roman"/>
          <w:i w:val="0"/>
          <w:iCs w:val="0"/>
          <w:color w:val="auto"/>
          <w:sz w:val="22"/>
          <w:szCs w:val="20"/>
          <w:lang w:eastAsia="fr-FR"/>
        </w:rPr>
        <w:t>: Le patin incliné 1D</w:t>
      </w:r>
      <w:bookmarkEnd w:id="2485"/>
    </w:p>
    <w:p w14:paraId="7118E3D6" w14:textId="31E94846"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450E03D7"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D71FCC" w:rsidRPr="00D71FCC">
        <w:rPr>
          <w:b/>
          <w:iCs/>
        </w:rPr>
        <w:t>Figure A</w:t>
      </w:r>
      <w:r w:rsidR="00D71FCC" w:rsidRPr="00D71FCC">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D71FCC">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D71FCC" w:rsidRPr="00D71FCC">
        <w:rPr>
          <w:b/>
          <w:iCs/>
        </w:rPr>
        <w:t>Tableau A</w:t>
      </w:r>
      <w:r w:rsidR="00D71FCC" w:rsidRPr="00D71FCC">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24DB079"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486" w:name="_Ref536128481"/>
      <w:bookmarkStart w:id="2487" w:name="_Toc536627098"/>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486"/>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487"/>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488" w:name="_Toc536626934"/>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488"/>
    </w:p>
    <w:p w14:paraId="19E14244" w14:textId="515DEC85"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D71FCC" w:rsidRPr="00D71FCC">
        <w:rPr>
          <w:b/>
          <w:iCs/>
        </w:rPr>
        <w:t>Figure A.1</w:t>
      </w:r>
      <w:r w:rsidR="00D71FCC" w:rsidRPr="00D71FCC">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D71FCC">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D71FCC">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1C13AC0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489" w:name="_Ref536129341"/>
      <w:bookmarkStart w:id="2490" w:name="_Toc536627058"/>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489"/>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490"/>
    </w:p>
    <w:p w14:paraId="4DB9B1F6" w14:textId="568F8CFD"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D71FCC">
        <w:rPr>
          <w:b/>
        </w:rPr>
        <w:t>[35]</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FA0AB6"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FA0AB6"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66663C5B"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D71FCC" w:rsidRPr="00D71FCC">
        <w:rPr>
          <w:b/>
          <w:iCs/>
        </w:rPr>
        <w:t xml:space="preserve">Figure </w:t>
      </w:r>
      <w:r w:rsidR="00D71FCC" w:rsidRPr="00D71FCC">
        <w:rPr>
          <w:b/>
          <w:iCs/>
          <w:noProof/>
        </w:rPr>
        <w:t>A.1</w:t>
      </w:r>
      <w:r w:rsidR="00D71FCC" w:rsidRPr="00D71FCC">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D71FCC" w:rsidRPr="00D71FCC">
        <w:rPr>
          <w:b/>
          <w:iCs/>
        </w:rPr>
        <w:t xml:space="preserve">Figure </w:t>
      </w:r>
      <w:r w:rsidR="00D71FCC" w:rsidRPr="00D71FCC">
        <w:rPr>
          <w:b/>
          <w:iCs/>
          <w:noProof/>
        </w:rPr>
        <w:t>A.1</w:t>
      </w:r>
      <w:r w:rsidR="00D71FCC" w:rsidRPr="00D71FCC">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D71FCC">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491" w:name="_Ref536008842"/>
            <w:r w:rsidRPr="005600FC">
              <w:rPr>
                <w:rFonts w:ascii="Times New Roman" w:eastAsia="Times New Roman" w:hAnsi="Times New Roman"/>
                <w:b/>
                <w:iCs w:val="0"/>
                <w:color w:val="auto"/>
                <w:sz w:val="22"/>
                <w:szCs w:val="22"/>
                <w:lang w:eastAsia="fr-FR"/>
              </w:rPr>
              <w:t xml:space="preserve"> </w:t>
            </w:r>
            <w:bookmarkEnd w:id="2491"/>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7CD79698"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D71FCC" w:rsidRPr="00D71FCC">
        <w:rPr>
          <w:b/>
        </w:rPr>
        <w:t xml:space="preserve">Figure </w:t>
      </w:r>
      <w:r w:rsidR="00D71FCC" w:rsidRPr="00D71FCC">
        <w:rPr>
          <w:b/>
          <w:noProof/>
        </w:rPr>
        <w:t>A.1</w:t>
      </w:r>
      <w:r w:rsidR="00D71FCC" w:rsidRPr="00D71FCC">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D71FCC" w:rsidRPr="00D71FCC">
        <w:rPr>
          <w:b/>
        </w:rPr>
        <w:t xml:space="preserve">Figure </w:t>
      </w:r>
      <w:r w:rsidR="00D71FCC" w:rsidRPr="00D71FCC">
        <w:rPr>
          <w:b/>
          <w:noProof/>
        </w:rPr>
        <w:t>A.1</w:t>
      </w:r>
      <w:r w:rsidR="00D71FCC" w:rsidRPr="00D71FCC">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D71FCC">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fr-FR"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7"/>
                          <a:stretch>
                            <a:fillRect/>
                          </a:stretch>
                        </pic:blipFill>
                        <pic:spPr>
                          <a:xfrm>
                            <a:off x="0" y="0"/>
                            <a:ext cx="5130401" cy="2334134"/>
                          </a:xfrm>
                          <a:prstGeom prst="rect">
                            <a:avLst/>
                          </a:prstGeom>
                        </pic:spPr>
                      </pic:pic>
                    </a:graphicData>
                  </a:graphic>
                </wp:inline>
              </w:drawing>
            </w:r>
          </w:p>
        </w:tc>
      </w:tr>
    </w:tbl>
    <w:p w14:paraId="78233F30" w14:textId="1BACFE9E" w:rsidR="00884AF9" w:rsidRPr="00476664" w:rsidRDefault="00DB2555" w:rsidP="00476664">
      <w:pPr>
        <w:spacing w:after="240"/>
        <w:jc w:val="center"/>
      </w:pPr>
      <w:bookmarkStart w:id="2492" w:name="_Ref536129823"/>
      <w:bookmarkStart w:id="2493" w:name="_Toc53662705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2</w:t>
      </w:r>
      <w:r w:rsidR="0019727E">
        <w:rPr>
          <w:iCs/>
        </w:rPr>
        <w:fldChar w:fldCharType="end"/>
      </w:r>
      <w:bookmarkEnd w:id="2492"/>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493"/>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fr-FR"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8"/>
                          <a:stretch>
                            <a:fillRect/>
                          </a:stretch>
                        </pic:blipFill>
                        <pic:spPr>
                          <a:xfrm>
                            <a:off x="0" y="0"/>
                            <a:ext cx="5034451" cy="2520000"/>
                          </a:xfrm>
                          <a:prstGeom prst="rect">
                            <a:avLst/>
                          </a:prstGeom>
                        </pic:spPr>
                      </pic:pic>
                    </a:graphicData>
                  </a:graphic>
                </wp:inline>
              </w:drawing>
            </w:r>
          </w:p>
        </w:tc>
      </w:tr>
    </w:tbl>
    <w:p w14:paraId="4A35B6B8" w14:textId="2A28390D" w:rsidR="00597CA8" w:rsidRPr="00476664" w:rsidRDefault="00DB2555" w:rsidP="00597CA8">
      <w:pPr>
        <w:spacing w:after="240"/>
        <w:jc w:val="center"/>
      </w:pPr>
      <w:bookmarkStart w:id="2494" w:name="_Ref536129824"/>
      <w:bookmarkStart w:id="2495" w:name="_Toc53662706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3</w:t>
      </w:r>
      <w:r w:rsidR="0019727E">
        <w:rPr>
          <w:iCs/>
        </w:rPr>
        <w:fldChar w:fldCharType="end"/>
      </w:r>
      <w:bookmarkEnd w:id="2494"/>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495"/>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fr-FR"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fr-FR"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0"/>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590ED2C1" w:rsidR="008D6358" w:rsidRPr="00597CA8" w:rsidRDefault="00DB2555" w:rsidP="00597CA8">
      <w:pPr>
        <w:pStyle w:val="MDPI51figurecaption"/>
        <w:ind w:left="0"/>
        <w:jc w:val="center"/>
        <w:rPr>
          <w:rFonts w:ascii="Calibri" w:hAnsi="Calibri"/>
          <w:color w:val="auto"/>
          <w:sz w:val="22"/>
          <w:lang w:val="fr-FR" w:eastAsia="fr-FR" w:bidi="ar-SA"/>
        </w:rPr>
      </w:pPr>
      <w:bookmarkStart w:id="2496" w:name="_Ref536129825"/>
      <w:bookmarkStart w:id="2497" w:name="_Toc536627061"/>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496"/>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497"/>
    </w:p>
    <w:p w14:paraId="377A807A" w14:textId="701C29A8" w:rsidR="00704E8C" w:rsidRDefault="00704E8C" w:rsidP="00E0308D">
      <w:pPr>
        <w:pStyle w:val="Titre2"/>
        <w:numPr>
          <w:ilvl w:val="1"/>
          <w:numId w:val="33"/>
        </w:numPr>
        <w:ind w:left="709"/>
        <w:rPr>
          <w:caps w:val="0"/>
        </w:rPr>
      </w:pPr>
      <w:bookmarkStart w:id="2498" w:name="_Toc536626935"/>
      <w:r w:rsidRPr="00704E8C">
        <w:rPr>
          <w:caps w:val="0"/>
        </w:rPr>
        <w:t>Discrétisation quand la température e</w:t>
      </w:r>
      <w:r>
        <w:rPr>
          <w:caps w:val="0"/>
        </w:rPr>
        <w:t xml:space="preserve">st approximée par des polynômes </w:t>
      </w:r>
      <w:r w:rsidRPr="00704E8C">
        <w:rPr>
          <w:caps w:val="0"/>
        </w:rPr>
        <w:t>de Legendre</w:t>
      </w:r>
      <w:bookmarkEnd w:id="2498"/>
    </w:p>
    <w:p w14:paraId="22E3DF65" w14:textId="77777777" w:rsidR="00583173" w:rsidRDefault="00583173" w:rsidP="00583173"/>
    <w:p w14:paraId="0F5336D7" w14:textId="26615223"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D71FCC">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D71FCC">
        <w:rPr>
          <w:b/>
        </w:rPr>
        <w:t>2.3.5.2</w:t>
      </w:r>
      <w:r w:rsidR="005224C7" w:rsidRPr="005224C7">
        <w:rPr>
          <w:b/>
        </w:rPr>
        <w:fldChar w:fldCharType="end"/>
      </w:r>
      <w:r w:rsidR="005224C7" w:rsidRPr="005224C7">
        <w:t>.</w:t>
      </w:r>
    </w:p>
    <w:p w14:paraId="5B885BE3" w14:textId="0D19E223"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D71FCC" w:rsidRPr="00D71FCC">
        <w:rPr>
          <w:b/>
          <w:iCs/>
        </w:rPr>
        <w:t xml:space="preserve">Figure </w:t>
      </w:r>
      <w:r w:rsidR="00D71FCC" w:rsidRPr="00D71FCC">
        <w:rPr>
          <w:b/>
          <w:iCs/>
          <w:noProof/>
        </w:rPr>
        <w:t>A.2</w:t>
      </w:r>
      <w:r w:rsidR="00D71FCC" w:rsidRPr="00D71FCC">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D71FCC" w:rsidRPr="00D71FCC">
        <w:rPr>
          <w:b/>
          <w:iCs/>
        </w:rPr>
        <w:t xml:space="preserve">Figure </w:t>
      </w:r>
      <w:r w:rsidR="00D71FCC" w:rsidRPr="00D71FCC">
        <w:rPr>
          <w:b/>
          <w:iCs/>
          <w:noProof/>
        </w:rPr>
        <w:t>A.2</w:t>
      </w:r>
      <w:r w:rsidR="00D71FCC" w:rsidRPr="00D71FCC">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fr-FR"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51"/>
                          <a:stretch>
                            <a:fillRect/>
                          </a:stretch>
                        </pic:blipFill>
                        <pic:spPr>
                          <a:xfrm>
                            <a:off x="0" y="0"/>
                            <a:ext cx="5034450" cy="2520000"/>
                          </a:xfrm>
                          <a:prstGeom prst="rect">
                            <a:avLst/>
                          </a:prstGeom>
                        </pic:spPr>
                      </pic:pic>
                    </a:graphicData>
                  </a:graphic>
                </wp:inline>
              </w:drawing>
            </w:r>
          </w:p>
        </w:tc>
      </w:tr>
    </w:tbl>
    <w:p w14:paraId="2AC9D5AD" w14:textId="16BFCDC3" w:rsidR="002654EB" w:rsidRPr="0054713D" w:rsidRDefault="00CB4979" w:rsidP="00504E0E">
      <w:pPr>
        <w:spacing w:after="240"/>
        <w:jc w:val="center"/>
      </w:pPr>
      <w:bookmarkStart w:id="2499" w:name="_Ref536130758"/>
      <w:bookmarkStart w:id="2500" w:name="_Toc53662706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1</w:t>
      </w:r>
      <w:r w:rsidR="0019727E">
        <w:rPr>
          <w:iCs/>
        </w:rPr>
        <w:fldChar w:fldCharType="end"/>
      </w:r>
      <w:bookmarkEnd w:id="2499"/>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500"/>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fr-FR"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2"/>
                          <a:stretch>
                            <a:fillRect/>
                          </a:stretch>
                        </pic:blipFill>
                        <pic:spPr>
                          <a:xfrm>
                            <a:off x="0" y="0"/>
                            <a:ext cx="5034451" cy="2520000"/>
                          </a:xfrm>
                          <a:prstGeom prst="rect">
                            <a:avLst/>
                          </a:prstGeom>
                        </pic:spPr>
                      </pic:pic>
                    </a:graphicData>
                  </a:graphic>
                </wp:inline>
              </w:drawing>
            </w:r>
          </w:p>
        </w:tc>
      </w:tr>
    </w:tbl>
    <w:p w14:paraId="2BBC01A6" w14:textId="635DB31F" w:rsidR="002654EB" w:rsidRPr="00504E0E" w:rsidRDefault="00CB4979" w:rsidP="00504E0E">
      <w:pPr>
        <w:spacing w:after="240"/>
        <w:jc w:val="center"/>
      </w:pPr>
      <w:bookmarkStart w:id="2501" w:name="_Ref536130759"/>
      <w:bookmarkStart w:id="2502" w:name="_Ref524006384"/>
      <w:bookmarkStart w:id="2503" w:name="_Toc53662706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2</w:t>
      </w:r>
      <w:r w:rsidR="0019727E">
        <w:rPr>
          <w:iCs/>
        </w:rPr>
        <w:fldChar w:fldCharType="end"/>
      </w:r>
      <w:bookmarkEnd w:id="2501"/>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502"/>
      <w:bookmarkEnd w:id="2503"/>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4BB02C22"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D71FCC" w:rsidRPr="00D71FCC">
        <w:rPr>
          <w:b/>
        </w:rPr>
        <w:t xml:space="preserve">Figure </w:t>
      </w:r>
      <w:r w:rsidR="00D71FCC" w:rsidRPr="00D71FCC">
        <w:rPr>
          <w:b/>
          <w:noProof/>
        </w:rPr>
        <w:t>A.2</w:t>
      </w:r>
      <w:r w:rsidR="00D71FCC" w:rsidRPr="00D71FCC">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3B310BE2"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D71FCC" w:rsidRPr="00D71FCC">
        <w:rPr>
          <w:b/>
        </w:rPr>
        <w:t xml:space="preserve">Figure </w:t>
      </w:r>
      <w:r w:rsidR="00D71FCC" w:rsidRPr="00D71FCC">
        <w:rPr>
          <w:b/>
          <w:noProof/>
        </w:rPr>
        <w:t>A.2</w:t>
      </w:r>
      <w:r w:rsidR="00D71FCC" w:rsidRPr="00D71FCC">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61AA056"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D71FCC" w:rsidRPr="00D71FCC">
        <w:rPr>
          <w:b/>
        </w:rPr>
        <w:t>Figure A.4</w:t>
      </w:r>
      <w:r w:rsidR="00D71FCC" w:rsidRPr="00D71FCC">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D71FCC" w:rsidRPr="00D71FCC">
        <w:rPr>
          <w:b/>
        </w:rPr>
        <w:t>Figure A.4</w:t>
      </w:r>
      <w:r w:rsidR="00D71FCC" w:rsidRPr="00D71FCC">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D71FCC">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D71FCC">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53"/>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fr-FR"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4"/>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080EE00E" w:rsidR="009564B9" w:rsidRPr="002B578E" w:rsidRDefault="00CB4979" w:rsidP="002B578E">
      <w:pPr>
        <w:pStyle w:val="MDPI51figurecaption"/>
        <w:ind w:left="0"/>
        <w:jc w:val="center"/>
        <w:rPr>
          <w:rFonts w:ascii="Calibri" w:hAnsi="Calibri"/>
          <w:color w:val="auto"/>
          <w:sz w:val="22"/>
          <w:lang w:val="fr-FR" w:eastAsia="fr-FR" w:bidi="ar-SA"/>
        </w:rPr>
      </w:pPr>
      <w:bookmarkStart w:id="2504" w:name="_Ref536130760"/>
      <w:bookmarkStart w:id="2505" w:name="_Ref524006726"/>
      <w:bookmarkStart w:id="2506" w:name="_Toc536627064"/>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504"/>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505"/>
      <w:bookmarkEnd w:id="2506"/>
    </w:p>
    <w:p w14:paraId="11FDD87F" w14:textId="62A3C2F2" w:rsidR="009564B9" w:rsidRPr="00642BE2" w:rsidRDefault="00431295" w:rsidP="00E0308D">
      <w:pPr>
        <w:pStyle w:val="Titre2"/>
        <w:numPr>
          <w:ilvl w:val="1"/>
          <w:numId w:val="33"/>
        </w:numPr>
        <w:spacing w:after="240"/>
        <w:ind w:left="709" w:hanging="709"/>
        <w:rPr>
          <w:caps w:val="0"/>
        </w:rPr>
      </w:pPr>
      <w:bookmarkStart w:id="2507" w:name="_Toc536626936"/>
      <w:r w:rsidRPr="00431295">
        <w:rPr>
          <w:caps w:val="0"/>
        </w:rPr>
        <w:t xml:space="preserve">Comparaison </w:t>
      </w:r>
      <w:r>
        <w:rPr>
          <w:caps w:val="0"/>
        </w:rPr>
        <w:t>supplémentaires</w:t>
      </w:r>
      <w:r w:rsidRPr="00431295">
        <w:rPr>
          <w:caps w:val="0"/>
        </w:rPr>
        <w:t xml:space="preserve"> des résultats numériques</w:t>
      </w:r>
      <w:bookmarkEnd w:id="2507"/>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4C0939A6"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D71FCC" w:rsidRPr="00D71FCC">
        <w:rPr>
          <w:b/>
        </w:rPr>
        <w:t xml:space="preserve">Figure </w:t>
      </w:r>
      <w:r w:rsidR="00D71FCC" w:rsidRPr="00D71FCC">
        <w:rPr>
          <w:b/>
          <w:noProof/>
        </w:rPr>
        <w:t>A.3</w:t>
      </w:r>
      <w:r w:rsidR="00D71FCC" w:rsidRPr="00D71FCC">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D71FCC" w:rsidRPr="00D71FCC">
        <w:rPr>
          <w:b/>
        </w:rPr>
        <w:t xml:space="preserve">Figure </w:t>
      </w:r>
      <w:r w:rsidR="00D71FCC" w:rsidRPr="00D71FCC">
        <w:rPr>
          <w:b/>
          <w:noProof/>
        </w:rPr>
        <w:t>A.3</w:t>
      </w:r>
      <w:r w:rsidR="00D71FCC" w:rsidRPr="00D71FCC">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fr-FR"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5"/>
                          <a:stretch>
                            <a:fillRect/>
                          </a:stretch>
                        </pic:blipFill>
                        <pic:spPr>
                          <a:xfrm>
                            <a:off x="0" y="0"/>
                            <a:ext cx="5034451" cy="2520000"/>
                          </a:xfrm>
                          <a:prstGeom prst="rect">
                            <a:avLst/>
                          </a:prstGeom>
                        </pic:spPr>
                      </pic:pic>
                    </a:graphicData>
                  </a:graphic>
                </wp:inline>
              </w:drawing>
            </w:r>
          </w:p>
        </w:tc>
      </w:tr>
    </w:tbl>
    <w:p w14:paraId="19985951" w14:textId="1E54F9A7" w:rsidR="000E0221" w:rsidRPr="000E0221" w:rsidRDefault="00CB4979" w:rsidP="003341E1">
      <w:pPr>
        <w:spacing w:after="240"/>
        <w:jc w:val="center"/>
      </w:pPr>
      <w:bookmarkStart w:id="2508" w:name="_Ref536130802"/>
      <w:bookmarkStart w:id="2509" w:name="_Toc53662706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1</w:t>
      </w:r>
      <w:r w:rsidR="0019727E">
        <w:rPr>
          <w:iCs/>
        </w:rPr>
        <w:fldChar w:fldCharType="end"/>
      </w:r>
      <w:bookmarkEnd w:id="2508"/>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509"/>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fr-FR"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56"/>
                          <a:stretch>
                            <a:fillRect/>
                          </a:stretch>
                        </pic:blipFill>
                        <pic:spPr>
                          <a:xfrm>
                            <a:off x="0" y="0"/>
                            <a:ext cx="5037779" cy="2520000"/>
                          </a:xfrm>
                          <a:prstGeom prst="rect">
                            <a:avLst/>
                          </a:prstGeom>
                        </pic:spPr>
                      </pic:pic>
                    </a:graphicData>
                  </a:graphic>
                </wp:inline>
              </w:drawing>
            </w:r>
          </w:p>
        </w:tc>
      </w:tr>
    </w:tbl>
    <w:p w14:paraId="1E0F4939" w14:textId="0A8680F4" w:rsidR="003341E1" w:rsidRPr="000E0221" w:rsidRDefault="00CB4979" w:rsidP="003341E1">
      <w:pPr>
        <w:spacing w:after="240"/>
        <w:jc w:val="center"/>
      </w:pPr>
      <w:bookmarkStart w:id="2510" w:name="_Ref536130851"/>
      <w:bookmarkStart w:id="2511" w:name="_Toc53662706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2</w:t>
      </w:r>
      <w:r w:rsidR="0019727E">
        <w:rPr>
          <w:iCs/>
        </w:rPr>
        <w:fldChar w:fldCharType="end"/>
      </w:r>
      <w:bookmarkEnd w:id="2510"/>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511"/>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fr-FR"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7"/>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fr-FR"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2045A7F7" w:rsidR="00BE2B11" w:rsidRPr="00204FF6" w:rsidRDefault="00CB4979" w:rsidP="00204FF6">
      <w:pPr>
        <w:pStyle w:val="MDPI51figurecaption"/>
        <w:ind w:left="0"/>
        <w:jc w:val="center"/>
        <w:rPr>
          <w:rFonts w:ascii="Calibri" w:hAnsi="Calibri"/>
          <w:color w:val="auto"/>
          <w:sz w:val="22"/>
          <w:lang w:val="fr-FR" w:eastAsia="fr-FR" w:bidi="ar-SA"/>
        </w:rPr>
      </w:pPr>
      <w:bookmarkStart w:id="2512" w:name="_Ref536130807"/>
      <w:bookmarkStart w:id="2513" w:name="_Toc536627067"/>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512"/>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513"/>
    </w:p>
    <w:p w14:paraId="4DEF08C2" w14:textId="0DABA8D0"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D71FCC" w:rsidRPr="00D71FCC">
        <w:rPr>
          <w:b/>
        </w:rPr>
        <w:t xml:space="preserve">Figure </w:t>
      </w:r>
      <w:r w:rsidR="00D71FCC" w:rsidRPr="00D71FCC">
        <w:rPr>
          <w:b/>
          <w:noProof/>
        </w:rPr>
        <w:t>A.3</w:t>
      </w:r>
      <w:r w:rsidR="00D71FCC" w:rsidRPr="00D71FCC">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D71FCC" w:rsidRPr="00D71FCC">
        <w:rPr>
          <w:b/>
        </w:rPr>
        <w:t xml:space="preserve">Figure </w:t>
      </w:r>
      <w:r w:rsidR="00D71FCC" w:rsidRPr="00D71FCC">
        <w:rPr>
          <w:b/>
          <w:noProof/>
        </w:rPr>
        <w:t>A.3</w:t>
      </w:r>
      <w:r w:rsidR="00D71FCC" w:rsidRPr="00D71FCC">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D71FCC" w:rsidRPr="00D71FCC">
        <w:rPr>
          <w:b/>
        </w:rPr>
        <w:t xml:space="preserve">Figure </w:t>
      </w:r>
      <w:r w:rsidR="00D71FCC" w:rsidRPr="00D71FCC">
        <w:rPr>
          <w:b/>
          <w:noProof/>
        </w:rPr>
        <w:t>A.3</w:t>
      </w:r>
      <w:r w:rsidR="00D71FCC" w:rsidRPr="00D71FCC">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D71FCC" w:rsidRPr="00D71FCC">
        <w:rPr>
          <w:b/>
        </w:rPr>
        <w:t xml:space="preserve">Figure </w:t>
      </w:r>
      <w:r w:rsidR="00D71FCC" w:rsidRPr="00D71FCC">
        <w:rPr>
          <w:b/>
          <w:noProof/>
        </w:rPr>
        <w:t>A.3</w:t>
      </w:r>
      <w:r w:rsidR="00D71FCC" w:rsidRPr="00D71FCC">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D71FCC" w:rsidRPr="00D71FCC">
        <w:rPr>
          <w:b/>
        </w:rPr>
        <w:t xml:space="preserve">Figure </w:t>
      </w:r>
      <w:r w:rsidR="00D71FCC" w:rsidRPr="00D71FCC">
        <w:rPr>
          <w:b/>
          <w:noProof/>
        </w:rPr>
        <w:t>A.3</w:t>
      </w:r>
      <w:r w:rsidR="00D71FCC" w:rsidRPr="00D71FCC">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27099869"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D71FCC" w:rsidRPr="00D71FCC">
        <w:rPr>
          <w:b/>
        </w:rPr>
        <w:t>Figure A.4</w:t>
      </w:r>
      <w:r w:rsidR="00D71FCC" w:rsidRPr="00D71FCC">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D71FCC" w:rsidRPr="00D71FCC">
        <w:rPr>
          <w:b/>
        </w:rPr>
        <w:t>Figure A.4</w:t>
      </w:r>
      <w:r w:rsidR="00D71FCC" w:rsidRPr="00D71FCC">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D71FCC">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D71FCC">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fr-FR"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59"/>
                          <a:stretch>
                            <a:fillRect/>
                          </a:stretch>
                        </pic:blipFill>
                        <pic:spPr>
                          <a:xfrm>
                            <a:off x="0" y="0"/>
                            <a:ext cx="5034451" cy="2520000"/>
                          </a:xfrm>
                          <a:prstGeom prst="rect">
                            <a:avLst/>
                          </a:prstGeom>
                        </pic:spPr>
                      </pic:pic>
                    </a:graphicData>
                  </a:graphic>
                </wp:inline>
              </w:drawing>
            </w:r>
          </w:p>
        </w:tc>
      </w:tr>
    </w:tbl>
    <w:p w14:paraId="335D2FCF" w14:textId="5B7B91D5" w:rsidR="00DE6A39" w:rsidRPr="00DE6A39" w:rsidRDefault="00CB4979" w:rsidP="00DE6A39">
      <w:pPr>
        <w:spacing w:after="240"/>
        <w:jc w:val="center"/>
      </w:pPr>
      <w:bookmarkStart w:id="2514" w:name="_Ref536130944"/>
      <w:bookmarkStart w:id="2515" w:name="_Toc536627068"/>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4</w:t>
      </w:r>
      <w:r w:rsidR="009F566C">
        <w:rPr>
          <w:noProof/>
        </w:rPr>
        <w:fldChar w:fldCharType="end"/>
      </w:r>
      <w:bookmarkEnd w:id="2514"/>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515"/>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fr-FR"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60"/>
                          <a:stretch>
                            <a:fillRect/>
                          </a:stretch>
                        </pic:blipFill>
                        <pic:spPr>
                          <a:xfrm>
                            <a:off x="0" y="0"/>
                            <a:ext cx="5034451" cy="2520000"/>
                          </a:xfrm>
                          <a:prstGeom prst="rect">
                            <a:avLst/>
                          </a:prstGeom>
                        </pic:spPr>
                      </pic:pic>
                    </a:graphicData>
                  </a:graphic>
                </wp:inline>
              </w:drawing>
            </w:r>
          </w:p>
        </w:tc>
      </w:tr>
    </w:tbl>
    <w:p w14:paraId="6C6B00EE" w14:textId="13E2D86D" w:rsidR="00DE6A39" w:rsidRPr="000E0221" w:rsidRDefault="00CB4979" w:rsidP="00DE6A39">
      <w:pPr>
        <w:spacing w:after="240"/>
        <w:jc w:val="center"/>
      </w:pPr>
      <w:bookmarkStart w:id="2516" w:name="_Ref536130958"/>
      <w:bookmarkStart w:id="2517" w:name="_Toc53662706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5</w:t>
      </w:r>
      <w:r w:rsidR="0019727E">
        <w:rPr>
          <w:iCs/>
        </w:rPr>
        <w:fldChar w:fldCharType="end"/>
      </w:r>
      <w:bookmarkEnd w:id="2516"/>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517"/>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61"/>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fr-FR"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62"/>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5C619538" w:rsidR="003D420D" w:rsidRPr="00F15DE2" w:rsidRDefault="00CB4979" w:rsidP="00F15DE2">
      <w:pPr>
        <w:pStyle w:val="MDPI51figurecaption"/>
        <w:ind w:left="0"/>
        <w:jc w:val="center"/>
        <w:rPr>
          <w:rFonts w:ascii="Calibri" w:hAnsi="Calibri"/>
          <w:color w:val="auto"/>
          <w:sz w:val="22"/>
          <w:lang w:val="fr-FR" w:eastAsia="fr-FR" w:bidi="ar-SA"/>
        </w:rPr>
      </w:pPr>
      <w:bookmarkStart w:id="2518" w:name="_Ref536130965"/>
      <w:bookmarkStart w:id="2519" w:name="_Toc53662707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518"/>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519"/>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D22BC80"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fr-FR"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63"/>
                          <a:stretch>
                            <a:fillRect/>
                          </a:stretch>
                        </pic:blipFill>
                        <pic:spPr>
                          <a:xfrm>
                            <a:off x="0" y="0"/>
                            <a:ext cx="5032234" cy="2520000"/>
                          </a:xfrm>
                          <a:prstGeom prst="rect">
                            <a:avLst/>
                          </a:prstGeom>
                        </pic:spPr>
                      </pic:pic>
                    </a:graphicData>
                  </a:graphic>
                </wp:inline>
              </w:drawing>
            </w:r>
          </w:p>
        </w:tc>
      </w:tr>
    </w:tbl>
    <w:p w14:paraId="524286A0" w14:textId="33E3256C" w:rsidR="00EE0949" w:rsidRPr="00EE0949" w:rsidRDefault="00CB4979" w:rsidP="00EE0949">
      <w:pPr>
        <w:spacing w:after="240"/>
        <w:jc w:val="center"/>
      </w:pPr>
      <w:bookmarkStart w:id="2520" w:name="_Ref536131451"/>
      <w:bookmarkStart w:id="2521" w:name="_Toc53662707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7</w:t>
      </w:r>
      <w:r w:rsidR="0019727E">
        <w:rPr>
          <w:iCs/>
        </w:rPr>
        <w:fldChar w:fldCharType="end"/>
      </w:r>
      <w:bookmarkEnd w:id="2520"/>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521"/>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fr-FR"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64"/>
                          <a:stretch>
                            <a:fillRect/>
                          </a:stretch>
                        </pic:blipFill>
                        <pic:spPr>
                          <a:xfrm>
                            <a:off x="0" y="0"/>
                            <a:ext cx="5032234" cy="2520000"/>
                          </a:xfrm>
                          <a:prstGeom prst="rect">
                            <a:avLst/>
                          </a:prstGeom>
                        </pic:spPr>
                      </pic:pic>
                    </a:graphicData>
                  </a:graphic>
                </wp:inline>
              </w:drawing>
            </w:r>
          </w:p>
        </w:tc>
      </w:tr>
    </w:tbl>
    <w:p w14:paraId="4D25DFD0" w14:textId="1C0CE9E0" w:rsidR="00EF11D5" w:rsidRPr="00EE0949" w:rsidRDefault="00CB4979" w:rsidP="00EF11D5">
      <w:pPr>
        <w:spacing w:after="240"/>
        <w:jc w:val="center"/>
      </w:pPr>
      <w:bookmarkStart w:id="2522" w:name="_Ref536131452"/>
      <w:bookmarkStart w:id="2523" w:name="_Toc53662707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8</w:t>
      </w:r>
      <w:r w:rsidR="0019727E">
        <w:rPr>
          <w:iCs/>
        </w:rPr>
        <w:fldChar w:fldCharType="end"/>
      </w:r>
      <w:bookmarkEnd w:id="2522"/>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523"/>
    </w:p>
    <w:p w14:paraId="0E50FBCB" w14:textId="4D483D16"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A7656F9"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D71FCC" w:rsidRPr="00D71FCC">
        <w:rPr>
          <w:b/>
        </w:rPr>
        <w:t>Figure A.4</w:t>
      </w:r>
      <w:r w:rsidR="00D71FCC" w:rsidRPr="00D71FCC">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D71FCC" w:rsidRPr="00D71FCC">
        <w:rPr>
          <w:b/>
        </w:rPr>
        <w:t>Figure A.4</w:t>
      </w:r>
      <w:r w:rsidR="00D71FCC" w:rsidRPr="00D71FCC">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D71FCC">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D71FCC">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4D7902F5" w:rsidR="00DC6D7F" w:rsidRPr="00EE0949" w:rsidRDefault="00CB4979" w:rsidP="00DC6D7F">
      <w:pPr>
        <w:spacing w:after="240"/>
        <w:jc w:val="center"/>
      </w:pPr>
      <w:bookmarkStart w:id="2524" w:name="_Ref536131453"/>
      <w:bookmarkStart w:id="2525" w:name="_Toc53662707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9</w:t>
      </w:r>
      <w:r w:rsidR="0019727E">
        <w:rPr>
          <w:iCs/>
        </w:rPr>
        <w:fldChar w:fldCharType="end"/>
      </w:r>
      <w:bookmarkEnd w:id="2524"/>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525"/>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fr-FR"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07DFE85C" w:rsidR="00DC6D7F" w:rsidRPr="00EE0949" w:rsidRDefault="00CB4979" w:rsidP="00DC6D7F">
      <w:pPr>
        <w:spacing w:after="240"/>
        <w:jc w:val="center"/>
      </w:pPr>
      <w:bookmarkStart w:id="2526" w:name="_Ref536131454"/>
      <w:bookmarkStart w:id="2527" w:name="_Toc53662707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10</w:t>
      </w:r>
      <w:r w:rsidR="0019727E">
        <w:rPr>
          <w:iCs/>
        </w:rPr>
        <w:fldChar w:fldCharType="end"/>
      </w:r>
      <w:bookmarkEnd w:id="2526"/>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527"/>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528" w:name="_Ref536106071"/>
      <w:bookmarkStart w:id="2529" w:name="_Toc536626937"/>
      <w:r>
        <w:rPr>
          <w:caps w:val="0"/>
        </w:rPr>
        <w:lastRenderedPageBreak/>
        <w:t>Figures des champs de température des cas de calcul</w:t>
      </w:r>
      <w:bookmarkEnd w:id="2528"/>
      <w:bookmarkEnd w:id="2529"/>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394C1ADA" w:rsidR="005656F1" w:rsidRPr="008D6A91" w:rsidRDefault="00CB4979" w:rsidP="00CB4979">
            <w:pPr>
              <w:pStyle w:val="Lgende"/>
              <w:spacing w:after="0"/>
              <w:jc w:val="center"/>
              <w:rPr>
                <w:i w:val="0"/>
                <w:sz w:val="20"/>
              </w:rPr>
            </w:pPr>
            <w:bookmarkStart w:id="2530" w:name="_Ref536130761"/>
            <w:bookmarkStart w:id="2531" w:name="_Toc53662707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1</w:t>
            </w:r>
            <w:r w:rsidR="0019727E">
              <w:rPr>
                <w:i w:val="0"/>
                <w:sz w:val="20"/>
              </w:rPr>
              <w:fldChar w:fldCharType="end"/>
            </w:r>
            <w:bookmarkEnd w:id="2530"/>
            <w:r w:rsidR="005656F1" w:rsidRPr="008D6A91">
              <w:rPr>
                <w:i w:val="0"/>
                <w:sz w:val="20"/>
              </w:rPr>
              <w:t>: LPCM, N</w:t>
            </w:r>
            <w:r w:rsidR="005656F1">
              <w:rPr>
                <w:i w:val="0"/>
                <w:sz w:val="20"/>
              </w:rPr>
              <w:t>=12</w:t>
            </w:r>
            <w:bookmarkEnd w:id="2531"/>
          </w:p>
        </w:tc>
        <w:tc>
          <w:tcPr>
            <w:tcW w:w="4394" w:type="dxa"/>
            <w:tcBorders>
              <w:bottom w:val="single" w:sz="8" w:space="0" w:color="auto"/>
              <w:right w:val="single" w:sz="8" w:space="0" w:color="auto"/>
            </w:tcBorders>
            <w:vAlign w:val="center"/>
          </w:tcPr>
          <w:p w14:paraId="54BCDBE9" w14:textId="74221413" w:rsidR="005656F1" w:rsidRPr="008D6A91" w:rsidRDefault="00CB4979" w:rsidP="00CB4979">
            <w:pPr>
              <w:pStyle w:val="Lgende"/>
              <w:spacing w:after="0"/>
              <w:jc w:val="center"/>
              <w:rPr>
                <w:i w:val="0"/>
                <w:sz w:val="20"/>
              </w:rPr>
            </w:pPr>
            <w:bookmarkStart w:id="2532" w:name="_Ref536130762"/>
            <w:bookmarkStart w:id="2533" w:name="_Toc53662707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2</w:t>
            </w:r>
            <w:r w:rsidR="0019727E">
              <w:rPr>
                <w:i w:val="0"/>
                <w:sz w:val="20"/>
              </w:rPr>
              <w:fldChar w:fldCharType="end"/>
            </w:r>
            <w:bookmarkEnd w:id="2532"/>
            <w:r w:rsidR="005656F1" w:rsidRPr="008D6A91">
              <w:rPr>
                <w:i w:val="0"/>
                <w:sz w:val="20"/>
              </w:rPr>
              <w:t>: NDM, N</w:t>
            </w:r>
            <w:r w:rsidR="005656F1" w:rsidRPr="00CB4979">
              <w:rPr>
                <w:i w:val="0"/>
                <w:sz w:val="20"/>
              </w:rPr>
              <w:t>y</w:t>
            </w:r>
            <w:r w:rsidR="005656F1" w:rsidRPr="008D6A91">
              <w:rPr>
                <w:i w:val="0"/>
                <w:sz w:val="20"/>
              </w:rPr>
              <w:t>=80</w:t>
            </w:r>
            <w:bookmarkEnd w:id="2533"/>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30649BB4" w:rsidR="005656F1" w:rsidRPr="008D6A91" w:rsidRDefault="00CB4979" w:rsidP="00CB4979">
            <w:pPr>
              <w:pStyle w:val="Lgende"/>
              <w:spacing w:after="0"/>
              <w:jc w:val="center"/>
              <w:rPr>
                <w:i w:val="0"/>
                <w:sz w:val="20"/>
              </w:rPr>
            </w:pPr>
            <w:bookmarkStart w:id="2534" w:name="_Ref536131133"/>
            <w:bookmarkStart w:id="2535" w:name="_Toc53662707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3</w:t>
            </w:r>
            <w:r w:rsidR="0019727E">
              <w:rPr>
                <w:i w:val="0"/>
                <w:sz w:val="20"/>
              </w:rPr>
              <w:fldChar w:fldCharType="end"/>
            </w:r>
            <w:bookmarkEnd w:id="2534"/>
            <w:r w:rsidR="005656F1" w:rsidRPr="008D6A91">
              <w:rPr>
                <w:i w:val="0"/>
                <w:sz w:val="20"/>
              </w:rPr>
              <w:t>: LPCM, N</w:t>
            </w:r>
            <w:r w:rsidR="005656F1">
              <w:rPr>
                <w:i w:val="0"/>
                <w:sz w:val="20"/>
              </w:rPr>
              <w:t>=16</w:t>
            </w:r>
            <w:bookmarkEnd w:id="2535"/>
          </w:p>
        </w:tc>
        <w:tc>
          <w:tcPr>
            <w:tcW w:w="4394" w:type="dxa"/>
            <w:tcBorders>
              <w:bottom w:val="single" w:sz="8" w:space="0" w:color="auto"/>
              <w:right w:val="single" w:sz="8" w:space="0" w:color="auto"/>
            </w:tcBorders>
            <w:vAlign w:val="center"/>
          </w:tcPr>
          <w:p w14:paraId="4208D047" w14:textId="03878BBC" w:rsidR="005656F1" w:rsidRPr="008D6A91" w:rsidRDefault="00CB4979" w:rsidP="00CB4979">
            <w:pPr>
              <w:pStyle w:val="Lgende"/>
              <w:spacing w:after="0"/>
              <w:jc w:val="center"/>
              <w:rPr>
                <w:i w:val="0"/>
                <w:sz w:val="20"/>
              </w:rPr>
            </w:pPr>
            <w:bookmarkStart w:id="2536" w:name="_Toc536627078"/>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536"/>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lang w:eastAsia="fr-FR"/>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lang w:eastAsia="fr-FR"/>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7F7465FA" w:rsidR="005656F1" w:rsidRPr="008D6A91" w:rsidRDefault="00CB4979" w:rsidP="00CB4979">
            <w:pPr>
              <w:pStyle w:val="Lgende"/>
              <w:spacing w:after="0"/>
              <w:jc w:val="center"/>
              <w:rPr>
                <w:i w:val="0"/>
                <w:sz w:val="20"/>
              </w:rPr>
            </w:pPr>
            <w:bookmarkStart w:id="2537" w:name="_Toc53662707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537"/>
          </w:p>
        </w:tc>
        <w:tc>
          <w:tcPr>
            <w:tcW w:w="4394" w:type="dxa"/>
            <w:tcBorders>
              <w:bottom w:val="single" w:sz="8" w:space="0" w:color="auto"/>
              <w:right w:val="single" w:sz="8" w:space="0" w:color="auto"/>
            </w:tcBorders>
            <w:vAlign w:val="center"/>
          </w:tcPr>
          <w:p w14:paraId="35F3ABC8" w14:textId="316E6176" w:rsidR="005656F1" w:rsidRPr="008D6A91" w:rsidRDefault="00CB4979" w:rsidP="00CB4979">
            <w:pPr>
              <w:pStyle w:val="Lgende"/>
              <w:spacing w:after="0"/>
              <w:jc w:val="center"/>
              <w:rPr>
                <w:i w:val="0"/>
                <w:sz w:val="20"/>
              </w:rPr>
            </w:pPr>
            <w:bookmarkStart w:id="2538" w:name="_Ref536131144"/>
            <w:bookmarkStart w:id="2539" w:name="_Toc53662708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6</w:t>
            </w:r>
            <w:r w:rsidR="0019727E">
              <w:rPr>
                <w:i w:val="0"/>
                <w:sz w:val="20"/>
              </w:rPr>
              <w:fldChar w:fldCharType="end"/>
            </w:r>
            <w:bookmarkEnd w:id="2538"/>
            <w:r w:rsidR="005656F1" w:rsidRPr="008D6A91">
              <w:rPr>
                <w:i w:val="0"/>
                <w:sz w:val="20"/>
              </w:rPr>
              <w:t>: NDM, N</w:t>
            </w:r>
            <w:r w:rsidR="005656F1" w:rsidRPr="00CB4979">
              <w:rPr>
                <w:i w:val="0"/>
                <w:sz w:val="20"/>
              </w:rPr>
              <w:t>y</w:t>
            </w:r>
            <w:r w:rsidR="005656F1" w:rsidRPr="008D6A91">
              <w:rPr>
                <w:i w:val="0"/>
                <w:sz w:val="20"/>
              </w:rPr>
              <w:t>=160</w:t>
            </w:r>
            <w:bookmarkEnd w:id="2539"/>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lang w:eastAsia="fr-FR"/>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lang w:eastAsia="fr-FR"/>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272F0BFB" w:rsidR="005656F1" w:rsidRPr="005403DE" w:rsidRDefault="009A2575" w:rsidP="00CB4979">
            <w:pPr>
              <w:pStyle w:val="Lgende"/>
              <w:spacing w:after="0"/>
              <w:jc w:val="center"/>
              <w:rPr>
                <w:i w:val="0"/>
                <w:sz w:val="20"/>
              </w:rPr>
            </w:pPr>
            <w:bookmarkStart w:id="2540" w:name="_Ref536131455"/>
            <w:bookmarkStart w:id="2541" w:name="_Toc536627081"/>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7</w:t>
            </w:r>
            <w:r w:rsidR="0019727E">
              <w:rPr>
                <w:i w:val="0"/>
                <w:sz w:val="20"/>
              </w:rPr>
              <w:fldChar w:fldCharType="end"/>
            </w:r>
            <w:bookmarkEnd w:id="2540"/>
            <w:r w:rsidR="005656F1" w:rsidRPr="005403DE">
              <w:rPr>
                <w:i w:val="0"/>
                <w:sz w:val="20"/>
              </w:rPr>
              <w:t>: LPCM, N</w:t>
            </w:r>
            <w:r w:rsidR="005656F1">
              <w:rPr>
                <w:i w:val="0"/>
                <w:sz w:val="20"/>
              </w:rPr>
              <w:t>=16</w:t>
            </w:r>
            <w:bookmarkEnd w:id="2541"/>
          </w:p>
        </w:tc>
        <w:tc>
          <w:tcPr>
            <w:tcW w:w="4394" w:type="dxa"/>
            <w:tcBorders>
              <w:bottom w:val="single" w:sz="8" w:space="0" w:color="auto"/>
              <w:right w:val="single" w:sz="8" w:space="0" w:color="auto"/>
            </w:tcBorders>
            <w:vAlign w:val="center"/>
          </w:tcPr>
          <w:p w14:paraId="7F099819" w14:textId="404563A1" w:rsidR="005656F1" w:rsidRPr="005403DE" w:rsidRDefault="009A2575" w:rsidP="00CB4979">
            <w:pPr>
              <w:pStyle w:val="Lgende"/>
              <w:spacing w:after="0"/>
              <w:jc w:val="center"/>
              <w:rPr>
                <w:i w:val="0"/>
                <w:sz w:val="20"/>
              </w:rPr>
            </w:pPr>
            <w:bookmarkStart w:id="2542" w:name="_Toc536627082"/>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542"/>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46EBDF58" w:rsidR="005656F1" w:rsidRPr="005403DE" w:rsidRDefault="009A2575" w:rsidP="00CB4979">
            <w:pPr>
              <w:pStyle w:val="Lgende"/>
              <w:spacing w:after="0"/>
              <w:jc w:val="center"/>
              <w:rPr>
                <w:i w:val="0"/>
                <w:sz w:val="20"/>
              </w:rPr>
            </w:pPr>
            <w:bookmarkStart w:id="2543" w:name="_Toc536627083"/>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543"/>
          </w:p>
        </w:tc>
        <w:tc>
          <w:tcPr>
            <w:tcW w:w="4394" w:type="dxa"/>
            <w:tcBorders>
              <w:bottom w:val="single" w:sz="8" w:space="0" w:color="auto"/>
              <w:right w:val="single" w:sz="8" w:space="0" w:color="auto"/>
            </w:tcBorders>
            <w:vAlign w:val="center"/>
          </w:tcPr>
          <w:p w14:paraId="6851EC03" w14:textId="09FD904B" w:rsidR="005656F1" w:rsidRPr="005403DE" w:rsidRDefault="009A2575" w:rsidP="00CB4979">
            <w:pPr>
              <w:pStyle w:val="Lgende"/>
              <w:spacing w:after="0"/>
              <w:jc w:val="center"/>
              <w:rPr>
                <w:i w:val="0"/>
                <w:sz w:val="20"/>
              </w:rPr>
            </w:pPr>
            <w:bookmarkStart w:id="2544" w:name="_Ref536131456"/>
            <w:bookmarkStart w:id="2545" w:name="_Toc536627084"/>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10</w:t>
            </w:r>
            <w:r w:rsidR="0019727E">
              <w:rPr>
                <w:i w:val="0"/>
                <w:sz w:val="20"/>
              </w:rPr>
              <w:fldChar w:fldCharType="end"/>
            </w:r>
            <w:bookmarkEnd w:id="2544"/>
            <w:r w:rsidR="005656F1" w:rsidRPr="005403DE">
              <w:rPr>
                <w:i w:val="0"/>
                <w:sz w:val="20"/>
              </w:rPr>
              <w:t>: NDM, N</w:t>
            </w:r>
            <w:r w:rsidR="005656F1" w:rsidRPr="005403DE">
              <w:rPr>
                <w:i w:val="0"/>
                <w:sz w:val="20"/>
                <w:vertAlign w:val="subscript"/>
              </w:rPr>
              <w:t>y</w:t>
            </w:r>
            <w:r w:rsidR="005656F1" w:rsidRPr="005403DE">
              <w:rPr>
                <w:i w:val="0"/>
                <w:sz w:val="20"/>
              </w:rPr>
              <w:t>=160</w:t>
            </w:r>
            <w:bookmarkEnd w:id="2545"/>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546" w:name="_Ref536104119"/>
      <w:bookmarkStart w:id="2547" w:name="_Toc536626938"/>
      <w:r w:rsidRPr="002D11AE">
        <w:rPr>
          <w:caps w:val="0"/>
        </w:rPr>
        <w:lastRenderedPageBreak/>
        <w:t>Valeurs de référence</w:t>
      </w:r>
      <w:r>
        <w:rPr>
          <w:caps w:val="0"/>
        </w:rPr>
        <w:t xml:space="preserve"> à l’issu des cas numériques</w:t>
      </w:r>
      <w:bookmarkEnd w:id="2546"/>
      <w:bookmarkEnd w:id="2547"/>
    </w:p>
    <w:p w14:paraId="456510C5" w14:textId="77777777" w:rsidR="00886DA9" w:rsidRDefault="00886DA9" w:rsidP="00886DA9"/>
    <w:p w14:paraId="251EFA5D" w14:textId="02B61DCD" w:rsidR="00B63BB3" w:rsidRDefault="00B63BB3" w:rsidP="00B63BB3">
      <w:pPr>
        <w:pStyle w:val="Lgende"/>
        <w:keepNext/>
        <w:jc w:val="center"/>
      </w:pPr>
      <w:bookmarkStart w:id="2548" w:name="_Ref536130757"/>
      <w:bookmarkStart w:id="2549" w:name="_Toc536627099"/>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548"/>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549"/>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FA0AB6"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5CB6F766"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550" w:name="_Ref536130763"/>
      <w:bookmarkStart w:id="2551" w:name="_Toc536627100"/>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550"/>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551"/>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FA0AB6"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552" w:name="_Toc536626939"/>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552"/>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553" w:name="_Toc535932562"/>
      <w:bookmarkStart w:id="2554" w:name="_Toc535932654"/>
      <w:bookmarkStart w:id="2555" w:name="_Toc535933485"/>
      <w:bookmarkStart w:id="2556" w:name="_Toc535934377"/>
      <w:bookmarkStart w:id="2557" w:name="_Toc535935128"/>
      <w:bookmarkStart w:id="2558" w:name="_Toc535935903"/>
      <w:bookmarkStart w:id="2559" w:name="_Toc535938441"/>
      <w:bookmarkStart w:id="2560" w:name="_Toc535938790"/>
      <w:bookmarkStart w:id="2561" w:name="_Toc535942619"/>
      <w:bookmarkStart w:id="2562" w:name="_Toc535942841"/>
      <w:bookmarkStart w:id="2563" w:name="_Toc535942937"/>
      <w:bookmarkStart w:id="2564" w:name="_Toc535943033"/>
      <w:bookmarkStart w:id="2565" w:name="_Toc535943129"/>
      <w:bookmarkStart w:id="2566" w:name="_Toc535947878"/>
      <w:bookmarkStart w:id="2567" w:name="_Toc536006932"/>
      <w:bookmarkStart w:id="2568" w:name="_Toc536110564"/>
      <w:bookmarkStart w:id="2569" w:name="_Toc536110940"/>
      <w:bookmarkStart w:id="2570" w:name="_Toc536112159"/>
      <w:bookmarkStart w:id="2571" w:name="_Toc536112479"/>
      <w:bookmarkStart w:id="2572" w:name="_Toc536113364"/>
      <w:bookmarkStart w:id="2573" w:name="_Toc536113576"/>
      <w:bookmarkStart w:id="2574" w:name="_Toc536113788"/>
      <w:bookmarkStart w:id="2575" w:name="_Toc536115087"/>
      <w:bookmarkStart w:id="2576" w:name="_Toc536115357"/>
      <w:bookmarkStart w:id="2577" w:name="_Toc536117547"/>
      <w:bookmarkStart w:id="2578" w:name="_Toc536117762"/>
      <w:bookmarkStart w:id="2579" w:name="_Toc536118783"/>
      <w:bookmarkStart w:id="2580" w:name="_Toc536120075"/>
      <w:bookmarkStart w:id="2581" w:name="_Toc536120291"/>
      <w:bookmarkStart w:id="2582" w:name="_Toc536127353"/>
      <w:bookmarkStart w:id="2583" w:name="_Toc536127570"/>
      <w:bookmarkStart w:id="2584" w:name="_Toc536128354"/>
      <w:bookmarkStart w:id="2585" w:name="_Toc536129477"/>
      <w:bookmarkStart w:id="2586" w:name="_Toc536129695"/>
      <w:bookmarkStart w:id="2587" w:name="_Toc536129916"/>
      <w:bookmarkStart w:id="2588" w:name="_Toc536130139"/>
      <w:bookmarkStart w:id="2589" w:name="_Toc536130365"/>
      <w:bookmarkStart w:id="2590" w:name="_Toc536130601"/>
      <w:bookmarkStart w:id="2591" w:name="_Toc536131295"/>
      <w:bookmarkStart w:id="2592" w:name="_Toc536131556"/>
      <w:bookmarkStart w:id="2593" w:name="_Toc536199969"/>
      <w:bookmarkStart w:id="2594" w:name="_Toc536200216"/>
      <w:bookmarkStart w:id="2595" w:name="_Toc536200711"/>
      <w:bookmarkStart w:id="2596" w:name="_Toc536200959"/>
      <w:bookmarkStart w:id="2597" w:name="_Toc536201206"/>
      <w:bookmarkStart w:id="2598" w:name="_Toc536201453"/>
      <w:bookmarkStart w:id="2599" w:name="_Toc536202368"/>
      <w:bookmarkStart w:id="2600" w:name="_Toc536203739"/>
      <w:bookmarkStart w:id="2601" w:name="_Toc536203985"/>
      <w:bookmarkStart w:id="2602" w:name="_Toc536204231"/>
      <w:bookmarkStart w:id="2603" w:name="_Toc536539379"/>
      <w:bookmarkStart w:id="2604" w:name="_Toc536539632"/>
      <w:bookmarkStart w:id="2605" w:name="_Toc536543408"/>
      <w:bookmarkStart w:id="2606" w:name="_Toc536543662"/>
      <w:bookmarkStart w:id="2607" w:name="_Toc536544553"/>
      <w:bookmarkStart w:id="2608" w:name="_Toc536545493"/>
      <w:bookmarkStart w:id="2609" w:name="_Toc536546644"/>
      <w:bookmarkStart w:id="2610" w:name="_Toc536626940"/>
      <w:bookmarkStart w:id="2611" w:name="_Ref535834176"/>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612" w:name="_Toc535938442"/>
      <w:bookmarkStart w:id="2613" w:name="_Toc535938791"/>
      <w:bookmarkStart w:id="2614" w:name="_Toc535942620"/>
      <w:bookmarkStart w:id="2615" w:name="_Toc535942842"/>
      <w:bookmarkStart w:id="2616" w:name="_Toc535942938"/>
      <w:bookmarkStart w:id="2617" w:name="_Toc535943034"/>
      <w:bookmarkStart w:id="2618" w:name="_Toc535943130"/>
      <w:bookmarkStart w:id="2619" w:name="_Toc535947879"/>
      <w:bookmarkStart w:id="2620" w:name="_Toc536006933"/>
      <w:bookmarkStart w:id="2621" w:name="_Toc536110565"/>
      <w:bookmarkStart w:id="2622" w:name="_Toc536110941"/>
      <w:bookmarkStart w:id="2623" w:name="_Toc536112160"/>
      <w:bookmarkStart w:id="2624" w:name="_Toc536112480"/>
      <w:bookmarkStart w:id="2625" w:name="_Toc536113365"/>
      <w:bookmarkStart w:id="2626" w:name="_Toc536113577"/>
      <w:bookmarkStart w:id="2627" w:name="_Toc536113789"/>
      <w:bookmarkStart w:id="2628" w:name="_Toc536115088"/>
      <w:bookmarkStart w:id="2629" w:name="_Toc536115358"/>
      <w:bookmarkStart w:id="2630" w:name="_Toc536117548"/>
      <w:bookmarkStart w:id="2631" w:name="_Toc536117763"/>
      <w:bookmarkStart w:id="2632" w:name="_Toc536118784"/>
      <w:bookmarkStart w:id="2633" w:name="_Toc536120076"/>
      <w:bookmarkStart w:id="2634" w:name="_Toc536120292"/>
      <w:bookmarkStart w:id="2635" w:name="_Toc536127354"/>
      <w:bookmarkStart w:id="2636" w:name="_Toc536127571"/>
      <w:bookmarkStart w:id="2637" w:name="_Toc536128355"/>
      <w:bookmarkStart w:id="2638" w:name="_Toc536129478"/>
      <w:bookmarkStart w:id="2639" w:name="_Toc536129696"/>
      <w:bookmarkStart w:id="2640" w:name="_Toc536129917"/>
      <w:bookmarkStart w:id="2641" w:name="_Toc536130140"/>
      <w:bookmarkStart w:id="2642" w:name="_Toc536130366"/>
      <w:bookmarkStart w:id="2643" w:name="_Toc536130602"/>
      <w:bookmarkStart w:id="2644" w:name="_Toc536131296"/>
      <w:bookmarkStart w:id="2645" w:name="_Toc536131557"/>
      <w:bookmarkStart w:id="2646" w:name="_Toc536199970"/>
      <w:bookmarkStart w:id="2647" w:name="_Toc536200217"/>
      <w:bookmarkStart w:id="2648" w:name="_Toc536200712"/>
      <w:bookmarkStart w:id="2649" w:name="_Toc536200960"/>
      <w:bookmarkStart w:id="2650" w:name="_Toc536201207"/>
      <w:bookmarkStart w:id="2651" w:name="_Toc536201454"/>
      <w:bookmarkStart w:id="2652" w:name="_Toc536202369"/>
      <w:bookmarkStart w:id="2653" w:name="_Toc536203740"/>
      <w:bookmarkStart w:id="2654" w:name="_Toc536203986"/>
      <w:bookmarkStart w:id="2655" w:name="_Toc536204232"/>
      <w:bookmarkStart w:id="2656" w:name="_Toc536539380"/>
      <w:bookmarkStart w:id="2657" w:name="_Toc536539633"/>
      <w:bookmarkStart w:id="2658" w:name="_Toc536543409"/>
      <w:bookmarkStart w:id="2659" w:name="_Toc536543663"/>
      <w:bookmarkStart w:id="2660" w:name="_Toc536544554"/>
      <w:bookmarkStart w:id="2661" w:name="_Toc536545494"/>
      <w:bookmarkStart w:id="2662" w:name="_Toc536546645"/>
      <w:bookmarkStart w:id="2663" w:name="_Toc53662694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p>
    <w:p w14:paraId="057E0C28" w14:textId="436E9568" w:rsidR="00B429DC" w:rsidRDefault="00B429DC" w:rsidP="00E0308D">
      <w:pPr>
        <w:pStyle w:val="Titre2"/>
        <w:numPr>
          <w:ilvl w:val="1"/>
          <w:numId w:val="28"/>
        </w:numPr>
        <w:tabs>
          <w:tab w:val="clear" w:pos="0"/>
          <w:tab w:val="num" w:pos="-709"/>
        </w:tabs>
        <w:ind w:left="709"/>
      </w:pPr>
      <w:bookmarkStart w:id="2664" w:name="_Toc536626942"/>
      <w:r>
        <w:t>Formulation variationnelle du problème conduction thermique</w:t>
      </w:r>
      <w:bookmarkEnd w:id="2611"/>
      <w:bookmarkEnd w:id="2664"/>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D71FCC">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FA0A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FA0A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FA0A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FA0AB6"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FA0A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665" w:name="_Ref528621363"/>
            <w:r w:rsidRPr="005600FC">
              <w:rPr>
                <w:rFonts w:ascii="Times New Roman" w:eastAsia="Times New Roman" w:hAnsi="Times New Roman"/>
                <w:b/>
                <w:iCs w:val="0"/>
                <w:color w:val="auto"/>
                <w:sz w:val="22"/>
                <w:szCs w:val="22"/>
                <w:lang w:eastAsia="fr-FR"/>
              </w:rPr>
              <w:t xml:space="preserve"> </w:t>
            </w:r>
            <w:bookmarkEnd w:id="2665"/>
          </w:p>
        </w:tc>
      </w:tr>
    </w:tbl>
    <w:p w14:paraId="534FFF4F" w14:textId="77777777" w:rsidR="00B429DC" w:rsidRPr="00E4270F" w:rsidRDefault="00B429DC" w:rsidP="00E0308D">
      <w:pPr>
        <w:pStyle w:val="Titre2"/>
        <w:numPr>
          <w:ilvl w:val="1"/>
          <w:numId w:val="28"/>
        </w:numPr>
        <w:ind w:left="709"/>
      </w:pPr>
      <w:bookmarkStart w:id="2666" w:name="_Toc536626943"/>
      <w:r>
        <w:t xml:space="preserve">Approximation </w:t>
      </w:r>
      <w:r w:rsidRPr="00E4270F">
        <w:t>nodale élémentaire</w:t>
      </w:r>
      <w:r>
        <w:t xml:space="preserve"> et assemblage final</w:t>
      </w:r>
      <w:bookmarkEnd w:id="2666"/>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D71FCC">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FA0A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FA0AB6"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FA0AB6"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FA0AB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FA0AB6"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FA0AB6"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FA0AB6"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667" w:name="_Annexe_C_:"/>
      <w:bookmarkStart w:id="2668" w:name="_Ref535938690"/>
      <w:bookmarkStart w:id="2669" w:name="_Toc536626944"/>
      <w:bookmarkEnd w:id="2667"/>
      <w:r>
        <w:lastRenderedPageBreak/>
        <w:t>Ann</w:t>
      </w:r>
      <w:r w:rsidR="003C3B41">
        <w:t>exe C</w:t>
      </w:r>
      <w:r w:rsidR="005B17DF">
        <w:t xml:space="preserve"> : </w:t>
      </w:r>
      <w:r w:rsidR="00A64F15">
        <w:br/>
        <w:t>Détermination du point haut</w:t>
      </w:r>
      <w:bookmarkEnd w:id="2668"/>
      <w:bookmarkEnd w:id="2669"/>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70" w:name="_Toc536113793"/>
      <w:bookmarkStart w:id="2671" w:name="_Toc536115092"/>
      <w:bookmarkStart w:id="2672" w:name="_Toc536115362"/>
      <w:bookmarkStart w:id="2673" w:name="_Toc536117552"/>
      <w:bookmarkStart w:id="2674" w:name="_Toc536117767"/>
      <w:bookmarkStart w:id="2675" w:name="_Toc536118788"/>
      <w:bookmarkStart w:id="2676" w:name="_Toc536120080"/>
      <w:bookmarkStart w:id="2677" w:name="_Toc536120296"/>
      <w:bookmarkStart w:id="2678" w:name="_Toc536127358"/>
      <w:bookmarkStart w:id="2679" w:name="_Toc536127575"/>
      <w:bookmarkStart w:id="2680" w:name="_Toc536128359"/>
      <w:bookmarkStart w:id="2681" w:name="_Toc536129482"/>
      <w:bookmarkStart w:id="2682" w:name="_Toc536129700"/>
      <w:bookmarkStart w:id="2683" w:name="_Toc536129921"/>
      <w:bookmarkStart w:id="2684" w:name="_Toc536130144"/>
      <w:bookmarkStart w:id="2685" w:name="_Toc536130370"/>
      <w:bookmarkStart w:id="2686" w:name="_Toc536130606"/>
      <w:bookmarkStart w:id="2687" w:name="_Toc536131300"/>
      <w:bookmarkStart w:id="2688" w:name="_Toc536131561"/>
      <w:bookmarkStart w:id="2689" w:name="_Toc536199974"/>
      <w:bookmarkStart w:id="2690" w:name="_Toc536200221"/>
      <w:bookmarkStart w:id="2691" w:name="_Toc536200716"/>
      <w:bookmarkStart w:id="2692" w:name="_Toc536200964"/>
      <w:bookmarkStart w:id="2693" w:name="_Toc536201211"/>
      <w:bookmarkStart w:id="2694" w:name="_Toc536201458"/>
      <w:bookmarkStart w:id="2695" w:name="_Toc536202373"/>
      <w:bookmarkStart w:id="2696" w:name="_Toc536203744"/>
      <w:bookmarkStart w:id="2697" w:name="_Toc536203990"/>
      <w:bookmarkStart w:id="2698" w:name="_Toc536204236"/>
      <w:bookmarkStart w:id="2699" w:name="_Toc536539384"/>
      <w:bookmarkStart w:id="2700" w:name="_Toc536539637"/>
      <w:bookmarkStart w:id="2701" w:name="_Toc536543413"/>
      <w:bookmarkStart w:id="2702" w:name="_Toc536543667"/>
      <w:bookmarkStart w:id="2703" w:name="_Toc536544558"/>
      <w:bookmarkStart w:id="2704" w:name="_Toc536545498"/>
      <w:bookmarkStart w:id="2705" w:name="_Toc536546649"/>
      <w:bookmarkStart w:id="2706" w:name="_Toc536626945"/>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707" w:name="_Toc536113794"/>
      <w:bookmarkStart w:id="2708" w:name="_Toc536115093"/>
      <w:bookmarkStart w:id="2709" w:name="_Toc536115363"/>
      <w:bookmarkStart w:id="2710" w:name="_Toc536117553"/>
      <w:bookmarkStart w:id="2711" w:name="_Toc536117768"/>
      <w:bookmarkStart w:id="2712" w:name="_Toc536118789"/>
      <w:bookmarkStart w:id="2713" w:name="_Toc536120081"/>
      <w:bookmarkStart w:id="2714" w:name="_Toc536120297"/>
      <w:bookmarkStart w:id="2715" w:name="_Toc536127359"/>
      <w:bookmarkStart w:id="2716" w:name="_Toc536127576"/>
      <w:bookmarkStart w:id="2717" w:name="_Toc536128360"/>
      <w:bookmarkStart w:id="2718" w:name="_Toc536129483"/>
      <w:bookmarkStart w:id="2719" w:name="_Toc536129701"/>
      <w:bookmarkStart w:id="2720" w:name="_Toc536129922"/>
      <w:bookmarkStart w:id="2721" w:name="_Toc536130145"/>
      <w:bookmarkStart w:id="2722" w:name="_Toc536130371"/>
      <w:bookmarkStart w:id="2723" w:name="_Toc536130607"/>
      <w:bookmarkStart w:id="2724" w:name="_Toc536131301"/>
      <w:bookmarkStart w:id="2725" w:name="_Toc536131562"/>
      <w:bookmarkStart w:id="2726" w:name="_Toc536199975"/>
      <w:bookmarkStart w:id="2727" w:name="_Toc536200222"/>
      <w:bookmarkStart w:id="2728" w:name="_Toc536200717"/>
      <w:bookmarkStart w:id="2729" w:name="_Toc536200965"/>
      <w:bookmarkStart w:id="2730" w:name="_Toc536201212"/>
      <w:bookmarkStart w:id="2731" w:name="_Toc536201459"/>
      <w:bookmarkStart w:id="2732" w:name="_Toc536202374"/>
      <w:bookmarkStart w:id="2733" w:name="_Toc536203745"/>
      <w:bookmarkStart w:id="2734" w:name="_Toc536203991"/>
      <w:bookmarkStart w:id="2735" w:name="_Toc536204237"/>
      <w:bookmarkStart w:id="2736" w:name="_Toc536539385"/>
      <w:bookmarkStart w:id="2737" w:name="_Toc536539638"/>
      <w:bookmarkStart w:id="2738" w:name="_Toc536543414"/>
      <w:bookmarkStart w:id="2739" w:name="_Toc536543668"/>
      <w:bookmarkStart w:id="2740" w:name="_Toc536544559"/>
      <w:bookmarkStart w:id="2741" w:name="_Toc536545499"/>
      <w:bookmarkStart w:id="2742" w:name="_Toc536546650"/>
      <w:bookmarkStart w:id="2743" w:name="_Toc53662694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744" w:name="_Toc536113795"/>
      <w:bookmarkStart w:id="2745" w:name="_Toc536115094"/>
      <w:bookmarkStart w:id="2746" w:name="_Toc536115364"/>
      <w:bookmarkStart w:id="2747" w:name="_Toc536117554"/>
      <w:bookmarkStart w:id="2748" w:name="_Toc536117769"/>
      <w:bookmarkStart w:id="2749" w:name="_Toc536118790"/>
      <w:bookmarkStart w:id="2750" w:name="_Toc536120082"/>
      <w:bookmarkStart w:id="2751" w:name="_Toc536120298"/>
      <w:bookmarkStart w:id="2752" w:name="_Toc536127360"/>
      <w:bookmarkStart w:id="2753" w:name="_Toc536127577"/>
      <w:bookmarkStart w:id="2754" w:name="_Toc536128361"/>
      <w:bookmarkStart w:id="2755" w:name="_Toc536129484"/>
      <w:bookmarkStart w:id="2756" w:name="_Toc536129702"/>
      <w:bookmarkStart w:id="2757" w:name="_Toc536129923"/>
      <w:bookmarkStart w:id="2758" w:name="_Toc536130146"/>
      <w:bookmarkStart w:id="2759" w:name="_Toc536130372"/>
      <w:bookmarkStart w:id="2760" w:name="_Toc536130608"/>
      <w:bookmarkStart w:id="2761" w:name="_Toc536131302"/>
      <w:bookmarkStart w:id="2762" w:name="_Toc536131563"/>
      <w:bookmarkStart w:id="2763" w:name="_Toc536199976"/>
      <w:bookmarkStart w:id="2764" w:name="_Toc536200223"/>
      <w:bookmarkStart w:id="2765" w:name="_Toc536200718"/>
      <w:bookmarkStart w:id="2766" w:name="_Toc536200966"/>
      <w:bookmarkStart w:id="2767" w:name="_Toc536201213"/>
      <w:bookmarkStart w:id="2768" w:name="_Toc536201460"/>
      <w:bookmarkStart w:id="2769" w:name="_Toc536202375"/>
      <w:bookmarkStart w:id="2770" w:name="_Toc536203746"/>
      <w:bookmarkStart w:id="2771" w:name="_Toc536203992"/>
      <w:bookmarkStart w:id="2772" w:name="_Toc536204238"/>
      <w:bookmarkStart w:id="2773" w:name="_Toc536539386"/>
      <w:bookmarkStart w:id="2774" w:name="_Toc536539639"/>
      <w:bookmarkStart w:id="2775" w:name="_Toc536543415"/>
      <w:bookmarkStart w:id="2776" w:name="_Toc536543669"/>
      <w:bookmarkStart w:id="2777" w:name="_Toc536544560"/>
      <w:bookmarkStart w:id="2778" w:name="_Toc536545500"/>
      <w:bookmarkStart w:id="2779" w:name="_Toc536546651"/>
      <w:bookmarkStart w:id="2780" w:name="_Toc536626947"/>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p>
    <w:p w14:paraId="5EF6F5C7" w14:textId="3C384A25" w:rsidR="00E0308D" w:rsidRDefault="00D50E82" w:rsidP="00D50E82">
      <w:pPr>
        <w:pStyle w:val="Titre2"/>
        <w:numPr>
          <w:ilvl w:val="1"/>
          <w:numId w:val="39"/>
        </w:numPr>
        <w:tabs>
          <w:tab w:val="clear" w:pos="0"/>
          <w:tab w:val="num" w:pos="-709"/>
        </w:tabs>
        <w:ind w:left="709"/>
      </w:pPr>
      <w:bookmarkStart w:id="2781" w:name="_Toc536626948"/>
      <w:r>
        <w:t>Définition du point haut</w:t>
      </w:r>
      <w:bookmarkEnd w:id="2781"/>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82" w:name="_Toc536112164"/>
      <w:bookmarkStart w:id="2783" w:name="_Toc536112484"/>
      <w:bookmarkStart w:id="2784" w:name="_Toc536113369"/>
      <w:bookmarkStart w:id="2785" w:name="_Toc536113581"/>
      <w:bookmarkStart w:id="2786" w:name="_Toc536113797"/>
      <w:bookmarkStart w:id="2787" w:name="_Toc536115096"/>
      <w:bookmarkStart w:id="2788" w:name="_Toc536115366"/>
      <w:bookmarkStart w:id="2789" w:name="_Toc536117556"/>
      <w:bookmarkStart w:id="2790" w:name="_Toc536117771"/>
      <w:bookmarkStart w:id="2791" w:name="_Toc536118792"/>
      <w:bookmarkStart w:id="2792" w:name="_Toc536120084"/>
      <w:bookmarkStart w:id="2793" w:name="_Toc536120300"/>
      <w:bookmarkStart w:id="2794" w:name="_Toc536127362"/>
      <w:bookmarkStart w:id="2795" w:name="_Toc536127579"/>
      <w:bookmarkStart w:id="2796" w:name="_Toc536128363"/>
      <w:bookmarkStart w:id="2797" w:name="_Toc536129486"/>
      <w:bookmarkStart w:id="2798" w:name="_Toc536129704"/>
      <w:bookmarkStart w:id="2799" w:name="_Toc536129925"/>
      <w:bookmarkStart w:id="2800" w:name="_Toc536130148"/>
      <w:bookmarkStart w:id="2801" w:name="_Toc536130374"/>
      <w:bookmarkStart w:id="2802" w:name="_Toc536130610"/>
      <w:bookmarkStart w:id="2803" w:name="_Toc536131304"/>
      <w:bookmarkStart w:id="2804" w:name="_Toc536131565"/>
      <w:bookmarkStart w:id="2805" w:name="_Toc536199978"/>
      <w:bookmarkStart w:id="2806" w:name="_Toc536200225"/>
      <w:bookmarkStart w:id="2807" w:name="_Toc536200720"/>
      <w:bookmarkStart w:id="2808" w:name="_Toc536200968"/>
      <w:bookmarkStart w:id="2809" w:name="_Toc536201215"/>
      <w:bookmarkStart w:id="2810" w:name="_Toc536201462"/>
      <w:bookmarkStart w:id="2811" w:name="_Toc536202377"/>
      <w:bookmarkStart w:id="2812" w:name="_Toc536203748"/>
      <w:bookmarkStart w:id="2813" w:name="_Toc536203994"/>
      <w:bookmarkStart w:id="2814" w:name="_Toc536204240"/>
      <w:bookmarkStart w:id="2815" w:name="_Toc536539388"/>
      <w:bookmarkStart w:id="2816" w:name="_Toc536539641"/>
      <w:bookmarkStart w:id="2817" w:name="_Toc536543417"/>
      <w:bookmarkStart w:id="2818" w:name="_Toc536543671"/>
      <w:bookmarkStart w:id="2819" w:name="_Toc536544562"/>
      <w:bookmarkStart w:id="2820" w:name="_Toc536545502"/>
      <w:bookmarkStart w:id="2821" w:name="_Toc536546653"/>
      <w:bookmarkStart w:id="2822" w:name="_Toc536626949"/>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823" w:name="_Toc536112165"/>
      <w:bookmarkStart w:id="2824" w:name="_Toc536112485"/>
      <w:bookmarkStart w:id="2825" w:name="_Toc536113370"/>
      <w:bookmarkStart w:id="2826" w:name="_Toc536113582"/>
      <w:bookmarkStart w:id="2827" w:name="_Toc536113798"/>
      <w:bookmarkStart w:id="2828" w:name="_Toc536115097"/>
      <w:bookmarkStart w:id="2829" w:name="_Toc536115367"/>
      <w:bookmarkStart w:id="2830" w:name="_Toc536117557"/>
      <w:bookmarkStart w:id="2831" w:name="_Toc536117772"/>
      <w:bookmarkStart w:id="2832" w:name="_Toc536118793"/>
      <w:bookmarkStart w:id="2833" w:name="_Toc536120085"/>
      <w:bookmarkStart w:id="2834" w:name="_Toc536120301"/>
      <w:bookmarkStart w:id="2835" w:name="_Toc536127363"/>
      <w:bookmarkStart w:id="2836" w:name="_Toc536127580"/>
      <w:bookmarkStart w:id="2837" w:name="_Toc536128364"/>
      <w:bookmarkStart w:id="2838" w:name="_Toc536129487"/>
      <w:bookmarkStart w:id="2839" w:name="_Toc536129705"/>
      <w:bookmarkStart w:id="2840" w:name="_Toc536129926"/>
      <w:bookmarkStart w:id="2841" w:name="_Toc536130149"/>
      <w:bookmarkStart w:id="2842" w:name="_Toc536130375"/>
      <w:bookmarkStart w:id="2843" w:name="_Toc536130611"/>
      <w:bookmarkStart w:id="2844" w:name="_Toc536131305"/>
      <w:bookmarkStart w:id="2845" w:name="_Toc536131566"/>
      <w:bookmarkStart w:id="2846" w:name="_Toc536199979"/>
      <w:bookmarkStart w:id="2847" w:name="_Toc536200226"/>
      <w:bookmarkStart w:id="2848" w:name="_Toc536200721"/>
      <w:bookmarkStart w:id="2849" w:name="_Toc536200969"/>
      <w:bookmarkStart w:id="2850" w:name="_Toc536201216"/>
      <w:bookmarkStart w:id="2851" w:name="_Toc536201463"/>
      <w:bookmarkStart w:id="2852" w:name="_Toc536202378"/>
      <w:bookmarkStart w:id="2853" w:name="_Toc536203749"/>
      <w:bookmarkStart w:id="2854" w:name="_Toc536203995"/>
      <w:bookmarkStart w:id="2855" w:name="_Toc536204241"/>
      <w:bookmarkStart w:id="2856" w:name="_Toc536539389"/>
      <w:bookmarkStart w:id="2857" w:name="_Toc536539642"/>
      <w:bookmarkStart w:id="2858" w:name="_Toc536543418"/>
      <w:bookmarkStart w:id="2859" w:name="_Toc536543672"/>
      <w:bookmarkStart w:id="2860" w:name="_Toc536544563"/>
      <w:bookmarkStart w:id="2861" w:name="_Toc536545503"/>
      <w:bookmarkStart w:id="2862" w:name="_Toc536546654"/>
      <w:bookmarkStart w:id="2863" w:name="_Toc536626950"/>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864" w:name="_Toc536112166"/>
      <w:bookmarkStart w:id="2865" w:name="_Toc536112486"/>
      <w:bookmarkStart w:id="2866" w:name="_Toc536113371"/>
      <w:bookmarkStart w:id="2867" w:name="_Toc536113583"/>
      <w:bookmarkStart w:id="2868" w:name="_Toc536113799"/>
      <w:bookmarkStart w:id="2869" w:name="_Toc536115098"/>
      <w:bookmarkStart w:id="2870" w:name="_Toc536115368"/>
      <w:bookmarkStart w:id="2871" w:name="_Toc536117558"/>
      <w:bookmarkStart w:id="2872" w:name="_Toc536117773"/>
      <w:bookmarkStart w:id="2873" w:name="_Toc536118794"/>
      <w:bookmarkStart w:id="2874" w:name="_Toc536120086"/>
      <w:bookmarkStart w:id="2875" w:name="_Toc536120302"/>
      <w:bookmarkStart w:id="2876" w:name="_Toc536127364"/>
      <w:bookmarkStart w:id="2877" w:name="_Toc536127581"/>
      <w:bookmarkStart w:id="2878" w:name="_Toc536128365"/>
      <w:bookmarkStart w:id="2879" w:name="_Toc536129488"/>
      <w:bookmarkStart w:id="2880" w:name="_Toc536129706"/>
      <w:bookmarkStart w:id="2881" w:name="_Toc536129927"/>
      <w:bookmarkStart w:id="2882" w:name="_Toc536130150"/>
      <w:bookmarkStart w:id="2883" w:name="_Toc536130376"/>
      <w:bookmarkStart w:id="2884" w:name="_Toc536130612"/>
      <w:bookmarkStart w:id="2885" w:name="_Toc536131306"/>
      <w:bookmarkStart w:id="2886" w:name="_Toc536131567"/>
      <w:bookmarkStart w:id="2887" w:name="_Toc536199980"/>
      <w:bookmarkStart w:id="2888" w:name="_Toc536200227"/>
      <w:bookmarkStart w:id="2889" w:name="_Toc536200722"/>
      <w:bookmarkStart w:id="2890" w:name="_Toc536200970"/>
      <w:bookmarkStart w:id="2891" w:name="_Toc536201217"/>
      <w:bookmarkStart w:id="2892" w:name="_Toc536201464"/>
      <w:bookmarkStart w:id="2893" w:name="_Toc536202379"/>
      <w:bookmarkStart w:id="2894" w:name="_Toc536203750"/>
      <w:bookmarkStart w:id="2895" w:name="_Toc536203996"/>
      <w:bookmarkStart w:id="2896" w:name="_Toc536204242"/>
      <w:bookmarkStart w:id="2897" w:name="_Toc536539390"/>
      <w:bookmarkStart w:id="2898" w:name="_Toc536539643"/>
      <w:bookmarkStart w:id="2899" w:name="_Toc536543419"/>
      <w:bookmarkStart w:id="2900" w:name="_Toc536543673"/>
      <w:bookmarkStart w:id="2901" w:name="_Toc536544564"/>
      <w:bookmarkStart w:id="2902" w:name="_Toc536545504"/>
      <w:bookmarkStart w:id="2903" w:name="_Toc536546655"/>
      <w:bookmarkStart w:id="2904" w:name="_Toc536626951"/>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D71FCC" w:rsidRPr="00BA205C">
        <w:t xml:space="preserve">Figure </w:t>
      </w:r>
      <w:r w:rsidR="00D71FCC" w:rsidRPr="00D71FCC">
        <w:t>C</w:t>
      </w:r>
      <w:r w:rsidR="00D71FCC">
        <w:rPr>
          <w:i/>
          <w:noProof/>
        </w:rPr>
        <w:t>.2</w:t>
      </w:r>
      <w:r w:rsidR="00D71FCC" w:rsidRPr="00D71FCC">
        <w:rPr>
          <w:i/>
          <w:noProof/>
        </w:rPr>
        <w:noBreakHyphen/>
      </w:r>
      <w:r w:rsidR="00D71FCC">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905" w:name="_Toc536626952"/>
      <w:r>
        <w:t>Relations géométriques</w:t>
      </w:r>
      <w:bookmarkEnd w:id="2905"/>
    </w:p>
    <w:p w14:paraId="7ECE7090" w14:textId="77777777" w:rsidR="00A64F15" w:rsidRDefault="00A64F15" w:rsidP="00801FBA">
      <w:pPr>
        <w:spacing w:before="120" w:after="120"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65E3F88C" w:rsidR="00A64F15" w:rsidRPr="00E37D96" w:rsidRDefault="00FA0AB6"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FA0AB6"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0ADC841"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D71FCC">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1944F36E" w:rsidR="00A64F15" w:rsidRPr="00E4042F" w:rsidRDefault="00FA0AB6"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096" w:type="dxa"/>
            <w:vAlign w:val="center"/>
          </w:tcPr>
          <w:p w14:paraId="3DF7CB95"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bookmarkStart w:id="2906" w:name="_Ref525656363"/>
            <w:r w:rsidRPr="00E37D96">
              <w:rPr>
                <w:rFonts w:eastAsiaTheme="minorHAnsi"/>
              </w:rPr>
              <w:t xml:space="preserve"> </w:t>
            </w:r>
            <w:bookmarkEnd w:id="2906"/>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77"/>
                    <a:stretch>
                      <a:fillRect/>
                    </a:stretch>
                  </pic:blipFill>
                  <pic:spPr>
                    <a:xfrm>
                      <a:off x="0" y="0"/>
                      <a:ext cx="4114308" cy="3618160"/>
                    </a:xfrm>
                    <a:prstGeom prst="rect">
                      <a:avLst/>
                    </a:prstGeom>
                  </pic:spPr>
                </pic:pic>
              </a:graphicData>
            </a:graphic>
          </wp:inline>
        </w:drawing>
      </w:r>
    </w:p>
    <w:p w14:paraId="6D4C724D" w14:textId="57BDCFE9" w:rsidR="00B421CC" w:rsidRPr="00B421CC" w:rsidRDefault="00A64F15" w:rsidP="00B421CC">
      <w:pPr>
        <w:pStyle w:val="Lgende"/>
        <w:spacing w:line="360" w:lineRule="auto"/>
        <w:jc w:val="center"/>
        <w:rPr>
          <w:i w:val="0"/>
          <w:sz w:val="22"/>
        </w:rPr>
        <w:sectPr w:rsidR="00B421CC" w:rsidRPr="00B421CC" w:rsidSect="00485968">
          <w:headerReference w:type="even" r:id="rId178"/>
          <w:headerReference w:type="default" r:id="rId179"/>
          <w:footerReference w:type="default" r:id="rId180"/>
          <w:headerReference w:type="first" r:id="rId181"/>
          <w:type w:val="continuous"/>
          <w:pgSz w:w="11906" w:h="16838"/>
          <w:pgMar w:top="1417" w:right="1417" w:bottom="1417" w:left="1417" w:header="708" w:footer="708" w:gutter="0"/>
          <w:cols w:space="708"/>
          <w:docGrid w:linePitch="360"/>
        </w:sectPr>
      </w:pPr>
      <w:bookmarkStart w:id="2907" w:name="_Ref525659754"/>
      <w:bookmarkStart w:id="2908" w:name="_Toc536112268"/>
      <w:bookmarkStart w:id="2909" w:name="_Toc536627085"/>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2907"/>
      <w:r w:rsidR="001B7C74">
        <w:rPr>
          <w:i w:val="0"/>
          <w:sz w:val="22"/>
        </w:rPr>
        <w:t> : R</w:t>
      </w:r>
      <w:r>
        <w:rPr>
          <w:i w:val="0"/>
          <w:sz w:val="22"/>
        </w:rPr>
        <w:t>elation géométrique pour déterminer le point haut à la surface du rotor</w:t>
      </w:r>
      <w:bookmarkEnd w:id="2908"/>
      <w:bookmarkEnd w:id="2909"/>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910" w:name="_Annexe_D_:"/>
      <w:bookmarkStart w:id="2911" w:name="_Toc536626953"/>
      <w:bookmarkEnd w:id="2910"/>
      <w:r>
        <w:lastRenderedPageBreak/>
        <w:t xml:space="preserve">Annexe D : </w:t>
      </w:r>
      <w:r>
        <w:br/>
        <w:t>Valeurs des coefficients d’influence de l’effet Morton</w:t>
      </w:r>
      <w:bookmarkEnd w:id="2911"/>
    </w:p>
    <w:p w14:paraId="353A6254" w14:textId="7F5B2F19" w:rsidR="00B055A9" w:rsidRPr="00D13F67" w:rsidRDefault="00B055A9" w:rsidP="0030526A">
      <w:pPr>
        <w:pStyle w:val="Lgende"/>
        <w:keepNext/>
        <w:spacing w:before="240" w:after="120"/>
        <w:jc w:val="center"/>
        <w:rPr>
          <w:i w:val="0"/>
          <w:noProof/>
          <w:sz w:val="28"/>
        </w:rPr>
      </w:pPr>
      <w:bookmarkStart w:id="2912" w:name="_Toc536627101"/>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71FCC">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912"/>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FA0AB6"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79C2E7B3" w:rsidR="001162F6" w:rsidRDefault="001162F6" w:rsidP="001162F6">
      <w:pPr>
        <w:pStyle w:val="Lgende"/>
        <w:keepNext/>
        <w:spacing w:before="240" w:after="120"/>
        <w:jc w:val="center"/>
        <w:rPr>
          <w:i w:val="0"/>
          <w:noProof/>
          <w:sz w:val="28"/>
        </w:rPr>
      </w:pPr>
      <w:bookmarkStart w:id="2913" w:name="_Toc536627102"/>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71FCC">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913"/>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FA0AB6"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3BDCC56" w:rsidR="00187AFA" w:rsidRDefault="00187AFA" w:rsidP="00187AFA">
      <w:pPr>
        <w:pStyle w:val="Lgende"/>
        <w:keepNext/>
        <w:spacing w:before="240" w:after="120"/>
        <w:jc w:val="center"/>
        <w:rPr>
          <w:i w:val="0"/>
          <w:noProof/>
          <w:sz w:val="28"/>
        </w:rPr>
      </w:pPr>
      <w:bookmarkStart w:id="2914" w:name="_Toc536627103"/>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71FCC">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914"/>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FA0AB6"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915" w:name="_Toc536626954"/>
      <w:r>
        <w:lastRenderedPageBreak/>
        <w:t>Liste des figures</w:t>
      </w:r>
      <w:bookmarkEnd w:id="2915"/>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55AFD3C8" w14:textId="77777777" w:rsidR="00733830"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626957" w:history="1">
        <w:r w:rsidR="00733830" w:rsidRPr="005F4C4E">
          <w:rPr>
            <w:rStyle w:val="Lienhypertexte"/>
            <w:noProof/>
          </w:rPr>
          <w:t>Figure 1 : Photographie d’une ligne d’arbre de GTA 1300 MW exploité par le groupe EDF</w:t>
        </w:r>
        <w:r w:rsidR="00733830">
          <w:rPr>
            <w:noProof/>
            <w:webHidden/>
          </w:rPr>
          <w:tab/>
        </w:r>
        <w:r w:rsidR="00733830">
          <w:rPr>
            <w:noProof/>
            <w:webHidden/>
          </w:rPr>
          <w:fldChar w:fldCharType="begin"/>
        </w:r>
        <w:r w:rsidR="00733830">
          <w:rPr>
            <w:noProof/>
            <w:webHidden/>
          </w:rPr>
          <w:instrText xml:space="preserve"> PAGEREF _Toc536626957 \h </w:instrText>
        </w:r>
        <w:r w:rsidR="00733830">
          <w:rPr>
            <w:noProof/>
            <w:webHidden/>
          </w:rPr>
        </w:r>
        <w:r w:rsidR="00733830">
          <w:rPr>
            <w:noProof/>
            <w:webHidden/>
          </w:rPr>
          <w:fldChar w:fldCharType="separate"/>
        </w:r>
        <w:r w:rsidR="00D71FCC">
          <w:rPr>
            <w:noProof/>
            <w:webHidden/>
          </w:rPr>
          <w:t>14</w:t>
        </w:r>
        <w:r w:rsidR="00733830">
          <w:rPr>
            <w:noProof/>
            <w:webHidden/>
          </w:rPr>
          <w:fldChar w:fldCharType="end"/>
        </w:r>
      </w:hyperlink>
    </w:p>
    <w:p w14:paraId="555C797F"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58" w:history="1">
        <w:r w:rsidR="00733830" w:rsidRPr="005F4C4E">
          <w:rPr>
            <w:rStyle w:val="Lienhypertexte"/>
            <w:noProof/>
          </w:rPr>
          <w:t>Figure 2 : Explication des vibrations synchrones</w:t>
        </w:r>
        <w:r w:rsidR="00733830">
          <w:rPr>
            <w:noProof/>
            <w:webHidden/>
          </w:rPr>
          <w:tab/>
        </w:r>
        <w:r w:rsidR="00733830">
          <w:rPr>
            <w:noProof/>
            <w:webHidden/>
          </w:rPr>
          <w:fldChar w:fldCharType="begin"/>
        </w:r>
        <w:r w:rsidR="00733830">
          <w:rPr>
            <w:noProof/>
            <w:webHidden/>
          </w:rPr>
          <w:instrText xml:space="preserve"> PAGEREF _Toc536626958 \h </w:instrText>
        </w:r>
        <w:r w:rsidR="00733830">
          <w:rPr>
            <w:noProof/>
            <w:webHidden/>
          </w:rPr>
        </w:r>
        <w:r w:rsidR="00733830">
          <w:rPr>
            <w:noProof/>
            <w:webHidden/>
          </w:rPr>
          <w:fldChar w:fldCharType="separate"/>
        </w:r>
        <w:r w:rsidR="00D71FCC">
          <w:rPr>
            <w:noProof/>
            <w:webHidden/>
          </w:rPr>
          <w:t>15</w:t>
        </w:r>
        <w:r w:rsidR="00733830">
          <w:rPr>
            <w:noProof/>
            <w:webHidden/>
          </w:rPr>
          <w:fldChar w:fldCharType="end"/>
        </w:r>
      </w:hyperlink>
    </w:p>
    <w:p w14:paraId="57ADCECF"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59" w:history="1">
        <w:r w:rsidR="00733830" w:rsidRPr="005F4C4E">
          <w:rPr>
            <w:rStyle w:val="Lienhypertexte"/>
            <w:noProof/>
          </w:rPr>
          <w:t xml:space="preserve">Figure 3 : Publications technique sur l’instabilité du type l’effet Morton (De Jongh. </w:t>
        </w:r>
        <w:r w:rsidR="00733830" w:rsidRPr="005F4C4E">
          <w:rPr>
            <w:rStyle w:val="Lienhypertexte"/>
            <w:b/>
            <w:noProof/>
          </w:rPr>
          <w:t>[5]</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_Toc536626959 \h </w:instrText>
        </w:r>
        <w:r w:rsidR="00733830">
          <w:rPr>
            <w:noProof/>
            <w:webHidden/>
          </w:rPr>
        </w:r>
        <w:r w:rsidR="00733830">
          <w:rPr>
            <w:noProof/>
            <w:webHidden/>
          </w:rPr>
          <w:fldChar w:fldCharType="separate"/>
        </w:r>
        <w:r w:rsidR="00D71FCC">
          <w:rPr>
            <w:noProof/>
            <w:webHidden/>
          </w:rPr>
          <w:t>16</w:t>
        </w:r>
        <w:r w:rsidR="00733830">
          <w:rPr>
            <w:noProof/>
            <w:webHidden/>
          </w:rPr>
          <w:fldChar w:fldCharType="end"/>
        </w:r>
      </w:hyperlink>
    </w:p>
    <w:p w14:paraId="41E3B497"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60" w:history="1">
        <w:r w:rsidR="00733830" w:rsidRPr="005F4C4E">
          <w:rPr>
            <w:rStyle w:val="Lienhypertexte"/>
            <w:noProof/>
          </w:rPr>
          <w:t>Figure 1.1</w:t>
        </w:r>
        <w:r w:rsidR="00733830" w:rsidRPr="005F4C4E">
          <w:rPr>
            <w:rStyle w:val="Lienhypertexte"/>
            <w:noProof/>
          </w:rPr>
          <w:noBreakHyphen/>
          <w:t>1 : Contact rotor-stator lors des vibrations syncrhones</w:t>
        </w:r>
        <w:r w:rsidR="00733830">
          <w:rPr>
            <w:noProof/>
            <w:webHidden/>
          </w:rPr>
          <w:tab/>
        </w:r>
        <w:r w:rsidR="00733830">
          <w:rPr>
            <w:noProof/>
            <w:webHidden/>
          </w:rPr>
          <w:fldChar w:fldCharType="begin"/>
        </w:r>
        <w:r w:rsidR="00733830">
          <w:rPr>
            <w:noProof/>
            <w:webHidden/>
          </w:rPr>
          <w:instrText xml:space="preserve"> PAGEREF _Toc536626960 \h </w:instrText>
        </w:r>
        <w:r w:rsidR="00733830">
          <w:rPr>
            <w:noProof/>
            <w:webHidden/>
          </w:rPr>
        </w:r>
        <w:r w:rsidR="00733830">
          <w:rPr>
            <w:noProof/>
            <w:webHidden/>
          </w:rPr>
          <w:fldChar w:fldCharType="separate"/>
        </w:r>
        <w:r w:rsidR="00D71FCC">
          <w:rPr>
            <w:noProof/>
            <w:webHidden/>
          </w:rPr>
          <w:t>18</w:t>
        </w:r>
        <w:r w:rsidR="00733830">
          <w:rPr>
            <w:noProof/>
            <w:webHidden/>
          </w:rPr>
          <w:fldChar w:fldCharType="end"/>
        </w:r>
      </w:hyperlink>
    </w:p>
    <w:p w14:paraId="5793D314"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61" w:history="1">
        <w:r w:rsidR="00733830" w:rsidRPr="005F4C4E">
          <w:rPr>
            <w:rStyle w:val="Lienhypertexte"/>
            <w:noProof/>
          </w:rPr>
          <w:t>Figure 1.1</w:t>
        </w:r>
        <w:r w:rsidR="00733830" w:rsidRPr="005F4C4E">
          <w:rPr>
            <w:rStyle w:val="Lienhypertexte"/>
            <w:noProof/>
          </w:rPr>
          <w:noBreakHyphen/>
          <w:t>2 : Illustration de l’effet Newkirk</w:t>
        </w:r>
        <w:r w:rsidR="00733830">
          <w:rPr>
            <w:noProof/>
            <w:webHidden/>
          </w:rPr>
          <w:tab/>
        </w:r>
        <w:r w:rsidR="00733830">
          <w:rPr>
            <w:noProof/>
            <w:webHidden/>
          </w:rPr>
          <w:fldChar w:fldCharType="begin"/>
        </w:r>
        <w:r w:rsidR="00733830">
          <w:rPr>
            <w:noProof/>
            <w:webHidden/>
          </w:rPr>
          <w:instrText xml:space="preserve"> PAGEREF _Toc536626961 \h </w:instrText>
        </w:r>
        <w:r w:rsidR="00733830">
          <w:rPr>
            <w:noProof/>
            <w:webHidden/>
          </w:rPr>
        </w:r>
        <w:r w:rsidR="00733830">
          <w:rPr>
            <w:noProof/>
            <w:webHidden/>
          </w:rPr>
          <w:fldChar w:fldCharType="separate"/>
        </w:r>
        <w:r w:rsidR="00D71FCC">
          <w:rPr>
            <w:noProof/>
            <w:webHidden/>
          </w:rPr>
          <w:t>19</w:t>
        </w:r>
        <w:r w:rsidR="00733830">
          <w:rPr>
            <w:noProof/>
            <w:webHidden/>
          </w:rPr>
          <w:fldChar w:fldCharType="end"/>
        </w:r>
      </w:hyperlink>
    </w:p>
    <w:p w14:paraId="5D159861"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62" w:history="1">
        <w:r w:rsidR="00733830" w:rsidRPr="005F4C4E">
          <w:rPr>
            <w:rStyle w:val="Lienhypertexte"/>
            <w:noProof/>
          </w:rPr>
          <w:t>Figure 1.1</w:t>
        </w:r>
        <w:r w:rsidR="00733830" w:rsidRPr="005F4C4E">
          <w:rPr>
            <w:rStyle w:val="Lienhypertexte"/>
            <w:noProof/>
          </w:rPr>
          <w:noBreakHyphen/>
          <w:t xml:space="preserve">3 : Explication des vibrations spirales générées par l’effet Newkirk </w:t>
        </w:r>
        <w:r w:rsidR="00733830" w:rsidRPr="005F4C4E">
          <w:rPr>
            <w:rStyle w:val="Lienhypertexte"/>
            <w:b/>
            <w:iCs/>
            <w:noProof/>
          </w:rPr>
          <w:t>[10]</w:t>
        </w:r>
        <w:r w:rsidR="00733830">
          <w:rPr>
            <w:noProof/>
            <w:webHidden/>
          </w:rPr>
          <w:tab/>
        </w:r>
        <w:r w:rsidR="00733830">
          <w:rPr>
            <w:noProof/>
            <w:webHidden/>
          </w:rPr>
          <w:fldChar w:fldCharType="begin"/>
        </w:r>
        <w:r w:rsidR="00733830">
          <w:rPr>
            <w:noProof/>
            <w:webHidden/>
          </w:rPr>
          <w:instrText xml:space="preserve"> PAGEREF _Toc536626962 \h </w:instrText>
        </w:r>
        <w:r w:rsidR="00733830">
          <w:rPr>
            <w:noProof/>
            <w:webHidden/>
          </w:rPr>
        </w:r>
        <w:r w:rsidR="00733830">
          <w:rPr>
            <w:noProof/>
            <w:webHidden/>
          </w:rPr>
          <w:fldChar w:fldCharType="separate"/>
        </w:r>
        <w:r w:rsidR="00D71FCC">
          <w:rPr>
            <w:noProof/>
            <w:webHidden/>
          </w:rPr>
          <w:t>20</w:t>
        </w:r>
        <w:r w:rsidR="00733830">
          <w:rPr>
            <w:noProof/>
            <w:webHidden/>
          </w:rPr>
          <w:fldChar w:fldCharType="end"/>
        </w:r>
      </w:hyperlink>
    </w:p>
    <w:p w14:paraId="2083B39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63" w:history="1">
        <w:r w:rsidR="00733830" w:rsidRPr="005F4C4E">
          <w:rPr>
            <w:rStyle w:val="Lienhypertexte"/>
            <w:noProof/>
          </w:rPr>
          <w:t>Figure 1.1</w:t>
        </w:r>
        <w:r w:rsidR="00733830" w:rsidRPr="005F4C4E">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33830" w:rsidRPr="005F4C4E">
          <w:rPr>
            <w:rStyle w:val="Lienhypertexte"/>
            <w:noProof/>
          </w:rPr>
          <w:t xml:space="preserve"> au rotor (De Jongh </w:t>
        </w:r>
        <w:r w:rsidR="00733830" w:rsidRPr="005F4C4E">
          <w:rPr>
            <w:rStyle w:val="Lienhypertexte"/>
            <w:b/>
            <w:noProof/>
          </w:rPr>
          <w:t>[4]</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_Toc536626963 \h </w:instrText>
        </w:r>
        <w:r w:rsidR="00733830">
          <w:rPr>
            <w:noProof/>
            <w:webHidden/>
          </w:rPr>
        </w:r>
        <w:r w:rsidR="00733830">
          <w:rPr>
            <w:noProof/>
            <w:webHidden/>
          </w:rPr>
          <w:fldChar w:fldCharType="separate"/>
        </w:r>
        <w:r w:rsidR="00D71FCC">
          <w:rPr>
            <w:noProof/>
            <w:webHidden/>
          </w:rPr>
          <w:t>22</w:t>
        </w:r>
        <w:r w:rsidR="00733830">
          <w:rPr>
            <w:noProof/>
            <w:webHidden/>
          </w:rPr>
          <w:fldChar w:fldCharType="end"/>
        </w:r>
      </w:hyperlink>
    </w:p>
    <w:p w14:paraId="778D15A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64" w:history="1">
        <w:r w:rsidR="00733830" w:rsidRPr="005F4C4E">
          <w:rPr>
            <w:rStyle w:val="Lienhypertexte"/>
            <w:noProof/>
          </w:rPr>
          <w:t>Figure 1.1</w:t>
        </w:r>
        <w:r w:rsidR="00733830" w:rsidRPr="005F4C4E">
          <w:rPr>
            <w:rStyle w:val="Lienhypertexte"/>
            <w:noProof/>
          </w:rPr>
          <w:noBreakHyphen/>
          <w:t>5 : Rotor déformé thermiquement</w:t>
        </w:r>
        <w:r w:rsidR="00733830">
          <w:rPr>
            <w:noProof/>
            <w:webHidden/>
          </w:rPr>
          <w:tab/>
        </w:r>
        <w:r w:rsidR="00733830">
          <w:rPr>
            <w:noProof/>
            <w:webHidden/>
          </w:rPr>
          <w:fldChar w:fldCharType="begin"/>
        </w:r>
        <w:r w:rsidR="00733830">
          <w:rPr>
            <w:noProof/>
            <w:webHidden/>
          </w:rPr>
          <w:instrText xml:space="preserve"> PAGEREF _Toc536626964 \h </w:instrText>
        </w:r>
        <w:r w:rsidR="00733830">
          <w:rPr>
            <w:noProof/>
            <w:webHidden/>
          </w:rPr>
        </w:r>
        <w:r w:rsidR="00733830">
          <w:rPr>
            <w:noProof/>
            <w:webHidden/>
          </w:rPr>
          <w:fldChar w:fldCharType="separate"/>
        </w:r>
        <w:r w:rsidR="00D71FCC">
          <w:rPr>
            <w:noProof/>
            <w:webHidden/>
          </w:rPr>
          <w:t>22</w:t>
        </w:r>
        <w:r w:rsidR="00733830">
          <w:rPr>
            <w:noProof/>
            <w:webHidden/>
          </w:rPr>
          <w:fldChar w:fldCharType="end"/>
        </w:r>
      </w:hyperlink>
    </w:p>
    <w:p w14:paraId="7A8455D2"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65" w:history="1">
        <w:r w:rsidR="00733830" w:rsidRPr="005F4C4E">
          <w:rPr>
            <w:rStyle w:val="Lienhypertexte"/>
            <w:noProof/>
          </w:rPr>
          <w:t>Figure 1.1</w:t>
        </w:r>
        <w:r w:rsidR="00733830" w:rsidRPr="005F4C4E">
          <w:rPr>
            <w:rStyle w:val="Lienhypertexte"/>
            <w:noProof/>
          </w:rPr>
          <w:noBreakHyphen/>
          <w:t>6 : Diagramme de la rétroaction de l’effet Morton</w:t>
        </w:r>
        <w:r w:rsidR="00733830">
          <w:rPr>
            <w:noProof/>
            <w:webHidden/>
          </w:rPr>
          <w:tab/>
        </w:r>
        <w:r w:rsidR="00733830">
          <w:rPr>
            <w:noProof/>
            <w:webHidden/>
          </w:rPr>
          <w:fldChar w:fldCharType="begin"/>
        </w:r>
        <w:r w:rsidR="00733830">
          <w:rPr>
            <w:noProof/>
            <w:webHidden/>
          </w:rPr>
          <w:instrText xml:space="preserve"> PAGEREF _Toc536626965 \h </w:instrText>
        </w:r>
        <w:r w:rsidR="00733830">
          <w:rPr>
            <w:noProof/>
            <w:webHidden/>
          </w:rPr>
        </w:r>
        <w:r w:rsidR="00733830">
          <w:rPr>
            <w:noProof/>
            <w:webHidden/>
          </w:rPr>
          <w:fldChar w:fldCharType="separate"/>
        </w:r>
        <w:r w:rsidR="00D71FCC">
          <w:rPr>
            <w:noProof/>
            <w:webHidden/>
          </w:rPr>
          <w:t>23</w:t>
        </w:r>
        <w:r w:rsidR="00733830">
          <w:rPr>
            <w:noProof/>
            <w:webHidden/>
          </w:rPr>
          <w:fldChar w:fldCharType="end"/>
        </w:r>
      </w:hyperlink>
    </w:p>
    <w:p w14:paraId="41DD554C"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66" w:history="1">
        <w:r w:rsidR="00733830" w:rsidRPr="005F4C4E">
          <w:rPr>
            <w:rStyle w:val="Lienhypertexte"/>
            <w:noProof/>
          </w:rPr>
          <w:t>Figure 1.2</w:t>
        </w:r>
        <w:r w:rsidR="00733830" w:rsidRPr="005F4C4E">
          <w:rPr>
            <w:rStyle w:val="Lienhypertexte"/>
            <w:noProof/>
          </w:rPr>
          <w:noBreakHyphen/>
          <w:t xml:space="preserve">1 : Vibration spirale constatée sur le côté compresseur (Schmied et al. </w:t>
        </w:r>
        <w:r w:rsidR="00733830" w:rsidRPr="005F4C4E">
          <w:rPr>
            <w:rStyle w:val="Lienhypertexte"/>
            <w:b/>
            <w:noProof/>
          </w:rPr>
          <w:t>[16]</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_Toc536626966 \h </w:instrText>
        </w:r>
        <w:r w:rsidR="00733830">
          <w:rPr>
            <w:noProof/>
            <w:webHidden/>
          </w:rPr>
        </w:r>
        <w:r w:rsidR="00733830">
          <w:rPr>
            <w:noProof/>
            <w:webHidden/>
          </w:rPr>
          <w:fldChar w:fldCharType="separate"/>
        </w:r>
        <w:r w:rsidR="00D71FCC">
          <w:rPr>
            <w:noProof/>
            <w:webHidden/>
          </w:rPr>
          <w:t>24</w:t>
        </w:r>
        <w:r w:rsidR="00733830">
          <w:rPr>
            <w:noProof/>
            <w:webHidden/>
          </w:rPr>
          <w:fldChar w:fldCharType="end"/>
        </w:r>
      </w:hyperlink>
    </w:p>
    <w:p w14:paraId="631E0FC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67" w:history="1">
        <w:r w:rsidR="00733830" w:rsidRPr="005F4C4E">
          <w:rPr>
            <w:rStyle w:val="Lienhypertexte"/>
            <w:noProof/>
          </w:rPr>
          <w:t>Figure 1.2</w:t>
        </w:r>
        <w:r w:rsidR="00733830" w:rsidRPr="005F4C4E">
          <w:rPr>
            <w:rStyle w:val="Lienhypertexte"/>
            <w:noProof/>
          </w:rPr>
          <w:noBreakHyphen/>
          <w:t xml:space="preserve">2 : Phénomène d’hystérésis sur le turbo-détenteur (Schmied et al. </w:t>
        </w:r>
        <w:r w:rsidR="00733830" w:rsidRPr="005F4C4E">
          <w:rPr>
            <w:rStyle w:val="Lienhypertexte"/>
            <w:b/>
            <w:noProof/>
          </w:rPr>
          <w:t>[16]</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_Toc536626967 \h </w:instrText>
        </w:r>
        <w:r w:rsidR="00733830">
          <w:rPr>
            <w:noProof/>
            <w:webHidden/>
          </w:rPr>
        </w:r>
        <w:r w:rsidR="00733830">
          <w:rPr>
            <w:noProof/>
            <w:webHidden/>
          </w:rPr>
          <w:fldChar w:fldCharType="separate"/>
        </w:r>
        <w:r w:rsidR="00D71FCC">
          <w:rPr>
            <w:noProof/>
            <w:webHidden/>
          </w:rPr>
          <w:t>25</w:t>
        </w:r>
        <w:r w:rsidR="00733830">
          <w:rPr>
            <w:noProof/>
            <w:webHidden/>
          </w:rPr>
          <w:fldChar w:fldCharType="end"/>
        </w:r>
      </w:hyperlink>
    </w:p>
    <w:p w14:paraId="134F8CCD"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68" w:history="1">
        <w:r w:rsidR="00733830" w:rsidRPr="005F4C4E">
          <w:rPr>
            <w:rStyle w:val="Lienhypertexte"/>
            <w:noProof/>
          </w:rPr>
          <w:t>Figure 1.2</w:t>
        </w:r>
        <w:r w:rsidR="00733830" w:rsidRPr="005F4C4E">
          <w:rPr>
            <w:rStyle w:val="Lienhypertexte"/>
            <w:noProof/>
          </w:rPr>
          <w:noBreakHyphen/>
          <w:t xml:space="preserve">3 : Vibrations synchrones mesurées au cours du temps (Lorenz et al. </w:t>
        </w:r>
        <w:r w:rsidR="00733830" w:rsidRPr="005F4C4E">
          <w:rPr>
            <w:rStyle w:val="Lienhypertexte"/>
            <w:b/>
            <w:noProof/>
          </w:rPr>
          <w:t>[17]</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_Toc536626968 \h </w:instrText>
        </w:r>
        <w:r w:rsidR="00733830">
          <w:rPr>
            <w:noProof/>
            <w:webHidden/>
          </w:rPr>
        </w:r>
        <w:r w:rsidR="00733830">
          <w:rPr>
            <w:noProof/>
            <w:webHidden/>
          </w:rPr>
          <w:fldChar w:fldCharType="separate"/>
        </w:r>
        <w:r w:rsidR="00D71FCC">
          <w:rPr>
            <w:noProof/>
            <w:webHidden/>
          </w:rPr>
          <w:t>25</w:t>
        </w:r>
        <w:r w:rsidR="00733830">
          <w:rPr>
            <w:noProof/>
            <w:webHidden/>
          </w:rPr>
          <w:fldChar w:fldCharType="end"/>
        </w:r>
      </w:hyperlink>
    </w:p>
    <w:p w14:paraId="6DD94998"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69" w:history="1">
        <w:r w:rsidR="00733830" w:rsidRPr="005F4C4E">
          <w:rPr>
            <w:rStyle w:val="Lienhypertexte"/>
            <w:noProof/>
          </w:rPr>
          <w:t>Figure 1.2</w:t>
        </w:r>
        <w:r w:rsidR="00733830" w:rsidRPr="005F4C4E">
          <w:rPr>
            <w:rStyle w:val="Lienhypertexte"/>
            <w:noProof/>
          </w:rPr>
          <w:noBreakHyphen/>
          <w:t xml:space="preserve">4 : Diagrammes polaires des vibrations synchrones (Lorenz et al. </w:t>
        </w:r>
        <w:r w:rsidR="00733830" w:rsidRPr="005F4C4E">
          <w:rPr>
            <w:rStyle w:val="Lienhypertexte"/>
            <w:b/>
            <w:noProof/>
          </w:rPr>
          <w:t>[17]</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_Toc536626969 \h </w:instrText>
        </w:r>
        <w:r w:rsidR="00733830">
          <w:rPr>
            <w:noProof/>
            <w:webHidden/>
          </w:rPr>
        </w:r>
        <w:r w:rsidR="00733830">
          <w:rPr>
            <w:noProof/>
            <w:webHidden/>
          </w:rPr>
          <w:fldChar w:fldCharType="separate"/>
        </w:r>
        <w:r w:rsidR="00D71FCC">
          <w:rPr>
            <w:noProof/>
            <w:webHidden/>
          </w:rPr>
          <w:t>26</w:t>
        </w:r>
        <w:r w:rsidR="00733830">
          <w:rPr>
            <w:noProof/>
            <w:webHidden/>
          </w:rPr>
          <w:fldChar w:fldCharType="end"/>
        </w:r>
      </w:hyperlink>
    </w:p>
    <w:p w14:paraId="43E9441B"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70" w:history="1">
        <w:r w:rsidR="00733830" w:rsidRPr="005F4C4E">
          <w:rPr>
            <w:rStyle w:val="Lienhypertexte"/>
            <w:noProof/>
          </w:rPr>
          <w:t>Figure 1.3</w:t>
        </w:r>
        <w:r w:rsidR="00733830" w:rsidRPr="005F4C4E">
          <w:rPr>
            <w:rStyle w:val="Lienhypertexte"/>
            <w:noProof/>
          </w:rPr>
          <w:noBreakHyphen/>
          <w:t xml:space="preserve">1 : Deux interprétations du mécanisme de rétroaction de l’effet Morton (de Jongh </w:t>
        </w:r>
        <w:r w:rsidR="00733830" w:rsidRPr="005F4C4E">
          <w:rPr>
            <w:rStyle w:val="Lienhypertexte"/>
            <w:b/>
            <w:noProof/>
          </w:rPr>
          <w:t>[22]</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_Toc536626970 \h </w:instrText>
        </w:r>
        <w:r w:rsidR="00733830">
          <w:rPr>
            <w:noProof/>
            <w:webHidden/>
          </w:rPr>
        </w:r>
        <w:r w:rsidR="00733830">
          <w:rPr>
            <w:noProof/>
            <w:webHidden/>
          </w:rPr>
          <w:fldChar w:fldCharType="separate"/>
        </w:r>
        <w:r w:rsidR="00D71FCC">
          <w:rPr>
            <w:noProof/>
            <w:webHidden/>
          </w:rPr>
          <w:t>28</w:t>
        </w:r>
        <w:r w:rsidR="00733830">
          <w:rPr>
            <w:noProof/>
            <w:webHidden/>
          </w:rPr>
          <w:fldChar w:fldCharType="end"/>
        </w:r>
      </w:hyperlink>
    </w:p>
    <w:p w14:paraId="66E68B42"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71" w:history="1">
        <w:r w:rsidR="00733830" w:rsidRPr="005F4C4E">
          <w:rPr>
            <w:rStyle w:val="Lienhypertexte"/>
            <w:noProof/>
          </w:rPr>
          <w:t>Figure 1.3</w:t>
        </w:r>
        <w:r w:rsidR="00733830" w:rsidRPr="005F4C4E">
          <w:rPr>
            <w:rStyle w:val="Lienhypertexte"/>
            <w:noProof/>
          </w:rPr>
          <w:noBreakHyphen/>
          <w:t>2 : Diagramme du schéma alternant les deux échelles de temps</w:t>
        </w:r>
        <w:r w:rsidR="00733830">
          <w:rPr>
            <w:noProof/>
            <w:webHidden/>
          </w:rPr>
          <w:tab/>
        </w:r>
        <w:r w:rsidR="00733830">
          <w:rPr>
            <w:noProof/>
            <w:webHidden/>
          </w:rPr>
          <w:fldChar w:fldCharType="begin"/>
        </w:r>
        <w:r w:rsidR="00733830">
          <w:rPr>
            <w:noProof/>
            <w:webHidden/>
          </w:rPr>
          <w:instrText xml:space="preserve"> PAGEREF _Toc536626971 \h </w:instrText>
        </w:r>
        <w:r w:rsidR="00733830">
          <w:rPr>
            <w:noProof/>
            <w:webHidden/>
          </w:rPr>
        </w:r>
        <w:r w:rsidR="00733830">
          <w:rPr>
            <w:noProof/>
            <w:webHidden/>
          </w:rPr>
          <w:fldChar w:fldCharType="separate"/>
        </w:r>
        <w:r w:rsidR="00D71FCC">
          <w:rPr>
            <w:noProof/>
            <w:webHidden/>
          </w:rPr>
          <w:t>31</w:t>
        </w:r>
        <w:r w:rsidR="00733830">
          <w:rPr>
            <w:noProof/>
            <w:webHidden/>
          </w:rPr>
          <w:fldChar w:fldCharType="end"/>
        </w:r>
      </w:hyperlink>
    </w:p>
    <w:p w14:paraId="35795FCF"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72" w:history="1">
        <w:r w:rsidR="00733830" w:rsidRPr="005F4C4E">
          <w:rPr>
            <w:rStyle w:val="Lienhypertexte"/>
            <w:noProof/>
          </w:rPr>
          <w:t>Figure 1.4</w:t>
        </w:r>
        <w:r w:rsidR="00733830" w:rsidRPr="005F4C4E">
          <w:rPr>
            <w:rStyle w:val="Lienhypertexte"/>
            <w:noProof/>
          </w:rPr>
          <w:noBreakHyphen/>
          <w:t>1 : Stratégie de la modélisation numérique de l’effet Morton</w:t>
        </w:r>
        <w:r w:rsidR="00733830">
          <w:rPr>
            <w:noProof/>
            <w:webHidden/>
          </w:rPr>
          <w:tab/>
        </w:r>
        <w:r w:rsidR="00733830">
          <w:rPr>
            <w:noProof/>
            <w:webHidden/>
          </w:rPr>
          <w:fldChar w:fldCharType="begin"/>
        </w:r>
        <w:r w:rsidR="00733830">
          <w:rPr>
            <w:noProof/>
            <w:webHidden/>
          </w:rPr>
          <w:instrText xml:space="preserve"> PAGEREF _Toc536626972 \h </w:instrText>
        </w:r>
        <w:r w:rsidR="00733830">
          <w:rPr>
            <w:noProof/>
            <w:webHidden/>
          </w:rPr>
        </w:r>
        <w:r w:rsidR="00733830">
          <w:rPr>
            <w:noProof/>
            <w:webHidden/>
          </w:rPr>
          <w:fldChar w:fldCharType="separate"/>
        </w:r>
        <w:r w:rsidR="00D71FCC">
          <w:rPr>
            <w:noProof/>
            <w:webHidden/>
          </w:rPr>
          <w:t>32</w:t>
        </w:r>
        <w:r w:rsidR="00733830">
          <w:rPr>
            <w:noProof/>
            <w:webHidden/>
          </w:rPr>
          <w:fldChar w:fldCharType="end"/>
        </w:r>
      </w:hyperlink>
    </w:p>
    <w:p w14:paraId="0C5D533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73" w:history="1">
        <w:r w:rsidR="00733830" w:rsidRPr="005F4C4E">
          <w:rPr>
            <w:rStyle w:val="Lienhypertexte"/>
            <w:noProof/>
          </w:rPr>
          <w:t>Figure 2.1</w:t>
        </w:r>
        <w:r w:rsidR="00733830" w:rsidRPr="005F4C4E">
          <w:rPr>
            <w:rStyle w:val="Lienhypertexte"/>
            <w:noProof/>
          </w:rPr>
          <w:noBreakHyphen/>
          <w:t>1 : Forces hydrodynamiques et de la distribution de pression dans un palier</w:t>
        </w:r>
        <w:r w:rsidR="00733830">
          <w:rPr>
            <w:noProof/>
            <w:webHidden/>
          </w:rPr>
          <w:tab/>
        </w:r>
        <w:r w:rsidR="00733830">
          <w:rPr>
            <w:noProof/>
            <w:webHidden/>
          </w:rPr>
          <w:fldChar w:fldCharType="begin"/>
        </w:r>
        <w:r w:rsidR="00733830">
          <w:rPr>
            <w:noProof/>
            <w:webHidden/>
          </w:rPr>
          <w:instrText xml:space="preserve"> PAGEREF _Toc536626973 \h </w:instrText>
        </w:r>
        <w:r w:rsidR="00733830">
          <w:rPr>
            <w:noProof/>
            <w:webHidden/>
          </w:rPr>
        </w:r>
        <w:r w:rsidR="00733830">
          <w:rPr>
            <w:noProof/>
            <w:webHidden/>
          </w:rPr>
          <w:fldChar w:fldCharType="separate"/>
        </w:r>
        <w:r w:rsidR="00D71FCC">
          <w:rPr>
            <w:noProof/>
            <w:webHidden/>
          </w:rPr>
          <w:t>36</w:t>
        </w:r>
        <w:r w:rsidR="00733830">
          <w:rPr>
            <w:noProof/>
            <w:webHidden/>
          </w:rPr>
          <w:fldChar w:fldCharType="end"/>
        </w:r>
      </w:hyperlink>
    </w:p>
    <w:p w14:paraId="734DC4E9"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74" w:history="1">
        <w:r w:rsidR="00733830" w:rsidRPr="005F4C4E">
          <w:rPr>
            <w:rStyle w:val="Lienhypertexte"/>
            <w:noProof/>
          </w:rPr>
          <w:t>Figure 2.2</w:t>
        </w:r>
        <w:r w:rsidR="00733830" w:rsidRPr="005F4C4E">
          <w:rPr>
            <w:rStyle w:val="Lienhypertexte"/>
            <w:noProof/>
          </w:rPr>
          <w:noBreakHyphen/>
          <w:t>1 : Mouvement du rotor au plan médian du palier</w:t>
        </w:r>
        <w:r w:rsidR="00733830">
          <w:rPr>
            <w:noProof/>
            <w:webHidden/>
          </w:rPr>
          <w:tab/>
        </w:r>
        <w:r w:rsidR="00733830">
          <w:rPr>
            <w:noProof/>
            <w:webHidden/>
          </w:rPr>
          <w:fldChar w:fldCharType="begin"/>
        </w:r>
        <w:r w:rsidR="00733830">
          <w:rPr>
            <w:noProof/>
            <w:webHidden/>
          </w:rPr>
          <w:instrText xml:space="preserve"> PAGEREF _Toc536626974 \h </w:instrText>
        </w:r>
        <w:r w:rsidR="00733830">
          <w:rPr>
            <w:noProof/>
            <w:webHidden/>
          </w:rPr>
        </w:r>
        <w:r w:rsidR="00733830">
          <w:rPr>
            <w:noProof/>
            <w:webHidden/>
          </w:rPr>
          <w:fldChar w:fldCharType="separate"/>
        </w:r>
        <w:r w:rsidR="00D71FCC">
          <w:rPr>
            <w:noProof/>
            <w:webHidden/>
          </w:rPr>
          <w:t>38</w:t>
        </w:r>
        <w:r w:rsidR="00733830">
          <w:rPr>
            <w:noProof/>
            <w:webHidden/>
          </w:rPr>
          <w:fldChar w:fldCharType="end"/>
        </w:r>
      </w:hyperlink>
    </w:p>
    <w:p w14:paraId="09880261"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75" w:history="1">
        <w:r w:rsidR="00733830" w:rsidRPr="005F4C4E">
          <w:rPr>
            <w:rStyle w:val="Lienhypertexte"/>
            <w:noProof/>
          </w:rPr>
          <w:t>Figure 2.2</w:t>
        </w:r>
        <w:r w:rsidR="00733830" w:rsidRPr="005F4C4E">
          <w:rPr>
            <w:rStyle w:val="Lienhypertexte"/>
            <w:noProof/>
          </w:rPr>
          <w:noBreakHyphen/>
          <w:t xml:space="preserve">2 : le mouvement 3D du rotor  (tangage </w:t>
        </w:r>
        <m:oMath>
          <m:r>
            <w:rPr>
              <w:rStyle w:val="Lienhypertexte"/>
              <w:rFonts w:ascii="Cambria Math" w:hAnsi="Cambria Math"/>
              <w:noProof/>
            </w:rPr>
            <m:t>θy</m:t>
          </m:r>
        </m:oMath>
        <w:r w:rsidR="00733830" w:rsidRPr="005F4C4E">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_Toc536626975 \h </w:instrText>
        </w:r>
        <w:r w:rsidR="00733830">
          <w:rPr>
            <w:noProof/>
            <w:webHidden/>
          </w:rPr>
        </w:r>
        <w:r w:rsidR="00733830">
          <w:rPr>
            <w:noProof/>
            <w:webHidden/>
          </w:rPr>
          <w:fldChar w:fldCharType="separate"/>
        </w:r>
        <w:r w:rsidR="00D71FCC">
          <w:rPr>
            <w:noProof/>
            <w:webHidden/>
          </w:rPr>
          <w:t>38</w:t>
        </w:r>
        <w:r w:rsidR="00733830">
          <w:rPr>
            <w:noProof/>
            <w:webHidden/>
          </w:rPr>
          <w:fldChar w:fldCharType="end"/>
        </w:r>
      </w:hyperlink>
    </w:p>
    <w:p w14:paraId="41CFEDB9"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76" w:history="1">
        <w:r w:rsidR="00733830" w:rsidRPr="005F4C4E">
          <w:rPr>
            <w:rStyle w:val="Lienhypertexte"/>
            <w:noProof/>
          </w:rPr>
          <w:t>Figure 2.3</w:t>
        </w:r>
        <w:r w:rsidR="00733830" w:rsidRPr="005F4C4E">
          <w:rPr>
            <w:rStyle w:val="Lienhypertexte"/>
            <w:noProof/>
          </w:rPr>
          <w:noBreakHyphen/>
          <w:t>1 : domaine d’étude entre deux parois</w:t>
        </w:r>
        <w:r w:rsidR="00733830">
          <w:rPr>
            <w:noProof/>
            <w:webHidden/>
          </w:rPr>
          <w:tab/>
        </w:r>
        <w:r w:rsidR="00733830">
          <w:rPr>
            <w:noProof/>
            <w:webHidden/>
          </w:rPr>
          <w:fldChar w:fldCharType="begin"/>
        </w:r>
        <w:r w:rsidR="00733830">
          <w:rPr>
            <w:noProof/>
            <w:webHidden/>
          </w:rPr>
          <w:instrText xml:space="preserve"> PAGEREF _Toc536626976 \h </w:instrText>
        </w:r>
        <w:r w:rsidR="00733830">
          <w:rPr>
            <w:noProof/>
            <w:webHidden/>
          </w:rPr>
        </w:r>
        <w:r w:rsidR="00733830">
          <w:rPr>
            <w:noProof/>
            <w:webHidden/>
          </w:rPr>
          <w:fldChar w:fldCharType="separate"/>
        </w:r>
        <w:r w:rsidR="00D71FCC">
          <w:rPr>
            <w:noProof/>
            <w:webHidden/>
          </w:rPr>
          <w:t>40</w:t>
        </w:r>
        <w:r w:rsidR="00733830">
          <w:rPr>
            <w:noProof/>
            <w:webHidden/>
          </w:rPr>
          <w:fldChar w:fldCharType="end"/>
        </w:r>
      </w:hyperlink>
    </w:p>
    <w:p w14:paraId="60DFABAB"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77" w:history="1">
        <w:r w:rsidR="00733830" w:rsidRPr="005F4C4E">
          <w:rPr>
            <w:rStyle w:val="Lienhypertexte"/>
            <w:noProof/>
          </w:rPr>
          <w:t>Figure 2.3</w:t>
        </w:r>
        <w:r w:rsidR="00733830" w:rsidRPr="005F4C4E">
          <w:rPr>
            <w:rStyle w:val="Lienhypertexte"/>
            <w:noProof/>
          </w:rPr>
          <w:noBreakHyphen/>
          <w:t>2 : Schéma de la zone convergente et divergente dans un palier hydrodynamique</w:t>
        </w:r>
        <w:r w:rsidR="00733830">
          <w:rPr>
            <w:noProof/>
            <w:webHidden/>
          </w:rPr>
          <w:tab/>
        </w:r>
        <w:r w:rsidR="00733830">
          <w:rPr>
            <w:noProof/>
            <w:webHidden/>
          </w:rPr>
          <w:fldChar w:fldCharType="begin"/>
        </w:r>
        <w:r w:rsidR="00733830">
          <w:rPr>
            <w:noProof/>
            <w:webHidden/>
          </w:rPr>
          <w:instrText xml:space="preserve"> PAGEREF _Toc536626977 \h </w:instrText>
        </w:r>
        <w:r w:rsidR="00733830">
          <w:rPr>
            <w:noProof/>
            <w:webHidden/>
          </w:rPr>
        </w:r>
        <w:r w:rsidR="00733830">
          <w:rPr>
            <w:noProof/>
            <w:webHidden/>
          </w:rPr>
          <w:fldChar w:fldCharType="separate"/>
        </w:r>
        <w:r w:rsidR="00D71FCC">
          <w:rPr>
            <w:noProof/>
            <w:webHidden/>
          </w:rPr>
          <w:t>42</w:t>
        </w:r>
        <w:r w:rsidR="00733830">
          <w:rPr>
            <w:noProof/>
            <w:webHidden/>
          </w:rPr>
          <w:fldChar w:fldCharType="end"/>
        </w:r>
      </w:hyperlink>
    </w:p>
    <w:p w14:paraId="7FC9BAAD"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78" w:history="1">
        <w:r w:rsidR="00733830" w:rsidRPr="005F4C4E">
          <w:rPr>
            <w:rStyle w:val="Lienhypertexte"/>
            <w:noProof/>
          </w:rPr>
          <w:t>Figure 2.3</w:t>
        </w:r>
        <w:r w:rsidR="00733830" w:rsidRPr="005F4C4E">
          <w:rPr>
            <w:rStyle w:val="Lienhypertexte"/>
            <w:noProof/>
          </w:rPr>
          <w:noBreakHyphen/>
          <w:t>3 : le maillge 2D utilisé pour l’équation de Reynolds</w:t>
        </w:r>
        <w:r w:rsidR="00733830">
          <w:rPr>
            <w:noProof/>
            <w:webHidden/>
          </w:rPr>
          <w:tab/>
        </w:r>
        <w:r w:rsidR="00733830">
          <w:rPr>
            <w:noProof/>
            <w:webHidden/>
          </w:rPr>
          <w:fldChar w:fldCharType="begin"/>
        </w:r>
        <w:r w:rsidR="00733830">
          <w:rPr>
            <w:noProof/>
            <w:webHidden/>
          </w:rPr>
          <w:instrText xml:space="preserve"> PAGEREF _Toc536626978 \h </w:instrText>
        </w:r>
        <w:r w:rsidR="00733830">
          <w:rPr>
            <w:noProof/>
            <w:webHidden/>
          </w:rPr>
        </w:r>
        <w:r w:rsidR="00733830">
          <w:rPr>
            <w:noProof/>
            <w:webHidden/>
          </w:rPr>
          <w:fldChar w:fldCharType="separate"/>
        </w:r>
        <w:r w:rsidR="00D71FCC">
          <w:rPr>
            <w:noProof/>
            <w:webHidden/>
          </w:rPr>
          <w:t>49</w:t>
        </w:r>
        <w:r w:rsidR="00733830">
          <w:rPr>
            <w:noProof/>
            <w:webHidden/>
          </w:rPr>
          <w:fldChar w:fldCharType="end"/>
        </w:r>
      </w:hyperlink>
    </w:p>
    <w:p w14:paraId="790B6CD7"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79" w:history="1">
        <w:r w:rsidR="00733830" w:rsidRPr="005F4C4E">
          <w:rPr>
            <w:rStyle w:val="Lienhypertexte"/>
            <w:noProof/>
          </w:rPr>
          <w:t>Figure 2.3</w:t>
        </w:r>
        <w:r w:rsidR="00733830" w:rsidRPr="005F4C4E">
          <w:rPr>
            <w:rStyle w:val="Lienhypertexte"/>
            <w:noProof/>
          </w:rPr>
          <w:noBreakHyphen/>
          <w:t>4 : Le volume de contrôle 3D utilisé pour l’équation  de l’énergie</w:t>
        </w:r>
        <w:r w:rsidR="00733830">
          <w:rPr>
            <w:noProof/>
            <w:webHidden/>
          </w:rPr>
          <w:tab/>
        </w:r>
        <w:r w:rsidR="00733830">
          <w:rPr>
            <w:noProof/>
            <w:webHidden/>
          </w:rPr>
          <w:fldChar w:fldCharType="begin"/>
        </w:r>
        <w:r w:rsidR="00733830">
          <w:rPr>
            <w:noProof/>
            <w:webHidden/>
          </w:rPr>
          <w:instrText xml:space="preserve"> PAGEREF _Toc536626979 \h </w:instrText>
        </w:r>
        <w:r w:rsidR="00733830">
          <w:rPr>
            <w:noProof/>
            <w:webHidden/>
          </w:rPr>
        </w:r>
        <w:r w:rsidR="00733830">
          <w:rPr>
            <w:noProof/>
            <w:webHidden/>
          </w:rPr>
          <w:fldChar w:fldCharType="separate"/>
        </w:r>
        <w:r w:rsidR="00D71FCC">
          <w:rPr>
            <w:noProof/>
            <w:webHidden/>
          </w:rPr>
          <w:t>52</w:t>
        </w:r>
        <w:r w:rsidR="00733830">
          <w:rPr>
            <w:noProof/>
            <w:webHidden/>
          </w:rPr>
          <w:fldChar w:fldCharType="end"/>
        </w:r>
      </w:hyperlink>
    </w:p>
    <w:p w14:paraId="465B66D2"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80" w:history="1">
        <w:r w:rsidR="00733830" w:rsidRPr="005F4C4E">
          <w:rPr>
            <w:rStyle w:val="Lienhypertexte"/>
            <w:noProof/>
          </w:rPr>
          <w:t>Figure 2.3</w:t>
        </w:r>
        <w:r w:rsidR="00733830" w:rsidRPr="005F4C4E">
          <w:rPr>
            <w:rStyle w:val="Lienhypertexte"/>
            <w:noProof/>
          </w:rPr>
          <w:noBreakHyphen/>
          <w:t>5 : Discrétsation hybride d’une section 2D</w:t>
        </w:r>
        <w:r w:rsidR="00733830">
          <w:rPr>
            <w:noProof/>
            <w:webHidden/>
          </w:rPr>
          <w:tab/>
        </w:r>
        <w:r w:rsidR="00733830">
          <w:rPr>
            <w:noProof/>
            <w:webHidden/>
          </w:rPr>
          <w:fldChar w:fldCharType="begin"/>
        </w:r>
        <w:r w:rsidR="00733830">
          <w:rPr>
            <w:noProof/>
            <w:webHidden/>
          </w:rPr>
          <w:instrText xml:space="preserve"> PAGEREF _Toc536626980 \h </w:instrText>
        </w:r>
        <w:r w:rsidR="00733830">
          <w:rPr>
            <w:noProof/>
            <w:webHidden/>
          </w:rPr>
        </w:r>
        <w:r w:rsidR="00733830">
          <w:rPr>
            <w:noProof/>
            <w:webHidden/>
          </w:rPr>
          <w:fldChar w:fldCharType="separate"/>
        </w:r>
        <w:r w:rsidR="00D71FCC">
          <w:rPr>
            <w:noProof/>
            <w:webHidden/>
          </w:rPr>
          <w:t>54</w:t>
        </w:r>
        <w:r w:rsidR="00733830">
          <w:rPr>
            <w:noProof/>
            <w:webHidden/>
          </w:rPr>
          <w:fldChar w:fldCharType="end"/>
        </w:r>
      </w:hyperlink>
    </w:p>
    <w:p w14:paraId="3B8463B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81" w:history="1">
        <w:r w:rsidR="00733830" w:rsidRPr="005F4C4E">
          <w:rPr>
            <w:rStyle w:val="Lienhypertexte"/>
            <w:noProof/>
          </w:rPr>
          <w:t>Figure 2.3</w:t>
        </w:r>
        <w:r w:rsidR="00733830" w:rsidRPr="005F4C4E">
          <w:rPr>
            <w:rStyle w:val="Lienhypertexte"/>
            <w:noProof/>
          </w:rPr>
          <w:noBreakHyphen/>
          <w:t>6 : algorithme du calcul THD</w:t>
        </w:r>
        <w:r w:rsidR="00733830">
          <w:rPr>
            <w:noProof/>
            <w:webHidden/>
          </w:rPr>
          <w:tab/>
        </w:r>
        <w:r w:rsidR="00733830">
          <w:rPr>
            <w:noProof/>
            <w:webHidden/>
          </w:rPr>
          <w:fldChar w:fldCharType="begin"/>
        </w:r>
        <w:r w:rsidR="00733830">
          <w:rPr>
            <w:noProof/>
            <w:webHidden/>
          </w:rPr>
          <w:instrText xml:space="preserve"> PAGEREF _Toc536626981 \h </w:instrText>
        </w:r>
        <w:r w:rsidR="00733830">
          <w:rPr>
            <w:noProof/>
            <w:webHidden/>
          </w:rPr>
        </w:r>
        <w:r w:rsidR="00733830">
          <w:rPr>
            <w:noProof/>
            <w:webHidden/>
          </w:rPr>
          <w:fldChar w:fldCharType="separate"/>
        </w:r>
        <w:r w:rsidR="00D71FCC">
          <w:rPr>
            <w:noProof/>
            <w:webHidden/>
          </w:rPr>
          <w:t>56</w:t>
        </w:r>
        <w:r w:rsidR="00733830">
          <w:rPr>
            <w:noProof/>
            <w:webHidden/>
          </w:rPr>
          <w:fldChar w:fldCharType="end"/>
        </w:r>
      </w:hyperlink>
    </w:p>
    <w:p w14:paraId="60F29D7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82" w:history="1">
        <w:r w:rsidR="00733830" w:rsidRPr="005F4C4E">
          <w:rPr>
            <w:rStyle w:val="Lienhypertexte"/>
            <w:noProof/>
          </w:rPr>
          <w:t>Figure 2.4</w:t>
        </w:r>
        <w:r w:rsidR="00733830" w:rsidRPr="005F4C4E">
          <w:rPr>
            <w:rStyle w:val="Lienhypertexte"/>
            <w:noProof/>
          </w:rPr>
          <w:noBreakHyphen/>
          <w:t>1 : Le patin incliné 1D</w:t>
        </w:r>
        <w:r w:rsidR="00733830">
          <w:rPr>
            <w:noProof/>
            <w:webHidden/>
          </w:rPr>
          <w:tab/>
        </w:r>
        <w:r w:rsidR="00733830">
          <w:rPr>
            <w:noProof/>
            <w:webHidden/>
          </w:rPr>
          <w:fldChar w:fldCharType="begin"/>
        </w:r>
        <w:r w:rsidR="00733830">
          <w:rPr>
            <w:noProof/>
            <w:webHidden/>
          </w:rPr>
          <w:instrText xml:space="preserve"> PAGEREF _Toc536626982 \h </w:instrText>
        </w:r>
        <w:r w:rsidR="00733830">
          <w:rPr>
            <w:noProof/>
            <w:webHidden/>
          </w:rPr>
        </w:r>
        <w:r w:rsidR="00733830">
          <w:rPr>
            <w:noProof/>
            <w:webHidden/>
          </w:rPr>
          <w:fldChar w:fldCharType="separate"/>
        </w:r>
        <w:r w:rsidR="00D71FCC">
          <w:rPr>
            <w:noProof/>
            <w:webHidden/>
          </w:rPr>
          <w:t>57</w:t>
        </w:r>
        <w:r w:rsidR="00733830">
          <w:rPr>
            <w:noProof/>
            <w:webHidden/>
          </w:rPr>
          <w:fldChar w:fldCharType="end"/>
        </w:r>
      </w:hyperlink>
    </w:p>
    <w:p w14:paraId="568F3E89"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83" w:history="1">
        <w:r w:rsidR="00733830" w:rsidRPr="005F4C4E">
          <w:rPr>
            <w:rStyle w:val="Lienhypertexte"/>
            <w:noProof/>
          </w:rPr>
          <w:t>Figure 2.4</w:t>
        </w:r>
        <w:r w:rsidR="00733830" w:rsidRPr="005F4C4E">
          <w:rPr>
            <w:rStyle w:val="Lienhypertexte"/>
            <w:noProof/>
          </w:rPr>
          <w:noBreakHyphen/>
          <w:t>2 : Résultats du champ de pression du patin incliné 1D</w:t>
        </w:r>
        <w:r w:rsidR="00733830">
          <w:rPr>
            <w:noProof/>
            <w:webHidden/>
          </w:rPr>
          <w:tab/>
        </w:r>
        <w:r w:rsidR="00733830">
          <w:rPr>
            <w:noProof/>
            <w:webHidden/>
          </w:rPr>
          <w:fldChar w:fldCharType="begin"/>
        </w:r>
        <w:r w:rsidR="00733830">
          <w:rPr>
            <w:noProof/>
            <w:webHidden/>
          </w:rPr>
          <w:instrText xml:space="preserve"> PAGEREF _Toc536626983 \h </w:instrText>
        </w:r>
        <w:r w:rsidR="00733830">
          <w:rPr>
            <w:noProof/>
            <w:webHidden/>
          </w:rPr>
        </w:r>
        <w:r w:rsidR="00733830">
          <w:rPr>
            <w:noProof/>
            <w:webHidden/>
          </w:rPr>
          <w:fldChar w:fldCharType="separate"/>
        </w:r>
        <w:r w:rsidR="00D71FCC">
          <w:rPr>
            <w:noProof/>
            <w:webHidden/>
          </w:rPr>
          <w:t>57</w:t>
        </w:r>
        <w:r w:rsidR="00733830">
          <w:rPr>
            <w:noProof/>
            <w:webHidden/>
          </w:rPr>
          <w:fldChar w:fldCharType="end"/>
        </w:r>
      </w:hyperlink>
    </w:p>
    <w:p w14:paraId="505EEDF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84" w:history="1">
        <w:r w:rsidR="00733830" w:rsidRPr="005F4C4E">
          <w:rPr>
            <w:rStyle w:val="Lienhypertexte"/>
            <w:noProof/>
          </w:rPr>
          <w:t>Figure 2.4</w:t>
        </w:r>
        <w:r w:rsidR="00733830" w:rsidRPr="005F4C4E">
          <w:rPr>
            <w:rStyle w:val="Lienhypertexte"/>
            <w:noProof/>
          </w:rPr>
          <w:noBreakHyphen/>
          <w:t>3 : Résultats du champ de température à la sortie du patin incliné 1D</w:t>
        </w:r>
        <w:r w:rsidR="00733830">
          <w:rPr>
            <w:noProof/>
            <w:webHidden/>
          </w:rPr>
          <w:tab/>
        </w:r>
        <w:r w:rsidR="00733830">
          <w:rPr>
            <w:noProof/>
            <w:webHidden/>
          </w:rPr>
          <w:fldChar w:fldCharType="begin"/>
        </w:r>
        <w:r w:rsidR="00733830">
          <w:rPr>
            <w:noProof/>
            <w:webHidden/>
          </w:rPr>
          <w:instrText xml:space="preserve"> PAGEREF _Toc536626984 \h </w:instrText>
        </w:r>
        <w:r w:rsidR="00733830">
          <w:rPr>
            <w:noProof/>
            <w:webHidden/>
          </w:rPr>
        </w:r>
        <w:r w:rsidR="00733830">
          <w:rPr>
            <w:noProof/>
            <w:webHidden/>
          </w:rPr>
          <w:fldChar w:fldCharType="separate"/>
        </w:r>
        <w:r w:rsidR="00D71FCC">
          <w:rPr>
            <w:noProof/>
            <w:webHidden/>
          </w:rPr>
          <w:t>58</w:t>
        </w:r>
        <w:r w:rsidR="00733830">
          <w:rPr>
            <w:noProof/>
            <w:webHidden/>
          </w:rPr>
          <w:fldChar w:fldCharType="end"/>
        </w:r>
      </w:hyperlink>
    </w:p>
    <w:p w14:paraId="64DC7259"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85" w:history="1">
        <w:r w:rsidR="00733830" w:rsidRPr="005F4C4E">
          <w:rPr>
            <w:rStyle w:val="Lienhypertexte"/>
            <w:noProof/>
          </w:rPr>
          <w:t>Figure 2.4</w:t>
        </w:r>
        <w:r w:rsidR="00733830" w:rsidRPr="005F4C4E">
          <w:rPr>
            <w:rStyle w:val="Lienhypertexte"/>
            <w:noProof/>
          </w:rPr>
          <w:noBreakHyphen/>
          <w:t xml:space="preserve">4 : Ecart relatif </w:t>
        </w:r>
        <m:oMath>
          <m:r>
            <w:rPr>
              <w:rStyle w:val="Lienhypertexte"/>
              <w:rFonts w:ascii="Cambria Math" w:hAnsi="Cambria Math"/>
              <w:noProof/>
            </w:rPr>
            <m:t>εK</m:t>
          </m:r>
        </m:oMath>
        <w:r w:rsidR="00733830" w:rsidRPr="005F4C4E">
          <w:rPr>
            <w:rStyle w:val="Lienhypertexte"/>
            <w:noProof/>
          </w:rPr>
          <w:t xml:space="preserve"> de la NDM pour les maillages successifs</w:t>
        </w:r>
        <w:r w:rsidR="00733830">
          <w:rPr>
            <w:noProof/>
            <w:webHidden/>
          </w:rPr>
          <w:tab/>
        </w:r>
        <w:r w:rsidR="00733830">
          <w:rPr>
            <w:noProof/>
            <w:webHidden/>
          </w:rPr>
          <w:fldChar w:fldCharType="begin"/>
        </w:r>
        <w:r w:rsidR="00733830">
          <w:rPr>
            <w:noProof/>
            <w:webHidden/>
          </w:rPr>
          <w:instrText xml:space="preserve"> PAGEREF _Toc536626985 \h </w:instrText>
        </w:r>
        <w:r w:rsidR="00733830">
          <w:rPr>
            <w:noProof/>
            <w:webHidden/>
          </w:rPr>
        </w:r>
        <w:r w:rsidR="00733830">
          <w:rPr>
            <w:noProof/>
            <w:webHidden/>
          </w:rPr>
          <w:fldChar w:fldCharType="separate"/>
        </w:r>
        <w:r w:rsidR="00D71FCC">
          <w:rPr>
            <w:noProof/>
            <w:webHidden/>
          </w:rPr>
          <w:t>59</w:t>
        </w:r>
        <w:r w:rsidR="00733830">
          <w:rPr>
            <w:noProof/>
            <w:webHidden/>
          </w:rPr>
          <w:fldChar w:fldCharType="end"/>
        </w:r>
      </w:hyperlink>
    </w:p>
    <w:p w14:paraId="781BBB10"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86" w:history="1">
        <w:r w:rsidR="00733830" w:rsidRPr="005F4C4E">
          <w:rPr>
            <w:rStyle w:val="Lienhypertexte"/>
            <w:noProof/>
          </w:rPr>
          <w:t>Figure 2.4</w:t>
        </w:r>
        <w:r w:rsidR="00733830" w:rsidRPr="005F4C4E">
          <w:rPr>
            <w:rStyle w:val="Lienhypertexte"/>
            <w:noProof/>
          </w:rPr>
          <w:noBreakHyphen/>
          <w:t>5 : Temps de calcul de la NDM pour différents nombres de cellules</w:t>
        </w:r>
        <w:r w:rsidR="00733830">
          <w:rPr>
            <w:noProof/>
            <w:webHidden/>
          </w:rPr>
          <w:tab/>
        </w:r>
        <w:r w:rsidR="00733830">
          <w:rPr>
            <w:noProof/>
            <w:webHidden/>
          </w:rPr>
          <w:fldChar w:fldCharType="begin"/>
        </w:r>
        <w:r w:rsidR="00733830">
          <w:rPr>
            <w:noProof/>
            <w:webHidden/>
          </w:rPr>
          <w:instrText xml:space="preserve"> PAGEREF _Toc536626986 \h </w:instrText>
        </w:r>
        <w:r w:rsidR="00733830">
          <w:rPr>
            <w:noProof/>
            <w:webHidden/>
          </w:rPr>
        </w:r>
        <w:r w:rsidR="00733830">
          <w:rPr>
            <w:noProof/>
            <w:webHidden/>
          </w:rPr>
          <w:fldChar w:fldCharType="separate"/>
        </w:r>
        <w:r w:rsidR="00D71FCC">
          <w:rPr>
            <w:noProof/>
            <w:webHidden/>
          </w:rPr>
          <w:t>59</w:t>
        </w:r>
        <w:r w:rsidR="00733830">
          <w:rPr>
            <w:noProof/>
            <w:webHidden/>
          </w:rPr>
          <w:fldChar w:fldCharType="end"/>
        </w:r>
      </w:hyperlink>
    </w:p>
    <w:p w14:paraId="5AE442E1"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87" w:history="1">
        <w:r w:rsidR="00733830" w:rsidRPr="005F4C4E">
          <w:rPr>
            <w:rStyle w:val="Lienhypertexte"/>
            <w:noProof/>
          </w:rPr>
          <w:t>Figure 2.4</w:t>
        </w:r>
        <w:r w:rsidR="00733830" w:rsidRPr="005F4C4E">
          <w:rPr>
            <w:rStyle w:val="Lienhypertexte"/>
            <w:noProof/>
          </w:rPr>
          <w:noBreakHyphen/>
          <w:t xml:space="preserve">6 : Ecart relatif </w:t>
        </w:r>
        <m:oMath>
          <m:r>
            <w:rPr>
              <w:rStyle w:val="Lienhypertexte"/>
              <w:rFonts w:ascii="Cambria Math" w:hAnsi="Cambria Math"/>
              <w:noProof/>
            </w:rPr>
            <m:t>εN</m:t>
          </m:r>
        </m:oMath>
        <w:r w:rsidR="00733830" w:rsidRPr="005F4C4E">
          <w:rPr>
            <w:rStyle w:val="Lienhypertexte"/>
            <w:noProof/>
          </w:rPr>
          <w:t xml:space="preserve"> entre la LPCM et la NDM de référence(Ny = 120)</w:t>
        </w:r>
        <w:r w:rsidR="00733830">
          <w:rPr>
            <w:noProof/>
            <w:webHidden/>
          </w:rPr>
          <w:tab/>
        </w:r>
        <w:r w:rsidR="00733830">
          <w:rPr>
            <w:noProof/>
            <w:webHidden/>
          </w:rPr>
          <w:fldChar w:fldCharType="begin"/>
        </w:r>
        <w:r w:rsidR="00733830">
          <w:rPr>
            <w:noProof/>
            <w:webHidden/>
          </w:rPr>
          <w:instrText xml:space="preserve"> PAGEREF _Toc536626987 \h </w:instrText>
        </w:r>
        <w:r w:rsidR="00733830">
          <w:rPr>
            <w:noProof/>
            <w:webHidden/>
          </w:rPr>
        </w:r>
        <w:r w:rsidR="00733830">
          <w:rPr>
            <w:noProof/>
            <w:webHidden/>
          </w:rPr>
          <w:fldChar w:fldCharType="separate"/>
        </w:r>
        <w:r w:rsidR="00D71FCC">
          <w:rPr>
            <w:noProof/>
            <w:webHidden/>
          </w:rPr>
          <w:t>60</w:t>
        </w:r>
        <w:r w:rsidR="00733830">
          <w:rPr>
            <w:noProof/>
            <w:webHidden/>
          </w:rPr>
          <w:fldChar w:fldCharType="end"/>
        </w:r>
      </w:hyperlink>
    </w:p>
    <w:p w14:paraId="01E6AB80"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88" w:history="1">
        <w:r w:rsidR="00733830" w:rsidRPr="005F4C4E">
          <w:rPr>
            <w:rStyle w:val="Lienhypertexte"/>
            <w:noProof/>
          </w:rPr>
          <w:t>Figure 2.4</w:t>
        </w:r>
        <w:r w:rsidR="00733830" w:rsidRPr="005F4C4E">
          <w:rPr>
            <w:rStyle w:val="Lienhypertexte"/>
            <w:noProof/>
          </w:rPr>
          <w:noBreakHyphen/>
          <w:t>7 : Temps de calcul de la LPCM par rapport à la NDM de référence Ny = 120</w:t>
        </w:r>
        <w:r w:rsidR="00733830">
          <w:rPr>
            <w:noProof/>
            <w:webHidden/>
          </w:rPr>
          <w:tab/>
        </w:r>
        <w:r w:rsidR="00733830">
          <w:rPr>
            <w:noProof/>
            <w:webHidden/>
          </w:rPr>
          <w:fldChar w:fldCharType="begin"/>
        </w:r>
        <w:r w:rsidR="00733830">
          <w:rPr>
            <w:noProof/>
            <w:webHidden/>
          </w:rPr>
          <w:instrText xml:space="preserve"> PAGEREF _Toc536626988 \h </w:instrText>
        </w:r>
        <w:r w:rsidR="00733830">
          <w:rPr>
            <w:noProof/>
            <w:webHidden/>
          </w:rPr>
        </w:r>
        <w:r w:rsidR="00733830">
          <w:rPr>
            <w:noProof/>
            <w:webHidden/>
          </w:rPr>
          <w:fldChar w:fldCharType="separate"/>
        </w:r>
        <w:r w:rsidR="00D71FCC">
          <w:rPr>
            <w:noProof/>
            <w:webHidden/>
          </w:rPr>
          <w:t>60</w:t>
        </w:r>
        <w:r w:rsidR="00733830">
          <w:rPr>
            <w:noProof/>
            <w:webHidden/>
          </w:rPr>
          <w:fldChar w:fldCharType="end"/>
        </w:r>
      </w:hyperlink>
    </w:p>
    <w:p w14:paraId="094E0759"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89" w:history="1">
        <w:r w:rsidR="00733830" w:rsidRPr="005F4C4E">
          <w:rPr>
            <w:rStyle w:val="Lienhypertexte"/>
            <w:noProof/>
          </w:rPr>
          <w:t>Figure 2.5</w:t>
        </w:r>
        <w:r w:rsidR="00733830" w:rsidRPr="005F4C4E">
          <w:rPr>
            <w:rStyle w:val="Lienhypertexte"/>
            <w:noProof/>
          </w:rPr>
          <w:noBreakHyphen/>
          <w:t>1 la géométrie du palier</w:t>
        </w:r>
        <w:r w:rsidR="00733830">
          <w:rPr>
            <w:noProof/>
            <w:webHidden/>
          </w:rPr>
          <w:tab/>
        </w:r>
        <w:r w:rsidR="00733830">
          <w:rPr>
            <w:noProof/>
            <w:webHidden/>
          </w:rPr>
          <w:fldChar w:fldCharType="begin"/>
        </w:r>
        <w:r w:rsidR="00733830">
          <w:rPr>
            <w:noProof/>
            <w:webHidden/>
          </w:rPr>
          <w:instrText xml:space="preserve"> PAGEREF _Toc536626989 \h </w:instrText>
        </w:r>
        <w:r w:rsidR="00733830">
          <w:rPr>
            <w:noProof/>
            <w:webHidden/>
          </w:rPr>
        </w:r>
        <w:r w:rsidR="00733830">
          <w:rPr>
            <w:noProof/>
            <w:webHidden/>
          </w:rPr>
          <w:fldChar w:fldCharType="separate"/>
        </w:r>
        <w:r w:rsidR="00D71FCC">
          <w:rPr>
            <w:noProof/>
            <w:webHidden/>
          </w:rPr>
          <w:t>61</w:t>
        </w:r>
        <w:r w:rsidR="00733830">
          <w:rPr>
            <w:noProof/>
            <w:webHidden/>
          </w:rPr>
          <w:fldChar w:fldCharType="end"/>
        </w:r>
      </w:hyperlink>
    </w:p>
    <w:p w14:paraId="117C9D81"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90" w:history="1">
        <w:r w:rsidR="00733830" w:rsidRPr="005F4C4E">
          <w:rPr>
            <w:rStyle w:val="Lienhypertexte"/>
            <w:noProof/>
          </w:rPr>
          <w:t>Figure 2.5</w:t>
        </w:r>
        <w:r w:rsidR="00733830" w:rsidRPr="005F4C4E">
          <w:rPr>
            <w:rStyle w:val="Lienhypertexte"/>
            <w:noProof/>
          </w:rPr>
          <w:noBreakHyphen/>
          <w:t>2 : Champs de pression et de température des deux lobes à 500tr/min avec la charge 10kN</w:t>
        </w:r>
        <w:r w:rsidR="00733830">
          <w:rPr>
            <w:noProof/>
            <w:webHidden/>
          </w:rPr>
          <w:tab/>
        </w:r>
        <w:r w:rsidR="00733830">
          <w:rPr>
            <w:noProof/>
            <w:webHidden/>
          </w:rPr>
          <w:fldChar w:fldCharType="begin"/>
        </w:r>
        <w:r w:rsidR="00733830">
          <w:rPr>
            <w:noProof/>
            <w:webHidden/>
          </w:rPr>
          <w:instrText xml:space="preserve"> PAGEREF _Toc536626990 \h </w:instrText>
        </w:r>
        <w:r w:rsidR="00733830">
          <w:rPr>
            <w:noProof/>
            <w:webHidden/>
          </w:rPr>
        </w:r>
        <w:r w:rsidR="00733830">
          <w:rPr>
            <w:noProof/>
            <w:webHidden/>
          </w:rPr>
          <w:fldChar w:fldCharType="separate"/>
        </w:r>
        <w:r w:rsidR="00D71FCC">
          <w:rPr>
            <w:noProof/>
            <w:webHidden/>
          </w:rPr>
          <w:t>63</w:t>
        </w:r>
        <w:r w:rsidR="00733830">
          <w:rPr>
            <w:noProof/>
            <w:webHidden/>
          </w:rPr>
          <w:fldChar w:fldCharType="end"/>
        </w:r>
      </w:hyperlink>
    </w:p>
    <w:p w14:paraId="74B322DC"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91" w:history="1">
        <w:r w:rsidR="00733830" w:rsidRPr="005F4C4E">
          <w:rPr>
            <w:rStyle w:val="Lienhypertexte"/>
            <w:noProof/>
          </w:rPr>
          <w:t>Figure 2.5</w:t>
        </w:r>
        <w:r w:rsidR="00733830" w:rsidRPr="005F4C4E">
          <w:rPr>
            <w:rStyle w:val="Lienhypertexte"/>
            <w:noProof/>
          </w:rPr>
          <w:noBreakHyphen/>
          <w:t>3 : Champs de pression et de température des deux lobes à 2000tr/min avec la charge 8kN</w:t>
        </w:r>
        <w:r w:rsidR="00733830">
          <w:rPr>
            <w:noProof/>
            <w:webHidden/>
          </w:rPr>
          <w:tab/>
        </w:r>
        <w:r w:rsidR="00733830">
          <w:rPr>
            <w:noProof/>
            <w:webHidden/>
          </w:rPr>
          <w:fldChar w:fldCharType="begin"/>
        </w:r>
        <w:r w:rsidR="00733830">
          <w:rPr>
            <w:noProof/>
            <w:webHidden/>
          </w:rPr>
          <w:instrText xml:space="preserve"> PAGEREF _Toc536626991 \h </w:instrText>
        </w:r>
        <w:r w:rsidR="00733830">
          <w:rPr>
            <w:noProof/>
            <w:webHidden/>
          </w:rPr>
        </w:r>
        <w:r w:rsidR="00733830">
          <w:rPr>
            <w:noProof/>
            <w:webHidden/>
          </w:rPr>
          <w:fldChar w:fldCharType="separate"/>
        </w:r>
        <w:r w:rsidR="00D71FCC">
          <w:rPr>
            <w:noProof/>
            <w:webHidden/>
          </w:rPr>
          <w:t>63</w:t>
        </w:r>
        <w:r w:rsidR="00733830">
          <w:rPr>
            <w:noProof/>
            <w:webHidden/>
          </w:rPr>
          <w:fldChar w:fldCharType="end"/>
        </w:r>
      </w:hyperlink>
    </w:p>
    <w:p w14:paraId="174D4E0B"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92" w:history="1">
        <w:r w:rsidR="00733830" w:rsidRPr="005F4C4E">
          <w:rPr>
            <w:rStyle w:val="Lienhypertexte"/>
            <w:noProof/>
          </w:rPr>
          <w:t>Figure 2.5</w:t>
        </w:r>
        <w:r w:rsidR="00733830" w:rsidRPr="005F4C4E">
          <w:rPr>
            <w:rStyle w:val="Lienhypertexte"/>
            <w:noProof/>
          </w:rPr>
          <w:noBreakHyphen/>
          <w:t>4 : Champs de pression et de température des deux lobes à 3500tr/min avec la charge 6kN</w:t>
        </w:r>
        <w:r w:rsidR="00733830">
          <w:rPr>
            <w:noProof/>
            <w:webHidden/>
          </w:rPr>
          <w:tab/>
        </w:r>
        <w:r w:rsidR="00733830">
          <w:rPr>
            <w:noProof/>
            <w:webHidden/>
          </w:rPr>
          <w:fldChar w:fldCharType="begin"/>
        </w:r>
        <w:r w:rsidR="00733830">
          <w:rPr>
            <w:noProof/>
            <w:webHidden/>
          </w:rPr>
          <w:instrText xml:space="preserve"> PAGEREF _Toc536626992 \h </w:instrText>
        </w:r>
        <w:r w:rsidR="00733830">
          <w:rPr>
            <w:noProof/>
            <w:webHidden/>
          </w:rPr>
        </w:r>
        <w:r w:rsidR="00733830">
          <w:rPr>
            <w:noProof/>
            <w:webHidden/>
          </w:rPr>
          <w:fldChar w:fldCharType="separate"/>
        </w:r>
        <w:r w:rsidR="00D71FCC">
          <w:rPr>
            <w:noProof/>
            <w:webHidden/>
          </w:rPr>
          <w:t>64</w:t>
        </w:r>
        <w:r w:rsidR="00733830">
          <w:rPr>
            <w:noProof/>
            <w:webHidden/>
          </w:rPr>
          <w:fldChar w:fldCharType="end"/>
        </w:r>
      </w:hyperlink>
    </w:p>
    <w:p w14:paraId="0BB7BE76"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93" w:history="1">
        <w:r w:rsidR="00733830" w:rsidRPr="005F4C4E">
          <w:rPr>
            <w:rStyle w:val="Lienhypertexte"/>
            <w:noProof/>
          </w:rPr>
          <w:t>Figure 3.1</w:t>
        </w:r>
        <w:r w:rsidR="00733830" w:rsidRPr="005F4C4E">
          <w:rPr>
            <w:rStyle w:val="Lienhypertexte"/>
            <w:noProof/>
          </w:rPr>
          <w:noBreakHyphen/>
          <w:t xml:space="preserve">1 : déformation thermique de rotor </w:t>
        </w:r>
        <w:r w:rsidR="00733830" w:rsidRPr="005F4C4E">
          <w:rPr>
            <w:rStyle w:val="Lienhypertexte"/>
            <w:b/>
            <w:noProof/>
          </w:rPr>
          <w:t>[28]</w:t>
        </w:r>
        <w:r w:rsidR="00733830">
          <w:rPr>
            <w:noProof/>
            <w:webHidden/>
          </w:rPr>
          <w:tab/>
        </w:r>
        <w:r w:rsidR="00733830">
          <w:rPr>
            <w:noProof/>
            <w:webHidden/>
          </w:rPr>
          <w:fldChar w:fldCharType="begin"/>
        </w:r>
        <w:r w:rsidR="00733830">
          <w:rPr>
            <w:noProof/>
            <w:webHidden/>
          </w:rPr>
          <w:instrText xml:space="preserve"> PAGEREF _Toc536626993 \h </w:instrText>
        </w:r>
        <w:r w:rsidR="00733830">
          <w:rPr>
            <w:noProof/>
            <w:webHidden/>
          </w:rPr>
        </w:r>
        <w:r w:rsidR="00733830">
          <w:rPr>
            <w:noProof/>
            <w:webHidden/>
          </w:rPr>
          <w:fldChar w:fldCharType="separate"/>
        </w:r>
        <w:r w:rsidR="00D71FCC">
          <w:rPr>
            <w:noProof/>
            <w:webHidden/>
          </w:rPr>
          <w:t>66</w:t>
        </w:r>
        <w:r w:rsidR="00733830">
          <w:rPr>
            <w:noProof/>
            <w:webHidden/>
          </w:rPr>
          <w:fldChar w:fldCharType="end"/>
        </w:r>
      </w:hyperlink>
    </w:p>
    <w:p w14:paraId="23126CC4"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94" w:history="1">
        <w:r w:rsidR="00733830" w:rsidRPr="005F4C4E">
          <w:rPr>
            <w:rStyle w:val="Lienhypertexte"/>
            <w:noProof/>
          </w:rPr>
          <w:t>Figure 3.1</w:t>
        </w:r>
        <w:r w:rsidR="00733830" w:rsidRPr="005F4C4E">
          <w:rPr>
            <w:rStyle w:val="Lienhypertexte"/>
            <w:noProof/>
          </w:rPr>
          <w:noBreakHyphen/>
          <w:t>2 : Conditions aux limites en thermique au cas du banc de l’effet Morton</w:t>
        </w:r>
        <w:r w:rsidR="00733830">
          <w:rPr>
            <w:noProof/>
            <w:webHidden/>
          </w:rPr>
          <w:tab/>
        </w:r>
        <w:r w:rsidR="00733830">
          <w:rPr>
            <w:noProof/>
            <w:webHidden/>
          </w:rPr>
          <w:fldChar w:fldCharType="begin"/>
        </w:r>
        <w:r w:rsidR="00733830">
          <w:rPr>
            <w:noProof/>
            <w:webHidden/>
          </w:rPr>
          <w:instrText xml:space="preserve"> PAGEREF _Toc536626994 \h </w:instrText>
        </w:r>
        <w:r w:rsidR="00733830">
          <w:rPr>
            <w:noProof/>
            <w:webHidden/>
          </w:rPr>
        </w:r>
        <w:r w:rsidR="00733830">
          <w:rPr>
            <w:noProof/>
            <w:webHidden/>
          </w:rPr>
          <w:fldChar w:fldCharType="separate"/>
        </w:r>
        <w:r w:rsidR="00D71FCC">
          <w:rPr>
            <w:noProof/>
            <w:webHidden/>
          </w:rPr>
          <w:t>68</w:t>
        </w:r>
        <w:r w:rsidR="00733830">
          <w:rPr>
            <w:noProof/>
            <w:webHidden/>
          </w:rPr>
          <w:fldChar w:fldCharType="end"/>
        </w:r>
      </w:hyperlink>
    </w:p>
    <w:p w14:paraId="14E3620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95" w:history="1">
        <w:r w:rsidR="00733830" w:rsidRPr="005F4C4E">
          <w:rPr>
            <w:rStyle w:val="Lienhypertexte"/>
            <w:noProof/>
          </w:rPr>
          <w:t>Figure 3.1</w:t>
        </w:r>
        <w:r w:rsidR="00733830" w:rsidRPr="005F4C4E">
          <w:rPr>
            <w:rStyle w:val="Lienhypertexte"/>
            <w:noProof/>
          </w:rPr>
          <w:noBreakHyphen/>
          <w:t>3 : Illustration de la liaison RBE3 au niveau du supportage</w:t>
        </w:r>
        <w:r w:rsidR="00733830">
          <w:rPr>
            <w:noProof/>
            <w:webHidden/>
          </w:rPr>
          <w:tab/>
        </w:r>
        <w:r w:rsidR="00733830">
          <w:rPr>
            <w:noProof/>
            <w:webHidden/>
          </w:rPr>
          <w:fldChar w:fldCharType="begin"/>
        </w:r>
        <w:r w:rsidR="00733830">
          <w:rPr>
            <w:noProof/>
            <w:webHidden/>
          </w:rPr>
          <w:instrText xml:space="preserve"> PAGEREF _Toc536626995 \h </w:instrText>
        </w:r>
        <w:r w:rsidR="00733830">
          <w:rPr>
            <w:noProof/>
            <w:webHidden/>
          </w:rPr>
        </w:r>
        <w:r w:rsidR="00733830">
          <w:rPr>
            <w:noProof/>
            <w:webHidden/>
          </w:rPr>
          <w:fldChar w:fldCharType="separate"/>
        </w:r>
        <w:r w:rsidR="00D71FCC">
          <w:rPr>
            <w:noProof/>
            <w:webHidden/>
          </w:rPr>
          <w:t>71</w:t>
        </w:r>
        <w:r w:rsidR="00733830">
          <w:rPr>
            <w:noProof/>
            <w:webHidden/>
          </w:rPr>
          <w:fldChar w:fldCharType="end"/>
        </w:r>
      </w:hyperlink>
    </w:p>
    <w:p w14:paraId="7233D984"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96" w:history="1">
        <w:r w:rsidR="00733830" w:rsidRPr="005F4C4E">
          <w:rPr>
            <w:rStyle w:val="Lienhypertexte"/>
            <w:noProof/>
          </w:rPr>
          <w:t>Figure 3.1</w:t>
        </w:r>
        <w:r w:rsidR="00733830" w:rsidRPr="005F4C4E">
          <w:rPr>
            <w:rStyle w:val="Lienhypertexte"/>
            <w:noProof/>
          </w:rPr>
          <w:noBreakHyphen/>
          <w:t>4 : Condition aux limites mécaniques du modèle thermomécanique</w:t>
        </w:r>
        <w:r w:rsidR="00733830">
          <w:rPr>
            <w:noProof/>
            <w:webHidden/>
          </w:rPr>
          <w:tab/>
        </w:r>
        <w:r w:rsidR="00733830">
          <w:rPr>
            <w:noProof/>
            <w:webHidden/>
          </w:rPr>
          <w:fldChar w:fldCharType="begin"/>
        </w:r>
        <w:r w:rsidR="00733830">
          <w:rPr>
            <w:noProof/>
            <w:webHidden/>
          </w:rPr>
          <w:instrText xml:space="preserve"> PAGEREF _Toc536626996 \h </w:instrText>
        </w:r>
        <w:r w:rsidR="00733830">
          <w:rPr>
            <w:noProof/>
            <w:webHidden/>
          </w:rPr>
        </w:r>
        <w:r w:rsidR="00733830">
          <w:rPr>
            <w:noProof/>
            <w:webHidden/>
          </w:rPr>
          <w:fldChar w:fldCharType="separate"/>
        </w:r>
        <w:r w:rsidR="00D71FCC">
          <w:rPr>
            <w:noProof/>
            <w:webHidden/>
          </w:rPr>
          <w:t>72</w:t>
        </w:r>
        <w:r w:rsidR="00733830">
          <w:rPr>
            <w:noProof/>
            <w:webHidden/>
          </w:rPr>
          <w:fldChar w:fldCharType="end"/>
        </w:r>
      </w:hyperlink>
    </w:p>
    <w:p w14:paraId="4A2C8148"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97" w:history="1">
        <w:r w:rsidR="00733830" w:rsidRPr="005F4C4E">
          <w:rPr>
            <w:rStyle w:val="Lienhypertexte"/>
            <w:noProof/>
          </w:rPr>
          <w:t>Figure 3.1</w:t>
        </w:r>
        <w:r w:rsidR="00733830" w:rsidRPr="005F4C4E">
          <w:rPr>
            <w:rStyle w:val="Lienhypertexte"/>
            <w:noProof/>
          </w:rPr>
          <w:noBreakHyphen/>
          <w:t>5 : Déformation thermique du rotor dans le cas de l’effet Morton</w:t>
        </w:r>
        <w:r w:rsidR="00733830">
          <w:rPr>
            <w:noProof/>
            <w:webHidden/>
          </w:rPr>
          <w:tab/>
        </w:r>
        <w:r w:rsidR="00733830">
          <w:rPr>
            <w:noProof/>
            <w:webHidden/>
          </w:rPr>
          <w:fldChar w:fldCharType="begin"/>
        </w:r>
        <w:r w:rsidR="00733830">
          <w:rPr>
            <w:noProof/>
            <w:webHidden/>
          </w:rPr>
          <w:instrText xml:space="preserve"> PAGEREF _Toc536626997 \h </w:instrText>
        </w:r>
        <w:r w:rsidR="00733830">
          <w:rPr>
            <w:noProof/>
            <w:webHidden/>
          </w:rPr>
        </w:r>
        <w:r w:rsidR="00733830">
          <w:rPr>
            <w:noProof/>
            <w:webHidden/>
          </w:rPr>
          <w:fldChar w:fldCharType="separate"/>
        </w:r>
        <w:r w:rsidR="00D71FCC">
          <w:rPr>
            <w:noProof/>
            <w:webHidden/>
          </w:rPr>
          <w:t>72</w:t>
        </w:r>
        <w:r w:rsidR="00733830">
          <w:rPr>
            <w:noProof/>
            <w:webHidden/>
          </w:rPr>
          <w:fldChar w:fldCharType="end"/>
        </w:r>
      </w:hyperlink>
    </w:p>
    <w:p w14:paraId="28688964"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98" w:history="1">
        <w:r w:rsidR="00733830" w:rsidRPr="005F4C4E">
          <w:rPr>
            <w:rStyle w:val="Lienhypertexte"/>
            <w:noProof/>
          </w:rPr>
          <w:t>Figure 3.2</w:t>
        </w:r>
        <w:r w:rsidR="00733830" w:rsidRPr="005F4C4E">
          <w:rPr>
            <w:rStyle w:val="Lienhypertexte"/>
            <w:noProof/>
          </w:rPr>
          <w:noBreakHyphen/>
          <w:t>1 : schéma du rotor rigide avec un disque guidé par deux paliers</w:t>
        </w:r>
        <w:r w:rsidR="00733830">
          <w:rPr>
            <w:noProof/>
            <w:webHidden/>
          </w:rPr>
          <w:tab/>
        </w:r>
        <w:r w:rsidR="00733830">
          <w:rPr>
            <w:noProof/>
            <w:webHidden/>
          </w:rPr>
          <w:fldChar w:fldCharType="begin"/>
        </w:r>
        <w:r w:rsidR="00733830">
          <w:rPr>
            <w:noProof/>
            <w:webHidden/>
          </w:rPr>
          <w:instrText xml:space="preserve"> PAGEREF _Toc536626998 \h </w:instrText>
        </w:r>
        <w:r w:rsidR="00733830">
          <w:rPr>
            <w:noProof/>
            <w:webHidden/>
          </w:rPr>
        </w:r>
        <w:r w:rsidR="00733830">
          <w:rPr>
            <w:noProof/>
            <w:webHidden/>
          </w:rPr>
          <w:fldChar w:fldCharType="separate"/>
        </w:r>
        <w:r w:rsidR="00D71FCC">
          <w:rPr>
            <w:noProof/>
            <w:webHidden/>
          </w:rPr>
          <w:t>73</w:t>
        </w:r>
        <w:r w:rsidR="00733830">
          <w:rPr>
            <w:noProof/>
            <w:webHidden/>
          </w:rPr>
          <w:fldChar w:fldCharType="end"/>
        </w:r>
      </w:hyperlink>
    </w:p>
    <w:p w14:paraId="4D6B79D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6999" w:history="1">
        <w:r w:rsidR="00733830" w:rsidRPr="005F4C4E">
          <w:rPr>
            <w:rStyle w:val="Lienhypertexte"/>
            <w:noProof/>
          </w:rPr>
          <w:t>Figure 3.2</w:t>
        </w:r>
        <w:r w:rsidR="00733830" w:rsidRPr="005F4C4E">
          <w:rPr>
            <w:rStyle w:val="Lienhypertexte"/>
            <w:noProof/>
          </w:rPr>
          <w:noBreakHyphen/>
          <w:t>2 : Algorithme utilisé pour l’analyse transitoire non linéaire</w:t>
        </w:r>
        <w:r w:rsidR="00733830">
          <w:rPr>
            <w:noProof/>
            <w:webHidden/>
          </w:rPr>
          <w:tab/>
        </w:r>
        <w:r w:rsidR="00733830">
          <w:rPr>
            <w:noProof/>
            <w:webHidden/>
          </w:rPr>
          <w:fldChar w:fldCharType="begin"/>
        </w:r>
        <w:r w:rsidR="00733830">
          <w:rPr>
            <w:noProof/>
            <w:webHidden/>
          </w:rPr>
          <w:instrText xml:space="preserve"> PAGEREF _Toc536626999 \h </w:instrText>
        </w:r>
        <w:r w:rsidR="00733830">
          <w:rPr>
            <w:noProof/>
            <w:webHidden/>
          </w:rPr>
        </w:r>
        <w:r w:rsidR="00733830">
          <w:rPr>
            <w:noProof/>
            <w:webHidden/>
          </w:rPr>
          <w:fldChar w:fldCharType="separate"/>
        </w:r>
        <w:r w:rsidR="00D71FCC">
          <w:rPr>
            <w:noProof/>
            <w:webHidden/>
          </w:rPr>
          <w:t>78</w:t>
        </w:r>
        <w:r w:rsidR="00733830">
          <w:rPr>
            <w:noProof/>
            <w:webHidden/>
          </w:rPr>
          <w:fldChar w:fldCharType="end"/>
        </w:r>
      </w:hyperlink>
    </w:p>
    <w:p w14:paraId="2F2D6BD8"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00" w:history="1">
        <w:r w:rsidR="00733830" w:rsidRPr="005F4C4E">
          <w:rPr>
            <w:rStyle w:val="Lienhypertexte"/>
            <w:noProof/>
          </w:rPr>
          <w:t>Figure 3.2</w:t>
        </w:r>
        <w:r w:rsidR="00733830" w:rsidRPr="005F4C4E">
          <w:rPr>
            <w:rStyle w:val="Lienhypertexte"/>
            <w:noProof/>
          </w:rPr>
          <w:noBreakHyphen/>
          <w:t>3 : Diagramme de l’algorithme de « shooting »</w:t>
        </w:r>
        <w:r w:rsidR="00733830">
          <w:rPr>
            <w:noProof/>
            <w:webHidden/>
          </w:rPr>
          <w:tab/>
        </w:r>
        <w:r w:rsidR="00733830">
          <w:rPr>
            <w:noProof/>
            <w:webHidden/>
          </w:rPr>
          <w:fldChar w:fldCharType="begin"/>
        </w:r>
        <w:r w:rsidR="00733830">
          <w:rPr>
            <w:noProof/>
            <w:webHidden/>
          </w:rPr>
          <w:instrText xml:space="preserve"> PAGEREF _Toc536627000 \h </w:instrText>
        </w:r>
        <w:r w:rsidR="00733830">
          <w:rPr>
            <w:noProof/>
            <w:webHidden/>
          </w:rPr>
        </w:r>
        <w:r w:rsidR="00733830">
          <w:rPr>
            <w:noProof/>
            <w:webHidden/>
          </w:rPr>
          <w:fldChar w:fldCharType="separate"/>
        </w:r>
        <w:r w:rsidR="00D71FCC">
          <w:rPr>
            <w:noProof/>
            <w:webHidden/>
          </w:rPr>
          <w:t>81</w:t>
        </w:r>
        <w:r w:rsidR="00733830">
          <w:rPr>
            <w:noProof/>
            <w:webHidden/>
          </w:rPr>
          <w:fldChar w:fldCharType="end"/>
        </w:r>
      </w:hyperlink>
    </w:p>
    <w:p w14:paraId="7C8F0F49"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01" w:history="1">
        <w:r w:rsidR="00733830" w:rsidRPr="005F4C4E">
          <w:rPr>
            <w:rStyle w:val="Lienhypertexte"/>
            <w:noProof/>
          </w:rPr>
          <w:t>Figure 3.2</w:t>
        </w:r>
        <w:r w:rsidR="00733830" w:rsidRPr="005F4C4E">
          <w:rPr>
            <w:rStyle w:val="Lienhypertexte"/>
            <w:noProof/>
          </w:rPr>
          <w:noBreakHyphen/>
          <w:t>4 : Exemple d’application de la méthode Shooting convergée en 3 itérations</w:t>
        </w:r>
        <w:r w:rsidR="00733830">
          <w:rPr>
            <w:noProof/>
            <w:webHidden/>
          </w:rPr>
          <w:tab/>
        </w:r>
        <w:r w:rsidR="00733830">
          <w:rPr>
            <w:noProof/>
            <w:webHidden/>
          </w:rPr>
          <w:fldChar w:fldCharType="begin"/>
        </w:r>
        <w:r w:rsidR="00733830">
          <w:rPr>
            <w:noProof/>
            <w:webHidden/>
          </w:rPr>
          <w:instrText xml:space="preserve"> PAGEREF _Toc536627001 \h </w:instrText>
        </w:r>
        <w:r w:rsidR="00733830">
          <w:rPr>
            <w:noProof/>
            <w:webHidden/>
          </w:rPr>
        </w:r>
        <w:r w:rsidR="00733830">
          <w:rPr>
            <w:noProof/>
            <w:webHidden/>
          </w:rPr>
          <w:fldChar w:fldCharType="separate"/>
        </w:r>
        <w:r w:rsidR="00D71FCC">
          <w:rPr>
            <w:noProof/>
            <w:webHidden/>
          </w:rPr>
          <w:t>82</w:t>
        </w:r>
        <w:r w:rsidR="00733830">
          <w:rPr>
            <w:noProof/>
            <w:webHidden/>
          </w:rPr>
          <w:fldChar w:fldCharType="end"/>
        </w:r>
      </w:hyperlink>
    </w:p>
    <w:p w14:paraId="174A7136"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02" w:history="1">
        <w:r w:rsidR="00733830" w:rsidRPr="005F4C4E">
          <w:rPr>
            <w:rStyle w:val="Lienhypertexte"/>
            <w:noProof/>
          </w:rPr>
          <w:t>Figure 3.2</w:t>
        </w:r>
        <w:r w:rsidR="00733830" w:rsidRPr="005F4C4E">
          <w:rPr>
            <w:rStyle w:val="Lienhypertexte"/>
            <w:noProof/>
          </w:rPr>
          <w:noBreakHyphen/>
          <w:t>5 : Diagramme de l’algorithme classique pour trouver la solution périodique</w:t>
        </w:r>
        <w:r w:rsidR="00733830">
          <w:rPr>
            <w:noProof/>
            <w:webHidden/>
          </w:rPr>
          <w:tab/>
        </w:r>
        <w:r w:rsidR="00733830">
          <w:rPr>
            <w:noProof/>
            <w:webHidden/>
          </w:rPr>
          <w:fldChar w:fldCharType="begin"/>
        </w:r>
        <w:r w:rsidR="00733830">
          <w:rPr>
            <w:noProof/>
            <w:webHidden/>
          </w:rPr>
          <w:instrText xml:space="preserve"> PAGEREF _Toc536627002 \h </w:instrText>
        </w:r>
        <w:r w:rsidR="00733830">
          <w:rPr>
            <w:noProof/>
            <w:webHidden/>
          </w:rPr>
        </w:r>
        <w:r w:rsidR="00733830">
          <w:rPr>
            <w:noProof/>
            <w:webHidden/>
          </w:rPr>
          <w:fldChar w:fldCharType="separate"/>
        </w:r>
        <w:r w:rsidR="00D71FCC">
          <w:rPr>
            <w:noProof/>
            <w:webHidden/>
          </w:rPr>
          <w:t>83</w:t>
        </w:r>
        <w:r w:rsidR="00733830">
          <w:rPr>
            <w:noProof/>
            <w:webHidden/>
          </w:rPr>
          <w:fldChar w:fldCharType="end"/>
        </w:r>
      </w:hyperlink>
    </w:p>
    <w:p w14:paraId="1DE5EAAD"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03" w:history="1">
        <w:r w:rsidR="00733830" w:rsidRPr="005F4C4E">
          <w:rPr>
            <w:rStyle w:val="Lienhypertexte"/>
            <w:noProof/>
          </w:rPr>
          <w:t>Figure 3.3</w:t>
        </w:r>
        <w:r w:rsidR="00733830" w:rsidRPr="005F4C4E">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33830" w:rsidRPr="005F4C4E">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33830" w:rsidRPr="005F4C4E">
          <w:rPr>
            <w:rStyle w:val="Lienhypertexte"/>
            <w:noProof/>
          </w:rPr>
          <w:t xml:space="preserve"> utilisés dans le système rotor-palier</w:t>
        </w:r>
        <w:r w:rsidR="00733830">
          <w:rPr>
            <w:noProof/>
            <w:webHidden/>
          </w:rPr>
          <w:tab/>
        </w:r>
        <w:r w:rsidR="00733830">
          <w:rPr>
            <w:noProof/>
            <w:webHidden/>
          </w:rPr>
          <w:fldChar w:fldCharType="begin"/>
        </w:r>
        <w:r w:rsidR="00733830">
          <w:rPr>
            <w:noProof/>
            <w:webHidden/>
          </w:rPr>
          <w:instrText xml:space="preserve"> PAGEREF _Toc536627003 \h </w:instrText>
        </w:r>
        <w:r w:rsidR="00733830">
          <w:rPr>
            <w:noProof/>
            <w:webHidden/>
          </w:rPr>
        </w:r>
        <w:r w:rsidR="00733830">
          <w:rPr>
            <w:noProof/>
            <w:webHidden/>
          </w:rPr>
          <w:fldChar w:fldCharType="separate"/>
        </w:r>
        <w:r w:rsidR="00D71FCC">
          <w:rPr>
            <w:noProof/>
            <w:webHidden/>
          </w:rPr>
          <w:t>83</w:t>
        </w:r>
        <w:r w:rsidR="00733830">
          <w:rPr>
            <w:noProof/>
            <w:webHidden/>
          </w:rPr>
          <w:fldChar w:fldCharType="end"/>
        </w:r>
      </w:hyperlink>
    </w:p>
    <w:p w14:paraId="1868C252"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04" w:history="1">
        <w:r w:rsidR="00733830" w:rsidRPr="005F4C4E">
          <w:rPr>
            <w:rStyle w:val="Lienhypertexte"/>
            <w:noProof/>
          </w:rPr>
          <w:t>Figure 3.3</w:t>
        </w:r>
        <w:r w:rsidR="00733830" w:rsidRPr="005F4C4E">
          <w:rPr>
            <w:rStyle w:val="Lienhypertexte"/>
            <w:noProof/>
          </w:rPr>
          <w:noBreakHyphen/>
          <w:t>2 : La flexion thermique au niveau du disque en porte à faux</w:t>
        </w:r>
        <w:r w:rsidR="00733830">
          <w:rPr>
            <w:noProof/>
            <w:webHidden/>
          </w:rPr>
          <w:tab/>
        </w:r>
        <w:r w:rsidR="00733830">
          <w:rPr>
            <w:noProof/>
            <w:webHidden/>
          </w:rPr>
          <w:fldChar w:fldCharType="begin"/>
        </w:r>
        <w:r w:rsidR="00733830">
          <w:rPr>
            <w:noProof/>
            <w:webHidden/>
          </w:rPr>
          <w:instrText xml:space="preserve"> PAGEREF _Toc536627004 \h </w:instrText>
        </w:r>
        <w:r w:rsidR="00733830">
          <w:rPr>
            <w:noProof/>
            <w:webHidden/>
          </w:rPr>
        </w:r>
        <w:r w:rsidR="00733830">
          <w:rPr>
            <w:noProof/>
            <w:webHidden/>
          </w:rPr>
          <w:fldChar w:fldCharType="separate"/>
        </w:r>
        <w:r w:rsidR="00D71FCC">
          <w:rPr>
            <w:noProof/>
            <w:webHidden/>
          </w:rPr>
          <w:t>84</w:t>
        </w:r>
        <w:r w:rsidR="00733830">
          <w:rPr>
            <w:noProof/>
            <w:webHidden/>
          </w:rPr>
          <w:fldChar w:fldCharType="end"/>
        </w:r>
      </w:hyperlink>
    </w:p>
    <w:p w14:paraId="05F3849B"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05" w:history="1">
        <w:r w:rsidR="00733830" w:rsidRPr="005F4C4E">
          <w:rPr>
            <w:rStyle w:val="Lienhypertexte"/>
            <w:noProof/>
          </w:rPr>
          <w:t>Figure 3.3</w:t>
        </w:r>
        <w:r w:rsidR="00733830" w:rsidRPr="005F4C4E">
          <w:rPr>
            <w:rStyle w:val="Lienhypertexte"/>
            <w:noProof/>
          </w:rPr>
          <w:noBreakHyphen/>
          <w:t>3 : défaut de la fibre neutre</w:t>
        </w:r>
        <w:r w:rsidR="00733830">
          <w:rPr>
            <w:noProof/>
            <w:webHidden/>
          </w:rPr>
          <w:tab/>
        </w:r>
        <w:r w:rsidR="00733830">
          <w:rPr>
            <w:noProof/>
            <w:webHidden/>
          </w:rPr>
          <w:fldChar w:fldCharType="begin"/>
        </w:r>
        <w:r w:rsidR="00733830">
          <w:rPr>
            <w:noProof/>
            <w:webHidden/>
          </w:rPr>
          <w:instrText xml:space="preserve"> PAGEREF _Toc536627005 \h </w:instrText>
        </w:r>
        <w:r w:rsidR="00733830">
          <w:rPr>
            <w:noProof/>
            <w:webHidden/>
          </w:rPr>
        </w:r>
        <w:r w:rsidR="00733830">
          <w:rPr>
            <w:noProof/>
            <w:webHidden/>
          </w:rPr>
          <w:fldChar w:fldCharType="separate"/>
        </w:r>
        <w:r w:rsidR="00D71FCC">
          <w:rPr>
            <w:noProof/>
            <w:webHidden/>
          </w:rPr>
          <w:t>85</w:t>
        </w:r>
        <w:r w:rsidR="00733830">
          <w:rPr>
            <w:noProof/>
            <w:webHidden/>
          </w:rPr>
          <w:fldChar w:fldCharType="end"/>
        </w:r>
      </w:hyperlink>
    </w:p>
    <w:p w14:paraId="6A32E65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06" w:history="1">
        <w:r w:rsidR="00733830" w:rsidRPr="005F4C4E">
          <w:rPr>
            <w:rStyle w:val="Lienhypertexte"/>
            <w:noProof/>
          </w:rPr>
          <w:t>Figure 4.1</w:t>
        </w:r>
        <w:r w:rsidR="00733830" w:rsidRPr="005F4C4E">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33830" w:rsidRPr="005F4C4E">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33830" w:rsidRPr="005F4C4E">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33830" w:rsidRPr="005F4C4E">
          <w:rPr>
            <w:rStyle w:val="Lienhypertexte"/>
            <w:noProof/>
          </w:rPr>
          <w:t xml:space="preserve"> et </w:t>
        </w:r>
        <m:oMath>
          <m:r>
            <w:rPr>
              <w:rStyle w:val="Lienhypertexte"/>
              <w:rFonts w:ascii="Cambria Math" w:hAnsi="Cambria Math"/>
              <w:noProof/>
            </w:rPr>
            <m:t>ti</m:t>
          </m:r>
        </m:oMath>
        <w:r w:rsidR="00733830">
          <w:rPr>
            <w:noProof/>
            <w:webHidden/>
          </w:rPr>
          <w:tab/>
        </w:r>
        <w:r w:rsidR="00733830">
          <w:rPr>
            <w:noProof/>
            <w:webHidden/>
          </w:rPr>
          <w:fldChar w:fldCharType="begin"/>
        </w:r>
        <w:r w:rsidR="00733830">
          <w:rPr>
            <w:noProof/>
            <w:webHidden/>
          </w:rPr>
          <w:instrText xml:space="preserve"> PAGEREF _Toc536627006 \h </w:instrText>
        </w:r>
        <w:r w:rsidR="00733830">
          <w:rPr>
            <w:noProof/>
            <w:webHidden/>
          </w:rPr>
        </w:r>
        <w:r w:rsidR="00733830">
          <w:rPr>
            <w:noProof/>
            <w:webHidden/>
          </w:rPr>
          <w:fldChar w:fldCharType="separate"/>
        </w:r>
        <w:r w:rsidR="00D71FCC">
          <w:rPr>
            <w:noProof/>
            <w:webHidden/>
          </w:rPr>
          <w:t>89</w:t>
        </w:r>
        <w:r w:rsidR="00733830">
          <w:rPr>
            <w:noProof/>
            <w:webHidden/>
          </w:rPr>
          <w:fldChar w:fldCharType="end"/>
        </w:r>
      </w:hyperlink>
    </w:p>
    <w:p w14:paraId="3DBC05CE"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07" w:history="1">
        <w:r w:rsidR="00733830" w:rsidRPr="005F4C4E">
          <w:rPr>
            <w:rStyle w:val="Lienhypertexte"/>
            <w:noProof/>
          </w:rPr>
          <w:t>Figure 4.1</w:t>
        </w:r>
        <w:r w:rsidR="00733830" w:rsidRPr="005F4C4E">
          <w:rPr>
            <w:rStyle w:val="Lienhypertexte"/>
            <w:noProof/>
          </w:rPr>
          <w:noBreakHyphen/>
          <w:t>2 : schéma de la simulation en régime transitoire de l’effet Morton</w:t>
        </w:r>
        <w:r w:rsidR="00733830">
          <w:rPr>
            <w:noProof/>
            <w:webHidden/>
          </w:rPr>
          <w:tab/>
        </w:r>
        <w:r w:rsidR="00733830">
          <w:rPr>
            <w:noProof/>
            <w:webHidden/>
          </w:rPr>
          <w:fldChar w:fldCharType="begin"/>
        </w:r>
        <w:r w:rsidR="00733830">
          <w:rPr>
            <w:noProof/>
            <w:webHidden/>
          </w:rPr>
          <w:instrText xml:space="preserve"> PAGEREF _Toc536627007 \h </w:instrText>
        </w:r>
        <w:r w:rsidR="00733830">
          <w:rPr>
            <w:noProof/>
            <w:webHidden/>
          </w:rPr>
        </w:r>
        <w:r w:rsidR="00733830">
          <w:rPr>
            <w:noProof/>
            <w:webHidden/>
          </w:rPr>
          <w:fldChar w:fldCharType="separate"/>
        </w:r>
        <w:r w:rsidR="00D71FCC">
          <w:rPr>
            <w:noProof/>
            <w:webHidden/>
          </w:rPr>
          <w:t>90</w:t>
        </w:r>
        <w:r w:rsidR="00733830">
          <w:rPr>
            <w:noProof/>
            <w:webHidden/>
          </w:rPr>
          <w:fldChar w:fldCharType="end"/>
        </w:r>
      </w:hyperlink>
    </w:p>
    <w:p w14:paraId="7137740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08" w:history="1">
        <w:r w:rsidR="00733830" w:rsidRPr="005F4C4E">
          <w:rPr>
            <w:rStyle w:val="Lienhypertexte"/>
            <w:noProof/>
          </w:rPr>
          <w:t>Figure 4.1</w:t>
        </w:r>
        <w:r w:rsidR="00733830" w:rsidRPr="005F4C4E">
          <w:rPr>
            <w:rStyle w:val="Lienhypertexte"/>
            <w:noProof/>
          </w:rPr>
          <w:noBreakHyphen/>
          <w:t>3 : Algorithme numérique transitoire de l’effet Morton</w:t>
        </w:r>
        <w:r w:rsidR="00733830">
          <w:rPr>
            <w:noProof/>
            <w:webHidden/>
          </w:rPr>
          <w:tab/>
        </w:r>
        <w:r w:rsidR="00733830">
          <w:rPr>
            <w:noProof/>
            <w:webHidden/>
          </w:rPr>
          <w:fldChar w:fldCharType="begin"/>
        </w:r>
        <w:r w:rsidR="00733830">
          <w:rPr>
            <w:noProof/>
            <w:webHidden/>
          </w:rPr>
          <w:instrText xml:space="preserve"> PAGEREF _Toc536627008 \h </w:instrText>
        </w:r>
        <w:r w:rsidR="00733830">
          <w:rPr>
            <w:noProof/>
            <w:webHidden/>
          </w:rPr>
        </w:r>
        <w:r w:rsidR="00733830">
          <w:rPr>
            <w:noProof/>
            <w:webHidden/>
          </w:rPr>
          <w:fldChar w:fldCharType="separate"/>
        </w:r>
        <w:r w:rsidR="00D71FCC">
          <w:rPr>
            <w:noProof/>
            <w:webHidden/>
          </w:rPr>
          <w:t>91</w:t>
        </w:r>
        <w:r w:rsidR="00733830">
          <w:rPr>
            <w:noProof/>
            <w:webHidden/>
          </w:rPr>
          <w:fldChar w:fldCharType="end"/>
        </w:r>
      </w:hyperlink>
    </w:p>
    <w:p w14:paraId="776AC8E4"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09" w:history="1">
        <w:r w:rsidR="00733830" w:rsidRPr="005F4C4E">
          <w:rPr>
            <w:rStyle w:val="Lienhypertexte"/>
            <w:noProof/>
          </w:rPr>
          <w:t>Figure 4.2</w:t>
        </w:r>
        <w:r w:rsidR="00733830" w:rsidRPr="005F4C4E">
          <w:rPr>
            <w:rStyle w:val="Lienhypertexte"/>
            <w:noProof/>
          </w:rPr>
          <w:noBreakHyphen/>
          <w:t>1 : Palier testé</w:t>
        </w:r>
        <w:r w:rsidR="00733830">
          <w:rPr>
            <w:noProof/>
            <w:webHidden/>
          </w:rPr>
          <w:tab/>
        </w:r>
        <w:r w:rsidR="00733830">
          <w:rPr>
            <w:noProof/>
            <w:webHidden/>
          </w:rPr>
          <w:fldChar w:fldCharType="begin"/>
        </w:r>
        <w:r w:rsidR="00733830">
          <w:rPr>
            <w:noProof/>
            <w:webHidden/>
          </w:rPr>
          <w:instrText xml:space="preserve"> PAGEREF _Toc536627009 \h </w:instrText>
        </w:r>
        <w:r w:rsidR="00733830">
          <w:rPr>
            <w:noProof/>
            <w:webHidden/>
          </w:rPr>
        </w:r>
        <w:r w:rsidR="00733830">
          <w:rPr>
            <w:noProof/>
            <w:webHidden/>
          </w:rPr>
          <w:fldChar w:fldCharType="separate"/>
        </w:r>
        <w:r w:rsidR="00D71FCC">
          <w:rPr>
            <w:noProof/>
            <w:webHidden/>
          </w:rPr>
          <w:t>92</w:t>
        </w:r>
        <w:r w:rsidR="00733830">
          <w:rPr>
            <w:noProof/>
            <w:webHidden/>
          </w:rPr>
          <w:fldChar w:fldCharType="end"/>
        </w:r>
      </w:hyperlink>
    </w:p>
    <w:p w14:paraId="56A9D461"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10" w:history="1">
        <w:r w:rsidR="00733830" w:rsidRPr="005F4C4E">
          <w:rPr>
            <w:rStyle w:val="Lienhypertexte"/>
            <w:noProof/>
          </w:rPr>
          <w:t>Figure 4.2</w:t>
        </w:r>
        <w:r w:rsidR="00733830" w:rsidRPr="005F4C4E">
          <w:rPr>
            <w:rStyle w:val="Lienhypertexte"/>
            <w:noProof/>
          </w:rPr>
          <w:noBreakHyphen/>
          <w:t>2 : La configuration du rotor « court » 430mm</w:t>
        </w:r>
        <w:r w:rsidR="00733830">
          <w:rPr>
            <w:noProof/>
            <w:webHidden/>
          </w:rPr>
          <w:tab/>
        </w:r>
        <w:r w:rsidR="00733830">
          <w:rPr>
            <w:noProof/>
            <w:webHidden/>
          </w:rPr>
          <w:fldChar w:fldCharType="begin"/>
        </w:r>
        <w:r w:rsidR="00733830">
          <w:rPr>
            <w:noProof/>
            <w:webHidden/>
          </w:rPr>
          <w:instrText xml:space="preserve"> PAGEREF _Toc536627010 \h </w:instrText>
        </w:r>
        <w:r w:rsidR="00733830">
          <w:rPr>
            <w:noProof/>
            <w:webHidden/>
          </w:rPr>
        </w:r>
        <w:r w:rsidR="00733830">
          <w:rPr>
            <w:noProof/>
            <w:webHidden/>
          </w:rPr>
          <w:fldChar w:fldCharType="separate"/>
        </w:r>
        <w:r w:rsidR="00D71FCC">
          <w:rPr>
            <w:noProof/>
            <w:webHidden/>
          </w:rPr>
          <w:t>93</w:t>
        </w:r>
        <w:r w:rsidR="00733830">
          <w:rPr>
            <w:noProof/>
            <w:webHidden/>
          </w:rPr>
          <w:fldChar w:fldCharType="end"/>
        </w:r>
      </w:hyperlink>
    </w:p>
    <w:p w14:paraId="4C45695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11" w:history="1">
        <w:r w:rsidR="00733830" w:rsidRPr="005F4C4E">
          <w:rPr>
            <w:rStyle w:val="Lienhypertexte"/>
            <w:rFonts w:cs="Calibri"/>
            <w:noProof/>
          </w:rPr>
          <w:t>Figure 4.2</w:t>
        </w:r>
        <w:r w:rsidR="00733830" w:rsidRPr="005F4C4E">
          <w:rPr>
            <w:rStyle w:val="Lienhypertexte"/>
            <w:rFonts w:cs="Calibri"/>
            <w:noProof/>
          </w:rPr>
          <w:noBreakHyphen/>
          <w:t>3 : Coefficients de raideur du palier pour une charge statique de 24.5N</w:t>
        </w:r>
        <w:r w:rsidR="00733830">
          <w:rPr>
            <w:noProof/>
            <w:webHidden/>
          </w:rPr>
          <w:tab/>
        </w:r>
        <w:r w:rsidR="00733830">
          <w:rPr>
            <w:noProof/>
            <w:webHidden/>
          </w:rPr>
          <w:fldChar w:fldCharType="begin"/>
        </w:r>
        <w:r w:rsidR="00733830">
          <w:rPr>
            <w:noProof/>
            <w:webHidden/>
          </w:rPr>
          <w:instrText xml:space="preserve"> PAGEREF _Toc536627011 \h </w:instrText>
        </w:r>
        <w:r w:rsidR="00733830">
          <w:rPr>
            <w:noProof/>
            <w:webHidden/>
          </w:rPr>
        </w:r>
        <w:r w:rsidR="00733830">
          <w:rPr>
            <w:noProof/>
            <w:webHidden/>
          </w:rPr>
          <w:fldChar w:fldCharType="separate"/>
        </w:r>
        <w:r w:rsidR="00D71FCC">
          <w:rPr>
            <w:noProof/>
            <w:webHidden/>
          </w:rPr>
          <w:t>94</w:t>
        </w:r>
        <w:r w:rsidR="00733830">
          <w:rPr>
            <w:noProof/>
            <w:webHidden/>
          </w:rPr>
          <w:fldChar w:fldCharType="end"/>
        </w:r>
      </w:hyperlink>
    </w:p>
    <w:p w14:paraId="1DE6780F"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12" w:history="1">
        <w:r w:rsidR="00733830" w:rsidRPr="005F4C4E">
          <w:rPr>
            <w:rStyle w:val="Lienhypertexte"/>
            <w:rFonts w:cs="Calibri"/>
            <w:noProof/>
          </w:rPr>
          <w:t>Figure 4.2</w:t>
        </w:r>
        <w:r w:rsidR="00733830" w:rsidRPr="005F4C4E">
          <w:rPr>
            <w:rStyle w:val="Lienhypertexte"/>
            <w:rFonts w:cs="Calibri"/>
            <w:noProof/>
          </w:rPr>
          <w:noBreakHyphen/>
          <w:t>4 : Coefficient d’amortissement du palier pour une charge statique de 24.5N</w:t>
        </w:r>
        <w:r w:rsidR="00733830">
          <w:rPr>
            <w:noProof/>
            <w:webHidden/>
          </w:rPr>
          <w:tab/>
        </w:r>
        <w:r w:rsidR="00733830">
          <w:rPr>
            <w:noProof/>
            <w:webHidden/>
          </w:rPr>
          <w:fldChar w:fldCharType="begin"/>
        </w:r>
        <w:r w:rsidR="00733830">
          <w:rPr>
            <w:noProof/>
            <w:webHidden/>
          </w:rPr>
          <w:instrText xml:space="preserve"> PAGEREF _Toc536627012 \h </w:instrText>
        </w:r>
        <w:r w:rsidR="00733830">
          <w:rPr>
            <w:noProof/>
            <w:webHidden/>
          </w:rPr>
        </w:r>
        <w:r w:rsidR="00733830">
          <w:rPr>
            <w:noProof/>
            <w:webHidden/>
          </w:rPr>
          <w:fldChar w:fldCharType="separate"/>
        </w:r>
        <w:r w:rsidR="00D71FCC">
          <w:rPr>
            <w:noProof/>
            <w:webHidden/>
          </w:rPr>
          <w:t>95</w:t>
        </w:r>
        <w:r w:rsidR="00733830">
          <w:rPr>
            <w:noProof/>
            <w:webHidden/>
          </w:rPr>
          <w:fldChar w:fldCharType="end"/>
        </w:r>
      </w:hyperlink>
    </w:p>
    <w:p w14:paraId="2D98A84C"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13" w:history="1">
        <w:r w:rsidR="00733830" w:rsidRPr="005F4C4E">
          <w:rPr>
            <w:rStyle w:val="Lienhypertexte"/>
            <w:rFonts w:cs="Calibri"/>
            <w:noProof/>
          </w:rPr>
          <w:t>Figure 4.2</w:t>
        </w:r>
        <w:r w:rsidR="00733830" w:rsidRPr="005F4C4E">
          <w:rPr>
            <w:rStyle w:val="Lienhypertexte"/>
            <w:rFonts w:cs="Calibri"/>
            <w:noProof/>
          </w:rPr>
          <w:noBreakHyphen/>
          <w:t>5 : Excentricités du rotor dans le palier pour une charge statique de 24.5N</w:t>
        </w:r>
        <w:r w:rsidR="00733830">
          <w:rPr>
            <w:noProof/>
            <w:webHidden/>
          </w:rPr>
          <w:tab/>
        </w:r>
        <w:r w:rsidR="00733830">
          <w:rPr>
            <w:noProof/>
            <w:webHidden/>
          </w:rPr>
          <w:fldChar w:fldCharType="begin"/>
        </w:r>
        <w:r w:rsidR="00733830">
          <w:rPr>
            <w:noProof/>
            <w:webHidden/>
          </w:rPr>
          <w:instrText xml:space="preserve"> PAGEREF _Toc536627013 \h </w:instrText>
        </w:r>
        <w:r w:rsidR="00733830">
          <w:rPr>
            <w:noProof/>
            <w:webHidden/>
          </w:rPr>
        </w:r>
        <w:r w:rsidR="00733830">
          <w:rPr>
            <w:noProof/>
            <w:webHidden/>
          </w:rPr>
          <w:fldChar w:fldCharType="separate"/>
        </w:r>
        <w:r w:rsidR="00D71FCC">
          <w:rPr>
            <w:noProof/>
            <w:webHidden/>
          </w:rPr>
          <w:t>95</w:t>
        </w:r>
        <w:r w:rsidR="00733830">
          <w:rPr>
            <w:noProof/>
            <w:webHidden/>
          </w:rPr>
          <w:fldChar w:fldCharType="end"/>
        </w:r>
      </w:hyperlink>
    </w:p>
    <w:p w14:paraId="547D451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14" w:history="1">
        <w:r w:rsidR="00733830" w:rsidRPr="005F4C4E">
          <w:rPr>
            <w:rStyle w:val="Lienhypertexte"/>
            <w:rFonts w:cs="Calibri"/>
            <w:noProof/>
          </w:rPr>
          <w:t>Figure 4.2</w:t>
        </w:r>
        <w:r w:rsidR="00733830" w:rsidRPr="005F4C4E">
          <w:rPr>
            <w:rStyle w:val="Lienhypertexte"/>
            <w:rFonts w:cs="Calibri"/>
            <w:noProof/>
          </w:rPr>
          <w:noBreakHyphen/>
          <w:t>6 : (a) Diagramme de Campbell et (b) diagramme de stabilité du rotor de 430 mm</w:t>
        </w:r>
        <w:r w:rsidR="00733830">
          <w:rPr>
            <w:noProof/>
            <w:webHidden/>
          </w:rPr>
          <w:tab/>
        </w:r>
        <w:r w:rsidR="00733830">
          <w:rPr>
            <w:noProof/>
            <w:webHidden/>
          </w:rPr>
          <w:fldChar w:fldCharType="begin"/>
        </w:r>
        <w:r w:rsidR="00733830">
          <w:rPr>
            <w:noProof/>
            <w:webHidden/>
          </w:rPr>
          <w:instrText xml:space="preserve"> PAGEREF _Toc536627014 \h </w:instrText>
        </w:r>
        <w:r w:rsidR="00733830">
          <w:rPr>
            <w:noProof/>
            <w:webHidden/>
          </w:rPr>
        </w:r>
        <w:r w:rsidR="00733830">
          <w:rPr>
            <w:noProof/>
            <w:webHidden/>
          </w:rPr>
          <w:fldChar w:fldCharType="separate"/>
        </w:r>
        <w:r w:rsidR="00D71FCC">
          <w:rPr>
            <w:noProof/>
            <w:webHidden/>
          </w:rPr>
          <w:t>96</w:t>
        </w:r>
        <w:r w:rsidR="00733830">
          <w:rPr>
            <w:noProof/>
            <w:webHidden/>
          </w:rPr>
          <w:fldChar w:fldCharType="end"/>
        </w:r>
      </w:hyperlink>
    </w:p>
    <w:p w14:paraId="64CFBF18"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15" w:history="1">
        <w:r w:rsidR="00733830" w:rsidRPr="005F4C4E">
          <w:rPr>
            <w:rStyle w:val="Lienhypertexte"/>
            <w:rFonts w:cs="Calibri"/>
            <w:noProof/>
          </w:rPr>
          <w:t>Figure 4.2</w:t>
        </w:r>
        <w:r w:rsidR="00733830" w:rsidRPr="005F4C4E">
          <w:rPr>
            <w:rStyle w:val="Lienhypertexte"/>
            <w:rFonts w:cs="Calibri"/>
            <w:noProof/>
          </w:rPr>
          <w:noBreakHyphen/>
          <w:t>7 : La configuration du rotor « long » de 700mm</w:t>
        </w:r>
        <w:r w:rsidR="00733830">
          <w:rPr>
            <w:noProof/>
            <w:webHidden/>
          </w:rPr>
          <w:tab/>
        </w:r>
        <w:r w:rsidR="00733830">
          <w:rPr>
            <w:noProof/>
            <w:webHidden/>
          </w:rPr>
          <w:fldChar w:fldCharType="begin"/>
        </w:r>
        <w:r w:rsidR="00733830">
          <w:rPr>
            <w:noProof/>
            <w:webHidden/>
          </w:rPr>
          <w:instrText xml:space="preserve"> PAGEREF _Toc536627015 \h </w:instrText>
        </w:r>
        <w:r w:rsidR="00733830">
          <w:rPr>
            <w:noProof/>
            <w:webHidden/>
          </w:rPr>
        </w:r>
        <w:r w:rsidR="00733830">
          <w:rPr>
            <w:noProof/>
            <w:webHidden/>
          </w:rPr>
          <w:fldChar w:fldCharType="separate"/>
        </w:r>
        <w:r w:rsidR="00D71FCC">
          <w:rPr>
            <w:noProof/>
            <w:webHidden/>
          </w:rPr>
          <w:t>97</w:t>
        </w:r>
        <w:r w:rsidR="00733830">
          <w:rPr>
            <w:noProof/>
            <w:webHidden/>
          </w:rPr>
          <w:fldChar w:fldCharType="end"/>
        </w:r>
      </w:hyperlink>
    </w:p>
    <w:p w14:paraId="10E2E9B7"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16" w:history="1">
        <w:r w:rsidR="00733830" w:rsidRPr="005F4C4E">
          <w:rPr>
            <w:rStyle w:val="Lienhypertexte"/>
            <w:rFonts w:cs="Calibri"/>
            <w:noProof/>
          </w:rPr>
          <w:t>Figure 4.2</w:t>
        </w:r>
        <w:r w:rsidR="00733830" w:rsidRPr="005F4C4E">
          <w:rPr>
            <w:rStyle w:val="Lienhypertexte"/>
            <w:rFonts w:cs="Calibri"/>
            <w:noProof/>
          </w:rPr>
          <w:noBreakHyphen/>
          <w:t>8 : Coefficients de raideur du palier utilisé pour une charge statique de 175N</w:t>
        </w:r>
        <w:r w:rsidR="00733830">
          <w:rPr>
            <w:noProof/>
            <w:webHidden/>
          </w:rPr>
          <w:tab/>
        </w:r>
        <w:r w:rsidR="00733830">
          <w:rPr>
            <w:noProof/>
            <w:webHidden/>
          </w:rPr>
          <w:fldChar w:fldCharType="begin"/>
        </w:r>
        <w:r w:rsidR="00733830">
          <w:rPr>
            <w:noProof/>
            <w:webHidden/>
          </w:rPr>
          <w:instrText xml:space="preserve"> PAGEREF _Toc536627016 \h </w:instrText>
        </w:r>
        <w:r w:rsidR="00733830">
          <w:rPr>
            <w:noProof/>
            <w:webHidden/>
          </w:rPr>
        </w:r>
        <w:r w:rsidR="00733830">
          <w:rPr>
            <w:noProof/>
            <w:webHidden/>
          </w:rPr>
          <w:fldChar w:fldCharType="separate"/>
        </w:r>
        <w:r w:rsidR="00D71FCC">
          <w:rPr>
            <w:noProof/>
            <w:webHidden/>
          </w:rPr>
          <w:t>98</w:t>
        </w:r>
        <w:r w:rsidR="00733830">
          <w:rPr>
            <w:noProof/>
            <w:webHidden/>
          </w:rPr>
          <w:fldChar w:fldCharType="end"/>
        </w:r>
      </w:hyperlink>
    </w:p>
    <w:p w14:paraId="6C2CDDD4"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17" w:history="1">
        <w:r w:rsidR="00733830" w:rsidRPr="005F4C4E">
          <w:rPr>
            <w:rStyle w:val="Lienhypertexte"/>
            <w:rFonts w:cs="Calibri"/>
            <w:noProof/>
          </w:rPr>
          <w:t>Figure 4.2</w:t>
        </w:r>
        <w:r w:rsidR="00733830" w:rsidRPr="005F4C4E">
          <w:rPr>
            <w:rStyle w:val="Lienhypertexte"/>
            <w:rFonts w:cs="Calibri"/>
            <w:noProof/>
          </w:rPr>
          <w:noBreakHyphen/>
          <w:t>9 : Coefficient d’amortissement du palier pour une charge statique de 175N</w:t>
        </w:r>
        <w:r w:rsidR="00733830">
          <w:rPr>
            <w:noProof/>
            <w:webHidden/>
          </w:rPr>
          <w:tab/>
        </w:r>
        <w:r w:rsidR="00733830">
          <w:rPr>
            <w:noProof/>
            <w:webHidden/>
          </w:rPr>
          <w:fldChar w:fldCharType="begin"/>
        </w:r>
        <w:r w:rsidR="00733830">
          <w:rPr>
            <w:noProof/>
            <w:webHidden/>
          </w:rPr>
          <w:instrText xml:space="preserve"> PAGEREF _Toc536627017 \h </w:instrText>
        </w:r>
        <w:r w:rsidR="00733830">
          <w:rPr>
            <w:noProof/>
            <w:webHidden/>
          </w:rPr>
        </w:r>
        <w:r w:rsidR="00733830">
          <w:rPr>
            <w:noProof/>
            <w:webHidden/>
          </w:rPr>
          <w:fldChar w:fldCharType="separate"/>
        </w:r>
        <w:r w:rsidR="00D71FCC">
          <w:rPr>
            <w:noProof/>
            <w:webHidden/>
          </w:rPr>
          <w:t>98</w:t>
        </w:r>
        <w:r w:rsidR="00733830">
          <w:rPr>
            <w:noProof/>
            <w:webHidden/>
          </w:rPr>
          <w:fldChar w:fldCharType="end"/>
        </w:r>
      </w:hyperlink>
    </w:p>
    <w:p w14:paraId="104711BE"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18" w:history="1">
        <w:r w:rsidR="00733830" w:rsidRPr="005F4C4E">
          <w:rPr>
            <w:rStyle w:val="Lienhypertexte"/>
            <w:rFonts w:cs="Calibri"/>
            <w:noProof/>
          </w:rPr>
          <w:t>Figure 4.2</w:t>
        </w:r>
        <w:r w:rsidR="00733830" w:rsidRPr="005F4C4E">
          <w:rPr>
            <w:rStyle w:val="Lienhypertexte"/>
            <w:rFonts w:cs="Calibri"/>
            <w:noProof/>
          </w:rPr>
          <w:noBreakHyphen/>
          <w:t>10 : Excentricités du rotor dans le palier pour une charge statique de 175 N</w:t>
        </w:r>
        <w:r w:rsidR="00733830">
          <w:rPr>
            <w:noProof/>
            <w:webHidden/>
          </w:rPr>
          <w:tab/>
        </w:r>
        <w:r w:rsidR="00733830">
          <w:rPr>
            <w:noProof/>
            <w:webHidden/>
          </w:rPr>
          <w:fldChar w:fldCharType="begin"/>
        </w:r>
        <w:r w:rsidR="00733830">
          <w:rPr>
            <w:noProof/>
            <w:webHidden/>
          </w:rPr>
          <w:instrText xml:space="preserve"> PAGEREF _Toc536627018 \h </w:instrText>
        </w:r>
        <w:r w:rsidR="00733830">
          <w:rPr>
            <w:noProof/>
            <w:webHidden/>
          </w:rPr>
        </w:r>
        <w:r w:rsidR="00733830">
          <w:rPr>
            <w:noProof/>
            <w:webHidden/>
          </w:rPr>
          <w:fldChar w:fldCharType="separate"/>
        </w:r>
        <w:r w:rsidR="00D71FCC">
          <w:rPr>
            <w:noProof/>
            <w:webHidden/>
          </w:rPr>
          <w:t>99</w:t>
        </w:r>
        <w:r w:rsidR="00733830">
          <w:rPr>
            <w:noProof/>
            <w:webHidden/>
          </w:rPr>
          <w:fldChar w:fldCharType="end"/>
        </w:r>
      </w:hyperlink>
    </w:p>
    <w:p w14:paraId="11806617"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19" w:history="1">
        <w:r w:rsidR="00733830" w:rsidRPr="005F4C4E">
          <w:rPr>
            <w:rStyle w:val="Lienhypertexte"/>
            <w:rFonts w:cs="Calibri"/>
            <w:noProof/>
          </w:rPr>
          <w:t>Figure 4.2</w:t>
        </w:r>
        <w:r w:rsidR="00733830" w:rsidRPr="005F4C4E">
          <w:rPr>
            <w:rStyle w:val="Lienhypertexte"/>
            <w:rFonts w:cs="Calibri"/>
            <w:noProof/>
          </w:rPr>
          <w:noBreakHyphen/>
          <w:t>11 : (a) Diagramme de Campbell et (b) diagramme de stabilité du rotor de 700 mm</w:t>
        </w:r>
        <w:r w:rsidR="00733830">
          <w:rPr>
            <w:noProof/>
            <w:webHidden/>
          </w:rPr>
          <w:tab/>
        </w:r>
        <w:r w:rsidR="00733830">
          <w:rPr>
            <w:noProof/>
            <w:webHidden/>
          </w:rPr>
          <w:fldChar w:fldCharType="begin"/>
        </w:r>
        <w:r w:rsidR="00733830">
          <w:rPr>
            <w:noProof/>
            <w:webHidden/>
          </w:rPr>
          <w:instrText xml:space="preserve"> PAGEREF _Toc536627019 \h </w:instrText>
        </w:r>
        <w:r w:rsidR="00733830">
          <w:rPr>
            <w:noProof/>
            <w:webHidden/>
          </w:rPr>
        </w:r>
        <w:r w:rsidR="00733830">
          <w:rPr>
            <w:noProof/>
            <w:webHidden/>
          </w:rPr>
          <w:fldChar w:fldCharType="separate"/>
        </w:r>
        <w:r w:rsidR="00D71FCC">
          <w:rPr>
            <w:noProof/>
            <w:webHidden/>
          </w:rPr>
          <w:t>99</w:t>
        </w:r>
        <w:r w:rsidR="00733830">
          <w:rPr>
            <w:noProof/>
            <w:webHidden/>
          </w:rPr>
          <w:fldChar w:fldCharType="end"/>
        </w:r>
      </w:hyperlink>
    </w:p>
    <w:p w14:paraId="05D93F7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20" w:history="1">
        <w:r w:rsidR="00733830" w:rsidRPr="005F4C4E">
          <w:rPr>
            <w:rStyle w:val="Lienhypertexte"/>
            <w:rFonts w:cs="Calibri"/>
            <w:noProof/>
          </w:rPr>
          <w:t>Figure 4.3</w:t>
        </w:r>
        <w:r w:rsidR="00733830" w:rsidRPr="005F4C4E">
          <w:rPr>
            <w:rStyle w:val="Lienhypertexte"/>
            <w:rFonts w:cs="Calibri"/>
            <w:noProof/>
          </w:rPr>
          <w:noBreakHyphen/>
          <w:t>1 : Modèles thermiques utilisée lors de la simulation de l’effet Morton</w:t>
        </w:r>
        <w:r w:rsidR="00733830">
          <w:rPr>
            <w:noProof/>
            <w:webHidden/>
          </w:rPr>
          <w:tab/>
        </w:r>
        <w:r w:rsidR="00733830">
          <w:rPr>
            <w:noProof/>
            <w:webHidden/>
          </w:rPr>
          <w:fldChar w:fldCharType="begin"/>
        </w:r>
        <w:r w:rsidR="00733830">
          <w:rPr>
            <w:noProof/>
            <w:webHidden/>
          </w:rPr>
          <w:instrText xml:space="preserve"> PAGEREF _Toc536627020 \h </w:instrText>
        </w:r>
        <w:r w:rsidR="00733830">
          <w:rPr>
            <w:noProof/>
            <w:webHidden/>
          </w:rPr>
        </w:r>
        <w:r w:rsidR="00733830">
          <w:rPr>
            <w:noProof/>
            <w:webHidden/>
          </w:rPr>
          <w:fldChar w:fldCharType="separate"/>
        </w:r>
        <w:r w:rsidR="00D71FCC">
          <w:rPr>
            <w:noProof/>
            <w:webHidden/>
          </w:rPr>
          <w:t>100</w:t>
        </w:r>
        <w:r w:rsidR="00733830">
          <w:rPr>
            <w:noProof/>
            <w:webHidden/>
          </w:rPr>
          <w:fldChar w:fldCharType="end"/>
        </w:r>
      </w:hyperlink>
    </w:p>
    <w:p w14:paraId="7A63D001"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21" w:history="1">
        <w:r w:rsidR="00733830" w:rsidRPr="005F4C4E">
          <w:rPr>
            <w:rStyle w:val="Lienhypertexte"/>
            <w:noProof/>
          </w:rPr>
          <w:t>Figure 4.3</w:t>
        </w:r>
        <w:r w:rsidR="00733830" w:rsidRPr="005F4C4E">
          <w:rPr>
            <w:rStyle w:val="Lienhypertexte"/>
            <w:noProof/>
          </w:rPr>
          <w:noBreakHyphen/>
          <w:t>2 : Comparaisons entre les amplitudes des vibrations synchrones calculées et mesurées</w:t>
        </w:r>
        <w:r w:rsidR="00733830">
          <w:rPr>
            <w:noProof/>
            <w:webHidden/>
          </w:rPr>
          <w:tab/>
        </w:r>
        <w:r w:rsidR="00733830">
          <w:rPr>
            <w:noProof/>
            <w:webHidden/>
          </w:rPr>
          <w:fldChar w:fldCharType="begin"/>
        </w:r>
        <w:r w:rsidR="00733830">
          <w:rPr>
            <w:noProof/>
            <w:webHidden/>
          </w:rPr>
          <w:instrText xml:space="preserve"> PAGEREF _Toc536627021 \h </w:instrText>
        </w:r>
        <w:r w:rsidR="00733830">
          <w:rPr>
            <w:noProof/>
            <w:webHidden/>
          </w:rPr>
        </w:r>
        <w:r w:rsidR="00733830">
          <w:rPr>
            <w:noProof/>
            <w:webHidden/>
          </w:rPr>
          <w:fldChar w:fldCharType="separate"/>
        </w:r>
        <w:r w:rsidR="00D71FCC">
          <w:rPr>
            <w:noProof/>
            <w:webHidden/>
          </w:rPr>
          <w:t>101</w:t>
        </w:r>
        <w:r w:rsidR="00733830">
          <w:rPr>
            <w:noProof/>
            <w:webHidden/>
          </w:rPr>
          <w:fldChar w:fldCharType="end"/>
        </w:r>
      </w:hyperlink>
    </w:p>
    <w:p w14:paraId="622F9D2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22" w:history="1">
        <w:r w:rsidR="00733830" w:rsidRPr="005F4C4E">
          <w:rPr>
            <w:rStyle w:val="Lienhypertexte"/>
            <w:noProof/>
          </w:rPr>
          <w:t>Figure 4.3</w:t>
        </w:r>
        <w:r w:rsidR="00733830" w:rsidRPr="005F4C4E">
          <w:rPr>
            <w:rStyle w:val="Lienhypertexte"/>
            <w:noProof/>
          </w:rPr>
          <w:noBreakHyphen/>
          <w:t>3 : Comparaisons entre les phases des vibrations synchrones calculées et mesurées</w:t>
        </w:r>
        <w:r w:rsidR="00733830">
          <w:rPr>
            <w:noProof/>
            <w:webHidden/>
          </w:rPr>
          <w:tab/>
        </w:r>
        <w:r w:rsidR="00733830">
          <w:rPr>
            <w:noProof/>
            <w:webHidden/>
          </w:rPr>
          <w:fldChar w:fldCharType="begin"/>
        </w:r>
        <w:r w:rsidR="00733830">
          <w:rPr>
            <w:noProof/>
            <w:webHidden/>
          </w:rPr>
          <w:instrText xml:space="preserve"> PAGEREF _Toc536627022 \h </w:instrText>
        </w:r>
        <w:r w:rsidR="00733830">
          <w:rPr>
            <w:noProof/>
            <w:webHidden/>
          </w:rPr>
        </w:r>
        <w:r w:rsidR="00733830">
          <w:rPr>
            <w:noProof/>
            <w:webHidden/>
          </w:rPr>
          <w:fldChar w:fldCharType="separate"/>
        </w:r>
        <w:r w:rsidR="00D71FCC">
          <w:rPr>
            <w:noProof/>
            <w:webHidden/>
          </w:rPr>
          <w:t>102</w:t>
        </w:r>
        <w:r w:rsidR="00733830">
          <w:rPr>
            <w:noProof/>
            <w:webHidden/>
          </w:rPr>
          <w:fldChar w:fldCharType="end"/>
        </w:r>
      </w:hyperlink>
    </w:p>
    <w:p w14:paraId="57AD3630"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23" w:history="1">
        <w:r w:rsidR="00733830" w:rsidRPr="005F4C4E">
          <w:rPr>
            <w:rStyle w:val="Lienhypertexte"/>
            <w:noProof/>
          </w:rPr>
          <w:t>Figure 4.3</w:t>
        </w:r>
        <w:r w:rsidR="00733830" w:rsidRPr="005F4C4E">
          <w:rPr>
            <w:rStyle w:val="Lienhypertexte"/>
            <w:noProof/>
          </w:rPr>
          <w:noBreakHyphen/>
          <w:t>4 : Evolution des amplitudes (a) et des phases (b) avec la température pour un balourd constant</w:t>
        </w:r>
        <w:r w:rsidR="00733830">
          <w:rPr>
            <w:noProof/>
            <w:webHidden/>
          </w:rPr>
          <w:tab/>
        </w:r>
        <w:r w:rsidR="00733830">
          <w:rPr>
            <w:noProof/>
            <w:webHidden/>
          </w:rPr>
          <w:fldChar w:fldCharType="begin"/>
        </w:r>
        <w:r w:rsidR="00733830">
          <w:rPr>
            <w:noProof/>
            <w:webHidden/>
          </w:rPr>
          <w:instrText xml:space="preserve"> PAGEREF _Toc536627023 \h </w:instrText>
        </w:r>
        <w:r w:rsidR="00733830">
          <w:rPr>
            <w:noProof/>
            <w:webHidden/>
          </w:rPr>
        </w:r>
        <w:r w:rsidR="00733830">
          <w:rPr>
            <w:noProof/>
            <w:webHidden/>
          </w:rPr>
          <w:fldChar w:fldCharType="separate"/>
        </w:r>
        <w:r w:rsidR="00D71FCC">
          <w:rPr>
            <w:noProof/>
            <w:webHidden/>
          </w:rPr>
          <w:t>104</w:t>
        </w:r>
        <w:r w:rsidR="00733830">
          <w:rPr>
            <w:noProof/>
            <w:webHidden/>
          </w:rPr>
          <w:fldChar w:fldCharType="end"/>
        </w:r>
      </w:hyperlink>
    </w:p>
    <w:p w14:paraId="2B04B8C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24" w:history="1">
        <w:r w:rsidR="00733830" w:rsidRPr="005F4C4E">
          <w:rPr>
            <w:rStyle w:val="Lienhypertexte"/>
            <w:noProof/>
          </w:rPr>
          <w:t>Figure 4.3</w:t>
        </w:r>
        <w:r w:rsidR="00733830" w:rsidRPr="005F4C4E">
          <w:rPr>
            <w:rStyle w:val="Lienhypertexte"/>
            <w:noProof/>
          </w:rPr>
          <w:noBreakHyphen/>
          <w:t>5 : Evolution temporelle la température moyenne à la surface du rotor calculée pour un rotor préchauffé.</w:t>
        </w:r>
        <w:r w:rsidR="00733830">
          <w:rPr>
            <w:noProof/>
            <w:webHidden/>
          </w:rPr>
          <w:tab/>
        </w:r>
        <w:r w:rsidR="00733830">
          <w:rPr>
            <w:noProof/>
            <w:webHidden/>
          </w:rPr>
          <w:fldChar w:fldCharType="begin"/>
        </w:r>
        <w:r w:rsidR="00733830">
          <w:rPr>
            <w:noProof/>
            <w:webHidden/>
          </w:rPr>
          <w:instrText xml:space="preserve"> PAGEREF _Toc536627024 \h </w:instrText>
        </w:r>
        <w:r w:rsidR="00733830">
          <w:rPr>
            <w:noProof/>
            <w:webHidden/>
          </w:rPr>
        </w:r>
        <w:r w:rsidR="00733830">
          <w:rPr>
            <w:noProof/>
            <w:webHidden/>
          </w:rPr>
          <w:fldChar w:fldCharType="separate"/>
        </w:r>
        <w:r w:rsidR="00D71FCC">
          <w:rPr>
            <w:noProof/>
            <w:webHidden/>
          </w:rPr>
          <w:t>104</w:t>
        </w:r>
        <w:r w:rsidR="00733830">
          <w:rPr>
            <w:noProof/>
            <w:webHidden/>
          </w:rPr>
          <w:fldChar w:fldCharType="end"/>
        </w:r>
      </w:hyperlink>
    </w:p>
    <w:p w14:paraId="6F31DFB1"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25" w:history="1">
        <w:r w:rsidR="00733830" w:rsidRPr="005F4C4E">
          <w:rPr>
            <w:rStyle w:val="Lienhypertexte"/>
            <w:noProof/>
          </w:rPr>
          <w:t>Figure 4.3</w:t>
        </w:r>
        <w:r w:rsidR="00733830" w:rsidRPr="005F4C4E">
          <w:rPr>
            <w:rStyle w:val="Lienhypertexte"/>
            <w:noProof/>
          </w:rPr>
          <w:noBreakHyphen/>
          <w:t>6 : Variation dans le temps des phases des vibrations synchrones calculées pour un rotor préchauffé.</w:t>
        </w:r>
        <w:r w:rsidR="00733830">
          <w:rPr>
            <w:noProof/>
            <w:webHidden/>
          </w:rPr>
          <w:tab/>
        </w:r>
        <w:r w:rsidR="00733830">
          <w:rPr>
            <w:noProof/>
            <w:webHidden/>
          </w:rPr>
          <w:fldChar w:fldCharType="begin"/>
        </w:r>
        <w:r w:rsidR="00733830">
          <w:rPr>
            <w:noProof/>
            <w:webHidden/>
          </w:rPr>
          <w:instrText xml:space="preserve"> PAGEREF _Toc536627025 \h </w:instrText>
        </w:r>
        <w:r w:rsidR="00733830">
          <w:rPr>
            <w:noProof/>
            <w:webHidden/>
          </w:rPr>
        </w:r>
        <w:r w:rsidR="00733830">
          <w:rPr>
            <w:noProof/>
            <w:webHidden/>
          </w:rPr>
          <w:fldChar w:fldCharType="separate"/>
        </w:r>
        <w:r w:rsidR="00D71FCC">
          <w:rPr>
            <w:noProof/>
            <w:webHidden/>
          </w:rPr>
          <w:t>105</w:t>
        </w:r>
        <w:r w:rsidR="00733830">
          <w:rPr>
            <w:noProof/>
            <w:webHidden/>
          </w:rPr>
          <w:fldChar w:fldCharType="end"/>
        </w:r>
      </w:hyperlink>
    </w:p>
    <w:p w14:paraId="675F7FFC"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26" w:history="1">
        <w:r w:rsidR="00733830" w:rsidRPr="005F4C4E">
          <w:rPr>
            <w:rStyle w:val="Lienhypertexte"/>
            <w:noProof/>
          </w:rPr>
          <w:t>Figure 4.3</w:t>
        </w:r>
        <w:r w:rsidR="00733830" w:rsidRPr="005F4C4E">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33830">
          <w:rPr>
            <w:noProof/>
            <w:webHidden/>
          </w:rPr>
          <w:tab/>
        </w:r>
        <w:r w:rsidR="00733830">
          <w:rPr>
            <w:noProof/>
            <w:webHidden/>
          </w:rPr>
          <w:fldChar w:fldCharType="begin"/>
        </w:r>
        <w:r w:rsidR="00733830">
          <w:rPr>
            <w:noProof/>
            <w:webHidden/>
          </w:rPr>
          <w:instrText xml:space="preserve"> PAGEREF _Toc536627026 \h </w:instrText>
        </w:r>
        <w:r w:rsidR="00733830">
          <w:rPr>
            <w:noProof/>
            <w:webHidden/>
          </w:rPr>
        </w:r>
        <w:r w:rsidR="00733830">
          <w:rPr>
            <w:noProof/>
            <w:webHidden/>
          </w:rPr>
          <w:fldChar w:fldCharType="separate"/>
        </w:r>
        <w:r w:rsidR="00D71FCC">
          <w:rPr>
            <w:noProof/>
            <w:webHidden/>
          </w:rPr>
          <w:t>105</w:t>
        </w:r>
        <w:r w:rsidR="00733830">
          <w:rPr>
            <w:noProof/>
            <w:webHidden/>
          </w:rPr>
          <w:fldChar w:fldCharType="end"/>
        </w:r>
      </w:hyperlink>
    </w:p>
    <w:p w14:paraId="55BDDBF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27" w:history="1">
        <w:r w:rsidR="00733830" w:rsidRPr="005F4C4E">
          <w:rPr>
            <w:rStyle w:val="Lienhypertexte"/>
            <w:noProof/>
          </w:rPr>
          <w:t>Figure 4.3</w:t>
        </w:r>
        <w:r w:rsidR="00733830" w:rsidRPr="005F4C4E">
          <w:rPr>
            <w:rStyle w:val="Lienhypertexte"/>
            <w:noProof/>
          </w:rPr>
          <w:noBreakHyphen/>
          <w:t xml:space="preserve">8 : Comparaison des températures moyennes à la surface du rotor calculées et mesurées </w:t>
        </w:r>
        <w:r w:rsidR="00733830">
          <w:rPr>
            <w:noProof/>
            <w:webHidden/>
          </w:rPr>
          <w:tab/>
        </w:r>
        <w:r w:rsidR="00733830">
          <w:rPr>
            <w:noProof/>
            <w:webHidden/>
          </w:rPr>
          <w:fldChar w:fldCharType="begin"/>
        </w:r>
        <w:r w:rsidR="00733830">
          <w:rPr>
            <w:noProof/>
            <w:webHidden/>
          </w:rPr>
          <w:instrText xml:space="preserve"> PAGEREF _Toc536627027 \h </w:instrText>
        </w:r>
        <w:r w:rsidR="00733830">
          <w:rPr>
            <w:noProof/>
            <w:webHidden/>
          </w:rPr>
        </w:r>
        <w:r w:rsidR="00733830">
          <w:rPr>
            <w:noProof/>
            <w:webHidden/>
          </w:rPr>
          <w:fldChar w:fldCharType="separate"/>
        </w:r>
        <w:r w:rsidR="00D71FCC">
          <w:rPr>
            <w:noProof/>
            <w:webHidden/>
          </w:rPr>
          <w:t>106</w:t>
        </w:r>
        <w:r w:rsidR="00733830">
          <w:rPr>
            <w:noProof/>
            <w:webHidden/>
          </w:rPr>
          <w:fldChar w:fldCharType="end"/>
        </w:r>
      </w:hyperlink>
    </w:p>
    <w:p w14:paraId="6FAC380B"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28" w:history="1">
        <w:r w:rsidR="00733830" w:rsidRPr="005F4C4E">
          <w:rPr>
            <w:rStyle w:val="Lienhypertexte"/>
            <w:noProof/>
          </w:rPr>
          <w:t>Figure 4.3</w:t>
        </w:r>
        <w:r w:rsidR="00733830" w:rsidRPr="005F4C4E">
          <w:rPr>
            <w:rStyle w:val="Lienhypertexte"/>
            <w:noProof/>
          </w:rPr>
          <w:noBreakHyphen/>
          <w:t>9 : Comparaison des variations des températures calculées et mesurées</w:t>
        </w:r>
        <w:r w:rsidR="00733830">
          <w:rPr>
            <w:noProof/>
            <w:webHidden/>
          </w:rPr>
          <w:tab/>
        </w:r>
        <w:r w:rsidR="00733830">
          <w:rPr>
            <w:noProof/>
            <w:webHidden/>
          </w:rPr>
          <w:fldChar w:fldCharType="begin"/>
        </w:r>
        <w:r w:rsidR="00733830">
          <w:rPr>
            <w:noProof/>
            <w:webHidden/>
          </w:rPr>
          <w:instrText xml:space="preserve"> PAGEREF _Toc536627028 \h </w:instrText>
        </w:r>
        <w:r w:rsidR="00733830">
          <w:rPr>
            <w:noProof/>
            <w:webHidden/>
          </w:rPr>
        </w:r>
        <w:r w:rsidR="00733830">
          <w:rPr>
            <w:noProof/>
            <w:webHidden/>
          </w:rPr>
          <w:fldChar w:fldCharType="separate"/>
        </w:r>
        <w:r w:rsidR="00D71FCC">
          <w:rPr>
            <w:noProof/>
            <w:webHidden/>
          </w:rPr>
          <w:t>106</w:t>
        </w:r>
        <w:r w:rsidR="00733830">
          <w:rPr>
            <w:noProof/>
            <w:webHidden/>
          </w:rPr>
          <w:fldChar w:fldCharType="end"/>
        </w:r>
      </w:hyperlink>
    </w:p>
    <w:p w14:paraId="3CEEE95E"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29" w:history="1">
        <w:r w:rsidR="00733830" w:rsidRPr="005F4C4E">
          <w:rPr>
            <w:rStyle w:val="Lienhypertexte"/>
            <w:noProof/>
          </w:rPr>
          <w:t>Figure 4.3</w:t>
        </w:r>
        <w:r w:rsidR="00733830" w:rsidRPr="005F4C4E">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33830" w:rsidRPr="005F4C4E">
          <w:rPr>
            <w:rStyle w:val="Lienhypertexte"/>
            <w:noProof/>
          </w:rPr>
          <w:t xml:space="preserve"> calculée et mesurée</w:t>
        </w:r>
        <w:r w:rsidR="00733830">
          <w:rPr>
            <w:noProof/>
            <w:webHidden/>
          </w:rPr>
          <w:tab/>
        </w:r>
        <w:r w:rsidR="00733830">
          <w:rPr>
            <w:noProof/>
            <w:webHidden/>
          </w:rPr>
          <w:fldChar w:fldCharType="begin"/>
        </w:r>
        <w:r w:rsidR="00733830">
          <w:rPr>
            <w:noProof/>
            <w:webHidden/>
          </w:rPr>
          <w:instrText xml:space="preserve"> PAGEREF _Toc536627029 \h </w:instrText>
        </w:r>
        <w:r w:rsidR="00733830">
          <w:rPr>
            <w:noProof/>
            <w:webHidden/>
          </w:rPr>
        </w:r>
        <w:r w:rsidR="00733830">
          <w:rPr>
            <w:noProof/>
            <w:webHidden/>
          </w:rPr>
          <w:fldChar w:fldCharType="separate"/>
        </w:r>
        <w:r w:rsidR="00D71FCC">
          <w:rPr>
            <w:noProof/>
            <w:webHidden/>
          </w:rPr>
          <w:t>107</w:t>
        </w:r>
        <w:r w:rsidR="00733830">
          <w:rPr>
            <w:noProof/>
            <w:webHidden/>
          </w:rPr>
          <w:fldChar w:fldCharType="end"/>
        </w:r>
      </w:hyperlink>
    </w:p>
    <w:p w14:paraId="347BA03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30" w:history="1">
        <w:r w:rsidR="00733830" w:rsidRPr="005F4C4E">
          <w:rPr>
            <w:rStyle w:val="Lienhypertexte"/>
            <w:noProof/>
          </w:rPr>
          <w:t>Figure 4.3</w:t>
        </w:r>
        <w:r w:rsidR="00733830" w:rsidRPr="005F4C4E">
          <w:rPr>
            <w:rStyle w:val="Lienhypertexte"/>
            <w:noProof/>
          </w:rPr>
          <w:noBreakHyphen/>
          <w:t>11 : Comparaisons entre le déphasage du point chaud et du point haut calculé et mesuré</w:t>
        </w:r>
        <w:r w:rsidR="00733830">
          <w:rPr>
            <w:noProof/>
            <w:webHidden/>
          </w:rPr>
          <w:tab/>
        </w:r>
        <w:r w:rsidR="00733830">
          <w:rPr>
            <w:noProof/>
            <w:webHidden/>
          </w:rPr>
          <w:fldChar w:fldCharType="begin"/>
        </w:r>
        <w:r w:rsidR="00733830">
          <w:rPr>
            <w:noProof/>
            <w:webHidden/>
          </w:rPr>
          <w:instrText xml:space="preserve"> PAGEREF _Toc536627030 \h </w:instrText>
        </w:r>
        <w:r w:rsidR="00733830">
          <w:rPr>
            <w:noProof/>
            <w:webHidden/>
          </w:rPr>
        </w:r>
        <w:r w:rsidR="00733830">
          <w:rPr>
            <w:noProof/>
            <w:webHidden/>
          </w:rPr>
          <w:fldChar w:fldCharType="separate"/>
        </w:r>
        <w:r w:rsidR="00D71FCC">
          <w:rPr>
            <w:noProof/>
            <w:webHidden/>
          </w:rPr>
          <w:t>108</w:t>
        </w:r>
        <w:r w:rsidR="00733830">
          <w:rPr>
            <w:noProof/>
            <w:webHidden/>
          </w:rPr>
          <w:fldChar w:fldCharType="end"/>
        </w:r>
      </w:hyperlink>
    </w:p>
    <w:p w14:paraId="05BEAC30"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31" w:history="1">
        <w:r w:rsidR="00733830" w:rsidRPr="005F4C4E">
          <w:rPr>
            <w:rStyle w:val="Lienhypertexte"/>
            <w:noProof/>
          </w:rPr>
          <w:t>Figure 4.3</w:t>
        </w:r>
        <w:r w:rsidR="00733830" w:rsidRPr="005F4C4E">
          <w:rPr>
            <w:rStyle w:val="Lienhypertexte"/>
            <w:noProof/>
          </w:rPr>
          <w:noBreakHyphen/>
          <w:t>12 : Diagramme polaire des vibrations synchrones pour le rotor court de 430mm</w:t>
        </w:r>
        <w:r w:rsidR="00733830">
          <w:rPr>
            <w:noProof/>
            <w:webHidden/>
          </w:rPr>
          <w:tab/>
        </w:r>
        <w:r w:rsidR="00733830">
          <w:rPr>
            <w:noProof/>
            <w:webHidden/>
          </w:rPr>
          <w:fldChar w:fldCharType="begin"/>
        </w:r>
        <w:r w:rsidR="00733830">
          <w:rPr>
            <w:noProof/>
            <w:webHidden/>
          </w:rPr>
          <w:instrText xml:space="preserve"> PAGEREF _Toc536627031 \h </w:instrText>
        </w:r>
        <w:r w:rsidR="00733830">
          <w:rPr>
            <w:noProof/>
            <w:webHidden/>
          </w:rPr>
        </w:r>
        <w:r w:rsidR="00733830">
          <w:rPr>
            <w:noProof/>
            <w:webHidden/>
          </w:rPr>
          <w:fldChar w:fldCharType="separate"/>
        </w:r>
        <w:r w:rsidR="00D71FCC">
          <w:rPr>
            <w:noProof/>
            <w:webHidden/>
          </w:rPr>
          <w:t>109</w:t>
        </w:r>
        <w:r w:rsidR="00733830">
          <w:rPr>
            <w:noProof/>
            <w:webHidden/>
          </w:rPr>
          <w:fldChar w:fldCharType="end"/>
        </w:r>
      </w:hyperlink>
    </w:p>
    <w:p w14:paraId="7EE05C1D"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32" w:history="1">
        <w:r w:rsidR="00733830" w:rsidRPr="005F4C4E">
          <w:rPr>
            <w:rStyle w:val="Lienhypertexte"/>
            <w:rFonts w:cs="Calibri"/>
            <w:noProof/>
          </w:rPr>
          <w:t>Figure 4.4</w:t>
        </w:r>
        <w:r w:rsidR="00733830" w:rsidRPr="005F4C4E">
          <w:rPr>
            <w:rStyle w:val="Lienhypertexte"/>
            <w:rFonts w:cs="Calibri"/>
            <w:noProof/>
          </w:rPr>
          <w:noBreakHyphen/>
          <w:t>1 : Amplitude des vibrations synchrones au niveau du palier</w:t>
        </w:r>
        <w:r w:rsidR="00733830">
          <w:rPr>
            <w:noProof/>
            <w:webHidden/>
          </w:rPr>
          <w:tab/>
        </w:r>
        <w:r w:rsidR="00733830">
          <w:rPr>
            <w:noProof/>
            <w:webHidden/>
          </w:rPr>
          <w:fldChar w:fldCharType="begin"/>
        </w:r>
        <w:r w:rsidR="00733830">
          <w:rPr>
            <w:noProof/>
            <w:webHidden/>
          </w:rPr>
          <w:instrText xml:space="preserve"> PAGEREF _Toc536627032 \h </w:instrText>
        </w:r>
        <w:r w:rsidR="00733830">
          <w:rPr>
            <w:noProof/>
            <w:webHidden/>
          </w:rPr>
        </w:r>
        <w:r w:rsidR="00733830">
          <w:rPr>
            <w:noProof/>
            <w:webHidden/>
          </w:rPr>
          <w:fldChar w:fldCharType="separate"/>
        </w:r>
        <w:r w:rsidR="00D71FCC">
          <w:rPr>
            <w:noProof/>
            <w:webHidden/>
          </w:rPr>
          <w:t>110</w:t>
        </w:r>
        <w:r w:rsidR="00733830">
          <w:rPr>
            <w:noProof/>
            <w:webHidden/>
          </w:rPr>
          <w:fldChar w:fldCharType="end"/>
        </w:r>
      </w:hyperlink>
    </w:p>
    <w:p w14:paraId="003ACAF6"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33" w:history="1">
        <w:r w:rsidR="00733830" w:rsidRPr="005F4C4E">
          <w:rPr>
            <w:rStyle w:val="Lienhypertexte"/>
            <w:rFonts w:cs="Calibri"/>
            <w:noProof/>
          </w:rPr>
          <w:t>Figure 4.4</w:t>
        </w:r>
        <w:r w:rsidR="00733830" w:rsidRPr="005F4C4E">
          <w:rPr>
            <w:rStyle w:val="Lienhypertexte"/>
            <w:rFonts w:cs="Calibri"/>
            <w:noProof/>
          </w:rPr>
          <w:noBreakHyphen/>
          <w:t>2 : Phases des vibrations synchrones au niveau du palier</w:t>
        </w:r>
        <w:r w:rsidR="00733830">
          <w:rPr>
            <w:noProof/>
            <w:webHidden/>
          </w:rPr>
          <w:tab/>
        </w:r>
        <w:r w:rsidR="00733830">
          <w:rPr>
            <w:noProof/>
            <w:webHidden/>
          </w:rPr>
          <w:fldChar w:fldCharType="begin"/>
        </w:r>
        <w:r w:rsidR="00733830">
          <w:rPr>
            <w:noProof/>
            <w:webHidden/>
          </w:rPr>
          <w:instrText xml:space="preserve"> PAGEREF _Toc536627033 \h </w:instrText>
        </w:r>
        <w:r w:rsidR="00733830">
          <w:rPr>
            <w:noProof/>
            <w:webHidden/>
          </w:rPr>
        </w:r>
        <w:r w:rsidR="00733830">
          <w:rPr>
            <w:noProof/>
            <w:webHidden/>
          </w:rPr>
          <w:fldChar w:fldCharType="separate"/>
        </w:r>
        <w:r w:rsidR="00D71FCC">
          <w:rPr>
            <w:noProof/>
            <w:webHidden/>
          </w:rPr>
          <w:t>110</w:t>
        </w:r>
        <w:r w:rsidR="00733830">
          <w:rPr>
            <w:noProof/>
            <w:webHidden/>
          </w:rPr>
          <w:fldChar w:fldCharType="end"/>
        </w:r>
      </w:hyperlink>
    </w:p>
    <w:p w14:paraId="6A88EDBF"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34" w:history="1">
        <w:r w:rsidR="00733830" w:rsidRPr="005F4C4E">
          <w:rPr>
            <w:rStyle w:val="Lienhypertexte"/>
            <w:noProof/>
          </w:rPr>
          <w:t>Figure 4.4</w:t>
        </w:r>
        <w:r w:rsidR="00733830" w:rsidRPr="005F4C4E">
          <w:rPr>
            <w:rStyle w:val="Lienhypertexte"/>
            <w:noProof/>
          </w:rPr>
          <w:noBreakHyphen/>
          <w:t>3 : Diagramme polaire des vibrations synchrones pour le rotor long de 700mm</w:t>
        </w:r>
        <w:r w:rsidR="00733830">
          <w:rPr>
            <w:noProof/>
            <w:webHidden/>
          </w:rPr>
          <w:tab/>
        </w:r>
        <w:r w:rsidR="00733830">
          <w:rPr>
            <w:noProof/>
            <w:webHidden/>
          </w:rPr>
          <w:fldChar w:fldCharType="begin"/>
        </w:r>
        <w:r w:rsidR="00733830">
          <w:rPr>
            <w:noProof/>
            <w:webHidden/>
          </w:rPr>
          <w:instrText xml:space="preserve"> PAGEREF _Toc536627034 \h </w:instrText>
        </w:r>
        <w:r w:rsidR="00733830">
          <w:rPr>
            <w:noProof/>
            <w:webHidden/>
          </w:rPr>
        </w:r>
        <w:r w:rsidR="00733830">
          <w:rPr>
            <w:noProof/>
            <w:webHidden/>
          </w:rPr>
          <w:fldChar w:fldCharType="separate"/>
        </w:r>
        <w:r w:rsidR="00D71FCC">
          <w:rPr>
            <w:noProof/>
            <w:webHidden/>
          </w:rPr>
          <w:t>111</w:t>
        </w:r>
        <w:r w:rsidR="00733830">
          <w:rPr>
            <w:noProof/>
            <w:webHidden/>
          </w:rPr>
          <w:fldChar w:fldCharType="end"/>
        </w:r>
      </w:hyperlink>
    </w:p>
    <w:p w14:paraId="2215A2F0"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35" w:history="1">
        <w:r w:rsidR="00733830" w:rsidRPr="005F4C4E">
          <w:rPr>
            <w:rStyle w:val="Lienhypertexte"/>
            <w:rFonts w:cs="Calibri"/>
            <w:noProof/>
          </w:rPr>
          <w:t>Figure 4.4</w:t>
        </w:r>
        <w:r w:rsidR="00733830" w:rsidRPr="005F4C4E">
          <w:rPr>
            <w:rStyle w:val="Lienhypertexte"/>
            <w:rFonts w:cs="Calibri"/>
            <w:noProof/>
          </w:rPr>
          <w:noBreakHyphen/>
          <w:t>4 : Température moyenne à la surface du rotor dans le palier</w:t>
        </w:r>
        <w:r w:rsidR="00733830">
          <w:rPr>
            <w:noProof/>
            <w:webHidden/>
          </w:rPr>
          <w:tab/>
        </w:r>
        <w:r w:rsidR="00733830">
          <w:rPr>
            <w:noProof/>
            <w:webHidden/>
          </w:rPr>
          <w:fldChar w:fldCharType="begin"/>
        </w:r>
        <w:r w:rsidR="00733830">
          <w:rPr>
            <w:noProof/>
            <w:webHidden/>
          </w:rPr>
          <w:instrText xml:space="preserve"> PAGEREF _Toc536627035 \h </w:instrText>
        </w:r>
        <w:r w:rsidR="00733830">
          <w:rPr>
            <w:noProof/>
            <w:webHidden/>
          </w:rPr>
        </w:r>
        <w:r w:rsidR="00733830">
          <w:rPr>
            <w:noProof/>
            <w:webHidden/>
          </w:rPr>
          <w:fldChar w:fldCharType="separate"/>
        </w:r>
        <w:r w:rsidR="00D71FCC">
          <w:rPr>
            <w:noProof/>
            <w:webHidden/>
          </w:rPr>
          <w:t>112</w:t>
        </w:r>
        <w:r w:rsidR="00733830">
          <w:rPr>
            <w:noProof/>
            <w:webHidden/>
          </w:rPr>
          <w:fldChar w:fldCharType="end"/>
        </w:r>
      </w:hyperlink>
    </w:p>
    <w:p w14:paraId="33189E4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36" w:history="1">
        <w:r w:rsidR="00733830" w:rsidRPr="005F4C4E">
          <w:rPr>
            <w:rStyle w:val="Lienhypertexte"/>
            <w:rFonts w:cs="Calibri"/>
            <w:noProof/>
          </w:rPr>
          <w:t>Figure 4.4</w:t>
        </w:r>
        <w:r w:rsidR="00733830" w:rsidRPr="005F4C4E">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33830" w:rsidRPr="005F4C4E">
          <w:rPr>
            <w:rStyle w:val="Lienhypertexte"/>
            <w:rFonts w:cs="Calibri"/>
            <w:noProof/>
          </w:rPr>
          <w:t xml:space="preserve"> au rotor au mi plan du palier</w:t>
        </w:r>
        <w:r w:rsidR="00733830">
          <w:rPr>
            <w:noProof/>
            <w:webHidden/>
          </w:rPr>
          <w:tab/>
        </w:r>
        <w:r w:rsidR="00733830">
          <w:rPr>
            <w:noProof/>
            <w:webHidden/>
          </w:rPr>
          <w:fldChar w:fldCharType="begin"/>
        </w:r>
        <w:r w:rsidR="00733830">
          <w:rPr>
            <w:noProof/>
            <w:webHidden/>
          </w:rPr>
          <w:instrText xml:space="preserve"> PAGEREF _Toc536627036 \h </w:instrText>
        </w:r>
        <w:r w:rsidR="00733830">
          <w:rPr>
            <w:noProof/>
            <w:webHidden/>
          </w:rPr>
        </w:r>
        <w:r w:rsidR="00733830">
          <w:rPr>
            <w:noProof/>
            <w:webHidden/>
          </w:rPr>
          <w:fldChar w:fldCharType="separate"/>
        </w:r>
        <w:r w:rsidR="00D71FCC">
          <w:rPr>
            <w:noProof/>
            <w:webHidden/>
          </w:rPr>
          <w:t>112</w:t>
        </w:r>
        <w:r w:rsidR="00733830">
          <w:rPr>
            <w:noProof/>
            <w:webHidden/>
          </w:rPr>
          <w:fldChar w:fldCharType="end"/>
        </w:r>
      </w:hyperlink>
    </w:p>
    <w:p w14:paraId="527D533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37" w:history="1">
        <w:r w:rsidR="00733830" w:rsidRPr="005F4C4E">
          <w:rPr>
            <w:rStyle w:val="Lienhypertexte"/>
            <w:rFonts w:cs="Calibri"/>
            <w:noProof/>
          </w:rPr>
          <w:t>Figure 4.4</w:t>
        </w:r>
        <w:r w:rsidR="00733830" w:rsidRPr="005F4C4E">
          <w:rPr>
            <w:rStyle w:val="Lienhypertexte"/>
            <w:rFonts w:cs="Calibri"/>
            <w:noProof/>
          </w:rPr>
          <w:noBreakHyphen/>
          <w:t>6 : Phase du point chaud dans la direction circonférentielle du rotor</w:t>
        </w:r>
        <w:r w:rsidR="00733830">
          <w:rPr>
            <w:noProof/>
            <w:webHidden/>
          </w:rPr>
          <w:tab/>
        </w:r>
        <w:r w:rsidR="00733830">
          <w:rPr>
            <w:noProof/>
            <w:webHidden/>
          </w:rPr>
          <w:fldChar w:fldCharType="begin"/>
        </w:r>
        <w:r w:rsidR="00733830">
          <w:rPr>
            <w:noProof/>
            <w:webHidden/>
          </w:rPr>
          <w:instrText xml:space="preserve"> PAGEREF _Toc536627037 \h </w:instrText>
        </w:r>
        <w:r w:rsidR="00733830">
          <w:rPr>
            <w:noProof/>
            <w:webHidden/>
          </w:rPr>
        </w:r>
        <w:r w:rsidR="00733830">
          <w:rPr>
            <w:noProof/>
            <w:webHidden/>
          </w:rPr>
          <w:fldChar w:fldCharType="separate"/>
        </w:r>
        <w:r w:rsidR="00D71FCC">
          <w:rPr>
            <w:noProof/>
            <w:webHidden/>
          </w:rPr>
          <w:t>113</w:t>
        </w:r>
        <w:r w:rsidR="00733830">
          <w:rPr>
            <w:noProof/>
            <w:webHidden/>
          </w:rPr>
          <w:fldChar w:fldCharType="end"/>
        </w:r>
      </w:hyperlink>
    </w:p>
    <w:p w14:paraId="2CEDAEF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38" w:history="1">
        <w:r w:rsidR="00733830" w:rsidRPr="005F4C4E">
          <w:rPr>
            <w:rStyle w:val="Lienhypertexte"/>
            <w:rFonts w:cs="Calibri"/>
            <w:noProof/>
          </w:rPr>
          <w:t>Figure 4.4</w:t>
        </w:r>
        <w:r w:rsidR="00733830" w:rsidRPr="005F4C4E">
          <w:rPr>
            <w:rStyle w:val="Lienhypertexte"/>
            <w:rFonts w:cs="Calibri"/>
            <w:noProof/>
          </w:rPr>
          <w:noBreakHyphen/>
          <w:t>7 : Déphasage du point chaud par rapport au point haut</w:t>
        </w:r>
        <w:r w:rsidR="00733830">
          <w:rPr>
            <w:noProof/>
            <w:webHidden/>
          </w:rPr>
          <w:tab/>
        </w:r>
        <w:r w:rsidR="00733830">
          <w:rPr>
            <w:noProof/>
            <w:webHidden/>
          </w:rPr>
          <w:fldChar w:fldCharType="begin"/>
        </w:r>
        <w:r w:rsidR="00733830">
          <w:rPr>
            <w:noProof/>
            <w:webHidden/>
          </w:rPr>
          <w:instrText xml:space="preserve"> PAGEREF _Toc536627038 \h </w:instrText>
        </w:r>
        <w:r w:rsidR="00733830">
          <w:rPr>
            <w:noProof/>
            <w:webHidden/>
          </w:rPr>
        </w:r>
        <w:r w:rsidR="00733830">
          <w:rPr>
            <w:noProof/>
            <w:webHidden/>
          </w:rPr>
          <w:fldChar w:fldCharType="separate"/>
        </w:r>
        <w:r w:rsidR="00D71FCC">
          <w:rPr>
            <w:noProof/>
            <w:webHidden/>
          </w:rPr>
          <w:t>113</w:t>
        </w:r>
        <w:r w:rsidR="00733830">
          <w:rPr>
            <w:noProof/>
            <w:webHidden/>
          </w:rPr>
          <w:fldChar w:fldCharType="end"/>
        </w:r>
      </w:hyperlink>
    </w:p>
    <w:p w14:paraId="355DC844"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39" w:history="1">
        <w:r w:rsidR="00733830" w:rsidRPr="005F4C4E">
          <w:rPr>
            <w:rStyle w:val="Lienhypertexte"/>
            <w:rFonts w:cs="Calibri"/>
            <w:noProof/>
          </w:rPr>
          <w:t>Figure 5.2</w:t>
        </w:r>
        <w:r w:rsidR="00733830" w:rsidRPr="005F4C4E">
          <w:rPr>
            <w:rStyle w:val="Lienhypertexte"/>
            <w:rFonts w:cs="Calibri"/>
            <w:noProof/>
          </w:rPr>
          <w:noBreakHyphen/>
          <w:t>1 : Résultats des calculs de la réponse au balourd (Um=102.6gmm à 180 deg) du rotor 430mm</w:t>
        </w:r>
        <w:r w:rsidR="00733830">
          <w:rPr>
            <w:noProof/>
            <w:webHidden/>
          </w:rPr>
          <w:tab/>
        </w:r>
        <w:r w:rsidR="00733830">
          <w:rPr>
            <w:noProof/>
            <w:webHidden/>
          </w:rPr>
          <w:fldChar w:fldCharType="begin"/>
        </w:r>
        <w:r w:rsidR="00733830">
          <w:rPr>
            <w:noProof/>
            <w:webHidden/>
          </w:rPr>
          <w:instrText xml:space="preserve"> PAGEREF _Toc536627039 \h </w:instrText>
        </w:r>
        <w:r w:rsidR="00733830">
          <w:rPr>
            <w:noProof/>
            <w:webHidden/>
          </w:rPr>
        </w:r>
        <w:r w:rsidR="00733830">
          <w:rPr>
            <w:noProof/>
            <w:webHidden/>
          </w:rPr>
          <w:fldChar w:fldCharType="separate"/>
        </w:r>
        <w:r w:rsidR="00D71FCC">
          <w:rPr>
            <w:noProof/>
            <w:webHidden/>
          </w:rPr>
          <w:t>123</w:t>
        </w:r>
        <w:r w:rsidR="00733830">
          <w:rPr>
            <w:noProof/>
            <w:webHidden/>
          </w:rPr>
          <w:fldChar w:fldCharType="end"/>
        </w:r>
      </w:hyperlink>
    </w:p>
    <w:p w14:paraId="69D8BBAE"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40" w:history="1">
        <w:r w:rsidR="00733830" w:rsidRPr="005F4C4E">
          <w:rPr>
            <w:rStyle w:val="Lienhypertexte"/>
            <w:noProof/>
          </w:rPr>
          <w:t>Figure 5.2</w:t>
        </w:r>
        <w:r w:rsidR="00733830" w:rsidRPr="005F4C4E">
          <w:rPr>
            <w:rStyle w:val="Lienhypertexte"/>
            <w:noProof/>
          </w:rPr>
          <w:noBreakHyphen/>
          <w:t xml:space="preserve">2 : Résultat du coefficient d’influence </w:t>
        </w:r>
        <m:oMath>
          <m:r>
            <m:rPr>
              <m:sty m:val="bi"/>
            </m:rPr>
            <w:rPr>
              <w:rStyle w:val="Lienhypertexte"/>
              <w:rFonts w:ascii="Cambria Math" w:hAnsi="Cambria Math"/>
              <w:noProof/>
            </w:rPr>
            <m:t>A</m:t>
          </m:r>
        </m:oMath>
        <w:r w:rsidR="00733830" w:rsidRPr="005F4C4E">
          <w:rPr>
            <w:rStyle w:val="Lienhypertexte"/>
            <w:b/>
            <w:noProof/>
          </w:rPr>
          <w:t xml:space="preserve"> </w:t>
        </w:r>
        <w:r w:rsidR="00733830" w:rsidRPr="005F4C4E">
          <w:rPr>
            <w:rStyle w:val="Lienhypertexte"/>
            <w:noProof/>
          </w:rPr>
          <w:t>du rotor 430mm</w:t>
        </w:r>
        <w:r w:rsidR="00733830">
          <w:rPr>
            <w:noProof/>
            <w:webHidden/>
          </w:rPr>
          <w:tab/>
        </w:r>
        <w:r w:rsidR="00733830">
          <w:rPr>
            <w:noProof/>
            <w:webHidden/>
          </w:rPr>
          <w:fldChar w:fldCharType="begin"/>
        </w:r>
        <w:r w:rsidR="00733830">
          <w:rPr>
            <w:noProof/>
            <w:webHidden/>
          </w:rPr>
          <w:instrText xml:space="preserve"> PAGEREF _Toc536627040 \h </w:instrText>
        </w:r>
        <w:r w:rsidR="00733830">
          <w:rPr>
            <w:noProof/>
            <w:webHidden/>
          </w:rPr>
        </w:r>
        <w:r w:rsidR="00733830">
          <w:rPr>
            <w:noProof/>
            <w:webHidden/>
          </w:rPr>
          <w:fldChar w:fldCharType="separate"/>
        </w:r>
        <w:r w:rsidR="00D71FCC">
          <w:rPr>
            <w:noProof/>
            <w:webHidden/>
          </w:rPr>
          <w:t>124</w:t>
        </w:r>
        <w:r w:rsidR="00733830">
          <w:rPr>
            <w:noProof/>
            <w:webHidden/>
          </w:rPr>
          <w:fldChar w:fldCharType="end"/>
        </w:r>
      </w:hyperlink>
    </w:p>
    <w:p w14:paraId="3AA50064"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41" w:history="1">
        <w:r w:rsidR="00733830" w:rsidRPr="005F4C4E">
          <w:rPr>
            <w:rStyle w:val="Lienhypertexte"/>
            <w:noProof/>
          </w:rPr>
          <w:t>Figure 5.2</w:t>
        </w:r>
        <w:r w:rsidR="00733830" w:rsidRPr="005F4C4E">
          <w:rPr>
            <w:rStyle w:val="Lienhypertexte"/>
            <w:noProof/>
          </w:rPr>
          <w:noBreakHyphen/>
          <w:t xml:space="preserve">3 : Résultat du coefficient d’influence </w:t>
        </w:r>
        <m:oMath>
          <m:r>
            <m:rPr>
              <m:sty m:val="bi"/>
            </m:rPr>
            <w:rPr>
              <w:rStyle w:val="Lienhypertexte"/>
              <w:rFonts w:ascii="Cambria Math" w:hAnsi="Cambria Math"/>
              <w:noProof/>
            </w:rPr>
            <m:t>B</m:t>
          </m:r>
        </m:oMath>
        <w:r w:rsidR="00733830" w:rsidRPr="005F4C4E">
          <w:rPr>
            <w:rStyle w:val="Lienhypertexte"/>
            <w:b/>
            <w:noProof/>
          </w:rPr>
          <w:t xml:space="preserve"> </w:t>
        </w:r>
        <w:r w:rsidR="00733830" w:rsidRPr="005F4C4E">
          <w:rPr>
            <w:rStyle w:val="Lienhypertexte"/>
            <w:noProof/>
          </w:rPr>
          <w:t>du rotor 430mm</w:t>
        </w:r>
        <w:r w:rsidR="00733830">
          <w:rPr>
            <w:noProof/>
            <w:webHidden/>
          </w:rPr>
          <w:tab/>
        </w:r>
        <w:r w:rsidR="00733830">
          <w:rPr>
            <w:noProof/>
            <w:webHidden/>
          </w:rPr>
          <w:fldChar w:fldCharType="begin"/>
        </w:r>
        <w:r w:rsidR="00733830">
          <w:rPr>
            <w:noProof/>
            <w:webHidden/>
          </w:rPr>
          <w:instrText xml:space="preserve"> PAGEREF _Toc536627041 \h </w:instrText>
        </w:r>
        <w:r w:rsidR="00733830">
          <w:rPr>
            <w:noProof/>
            <w:webHidden/>
          </w:rPr>
        </w:r>
        <w:r w:rsidR="00733830">
          <w:rPr>
            <w:noProof/>
            <w:webHidden/>
          </w:rPr>
          <w:fldChar w:fldCharType="separate"/>
        </w:r>
        <w:r w:rsidR="00D71FCC">
          <w:rPr>
            <w:noProof/>
            <w:webHidden/>
          </w:rPr>
          <w:t>125</w:t>
        </w:r>
        <w:r w:rsidR="00733830">
          <w:rPr>
            <w:noProof/>
            <w:webHidden/>
          </w:rPr>
          <w:fldChar w:fldCharType="end"/>
        </w:r>
      </w:hyperlink>
    </w:p>
    <w:p w14:paraId="670CD1AB"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42" w:history="1">
        <w:r w:rsidR="00733830" w:rsidRPr="005F4C4E">
          <w:rPr>
            <w:rStyle w:val="Lienhypertexte"/>
            <w:rFonts w:eastAsia="Calibri" w:cs="Calibri"/>
            <w:noProof/>
            <w:lang w:eastAsia="en-US"/>
          </w:rPr>
          <w:t>Figure 5.2</w:t>
        </w:r>
        <w:r w:rsidR="00733830" w:rsidRPr="005F4C4E">
          <w:rPr>
            <w:rStyle w:val="Lienhypertexte"/>
            <w:rFonts w:eastAsia="Calibri" w:cs="Calibri"/>
            <w:noProof/>
            <w:lang w:eastAsia="en-US"/>
          </w:rPr>
          <w:noBreakHyphen/>
          <w:t>4 : La flexion thermique</w:t>
        </w:r>
        <w:r w:rsidR="00733830" w:rsidRPr="005F4C4E">
          <w:rPr>
            <w:rStyle w:val="Lienhypertexte"/>
            <w:rFonts w:cs="Calibri"/>
            <w:noProof/>
          </w:rPr>
          <w:t xml:space="preserve"> du rotor 430mm supporté par les paliers aux vitesses de rotation différentes  sous un chargement thermique unitaire.</w:t>
        </w:r>
        <w:r w:rsidR="00733830">
          <w:rPr>
            <w:noProof/>
            <w:webHidden/>
          </w:rPr>
          <w:tab/>
        </w:r>
        <w:r w:rsidR="00733830">
          <w:rPr>
            <w:noProof/>
            <w:webHidden/>
          </w:rPr>
          <w:fldChar w:fldCharType="begin"/>
        </w:r>
        <w:r w:rsidR="00733830">
          <w:rPr>
            <w:noProof/>
            <w:webHidden/>
          </w:rPr>
          <w:instrText xml:space="preserve"> PAGEREF _Toc536627042 \h </w:instrText>
        </w:r>
        <w:r w:rsidR="00733830">
          <w:rPr>
            <w:noProof/>
            <w:webHidden/>
          </w:rPr>
        </w:r>
        <w:r w:rsidR="00733830">
          <w:rPr>
            <w:noProof/>
            <w:webHidden/>
          </w:rPr>
          <w:fldChar w:fldCharType="separate"/>
        </w:r>
        <w:r w:rsidR="00D71FCC">
          <w:rPr>
            <w:noProof/>
            <w:webHidden/>
          </w:rPr>
          <w:t>126</w:t>
        </w:r>
        <w:r w:rsidR="00733830">
          <w:rPr>
            <w:noProof/>
            <w:webHidden/>
          </w:rPr>
          <w:fldChar w:fldCharType="end"/>
        </w:r>
      </w:hyperlink>
    </w:p>
    <w:p w14:paraId="71D4890D"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43" w:history="1">
        <w:r w:rsidR="00733830" w:rsidRPr="005F4C4E">
          <w:rPr>
            <w:rStyle w:val="Lienhypertexte"/>
            <w:noProof/>
          </w:rPr>
          <w:t>Figure 5.2</w:t>
        </w:r>
        <w:r w:rsidR="00733830" w:rsidRPr="005F4C4E">
          <w:rPr>
            <w:rStyle w:val="Lienhypertexte"/>
            <w:noProof/>
          </w:rPr>
          <w:noBreakHyphen/>
          <w:t>5 : champ de température imposé au modèle thermomécanique</w:t>
        </w:r>
        <w:r w:rsidR="00733830">
          <w:rPr>
            <w:noProof/>
            <w:webHidden/>
          </w:rPr>
          <w:tab/>
        </w:r>
        <w:r w:rsidR="00733830">
          <w:rPr>
            <w:noProof/>
            <w:webHidden/>
          </w:rPr>
          <w:fldChar w:fldCharType="begin"/>
        </w:r>
        <w:r w:rsidR="00733830">
          <w:rPr>
            <w:noProof/>
            <w:webHidden/>
          </w:rPr>
          <w:instrText xml:space="preserve"> PAGEREF _Toc536627043 \h </w:instrText>
        </w:r>
        <w:r w:rsidR="00733830">
          <w:rPr>
            <w:noProof/>
            <w:webHidden/>
          </w:rPr>
        </w:r>
        <w:r w:rsidR="00733830">
          <w:rPr>
            <w:noProof/>
            <w:webHidden/>
          </w:rPr>
          <w:fldChar w:fldCharType="separate"/>
        </w:r>
        <w:r w:rsidR="00D71FCC">
          <w:rPr>
            <w:noProof/>
            <w:webHidden/>
          </w:rPr>
          <w:t>127</w:t>
        </w:r>
        <w:r w:rsidR="00733830">
          <w:rPr>
            <w:noProof/>
            <w:webHidden/>
          </w:rPr>
          <w:fldChar w:fldCharType="end"/>
        </w:r>
      </w:hyperlink>
    </w:p>
    <w:p w14:paraId="019AA23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44" w:history="1">
        <w:r w:rsidR="00733830" w:rsidRPr="005F4C4E">
          <w:rPr>
            <w:rStyle w:val="Lienhypertexte"/>
            <w:rFonts w:cs="Calibri"/>
            <w:noProof/>
          </w:rPr>
          <w:t>Figure 5.2</w:t>
        </w:r>
        <w:r w:rsidR="00733830" w:rsidRPr="005F4C4E">
          <w:rPr>
            <w:rStyle w:val="Lienhypertexte"/>
            <w:rFonts w:cs="Calibri"/>
            <w:noProof/>
          </w:rPr>
          <w:noBreakHyphen/>
          <w:t xml:space="preserve">6 : déflexion de la fibre neutre du rotor 430mm sous un chargement </w:t>
        </w:r>
        <m:oMath>
          <m:r>
            <m:rPr>
              <m:sty m:val="p"/>
            </m:rPr>
            <w:rPr>
              <w:rStyle w:val="Lienhypertexte"/>
              <w:rFonts w:ascii="Cambria Math" w:hAnsi="Cambria Math" w:cs="Calibri"/>
              <w:noProof/>
            </w:rPr>
            <m:t>∆</m:t>
          </m:r>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33830">
          <w:rPr>
            <w:noProof/>
            <w:webHidden/>
          </w:rPr>
          <w:tab/>
        </w:r>
        <w:r w:rsidR="00733830">
          <w:rPr>
            <w:noProof/>
            <w:webHidden/>
          </w:rPr>
          <w:fldChar w:fldCharType="begin"/>
        </w:r>
        <w:r w:rsidR="00733830">
          <w:rPr>
            <w:noProof/>
            <w:webHidden/>
          </w:rPr>
          <w:instrText xml:space="preserve"> PAGEREF _Toc536627044 \h </w:instrText>
        </w:r>
        <w:r w:rsidR="00733830">
          <w:rPr>
            <w:noProof/>
            <w:webHidden/>
          </w:rPr>
        </w:r>
        <w:r w:rsidR="00733830">
          <w:rPr>
            <w:noProof/>
            <w:webHidden/>
          </w:rPr>
          <w:fldChar w:fldCharType="separate"/>
        </w:r>
        <w:r w:rsidR="00D71FCC">
          <w:rPr>
            <w:noProof/>
            <w:webHidden/>
          </w:rPr>
          <w:t>127</w:t>
        </w:r>
        <w:r w:rsidR="00733830">
          <w:rPr>
            <w:noProof/>
            <w:webHidden/>
          </w:rPr>
          <w:fldChar w:fldCharType="end"/>
        </w:r>
      </w:hyperlink>
    </w:p>
    <w:p w14:paraId="244D365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45" w:history="1">
        <w:r w:rsidR="00733830" w:rsidRPr="005F4C4E">
          <w:rPr>
            <w:rStyle w:val="Lienhypertexte"/>
            <w:rFonts w:cs="Calibri"/>
            <w:noProof/>
          </w:rPr>
          <w:t>Figure 5.2</w:t>
        </w:r>
        <w:r w:rsidR="00733830" w:rsidRPr="005F4C4E">
          <w:rPr>
            <w:rStyle w:val="Lienhypertexte"/>
            <w:rFonts w:cs="Calibri"/>
            <w:noProof/>
          </w:rPr>
          <w:noBreakHyphen/>
          <w:t>7 : Résultat des analyses de la stabilité de l’effet Morton du rotor court 430mm</w:t>
        </w:r>
        <w:r w:rsidR="00733830">
          <w:rPr>
            <w:noProof/>
            <w:webHidden/>
          </w:rPr>
          <w:tab/>
        </w:r>
        <w:r w:rsidR="00733830">
          <w:rPr>
            <w:noProof/>
            <w:webHidden/>
          </w:rPr>
          <w:fldChar w:fldCharType="begin"/>
        </w:r>
        <w:r w:rsidR="00733830">
          <w:rPr>
            <w:noProof/>
            <w:webHidden/>
          </w:rPr>
          <w:instrText xml:space="preserve"> PAGEREF _Toc536627045 \h </w:instrText>
        </w:r>
        <w:r w:rsidR="00733830">
          <w:rPr>
            <w:noProof/>
            <w:webHidden/>
          </w:rPr>
        </w:r>
        <w:r w:rsidR="00733830">
          <w:rPr>
            <w:noProof/>
            <w:webHidden/>
          </w:rPr>
          <w:fldChar w:fldCharType="separate"/>
        </w:r>
        <w:r w:rsidR="00D71FCC">
          <w:rPr>
            <w:noProof/>
            <w:webHidden/>
          </w:rPr>
          <w:t>128</w:t>
        </w:r>
        <w:r w:rsidR="00733830">
          <w:rPr>
            <w:noProof/>
            <w:webHidden/>
          </w:rPr>
          <w:fldChar w:fldCharType="end"/>
        </w:r>
      </w:hyperlink>
    </w:p>
    <w:p w14:paraId="412ADA89"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46" w:history="1">
        <w:r w:rsidR="00733830" w:rsidRPr="005F4C4E">
          <w:rPr>
            <w:rStyle w:val="Lienhypertexte"/>
            <w:rFonts w:cs="Calibri"/>
            <w:noProof/>
          </w:rPr>
          <w:t>Figure 5.2</w:t>
        </w:r>
        <w:r w:rsidR="00733830" w:rsidRPr="005F4C4E">
          <w:rPr>
            <w:rStyle w:val="Lienhypertexte"/>
            <w:rFonts w:cs="Calibri"/>
            <w:noProof/>
          </w:rPr>
          <w:noBreakHyphen/>
          <w:t>8 : Résultats du calcul de la réponse au balourd (Um différent à 180 deg) du rotor 700mm</w:t>
        </w:r>
        <w:r w:rsidR="00733830">
          <w:rPr>
            <w:noProof/>
            <w:webHidden/>
          </w:rPr>
          <w:tab/>
        </w:r>
        <w:r w:rsidR="00733830">
          <w:rPr>
            <w:noProof/>
            <w:webHidden/>
          </w:rPr>
          <w:fldChar w:fldCharType="begin"/>
        </w:r>
        <w:r w:rsidR="00733830">
          <w:rPr>
            <w:noProof/>
            <w:webHidden/>
          </w:rPr>
          <w:instrText xml:space="preserve"> PAGEREF _Toc536627046 \h </w:instrText>
        </w:r>
        <w:r w:rsidR="00733830">
          <w:rPr>
            <w:noProof/>
            <w:webHidden/>
          </w:rPr>
        </w:r>
        <w:r w:rsidR="00733830">
          <w:rPr>
            <w:noProof/>
            <w:webHidden/>
          </w:rPr>
          <w:fldChar w:fldCharType="separate"/>
        </w:r>
        <w:r w:rsidR="00D71FCC">
          <w:rPr>
            <w:noProof/>
            <w:webHidden/>
          </w:rPr>
          <w:t>130</w:t>
        </w:r>
        <w:r w:rsidR="00733830">
          <w:rPr>
            <w:noProof/>
            <w:webHidden/>
          </w:rPr>
          <w:fldChar w:fldCharType="end"/>
        </w:r>
      </w:hyperlink>
    </w:p>
    <w:p w14:paraId="240E95D2"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47" w:history="1">
        <w:r w:rsidR="00733830" w:rsidRPr="005F4C4E">
          <w:rPr>
            <w:rStyle w:val="Lienhypertexte"/>
            <w:noProof/>
          </w:rPr>
          <w:t>Figure 5.2</w:t>
        </w:r>
        <w:r w:rsidR="00733830" w:rsidRPr="005F4C4E">
          <w:rPr>
            <w:rStyle w:val="Lienhypertexte"/>
            <w:noProof/>
          </w:rPr>
          <w:noBreakHyphen/>
          <w:t xml:space="preserve">9 : Résultats du coefficient d’influence </w:t>
        </w:r>
        <m:oMath>
          <m:r>
            <m:rPr>
              <m:sty m:val="bi"/>
            </m:rPr>
            <w:rPr>
              <w:rStyle w:val="Lienhypertexte"/>
              <w:rFonts w:ascii="Cambria Math" w:hAnsi="Cambria Math"/>
              <w:noProof/>
            </w:rPr>
            <m:t>A</m:t>
          </m:r>
        </m:oMath>
        <w:r w:rsidR="00733830" w:rsidRPr="005F4C4E">
          <w:rPr>
            <w:rStyle w:val="Lienhypertexte"/>
            <w:b/>
            <w:noProof/>
          </w:rPr>
          <w:t xml:space="preserve"> </w:t>
        </w:r>
        <w:r w:rsidR="00733830" w:rsidRPr="005F4C4E">
          <w:rPr>
            <w:rStyle w:val="Lienhypertexte"/>
            <w:noProof/>
          </w:rPr>
          <w:t>du rotor 700mm: (a) module et (b) phase</w:t>
        </w:r>
        <w:r w:rsidR="00733830">
          <w:rPr>
            <w:noProof/>
            <w:webHidden/>
          </w:rPr>
          <w:tab/>
        </w:r>
        <w:r w:rsidR="00733830">
          <w:rPr>
            <w:noProof/>
            <w:webHidden/>
          </w:rPr>
          <w:fldChar w:fldCharType="begin"/>
        </w:r>
        <w:r w:rsidR="00733830">
          <w:rPr>
            <w:noProof/>
            <w:webHidden/>
          </w:rPr>
          <w:instrText xml:space="preserve"> PAGEREF _Toc536627047 \h </w:instrText>
        </w:r>
        <w:r w:rsidR="00733830">
          <w:rPr>
            <w:noProof/>
            <w:webHidden/>
          </w:rPr>
        </w:r>
        <w:r w:rsidR="00733830">
          <w:rPr>
            <w:noProof/>
            <w:webHidden/>
          </w:rPr>
          <w:fldChar w:fldCharType="separate"/>
        </w:r>
        <w:r w:rsidR="00D71FCC">
          <w:rPr>
            <w:noProof/>
            <w:webHidden/>
          </w:rPr>
          <w:t>131</w:t>
        </w:r>
        <w:r w:rsidR="00733830">
          <w:rPr>
            <w:noProof/>
            <w:webHidden/>
          </w:rPr>
          <w:fldChar w:fldCharType="end"/>
        </w:r>
      </w:hyperlink>
    </w:p>
    <w:p w14:paraId="5E966591"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48" w:history="1">
        <w:r w:rsidR="00733830" w:rsidRPr="005F4C4E">
          <w:rPr>
            <w:rStyle w:val="Lienhypertexte"/>
            <w:noProof/>
          </w:rPr>
          <w:t>Figure 5.2</w:t>
        </w:r>
        <w:r w:rsidR="00733830" w:rsidRPr="005F4C4E">
          <w:rPr>
            <w:rStyle w:val="Lienhypertexte"/>
            <w:noProof/>
          </w:rPr>
          <w:noBreakHyphen/>
          <w:t xml:space="preserve">10 : Résultats du coefficient d’influence </w:t>
        </w:r>
        <m:oMath>
          <m:r>
            <m:rPr>
              <m:sty m:val="bi"/>
            </m:rPr>
            <w:rPr>
              <w:rStyle w:val="Lienhypertexte"/>
              <w:rFonts w:ascii="Cambria Math" w:hAnsi="Cambria Math"/>
              <w:noProof/>
            </w:rPr>
            <m:t>B</m:t>
          </m:r>
        </m:oMath>
        <w:r w:rsidR="00733830" w:rsidRPr="005F4C4E">
          <w:rPr>
            <w:rStyle w:val="Lienhypertexte"/>
            <w:b/>
            <w:noProof/>
          </w:rPr>
          <w:t xml:space="preserve"> </w:t>
        </w:r>
        <w:r w:rsidR="00733830" w:rsidRPr="005F4C4E">
          <w:rPr>
            <w:rStyle w:val="Lienhypertexte"/>
            <w:noProof/>
          </w:rPr>
          <w:t>du rotor 700mm</w:t>
        </w:r>
        <w:r w:rsidR="00733830">
          <w:rPr>
            <w:noProof/>
            <w:webHidden/>
          </w:rPr>
          <w:tab/>
        </w:r>
        <w:r w:rsidR="00733830">
          <w:rPr>
            <w:noProof/>
            <w:webHidden/>
          </w:rPr>
          <w:fldChar w:fldCharType="begin"/>
        </w:r>
        <w:r w:rsidR="00733830">
          <w:rPr>
            <w:noProof/>
            <w:webHidden/>
          </w:rPr>
          <w:instrText xml:space="preserve"> PAGEREF _Toc536627048 \h </w:instrText>
        </w:r>
        <w:r w:rsidR="00733830">
          <w:rPr>
            <w:noProof/>
            <w:webHidden/>
          </w:rPr>
        </w:r>
        <w:r w:rsidR="00733830">
          <w:rPr>
            <w:noProof/>
            <w:webHidden/>
          </w:rPr>
          <w:fldChar w:fldCharType="separate"/>
        </w:r>
        <w:r w:rsidR="00D71FCC">
          <w:rPr>
            <w:noProof/>
            <w:webHidden/>
          </w:rPr>
          <w:t>132</w:t>
        </w:r>
        <w:r w:rsidR="00733830">
          <w:rPr>
            <w:noProof/>
            <w:webHidden/>
          </w:rPr>
          <w:fldChar w:fldCharType="end"/>
        </w:r>
      </w:hyperlink>
    </w:p>
    <w:p w14:paraId="4AC34211"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49" w:history="1">
        <w:r w:rsidR="00733830" w:rsidRPr="005F4C4E">
          <w:rPr>
            <w:rStyle w:val="Lienhypertexte"/>
            <w:rFonts w:cs="Calibri"/>
            <w:noProof/>
          </w:rPr>
          <w:t>Figure 5.2</w:t>
        </w:r>
        <w:r w:rsidR="00733830" w:rsidRPr="005F4C4E">
          <w:rPr>
            <w:rStyle w:val="Lienhypertexte"/>
            <w:rFonts w:cs="Calibri"/>
            <w:noProof/>
          </w:rPr>
          <w:noBreakHyphen/>
          <w:t xml:space="preserve">11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33830">
          <w:rPr>
            <w:noProof/>
            <w:webHidden/>
          </w:rPr>
          <w:tab/>
        </w:r>
        <w:r w:rsidR="00733830">
          <w:rPr>
            <w:noProof/>
            <w:webHidden/>
          </w:rPr>
          <w:fldChar w:fldCharType="begin"/>
        </w:r>
        <w:r w:rsidR="00733830">
          <w:rPr>
            <w:noProof/>
            <w:webHidden/>
          </w:rPr>
          <w:instrText xml:space="preserve"> PAGEREF _Toc536627049 \h </w:instrText>
        </w:r>
        <w:r w:rsidR="00733830">
          <w:rPr>
            <w:noProof/>
            <w:webHidden/>
          </w:rPr>
        </w:r>
        <w:r w:rsidR="00733830">
          <w:rPr>
            <w:noProof/>
            <w:webHidden/>
          </w:rPr>
          <w:fldChar w:fldCharType="separate"/>
        </w:r>
        <w:r w:rsidR="00D71FCC">
          <w:rPr>
            <w:noProof/>
            <w:webHidden/>
          </w:rPr>
          <w:t>133</w:t>
        </w:r>
        <w:r w:rsidR="00733830">
          <w:rPr>
            <w:noProof/>
            <w:webHidden/>
          </w:rPr>
          <w:fldChar w:fldCharType="end"/>
        </w:r>
      </w:hyperlink>
    </w:p>
    <w:p w14:paraId="3FCA709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50" w:history="1">
        <w:r w:rsidR="00733830" w:rsidRPr="005F4C4E">
          <w:rPr>
            <w:rStyle w:val="Lienhypertexte"/>
            <w:rFonts w:cs="Calibri"/>
            <w:noProof/>
          </w:rPr>
          <w:t>Figure 5.2</w:t>
        </w:r>
        <w:r w:rsidR="00733830" w:rsidRPr="005F4C4E">
          <w:rPr>
            <w:rStyle w:val="Lienhypertexte"/>
            <w:rFonts w:cs="Calibri"/>
            <w:noProof/>
          </w:rPr>
          <w:noBreakHyphen/>
          <w:t>12 : Diagramme de stabilité de l’effet Morton du rotor flexible</w:t>
        </w:r>
        <w:r w:rsidR="00733830">
          <w:rPr>
            <w:noProof/>
            <w:webHidden/>
          </w:rPr>
          <w:tab/>
        </w:r>
        <w:r w:rsidR="00733830">
          <w:rPr>
            <w:noProof/>
            <w:webHidden/>
          </w:rPr>
          <w:fldChar w:fldCharType="begin"/>
        </w:r>
        <w:r w:rsidR="00733830">
          <w:rPr>
            <w:noProof/>
            <w:webHidden/>
          </w:rPr>
          <w:instrText xml:space="preserve"> PAGEREF _Toc536627050 \h </w:instrText>
        </w:r>
        <w:r w:rsidR="00733830">
          <w:rPr>
            <w:noProof/>
            <w:webHidden/>
          </w:rPr>
        </w:r>
        <w:r w:rsidR="00733830">
          <w:rPr>
            <w:noProof/>
            <w:webHidden/>
          </w:rPr>
          <w:fldChar w:fldCharType="separate"/>
        </w:r>
        <w:r w:rsidR="00D71FCC">
          <w:rPr>
            <w:noProof/>
            <w:webHidden/>
          </w:rPr>
          <w:t>134</w:t>
        </w:r>
        <w:r w:rsidR="00733830">
          <w:rPr>
            <w:noProof/>
            <w:webHidden/>
          </w:rPr>
          <w:fldChar w:fldCharType="end"/>
        </w:r>
      </w:hyperlink>
    </w:p>
    <w:p w14:paraId="544D8E8B"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51" w:history="1">
        <w:r w:rsidR="00733830" w:rsidRPr="005F4C4E">
          <w:rPr>
            <w:rStyle w:val="Lienhypertexte"/>
            <w:noProof/>
          </w:rPr>
          <w:t>Figure 5.3</w:t>
        </w:r>
        <w:r w:rsidR="00733830" w:rsidRPr="005F4C4E">
          <w:rPr>
            <w:rStyle w:val="Lienhypertexte"/>
            <w:noProof/>
          </w:rPr>
          <w:noBreakHyphen/>
          <w:t xml:space="preserve">1 : Configuration du rotor présenté par Faulkner et al. </w:t>
        </w:r>
        <w:r w:rsidR="00733830" w:rsidRPr="005F4C4E">
          <w:rPr>
            <w:rStyle w:val="Lienhypertexte"/>
            <w:b/>
            <w:noProof/>
          </w:rPr>
          <w:t>[55]</w:t>
        </w:r>
        <w:r w:rsidR="00733830">
          <w:rPr>
            <w:noProof/>
            <w:webHidden/>
          </w:rPr>
          <w:tab/>
        </w:r>
        <w:r w:rsidR="00733830">
          <w:rPr>
            <w:noProof/>
            <w:webHidden/>
          </w:rPr>
          <w:fldChar w:fldCharType="begin"/>
        </w:r>
        <w:r w:rsidR="00733830">
          <w:rPr>
            <w:noProof/>
            <w:webHidden/>
          </w:rPr>
          <w:instrText xml:space="preserve"> PAGEREF _Toc536627051 \h </w:instrText>
        </w:r>
        <w:r w:rsidR="00733830">
          <w:rPr>
            <w:noProof/>
            <w:webHidden/>
          </w:rPr>
        </w:r>
        <w:r w:rsidR="00733830">
          <w:rPr>
            <w:noProof/>
            <w:webHidden/>
          </w:rPr>
          <w:fldChar w:fldCharType="separate"/>
        </w:r>
        <w:r w:rsidR="00D71FCC">
          <w:rPr>
            <w:noProof/>
            <w:webHidden/>
          </w:rPr>
          <w:t>135</w:t>
        </w:r>
        <w:r w:rsidR="00733830">
          <w:rPr>
            <w:noProof/>
            <w:webHidden/>
          </w:rPr>
          <w:fldChar w:fldCharType="end"/>
        </w:r>
      </w:hyperlink>
    </w:p>
    <w:p w14:paraId="3E624DD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52" w:history="1">
        <w:r w:rsidR="00733830" w:rsidRPr="005F4C4E">
          <w:rPr>
            <w:rStyle w:val="Lienhypertexte"/>
            <w:noProof/>
          </w:rPr>
          <w:t>Figure 5.3</w:t>
        </w:r>
        <w:r w:rsidR="00733830" w:rsidRPr="005F4C4E">
          <w:rPr>
            <w:rStyle w:val="Lienhypertexte"/>
            <w:noProof/>
          </w:rPr>
          <w:noBreakHyphen/>
          <w:t xml:space="preserve">2 : Configuration du rotor symétrique décrit par Keogh et Morton </w:t>
        </w:r>
        <w:r w:rsidR="00733830" w:rsidRPr="005F4C4E">
          <w:rPr>
            <w:rStyle w:val="Lienhypertexte"/>
            <w:b/>
            <w:noProof/>
          </w:rPr>
          <w:t>[21]</w:t>
        </w:r>
        <w:r w:rsidR="00733830">
          <w:rPr>
            <w:noProof/>
            <w:webHidden/>
          </w:rPr>
          <w:tab/>
        </w:r>
        <w:r w:rsidR="00733830">
          <w:rPr>
            <w:noProof/>
            <w:webHidden/>
          </w:rPr>
          <w:fldChar w:fldCharType="begin"/>
        </w:r>
        <w:r w:rsidR="00733830">
          <w:rPr>
            <w:noProof/>
            <w:webHidden/>
          </w:rPr>
          <w:instrText xml:space="preserve"> PAGEREF _Toc536627052 \h </w:instrText>
        </w:r>
        <w:r w:rsidR="00733830">
          <w:rPr>
            <w:noProof/>
            <w:webHidden/>
          </w:rPr>
        </w:r>
        <w:r w:rsidR="00733830">
          <w:rPr>
            <w:noProof/>
            <w:webHidden/>
          </w:rPr>
          <w:fldChar w:fldCharType="separate"/>
        </w:r>
        <w:r w:rsidR="00D71FCC">
          <w:rPr>
            <w:noProof/>
            <w:webHidden/>
          </w:rPr>
          <w:t>136</w:t>
        </w:r>
        <w:r w:rsidR="00733830">
          <w:rPr>
            <w:noProof/>
            <w:webHidden/>
          </w:rPr>
          <w:fldChar w:fldCharType="end"/>
        </w:r>
      </w:hyperlink>
    </w:p>
    <w:p w14:paraId="5C51787D"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53" w:history="1">
        <w:r w:rsidR="00733830" w:rsidRPr="005F4C4E">
          <w:rPr>
            <w:rStyle w:val="Lienhypertexte"/>
            <w:noProof/>
          </w:rPr>
          <w:t>Figure 5.3</w:t>
        </w:r>
        <w:r w:rsidR="00733830" w:rsidRPr="005F4C4E">
          <w:rPr>
            <w:rStyle w:val="Lienhypertexte"/>
            <w:noProof/>
          </w:rPr>
          <w:noBreakHyphen/>
          <w:t xml:space="preserve">3 : Configuration du rotor présenté par Schmied et al. </w:t>
        </w:r>
        <w:r w:rsidR="00733830" w:rsidRPr="005F4C4E">
          <w:rPr>
            <w:rStyle w:val="Lienhypertexte"/>
            <w:b/>
            <w:noProof/>
          </w:rPr>
          <w:t>[16]</w:t>
        </w:r>
        <w:r w:rsidR="00733830">
          <w:rPr>
            <w:noProof/>
            <w:webHidden/>
          </w:rPr>
          <w:tab/>
        </w:r>
        <w:r w:rsidR="00733830">
          <w:rPr>
            <w:noProof/>
            <w:webHidden/>
          </w:rPr>
          <w:fldChar w:fldCharType="begin"/>
        </w:r>
        <w:r w:rsidR="00733830">
          <w:rPr>
            <w:noProof/>
            <w:webHidden/>
          </w:rPr>
          <w:instrText xml:space="preserve"> PAGEREF _Toc536627053 \h </w:instrText>
        </w:r>
        <w:r w:rsidR="00733830">
          <w:rPr>
            <w:noProof/>
            <w:webHidden/>
          </w:rPr>
        </w:r>
        <w:r w:rsidR="00733830">
          <w:rPr>
            <w:noProof/>
            <w:webHidden/>
          </w:rPr>
          <w:fldChar w:fldCharType="separate"/>
        </w:r>
        <w:r w:rsidR="00D71FCC">
          <w:rPr>
            <w:noProof/>
            <w:webHidden/>
          </w:rPr>
          <w:t>136</w:t>
        </w:r>
        <w:r w:rsidR="00733830">
          <w:rPr>
            <w:noProof/>
            <w:webHidden/>
          </w:rPr>
          <w:fldChar w:fldCharType="end"/>
        </w:r>
      </w:hyperlink>
    </w:p>
    <w:p w14:paraId="3C883A8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54" w:history="1">
        <w:r w:rsidR="00733830" w:rsidRPr="005F4C4E">
          <w:rPr>
            <w:rStyle w:val="Lienhypertexte"/>
            <w:noProof/>
          </w:rPr>
          <w:t>Figure 5.3</w:t>
        </w:r>
        <w:r w:rsidR="00733830" w:rsidRPr="005F4C4E">
          <w:rPr>
            <w:rStyle w:val="Lienhypertexte"/>
            <w:noProof/>
          </w:rPr>
          <w:noBreakHyphen/>
          <w:t xml:space="preserve">4 : Rotor testé par Panara </w:t>
        </w:r>
        <w:r w:rsidR="00733830" w:rsidRPr="005F4C4E">
          <w:rPr>
            <w:rStyle w:val="Lienhypertexte"/>
            <w:b/>
            <w:noProof/>
          </w:rPr>
          <w:t>[18]</w:t>
        </w:r>
        <w:r w:rsidR="00733830" w:rsidRPr="005F4C4E">
          <w:rPr>
            <w:rStyle w:val="Lienhypertexte"/>
            <w:noProof/>
          </w:rPr>
          <w:t>: (1) moteur électrique, (2) rotor, (3) paliers à patins oscillants, (5)…, (8) disque</w:t>
        </w:r>
        <w:r w:rsidR="00733830">
          <w:rPr>
            <w:noProof/>
            <w:webHidden/>
          </w:rPr>
          <w:tab/>
        </w:r>
        <w:r w:rsidR="00733830">
          <w:rPr>
            <w:noProof/>
            <w:webHidden/>
          </w:rPr>
          <w:fldChar w:fldCharType="begin"/>
        </w:r>
        <w:r w:rsidR="00733830">
          <w:rPr>
            <w:noProof/>
            <w:webHidden/>
          </w:rPr>
          <w:instrText xml:space="preserve"> PAGEREF _Toc536627054 \h </w:instrText>
        </w:r>
        <w:r w:rsidR="00733830">
          <w:rPr>
            <w:noProof/>
            <w:webHidden/>
          </w:rPr>
        </w:r>
        <w:r w:rsidR="00733830">
          <w:rPr>
            <w:noProof/>
            <w:webHidden/>
          </w:rPr>
          <w:fldChar w:fldCharType="separate"/>
        </w:r>
        <w:r w:rsidR="00D71FCC">
          <w:rPr>
            <w:noProof/>
            <w:webHidden/>
          </w:rPr>
          <w:t>137</w:t>
        </w:r>
        <w:r w:rsidR="00733830">
          <w:rPr>
            <w:noProof/>
            <w:webHidden/>
          </w:rPr>
          <w:fldChar w:fldCharType="end"/>
        </w:r>
      </w:hyperlink>
    </w:p>
    <w:p w14:paraId="51398B08"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55" w:history="1">
        <w:r w:rsidR="00733830" w:rsidRPr="005F4C4E">
          <w:rPr>
            <w:rStyle w:val="Lienhypertexte"/>
            <w:noProof/>
          </w:rPr>
          <w:t>Figure 5.3</w:t>
        </w:r>
        <w:r w:rsidR="00733830" w:rsidRPr="005F4C4E">
          <w:rPr>
            <w:rStyle w:val="Lienhypertexte"/>
            <w:noProof/>
          </w:rPr>
          <w:noBreakHyphen/>
          <w:t>5 : Comparaison des coefficients d’influence de l’effet Morton entre les cas d’études</w:t>
        </w:r>
        <w:r w:rsidR="00733830">
          <w:rPr>
            <w:noProof/>
            <w:webHidden/>
          </w:rPr>
          <w:tab/>
        </w:r>
        <w:r w:rsidR="00733830">
          <w:rPr>
            <w:noProof/>
            <w:webHidden/>
          </w:rPr>
          <w:fldChar w:fldCharType="begin"/>
        </w:r>
        <w:r w:rsidR="00733830">
          <w:rPr>
            <w:noProof/>
            <w:webHidden/>
          </w:rPr>
          <w:instrText xml:space="preserve"> PAGEREF _Toc536627055 \h </w:instrText>
        </w:r>
        <w:r w:rsidR="00733830">
          <w:rPr>
            <w:noProof/>
            <w:webHidden/>
          </w:rPr>
        </w:r>
        <w:r w:rsidR="00733830">
          <w:rPr>
            <w:noProof/>
            <w:webHidden/>
          </w:rPr>
          <w:fldChar w:fldCharType="separate"/>
        </w:r>
        <w:r w:rsidR="00D71FCC">
          <w:rPr>
            <w:noProof/>
            <w:webHidden/>
          </w:rPr>
          <w:t>138</w:t>
        </w:r>
        <w:r w:rsidR="00733830">
          <w:rPr>
            <w:noProof/>
            <w:webHidden/>
          </w:rPr>
          <w:fldChar w:fldCharType="end"/>
        </w:r>
      </w:hyperlink>
    </w:p>
    <w:p w14:paraId="27978AC6"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56" w:history="1">
        <w:r w:rsidR="00733830" w:rsidRPr="005F4C4E">
          <w:rPr>
            <w:rStyle w:val="Lienhypertexte"/>
            <w:noProof/>
          </w:rPr>
          <w:t>Figure 5.3</w:t>
        </w:r>
        <w:r w:rsidR="00733830" w:rsidRPr="005F4C4E">
          <w:rPr>
            <w:rStyle w:val="Lienhypertexte"/>
            <w:noProof/>
          </w:rPr>
          <w:noBreakHyphen/>
          <w:t>6 : Résultat de l’analyse de l’effet Morton des cas</w:t>
        </w:r>
        <w:r w:rsidR="00733830">
          <w:rPr>
            <w:noProof/>
            <w:webHidden/>
          </w:rPr>
          <w:tab/>
        </w:r>
        <w:r w:rsidR="00733830">
          <w:rPr>
            <w:noProof/>
            <w:webHidden/>
          </w:rPr>
          <w:fldChar w:fldCharType="begin"/>
        </w:r>
        <w:r w:rsidR="00733830">
          <w:rPr>
            <w:noProof/>
            <w:webHidden/>
          </w:rPr>
          <w:instrText xml:space="preserve"> PAGEREF _Toc536627056 \h </w:instrText>
        </w:r>
        <w:r w:rsidR="00733830">
          <w:rPr>
            <w:noProof/>
            <w:webHidden/>
          </w:rPr>
        </w:r>
        <w:r w:rsidR="00733830">
          <w:rPr>
            <w:noProof/>
            <w:webHidden/>
          </w:rPr>
          <w:fldChar w:fldCharType="separate"/>
        </w:r>
        <w:r w:rsidR="00D71FCC">
          <w:rPr>
            <w:noProof/>
            <w:webHidden/>
          </w:rPr>
          <w:t>138</w:t>
        </w:r>
        <w:r w:rsidR="00733830">
          <w:rPr>
            <w:noProof/>
            <w:webHidden/>
          </w:rPr>
          <w:fldChar w:fldCharType="end"/>
        </w:r>
      </w:hyperlink>
    </w:p>
    <w:p w14:paraId="7BB391BD"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57" w:history="1">
        <w:r w:rsidR="00733830" w:rsidRPr="005F4C4E">
          <w:rPr>
            <w:rStyle w:val="Lienhypertexte"/>
            <w:noProof/>
          </w:rPr>
          <w:t>Figure A</w:t>
        </w:r>
        <w:r w:rsidR="00733830" w:rsidRPr="005F4C4E">
          <w:rPr>
            <w:rStyle w:val="Lienhypertexte"/>
            <w:noProof/>
          </w:rPr>
          <w:noBreakHyphen/>
          <w:t>1: Le patin incliné 1D</w:t>
        </w:r>
        <w:r w:rsidR="00733830">
          <w:rPr>
            <w:noProof/>
            <w:webHidden/>
          </w:rPr>
          <w:tab/>
        </w:r>
        <w:r w:rsidR="00733830">
          <w:rPr>
            <w:noProof/>
            <w:webHidden/>
          </w:rPr>
          <w:fldChar w:fldCharType="begin"/>
        </w:r>
        <w:r w:rsidR="00733830">
          <w:rPr>
            <w:noProof/>
            <w:webHidden/>
          </w:rPr>
          <w:instrText xml:space="preserve"> PAGEREF _Toc536627057 \h </w:instrText>
        </w:r>
        <w:r w:rsidR="00733830">
          <w:rPr>
            <w:noProof/>
            <w:webHidden/>
          </w:rPr>
        </w:r>
        <w:r w:rsidR="00733830">
          <w:rPr>
            <w:noProof/>
            <w:webHidden/>
          </w:rPr>
          <w:fldChar w:fldCharType="separate"/>
        </w:r>
        <w:r w:rsidR="00D71FCC">
          <w:rPr>
            <w:noProof/>
            <w:webHidden/>
          </w:rPr>
          <w:t>145</w:t>
        </w:r>
        <w:r w:rsidR="00733830">
          <w:rPr>
            <w:noProof/>
            <w:webHidden/>
          </w:rPr>
          <w:fldChar w:fldCharType="end"/>
        </w:r>
      </w:hyperlink>
    </w:p>
    <w:p w14:paraId="32EAE84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58" w:history="1">
        <w:r w:rsidR="00733830" w:rsidRPr="005F4C4E">
          <w:rPr>
            <w:rStyle w:val="Lienhypertexte"/>
            <w:noProof/>
          </w:rPr>
          <w:t>Figure A.1</w:t>
        </w:r>
        <w:r w:rsidR="00733830" w:rsidRPr="005F4C4E">
          <w:rPr>
            <w:rStyle w:val="Lienhypertexte"/>
            <w:noProof/>
          </w:rPr>
          <w:noBreakHyphen/>
          <w:t>1 : maillage 2D utilisé pour discrétiser l’équation de l’énergie du patin incliné</w:t>
        </w:r>
        <w:r w:rsidR="00733830">
          <w:rPr>
            <w:noProof/>
            <w:webHidden/>
          </w:rPr>
          <w:tab/>
        </w:r>
        <w:r w:rsidR="00733830">
          <w:rPr>
            <w:noProof/>
            <w:webHidden/>
          </w:rPr>
          <w:fldChar w:fldCharType="begin"/>
        </w:r>
        <w:r w:rsidR="00733830">
          <w:rPr>
            <w:noProof/>
            <w:webHidden/>
          </w:rPr>
          <w:instrText xml:space="preserve"> PAGEREF _Toc536627058 \h </w:instrText>
        </w:r>
        <w:r w:rsidR="00733830">
          <w:rPr>
            <w:noProof/>
            <w:webHidden/>
          </w:rPr>
        </w:r>
        <w:r w:rsidR="00733830">
          <w:rPr>
            <w:noProof/>
            <w:webHidden/>
          </w:rPr>
          <w:fldChar w:fldCharType="separate"/>
        </w:r>
        <w:r w:rsidR="00D71FCC">
          <w:rPr>
            <w:noProof/>
            <w:webHidden/>
          </w:rPr>
          <w:t>146</w:t>
        </w:r>
        <w:r w:rsidR="00733830">
          <w:rPr>
            <w:noProof/>
            <w:webHidden/>
          </w:rPr>
          <w:fldChar w:fldCharType="end"/>
        </w:r>
      </w:hyperlink>
    </w:p>
    <w:p w14:paraId="78DD1BB1"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59" w:history="1">
        <w:r w:rsidR="00733830" w:rsidRPr="005F4C4E">
          <w:rPr>
            <w:rStyle w:val="Lienhypertexte"/>
            <w:iCs/>
            <w:noProof/>
          </w:rPr>
          <w:t>Figure A.1</w:t>
        </w:r>
        <w:r w:rsidR="00733830" w:rsidRPr="005F4C4E">
          <w:rPr>
            <w:rStyle w:val="Lienhypertexte"/>
            <w:iCs/>
            <w:noProof/>
          </w:rPr>
          <w:noBreakHyphen/>
          <w:t>2 </w:t>
        </w:r>
        <w:r w:rsidR="00733830" w:rsidRPr="005F4C4E">
          <w:rPr>
            <w:rStyle w:val="Lienhypertexte"/>
            <w:noProof/>
          </w:rPr>
          <w:t>: Gradient de température adimensionnel à la paroi inférieure, obtenu avec la NDM et les températures imposées aux parois (h1/h2=2, Nx=80).</w:t>
        </w:r>
        <w:r w:rsidR="00733830">
          <w:rPr>
            <w:noProof/>
            <w:webHidden/>
          </w:rPr>
          <w:tab/>
        </w:r>
        <w:r w:rsidR="00733830">
          <w:rPr>
            <w:noProof/>
            <w:webHidden/>
          </w:rPr>
          <w:fldChar w:fldCharType="begin"/>
        </w:r>
        <w:r w:rsidR="00733830">
          <w:rPr>
            <w:noProof/>
            <w:webHidden/>
          </w:rPr>
          <w:instrText xml:space="preserve"> PAGEREF _Toc536627059 \h </w:instrText>
        </w:r>
        <w:r w:rsidR="00733830">
          <w:rPr>
            <w:noProof/>
            <w:webHidden/>
          </w:rPr>
        </w:r>
        <w:r w:rsidR="00733830">
          <w:rPr>
            <w:noProof/>
            <w:webHidden/>
          </w:rPr>
          <w:fldChar w:fldCharType="separate"/>
        </w:r>
        <w:r w:rsidR="00D71FCC">
          <w:rPr>
            <w:noProof/>
            <w:webHidden/>
          </w:rPr>
          <w:t>147</w:t>
        </w:r>
        <w:r w:rsidR="00733830">
          <w:rPr>
            <w:noProof/>
            <w:webHidden/>
          </w:rPr>
          <w:fldChar w:fldCharType="end"/>
        </w:r>
      </w:hyperlink>
    </w:p>
    <w:p w14:paraId="557C4ED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60" w:history="1">
        <w:r w:rsidR="00733830" w:rsidRPr="005F4C4E">
          <w:rPr>
            <w:rStyle w:val="Lienhypertexte"/>
            <w:iCs/>
            <w:noProof/>
          </w:rPr>
          <w:t>Figure A.1</w:t>
        </w:r>
        <w:r w:rsidR="00733830" w:rsidRPr="005F4C4E">
          <w:rPr>
            <w:rStyle w:val="Lienhypertexte"/>
            <w:iCs/>
            <w:noProof/>
          </w:rPr>
          <w:noBreakHyphen/>
          <w:t>3</w:t>
        </w:r>
        <w:r w:rsidR="00733830" w:rsidRPr="005F4C4E">
          <w:rPr>
            <w:rStyle w:val="Lienhypertexte"/>
            <w:noProof/>
          </w:rPr>
          <w:t> : Gradient de température adimensionnel à la paroi supérieure, obtenu avec la NDM et les températures imposées aux parois (h1/h2=2, Nx=80).</w:t>
        </w:r>
        <w:r w:rsidR="00733830">
          <w:rPr>
            <w:noProof/>
            <w:webHidden/>
          </w:rPr>
          <w:tab/>
        </w:r>
        <w:r w:rsidR="00733830">
          <w:rPr>
            <w:noProof/>
            <w:webHidden/>
          </w:rPr>
          <w:fldChar w:fldCharType="begin"/>
        </w:r>
        <w:r w:rsidR="00733830">
          <w:rPr>
            <w:noProof/>
            <w:webHidden/>
          </w:rPr>
          <w:instrText xml:space="preserve"> PAGEREF _Toc536627060 \h </w:instrText>
        </w:r>
        <w:r w:rsidR="00733830">
          <w:rPr>
            <w:noProof/>
            <w:webHidden/>
          </w:rPr>
        </w:r>
        <w:r w:rsidR="00733830">
          <w:rPr>
            <w:noProof/>
            <w:webHidden/>
          </w:rPr>
          <w:fldChar w:fldCharType="separate"/>
        </w:r>
        <w:r w:rsidR="00D71FCC">
          <w:rPr>
            <w:noProof/>
            <w:webHidden/>
          </w:rPr>
          <w:t>148</w:t>
        </w:r>
        <w:r w:rsidR="00733830">
          <w:rPr>
            <w:noProof/>
            <w:webHidden/>
          </w:rPr>
          <w:fldChar w:fldCharType="end"/>
        </w:r>
      </w:hyperlink>
    </w:p>
    <w:p w14:paraId="1CE9333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61" w:history="1">
        <w:r w:rsidR="00733830" w:rsidRPr="005F4C4E">
          <w:rPr>
            <w:rStyle w:val="Lienhypertexte"/>
            <w:noProof/>
          </w:rPr>
          <w:t>Figure A.1</w:t>
        </w:r>
        <w:r w:rsidR="00733830" w:rsidRPr="005F4C4E">
          <w:rPr>
            <w:rStyle w:val="Lienhypertexte"/>
            <w:noProof/>
          </w:rPr>
          <w:noBreakHyphen/>
          <w:t>4 : (a) Ecarts relatifs et (b) temps de calcul de la solution de NDM pour Ny différent (h1/h2=2, Nx=80).</w:t>
        </w:r>
        <w:r w:rsidR="00733830">
          <w:rPr>
            <w:noProof/>
            <w:webHidden/>
          </w:rPr>
          <w:tab/>
        </w:r>
        <w:r w:rsidR="00733830">
          <w:rPr>
            <w:noProof/>
            <w:webHidden/>
          </w:rPr>
          <w:fldChar w:fldCharType="begin"/>
        </w:r>
        <w:r w:rsidR="00733830">
          <w:rPr>
            <w:noProof/>
            <w:webHidden/>
          </w:rPr>
          <w:instrText xml:space="preserve"> PAGEREF _Toc536627061 \h </w:instrText>
        </w:r>
        <w:r w:rsidR="00733830">
          <w:rPr>
            <w:noProof/>
            <w:webHidden/>
          </w:rPr>
        </w:r>
        <w:r w:rsidR="00733830">
          <w:rPr>
            <w:noProof/>
            <w:webHidden/>
          </w:rPr>
          <w:fldChar w:fldCharType="separate"/>
        </w:r>
        <w:r w:rsidR="00D71FCC">
          <w:rPr>
            <w:noProof/>
            <w:webHidden/>
          </w:rPr>
          <w:t>148</w:t>
        </w:r>
        <w:r w:rsidR="00733830">
          <w:rPr>
            <w:noProof/>
            <w:webHidden/>
          </w:rPr>
          <w:fldChar w:fldCharType="end"/>
        </w:r>
      </w:hyperlink>
    </w:p>
    <w:p w14:paraId="395DDBA2"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62" w:history="1">
        <w:r w:rsidR="00733830" w:rsidRPr="005F4C4E">
          <w:rPr>
            <w:rStyle w:val="Lienhypertexte"/>
            <w:iCs/>
            <w:noProof/>
          </w:rPr>
          <w:t>Figure A.2</w:t>
        </w:r>
        <w:r w:rsidR="00733830" w:rsidRPr="005F4C4E">
          <w:rPr>
            <w:rStyle w:val="Lienhypertexte"/>
            <w:iCs/>
            <w:noProof/>
          </w:rPr>
          <w:noBreakHyphen/>
          <w:t>1</w:t>
        </w:r>
        <w:r w:rsidR="00733830" w:rsidRPr="005F4C4E">
          <w:rPr>
            <w:rStyle w:val="Lienhypertexte"/>
            <w:noProof/>
          </w:rPr>
          <w:t>: Gradient de température adimensionnel à la paroi inférieure, obtenu avec la LPCM et les températures imposées aux parois (h1/h2=2, Nx = 80).</w:t>
        </w:r>
        <w:r w:rsidR="00733830">
          <w:rPr>
            <w:noProof/>
            <w:webHidden/>
          </w:rPr>
          <w:tab/>
        </w:r>
        <w:r w:rsidR="00733830">
          <w:rPr>
            <w:noProof/>
            <w:webHidden/>
          </w:rPr>
          <w:fldChar w:fldCharType="begin"/>
        </w:r>
        <w:r w:rsidR="00733830">
          <w:rPr>
            <w:noProof/>
            <w:webHidden/>
          </w:rPr>
          <w:instrText xml:space="preserve"> PAGEREF _Toc536627062 \h </w:instrText>
        </w:r>
        <w:r w:rsidR="00733830">
          <w:rPr>
            <w:noProof/>
            <w:webHidden/>
          </w:rPr>
        </w:r>
        <w:r w:rsidR="00733830">
          <w:rPr>
            <w:noProof/>
            <w:webHidden/>
          </w:rPr>
          <w:fldChar w:fldCharType="separate"/>
        </w:r>
        <w:r w:rsidR="00D71FCC">
          <w:rPr>
            <w:noProof/>
            <w:webHidden/>
          </w:rPr>
          <w:t>149</w:t>
        </w:r>
        <w:r w:rsidR="00733830">
          <w:rPr>
            <w:noProof/>
            <w:webHidden/>
          </w:rPr>
          <w:fldChar w:fldCharType="end"/>
        </w:r>
      </w:hyperlink>
    </w:p>
    <w:p w14:paraId="60BFA0D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63" w:history="1">
        <w:r w:rsidR="00733830" w:rsidRPr="005F4C4E">
          <w:rPr>
            <w:rStyle w:val="Lienhypertexte"/>
            <w:iCs/>
            <w:noProof/>
          </w:rPr>
          <w:t>Figure A.2</w:t>
        </w:r>
        <w:r w:rsidR="00733830" w:rsidRPr="005F4C4E">
          <w:rPr>
            <w:rStyle w:val="Lienhypertexte"/>
            <w:iCs/>
            <w:noProof/>
          </w:rPr>
          <w:noBreakHyphen/>
          <w:t xml:space="preserve">2 </w:t>
        </w:r>
        <w:r w:rsidR="00733830" w:rsidRPr="005F4C4E">
          <w:rPr>
            <w:rStyle w:val="Lienhypertexte"/>
            <w:noProof/>
          </w:rPr>
          <w:t>: Gradient de température adimensionnel à la paroi supérieure, obtenu avec la LPCM et les températures imposées aux parois (h1/h2 = 2, Nx = 80).</w:t>
        </w:r>
        <w:r w:rsidR="00733830">
          <w:rPr>
            <w:noProof/>
            <w:webHidden/>
          </w:rPr>
          <w:tab/>
        </w:r>
        <w:r w:rsidR="00733830">
          <w:rPr>
            <w:noProof/>
            <w:webHidden/>
          </w:rPr>
          <w:fldChar w:fldCharType="begin"/>
        </w:r>
        <w:r w:rsidR="00733830">
          <w:rPr>
            <w:noProof/>
            <w:webHidden/>
          </w:rPr>
          <w:instrText xml:space="preserve"> PAGEREF _Toc536627063 \h </w:instrText>
        </w:r>
        <w:r w:rsidR="00733830">
          <w:rPr>
            <w:noProof/>
            <w:webHidden/>
          </w:rPr>
        </w:r>
        <w:r w:rsidR="00733830">
          <w:rPr>
            <w:noProof/>
            <w:webHidden/>
          </w:rPr>
          <w:fldChar w:fldCharType="separate"/>
        </w:r>
        <w:r w:rsidR="00D71FCC">
          <w:rPr>
            <w:noProof/>
            <w:webHidden/>
          </w:rPr>
          <w:t>149</w:t>
        </w:r>
        <w:r w:rsidR="00733830">
          <w:rPr>
            <w:noProof/>
            <w:webHidden/>
          </w:rPr>
          <w:fldChar w:fldCharType="end"/>
        </w:r>
      </w:hyperlink>
    </w:p>
    <w:p w14:paraId="328AC49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64" w:history="1">
        <w:r w:rsidR="00733830" w:rsidRPr="005F4C4E">
          <w:rPr>
            <w:rStyle w:val="Lienhypertexte"/>
            <w:noProof/>
          </w:rPr>
          <w:t>Figure A.2</w:t>
        </w:r>
        <w:r w:rsidR="00733830" w:rsidRPr="005F4C4E">
          <w:rPr>
            <w:rStyle w:val="Lienhypertexte"/>
            <w:noProof/>
          </w:rPr>
          <w:noBreakHyphen/>
          <w:t>3 : (a) Ecarts relatifs et (b) temps de calcul de la solution LPCM pour N différent    (h1/h2 = 2, Nx = 80).</w:t>
        </w:r>
        <w:r w:rsidR="00733830">
          <w:rPr>
            <w:noProof/>
            <w:webHidden/>
          </w:rPr>
          <w:tab/>
        </w:r>
        <w:r w:rsidR="00733830">
          <w:rPr>
            <w:noProof/>
            <w:webHidden/>
          </w:rPr>
          <w:fldChar w:fldCharType="begin"/>
        </w:r>
        <w:r w:rsidR="00733830">
          <w:rPr>
            <w:noProof/>
            <w:webHidden/>
          </w:rPr>
          <w:instrText xml:space="preserve"> PAGEREF _Toc536627064 \h </w:instrText>
        </w:r>
        <w:r w:rsidR="00733830">
          <w:rPr>
            <w:noProof/>
            <w:webHidden/>
          </w:rPr>
        </w:r>
        <w:r w:rsidR="00733830">
          <w:rPr>
            <w:noProof/>
            <w:webHidden/>
          </w:rPr>
          <w:fldChar w:fldCharType="separate"/>
        </w:r>
        <w:r w:rsidR="00D71FCC">
          <w:rPr>
            <w:noProof/>
            <w:webHidden/>
          </w:rPr>
          <w:t>150</w:t>
        </w:r>
        <w:r w:rsidR="00733830">
          <w:rPr>
            <w:noProof/>
            <w:webHidden/>
          </w:rPr>
          <w:fldChar w:fldCharType="end"/>
        </w:r>
      </w:hyperlink>
    </w:p>
    <w:p w14:paraId="10A44580"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65" w:history="1">
        <w:r w:rsidR="00733830" w:rsidRPr="005F4C4E">
          <w:rPr>
            <w:rStyle w:val="Lienhypertexte"/>
            <w:iCs/>
            <w:noProof/>
          </w:rPr>
          <w:t>Figure A.3</w:t>
        </w:r>
        <w:r w:rsidR="00733830" w:rsidRPr="005F4C4E">
          <w:rPr>
            <w:rStyle w:val="Lienhypertexte"/>
            <w:iCs/>
            <w:noProof/>
          </w:rPr>
          <w:noBreakHyphen/>
          <w:t xml:space="preserve">1 </w:t>
        </w:r>
        <w:r w:rsidR="00733830" w:rsidRPr="005F4C4E">
          <w:rPr>
            <w:rStyle w:val="Lienhypertexte"/>
            <w:noProof/>
          </w:rPr>
          <w:t>: Gradient de température adimensionnel à la paroi inférieure, obtenu avec la LPCM et les températures imposées aux parois (h1/h2 = 4, Nx = 80).</w:t>
        </w:r>
        <w:r w:rsidR="00733830">
          <w:rPr>
            <w:noProof/>
            <w:webHidden/>
          </w:rPr>
          <w:tab/>
        </w:r>
        <w:r w:rsidR="00733830">
          <w:rPr>
            <w:noProof/>
            <w:webHidden/>
          </w:rPr>
          <w:fldChar w:fldCharType="begin"/>
        </w:r>
        <w:r w:rsidR="00733830">
          <w:rPr>
            <w:noProof/>
            <w:webHidden/>
          </w:rPr>
          <w:instrText xml:space="preserve"> PAGEREF _Toc536627065 \h </w:instrText>
        </w:r>
        <w:r w:rsidR="00733830">
          <w:rPr>
            <w:noProof/>
            <w:webHidden/>
          </w:rPr>
        </w:r>
        <w:r w:rsidR="00733830">
          <w:rPr>
            <w:noProof/>
            <w:webHidden/>
          </w:rPr>
          <w:fldChar w:fldCharType="separate"/>
        </w:r>
        <w:r w:rsidR="00D71FCC">
          <w:rPr>
            <w:noProof/>
            <w:webHidden/>
          </w:rPr>
          <w:t>151</w:t>
        </w:r>
        <w:r w:rsidR="00733830">
          <w:rPr>
            <w:noProof/>
            <w:webHidden/>
          </w:rPr>
          <w:fldChar w:fldCharType="end"/>
        </w:r>
      </w:hyperlink>
    </w:p>
    <w:p w14:paraId="090AE9E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66" w:history="1">
        <w:r w:rsidR="00733830" w:rsidRPr="005F4C4E">
          <w:rPr>
            <w:rStyle w:val="Lienhypertexte"/>
            <w:iCs/>
            <w:noProof/>
          </w:rPr>
          <w:t>Figure A.3</w:t>
        </w:r>
        <w:r w:rsidR="00733830" w:rsidRPr="005F4C4E">
          <w:rPr>
            <w:rStyle w:val="Lienhypertexte"/>
            <w:iCs/>
            <w:noProof/>
          </w:rPr>
          <w:noBreakHyphen/>
          <w:t xml:space="preserve">2 </w:t>
        </w:r>
        <w:r w:rsidR="00733830" w:rsidRPr="005F4C4E">
          <w:rPr>
            <w:rStyle w:val="Lienhypertexte"/>
            <w:noProof/>
          </w:rPr>
          <w:t>: Gradient de température adimensionnel à la paroi supérieure, obtenu avec la LPCM et les températures imposées aux parois (h1/h2 = 4, Nx = 80).</w:t>
        </w:r>
        <w:r w:rsidR="00733830">
          <w:rPr>
            <w:noProof/>
            <w:webHidden/>
          </w:rPr>
          <w:tab/>
        </w:r>
        <w:r w:rsidR="00733830">
          <w:rPr>
            <w:noProof/>
            <w:webHidden/>
          </w:rPr>
          <w:fldChar w:fldCharType="begin"/>
        </w:r>
        <w:r w:rsidR="00733830">
          <w:rPr>
            <w:noProof/>
            <w:webHidden/>
          </w:rPr>
          <w:instrText xml:space="preserve"> PAGEREF _Toc536627066 \h </w:instrText>
        </w:r>
        <w:r w:rsidR="00733830">
          <w:rPr>
            <w:noProof/>
            <w:webHidden/>
          </w:rPr>
        </w:r>
        <w:r w:rsidR="00733830">
          <w:rPr>
            <w:noProof/>
            <w:webHidden/>
          </w:rPr>
          <w:fldChar w:fldCharType="separate"/>
        </w:r>
        <w:r w:rsidR="00D71FCC">
          <w:rPr>
            <w:noProof/>
            <w:webHidden/>
          </w:rPr>
          <w:t>151</w:t>
        </w:r>
        <w:r w:rsidR="00733830">
          <w:rPr>
            <w:noProof/>
            <w:webHidden/>
          </w:rPr>
          <w:fldChar w:fldCharType="end"/>
        </w:r>
      </w:hyperlink>
    </w:p>
    <w:p w14:paraId="02BC622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67" w:history="1">
        <w:r w:rsidR="00733830" w:rsidRPr="005F4C4E">
          <w:rPr>
            <w:rStyle w:val="Lienhypertexte"/>
            <w:noProof/>
          </w:rPr>
          <w:t>Figure A.3</w:t>
        </w:r>
        <w:r w:rsidR="00733830" w:rsidRPr="005F4C4E">
          <w:rPr>
            <w:rStyle w:val="Lienhypertexte"/>
            <w:noProof/>
          </w:rPr>
          <w:noBreakHyphen/>
          <w:t>3 : (a) Ecarts relatifs et (b) temps de calcul de la solution LPCM pour N différent    (h1/h2 = 4, Nx = 80).</w:t>
        </w:r>
        <w:r w:rsidR="00733830">
          <w:rPr>
            <w:noProof/>
            <w:webHidden/>
          </w:rPr>
          <w:tab/>
        </w:r>
        <w:r w:rsidR="00733830">
          <w:rPr>
            <w:noProof/>
            <w:webHidden/>
          </w:rPr>
          <w:fldChar w:fldCharType="begin"/>
        </w:r>
        <w:r w:rsidR="00733830">
          <w:rPr>
            <w:noProof/>
            <w:webHidden/>
          </w:rPr>
          <w:instrText xml:space="preserve"> PAGEREF _Toc536627067 \h </w:instrText>
        </w:r>
        <w:r w:rsidR="00733830">
          <w:rPr>
            <w:noProof/>
            <w:webHidden/>
          </w:rPr>
        </w:r>
        <w:r w:rsidR="00733830">
          <w:rPr>
            <w:noProof/>
            <w:webHidden/>
          </w:rPr>
          <w:fldChar w:fldCharType="separate"/>
        </w:r>
        <w:r w:rsidR="00D71FCC">
          <w:rPr>
            <w:noProof/>
            <w:webHidden/>
          </w:rPr>
          <w:t>152</w:t>
        </w:r>
        <w:r w:rsidR="00733830">
          <w:rPr>
            <w:noProof/>
            <w:webHidden/>
          </w:rPr>
          <w:fldChar w:fldCharType="end"/>
        </w:r>
      </w:hyperlink>
    </w:p>
    <w:p w14:paraId="100DD86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68" w:history="1">
        <w:r w:rsidR="00733830" w:rsidRPr="005F4C4E">
          <w:rPr>
            <w:rStyle w:val="Lienhypertexte"/>
            <w:noProof/>
          </w:rPr>
          <w:t>Figure A.3</w:t>
        </w:r>
        <w:r w:rsidR="00733830" w:rsidRPr="005F4C4E">
          <w:rPr>
            <w:rStyle w:val="Lienhypertexte"/>
            <w:noProof/>
          </w:rPr>
          <w:noBreakHyphen/>
          <w:t>4 : Gradient de température adimensionnel à la paroi inférieure, obtenu avec la LPCM et les températures imposées aux parois (h1/h2 = 8, Nx = 80).</w:t>
        </w:r>
        <w:r w:rsidR="00733830">
          <w:rPr>
            <w:noProof/>
            <w:webHidden/>
          </w:rPr>
          <w:tab/>
        </w:r>
        <w:r w:rsidR="00733830">
          <w:rPr>
            <w:noProof/>
            <w:webHidden/>
          </w:rPr>
          <w:fldChar w:fldCharType="begin"/>
        </w:r>
        <w:r w:rsidR="00733830">
          <w:rPr>
            <w:noProof/>
            <w:webHidden/>
          </w:rPr>
          <w:instrText xml:space="preserve"> PAGEREF _Toc536627068 \h </w:instrText>
        </w:r>
        <w:r w:rsidR="00733830">
          <w:rPr>
            <w:noProof/>
            <w:webHidden/>
          </w:rPr>
        </w:r>
        <w:r w:rsidR="00733830">
          <w:rPr>
            <w:noProof/>
            <w:webHidden/>
          </w:rPr>
          <w:fldChar w:fldCharType="separate"/>
        </w:r>
        <w:r w:rsidR="00D71FCC">
          <w:rPr>
            <w:noProof/>
            <w:webHidden/>
          </w:rPr>
          <w:t>152</w:t>
        </w:r>
        <w:r w:rsidR="00733830">
          <w:rPr>
            <w:noProof/>
            <w:webHidden/>
          </w:rPr>
          <w:fldChar w:fldCharType="end"/>
        </w:r>
      </w:hyperlink>
    </w:p>
    <w:p w14:paraId="7E3361F2"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69" w:history="1">
        <w:r w:rsidR="00733830" w:rsidRPr="005F4C4E">
          <w:rPr>
            <w:rStyle w:val="Lienhypertexte"/>
            <w:iCs/>
            <w:noProof/>
          </w:rPr>
          <w:t>Figure A.3</w:t>
        </w:r>
        <w:r w:rsidR="00733830" w:rsidRPr="005F4C4E">
          <w:rPr>
            <w:rStyle w:val="Lienhypertexte"/>
            <w:iCs/>
            <w:noProof/>
          </w:rPr>
          <w:noBreakHyphen/>
          <w:t>5</w:t>
        </w:r>
        <w:r w:rsidR="00733830" w:rsidRPr="005F4C4E">
          <w:rPr>
            <w:rStyle w:val="Lienhypertexte"/>
            <w:noProof/>
          </w:rPr>
          <w:t>: Gradient de température adimensionnel à la paroi supérieure, obtenu avec la LPCM et les températures imposées aux parois (h1/h2 = 8, Nx = 80).</w:t>
        </w:r>
        <w:r w:rsidR="00733830">
          <w:rPr>
            <w:noProof/>
            <w:webHidden/>
          </w:rPr>
          <w:tab/>
        </w:r>
        <w:r w:rsidR="00733830">
          <w:rPr>
            <w:noProof/>
            <w:webHidden/>
          </w:rPr>
          <w:fldChar w:fldCharType="begin"/>
        </w:r>
        <w:r w:rsidR="00733830">
          <w:rPr>
            <w:noProof/>
            <w:webHidden/>
          </w:rPr>
          <w:instrText xml:space="preserve"> PAGEREF _Toc536627069 \h </w:instrText>
        </w:r>
        <w:r w:rsidR="00733830">
          <w:rPr>
            <w:noProof/>
            <w:webHidden/>
          </w:rPr>
        </w:r>
        <w:r w:rsidR="00733830">
          <w:rPr>
            <w:noProof/>
            <w:webHidden/>
          </w:rPr>
          <w:fldChar w:fldCharType="separate"/>
        </w:r>
        <w:r w:rsidR="00D71FCC">
          <w:rPr>
            <w:noProof/>
            <w:webHidden/>
          </w:rPr>
          <w:t>153</w:t>
        </w:r>
        <w:r w:rsidR="00733830">
          <w:rPr>
            <w:noProof/>
            <w:webHidden/>
          </w:rPr>
          <w:fldChar w:fldCharType="end"/>
        </w:r>
      </w:hyperlink>
    </w:p>
    <w:p w14:paraId="14418E28"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70" w:history="1">
        <w:r w:rsidR="00733830" w:rsidRPr="005F4C4E">
          <w:rPr>
            <w:rStyle w:val="Lienhypertexte"/>
            <w:noProof/>
          </w:rPr>
          <w:t>Figure A.3</w:t>
        </w:r>
        <w:r w:rsidR="00733830" w:rsidRPr="005F4C4E">
          <w:rPr>
            <w:rStyle w:val="Lienhypertexte"/>
            <w:noProof/>
          </w:rPr>
          <w:noBreakHyphen/>
          <w:t>6: (a) Ecarts relatifs et (b) temps de calcul de la solution LPCM pour N différent    (h1/h2 = 8, Nx = 80).</w:t>
        </w:r>
        <w:r w:rsidR="00733830">
          <w:rPr>
            <w:noProof/>
            <w:webHidden/>
          </w:rPr>
          <w:tab/>
        </w:r>
        <w:r w:rsidR="00733830">
          <w:rPr>
            <w:noProof/>
            <w:webHidden/>
          </w:rPr>
          <w:fldChar w:fldCharType="begin"/>
        </w:r>
        <w:r w:rsidR="00733830">
          <w:rPr>
            <w:noProof/>
            <w:webHidden/>
          </w:rPr>
          <w:instrText xml:space="preserve"> PAGEREF _Toc536627070 \h </w:instrText>
        </w:r>
        <w:r w:rsidR="00733830">
          <w:rPr>
            <w:noProof/>
            <w:webHidden/>
          </w:rPr>
        </w:r>
        <w:r w:rsidR="00733830">
          <w:rPr>
            <w:noProof/>
            <w:webHidden/>
          </w:rPr>
          <w:fldChar w:fldCharType="separate"/>
        </w:r>
        <w:r w:rsidR="00D71FCC">
          <w:rPr>
            <w:noProof/>
            <w:webHidden/>
          </w:rPr>
          <w:t>153</w:t>
        </w:r>
        <w:r w:rsidR="00733830">
          <w:rPr>
            <w:noProof/>
            <w:webHidden/>
          </w:rPr>
          <w:fldChar w:fldCharType="end"/>
        </w:r>
      </w:hyperlink>
    </w:p>
    <w:p w14:paraId="31F7572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71" w:history="1">
        <w:r w:rsidR="00733830" w:rsidRPr="005F4C4E">
          <w:rPr>
            <w:rStyle w:val="Lienhypertexte"/>
            <w:iCs/>
            <w:noProof/>
          </w:rPr>
          <w:t>Figure A.3</w:t>
        </w:r>
        <w:r w:rsidR="00733830" w:rsidRPr="005F4C4E">
          <w:rPr>
            <w:rStyle w:val="Lienhypertexte"/>
            <w:iCs/>
            <w:noProof/>
          </w:rPr>
          <w:noBreakHyphen/>
          <w:t xml:space="preserve">7 </w:t>
        </w:r>
        <w:r w:rsidR="00733830" w:rsidRPr="005F4C4E">
          <w:rPr>
            <w:rStyle w:val="Lienhypertexte"/>
            <w:noProof/>
          </w:rPr>
          <w:t>: Gradient de température adimensionnel à la paroi supérieure.   (h1/h2 = 4, Nx = 160).</w:t>
        </w:r>
        <w:r w:rsidR="00733830">
          <w:rPr>
            <w:noProof/>
            <w:webHidden/>
          </w:rPr>
          <w:tab/>
        </w:r>
        <w:r w:rsidR="00733830">
          <w:rPr>
            <w:noProof/>
            <w:webHidden/>
          </w:rPr>
          <w:fldChar w:fldCharType="begin"/>
        </w:r>
        <w:r w:rsidR="00733830">
          <w:rPr>
            <w:noProof/>
            <w:webHidden/>
          </w:rPr>
          <w:instrText xml:space="preserve"> PAGEREF _Toc536627071 \h </w:instrText>
        </w:r>
        <w:r w:rsidR="00733830">
          <w:rPr>
            <w:noProof/>
            <w:webHidden/>
          </w:rPr>
        </w:r>
        <w:r w:rsidR="00733830">
          <w:rPr>
            <w:noProof/>
            <w:webHidden/>
          </w:rPr>
          <w:fldChar w:fldCharType="separate"/>
        </w:r>
        <w:r w:rsidR="00D71FCC">
          <w:rPr>
            <w:noProof/>
            <w:webHidden/>
          </w:rPr>
          <w:t>154</w:t>
        </w:r>
        <w:r w:rsidR="00733830">
          <w:rPr>
            <w:noProof/>
            <w:webHidden/>
          </w:rPr>
          <w:fldChar w:fldCharType="end"/>
        </w:r>
      </w:hyperlink>
    </w:p>
    <w:p w14:paraId="78D6EC45"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72" w:history="1">
        <w:r w:rsidR="00733830" w:rsidRPr="005F4C4E">
          <w:rPr>
            <w:rStyle w:val="Lienhypertexte"/>
            <w:iCs/>
            <w:noProof/>
          </w:rPr>
          <w:t>Figure A.3</w:t>
        </w:r>
        <w:r w:rsidR="00733830" w:rsidRPr="005F4C4E">
          <w:rPr>
            <w:rStyle w:val="Lienhypertexte"/>
            <w:iCs/>
            <w:noProof/>
          </w:rPr>
          <w:noBreakHyphen/>
          <w:t xml:space="preserve">8 </w:t>
        </w:r>
        <w:r w:rsidR="00733830" w:rsidRPr="005F4C4E">
          <w:rPr>
            <w:rStyle w:val="Lienhypertexte"/>
            <w:noProof/>
          </w:rPr>
          <w:t>: Température à la paroi inférieure.   (h1/h2 = 4, Nx = 160).</w:t>
        </w:r>
        <w:r w:rsidR="00733830">
          <w:rPr>
            <w:noProof/>
            <w:webHidden/>
          </w:rPr>
          <w:tab/>
        </w:r>
        <w:r w:rsidR="00733830">
          <w:rPr>
            <w:noProof/>
            <w:webHidden/>
          </w:rPr>
          <w:fldChar w:fldCharType="begin"/>
        </w:r>
        <w:r w:rsidR="00733830">
          <w:rPr>
            <w:noProof/>
            <w:webHidden/>
          </w:rPr>
          <w:instrText xml:space="preserve"> PAGEREF _Toc536627072 \h </w:instrText>
        </w:r>
        <w:r w:rsidR="00733830">
          <w:rPr>
            <w:noProof/>
            <w:webHidden/>
          </w:rPr>
        </w:r>
        <w:r w:rsidR="00733830">
          <w:rPr>
            <w:noProof/>
            <w:webHidden/>
          </w:rPr>
          <w:fldChar w:fldCharType="separate"/>
        </w:r>
        <w:r w:rsidR="00D71FCC">
          <w:rPr>
            <w:noProof/>
            <w:webHidden/>
          </w:rPr>
          <w:t>154</w:t>
        </w:r>
        <w:r w:rsidR="00733830">
          <w:rPr>
            <w:noProof/>
            <w:webHidden/>
          </w:rPr>
          <w:fldChar w:fldCharType="end"/>
        </w:r>
      </w:hyperlink>
    </w:p>
    <w:p w14:paraId="68331E5B"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73" w:history="1">
        <w:r w:rsidR="00733830" w:rsidRPr="005F4C4E">
          <w:rPr>
            <w:rStyle w:val="Lienhypertexte"/>
            <w:iCs/>
            <w:noProof/>
          </w:rPr>
          <w:t>Figure A.3</w:t>
        </w:r>
        <w:r w:rsidR="00733830" w:rsidRPr="005F4C4E">
          <w:rPr>
            <w:rStyle w:val="Lienhypertexte"/>
            <w:iCs/>
            <w:noProof/>
          </w:rPr>
          <w:noBreakHyphen/>
          <w:t xml:space="preserve">9 </w:t>
        </w:r>
        <w:r w:rsidR="00733830" w:rsidRPr="005F4C4E">
          <w:rPr>
            <w:rStyle w:val="Lienhypertexte"/>
            <w:noProof/>
          </w:rPr>
          <w:t>: Gradient de température adimensionnel à la paroi supérieure.   (h1/h2 = 4, Nx = 160).</w:t>
        </w:r>
        <w:r w:rsidR="00733830">
          <w:rPr>
            <w:noProof/>
            <w:webHidden/>
          </w:rPr>
          <w:tab/>
        </w:r>
        <w:r w:rsidR="00733830">
          <w:rPr>
            <w:noProof/>
            <w:webHidden/>
          </w:rPr>
          <w:fldChar w:fldCharType="begin"/>
        </w:r>
        <w:r w:rsidR="00733830">
          <w:rPr>
            <w:noProof/>
            <w:webHidden/>
          </w:rPr>
          <w:instrText xml:space="preserve"> PAGEREF _Toc536627073 \h </w:instrText>
        </w:r>
        <w:r w:rsidR="00733830">
          <w:rPr>
            <w:noProof/>
            <w:webHidden/>
          </w:rPr>
        </w:r>
        <w:r w:rsidR="00733830">
          <w:rPr>
            <w:noProof/>
            <w:webHidden/>
          </w:rPr>
          <w:fldChar w:fldCharType="separate"/>
        </w:r>
        <w:r w:rsidR="00D71FCC">
          <w:rPr>
            <w:noProof/>
            <w:webHidden/>
          </w:rPr>
          <w:t>155</w:t>
        </w:r>
        <w:r w:rsidR="00733830">
          <w:rPr>
            <w:noProof/>
            <w:webHidden/>
          </w:rPr>
          <w:fldChar w:fldCharType="end"/>
        </w:r>
      </w:hyperlink>
    </w:p>
    <w:p w14:paraId="0C207CAD"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74" w:history="1">
        <w:r w:rsidR="00733830" w:rsidRPr="005F4C4E">
          <w:rPr>
            <w:rStyle w:val="Lienhypertexte"/>
            <w:iCs/>
            <w:noProof/>
          </w:rPr>
          <w:t>Figure A.3</w:t>
        </w:r>
        <w:r w:rsidR="00733830" w:rsidRPr="005F4C4E">
          <w:rPr>
            <w:rStyle w:val="Lienhypertexte"/>
            <w:iCs/>
            <w:noProof/>
          </w:rPr>
          <w:noBreakHyphen/>
          <w:t>10</w:t>
        </w:r>
        <w:r w:rsidR="00733830" w:rsidRPr="005F4C4E">
          <w:rPr>
            <w:rStyle w:val="Lienhypertexte"/>
            <w:noProof/>
          </w:rPr>
          <w:t>: Gradient de température adimensionnel à la paroi inférieure.   (h1/h2 = 4, Nx = 160).</w:t>
        </w:r>
        <w:r w:rsidR="00733830">
          <w:rPr>
            <w:noProof/>
            <w:webHidden/>
          </w:rPr>
          <w:tab/>
        </w:r>
        <w:r w:rsidR="00733830">
          <w:rPr>
            <w:noProof/>
            <w:webHidden/>
          </w:rPr>
          <w:fldChar w:fldCharType="begin"/>
        </w:r>
        <w:r w:rsidR="00733830">
          <w:rPr>
            <w:noProof/>
            <w:webHidden/>
          </w:rPr>
          <w:instrText xml:space="preserve"> PAGEREF _Toc536627074 \h </w:instrText>
        </w:r>
        <w:r w:rsidR="00733830">
          <w:rPr>
            <w:noProof/>
            <w:webHidden/>
          </w:rPr>
        </w:r>
        <w:r w:rsidR="00733830">
          <w:rPr>
            <w:noProof/>
            <w:webHidden/>
          </w:rPr>
          <w:fldChar w:fldCharType="separate"/>
        </w:r>
        <w:r w:rsidR="00D71FCC">
          <w:rPr>
            <w:noProof/>
            <w:webHidden/>
          </w:rPr>
          <w:t>155</w:t>
        </w:r>
        <w:r w:rsidR="00733830">
          <w:rPr>
            <w:noProof/>
            <w:webHidden/>
          </w:rPr>
          <w:fldChar w:fldCharType="end"/>
        </w:r>
      </w:hyperlink>
    </w:p>
    <w:p w14:paraId="555BB6BD"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75" w:history="1">
        <w:r w:rsidR="00733830" w:rsidRPr="005F4C4E">
          <w:rPr>
            <w:rStyle w:val="Lienhypertexte"/>
            <w:noProof/>
          </w:rPr>
          <w:t>Figure A.4</w:t>
        </w:r>
        <w:r w:rsidR="00733830" w:rsidRPr="005F4C4E">
          <w:rPr>
            <w:rStyle w:val="Lienhypertexte"/>
            <w:noProof/>
          </w:rPr>
          <w:noBreakHyphen/>
          <w:t>1: LPCM, N=12</w:t>
        </w:r>
        <w:r w:rsidR="00733830">
          <w:rPr>
            <w:noProof/>
            <w:webHidden/>
          </w:rPr>
          <w:tab/>
        </w:r>
        <w:r w:rsidR="00733830">
          <w:rPr>
            <w:noProof/>
            <w:webHidden/>
          </w:rPr>
          <w:fldChar w:fldCharType="begin"/>
        </w:r>
        <w:r w:rsidR="00733830">
          <w:rPr>
            <w:noProof/>
            <w:webHidden/>
          </w:rPr>
          <w:instrText xml:space="preserve"> PAGEREF _Toc536627075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3A7E4BD9"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76" w:history="1">
        <w:r w:rsidR="00733830" w:rsidRPr="005F4C4E">
          <w:rPr>
            <w:rStyle w:val="Lienhypertexte"/>
            <w:noProof/>
          </w:rPr>
          <w:t>Figure A.4</w:t>
        </w:r>
        <w:r w:rsidR="00733830" w:rsidRPr="005F4C4E">
          <w:rPr>
            <w:rStyle w:val="Lienhypertexte"/>
            <w:noProof/>
          </w:rPr>
          <w:noBreakHyphen/>
          <w:t>2: NDM, Ny=80</w:t>
        </w:r>
        <w:r w:rsidR="00733830">
          <w:rPr>
            <w:noProof/>
            <w:webHidden/>
          </w:rPr>
          <w:tab/>
        </w:r>
        <w:r w:rsidR="00733830">
          <w:rPr>
            <w:noProof/>
            <w:webHidden/>
          </w:rPr>
          <w:fldChar w:fldCharType="begin"/>
        </w:r>
        <w:r w:rsidR="00733830">
          <w:rPr>
            <w:noProof/>
            <w:webHidden/>
          </w:rPr>
          <w:instrText xml:space="preserve"> PAGEREF _Toc536627076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1A309FD9"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77" w:history="1">
        <w:r w:rsidR="00733830" w:rsidRPr="005F4C4E">
          <w:rPr>
            <w:rStyle w:val="Lienhypertexte"/>
            <w:noProof/>
          </w:rPr>
          <w:t>Figure A.4</w:t>
        </w:r>
        <w:r w:rsidR="00733830" w:rsidRPr="005F4C4E">
          <w:rPr>
            <w:rStyle w:val="Lienhypertexte"/>
            <w:noProof/>
          </w:rPr>
          <w:noBreakHyphen/>
          <w:t>3: LPCM, N=16</w:t>
        </w:r>
        <w:r w:rsidR="00733830">
          <w:rPr>
            <w:noProof/>
            <w:webHidden/>
          </w:rPr>
          <w:tab/>
        </w:r>
        <w:r w:rsidR="00733830">
          <w:rPr>
            <w:noProof/>
            <w:webHidden/>
          </w:rPr>
          <w:fldChar w:fldCharType="begin"/>
        </w:r>
        <w:r w:rsidR="00733830">
          <w:rPr>
            <w:noProof/>
            <w:webHidden/>
          </w:rPr>
          <w:instrText xml:space="preserve"> PAGEREF _Toc536627077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5670FD68"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78" w:history="1">
        <w:r w:rsidR="00733830" w:rsidRPr="005F4C4E">
          <w:rPr>
            <w:rStyle w:val="Lienhypertexte"/>
            <w:noProof/>
          </w:rPr>
          <w:t>Figure A.4</w:t>
        </w:r>
        <w:r w:rsidR="00733830" w:rsidRPr="005F4C4E">
          <w:rPr>
            <w:rStyle w:val="Lienhypertexte"/>
            <w:noProof/>
          </w:rPr>
          <w:noBreakHyphen/>
          <w:t>4: NDM, N</w:t>
        </w:r>
        <w:r w:rsidR="00733830" w:rsidRPr="005F4C4E">
          <w:rPr>
            <w:rStyle w:val="Lienhypertexte"/>
            <w:noProof/>
            <w:vertAlign w:val="subscript"/>
          </w:rPr>
          <w:t>y</w:t>
        </w:r>
        <w:r w:rsidR="00733830" w:rsidRPr="005F4C4E">
          <w:rPr>
            <w:rStyle w:val="Lienhypertexte"/>
            <w:noProof/>
          </w:rPr>
          <w:t>=160</w:t>
        </w:r>
        <w:r w:rsidR="00733830">
          <w:rPr>
            <w:noProof/>
            <w:webHidden/>
          </w:rPr>
          <w:tab/>
        </w:r>
        <w:r w:rsidR="00733830">
          <w:rPr>
            <w:noProof/>
            <w:webHidden/>
          </w:rPr>
          <w:fldChar w:fldCharType="begin"/>
        </w:r>
        <w:r w:rsidR="00733830">
          <w:rPr>
            <w:noProof/>
            <w:webHidden/>
          </w:rPr>
          <w:instrText xml:space="preserve"> PAGEREF _Toc536627078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47B653C0"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79" w:history="1">
        <w:r w:rsidR="00733830" w:rsidRPr="005F4C4E">
          <w:rPr>
            <w:rStyle w:val="Lienhypertexte"/>
            <w:noProof/>
          </w:rPr>
          <w:t>Figure A.4</w:t>
        </w:r>
        <w:r w:rsidR="00733830" w:rsidRPr="005F4C4E">
          <w:rPr>
            <w:rStyle w:val="Lienhypertexte"/>
            <w:noProof/>
          </w:rPr>
          <w:noBreakHyphen/>
          <w:t>5: LPCM, N=16</w:t>
        </w:r>
        <w:r w:rsidR="00733830">
          <w:rPr>
            <w:noProof/>
            <w:webHidden/>
          </w:rPr>
          <w:tab/>
        </w:r>
        <w:r w:rsidR="00733830">
          <w:rPr>
            <w:noProof/>
            <w:webHidden/>
          </w:rPr>
          <w:fldChar w:fldCharType="begin"/>
        </w:r>
        <w:r w:rsidR="00733830">
          <w:rPr>
            <w:noProof/>
            <w:webHidden/>
          </w:rPr>
          <w:instrText xml:space="preserve"> PAGEREF _Toc536627079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38B7C5D7"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80" w:history="1">
        <w:r w:rsidR="00733830" w:rsidRPr="005F4C4E">
          <w:rPr>
            <w:rStyle w:val="Lienhypertexte"/>
            <w:noProof/>
          </w:rPr>
          <w:t>Figure A.4</w:t>
        </w:r>
        <w:r w:rsidR="00733830" w:rsidRPr="005F4C4E">
          <w:rPr>
            <w:rStyle w:val="Lienhypertexte"/>
            <w:noProof/>
          </w:rPr>
          <w:noBreakHyphen/>
          <w:t>6: NDM, Ny=160</w:t>
        </w:r>
        <w:r w:rsidR="00733830">
          <w:rPr>
            <w:noProof/>
            <w:webHidden/>
          </w:rPr>
          <w:tab/>
        </w:r>
        <w:r w:rsidR="00733830">
          <w:rPr>
            <w:noProof/>
            <w:webHidden/>
          </w:rPr>
          <w:fldChar w:fldCharType="begin"/>
        </w:r>
        <w:r w:rsidR="00733830">
          <w:rPr>
            <w:noProof/>
            <w:webHidden/>
          </w:rPr>
          <w:instrText xml:space="preserve"> PAGEREF _Toc536627080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7D2DA1D1"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81" w:history="1">
        <w:r w:rsidR="00733830" w:rsidRPr="005F4C4E">
          <w:rPr>
            <w:rStyle w:val="Lienhypertexte"/>
            <w:noProof/>
          </w:rPr>
          <w:t>Figure A.4</w:t>
        </w:r>
        <w:r w:rsidR="00733830" w:rsidRPr="005F4C4E">
          <w:rPr>
            <w:rStyle w:val="Lienhypertexte"/>
            <w:noProof/>
          </w:rPr>
          <w:noBreakHyphen/>
          <w:t>7: LPCM, N=16</w:t>
        </w:r>
        <w:r w:rsidR="00733830">
          <w:rPr>
            <w:noProof/>
            <w:webHidden/>
          </w:rPr>
          <w:tab/>
        </w:r>
        <w:r w:rsidR="00733830">
          <w:rPr>
            <w:noProof/>
            <w:webHidden/>
          </w:rPr>
          <w:fldChar w:fldCharType="begin"/>
        </w:r>
        <w:r w:rsidR="00733830">
          <w:rPr>
            <w:noProof/>
            <w:webHidden/>
          </w:rPr>
          <w:instrText xml:space="preserve"> PAGEREF _Toc536627081 \h </w:instrText>
        </w:r>
        <w:r w:rsidR="00733830">
          <w:rPr>
            <w:noProof/>
            <w:webHidden/>
          </w:rPr>
        </w:r>
        <w:r w:rsidR="00733830">
          <w:rPr>
            <w:noProof/>
            <w:webHidden/>
          </w:rPr>
          <w:fldChar w:fldCharType="separate"/>
        </w:r>
        <w:r w:rsidR="00D71FCC">
          <w:rPr>
            <w:noProof/>
            <w:webHidden/>
          </w:rPr>
          <w:t>157</w:t>
        </w:r>
        <w:r w:rsidR="00733830">
          <w:rPr>
            <w:noProof/>
            <w:webHidden/>
          </w:rPr>
          <w:fldChar w:fldCharType="end"/>
        </w:r>
      </w:hyperlink>
    </w:p>
    <w:p w14:paraId="5AA5D186"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82" w:history="1">
        <w:r w:rsidR="00733830" w:rsidRPr="005F4C4E">
          <w:rPr>
            <w:rStyle w:val="Lienhypertexte"/>
            <w:noProof/>
          </w:rPr>
          <w:t>Figure A.4</w:t>
        </w:r>
        <w:r w:rsidR="00733830" w:rsidRPr="005F4C4E">
          <w:rPr>
            <w:rStyle w:val="Lienhypertexte"/>
            <w:noProof/>
          </w:rPr>
          <w:noBreakHyphen/>
          <w:t>8: NDM, N</w:t>
        </w:r>
        <w:r w:rsidR="00733830" w:rsidRPr="005F4C4E">
          <w:rPr>
            <w:rStyle w:val="Lienhypertexte"/>
            <w:noProof/>
            <w:vertAlign w:val="subscript"/>
          </w:rPr>
          <w:t>y</w:t>
        </w:r>
        <w:r w:rsidR="00733830" w:rsidRPr="005F4C4E">
          <w:rPr>
            <w:rStyle w:val="Lienhypertexte"/>
            <w:noProof/>
          </w:rPr>
          <w:t>=160</w:t>
        </w:r>
        <w:r w:rsidR="00733830">
          <w:rPr>
            <w:noProof/>
            <w:webHidden/>
          </w:rPr>
          <w:tab/>
        </w:r>
        <w:r w:rsidR="00733830">
          <w:rPr>
            <w:noProof/>
            <w:webHidden/>
          </w:rPr>
          <w:fldChar w:fldCharType="begin"/>
        </w:r>
        <w:r w:rsidR="00733830">
          <w:rPr>
            <w:noProof/>
            <w:webHidden/>
          </w:rPr>
          <w:instrText xml:space="preserve"> PAGEREF _Toc536627082 \h </w:instrText>
        </w:r>
        <w:r w:rsidR="00733830">
          <w:rPr>
            <w:noProof/>
            <w:webHidden/>
          </w:rPr>
        </w:r>
        <w:r w:rsidR="00733830">
          <w:rPr>
            <w:noProof/>
            <w:webHidden/>
          </w:rPr>
          <w:fldChar w:fldCharType="separate"/>
        </w:r>
        <w:r w:rsidR="00D71FCC">
          <w:rPr>
            <w:noProof/>
            <w:webHidden/>
          </w:rPr>
          <w:t>157</w:t>
        </w:r>
        <w:r w:rsidR="00733830">
          <w:rPr>
            <w:noProof/>
            <w:webHidden/>
          </w:rPr>
          <w:fldChar w:fldCharType="end"/>
        </w:r>
      </w:hyperlink>
    </w:p>
    <w:p w14:paraId="2663F299"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83" w:history="1">
        <w:r w:rsidR="00733830" w:rsidRPr="005F4C4E">
          <w:rPr>
            <w:rStyle w:val="Lienhypertexte"/>
            <w:noProof/>
          </w:rPr>
          <w:t>Figure A.4</w:t>
        </w:r>
        <w:r w:rsidR="00733830" w:rsidRPr="005F4C4E">
          <w:rPr>
            <w:rStyle w:val="Lienhypertexte"/>
            <w:noProof/>
          </w:rPr>
          <w:noBreakHyphen/>
          <w:t>9: LPCM, N=16</w:t>
        </w:r>
        <w:r w:rsidR="00733830">
          <w:rPr>
            <w:noProof/>
            <w:webHidden/>
          </w:rPr>
          <w:tab/>
        </w:r>
        <w:r w:rsidR="00733830">
          <w:rPr>
            <w:noProof/>
            <w:webHidden/>
          </w:rPr>
          <w:fldChar w:fldCharType="begin"/>
        </w:r>
        <w:r w:rsidR="00733830">
          <w:rPr>
            <w:noProof/>
            <w:webHidden/>
          </w:rPr>
          <w:instrText xml:space="preserve"> PAGEREF _Toc536627083 \h </w:instrText>
        </w:r>
        <w:r w:rsidR="00733830">
          <w:rPr>
            <w:noProof/>
            <w:webHidden/>
          </w:rPr>
        </w:r>
        <w:r w:rsidR="00733830">
          <w:rPr>
            <w:noProof/>
            <w:webHidden/>
          </w:rPr>
          <w:fldChar w:fldCharType="separate"/>
        </w:r>
        <w:r w:rsidR="00D71FCC">
          <w:rPr>
            <w:noProof/>
            <w:webHidden/>
          </w:rPr>
          <w:t>157</w:t>
        </w:r>
        <w:r w:rsidR="00733830">
          <w:rPr>
            <w:noProof/>
            <w:webHidden/>
          </w:rPr>
          <w:fldChar w:fldCharType="end"/>
        </w:r>
      </w:hyperlink>
    </w:p>
    <w:p w14:paraId="635EA727"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84" w:history="1">
        <w:r w:rsidR="00733830" w:rsidRPr="005F4C4E">
          <w:rPr>
            <w:rStyle w:val="Lienhypertexte"/>
            <w:noProof/>
          </w:rPr>
          <w:t>Figure A.4</w:t>
        </w:r>
        <w:r w:rsidR="00733830" w:rsidRPr="005F4C4E">
          <w:rPr>
            <w:rStyle w:val="Lienhypertexte"/>
            <w:noProof/>
          </w:rPr>
          <w:noBreakHyphen/>
          <w:t>10: NDM, N</w:t>
        </w:r>
        <w:r w:rsidR="00733830" w:rsidRPr="005F4C4E">
          <w:rPr>
            <w:rStyle w:val="Lienhypertexte"/>
            <w:noProof/>
            <w:vertAlign w:val="subscript"/>
          </w:rPr>
          <w:t>y</w:t>
        </w:r>
        <w:r w:rsidR="00733830" w:rsidRPr="005F4C4E">
          <w:rPr>
            <w:rStyle w:val="Lienhypertexte"/>
            <w:noProof/>
          </w:rPr>
          <w:t>=160</w:t>
        </w:r>
        <w:r w:rsidR="00733830">
          <w:rPr>
            <w:noProof/>
            <w:webHidden/>
          </w:rPr>
          <w:tab/>
        </w:r>
        <w:r w:rsidR="00733830">
          <w:rPr>
            <w:noProof/>
            <w:webHidden/>
          </w:rPr>
          <w:fldChar w:fldCharType="begin"/>
        </w:r>
        <w:r w:rsidR="00733830">
          <w:rPr>
            <w:noProof/>
            <w:webHidden/>
          </w:rPr>
          <w:instrText xml:space="preserve"> PAGEREF _Toc536627084 \h </w:instrText>
        </w:r>
        <w:r w:rsidR="00733830">
          <w:rPr>
            <w:noProof/>
            <w:webHidden/>
          </w:rPr>
        </w:r>
        <w:r w:rsidR="00733830">
          <w:rPr>
            <w:noProof/>
            <w:webHidden/>
          </w:rPr>
          <w:fldChar w:fldCharType="separate"/>
        </w:r>
        <w:r w:rsidR="00D71FCC">
          <w:rPr>
            <w:noProof/>
            <w:webHidden/>
          </w:rPr>
          <w:t>157</w:t>
        </w:r>
        <w:r w:rsidR="00733830">
          <w:rPr>
            <w:noProof/>
            <w:webHidden/>
          </w:rPr>
          <w:fldChar w:fldCharType="end"/>
        </w:r>
      </w:hyperlink>
    </w:p>
    <w:p w14:paraId="413F7FA0"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85" w:history="1">
        <w:r w:rsidR="00733830" w:rsidRPr="005F4C4E">
          <w:rPr>
            <w:rStyle w:val="Lienhypertexte"/>
            <w:noProof/>
          </w:rPr>
          <w:t>Figure C.2</w:t>
        </w:r>
        <w:r w:rsidR="00733830" w:rsidRPr="005F4C4E">
          <w:rPr>
            <w:rStyle w:val="Lienhypertexte"/>
            <w:noProof/>
          </w:rPr>
          <w:noBreakHyphen/>
          <w:t>1 : Relation géométrique pour déterminer le point haut à la surface du rotor</w:t>
        </w:r>
        <w:r w:rsidR="00733830">
          <w:rPr>
            <w:noProof/>
            <w:webHidden/>
          </w:rPr>
          <w:tab/>
        </w:r>
        <w:r w:rsidR="00733830">
          <w:rPr>
            <w:noProof/>
            <w:webHidden/>
          </w:rPr>
          <w:fldChar w:fldCharType="begin"/>
        </w:r>
        <w:r w:rsidR="00733830">
          <w:rPr>
            <w:noProof/>
            <w:webHidden/>
          </w:rPr>
          <w:instrText xml:space="preserve"> PAGEREF _Toc536627085 \h </w:instrText>
        </w:r>
        <w:r w:rsidR="00733830">
          <w:rPr>
            <w:noProof/>
            <w:webHidden/>
          </w:rPr>
        </w:r>
        <w:r w:rsidR="00733830">
          <w:rPr>
            <w:noProof/>
            <w:webHidden/>
          </w:rPr>
          <w:fldChar w:fldCharType="separate"/>
        </w:r>
        <w:r w:rsidR="00D71FCC">
          <w:rPr>
            <w:noProof/>
            <w:webHidden/>
          </w:rPr>
          <w:t>162</w:t>
        </w:r>
        <w:r w:rsidR="00733830">
          <w:rPr>
            <w:noProof/>
            <w:webHidden/>
          </w:rPr>
          <w:fldChar w:fldCharType="end"/>
        </w:r>
      </w:hyperlink>
    </w:p>
    <w:p w14:paraId="1D5D0868" w14:textId="21D192F0"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916" w:name="_Toc536626955"/>
      <w:r>
        <w:lastRenderedPageBreak/>
        <w:t>Liste des tableaux</w:t>
      </w:r>
      <w:bookmarkEnd w:id="2916"/>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0E88A7A2" w14:textId="77777777" w:rsidR="00733830"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627086" w:history="1">
        <w:r w:rsidR="00733830" w:rsidRPr="00712AFF">
          <w:rPr>
            <w:rStyle w:val="Lienhypertexte"/>
            <w:noProof/>
          </w:rPr>
          <w:t>Tableau 2.5</w:t>
        </w:r>
        <w:r w:rsidR="00733830" w:rsidRPr="00712AFF">
          <w:rPr>
            <w:rStyle w:val="Lienhypertexte"/>
            <w:noProof/>
          </w:rPr>
          <w:noBreakHyphen/>
          <w:t>1 : Caractéristiques géométriques et du lubrifiant</w:t>
        </w:r>
        <w:r w:rsidR="00733830">
          <w:rPr>
            <w:noProof/>
            <w:webHidden/>
          </w:rPr>
          <w:tab/>
        </w:r>
        <w:r w:rsidR="00733830">
          <w:rPr>
            <w:noProof/>
            <w:webHidden/>
          </w:rPr>
          <w:fldChar w:fldCharType="begin"/>
        </w:r>
        <w:r w:rsidR="00733830">
          <w:rPr>
            <w:noProof/>
            <w:webHidden/>
          </w:rPr>
          <w:instrText xml:space="preserve"> PAGEREF _Toc536627086 \h </w:instrText>
        </w:r>
        <w:r w:rsidR="00733830">
          <w:rPr>
            <w:noProof/>
            <w:webHidden/>
          </w:rPr>
        </w:r>
        <w:r w:rsidR="00733830">
          <w:rPr>
            <w:noProof/>
            <w:webHidden/>
          </w:rPr>
          <w:fldChar w:fldCharType="separate"/>
        </w:r>
        <w:r w:rsidR="00D71FCC">
          <w:rPr>
            <w:noProof/>
            <w:webHidden/>
          </w:rPr>
          <w:t>61</w:t>
        </w:r>
        <w:r w:rsidR="00733830">
          <w:rPr>
            <w:noProof/>
            <w:webHidden/>
          </w:rPr>
          <w:fldChar w:fldCharType="end"/>
        </w:r>
      </w:hyperlink>
    </w:p>
    <w:p w14:paraId="2B93ACF9"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87" w:history="1">
        <w:r w:rsidR="00733830" w:rsidRPr="00712AFF">
          <w:rPr>
            <w:rStyle w:val="Lienhypertexte"/>
            <w:bCs/>
            <w:noProof/>
          </w:rPr>
          <w:t>Tableau 2.5</w:t>
        </w:r>
        <w:r w:rsidR="00733830" w:rsidRPr="00712AFF">
          <w:rPr>
            <w:rStyle w:val="Lienhypertexte"/>
            <w:bCs/>
            <w:noProof/>
          </w:rPr>
          <w:noBreakHyphen/>
          <w:t>2 : Trois configurations de calcul avec les conditions aux limites</w:t>
        </w:r>
        <w:r w:rsidR="00733830">
          <w:rPr>
            <w:noProof/>
            <w:webHidden/>
          </w:rPr>
          <w:tab/>
        </w:r>
        <w:r w:rsidR="00733830">
          <w:rPr>
            <w:noProof/>
            <w:webHidden/>
          </w:rPr>
          <w:fldChar w:fldCharType="begin"/>
        </w:r>
        <w:r w:rsidR="00733830">
          <w:rPr>
            <w:noProof/>
            <w:webHidden/>
          </w:rPr>
          <w:instrText xml:space="preserve"> PAGEREF _Toc536627087 \h </w:instrText>
        </w:r>
        <w:r w:rsidR="00733830">
          <w:rPr>
            <w:noProof/>
            <w:webHidden/>
          </w:rPr>
        </w:r>
        <w:r w:rsidR="00733830">
          <w:rPr>
            <w:noProof/>
            <w:webHidden/>
          </w:rPr>
          <w:fldChar w:fldCharType="separate"/>
        </w:r>
        <w:r w:rsidR="00D71FCC">
          <w:rPr>
            <w:noProof/>
            <w:webHidden/>
          </w:rPr>
          <w:t>62</w:t>
        </w:r>
        <w:r w:rsidR="00733830">
          <w:rPr>
            <w:noProof/>
            <w:webHidden/>
          </w:rPr>
          <w:fldChar w:fldCharType="end"/>
        </w:r>
      </w:hyperlink>
    </w:p>
    <w:p w14:paraId="5B5F8BFF"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88" w:history="1">
        <w:r w:rsidR="00733830" w:rsidRPr="00712AFF">
          <w:rPr>
            <w:rStyle w:val="Lienhypertexte"/>
            <w:noProof/>
          </w:rPr>
          <w:t>Tableau 3.1</w:t>
        </w:r>
        <w:r w:rsidR="00733830" w:rsidRPr="00712AFF">
          <w:rPr>
            <w:rStyle w:val="Lienhypertexte"/>
            <w:noProof/>
          </w:rPr>
          <w:noBreakHyphen/>
          <w:t>1 : Ordres de grandeur du coefficient de convection thermique H</w:t>
        </w:r>
        <w:r w:rsidR="00733830" w:rsidRPr="00712AFF">
          <w:rPr>
            <w:rStyle w:val="Lienhypertexte"/>
            <w:noProof/>
            <w:vertAlign w:val="subscript"/>
          </w:rPr>
          <w:t>c</w:t>
        </w:r>
        <w:r w:rsidR="00733830" w:rsidRPr="00712AFF">
          <w:rPr>
            <w:rStyle w:val="Lienhypertexte"/>
            <w:noProof/>
          </w:rPr>
          <w:t xml:space="preserve"> [W/m</w:t>
        </w:r>
        <w:r w:rsidR="00733830" w:rsidRPr="00712AFF">
          <w:rPr>
            <w:rStyle w:val="Lienhypertexte"/>
            <w:noProof/>
            <w:vertAlign w:val="superscript"/>
          </w:rPr>
          <w:t>2</w:t>
        </w:r>
        <w:r w:rsidR="00733830" w:rsidRPr="00712AFF">
          <w:rPr>
            <w:rStyle w:val="Lienhypertexte"/>
            <w:noProof/>
          </w:rPr>
          <w:t>K]</w:t>
        </w:r>
        <w:r w:rsidR="00733830">
          <w:rPr>
            <w:noProof/>
            <w:webHidden/>
          </w:rPr>
          <w:tab/>
        </w:r>
        <w:r w:rsidR="00733830">
          <w:rPr>
            <w:noProof/>
            <w:webHidden/>
          </w:rPr>
          <w:fldChar w:fldCharType="begin"/>
        </w:r>
        <w:r w:rsidR="00733830">
          <w:rPr>
            <w:noProof/>
            <w:webHidden/>
          </w:rPr>
          <w:instrText xml:space="preserve"> PAGEREF _Toc536627088 \h </w:instrText>
        </w:r>
        <w:r w:rsidR="00733830">
          <w:rPr>
            <w:noProof/>
            <w:webHidden/>
          </w:rPr>
        </w:r>
        <w:r w:rsidR="00733830">
          <w:rPr>
            <w:noProof/>
            <w:webHidden/>
          </w:rPr>
          <w:fldChar w:fldCharType="separate"/>
        </w:r>
        <w:r w:rsidR="00D71FCC">
          <w:rPr>
            <w:noProof/>
            <w:webHidden/>
          </w:rPr>
          <w:t>67</w:t>
        </w:r>
        <w:r w:rsidR="00733830">
          <w:rPr>
            <w:noProof/>
            <w:webHidden/>
          </w:rPr>
          <w:fldChar w:fldCharType="end"/>
        </w:r>
      </w:hyperlink>
    </w:p>
    <w:p w14:paraId="7B8A90AC"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89" w:history="1">
        <w:r w:rsidR="00733830" w:rsidRPr="00712AFF">
          <w:rPr>
            <w:rStyle w:val="Lienhypertexte"/>
            <w:noProof/>
          </w:rPr>
          <w:t>Tableau 3.1</w:t>
        </w:r>
        <w:r w:rsidR="00733830" w:rsidRPr="00712AFF">
          <w:rPr>
            <w:rStyle w:val="Lienhypertexte"/>
            <w:noProof/>
          </w:rPr>
          <w:noBreakHyphen/>
          <w:t>2 : Ordres de grandeur du coefficient de dilatation thermique</w:t>
        </w:r>
        <w:r w:rsidR="00733830">
          <w:rPr>
            <w:noProof/>
            <w:webHidden/>
          </w:rPr>
          <w:tab/>
        </w:r>
        <w:r w:rsidR="00733830">
          <w:rPr>
            <w:noProof/>
            <w:webHidden/>
          </w:rPr>
          <w:fldChar w:fldCharType="begin"/>
        </w:r>
        <w:r w:rsidR="00733830">
          <w:rPr>
            <w:noProof/>
            <w:webHidden/>
          </w:rPr>
          <w:instrText xml:space="preserve"> PAGEREF _Toc536627089 \h </w:instrText>
        </w:r>
        <w:r w:rsidR="00733830">
          <w:rPr>
            <w:noProof/>
            <w:webHidden/>
          </w:rPr>
        </w:r>
        <w:r w:rsidR="00733830">
          <w:rPr>
            <w:noProof/>
            <w:webHidden/>
          </w:rPr>
          <w:fldChar w:fldCharType="separate"/>
        </w:r>
        <w:r w:rsidR="00D71FCC">
          <w:rPr>
            <w:noProof/>
            <w:webHidden/>
          </w:rPr>
          <w:t>70</w:t>
        </w:r>
        <w:r w:rsidR="00733830">
          <w:rPr>
            <w:noProof/>
            <w:webHidden/>
          </w:rPr>
          <w:fldChar w:fldCharType="end"/>
        </w:r>
      </w:hyperlink>
    </w:p>
    <w:p w14:paraId="0DDD0AED"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90" w:history="1">
        <w:r w:rsidR="00733830" w:rsidRPr="00712AFF">
          <w:rPr>
            <w:rStyle w:val="Lienhypertexte"/>
            <w:noProof/>
          </w:rPr>
          <w:t>Tableau 4.2</w:t>
        </w:r>
        <w:r w:rsidR="00733830" w:rsidRPr="00712AFF">
          <w:rPr>
            <w:rStyle w:val="Lienhypertexte"/>
            <w:noProof/>
          </w:rPr>
          <w:noBreakHyphen/>
          <w:t>1 : Propriétés du lubrifiant</w:t>
        </w:r>
        <w:r w:rsidR="00733830">
          <w:rPr>
            <w:noProof/>
            <w:webHidden/>
          </w:rPr>
          <w:tab/>
        </w:r>
        <w:r w:rsidR="00733830">
          <w:rPr>
            <w:noProof/>
            <w:webHidden/>
          </w:rPr>
          <w:fldChar w:fldCharType="begin"/>
        </w:r>
        <w:r w:rsidR="00733830">
          <w:rPr>
            <w:noProof/>
            <w:webHidden/>
          </w:rPr>
          <w:instrText xml:space="preserve"> PAGEREF _Toc536627090 \h </w:instrText>
        </w:r>
        <w:r w:rsidR="00733830">
          <w:rPr>
            <w:noProof/>
            <w:webHidden/>
          </w:rPr>
        </w:r>
        <w:r w:rsidR="00733830">
          <w:rPr>
            <w:noProof/>
            <w:webHidden/>
          </w:rPr>
          <w:fldChar w:fldCharType="separate"/>
        </w:r>
        <w:r w:rsidR="00D71FCC">
          <w:rPr>
            <w:noProof/>
            <w:webHidden/>
          </w:rPr>
          <w:t>93</w:t>
        </w:r>
        <w:r w:rsidR="00733830">
          <w:rPr>
            <w:noProof/>
            <w:webHidden/>
          </w:rPr>
          <w:fldChar w:fldCharType="end"/>
        </w:r>
      </w:hyperlink>
    </w:p>
    <w:p w14:paraId="73F8E40F"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91" w:history="1">
        <w:r w:rsidR="00733830" w:rsidRPr="00712AFF">
          <w:rPr>
            <w:rStyle w:val="Lienhypertexte"/>
            <w:noProof/>
          </w:rPr>
          <w:t>Tableau 4.2</w:t>
        </w:r>
        <w:r w:rsidR="00733830" w:rsidRPr="00712AFF">
          <w:rPr>
            <w:rStyle w:val="Lienhypertexte"/>
            <w:noProof/>
          </w:rPr>
          <w:noBreakHyphen/>
          <w:t>2 : paramètres physiques du rotor 430mm</w:t>
        </w:r>
        <w:r w:rsidR="00733830">
          <w:rPr>
            <w:noProof/>
            <w:webHidden/>
          </w:rPr>
          <w:tab/>
        </w:r>
        <w:r w:rsidR="00733830">
          <w:rPr>
            <w:noProof/>
            <w:webHidden/>
          </w:rPr>
          <w:fldChar w:fldCharType="begin"/>
        </w:r>
        <w:r w:rsidR="00733830">
          <w:rPr>
            <w:noProof/>
            <w:webHidden/>
          </w:rPr>
          <w:instrText xml:space="preserve"> PAGEREF _Toc536627091 \h </w:instrText>
        </w:r>
        <w:r w:rsidR="00733830">
          <w:rPr>
            <w:noProof/>
            <w:webHidden/>
          </w:rPr>
        </w:r>
        <w:r w:rsidR="00733830">
          <w:rPr>
            <w:noProof/>
            <w:webHidden/>
          </w:rPr>
          <w:fldChar w:fldCharType="separate"/>
        </w:r>
        <w:r w:rsidR="00D71FCC">
          <w:rPr>
            <w:noProof/>
            <w:webHidden/>
          </w:rPr>
          <w:t>94</w:t>
        </w:r>
        <w:r w:rsidR="00733830">
          <w:rPr>
            <w:noProof/>
            <w:webHidden/>
          </w:rPr>
          <w:fldChar w:fldCharType="end"/>
        </w:r>
      </w:hyperlink>
    </w:p>
    <w:p w14:paraId="2E521BF8"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92" w:history="1">
        <w:r w:rsidR="00733830" w:rsidRPr="00712AFF">
          <w:rPr>
            <w:rStyle w:val="Lienhypertexte"/>
            <w:rFonts w:cs="Calibri"/>
            <w:noProof/>
          </w:rPr>
          <w:t>Tableau 4.2</w:t>
        </w:r>
        <w:r w:rsidR="00733830" w:rsidRPr="00712AFF">
          <w:rPr>
            <w:rStyle w:val="Lienhypertexte"/>
            <w:rFonts w:cs="Calibri"/>
            <w:noProof/>
          </w:rPr>
          <w:noBreakHyphen/>
          <w:t>3 : paramètres physiques du rotor 700mm</w:t>
        </w:r>
        <w:r w:rsidR="00733830">
          <w:rPr>
            <w:noProof/>
            <w:webHidden/>
          </w:rPr>
          <w:tab/>
        </w:r>
        <w:r w:rsidR="00733830">
          <w:rPr>
            <w:noProof/>
            <w:webHidden/>
          </w:rPr>
          <w:fldChar w:fldCharType="begin"/>
        </w:r>
        <w:r w:rsidR="00733830">
          <w:rPr>
            <w:noProof/>
            <w:webHidden/>
          </w:rPr>
          <w:instrText xml:space="preserve"> PAGEREF _Toc536627092 \h </w:instrText>
        </w:r>
        <w:r w:rsidR="00733830">
          <w:rPr>
            <w:noProof/>
            <w:webHidden/>
          </w:rPr>
        </w:r>
        <w:r w:rsidR="00733830">
          <w:rPr>
            <w:noProof/>
            <w:webHidden/>
          </w:rPr>
          <w:fldChar w:fldCharType="separate"/>
        </w:r>
        <w:r w:rsidR="00D71FCC">
          <w:rPr>
            <w:noProof/>
            <w:webHidden/>
          </w:rPr>
          <w:t>97</w:t>
        </w:r>
        <w:r w:rsidR="00733830">
          <w:rPr>
            <w:noProof/>
            <w:webHidden/>
          </w:rPr>
          <w:fldChar w:fldCharType="end"/>
        </w:r>
      </w:hyperlink>
    </w:p>
    <w:p w14:paraId="1F07D123"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93" w:history="1">
        <w:r w:rsidR="00733830" w:rsidRPr="00712AFF">
          <w:rPr>
            <w:rStyle w:val="Lienhypertexte"/>
            <w:noProof/>
          </w:rPr>
          <w:t>Tableau 5.1</w:t>
        </w:r>
        <w:r w:rsidR="00733830" w:rsidRPr="00712AFF">
          <w:rPr>
            <w:rStyle w:val="Lienhypertexte"/>
            <w:noProof/>
          </w:rPr>
          <w:noBreakHyphen/>
          <w:t>1 comparaison de l’approche Lorenz et Murphy avec l’approche analytique améliorée.</w:t>
        </w:r>
        <w:r w:rsidR="00733830">
          <w:rPr>
            <w:noProof/>
            <w:webHidden/>
          </w:rPr>
          <w:tab/>
        </w:r>
        <w:r w:rsidR="00733830">
          <w:rPr>
            <w:noProof/>
            <w:webHidden/>
          </w:rPr>
          <w:fldChar w:fldCharType="begin"/>
        </w:r>
        <w:r w:rsidR="00733830">
          <w:rPr>
            <w:noProof/>
            <w:webHidden/>
          </w:rPr>
          <w:instrText xml:space="preserve"> PAGEREF _Toc536627093 \h </w:instrText>
        </w:r>
        <w:r w:rsidR="00733830">
          <w:rPr>
            <w:noProof/>
            <w:webHidden/>
          </w:rPr>
        </w:r>
        <w:r w:rsidR="00733830">
          <w:rPr>
            <w:noProof/>
            <w:webHidden/>
          </w:rPr>
          <w:fldChar w:fldCharType="separate"/>
        </w:r>
        <w:r w:rsidR="00D71FCC">
          <w:rPr>
            <w:noProof/>
            <w:webHidden/>
          </w:rPr>
          <w:t>121</w:t>
        </w:r>
        <w:r w:rsidR="00733830">
          <w:rPr>
            <w:noProof/>
            <w:webHidden/>
          </w:rPr>
          <w:fldChar w:fldCharType="end"/>
        </w:r>
      </w:hyperlink>
    </w:p>
    <w:p w14:paraId="09EEEF9A"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94" w:history="1">
        <w:r w:rsidR="00733830" w:rsidRPr="00712AFF">
          <w:rPr>
            <w:rStyle w:val="Lienhypertexte"/>
            <w:noProof/>
          </w:rPr>
          <w:t>Tableau 5.2</w:t>
        </w:r>
        <w:r w:rsidR="00733830" w:rsidRPr="00712AFF">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33830">
          <w:rPr>
            <w:noProof/>
            <w:webHidden/>
          </w:rPr>
          <w:tab/>
        </w:r>
        <w:r w:rsidR="00733830">
          <w:rPr>
            <w:noProof/>
            <w:webHidden/>
          </w:rPr>
          <w:fldChar w:fldCharType="begin"/>
        </w:r>
        <w:r w:rsidR="00733830">
          <w:rPr>
            <w:noProof/>
            <w:webHidden/>
          </w:rPr>
          <w:instrText xml:space="preserve"> PAGEREF _Toc536627094 \h </w:instrText>
        </w:r>
        <w:r w:rsidR="00733830">
          <w:rPr>
            <w:noProof/>
            <w:webHidden/>
          </w:rPr>
        </w:r>
        <w:r w:rsidR="00733830">
          <w:rPr>
            <w:noProof/>
            <w:webHidden/>
          </w:rPr>
          <w:fldChar w:fldCharType="separate"/>
        </w:r>
        <w:r w:rsidR="00D71FCC">
          <w:rPr>
            <w:noProof/>
            <w:webHidden/>
          </w:rPr>
          <w:t>124</w:t>
        </w:r>
        <w:r w:rsidR="00733830">
          <w:rPr>
            <w:noProof/>
            <w:webHidden/>
          </w:rPr>
          <w:fldChar w:fldCharType="end"/>
        </w:r>
      </w:hyperlink>
    </w:p>
    <w:p w14:paraId="2E6AB027"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95" w:history="1">
        <w:r w:rsidR="00733830" w:rsidRPr="00712AFF">
          <w:rPr>
            <w:rStyle w:val="Lienhypertexte"/>
            <w:rFonts w:cs="Calibri"/>
            <w:noProof/>
          </w:rPr>
          <w:t>Tableau 5.2</w:t>
        </w:r>
        <w:r w:rsidR="00733830" w:rsidRPr="00712AFF">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33830" w:rsidRPr="00712AFF">
          <w:rPr>
            <w:rStyle w:val="Lienhypertexte"/>
            <w:rFonts w:cs="Calibri"/>
            <w:b/>
            <w:bCs/>
            <w:noProof/>
          </w:rPr>
          <w:t xml:space="preserve"> </w:t>
        </w:r>
        <w:r w:rsidR="00733830" w:rsidRPr="00712AFF">
          <w:rPr>
            <w:rStyle w:val="Lienhypertexte"/>
            <w:rFonts w:cs="Calibri"/>
            <w:bCs/>
            <w:noProof/>
          </w:rPr>
          <w:t>du rotor 700mm</w:t>
        </w:r>
        <w:r w:rsidR="00733830">
          <w:rPr>
            <w:noProof/>
            <w:webHidden/>
          </w:rPr>
          <w:tab/>
        </w:r>
        <w:r w:rsidR="00733830">
          <w:rPr>
            <w:noProof/>
            <w:webHidden/>
          </w:rPr>
          <w:fldChar w:fldCharType="begin"/>
        </w:r>
        <w:r w:rsidR="00733830">
          <w:rPr>
            <w:noProof/>
            <w:webHidden/>
          </w:rPr>
          <w:instrText xml:space="preserve"> PAGEREF _Toc536627095 \h </w:instrText>
        </w:r>
        <w:r w:rsidR="00733830">
          <w:rPr>
            <w:noProof/>
            <w:webHidden/>
          </w:rPr>
        </w:r>
        <w:r w:rsidR="00733830">
          <w:rPr>
            <w:noProof/>
            <w:webHidden/>
          </w:rPr>
          <w:fldChar w:fldCharType="separate"/>
        </w:r>
        <w:r w:rsidR="00D71FCC">
          <w:rPr>
            <w:noProof/>
            <w:webHidden/>
          </w:rPr>
          <w:t>131</w:t>
        </w:r>
        <w:r w:rsidR="00733830">
          <w:rPr>
            <w:noProof/>
            <w:webHidden/>
          </w:rPr>
          <w:fldChar w:fldCharType="end"/>
        </w:r>
      </w:hyperlink>
    </w:p>
    <w:p w14:paraId="4DF48D67"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96" w:history="1">
        <w:r w:rsidR="00733830" w:rsidRPr="00712AFF">
          <w:rPr>
            <w:rStyle w:val="Lienhypertexte"/>
            <w:rFonts w:cs="Calibri"/>
            <w:noProof/>
          </w:rPr>
          <w:t>Tableau 5.2</w:t>
        </w:r>
        <w:r w:rsidR="00733830" w:rsidRPr="00712AFF">
          <w:rPr>
            <w:rStyle w:val="Lienhypertexte"/>
            <w:rFonts w:cs="Calibri"/>
            <w:noProof/>
          </w:rPr>
          <w:noBreakHyphen/>
          <w:t>3 : les balourds thermiques estimés et les balourds totaux correspondants</w:t>
        </w:r>
        <w:r w:rsidR="00733830">
          <w:rPr>
            <w:noProof/>
            <w:webHidden/>
          </w:rPr>
          <w:tab/>
        </w:r>
        <w:r w:rsidR="00733830">
          <w:rPr>
            <w:noProof/>
            <w:webHidden/>
          </w:rPr>
          <w:fldChar w:fldCharType="begin"/>
        </w:r>
        <w:r w:rsidR="00733830">
          <w:rPr>
            <w:noProof/>
            <w:webHidden/>
          </w:rPr>
          <w:instrText xml:space="preserve"> PAGEREF _Toc536627096 \h </w:instrText>
        </w:r>
        <w:r w:rsidR="00733830">
          <w:rPr>
            <w:noProof/>
            <w:webHidden/>
          </w:rPr>
        </w:r>
        <w:r w:rsidR="00733830">
          <w:rPr>
            <w:noProof/>
            <w:webHidden/>
          </w:rPr>
          <w:fldChar w:fldCharType="separate"/>
        </w:r>
        <w:r w:rsidR="00D71FCC">
          <w:rPr>
            <w:noProof/>
            <w:webHidden/>
          </w:rPr>
          <w:t>134</w:t>
        </w:r>
        <w:r w:rsidR="00733830">
          <w:rPr>
            <w:noProof/>
            <w:webHidden/>
          </w:rPr>
          <w:fldChar w:fldCharType="end"/>
        </w:r>
      </w:hyperlink>
    </w:p>
    <w:p w14:paraId="39E17BF7"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97" w:history="1">
        <w:r w:rsidR="00733830" w:rsidRPr="00712AFF">
          <w:rPr>
            <w:rStyle w:val="Lienhypertexte"/>
            <w:noProof/>
          </w:rPr>
          <w:t>Tableau 5.3</w:t>
        </w:r>
        <w:r w:rsidR="00733830" w:rsidRPr="00712AFF">
          <w:rPr>
            <w:rStyle w:val="Lienhypertexte"/>
            <w:noProof/>
          </w:rPr>
          <w:noBreakHyphen/>
          <w:t>1 : comparaison des vitesses du déclenchement et les vitesses critiques</w:t>
        </w:r>
        <w:r w:rsidR="00733830">
          <w:rPr>
            <w:noProof/>
            <w:webHidden/>
          </w:rPr>
          <w:tab/>
        </w:r>
        <w:r w:rsidR="00733830">
          <w:rPr>
            <w:noProof/>
            <w:webHidden/>
          </w:rPr>
          <w:fldChar w:fldCharType="begin"/>
        </w:r>
        <w:r w:rsidR="00733830">
          <w:rPr>
            <w:noProof/>
            <w:webHidden/>
          </w:rPr>
          <w:instrText xml:space="preserve"> PAGEREF _Toc536627097 \h </w:instrText>
        </w:r>
        <w:r w:rsidR="00733830">
          <w:rPr>
            <w:noProof/>
            <w:webHidden/>
          </w:rPr>
        </w:r>
        <w:r w:rsidR="00733830">
          <w:rPr>
            <w:noProof/>
            <w:webHidden/>
          </w:rPr>
          <w:fldChar w:fldCharType="separate"/>
        </w:r>
        <w:r w:rsidR="00D71FCC">
          <w:rPr>
            <w:noProof/>
            <w:webHidden/>
          </w:rPr>
          <w:t>141</w:t>
        </w:r>
        <w:r w:rsidR="00733830">
          <w:rPr>
            <w:noProof/>
            <w:webHidden/>
          </w:rPr>
          <w:fldChar w:fldCharType="end"/>
        </w:r>
      </w:hyperlink>
    </w:p>
    <w:p w14:paraId="1A5D7A84"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98" w:history="1">
        <w:r w:rsidR="00733830" w:rsidRPr="00712AFF">
          <w:rPr>
            <w:rStyle w:val="Lienhypertexte"/>
            <w:noProof/>
          </w:rPr>
          <w:t>Tableau A</w:t>
        </w:r>
        <w:r w:rsidR="00733830" w:rsidRPr="00712AFF">
          <w:rPr>
            <w:rStyle w:val="Lienhypertexte"/>
            <w:noProof/>
          </w:rPr>
          <w:noBreakHyphen/>
          <w:t>1: Données utilisées pour le patin incliné 1D</w:t>
        </w:r>
        <w:r w:rsidR="00733830">
          <w:rPr>
            <w:noProof/>
            <w:webHidden/>
          </w:rPr>
          <w:tab/>
        </w:r>
        <w:r w:rsidR="00733830">
          <w:rPr>
            <w:noProof/>
            <w:webHidden/>
          </w:rPr>
          <w:fldChar w:fldCharType="begin"/>
        </w:r>
        <w:r w:rsidR="00733830">
          <w:rPr>
            <w:noProof/>
            <w:webHidden/>
          </w:rPr>
          <w:instrText xml:space="preserve"> PAGEREF _Toc536627098 \h </w:instrText>
        </w:r>
        <w:r w:rsidR="00733830">
          <w:rPr>
            <w:noProof/>
            <w:webHidden/>
          </w:rPr>
        </w:r>
        <w:r w:rsidR="00733830">
          <w:rPr>
            <w:noProof/>
            <w:webHidden/>
          </w:rPr>
          <w:fldChar w:fldCharType="separate"/>
        </w:r>
        <w:r w:rsidR="00D71FCC">
          <w:rPr>
            <w:noProof/>
            <w:webHidden/>
          </w:rPr>
          <w:t>145</w:t>
        </w:r>
        <w:r w:rsidR="00733830">
          <w:rPr>
            <w:noProof/>
            <w:webHidden/>
          </w:rPr>
          <w:fldChar w:fldCharType="end"/>
        </w:r>
      </w:hyperlink>
    </w:p>
    <w:p w14:paraId="0F31CDE2"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099" w:history="1">
        <w:r w:rsidR="00733830" w:rsidRPr="00712AFF">
          <w:rPr>
            <w:rStyle w:val="Lienhypertexte"/>
            <w:noProof/>
          </w:rPr>
          <w:t>Tableau A.5</w:t>
        </w:r>
        <w:r w:rsidR="00733830" w:rsidRPr="00712AFF">
          <w:rPr>
            <w:rStyle w:val="Lienhypertexte"/>
            <w:noProof/>
          </w:rPr>
          <w:noBreakHyphen/>
          <w:t>1 : Résultat de tous les cas obtenus par le meilleur maillage NDM</w:t>
        </w:r>
        <w:r w:rsidR="00733830">
          <w:rPr>
            <w:noProof/>
            <w:webHidden/>
          </w:rPr>
          <w:tab/>
        </w:r>
        <w:r w:rsidR="00733830">
          <w:rPr>
            <w:noProof/>
            <w:webHidden/>
          </w:rPr>
          <w:fldChar w:fldCharType="begin"/>
        </w:r>
        <w:r w:rsidR="00733830">
          <w:rPr>
            <w:noProof/>
            <w:webHidden/>
          </w:rPr>
          <w:instrText xml:space="preserve"> PAGEREF _Toc536627099 \h </w:instrText>
        </w:r>
        <w:r w:rsidR="00733830">
          <w:rPr>
            <w:noProof/>
            <w:webHidden/>
          </w:rPr>
        </w:r>
        <w:r w:rsidR="00733830">
          <w:rPr>
            <w:noProof/>
            <w:webHidden/>
          </w:rPr>
          <w:fldChar w:fldCharType="separate"/>
        </w:r>
        <w:r w:rsidR="00D71FCC">
          <w:rPr>
            <w:noProof/>
            <w:webHidden/>
          </w:rPr>
          <w:t>158</w:t>
        </w:r>
        <w:r w:rsidR="00733830">
          <w:rPr>
            <w:noProof/>
            <w:webHidden/>
          </w:rPr>
          <w:fldChar w:fldCharType="end"/>
        </w:r>
      </w:hyperlink>
    </w:p>
    <w:p w14:paraId="04B405DC"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100" w:history="1">
        <w:r w:rsidR="00733830" w:rsidRPr="00712AFF">
          <w:rPr>
            <w:rStyle w:val="Lienhypertexte"/>
            <w:noProof/>
          </w:rPr>
          <w:t>Tableau A.5</w:t>
        </w:r>
        <w:r w:rsidR="00733830" w:rsidRPr="00712AFF">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33830" w:rsidRPr="00712AFF">
          <w:rPr>
            <w:rStyle w:val="Lienhypertexte"/>
            <w:noProof/>
          </w:rPr>
          <w:t xml:space="preserve"> décrivant les variations de température pour le cas 1, N = 12</w:t>
        </w:r>
        <w:r w:rsidR="00733830">
          <w:rPr>
            <w:noProof/>
            <w:webHidden/>
          </w:rPr>
          <w:tab/>
        </w:r>
        <w:r w:rsidR="00733830">
          <w:rPr>
            <w:noProof/>
            <w:webHidden/>
          </w:rPr>
          <w:fldChar w:fldCharType="begin"/>
        </w:r>
        <w:r w:rsidR="00733830">
          <w:rPr>
            <w:noProof/>
            <w:webHidden/>
          </w:rPr>
          <w:instrText xml:space="preserve"> PAGEREF _Toc536627100 \h </w:instrText>
        </w:r>
        <w:r w:rsidR="00733830">
          <w:rPr>
            <w:noProof/>
            <w:webHidden/>
          </w:rPr>
        </w:r>
        <w:r w:rsidR="00733830">
          <w:rPr>
            <w:noProof/>
            <w:webHidden/>
          </w:rPr>
          <w:fldChar w:fldCharType="separate"/>
        </w:r>
        <w:r w:rsidR="00D71FCC">
          <w:rPr>
            <w:noProof/>
            <w:webHidden/>
          </w:rPr>
          <w:t>158</w:t>
        </w:r>
        <w:r w:rsidR="00733830">
          <w:rPr>
            <w:noProof/>
            <w:webHidden/>
          </w:rPr>
          <w:fldChar w:fldCharType="end"/>
        </w:r>
      </w:hyperlink>
    </w:p>
    <w:p w14:paraId="09518997"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101" w:history="1">
        <w:r w:rsidR="00733830" w:rsidRPr="00712AFF">
          <w:rPr>
            <w:rStyle w:val="Lienhypertexte"/>
            <w:noProof/>
          </w:rPr>
          <w:t>Tableau D</w:t>
        </w:r>
        <w:r w:rsidR="00733830" w:rsidRPr="00712AFF">
          <w:rPr>
            <w:rStyle w:val="Lienhypertexte"/>
            <w:noProof/>
          </w:rPr>
          <w:noBreakHyphen/>
          <w:t>1 : Valeurs précise des coefficients d’influence de l’effet Morton calculées pour le rotor court de 430mm</w:t>
        </w:r>
        <w:r w:rsidR="00733830">
          <w:rPr>
            <w:noProof/>
            <w:webHidden/>
          </w:rPr>
          <w:tab/>
        </w:r>
        <w:r w:rsidR="00733830">
          <w:rPr>
            <w:noProof/>
            <w:webHidden/>
          </w:rPr>
          <w:fldChar w:fldCharType="begin"/>
        </w:r>
        <w:r w:rsidR="00733830">
          <w:rPr>
            <w:noProof/>
            <w:webHidden/>
          </w:rPr>
          <w:instrText xml:space="preserve"> PAGEREF _Toc536627101 \h </w:instrText>
        </w:r>
        <w:r w:rsidR="00733830">
          <w:rPr>
            <w:noProof/>
            <w:webHidden/>
          </w:rPr>
        </w:r>
        <w:r w:rsidR="00733830">
          <w:rPr>
            <w:noProof/>
            <w:webHidden/>
          </w:rPr>
          <w:fldChar w:fldCharType="separate"/>
        </w:r>
        <w:r w:rsidR="00D71FCC">
          <w:rPr>
            <w:noProof/>
            <w:webHidden/>
          </w:rPr>
          <w:t>163</w:t>
        </w:r>
        <w:r w:rsidR="00733830">
          <w:rPr>
            <w:noProof/>
            <w:webHidden/>
          </w:rPr>
          <w:fldChar w:fldCharType="end"/>
        </w:r>
      </w:hyperlink>
    </w:p>
    <w:p w14:paraId="18180FF8"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102" w:history="1">
        <w:r w:rsidR="00733830" w:rsidRPr="00712AFF">
          <w:rPr>
            <w:rStyle w:val="Lienhypertexte"/>
            <w:noProof/>
          </w:rPr>
          <w:t>Tableau D</w:t>
        </w:r>
        <w:r w:rsidR="00733830" w:rsidRPr="00712AFF">
          <w:rPr>
            <w:rStyle w:val="Lienhypertexte"/>
            <w:noProof/>
          </w:rPr>
          <w:noBreakHyphen/>
          <w:t>2 : Valeurs précise des coefficients d’influence de l’effet Morton calculées pour le rotor long de 700mm</w:t>
        </w:r>
        <w:r w:rsidR="00733830">
          <w:rPr>
            <w:noProof/>
            <w:webHidden/>
          </w:rPr>
          <w:tab/>
        </w:r>
        <w:r w:rsidR="00733830">
          <w:rPr>
            <w:noProof/>
            <w:webHidden/>
          </w:rPr>
          <w:fldChar w:fldCharType="begin"/>
        </w:r>
        <w:r w:rsidR="00733830">
          <w:rPr>
            <w:noProof/>
            <w:webHidden/>
          </w:rPr>
          <w:instrText xml:space="preserve"> PAGEREF _Toc536627102 \h </w:instrText>
        </w:r>
        <w:r w:rsidR="00733830">
          <w:rPr>
            <w:noProof/>
            <w:webHidden/>
          </w:rPr>
        </w:r>
        <w:r w:rsidR="00733830">
          <w:rPr>
            <w:noProof/>
            <w:webHidden/>
          </w:rPr>
          <w:fldChar w:fldCharType="separate"/>
        </w:r>
        <w:r w:rsidR="00D71FCC">
          <w:rPr>
            <w:noProof/>
            <w:webHidden/>
          </w:rPr>
          <w:t>164</w:t>
        </w:r>
        <w:r w:rsidR="00733830">
          <w:rPr>
            <w:noProof/>
            <w:webHidden/>
          </w:rPr>
          <w:fldChar w:fldCharType="end"/>
        </w:r>
      </w:hyperlink>
    </w:p>
    <w:p w14:paraId="6E2953B7" w14:textId="77777777" w:rsidR="00733830" w:rsidRDefault="00FA0AB6">
      <w:pPr>
        <w:pStyle w:val="Tabledesillustrations"/>
        <w:tabs>
          <w:tab w:val="right" w:leader="dot" w:pos="9060"/>
        </w:tabs>
        <w:rPr>
          <w:rFonts w:asciiTheme="minorHAnsi" w:eastAsiaTheme="minorEastAsia" w:hAnsiTheme="minorHAnsi" w:cstheme="minorBidi"/>
          <w:noProof/>
          <w:szCs w:val="22"/>
          <w:lang w:eastAsia="zh-CN"/>
        </w:rPr>
      </w:pPr>
      <w:hyperlink w:anchor="_Toc536627103" w:history="1">
        <w:r w:rsidR="00733830" w:rsidRPr="00712AFF">
          <w:rPr>
            <w:rStyle w:val="Lienhypertexte"/>
            <w:noProof/>
          </w:rPr>
          <w:t>Tableau D</w:t>
        </w:r>
        <w:r w:rsidR="00733830" w:rsidRPr="00712AFF">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33830">
          <w:rPr>
            <w:noProof/>
            <w:webHidden/>
          </w:rPr>
          <w:tab/>
        </w:r>
        <w:r w:rsidR="00733830">
          <w:rPr>
            <w:noProof/>
            <w:webHidden/>
          </w:rPr>
          <w:fldChar w:fldCharType="begin"/>
        </w:r>
        <w:r w:rsidR="00733830">
          <w:rPr>
            <w:noProof/>
            <w:webHidden/>
          </w:rPr>
          <w:instrText xml:space="preserve"> PAGEREF _Toc536627103 \h </w:instrText>
        </w:r>
        <w:r w:rsidR="00733830">
          <w:rPr>
            <w:noProof/>
            <w:webHidden/>
          </w:rPr>
        </w:r>
        <w:r w:rsidR="00733830">
          <w:rPr>
            <w:noProof/>
            <w:webHidden/>
          </w:rPr>
          <w:fldChar w:fldCharType="separate"/>
        </w:r>
        <w:r w:rsidR="00D71FCC">
          <w:rPr>
            <w:noProof/>
            <w:webHidden/>
          </w:rPr>
          <w:t>165</w:t>
        </w:r>
        <w:r w:rsidR="00733830">
          <w:rPr>
            <w:noProof/>
            <w:webHidden/>
          </w:rPr>
          <w:fldChar w:fldCharType="end"/>
        </w:r>
      </w:hyperlink>
    </w:p>
    <w:p w14:paraId="6D751C83" w14:textId="520C462C"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917" w:name="_Toc536626956"/>
      <w:r>
        <w:lastRenderedPageBreak/>
        <w:t>Références</w:t>
      </w:r>
      <w:bookmarkEnd w:id="2917"/>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918" w:name="_Ref526346265"/>
      <w:bookmarkStart w:id="2919" w:name="_Ref534794244"/>
      <w:bookmarkStart w:id="2920" w:name="_Ref533094789"/>
      <w:bookmarkStart w:id="2921"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918"/>
    </w:p>
    <w:p w14:paraId="20BD8504" w14:textId="597D1526" w:rsidR="0054208F" w:rsidRDefault="004E03AF" w:rsidP="00E0308D">
      <w:pPr>
        <w:pStyle w:val="Paragraphedeliste"/>
        <w:numPr>
          <w:ilvl w:val="0"/>
          <w:numId w:val="30"/>
        </w:numPr>
        <w:spacing w:line="360" w:lineRule="auto"/>
        <w:jc w:val="both"/>
        <w:rPr>
          <w:lang w:val="en-US"/>
        </w:rPr>
      </w:pPr>
      <w:bookmarkStart w:id="2922"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919"/>
      <w:bookmarkEnd w:id="2922"/>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923"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923"/>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924"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924"/>
    </w:p>
    <w:p w14:paraId="22F6FDEE" w14:textId="77777777" w:rsidR="00851955" w:rsidRDefault="00851955" w:rsidP="00E0308D">
      <w:pPr>
        <w:pStyle w:val="Paragraphedeliste"/>
        <w:numPr>
          <w:ilvl w:val="0"/>
          <w:numId w:val="30"/>
        </w:numPr>
        <w:spacing w:line="360" w:lineRule="auto"/>
        <w:jc w:val="both"/>
        <w:rPr>
          <w:lang w:val="en-US"/>
        </w:rPr>
      </w:pPr>
      <w:bookmarkStart w:id="2925" w:name="_Ref534794429"/>
      <w:bookmarkEnd w:id="2920"/>
      <w:r>
        <w:rPr>
          <w:lang w:val="en-US"/>
        </w:rPr>
        <w:t>D</w:t>
      </w:r>
      <w:r w:rsidRPr="004638BF">
        <w:rPr>
          <w:lang w:val="en-US"/>
        </w:rPr>
        <w:t>e Jongh, Frits. (2018). The Synchronous Rotor Instability Phenomenon - Morton Effect - (update 2018).</w:t>
      </w:r>
      <w:bookmarkEnd w:id="2925"/>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26"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926"/>
    </w:p>
    <w:p w14:paraId="60D06719" w14:textId="347A2917" w:rsidR="00851955" w:rsidRDefault="00BB4BF1" w:rsidP="00E0308D">
      <w:pPr>
        <w:pStyle w:val="Paragraphedeliste"/>
        <w:numPr>
          <w:ilvl w:val="0"/>
          <w:numId w:val="30"/>
        </w:numPr>
        <w:spacing w:line="360" w:lineRule="auto"/>
        <w:jc w:val="both"/>
        <w:rPr>
          <w:lang w:val="en-US"/>
        </w:rPr>
      </w:pPr>
      <w:bookmarkStart w:id="2927"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927"/>
    </w:p>
    <w:p w14:paraId="3FCE7534" w14:textId="435D680D" w:rsidR="002B0F67" w:rsidRDefault="006400B9" w:rsidP="002B0F67">
      <w:pPr>
        <w:pStyle w:val="Paragraphedeliste"/>
        <w:numPr>
          <w:ilvl w:val="0"/>
          <w:numId w:val="30"/>
        </w:numPr>
        <w:spacing w:line="360" w:lineRule="auto"/>
        <w:jc w:val="both"/>
      </w:pPr>
      <w:bookmarkStart w:id="2928"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928"/>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29" w:name="_Ref533092212"/>
      <w:bookmarkEnd w:id="2921"/>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929"/>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30" w:name="_Ref534796769"/>
      <w:r w:rsidRPr="001B73DC">
        <w:rPr>
          <w:rFonts w:asciiTheme="minorHAnsi" w:hAnsiTheme="minorHAnsi"/>
          <w:lang w:val="en-US"/>
        </w:rPr>
        <w:t>Muszynska, A. (2005). Rotordynamics. Boca Raton: CRC Press.</w:t>
      </w:r>
      <w:bookmarkEnd w:id="2930"/>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1"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931"/>
    </w:p>
    <w:p w14:paraId="63EA66CD" w14:textId="582C1726"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2"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82"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932"/>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933"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933"/>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4"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934"/>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5" w:name="_Ref534632381"/>
      <w:r>
        <w:rPr>
          <w:rFonts w:asciiTheme="minorHAnsi" w:hAnsiTheme="minorHAnsi"/>
          <w:lang w:val="en-US"/>
        </w:rPr>
        <w:t xml:space="preserve"> </w:t>
      </w:r>
      <w:bookmarkStart w:id="2936"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935"/>
      <w:bookmarkEnd w:id="2936"/>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37"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937"/>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38"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938"/>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939" w:name="_Ref533096146"/>
      <w:r>
        <w:rPr>
          <w:rFonts w:asciiTheme="minorHAnsi" w:hAnsiTheme="minorHAnsi"/>
          <w:lang w:val="en-US"/>
        </w:rPr>
        <w:t xml:space="preserve"> </w:t>
      </w:r>
      <w:bookmarkStart w:id="2940"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939"/>
      <w:bookmarkEnd w:id="2940"/>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41"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941"/>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42"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942"/>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43"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943"/>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4" w:name="_Ref533096550"/>
      <w:r>
        <w:rPr>
          <w:rFonts w:asciiTheme="minorHAnsi" w:hAnsiTheme="minorHAnsi"/>
          <w:lang w:val="en-US"/>
        </w:rPr>
        <w:t xml:space="preserve"> </w:t>
      </w:r>
      <w:bookmarkStart w:id="2945"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944"/>
      <w:bookmarkEnd w:id="2945"/>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6"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946"/>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7" w:name="_Ref533096918"/>
      <w:r>
        <w:rPr>
          <w:rFonts w:asciiTheme="minorHAnsi" w:hAnsiTheme="minorHAnsi"/>
          <w:lang w:val="en-US"/>
        </w:rPr>
        <w:t xml:space="preserve"> </w:t>
      </w:r>
      <w:bookmarkStart w:id="2948"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947"/>
      <w:bookmarkEnd w:id="2948"/>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9"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949"/>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0"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950"/>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51"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951"/>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2" w:name="_Ref534635218"/>
      <w:r>
        <w:rPr>
          <w:rFonts w:asciiTheme="minorHAnsi" w:hAnsiTheme="minorHAnsi"/>
          <w:lang w:val="en-US"/>
        </w:rPr>
        <w:t xml:space="preserve"> </w:t>
      </w:r>
      <w:bookmarkStart w:id="2953"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952"/>
      <w:bookmarkEnd w:id="2953"/>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4"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954"/>
    </w:p>
    <w:p w14:paraId="2F7EF3E4" w14:textId="04ED0DF2"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5" w:name="_Ref533115138"/>
      <w:bookmarkStart w:id="2956"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955"/>
      <w:bookmarkEnd w:id="2956"/>
    </w:p>
    <w:p w14:paraId="76AEF554" w14:textId="7716F8AB" w:rsidR="00610D7E" w:rsidRPr="0045623E" w:rsidRDefault="008B69B1" w:rsidP="00610D7E">
      <w:pPr>
        <w:pStyle w:val="Paragraphedeliste"/>
        <w:numPr>
          <w:ilvl w:val="0"/>
          <w:numId w:val="30"/>
        </w:numPr>
        <w:spacing w:line="360" w:lineRule="auto"/>
        <w:jc w:val="both"/>
        <w:rPr>
          <w:lang w:val="en-US"/>
        </w:rPr>
      </w:pPr>
      <w:bookmarkStart w:id="2957" w:name="_Ref528660528"/>
      <w:bookmarkStart w:id="2958" w:name="_Ref534808738"/>
      <w:r>
        <w:rPr>
          <w:lang w:val="en-US"/>
        </w:rPr>
        <w:t xml:space="preserve"> </w:t>
      </w:r>
      <w:r w:rsidR="00610D7E" w:rsidRPr="0045623E">
        <w:rPr>
          <w:lang w:val="en-US"/>
        </w:rPr>
        <w:t>Zhang, S.; Hassini, M.-A.; Arghir, M. Accuracy and Grid Convergence of the Numerical Solution of the Energy Equation in Fluid Film Lubrication: Application to the 1D Slider. Lubricants 2018, 6, 95.</w:t>
      </w:r>
      <w:bookmarkEnd w:id="2957"/>
      <w:bookmarkEnd w:id="2958"/>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959"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959"/>
    </w:p>
    <w:p w14:paraId="7F03D491" w14:textId="38DB6578" w:rsidR="00AE0E1B" w:rsidRDefault="00AE0E1B" w:rsidP="00AE0E1B">
      <w:pPr>
        <w:pStyle w:val="Paragraphedeliste"/>
        <w:numPr>
          <w:ilvl w:val="0"/>
          <w:numId w:val="30"/>
        </w:numPr>
        <w:spacing w:line="360" w:lineRule="auto"/>
        <w:jc w:val="both"/>
        <w:rPr>
          <w:lang w:val="en-US"/>
        </w:rPr>
      </w:pPr>
      <w:bookmarkStart w:id="2960" w:name="_Ref526263911"/>
      <w:r>
        <w:rPr>
          <w:lang w:val="en-US"/>
        </w:rPr>
        <w:t xml:space="preserve"> </w:t>
      </w:r>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960"/>
    </w:p>
    <w:p w14:paraId="08B4D7ED" w14:textId="009028A4" w:rsidR="00670DF5" w:rsidRDefault="003273AF" w:rsidP="00670DF5">
      <w:pPr>
        <w:pStyle w:val="Paragraphedeliste"/>
        <w:numPr>
          <w:ilvl w:val="0"/>
          <w:numId w:val="30"/>
        </w:numPr>
        <w:spacing w:line="360" w:lineRule="auto"/>
        <w:jc w:val="both"/>
      </w:pPr>
      <w:bookmarkStart w:id="2961" w:name="_Ref525750678"/>
      <w:bookmarkStart w:id="2962"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961"/>
      <w:bookmarkEnd w:id="2962"/>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963" w:name="_Ref526330394"/>
      <w:r>
        <w:t xml:space="preserve"> </w:t>
      </w:r>
      <w:r w:rsidR="00AE0E1B" w:rsidRPr="00CD63D5">
        <w:t>Bonneau, D. ; Fatu, A. ; Souchet, D. “Paliers hydrodynamiques1 and 2, équations, modèles numériques isothermes et lubrification mixte”, Lavoisier, Paris, 2011, ISBN 978-2-7462-32990</w:t>
      </w:r>
      <w:bookmarkEnd w:id="2963"/>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964"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964"/>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965"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965"/>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966"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966"/>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967" w:name="_Ref526269762"/>
      <w:r>
        <w:rPr>
          <w:lang w:val="en-US"/>
        </w:rPr>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967"/>
    </w:p>
    <w:p w14:paraId="3C9EC656" w14:textId="2ED4FC1E" w:rsidR="00AE0E1B" w:rsidRDefault="00082A93" w:rsidP="00AE0E1B">
      <w:pPr>
        <w:pStyle w:val="Paragraphedeliste"/>
        <w:numPr>
          <w:ilvl w:val="0"/>
          <w:numId w:val="30"/>
        </w:numPr>
        <w:spacing w:line="360" w:lineRule="auto"/>
        <w:jc w:val="both"/>
        <w:rPr>
          <w:lang w:val="en-US"/>
        </w:rPr>
      </w:pPr>
      <w:bookmarkStart w:id="2968"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 xml:space="preserve">“Thermogas- and thermohydrodynamic simulation of thrust and slider bearings: Convergence and efficiency of different reduction approaches”, </w:t>
      </w:r>
      <w:r w:rsidR="00AE0E1B" w:rsidRPr="009C5941">
        <w:rPr>
          <w:lang w:val="en-US"/>
        </w:rPr>
        <w:lastRenderedPageBreak/>
        <w:t>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968"/>
    </w:p>
    <w:p w14:paraId="5EB8D043" w14:textId="2F7615C1" w:rsidR="0071775C" w:rsidRDefault="00082A93" w:rsidP="0071775C">
      <w:pPr>
        <w:pStyle w:val="Paragraphedeliste"/>
        <w:numPr>
          <w:ilvl w:val="0"/>
          <w:numId w:val="30"/>
        </w:numPr>
        <w:spacing w:line="360" w:lineRule="auto"/>
        <w:rPr>
          <w:lang w:val="en-US"/>
        </w:rPr>
      </w:pPr>
      <w:bookmarkStart w:id="2969"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969"/>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970"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970"/>
    </w:p>
    <w:p w14:paraId="18A0E002" w14:textId="153A8DB3" w:rsidR="00710DF8" w:rsidRDefault="00710DF8" w:rsidP="00710DF8">
      <w:pPr>
        <w:pStyle w:val="Paragraphedeliste"/>
        <w:numPr>
          <w:ilvl w:val="0"/>
          <w:numId w:val="30"/>
        </w:numPr>
        <w:spacing w:line="360" w:lineRule="auto"/>
        <w:jc w:val="both"/>
        <w:rPr>
          <w:lang w:val="en-US"/>
        </w:rPr>
      </w:pPr>
      <w:bookmarkStart w:id="2971" w:name="_Ref528171614"/>
      <w:r>
        <w:rPr>
          <w:lang w:val="en-US"/>
        </w:rPr>
        <w:t xml:space="preserve"> </w:t>
      </w:r>
      <w:bookmarkStart w:id="2972"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971"/>
      <w:bookmarkEnd w:id="2972"/>
    </w:p>
    <w:p w14:paraId="6D1B8929" w14:textId="418A28B1"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973" w:name="_Ref535834134"/>
      <w:r>
        <w:t xml:space="preserve">Code Aster : </w:t>
      </w:r>
      <w:hyperlink r:id="rId183" w:history="1">
        <w:r w:rsidR="00AA6353" w:rsidRPr="001A225B">
          <w:rPr>
            <w:rStyle w:val="Lienhypertexte"/>
          </w:rPr>
          <w:t>https://www.code-aster.org/</w:t>
        </w:r>
      </w:hyperlink>
      <w:r w:rsidR="00AA6353">
        <w:t xml:space="preserve"> </w:t>
      </w:r>
      <w:r>
        <w:rPr>
          <w:b/>
          <w:bCs/>
        </w:rPr>
        <w:t>.</w:t>
      </w:r>
      <w:r>
        <w:t xml:space="preserve"> (en ligne)</w:t>
      </w:r>
      <w:bookmarkEnd w:id="2973"/>
      <w:r>
        <w:t xml:space="preserve"> </w:t>
      </w:r>
    </w:p>
    <w:p w14:paraId="0AA299A1" w14:textId="1AEC690B" w:rsidR="00CA41D6" w:rsidRDefault="00CA41D6" w:rsidP="00CA41D6">
      <w:pPr>
        <w:pStyle w:val="Paragraphedeliste"/>
        <w:numPr>
          <w:ilvl w:val="0"/>
          <w:numId w:val="30"/>
        </w:numPr>
        <w:spacing w:line="360" w:lineRule="auto"/>
        <w:jc w:val="both"/>
      </w:pPr>
      <w:bookmarkStart w:id="2974"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974"/>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75"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975"/>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976" w:name="_Ref528255279"/>
      <w:r w:rsidR="00902415">
        <w:t>CodeAster© Référence R</w:t>
      </w:r>
      <w:r w:rsidR="00902415" w:rsidRPr="00866FE3">
        <w:t>3.03.08</w:t>
      </w:r>
      <w:r w:rsidR="00902415">
        <w:t>, "</w:t>
      </w:r>
      <w:r w:rsidR="00902415" w:rsidRPr="00866FE3">
        <w:t>Relations cinématiques linéaires de type RBE3</w:t>
      </w:r>
      <w:r w:rsidR="00902415">
        <w:t>"</w:t>
      </w:r>
      <w:bookmarkEnd w:id="2976"/>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77"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977"/>
    </w:p>
    <w:p w14:paraId="7FEDAB21" w14:textId="64C8E20E" w:rsidR="00EA38FB" w:rsidRDefault="009246F4" w:rsidP="00EA38FB">
      <w:pPr>
        <w:pStyle w:val="Paragraphedeliste"/>
        <w:numPr>
          <w:ilvl w:val="0"/>
          <w:numId w:val="30"/>
        </w:numPr>
        <w:spacing w:line="360" w:lineRule="auto"/>
        <w:jc w:val="both"/>
        <w:rPr>
          <w:lang w:val="en-US"/>
        </w:rPr>
      </w:pPr>
      <w:bookmarkStart w:id="2978" w:name="_Ref526357534"/>
      <w:r w:rsidRPr="00323310">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978"/>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979"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979"/>
    </w:p>
    <w:p w14:paraId="29EB4C45" w14:textId="57A95720" w:rsidR="008C2975" w:rsidRDefault="008C2975" w:rsidP="008C2975">
      <w:pPr>
        <w:pStyle w:val="Paragraphedeliste"/>
        <w:numPr>
          <w:ilvl w:val="0"/>
          <w:numId w:val="30"/>
        </w:numPr>
        <w:spacing w:line="360" w:lineRule="auto"/>
        <w:jc w:val="both"/>
      </w:pPr>
      <w:bookmarkStart w:id="2980"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980"/>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2981"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981"/>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982"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982"/>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83"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983"/>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984" w:name="_Ref532317901"/>
      <w:r>
        <w:rPr>
          <w:lang w:val="en-US"/>
        </w:rPr>
        <w:lastRenderedPageBreak/>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984"/>
      <w:r w:rsidR="00EA61C3" w:rsidRPr="00EA61C3">
        <w:rPr>
          <w:lang w:val="en-US"/>
        </w:rPr>
        <w:t xml:space="preserve"> </w:t>
      </w:r>
      <w:r w:rsidR="00C47DC8">
        <w:rPr>
          <w:lang w:val="en-US"/>
        </w:rPr>
        <w:t>1997.</w:t>
      </w:r>
    </w:p>
    <w:p w14:paraId="2B4EE9A9" w14:textId="16C006E9"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85"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985"/>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986"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986"/>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Pr="00D345EC" w:rsidRDefault="007B542C" w:rsidP="00BE79DE">
      <w:pPr>
        <w:overflowPunct/>
        <w:autoSpaceDE/>
        <w:autoSpaceDN/>
        <w:adjustRightInd/>
        <w:spacing w:after="160" w:line="259" w:lineRule="auto"/>
        <w:jc w:val="left"/>
        <w:textAlignment w:val="auto"/>
        <w:rPr>
          <w:lang w:val="en-US"/>
        </w:rPr>
      </w:pPr>
    </w:p>
    <w:sectPr w:rsidR="007B542C"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48" w:author="Mihai ARGHIR" w:date="2019-01-27T12:34:00Z" w:initials="MA">
    <w:p w14:paraId="03F9687D" w14:textId="77777777" w:rsidR="00B013A6" w:rsidRDefault="00B013A6" w:rsidP="00FB7FD8">
      <w:pPr>
        <w:pStyle w:val="Commentaire"/>
      </w:pPr>
      <w:r>
        <w:rPr>
          <w:rStyle w:val="Marquedecommentaire"/>
        </w:rPr>
        <w:annotationRef/>
      </w:r>
      <w:r>
        <w:t>Ce n’est pas le champ de température qui est 3D ! mais c’est la variation de la température suivant une paroi. Laquelle ???</w:t>
      </w:r>
    </w:p>
  </w:comment>
  <w:comment w:id="449" w:author="ZHANG Silun" w:date="2019-01-29T16:46:00Z" w:initials="ZS">
    <w:p w14:paraId="122A3C6F" w14:textId="2F0A02CE" w:rsidR="00B013A6" w:rsidRDefault="00B013A6" w:rsidP="00FB7FD8">
      <w:pPr>
        <w:pStyle w:val="Commentaire"/>
      </w:pPr>
      <w:r>
        <w:rPr>
          <w:rStyle w:val="Marquedecommentaire"/>
        </w:rPr>
        <w:annotationRef/>
      </w:r>
      <w:r>
        <w:t>« à la</w:t>
      </w:r>
      <w:r w:rsidRPr="00837727">
        <w:t xml:space="preserve"> sortie</w:t>
      </w:r>
      <w:r>
        <w:t xml:space="preserve"> du patin selon</w:t>
      </w:r>
      <w:r w:rsidRPr="00837727">
        <w:t xml:space="preserve"> l'épaisseur du film</w:t>
      </w:r>
      <w:r>
        <w:rPr>
          <w:rStyle w:val="Marquedecommentaire"/>
        </w:rPr>
        <w:annotationRef/>
      </w:r>
      <w:r>
        <w:t xml:space="preserve"> », c’est le champ de température T(y) à la sortie du patin à travers l’épaisseur du film. Ici ce n’est pas la température sur une paroi. </w:t>
      </w:r>
      <w:r>
        <w:rPr>
          <w:rStyle w:val="Marquedecommentaire"/>
        </w:rPr>
        <w:annotationRef/>
      </w:r>
    </w:p>
  </w:comment>
  <w:comment w:id="459" w:author="Mihai ARGHIR" w:date="2019-01-27T12:41:00Z" w:initials="MA">
    <w:p w14:paraId="430904A4" w14:textId="77777777" w:rsidR="00B013A6" w:rsidRDefault="00B013A6" w:rsidP="002368E4">
      <w:pPr>
        <w:pStyle w:val="Commentaire"/>
      </w:pPr>
      <w:r>
        <w:rPr>
          <w:rStyle w:val="Marquedecommentaire"/>
        </w:rPr>
        <w:annotationRef/>
      </w:r>
      <w:r>
        <w:t>Nombre des points de Lobatto</w:t>
      </w:r>
    </w:p>
  </w:comment>
  <w:comment w:id="460" w:author="ZHANG Silun" w:date="2019-01-29T17:42:00Z" w:initials="ZS">
    <w:p w14:paraId="6D5F9629" w14:textId="71B9652E" w:rsidR="00B013A6" w:rsidRDefault="00B013A6">
      <w:pPr>
        <w:pStyle w:val="Commentaire"/>
      </w:pPr>
      <w:r>
        <w:rPr>
          <w:rStyle w:val="Marquedecommentaire"/>
        </w:rPr>
        <w:annotationRef/>
      </w:r>
      <w:r>
        <w:t>Je les ai modifiées dans les figures.</w:t>
      </w:r>
    </w:p>
  </w:comment>
  <w:comment w:id="464" w:author="ZHANG Silun" w:date="2019-01-29T16:57:00Z" w:initials="ZS">
    <w:p w14:paraId="1CC388D3" w14:textId="7BBD0DD5" w:rsidR="00B013A6" w:rsidRDefault="00B013A6">
      <w:pPr>
        <w:pStyle w:val="Commentaire"/>
      </w:pPr>
      <w:r>
        <w:rPr>
          <w:rStyle w:val="Marquedecommentaire"/>
        </w:rPr>
        <w:annotationRef/>
      </w:r>
      <w:r>
        <w:t>Ici, j’ai parlé de la comparaison en annexe.</w:t>
      </w:r>
    </w:p>
  </w:comment>
  <w:comment w:id="1294" w:author="ZHANG Silun" w:date="2019-01-29T14:26:00Z" w:initials="ZS">
    <w:p w14:paraId="5C3FFDEE" w14:textId="6275F7EE" w:rsidR="00B013A6" w:rsidRDefault="00B013A6">
      <w:pPr>
        <w:pStyle w:val="Commentaire"/>
      </w:pPr>
      <w:r>
        <w:rPr>
          <w:rStyle w:val="Marquedecommentaire"/>
        </w:rPr>
        <w:annotationRef/>
      </w:r>
      <w:r>
        <w:t xml:space="preserve">Les phrases pour mentionner la modélisation du balourd thermique au niveau du disque. </w:t>
      </w:r>
    </w:p>
  </w:comment>
  <w:comment w:id="1334" w:author="ZHANG Silun" w:date="2019-01-29T14:32:00Z" w:initials="ZS">
    <w:p w14:paraId="741C9002" w14:textId="5D12ADB3" w:rsidR="00B013A6" w:rsidRDefault="00B013A6">
      <w:pPr>
        <w:pStyle w:val="Commentaire"/>
      </w:pPr>
      <w:r>
        <w:rPr>
          <w:rStyle w:val="Marquedecommentaire"/>
        </w:rPr>
        <w:annotationRef/>
      </w:r>
      <w:r>
        <w:t xml:space="preserve">Cette partie a été ajoutée pour préciser la modélisation du balourd utilisée dans le modèle du rotor à 4DDL </w:t>
      </w:r>
    </w:p>
  </w:comment>
  <w:comment w:id="1643" w:author="Mihai ARGHIR" w:date="2019-01-19T17:36:00Z" w:initials="MA">
    <w:p w14:paraId="32AAFD01" w14:textId="77777777" w:rsidR="00B013A6" w:rsidRPr="00D273D9" w:rsidRDefault="00B013A6" w:rsidP="000F7453">
      <w:pPr>
        <w:pStyle w:val="Commentaire"/>
        <w:rPr>
          <w:b/>
          <w:color w:val="FF0000"/>
        </w:rPr>
      </w:pPr>
      <w:r>
        <w:rPr>
          <w:rStyle w:val="Marquedecommentaire"/>
        </w:rPr>
        <w:annotationRef/>
      </w:r>
      <w:r w:rsidRPr="00D273D9">
        <w:rPr>
          <w:b/>
          <w:color w:val="FF0000"/>
          <w:highlight w:val="yellow"/>
        </w:rPr>
        <w:t>Ca correspond à quelle température moyenne du roto ?</w:t>
      </w:r>
    </w:p>
  </w:comment>
  <w:comment w:id="1644" w:author="ZHANG Silun" w:date="2019-01-22T15:28:00Z" w:initials="ZS">
    <w:p w14:paraId="64B8CE14" w14:textId="77777777" w:rsidR="00B013A6" w:rsidRDefault="00B013A6" w:rsidP="000F7453">
      <w:pPr>
        <w:pStyle w:val="Commentaire"/>
      </w:pPr>
      <w:r>
        <w:rPr>
          <w:rStyle w:val="Marquedecommentaire"/>
        </w:rPr>
        <w:annotationRef/>
      </w:r>
      <w:r>
        <w:t>Il s’agit de la stabilisation du flux thermique moyen et de la température du rotor</w:t>
      </w:r>
    </w:p>
  </w:comment>
  <w:comment w:id="1645" w:author="Mihai ARGHIR" w:date="2019-01-27T18:12:00Z" w:initials="MA">
    <w:p w14:paraId="20C6B061" w14:textId="77777777" w:rsidR="00B013A6" w:rsidRPr="00260106" w:rsidRDefault="00B013A6" w:rsidP="000F7453">
      <w:pPr>
        <w:pStyle w:val="Commentaire"/>
        <w:rPr>
          <w:color w:val="FF0000"/>
        </w:rPr>
      </w:pPr>
      <w:r w:rsidRPr="00260106">
        <w:rPr>
          <w:rStyle w:val="Marquedecommentaire"/>
          <w:highlight w:val="yellow"/>
        </w:rPr>
        <w:annotationRef/>
      </w:r>
      <w:r w:rsidRPr="00260106">
        <w:rPr>
          <w:color w:val="FF0000"/>
          <w:highlight w:val="yellow"/>
        </w:rPr>
        <w:t>OUI, MAIS QUELLE VALEUR ?? ?</w:t>
      </w:r>
    </w:p>
  </w:comment>
  <w:comment w:id="1646" w:author="ZHANG Silun" w:date="2019-01-29T15:16:00Z" w:initials="ZS">
    <w:p w14:paraId="5394FF99" w14:textId="31A478B3" w:rsidR="00B013A6" w:rsidRDefault="00B013A6">
      <w:pPr>
        <w:pStyle w:val="Commentaire"/>
      </w:pPr>
      <w:r>
        <w:rPr>
          <w:rStyle w:val="Marquedecommentaire"/>
        </w:rPr>
        <w:annotationRef/>
      </w:r>
      <w:r>
        <w:t>Cette température est autour de 65°C</w:t>
      </w:r>
    </w:p>
  </w:comment>
  <w:comment w:id="1650" w:author="ZHANG Silun" w:date="2019-01-29T15:31:00Z" w:initials="ZS">
    <w:p w14:paraId="270A5A18" w14:textId="77777777" w:rsidR="00B013A6" w:rsidRDefault="00B013A6" w:rsidP="009D5221">
      <w:pPr>
        <w:pStyle w:val="Commentaire"/>
      </w:pPr>
      <w:r>
        <w:rPr>
          <w:rStyle w:val="Marquedecommentaire"/>
        </w:rPr>
        <w:annotationRef/>
      </w:r>
      <w:r>
        <w:t>Ajouté pour montrer le rotor préchauffé.</w:t>
      </w:r>
    </w:p>
  </w:comment>
  <w:comment w:id="1660" w:author="ZHANG Silun" w:date="2019-01-29T17:04:00Z" w:initials="ZS">
    <w:p w14:paraId="7E6E9BDC" w14:textId="587F955D" w:rsidR="00B013A6" w:rsidRDefault="00B013A6">
      <w:pPr>
        <w:pStyle w:val="Commentaire"/>
      </w:pPr>
      <w:r>
        <w:rPr>
          <w:rStyle w:val="Marquedecommentaire"/>
        </w:rPr>
        <w:annotationRef/>
      </w:r>
      <w:r>
        <w:t>Ajouté pour illustrer la température moyenne à la surface du rotor</w:t>
      </w:r>
    </w:p>
  </w:comment>
  <w:comment w:id="1680" w:author="Mihai ARGHIR" w:date="2019-01-27T18:13:00Z" w:initials="MA">
    <w:p w14:paraId="29B0DAE6" w14:textId="77777777" w:rsidR="00B013A6" w:rsidRPr="00260106" w:rsidRDefault="00B013A6" w:rsidP="00816B5E">
      <w:pPr>
        <w:pStyle w:val="Commentaire"/>
        <w:rPr>
          <w:color w:val="FF0000"/>
        </w:rPr>
      </w:pPr>
      <w:r w:rsidRPr="00260106">
        <w:rPr>
          <w:rStyle w:val="Marquedecommentaire"/>
          <w:color w:val="FF0000"/>
        </w:rPr>
        <w:annotationRef/>
      </w:r>
      <w:r w:rsidRPr="00260106">
        <w:rPr>
          <w:color w:val="FF0000"/>
          <w:highlight w:val="yellow"/>
        </w:rPr>
        <w:t>On va ajouter aussi les résultats obtenus par Thibaud pour le rotor long !!!!</w:t>
      </w:r>
    </w:p>
  </w:comment>
  <w:comment w:id="2085" w:author="HASSINI Mohamed-amine" w:date="2019-01-31T16:40:00Z" w:initials="HM">
    <w:p w14:paraId="145A4F2C" w14:textId="2213159F" w:rsidR="00B013A6" w:rsidRDefault="00B013A6">
      <w:pPr>
        <w:pStyle w:val="Commentaire"/>
      </w:pPr>
      <w:r>
        <w:rPr>
          <w:rStyle w:val="Marquedecommentaire"/>
        </w:rPr>
        <w:annotationRef/>
      </w:r>
      <w:r>
        <w:t>code Aster est son nom. C’est un pas un code qui s’appelle Aster</w:t>
      </w:r>
    </w:p>
  </w:comment>
  <w:comment w:id="2095" w:author="HASSINI Mohamed-amine" w:date="2019-01-31T16:42:00Z" w:initials="HM">
    <w:p w14:paraId="5C0F6E2D" w14:textId="4E75B65A" w:rsidR="00B013A6" w:rsidRDefault="00B013A6">
      <w:pPr>
        <w:pStyle w:val="Commentaire"/>
      </w:pPr>
      <w:r>
        <w:rPr>
          <w:rStyle w:val="Marquedecommentaire"/>
        </w:rPr>
        <w:annotationRef/>
      </w:r>
      <w:r>
        <w:t>pourquoi c’est une image !</w:t>
      </w:r>
    </w:p>
  </w:comment>
  <w:comment w:id="2142" w:author="HASSINI Mohamed-amine" w:date="2019-01-14T19:16:00Z" w:initials="HM">
    <w:p w14:paraId="55EC61C6" w14:textId="77777777" w:rsidR="00B013A6" w:rsidRDefault="00B013A6" w:rsidP="00841777">
      <w:pPr>
        <w:pStyle w:val="Commentaire"/>
      </w:pPr>
      <w:r>
        <w:rPr>
          <w:rStyle w:val="Marquedecommentaire"/>
        </w:rPr>
        <w:annotationRef/>
      </w:r>
      <w:r>
        <w:t>C’est prématuré de dire ça ici. Utilise la comparaison avec l’expérimental</w:t>
      </w:r>
    </w:p>
  </w:comment>
  <w:comment w:id="2113" w:author="ZHANG Silun" w:date="2019-01-31T17:19:00Z" w:initials="ZS">
    <w:p w14:paraId="686FC1A5" w14:textId="77777777" w:rsidR="00B013A6" w:rsidRDefault="00B013A6" w:rsidP="00841777">
      <w:pPr>
        <w:pStyle w:val="Commentaire"/>
      </w:pPr>
      <w:r>
        <w:rPr>
          <w:rStyle w:val="Marquedecommentaire"/>
        </w:rPr>
        <w:annotationRef/>
      </w:r>
      <w:r>
        <w:t xml:space="preserve">Commentaire pour expliquer les écarts. </w:t>
      </w:r>
    </w:p>
  </w:comment>
  <w:comment w:id="2199" w:author="HASSINI Mohamed-amine" w:date="2019-01-15T15:51:00Z" w:initials="HM">
    <w:p w14:paraId="7B1595B3" w14:textId="77777777" w:rsidR="00B013A6" w:rsidRDefault="00B013A6" w:rsidP="00347A97">
      <w:pPr>
        <w:pStyle w:val="Commentaire"/>
      </w:pPr>
      <w:r>
        <w:rPr>
          <w:rStyle w:val="Marquedecommentaire"/>
        </w:rPr>
        <w:annotationRef/>
      </w:r>
      <w:r>
        <w:t>C’est une contrainte forte que tu as utilisé et c’est pas bon. Il faut refaire les calculs avec les coefficients dynamique</w:t>
      </w:r>
    </w:p>
  </w:comment>
  <w:comment w:id="2212" w:author="HASSINI Mohamed-amine" w:date="2019-02-01T10:45:00Z" w:initials="HM">
    <w:p w14:paraId="70325C11" w14:textId="1FCF3DBA" w:rsidR="00B013A6" w:rsidRDefault="00B013A6">
      <w:pPr>
        <w:pStyle w:val="Commentaire"/>
      </w:pPr>
      <w:r>
        <w:rPr>
          <w:rStyle w:val="Marquedecommentaire"/>
        </w:rPr>
        <w:annotationRef/>
      </w:r>
      <w:r>
        <w:t>Enlever la figure et faire référence à la première</w:t>
      </w:r>
    </w:p>
  </w:comment>
  <w:comment w:id="2216" w:author="HASSINI Mohamed-amine" w:date="2019-02-01T10:45:00Z" w:initials="HM">
    <w:p w14:paraId="6C2D6E19" w14:textId="457337D9" w:rsidR="00B013A6" w:rsidRDefault="00B013A6">
      <w:pPr>
        <w:pStyle w:val="Commentaire"/>
      </w:pPr>
      <w:r>
        <w:rPr>
          <w:rStyle w:val="Marquedecommentaire"/>
        </w:rPr>
        <w:annotationRef/>
      </w:r>
      <w:r>
        <w:t>Il faut enlever cette figure (elle est déjà donné plus haut)</w:t>
      </w:r>
    </w:p>
  </w:comment>
  <w:comment w:id="2364" w:author="HASSINI Mohamed-amine" w:date="2019-02-01T11:39:00Z" w:initials="HM">
    <w:p w14:paraId="25CC121B" w14:textId="497B3283" w:rsidR="00444734" w:rsidRDefault="00444734">
      <w:pPr>
        <w:pStyle w:val="Commentaire"/>
      </w:pPr>
      <w:r>
        <w:rPr>
          <w:rStyle w:val="Marquedecommentaire"/>
        </w:rPr>
        <w:annotationRef/>
      </w:r>
      <w:r>
        <w:t>Lequel ?</w:t>
      </w:r>
    </w:p>
  </w:comment>
  <w:comment w:id="2368" w:author="HASSINI Mohamed-amine" w:date="2019-02-01T11:39:00Z" w:initials="HM">
    <w:p w14:paraId="164DBA09" w14:textId="77BF4710" w:rsidR="00444734" w:rsidRDefault="00444734">
      <w:pPr>
        <w:pStyle w:val="Commentaire"/>
      </w:pPr>
      <w:r>
        <w:rPr>
          <w:rStyle w:val="Marquedecommentaire"/>
        </w:rPr>
        <w:annotationRef/>
      </w:r>
      <w:r>
        <w:t>Finire la légende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F9687D" w15:done="0"/>
  <w15:commentEx w15:paraId="122A3C6F" w15:paraIdParent="03F9687D" w15:done="0"/>
  <w15:commentEx w15:paraId="430904A4" w15:done="0"/>
  <w15:commentEx w15:paraId="6D5F9629" w15:paraIdParent="430904A4" w15:done="0"/>
  <w15:commentEx w15:paraId="1CC388D3" w15:done="0"/>
  <w15:commentEx w15:paraId="5C3FFDEE" w15:done="0"/>
  <w15:commentEx w15:paraId="741C9002" w15:done="0"/>
  <w15:commentEx w15:paraId="32AAFD01" w15:done="0"/>
  <w15:commentEx w15:paraId="64B8CE14" w15:paraIdParent="32AAFD01" w15:done="0"/>
  <w15:commentEx w15:paraId="20C6B061" w15:done="0"/>
  <w15:commentEx w15:paraId="5394FF99" w15:done="0"/>
  <w15:commentEx w15:paraId="270A5A18" w15:done="0"/>
  <w15:commentEx w15:paraId="7E6E9BDC" w15:done="0"/>
  <w15:commentEx w15:paraId="29B0DAE6" w15:done="0"/>
  <w15:commentEx w15:paraId="145A4F2C" w15:done="0"/>
  <w15:commentEx w15:paraId="5C0F6E2D" w15:done="0"/>
  <w15:commentEx w15:paraId="55EC61C6" w15:done="0"/>
  <w15:commentEx w15:paraId="686FC1A5" w15:done="0"/>
  <w15:commentEx w15:paraId="7B1595B3" w15:done="0"/>
  <w15:commentEx w15:paraId="70325C11" w15:done="0"/>
  <w15:commentEx w15:paraId="6C2D6E19" w15:done="0"/>
  <w15:commentEx w15:paraId="25CC121B" w15:done="0"/>
  <w15:commentEx w15:paraId="164DBA0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D04E6F" w14:textId="77777777" w:rsidR="00C65EA2" w:rsidRDefault="00C65EA2" w:rsidP="00263793">
      <w:r>
        <w:separator/>
      </w:r>
    </w:p>
  </w:endnote>
  <w:endnote w:type="continuationSeparator" w:id="0">
    <w:p w14:paraId="1294269E" w14:textId="77777777" w:rsidR="00C65EA2" w:rsidRDefault="00C65EA2"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5348398"/>
      <w:docPartObj>
        <w:docPartGallery w:val="Page Numbers (Bottom of Page)"/>
        <w:docPartUnique/>
      </w:docPartObj>
    </w:sdtPr>
    <w:sdtContent>
      <w:p w14:paraId="105C9B7A" w14:textId="0C3987E5" w:rsidR="00B013A6" w:rsidRDefault="00B013A6">
        <w:pPr>
          <w:pStyle w:val="Pieddepage"/>
          <w:jc w:val="right"/>
        </w:pPr>
        <w:r>
          <w:fldChar w:fldCharType="begin"/>
        </w:r>
        <w:r>
          <w:instrText>PAGE   \* MERGEFORMAT</w:instrText>
        </w:r>
        <w:r>
          <w:fldChar w:fldCharType="separate"/>
        </w:r>
        <w:r w:rsidR="00CF05ED">
          <w:rPr>
            <w:noProof/>
          </w:rPr>
          <w:t>155</w:t>
        </w:r>
        <w:r>
          <w:fldChar w:fldCharType="end"/>
        </w:r>
      </w:p>
    </w:sdtContent>
  </w:sdt>
  <w:p w14:paraId="6F7FB6C7" w14:textId="77777777" w:rsidR="00B013A6" w:rsidRDefault="00B013A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BC0B78" w14:textId="77777777" w:rsidR="00C65EA2" w:rsidRDefault="00C65EA2" w:rsidP="00263793">
      <w:r>
        <w:separator/>
      </w:r>
    </w:p>
  </w:footnote>
  <w:footnote w:type="continuationSeparator" w:id="0">
    <w:p w14:paraId="76F49505" w14:textId="77777777" w:rsidR="00C65EA2" w:rsidRDefault="00C65EA2" w:rsidP="00263793">
      <w:r>
        <w:continuationSeparator/>
      </w:r>
    </w:p>
  </w:footnote>
  <w:footnote w:id="1">
    <w:p w14:paraId="4E1F30BE" w14:textId="254787B8" w:rsidR="00B013A6" w:rsidRDefault="00B013A6">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B013A6" w:rsidRDefault="00B013A6"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B013A6" w:rsidRPr="00895849" w:rsidRDefault="00B013A6">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B013A6" w:rsidRDefault="00B013A6">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049CBC43" w:rsidR="00B013A6" w:rsidRPr="00AC3448" w:rsidRDefault="00B013A6" w:rsidP="00AC3448">
      <w:pPr>
        <w:pStyle w:val="Notedebasdepage"/>
      </w:pPr>
      <w:r>
        <w:rPr>
          <w:rStyle w:val="Appelnotedebasdep"/>
        </w:rPr>
        <w:footnoteRef/>
      </w:r>
      <w:r>
        <w:t xml:space="preserve"> </w:t>
      </w:r>
      <w:r w:rsidRPr="00AC3448">
        <w:t xml:space="preserve">Elrod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[39]</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[41]</w:t>
      </w:r>
      <w:r w:rsidRPr="007D0E3C">
        <w:rPr>
          <w:b/>
        </w:rPr>
        <w:fldChar w:fldCharType="end"/>
      </w:r>
      <w:r>
        <w:rPr>
          <w:b/>
        </w:rP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B013A6" w:rsidRDefault="00B013A6">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B013A6" w:rsidRDefault="00B013A6">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586DC20A" w:rsidR="00B013A6" w:rsidRDefault="00B013A6"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9">
    <w:p w14:paraId="4027867B" w14:textId="77777777" w:rsidR="00B013A6" w:rsidRDefault="00B013A6"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7F202B00" w14:textId="4F5C80A1" w:rsidR="00B013A6" w:rsidRDefault="00B013A6"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1">
    <w:p w14:paraId="2B5E0C35" w14:textId="77777777" w:rsidR="00B013A6" w:rsidRDefault="00B013A6" w:rsidP="003E6B86">
      <w:pPr>
        <w:pStyle w:val="Notedebasdepage"/>
        <w:rPr>
          <w:ins w:id="2111" w:author="HASSINI Mohamed-amine" w:date="2019-02-01T10:22:00Z"/>
        </w:rPr>
      </w:pPr>
      <w:ins w:id="2112" w:author="HASSINI Mohamed-amine" w:date="2019-02-01T10:22:00Z">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montrée en Annexe D</w:t>
        </w:r>
      </w:ins>
    </w:p>
  </w:footnote>
  <w:footnote w:id="12">
    <w:p w14:paraId="642FCF25" w14:textId="1C15E34D" w:rsidR="00B013A6" w:rsidDel="003E6B86" w:rsidRDefault="00B013A6">
      <w:pPr>
        <w:pStyle w:val="Notedebasdepage"/>
        <w:rPr>
          <w:del w:id="2149" w:author="HASSINI Mohamed-amine" w:date="2019-02-01T10:22:00Z"/>
        </w:rPr>
      </w:pPr>
      <w:del w:id="2150" w:author="HASSINI Mohamed-amine" w:date="2019-02-01T10:22:00Z">
        <w:r w:rsidDel="003E6B86">
          <w:rPr>
            <w:rStyle w:val="Appelnotedebasdep"/>
          </w:rPr>
          <w:footnoteRef/>
        </w:r>
        <w:r w:rsidDel="003E6B86">
          <w:delText xml:space="preserve"> Dans le cas de l’utilisation du composant synchrone dans la direction Y comme le vecteur des vibrations synchrones</w:delText>
        </w:r>
        <m:oMath>
          <m:r>
            <w:rPr>
              <w:rFonts w:ascii="Cambria Math" w:hAnsi="Cambria Math"/>
            </w:rPr>
            <m:t xml:space="preserve"> </m:t>
          </m:r>
          <m:r>
            <m:rPr>
              <m:sty m:val="bi"/>
            </m:rPr>
            <w:rPr>
              <w:rFonts w:ascii="Cambria Math" w:hAnsi="Cambria Math"/>
            </w:rPr>
            <m:t>V</m:t>
          </m:r>
        </m:oMath>
        <w:r w:rsidRPr="00166D2B" w:rsidDel="003E6B86">
          <w:delText>,</w:delText>
        </w:r>
        <w:r w:rsidDel="003E6B86">
          <w:rPr>
            <w:b/>
          </w:rPr>
          <w:delText xml:space="preserve"> </w:delText>
        </w:r>
        <w:r w:rsidRPr="00166D2B" w:rsidDel="003E6B86">
          <w:delText>l</w:delText>
        </w:r>
        <w:r w:rsidDel="003E6B86">
          <w:delText>e résultat de l’analyse de la stabilité de l’effet Morton est identique. Un exemple de calcul a été montrée en Annexe D</w:delText>
        </w:r>
      </w:del>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1118CD95" w:rsidR="00B013A6" w:rsidRDefault="00B013A6">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7F9396A1" w:rsidR="00B013A6" w:rsidRDefault="00B013A6">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25FDB516" w:rsidR="00B013A6" w:rsidRDefault="00B013A6">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7"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2"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2"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5"/>
  </w:num>
  <w:num w:numId="3">
    <w:abstractNumId w:val="12"/>
  </w:num>
  <w:num w:numId="4">
    <w:abstractNumId w:val="24"/>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1"/>
  </w:num>
  <w:num w:numId="9">
    <w:abstractNumId w:val="30"/>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5"/>
  </w:num>
  <w:num w:numId="17">
    <w:abstractNumId w:val="29"/>
  </w:num>
  <w:num w:numId="18">
    <w:abstractNumId w:val="19"/>
  </w:num>
  <w:num w:numId="19">
    <w:abstractNumId w:val="28"/>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8"/>
  </w:num>
  <w:num w:numId="22">
    <w:abstractNumId w:val="32"/>
  </w:num>
  <w:num w:numId="23">
    <w:abstractNumId w:val="8"/>
  </w:num>
  <w:num w:numId="24">
    <w:abstractNumId w:val="34"/>
  </w:num>
  <w:num w:numId="25">
    <w:abstractNumId w:val="14"/>
  </w:num>
  <w:num w:numId="26">
    <w:abstractNumId w:val="22"/>
  </w:num>
  <w:num w:numId="27">
    <w:abstractNumId w:val="7"/>
  </w:num>
  <w:num w:numId="28">
    <w:abstractNumId w:val="5"/>
  </w:num>
  <w:num w:numId="29">
    <w:abstractNumId w:val="6"/>
  </w:num>
  <w:num w:numId="30">
    <w:abstractNumId w:val="10"/>
  </w:num>
  <w:num w:numId="31">
    <w:abstractNumId w:val="23"/>
  </w:num>
  <w:num w:numId="32">
    <w:abstractNumId w:val="33"/>
  </w:num>
  <w:num w:numId="33">
    <w:abstractNumId w:val="16"/>
  </w:num>
  <w:num w:numId="34">
    <w:abstractNumId w:val="27"/>
  </w:num>
  <w:num w:numId="35">
    <w:abstractNumId w:val="9"/>
  </w:num>
  <w:num w:numId="36">
    <w:abstractNumId w:val="4"/>
  </w:num>
  <w:num w:numId="37">
    <w:abstractNumId w:val="13"/>
  </w:num>
  <w:num w:numId="38">
    <w:abstractNumId w:val="21"/>
  </w:num>
  <w:num w:numId="39">
    <w:abstractNumId w:val="17"/>
  </w:num>
  <w:num w:numId="40">
    <w:abstractNumId w:val="20"/>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hai ARGHIR">
    <w15:presenceInfo w15:providerId="None" w15:userId="Mihai ARGHIR"/>
  </w15:person>
  <w15:person w15:author="ZHANG Silun">
    <w15:presenceInfo w15:providerId="AD" w15:userId="S-1-5-21-2415383333-406384120-3540199839-759732"/>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94B"/>
    <w:rsid w:val="00023958"/>
    <w:rsid w:val="00023AB2"/>
    <w:rsid w:val="00023CED"/>
    <w:rsid w:val="000240EC"/>
    <w:rsid w:val="000242D9"/>
    <w:rsid w:val="00024307"/>
    <w:rsid w:val="00024381"/>
    <w:rsid w:val="00024BB4"/>
    <w:rsid w:val="00024C56"/>
    <w:rsid w:val="00024FA1"/>
    <w:rsid w:val="0002510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37318"/>
    <w:rsid w:val="00037485"/>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D9A"/>
    <w:rsid w:val="000559DF"/>
    <w:rsid w:val="00055C12"/>
    <w:rsid w:val="00055FC0"/>
    <w:rsid w:val="00056548"/>
    <w:rsid w:val="00056882"/>
    <w:rsid w:val="00056DC7"/>
    <w:rsid w:val="00056E21"/>
    <w:rsid w:val="00057BF4"/>
    <w:rsid w:val="00057CA6"/>
    <w:rsid w:val="00060379"/>
    <w:rsid w:val="00060628"/>
    <w:rsid w:val="00061411"/>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5378"/>
    <w:rsid w:val="000656DB"/>
    <w:rsid w:val="00065A30"/>
    <w:rsid w:val="0006610D"/>
    <w:rsid w:val="0006681E"/>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1BF"/>
    <w:rsid w:val="000B199A"/>
    <w:rsid w:val="000B1F8C"/>
    <w:rsid w:val="000B25FF"/>
    <w:rsid w:val="000B27BF"/>
    <w:rsid w:val="000B2C5B"/>
    <w:rsid w:val="000B316E"/>
    <w:rsid w:val="000B3213"/>
    <w:rsid w:val="000B35C6"/>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DE5"/>
    <w:rsid w:val="000B5E95"/>
    <w:rsid w:val="000B6164"/>
    <w:rsid w:val="000B6503"/>
    <w:rsid w:val="000B68E5"/>
    <w:rsid w:val="000B6F5D"/>
    <w:rsid w:val="000B71F8"/>
    <w:rsid w:val="000B7271"/>
    <w:rsid w:val="000B734D"/>
    <w:rsid w:val="000B73E3"/>
    <w:rsid w:val="000B7FD1"/>
    <w:rsid w:val="000C09A9"/>
    <w:rsid w:val="000C09CC"/>
    <w:rsid w:val="000C0AE1"/>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8D9"/>
    <w:rsid w:val="000D1C73"/>
    <w:rsid w:val="000D211D"/>
    <w:rsid w:val="000D2218"/>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C11"/>
    <w:rsid w:val="000E7CA2"/>
    <w:rsid w:val="000F0E16"/>
    <w:rsid w:val="000F198D"/>
    <w:rsid w:val="000F1A64"/>
    <w:rsid w:val="000F20E6"/>
    <w:rsid w:val="000F24F1"/>
    <w:rsid w:val="000F4CE0"/>
    <w:rsid w:val="000F5306"/>
    <w:rsid w:val="000F5787"/>
    <w:rsid w:val="000F595F"/>
    <w:rsid w:val="000F5AF5"/>
    <w:rsid w:val="000F64ED"/>
    <w:rsid w:val="000F672C"/>
    <w:rsid w:val="000F674F"/>
    <w:rsid w:val="000F68F9"/>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E8F"/>
    <w:rsid w:val="001444DE"/>
    <w:rsid w:val="00144626"/>
    <w:rsid w:val="001446CC"/>
    <w:rsid w:val="0014536F"/>
    <w:rsid w:val="001468A5"/>
    <w:rsid w:val="00146E99"/>
    <w:rsid w:val="00146EC2"/>
    <w:rsid w:val="001475A8"/>
    <w:rsid w:val="00147E28"/>
    <w:rsid w:val="0015099E"/>
    <w:rsid w:val="001509A4"/>
    <w:rsid w:val="00150BEE"/>
    <w:rsid w:val="00150EFB"/>
    <w:rsid w:val="0015161B"/>
    <w:rsid w:val="00151B4E"/>
    <w:rsid w:val="00152564"/>
    <w:rsid w:val="001525C3"/>
    <w:rsid w:val="00152615"/>
    <w:rsid w:val="00152A80"/>
    <w:rsid w:val="00152BC4"/>
    <w:rsid w:val="001530A1"/>
    <w:rsid w:val="0015314D"/>
    <w:rsid w:val="001535F9"/>
    <w:rsid w:val="001540C1"/>
    <w:rsid w:val="0015444F"/>
    <w:rsid w:val="0015482E"/>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DD5"/>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76E5"/>
    <w:rsid w:val="001E7BF0"/>
    <w:rsid w:val="001E7CE3"/>
    <w:rsid w:val="001E7E76"/>
    <w:rsid w:val="001F1018"/>
    <w:rsid w:val="001F11E3"/>
    <w:rsid w:val="001F2D49"/>
    <w:rsid w:val="001F2E20"/>
    <w:rsid w:val="001F302A"/>
    <w:rsid w:val="001F3431"/>
    <w:rsid w:val="001F34E3"/>
    <w:rsid w:val="001F35A2"/>
    <w:rsid w:val="001F35E8"/>
    <w:rsid w:val="001F39D5"/>
    <w:rsid w:val="001F4410"/>
    <w:rsid w:val="001F521E"/>
    <w:rsid w:val="001F53C9"/>
    <w:rsid w:val="001F582E"/>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85A"/>
    <w:rsid w:val="0024533A"/>
    <w:rsid w:val="0024544C"/>
    <w:rsid w:val="002454F6"/>
    <w:rsid w:val="002458EC"/>
    <w:rsid w:val="00245BA3"/>
    <w:rsid w:val="00245D12"/>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15EF"/>
    <w:rsid w:val="0026164F"/>
    <w:rsid w:val="00262990"/>
    <w:rsid w:val="00262C9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90429"/>
    <w:rsid w:val="00290691"/>
    <w:rsid w:val="00290BB7"/>
    <w:rsid w:val="002910BA"/>
    <w:rsid w:val="00291325"/>
    <w:rsid w:val="00291757"/>
    <w:rsid w:val="00291A14"/>
    <w:rsid w:val="00291B9B"/>
    <w:rsid w:val="00291F46"/>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852"/>
    <w:rsid w:val="002A0B2A"/>
    <w:rsid w:val="002A0BF5"/>
    <w:rsid w:val="002A1358"/>
    <w:rsid w:val="002A160D"/>
    <w:rsid w:val="002A17DE"/>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3B2"/>
    <w:rsid w:val="002E4511"/>
    <w:rsid w:val="002E5306"/>
    <w:rsid w:val="002E5D38"/>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F13"/>
    <w:rsid w:val="002F745B"/>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EF2"/>
    <w:rsid w:val="00310248"/>
    <w:rsid w:val="003103CD"/>
    <w:rsid w:val="00310EF8"/>
    <w:rsid w:val="0031116D"/>
    <w:rsid w:val="0031116E"/>
    <w:rsid w:val="00311D39"/>
    <w:rsid w:val="003121C4"/>
    <w:rsid w:val="00312D30"/>
    <w:rsid w:val="00312E77"/>
    <w:rsid w:val="00312F73"/>
    <w:rsid w:val="00313299"/>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4EF"/>
    <w:rsid w:val="00334E3C"/>
    <w:rsid w:val="00335447"/>
    <w:rsid w:val="00335585"/>
    <w:rsid w:val="00335921"/>
    <w:rsid w:val="003361EC"/>
    <w:rsid w:val="003365D8"/>
    <w:rsid w:val="0033693E"/>
    <w:rsid w:val="003372DC"/>
    <w:rsid w:val="003372DD"/>
    <w:rsid w:val="00337832"/>
    <w:rsid w:val="00337D15"/>
    <w:rsid w:val="00337DE5"/>
    <w:rsid w:val="00337F79"/>
    <w:rsid w:val="003400A6"/>
    <w:rsid w:val="003403F2"/>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93"/>
    <w:rsid w:val="00351ECF"/>
    <w:rsid w:val="0035222C"/>
    <w:rsid w:val="003529A9"/>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3044"/>
    <w:rsid w:val="00363071"/>
    <w:rsid w:val="00363938"/>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6B86"/>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76C"/>
    <w:rsid w:val="00410BD8"/>
    <w:rsid w:val="00410D66"/>
    <w:rsid w:val="004110EC"/>
    <w:rsid w:val="0041181B"/>
    <w:rsid w:val="00411972"/>
    <w:rsid w:val="00411D13"/>
    <w:rsid w:val="00411D64"/>
    <w:rsid w:val="00411F22"/>
    <w:rsid w:val="00412A4C"/>
    <w:rsid w:val="00412F06"/>
    <w:rsid w:val="0041304A"/>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6D1B"/>
    <w:rsid w:val="00426E6F"/>
    <w:rsid w:val="0042786D"/>
    <w:rsid w:val="00427BC2"/>
    <w:rsid w:val="00427CCE"/>
    <w:rsid w:val="00427E80"/>
    <w:rsid w:val="004310A2"/>
    <w:rsid w:val="00431111"/>
    <w:rsid w:val="00431295"/>
    <w:rsid w:val="004312D8"/>
    <w:rsid w:val="00431D48"/>
    <w:rsid w:val="004321BA"/>
    <w:rsid w:val="004323C6"/>
    <w:rsid w:val="00432D30"/>
    <w:rsid w:val="00433E88"/>
    <w:rsid w:val="0043468C"/>
    <w:rsid w:val="0043492F"/>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734"/>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C4"/>
    <w:rsid w:val="00471257"/>
    <w:rsid w:val="00471312"/>
    <w:rsid w:val="00471B86"/>
    <w:rsid w:val="004722D4"/>
    <w:rsid w:val="0047249A"/>
    <w:rsid w:val="00472B19"/>
    <w:rsid w:val="00473295"/>
    <w:rsid w:val="0047355D"/>
    <w:rsid w:val="0047356C"/>
    <w:rsid w:val="00473781"/>
    <w:rsid w:val="00473857"/>
    <w:rsid w:val="004740BF"/>
    <w:rsid w:val="00474403"/>
    <w:rsid w:val="004749E1"/>
    <w:rsid w:val="00474D0E"/>
    <w:rsid w:val="0047502C"/>
    <w:rsid w:val="00475CD5"/>
    <w:rsid w:val="00475D95"/>
    <w:rsid w:val="00475F2C"/>
    <w:rsid w:val="00476194"/>
    <w:rsid w:val="00476664"/>
    <w:rsid w:val="00476721"/>
    <w:rsid w:val="004767D2"/>
    <w:rsid w:val="00476887"/>
    <w:rsid w:val="0047715D"/>
    <w:rsid w:val="00477BC7"/>
    <w:rsid w:val="00480248"/>
    <w:rsid w:val="0048084B"/>
    <w:rsid w:val="00480D29"/>
    <w:rsid w:val="00481007"/>
    <w:rsid w:val="00481408"/>
    <w:rsid w:val="0048184B"/>
    <w:rsid w:val="004818E0"/>
    <w:rsid w:val="00482367"/>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2077"/>
    <w:rsid w:val="00492673"/>
    <w:rsid w:val="00493454"/>
    <w:rsid w:val="00493751"/>
    <w:rsid w:val="00493B1F"/>
    <w:rsid w:val="00493CF8"/>
    <w:rsid w:val="00494109"/>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5BA7"/>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34A3"/>
    <w:rsid w:val="004E4C1D"/>
    <w:rsid w:val="004E5A7C"/>
    <w:rsid w:val="004E5D97"/>
    <w:rsid w:val="004E632C"/>
    <w:rsid w:val="004E6FD9"/>
    <w:rsid w:val="004E7EEC"/>
    <w:rsid w:val="004E7F21"/>
    <w:rsid w:val="004F04EC"/>
    <w:rsid w:val="004F04F9"/>
    <w:rsid w:val="004F0C83"/>
    <w:rsid w:val="004F1AFA"/>
    <w:rsid w:val="004F1B9D"/>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80039"/>
    <w:rsid w:val="00580113"/>
    <w:rsid w:val="00580354"/>
    <w:rsid w:val="005805C6"/>
    <w:rsid w:val="005806C0"/>
    <w:rsid w:val="00580E5D"/>
    <w:rsid w:val="00581861"/>
    <w:rsid w:val="0058280E"/>
    <w:rsid w:val="00582B37"/>
    <w:rsid w:val="00583173"/>
    <w:rsid w:val="00583332"/>
    <w:rsid w:val="00583D5F"/>
    <w:rsid w:val="00584357"/>
    <w:rsid w:val="00584F17"/>
    <w:rsid w:val="005853CF"/>
    <w:rsid w:val="0058550F"/>
    <w:rsid w:val="0058555A"/>
    <w:rsid w:val="00585A69"/>
    <w:rsid w:val="00585B46"/>
    <w:rsid w:val="00586004"/>
    <w:rsid w:val="00586149"/>
    <w:rsid w:val="005862CF"/>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9E"/>
    <w:rsid w:val="005C4CE0"/>
    <w:rsid w:val="005C4F4F"/>
    <w:rsid w:val="005C54C0"/>
    <w:rsid w:val="005C5C55"/>
    <w:rsid w:val="005C5E5F"/>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11E9"/>
    <w:rsid w:val="005F1517"/>
    <w:rsid w:val="005F16FF"/>
    <w:rsid w:val="005F1AAA"/>
    <w:rsid w:val="005F1FAA"/>
    <w:rsid w:val="005F218F"/>
    <w:rsid w:val="005F345D"/>
    <w:rsid w:val="005F34B5"/>
    <w:rsid w:val="005F35E7"/>
    <w:rsid w:val="005F3812"/>
    <w:rsid w:val="005F38A6"/>
    <w:rsid w:val="005F3E9C"/>
    <w:rsid w:val="005F4204"/>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8D1"/>
    <w:rsid w:val="00642BE2"/>
    <w:rsid w:val="00642C5C"/>
    <w:rsid w:val="00643516"/>
    <w:rsid w:val="00643557"/>
    <w:rsid w:val="0064355E"/>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57D9F"/>
    <w:rsid w:val="00660600"/>
    <w:rsid w:val="00660A36"/>
    <w:rsid w:val="00660FF5"/>
    <w:rsid w:val="00662464"/>
    <w:rsid w:val="00662ADD"/>
    <w:rsid w:val="00662B2B"/>
    <w:rsid w:val="006631AC"/>
    <w:rsid w:val="00663BD1"/>
    <w:rsid w:val="006640BD"/>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5BE6"/>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50"/>
    <w:rsid w:val="006A4CB9"/>
    <w:rsid w:val="006A4E1C"/>
    <w:rsid w:val="006A5035"/>
    <w:rsid w:val="006A5050"/>
    <w:rsid w:val="006A5209"/>
    <w:rsid w:val="006A5554"/>
    <w:rsid w:val="006A568F"/>
    <w:rsid w:val="006A59CB"/>
    <w:rsid w:val="006A6CA4"/>
    <w:rsid w:val="006A6D55"/>
    <w:rsid w:val="006A7472"/>
    <w:rsid w:val="006A7A20"/>
    <w:rsid w:val="006A7F4D"/>
    <w:rsid w:val="006B093B"/>
    <w:rsid w:val="006B0B2A"/>
    <w:rsid w:val="006B0B4F"/>
    <w:rsid w:val="006B0BA0"/>
    <w:rsid w:val="006B1058"/>
    <w:rsid w:val="006B1664"/>
    <w:rsid w:val="006B1AC3"/>
    <w:rsid w:val="006B22C8"/>
    <w:rsid w:val="006B2378"/>
    <w:rsid w:val="006B2851"/>
    <w:rsid w:val="006B2AA2"/>
    <w:rsid w:val="006B2C0D"/>
    <w:rsid w:val="006B34A3"/>
    <w:rsid w:val="006B4075"/>
    <w:rsid w:val="006B41B6"/>
    <w:rsid w:val="006B44DF"/>
    <w:rsid w:val="006B477F"/>
    <w:rsid w:val="006B47FC"/>
    <w:rsid w:val="006B4AD7"/>
    <w:rsid w:val="006B4B17"/>
    <w:rsid w:val="006B4BDB"/>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EA7"/>
    <w:rsid w:val="006D1F63"/>
    <w:rsid w:val="006D22E7"/>
    <w:rsid w:val="006D2B12"/>
    <w:rsid w:val="006D2B30"/>
    <w:rsid w:val="006D338D"/>
    <w:rsid w:val="006D429F"/>
    <w:rsid w:val="006D4B1B"/>
    <w:rsid w:val="006D4FDF"/>
    <w:rsid w:val="006D570D"/>
    <w:rsid w:val="006D5A8F"/>
    <w:rsid w:val="006D69AF"/>
    <w:rsid w:val="006D6DB2"/>
    <w:rsid w:val="006D6FBC"/>
    <w:rsid w:val="006D718D"/>
    <w:rsid w:val="006D7EF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700171"/>
    <w:rsid w:val="007003F9"/>
    <w:rsid w:val="007004B3"/>
    <w:rsid w:val="007019F4"/>
    <w:rsid w:val="00701CDC"/>
    <w:rsid w:val="00701CE2"/>
    <w:rsid w:val="0070273C"/>
    <w:rsid w:val="007030AF"/>
    <w:rsid w:val="0070371F"/>
    <w:rsid w:val="00703F7B"/>
    <w:rsid w:val="007047FE"/>
    <w:rsid w:val="00704E8C"/>
    <w:rsid w:val="00705017"/>
    <w:rsid w:val="007050C6"/>
    <w:rsid w:val="00705786"/>
    <w:rsid w:val="00706BB2"/>
    <w:rsid w:val="00706E62"/>
    <w:rsid w:val="007100EE"/>
    <w:rsid w:val="00710105"/>
    <w:rsid w:val="007101BF"/>
    <w:rsid w:val="00710B9E"/>
    <w:rsid w:val="00710DF8"/>
    <w:rsid w:val="0071179D"/>
    <w:rsid w:val="00711BF4"/>
    <w:rsid w:val="00711C88"/>
    <w:rsid w:val="007127CF"/>
    <w:rsid w:val="00712980"/>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969"/>
    <w:rsid w:val="00742D30"/>
    <w:rsid w:val="00743A3F"/>
    <w:rsid w:val="00743BE7"/>
    <w:rsid w:val="0074469B"/>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3131"/>
    <w:rsid w:val="00763E1E"/>
    <w:rsid w:val="0076406C"/>
    <w:rsid w:val="007652C5"/>
    <w:rsid w:val="00765DE0"/>
    <w:rsid w:val="0076600D"/>
    <w:rsid w:val="007667BF"/>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7995"/>
    <w:rsid w:val="00777CA9"/>
    <w:rsid w:val="00777D37"/>
    <w:rsid w:val="00777DB3"/>
    <w:rsid w:val="0078052B"/>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69D"/>
    <w:rsid w:val="0078591C"/>
    <w:rsid w:val="00785AFD"/>
    <w:rsid w:val="00786559"/>
    <w:rsid w:val="00786B2A"/>
    <w:rsid w:val="00786CAF"/>
    <w:rsid w:val="007878F2"/>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99"/>
    <w:rsid w:val="007D504A"/>
    <w:rsid w:val="007D51ED"/>
    <w:rsid w:val="007D564B"/>
    <w:rsid w:val="007D6520"/>
    <w:rsid w:val="007D655A"/>
    <w:rsid w:val="007D6696"/>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F7C"/>
    <w:rsid w:val="0080644C"/>
    <w:rsid w:val="0080654B"/>
    <w:rsid w:val="008065E5"/>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4AD"/>
    <w:rsid w:val="00836553"/>
    <w:rsid w:val="008369D7"/>
    <w:rsid w:val="00836AFE"/>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3149"/>
    <w:rsid w:val="00853262"/>
    <w:rsid w:val="008535F3"/>
    <w:rsid w:val="00853901"/>
    <w:rsid w:val="00853932"/>
    <w:rsid w:val="00853B2A"/>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77CA8"/>
    <w:rsid w:val="00880362"/>
    <w:rsid w:val="00880797"/>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257B"/>
    <w:rsid w:val="008B2B5E"/>
    <w:rsid w:val="008B301F"/>
    <w:rsid w:val="008B3528"/>
    <w:rsid w:val="008B3DE1"/>
    <w:rsid w:val="008B3E3E"/>
    <w:rsid w:val="008B436D"/>
    <w:rsid w:val="008B49C3"/>
    <w:rsid w:val="008B4EAD"/>
    <w:rsid w:val="008B4EEF"/>
    <w:rsid w:val="008B4F0D"/>
    <w:rsid w:val="008B5008"/>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60239"/>
    <w:rsid w:val="00960E51"/>
    <w:rsid w:val="00960F8F"/>
    <w:rsid w:val="0096124C"/>
    <w:rsid w:val="0096161D"/>
    <w:rsid w:val="0096199A"/>
    <w:rsid w:val="009619B9"/>
    <w:rsid w:val="00961B82"/>
    <w:rsid w:val="00962235"/>
    <w:rsid w:val="00962364"/>
    <w:rsid w:val="0096262C"/>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6F"/>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7944"/>
    <w:rsid w:val="00987B06"/>
    <w:rsid w:val="0099035A"/>
    <w:rsid w:val="009903B5"/>
    <w:rsid w:val="00990620"/>
    <w:rsid w:val="00990893"/>
    <w:rsid w:val="00990FE4"/>
    <w:rsid w:val="009911BD"/>
    <w:rsid w:val="0099162C"/>
    <w:rsid w:val="009916F6"/>
    <w:rsid w:val="00991986"/>
    <w:rsid w:val="00991F75"/>
    <w:rsid w:val="009921BA"/>
    <w:rsid w:val="009923BD"/>
    <w:rsid w:val="00993336"/>
    <w:rsid w:val="00993C1D"/>
    <w:rsid w:val="00993E0F"/>
    <w:rsid w:val="009960F3"/>
    <w:rsid w:val="009969B9"/>
    <w:rsid w:val="00996BCE"/>
    <w:rsid w:val="00996D5A"/>
    <w:rsid w:val="00996E9F"/>
    <w:rsid w:val="00997418"/>
    <w:rsid w:val="00997727"/>
    <w:rsid w:val="00997B4D"/>
    <w:rsid w:val="00997CA7"/>
    <w:rsid w:val="009A0336"/>
    <w:rsid w:val="009A04FC"/>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7FF"/>
    <w:rsid w:val="009B596D"/>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E2C"/>
    <w:rsid w:val="009D7579"/>
    <w:rsid w:val="009D7832"/>
    <w:rsid w:val="009E0496"/>
    <w:rsid w:val="009E050C"/>
    <w:rsid w:val="009E097F"/>
    <w:rsid w:val="009E0B12"/>
    <w:rsid w:val="009E0B7A"/>
    <w:rsid w:val="009E0BDF"/>
    <w:rsid w:val="009E0CB2"/>
    <w:rsid w:val="009E0D01"/>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F75"/>
    <w:rsid w:val="00A12202"/>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69F"/>
    <w:rsid w:val="00A2193A"/>
    <w:rsid w:val="00A21D0C"/>
    <w:rsid w:val="00A21E40"/>
    <w:rsid w:val="00A22761"/>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412C"/>
    <w:rsid w:val="00A44F33"/>
    <w:rsid w:val="00A45173"/>
    <w:rsid w:val="00A451A4"/>
    <w:rsid w:val="00A451FF"/>
    <w:rsid w:val="00A45513"/>
    <w:rsid w:val="00A45997"/>
    <w:rsid w:val="00A464AC"/>
    <w:rsid w:val="00A46967"/>
    <w:rsid w:val="00A47533"/>
    <w:rsid w:val="00A479B6"/>
    <w:rsid w:val="00A50069"/>
    <w:rsid w:val="00A5049F"/>
    <w:rsid w:val="00A508A2"/>
    <w:rsid w:val="00A50EB6"/>
    <w:rsid w:val="00A51247"/>
    <w:rsid w:val="00A5135A"/>
    <w:rsid w:val="00A52209"/>
    <w:rsid w:val="00A522A8"/>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667"/>
    <w:rsid w:val="00A75768"/>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4DB"/>
    <w:rsid w:val="00AE5805"/>
    <w:rsid w:val="00AE5A7C"/>
    <w:rsid w:val="00AE5B70"/>
    <w:rsid w:val="00AE5D05"/>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5A5"/>
    <w:rsid w:val="00AF1B7D"/>
    <w:rsid w:val="00AF3732"/>
    <w:rsid w:val="00AF3BC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3A6"/>
    <w:rsid w:val="00B0145E"/>
    <w:rsid w:val="00B01964"/>
    <w:rsid w:val="00B01EBF"/>
    <w:rsid w:val="00B0201B"/>
    <w:rsid w:val="00B02091"/>
    <w:rsid w:val="00B0327C"/>
    <w:rsid w:val="00B036AD"/>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1E4"/>
    <w:rsid w:val="00B16B4F"/>
    <w:rsid w:val="00B16C1B"/>
    <w:rsid w:val="00B16DE1"/>
    <w:rsid w:val="00B17B20"/>
    <w:rsid w:val="00B17F30"/>
    <w:rsid w:val="00B20501"/>
    <w:rsid w:val="00B20718"/>
    <w:rsid w:val="00B20C1C"/>
    <w:rsid w:val="00B21410"/>
    <w:rsid w:val="00B21A37"/>
    <w:rsid w:val="00B21DB3"/>
    <w:rsid w:val="00B21DF0"/>
    <w:rsid w:val="00B21FC6"/>
    <w:rsid w:val="00B22B0B"/>
    <w:rsid w:val="00B232EC"/>
    <w:rsid w:val="00B2343A"/>
    <w:rsid w:val="00B23643"/>
    <w:rsid w:val="00B24190"/>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7683"/>
    <w:rsid w:val="00B776CC"/>
    <w:rsid w:val="00B80512"/>
    <w:rsid w:val="00B8076C"/>
    <w:rsid w:val="00B809A1"/>
    <w:rsid w:val="00B809BE"/>
    <w:rsid w:val="00B81081"/>
    <w:rsid w:val="00B811DF"/>
    <w:rsid w:val="00B81C73"/>
    <w:rsid w:val="00B81DAD"/>
    <w:rsid w:val="00B81DEB"/>
    <w:rsid w:val="00B82595"/>
    <w:rsid w:val="00B826B0"/>
    <w:rsid w:val="00B8286A"/>
    <w:rsid w:val="00B82870"/>
    <w:rsid w:val="00B82AE5"/>
    <w:rsid w:val="00B82C6E"/>
    <w:rsid w:val="00B83232"/>
    <w:rsid w:val="00B833FB"/>
    <w:rsid w:val="00B83960"/>
    <w:rsid w:val="00B83BE6"/>
    <w:rsid w:val="00B84652"/>
    <w:rsid w:val="00B84990"/>
    <w:rsid w:val="00B85110"/>
    <w:rsid w:val="00B852C3"/>
    <w:rsid w:val="00B85B83"/>
    <w:rsid w:val="00B85F9F"/>
    <w:rsid w:val="00B860A6"/>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E55"/>
    <w:rsid w:val="00B956AE"/>
    <w:rsid w:val="00B95CCD"/>
    <w:rsid w:val="00B95D89"/>
    <w:rsid w:val="00B9649A"/>
    <w:rsid w:val="00B96A43"/>
    <w:rsid w:val="00B96A7B"/>
    <w:rsid w:val="00B96D28"/>
    <w:rsid w:val="00B9708F"/>
    <w:rsid w:val="00B97552"/>
    <w:rsid w:val="00B97675"/>
    <w:rsid w:val="00B97932"/>
    <w:rsid w:val="00B97A61"/>
    <w:rsid w:val="00BA0675"/>
    <w:rsid w:val="00BA072D"/>
    <w:rsid w:val="00BA09AB"/>
    <w:rsid w:val="00BA0D23"/>
    <w:rsid w:val="00BA105A"/>
    <w:rsid w:val="00BA1108"/>
    <w:rsid w:val="00BA1B1A"/>
    <w:rsid w:val="00BA1C3C"/>
    <w:rsid w:val="00BA1D80"/>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D8"/>
    <w:rsid w:val="00BB068C"/>
    <w:rsid w:val="00BB0974"/>
    <w:rsid w:val="00BB0B41"/>
    <w:rsid w:val="00BB10C3"/>
    <w:rsid w:val="00BB16D5"/>
    <w:rsid w:val="00BB1BB7"/>
    <w:rsid w:val="00BB1F4D"/>
    <w:rsid w:val="00BB2269"/>
    <w:rsid w:val="00BB268B"/>
    <w:rsid w:val="00BB2B7F"/>
    <w:rsid w:val="00BB32F3"/>
    <w:rsid w:val="00BB3AD5"/>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CD8"/>
    <w:rsid w:val="00C13203"/>
    <w:rsid w:val="00C1324A"/>
    <w:rsid w:val="00C141DB"/>
    <w:rsid w:val="00C1477A"/>
    <w:rsid w:val="00C149E8"/>
    <w:rsid w:val="00C150F6"/>
    <w:rsid w:val="00C15280"/>
    <w:rsid w:val="00C15E15"/>
    <w:rsid w:val="00C163BD"/>
    <w:rsid w:val="00C164D2"/>
    <w:rsid w:val="00C16871"/>
    <w:rsid w:val="00C16A16"/>
    <w:rsid w:val="00C17336"/>
    <w:rsid w:val="00C176EF"/>
    <w:rsid w:val="00C17B7B"/>
    <w:rsid w:val="00C2021F"/>
    <w:rsid w:val="00C20561"/>
    <w:rsid w:val="00C20A89"/>
    <w:rsid w:val="00C20B53"/>
    <w:rsid w:val="00C20D63"/>
    <w:rsid w:val="00C20FB2"/>
    <w:rsid w:val="00C210B6"/>
    <w:rsid w:val="00C21794"/>
    <w:rsid w:val="00C21C43"/>
    <w:rsid w:val="00C21CF6"/>
    <w:rsid w:val="00C2203C"/>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5EA2"/>
    <w:rsid w:val="00C661D6"/>
    <w:rsid w:val="00C66822"/>
    <w:rsid w:val="00C66D70"/>
    <w:rsid w:val="00C66F97"/>
    <w:rsid w:val="00C70534"/>
    <w:rsid w:val="00C7054F"/>
    <w:rsid w:val="00C70EA2"/>
    <w:rsid w:val="00C7137A"/>
    <w:rsid w:val="00C720B3"/>
    <w:rsid w:val="00C722A1"/>
    <w:rsid w:val="00C72803"/>
    <w:rsid w:val="00C72D41"/>
    <w:rsid w:val="00C72DF4"/>
    <w:rsid w:val="00C74328"/>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C40"/>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88A"/>
    <w:rsid w:val="00CC6FD7"/>
    <w:rsid w:val="00CC750C"/>
    <w:rsid w:val="00CC78B8"/>
    <w:rsid w:val="00CC7CC6"/>
    <w:rsid w:val="00CD0853"/>
    <w:rsid w:val="00CD1219"/>
    <w:rsid w:val="00CD20E3"/>
    <w:rsid w:val="00CD317B"/>
    <w:rsid w:val="00CD3478"/>
    <w:rsid w:val="00CD3485"/>
    <w:rsid w:val="00CD3DF9"/>
    <w:rsid w:val="00CD3E45"/>
    <w:rsid w:val="00CD43EE"/>
    <w:rsid w:val="00CD496E"/>
    <w:rsid w:val="00CD4A45"/>
    <w:rsid w:val="00CD4A65"/>
    <w:rsid w:val="00CD4FC4"/>
    <w:rsid w:val="00CD4FE4"/>
    <w:rsid w:val="00CD5C40"/>
    <w:rsid w:val="00CD5E41"/>
    <w:rsid w:val="00CD6382"/>
    <w:rsid w:val="00CD63A5"/>
    <w:rsid w:val="00CD6FCD"/>
    <w:rsid w:val="00CD7147"/>
    <w:rsid w:val="00CD74C2"/>
    <w:rsid w:val="00CD75CF"/>
    <w:rsid w:val="00CD7792"/>
    <w:rsid w:val="00CD7C2B"/>
    <w:rsid w:val="00CD7D15"/>
    <w:rsid w:val="00CE046A"/>
    <w:rsid w:val="00CE0836"/>
    <w:rsid w:val="00CE0969"/>
    <w:rsid w:val="00CE0A3A"/>
    <w:rsid w:val="00CE0E7C"/>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5ED"/>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B58"/>
    <w:rsid w:val="00D05085"/>
    <w:rsid w:val="00D061B7"/>
    <w:rsid w:val="00D0685B"/>
    <w:rsid w:val="00D06C32"/>
    <w:rsid w:val="00D06DE0"/>
    <w:rsid w:val="00D07291"/>
    <w:rsid w:val="00D07625"/>
    <w:rsid w:val="00D07805"/>
    <w:rsid w:val="00D079C9"/>
    <w:rsid w:val="00D07B59"/>
    <w:rsid w:val="00D10A7D"/>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FB6"/>
    <w:rsid w:val="00D15939"/>
    <w:rsid w:val="00D159D9"/>
    <w:rsid w:val="00D167C1"/>
    <w:rsid w:val="00D169AE"/>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57C"/>
    <w:rsid w:val="00D67C6E"/>
    <w:rsid w:val="00D70189"/>
    <w:rsid w:val="00D708FD"/>
    <w:rsid w:val="00D712DC"/>
    <w:rsid w:val="00D71FCC"/>
    <w:rsid w:val="00D72557"/>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63C9"/>
    <w:rsid w:val="00D766F8"/>
    <w:rsid w:val="00D76944"/>
    <w:rsid w:val="00D76AAF"/>
    <w:rsid w:val="00D77A9B"/>
    <w:rsid w:val="00D77CA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81E"/>
    <w:rsid w:val="00DA0871"/>
    <w:rsid w:val="00DA0AE1"/>
    <w:rsid w:val="00DA1175"/>
    <w:rsid w:val="00DA21F3"/>
    <w:rsid w:val="00DA243E"/>
    <w:rsid w:val="00DA2A9B"/>
    <w:rsid w:val="00DA2B66"/>
    <w:rsid w:val="00DA2BAE"/>
    <w:rsid w:val="00DA2C98"/>
    <w:rsid w:val="00DA3269"/>
    <w:rsid w:val="00DA3402"/>
    <w:rsid w:val="00DA34DF"/>
    <w:rsid w:val="00DA42C8"/>
    <w:rsid w:val="00DA4421"/>
    <w:rsid w:val="00DA4473"/>
    <w:rsid w:val="00DA49CE"/>
    <w:rsid w:val="00DA4B32"/>
    <w:rsid w:val="00DA5050"/>
    <w:rsid w:val="00DA5A15"/>
    <w:rsid w:val="00DA7597"/>
    <w:rsid w:val="00DA7881"/>
    <w:rsid w:val="00DA7C83"/>
    <w:rsid w:val="00DA7DAA"/>
    <w:rsid w:val="00DB069B"/>
    <w:rsid w:val="00DB0FA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10DF"/>
    <w:rsid w:val="00DF1D24"/>
    <w:rsid w:val="00DF23FC"/>
    <w:rsid w:val="00DF2EB7"/>
    <w:rsid w:val="00DF361D"/>
    <w:rsid w:val="00DF3A15"/>
    <w:rsid w:val="00DF3BD3"/>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07ED6"/>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C22"/>
    <w:rsid w:val="00E34D04"/>
    <w:rsid w:val="00E354B4"/>
    <w:rsid w:val="00E35ACA"/>
    <w:rsid w:val="00E35AD6"/>
    <w:rsid w:val="00E35BD0"/>
    <w:rsid w:val="00E35EE3"/>
    <w:rsid w:val="00E36123"/>
    <w:rsid w:val="00E3629C"/>
    <w:rsid w:val="00E369BD"/>
    <w:rsid w:val="00E36A0E"/>
    <w:rsid w:val="00E36A14"/>
    <w:rsid w:val="00E36F6B"/>
    <w:rsid w:val="00E37D81"/>
    <w:rsid w:val="00E37EB1"/>
    <w:rsid w:val="00E37FAE"/>
    <w:rsid w:val="00E407B8"/>
    <w:rsid w:val="00E40C7E"/>
    <w:rsid w:val="00E40E07"/>
    <w:rsid w:val="00E40F8C"/>
    <w:rsid w:val="00E41A14"/>
    <w:rsid w:val="00E41A30"/>
    <w:rsid w:val="00E41BEE"/>
    <w:rsid w:val="00E42AF3"/>
    <w:rsid w:val="00E439D5"/>
    <w:rsid w:val="00E44054"/>
    <w:rsid w:val="00E447B4"/>
    <w:rsid w:val="00E448D1"/>
    <w:rsid w:val="00E44A9D"/>
    <w:rsid w:val="00E451D5"/>
    <w:rsid w:val="00E451DA"/>
    <w:rsid w:val="00E45A5C"/>
    <w:rsid w:val="00E463D3"/>
    <w:rsid w:val="00E46775"/>
    <w:rsid w:val="00E46B7B"/>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820"/>
    <w:rsid w:val="00E74BD3"/>
    <w:rsid w:val="00E75151"/>
    <w:rsid w:val="00E7537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090"/>
    <w:rsid w:val="00E866AB"/>
    <w:rsid w:val="00E86794"/>
    <w:rsid w:val="00E87446"/>
    <w:rsid w:val="00E87866"/>
    <w:rsid w:val="00E878EC"/>
    <w:rsid w:val="00E87B91"/>
    <w:rsid w:val="00E9024A"/>
    <w:rsid w:val="00E902B3"/>
    <w:rsid w:val="00E90487"/>
    <w:rsid w:val="00E90614"/>
    <w:rsid w:val="00E90873"/>
    <w:rsid w:val="00E90B21"/>
    <w:rsid w:val="00E9132B"/>
    <w:rsid w:val="00E91338"/>
    <w:rsid w:val="00E91586"/>
    <w:rsid w:val="00E92234"/>
    <w:rsid w:val="00E927F8"/>
    <w:rsid w:val="00E929C9"/>
    <w:rsid w:val="00E92ACA"/>
    <w:rsid w:val="00E92C33"/>
    <w:rsid w:val="00E92CB6"/>
    <w:rsid w:val="00E93552"/>
    <w:rsid w:val="00E93CF2"/>
    <w:rsid w:val="00E93CFD"/>
    <w:rsid w:val="00E945B6"/>
    <w:rsid w:val="00E947EE"/>
    <w:rsid w:val="00E94814"/>
    <w:rsid w:val="00E94B82"/>
    <w:rsid w:val="00E94D84"/>
    <w:rsid w:val="00E94F18"/>
    <w:rsid w:val="00E95867"/>
    <w:rsid w:val="00E958BC"/>
    <w:rsid w:val="00E95F4B"/>
    <w:rsid w:val="00E95FA9"/>
    <w:rsid w:val="00E960D3"/>
    <w:rsid w:val="00E96551"/>
    <w:rsid w:val="00E967A5"/>
    <w:rsid w:val="00E96988"/>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112F"/>
    <w:rsid w:val="00EB11CD"/>
    <w:rsid w:val="00EB13D5"/>
    <w:rsid w:val="00EB14FE"/>
    <w:rsid w:val="00EB155A"/>
    <w:rsid w:val="00EB1806"/>
    <w:rsid w:val="00EB1AD6"/>
    <w:rsid w:val="00EB1BB5"/>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EEE"/>
    <w:rsid w:val="00EE42E3"/>
    <w:rsid w:val="00EE43AC"/>
    <w:rsid w:val="00EE4502"/>
    <w:rsid w:val="00EE54C7"/>
    <w:rsid w:val="00EE582F"/>
    <w:rsid w:val="00EE5ADC"/>
    <w:rsid w:val="00EE666C"/>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205"/>
    <w:rsid w:val="00F163B5"/>
    <w:rsid w:val="00F16D48"/>
    <w:rsid w:val="00F17244"/>
    <w:rsid w:val="00F174B1"/>
    <w:rsid w:val="00F17EB6"/>
    <w:rsid w:val="00F17FDE"/>
    <w:rsid w:val="00F204E7"/>
    <w:rsid w:val="00F204F3"/>
    <w:rsid w:val="00F209DB"/>
    <w:rsid w:val="00F20D4B"/>
    <w:rsid w:val="00F20E5B"/>
    <w:rsid w:val="00F21275"/>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AB6"/>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771"/>
    <w:rsid w:val="00FE05DA"/>
    <w:rsid w:val="00FE0AF0"/>
    <w:rsid w:val="00FE0F30"/>
    <w:rsid w:val="00FE10D6"/>
    <w:rsid w:val="00FE1458"/>
    <w:rsid w:val="00FE19EC"/>
    <w:rsid w:val="00FE1F2E"/>
    <w:rsid w:val="00FE20CA"/>
    <w:rsid w:val="00FE2DFA"/>
    <w:rsid w:val="00FE2ED8"/>
    <w:rsid w:val="00FE36E0"/>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903"/>
    <w:rsid w:val="00FF1A6E"/>
    <w:rsid w:val="00FF20EF"/>
    <w:rsid w:val="00FF23E0"/>
    <w:rsid w:val="00FF2F86"/>
    <w:rsid w:val="00FF3322"/>
    <w:rsid w:val="00FF35A3"/>
    <w:rsid w:val="00FF3700"/>
    <w:rsid w:val="00FF3C32"/>
    <w:rsid w:val="00FF4CC1"/>
    <w:rsid w:val="00FF4F52"/>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comments" Target="comments.xm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header" Target="header3.xml"/><Relationship Id="rId186" Type="http://schemas.openxmlformats.org/officeDocument/2006/relationships/glossaryDocument" Target="glossary/document.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microsoft.com/office/2011/relationships/commentsExtended" Target="commentsExtended.xm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microsoft.com/office/2007/relationships/hdphoto" Target="media/hdphoto1.wdp"/><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hyperlink" Target="https://doi.org/10.1016/0043-1648(74)90193-8" TargetMode="Externa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hyperlink" Target="https://www.code-aster.or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AB6"/>
    <w:rsid w:val="003A0ACC"/>
    <w:rsid w:val="004A2AB6"/>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A0AC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2AEED-8A74-4CE5-9885-5DAFB4970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9631</TotalTime>
  <Pages>1</Pages>
  <Words>50230</Words>
  <Characters>276269</Characters>
  <Application>Microsoft Office Word</Application>
  <DocSecurity>0</DocSecurity>
  <Lines>2302</Lines>
  <Paragraphs>651</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325848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HASSINI Mohamed-amine</cp:lastModifiedBy>
  <cp:revision>2665</cp:revision>
  <cp:lastPrinted>2019-01-30T15:53:00Z</cp:lastPrinted>
  <dcterms:created xsi:type="dcterms:W3CDTF">2019-01-10T19:43:00Z</dcterms:created>
  <dcterms:modified xsi:type="dcterms:W3CDTF">2019-02-01T12:19:00Z</dcterms:modified>
</cp:coreProperties>
</file>