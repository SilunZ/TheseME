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A34C0B7" w:rsidR="00C87FB7" w:rsidRPr="002D56CD" w:rsidRDefault="00E7616E" w:rsidP="006606FE">
            <w:pPr>
              <w:spacing w:line="276" w:lineRule="auto"/>
              <w:jc w:val="left"/>
              <w:rPr>
                <w:rFonts w:asciiTheme="minorHAnsi" w:hAnsiTheme="minorHAnsi" w:cstheme="minorHAnsi"/>
                <w:b/>
                <w:color w:val="000000"/>
                <w:sz w:val="18"/>
                <w:u w:val="single"/>
              </w:rPr>
            </w:pPr>
            <w:r>
              <w:rPr>
                <w:rFonts w:asciiTheme="minorHAnsi" w:hAnsiTheme="minorHAnsi" w:cstheme="minorHAnsi"/>
                <w:color w:val="000000"/>
              </w:rPr>
              <w:t xml:space="preserve">Pr. </w:t>
            </w:r>
            <w:r w:rsidR="00C87FB7"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4CF8648" w:rsidR="00C87FB7" w:rsidRPr="002D56CD" w:rsidRDefault="00E7616E" w:rsidP="006606FE">
            <w:pPr>
              <w:spacing w:line="276" w:lineRule="auto"/>
              <w:jc w:val="left"/>
              <w:rPr>
                <w:rFonts w:asciiTheme="minorHAnsi" w:hAnsiTheme="minorHAnsi" w:cstheme="minorHAnsi"/>
                <w:color w:val="000000"/>
              </w:rPr>
            </w:pPr>
            <w:r>
              <w:rPr>
                <w:rFonts w:asciiTheme="minorHAnsi" w:hAnsiTheme="minorHAnsi" w:cstheme="minorHAnsi"/>
                <w:color w:val="000000"/>
              </w:rPr>
              <w:t xml:space="preserve">Pr. </w:t>
            </w:r>
            <w:r w:rsidR="00C87FB7"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085F74EA" w:rsidR="00C87FB7" w:rsidRPr="002D56CD" w:rsidRDefault="00E7616E" w:rsidP="006606FE">
            <w:pPr>
              <w:spacing w:line="276" w:lineRule="auto"/>
              <w:jc w:val="left"/>
              <w:rPr>
                <w:rFonts w:asciiTheme="minorHAnsi" w:hAnsiTheme="minorHAnsi" w:cstheme="minorHAnsi"/>
                <w:color w:val="000000"/>
              </w:rPr>
            </w:pPr>
            <w:r>
              <w:rPr>
                <w:rFonts w:asciiTheme="minorHAnsi" w:hAnsiTheme="minorHAnsi" w:cstheme="minorHAnsi"/>
                <w:bCs/>
                <w:szCs w:val="24"/>
              </w:rPr>
              <w:t xml:space="preserve">Dr. </w:t>
            </w:r>
            <w:r w:rsidR="00C87FB7"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114F90B" w:rsidR="00C87FB7" w:rsidRPr="002D56CD" w:rsidRDefault="00E7616E" w:rsidP="006606FE">
            <w:pPr>
              <w:spacing w:line="276" w:lineRule="auto"/>
              <w:jc w:val="left"/>
              <w:rPr>
                <w:rFonts w:asciiTheme="minorHAnsi" w:hAnsiTheme="minorHAnsi" w:cstheme="minorHAnsi"/>
                <w:color w:val="000000"/>
              </w:rPr>
            </w:pPr>
            <w:r>
              <w:rPr>
                <w:rFonts w:asciiTheme="minorHAnsi" w:hAnsiTheme="minorHAnsi" w:cstheme="minorHAnsi"/>
                <w:bCs/>
                <w:szCs w:val="24"/>
              </w:rPr>
              <w:t xml:space="preserve">Pr. </w:t>
            </w:r>
            <w:r w:rsidR="00C87FB7"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CA2F224" w:rsidR="00C87FB7" w:rsidRPr="002D56CD" w:rsidRDefault="00E7616E" w:rsidP="0058473B">
            <w:pPr>
              <w:spacing w:line="276" w:lineRule="auto"/>
              <w:jc w:val="left"/>
              <w:rPr>
                <w:rFonts w:asciiTheme="minorHAnsi" w:hAnsiTheme="minorHAnsi" w:cstheme="minorHAnsi"/>
                <w:color w:val="000000"/>
              </w:rPr>
            </w:pPr>
            <w:r>
              <w:rPr>
                <w:rFonts w:asciiTheme="minorHAnsi" w:hAnsiTheme="minorHAnsi" w:cstheme="minorHAnsi"/>
                <w:color w:val="000000"/>
              </w:rPr>
              <w:t xml:space="preserve">Pr. </w:t>
            </w:r>
            <w:r w:rsidR="00C87FB7"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00C87FB7"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02300C13" w:rsidR="00C87FB7" w:rsidRPr="002D56CD" w:rsidRDefault="00E7616E" w:rsidP="006606FE">
            <w:pPr>
              <w:spacing w:line="276" w:lineRule="auto"/>
              <w:jc w:val="left"/>
              <w:rPr>
                <w:rFonts w:asciiTheme="minorHAnsi" w:hAnsiTheme="minorHAnsi" w:cstheme="minorHAnsi"/>
                <w:color w:val="000000"/>
              </w:rPr>
            </w:pPr>
            <w:r>
              <w:rPr>
                <w:rFonts w:asciiTheme="minorHAnsi" w:hAnsiTheme="minorHAnsi" w:cstheme="minorHAnsi"/>
                <w:color w:val="000000"/>
              </w:rPr>
              <w:t xml:space="preserve">Dr. </w:t>
            </w:r>
            <w:r w:rsidR="00C87FB7"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43BCD836" w:rsidR="00CA630E" w:rsidRDefault="007449B1" w:rsidP="006E20D1">
      <w:pPr>
        <w:spacing w:line="360" w:lineRule="auto"/>
        <w:ind w:firstLine="567"/>
      </w:pPr>
      <w:r>
        <w:t>Je</w:t>
      </w:r>
      <w:r w:rsidR="003D657A">
        <w:t xml:space="preserve"> voudrais </w:t>
      </w:r>
      <w:r>
        <w:t>d’abord remercier mon directeur de thèse</w:t>
      </w:r>
      <w:r w:rsidR="006E20D1">
        <w:t> :</w:t>
      </w:r>
      <w:r w:rsidR="009D68E5">
        <w:t xml:space="preserve"> </w:t>
      </w:r>
      <w:r w:rsidR="007E600D">
        <w:rPr>
          <w:color w:val="000000"/>
        </w:rPr>
        <w:t>Pr.</w:t>
      </w:r>
      <w:r w:rsidR="00865BC8" w:rsidRPr="00635050">
        <w:rPr>
          <w:b/>
        </w:rPr>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171B92D3"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7E600D">
        <w:rPr>
          <w:color w:val="000000"/>
        </w:rPr>
        <w:t>Pr.</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ins w:id="1" w:author="ZHANG Silun" w:date="2019-02-01T17:24:00Z">
        <w:r w:rsidR="00F769FB">
          <w:t>l’intérêt qu’ils ont apporté sur mon travail</w:t>
        </w:r>
        <w:r w:rsidR="00F769FB">
          <w:t xml:space="preserve"> </w:t>
        </w:r>
      </w:ins>
      <w:r w:rsidR="00AB6CD4">
        <w:t xml:space="preserve">et </w:t>
      </w:r>
      <w:r w:rsidR="00A3528C">
        <w:t>d’avoir accepté de faire partie du jury.</w:t>
      </w:r>
      <w:bookmarkStart w:id="2" w:name="_GoBack"/>
      <w:bookmarkEnd w:id="2"/>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B58982C" w14:textId="77777777" w:rsidR="00214956" w:rsidRPr="00733830" w:rsidRDefault="00214956" w:rsidP="00214956">
      <w:pPr>
        <w:pStyle w:val="Titre1"/>
        <w:numPr>
          <w:ilvl w:val="0"/>
          <w:numId w:val="0"/>
        </w:numPr>
        <w:ind w:left="432" w:hanging="432"/>
        <w:rPr>
          <w:b w:val="0"/>
          <w:caps w:val="0"/>
        </w:rPr>
      </w:pPr>
      <w:bookmarkStart w:id="3" w:name="_Toc536800367"/>
      <w:r w:rsidRPr="00733830">
        <w:lastRenderedPageBreak/>
        <w:t>Table des matières</w:t>
      </w:r>
      <w:bookmarkEnd w:id="3"/>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74254F">
              <w:rPr>
                <w:webHidden/>
              </w:rPr>
              <w:t>2</w:t>
            </w:r>
            <w:r w:rsidR="0074254F">
              <w:rPr>
                <w:webHidden/>
              </w:rPr>
              <w:fldChar w:fldCharType="end"/>
            </w:r>
          </w:hyperlink>
        </w:p>
        <w:p w14:paraId="5D5B1F20" w14:textId="77777777" w:rsidR="0074254F" w:rsidRDefault="00F769FB">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74254F">
              <w:rPr>
                <w:webHidden/>
              </w:rPr>
              <w:t>3</w:t>
            </w:r>
            <w:r w:rsidR="0074254F">
              <w:rPr>
                <w:webHidden/>
              </w:rPr>
              <w:fldChar w:fldCharType="end"/>
            </w:r>
          </w:hyperlink>
        </w:p>
        <w:p w14:paraId="0BC5F2BC" w14:textId="77777777" w:rsidR="0074254F" w:rsidRDefault="00F769FB">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74254F">
              <w:rPr>
                <w:webHidden/>
              </w:rPr>
              <w:t>6</w:t>
            </w:r>
            <w:r w:rsidR="0074254F">
              <w:rPr>
                <w:webHidden/>
              </w:rPr>
              <w:fldChar w:fldCharType="end"/>
            </w:r>
          </w:hyperlink>
        </w:p>
        <w:p w14:paraId="43FDBD2F" w14:textId="77777777" w:rsidR="0074254F" w:rsidRDefault="00F769FB">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74254F">
              <w:rPr>
                <w:webHidden/>
              </w:rPr>
              <w:t>11</w:t>
            </w:r>
            <w:r w:rsidR="0074254F">
              <w:rPr>
                <w:webHidden/>
              </w:rPr>
              <w:fldChar w:fldCharType="end"/>
            </w:r>
          </w:hyperlink>
        </w:p>
        <w:p w14:paraId="784F9853" w14:textId="77777777" w:rsidR="0074254F" w:rsidRDefault="00F769FB">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74254F">
              <w:rPr>
                <w:webHidden/>
              </w:rPr>
              <w:t>15</w:t>
            </w:r>
            <w:r w:rsidR="0074254F">
              <w:rPr>
                <w:webHidden/>
              </w:rPr>
              <w:fldChar w:fldCharType="end"/>
            </w:r>
          </w:hyperlink>
        </w:p>
        <w:p w14:paraId="2093A9B5"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74254F">
              <w:rPr>
                <w:noProof/>
                <w:webHidden/>
              </w:rPr>
              <w:t>15</w:t>
            </w:r>
            <w:r w:rsidR="0074254F">
              <w:rPr>
                <w:noProof/>
                <w:webHidden/>
              </w:rPr>
              <w:fldChar w:fldCharType="end"/>
            </w:r>
          </w:hyperlink>
        </w:p>
        <w:p w14:paraId="5BE23A7A"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74254F">
              <w:rPr>
                <w:noProof/>
                <w:webHidden/>
              </w:rPr>
              <w:t>15</w:t>
            </w:r>
            <w:r w:rsidR="0074254F">
              <w:rPr>
                <w:noProof/>
                <w:webHidden/>
              </w:rPr>
              <w:fldChar w:fldCharType="end"/>
            </w:r>
          </w:hyperlink>
        </w:p>
        <w:p w14:paraId="10EA3D3B"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74254F">
              <w:rPr>
                <w:noProof/>
                <w:webHidden/>
              </w:rPr>
              <w:t>18</w:t>
            </w:r>
            <w:r w:rsidR="0074254F">
              <w:rPr>
                <w:noProof/>
                <w:webHidden/>
              </w:rPr>
              <w:fldChar w:fldCharType="end"/>
            </w:r>
          </w:hyperlink>
        </w:p>
        <w:p w14:paraId="053BAAEC"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74254F">
              <w:rPr>
                <w:noProof/>
                <w:webHidden/>
              </w:rPr>
              <w:t>20</w:t>
            </w:r>
            <w:r w:rsidR="0074254F">
              <w:rPr>
                <w:noProof/>
                <w:webHidden/>
              </w:rPr>
              <w:fldChar w:fldCharType="end"/>
            </w:r>
          </w:hyperlink>
        </w:p>
        <w:p w14:paraId="5D18D2D6"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74254F">
              <w:rPr>
                <w:noProof/>
                <w:webHidden/>
              </w:rPr>
              <w:t>24</w:t>
            </w:r>
            <w:r w:rsidR="0074254F">
              <w:rPr>
                <w:noProof/>
                <w:webHidden/>
              </w:rPr>
              <w:fldChar w:fldCharType="end"/>
            </w:r>
          </w:hyperlink>
        </w:p>
        <w:p w14:paraId="1C5D30F0"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74254F">
              <w:rPr>
                <w:noProof/>
                <w:webHidden/>
              </w:rPr>
              <w:t>24</w:t>
            </w:r>
            <w:r w:rsidR="0074254F">
              <w:rPr>
                <w:noProof/>
                <w:webHidden/>
              </w:rPr>
              <w:fldChar w:fldCharType="end"/>
            </w:r>
          </w:hyperlink>
        </w:p>
        <w:p w14:paraId="3E2B2ED2"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74254F">
              <w:rPr>
                <w:noProof/>
                <w:webHidden/>
              </w:rPr>
              <w:t>26</w:t>
            </w:r>
            <w:r w:rsidR="0074254F">
              <w:rPr>
                <w:noProof/>
                <w:webHidden/>
              </w:rPr>
              <w:fldChar w:fldCharType="end"/>
            </w:r>
          </w:hyperlink>
        </w:p>
        <w:p w14:paraId="19AFFAA5"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74254F">
              <w:rPr>
                <w:noProof/>
                <w:webHidden/>
              </w:rPr>
              <w:t>26</w:t>
            </w:r>
            <w:r w:rsidR="0074254F">
              <w:rPr>
                <w:noProof/>
                <w:webHidden/>
              </w:rPr>
              <w:fldChar w:fldCharType="end"/>
            </w:r>
          </w:hyperlink>
        </w:p>
        <w:p w14:paraId="0F2F42F1"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74254F">
              <w:rPr>
                <w:noProof/>
                <w:webHidden/>
              </w:rPr>
              <w:t>27</w:t>
            </w:r>
            <w:r w:rsidR="0074254F">
              <w:rPr>
                <w:noProof/>
                <w:webHidden/>
              </w:rPr>
              <w:fldChar w:fldCharType="end"/>
            </w:r>
          </w:hyperlink>
        </w:p>
        <w:p w14:paraId="2327D777"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74254F">
              <w:rPr>
                <w:noProof/>
                <w:webHidden/>
              </w:rPr>
              <w:t>29</w:t>
            </w:r>
            <w:r w:rsidR="0074254F">
              <w:rPr>
                <w:noProof/>
                <w:webHidden/>
              </w:rPr>
              <w:fldChar w:fldCharType="end"/>
            </w:r>
          </w:hyperlink>
        </w:p>
        <w:p w14:paraId="4A81C7BF"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74254F">
              <w:rPr>
                <w:noProof/>
                <w:webHidden/>
              </w:rPr>
              <w:t>32</w:t>
            </w:r>
            <w:r w:rsidR="0074254F">
              <w:rPr>
                <w:noProof/>
                <w:webHidden/>
              </w:rPr>
              <w:fldChar w:fldCharType="end"/>
            </w:r>
          </w:hyperlink>
        </w:p>
        <w:p w14:paraId="6FD8CA38" w14:textId="77777777" w:rsidR="0074254F" w:rsidRDefault="00F769FB">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74254F">
              <w:rPr>
                <w:webHidden/>
              </w:rPr>
              <w:t>33</w:t>
            </w:r>
            <w:r w:rsidR="0074254F">
              <w:rPr>
                <w:webHidden/>
              </w:rPr>
              <w:fldChar w:fldCharType="end"/>
            </w:r>
          </w:hyperlink>
        </w:p>
        <w:p w14:paraId="6AD2AC65"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74254F">
              <w:rPr>
                <w:noProof/>
                <w:webHidden/>
              </w:rPr>
              <w:t>33</w:t>
            </w:r>
            <w:r w:rsidR="0074254F">
              <w:rPr>
                <w:noProof/>
                <w:webHidden/>
              </w:rPr>
              <w:fldChar w:fldCharType="end"/>
            </w:r>
          </w:hyperlink>
        </w:p>
        <w:p w14:paraId="2F2C87D1"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74254F">
              <w:rPr>
                <w:noProof/>
                <w:webHidden/>
              </w:rPr>
              <w:t>34</w:t>
            </w:r>
            <w:r w:rsidR="0074254F">
              <w:rPr>
                <w:noProof/>
                <w:webHidden/>
              </w:rPr>
              <w:fldChar w:fldCharType="end"/>
            </w:r>
          </w:hyperlink>
        </w:p>
        <w:p w14:paraId="5A6330C5"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74254F">
              <w:rPr>
                <w:noProof/>
                <w:webHidden/>
              </w:rPr>
              <w:t>36</w:t>
            </w:r>
            <w:r w:rsidR="0074254F">
              <w:rPr>
                <w:noProof/>
                <w:webHidden/>
              </w:rPr>
              <w:fldChar w:fldCharType="end"/>
            </w:r>
          </w:hyperlink>
        </w:p>
        <w:p w14:paraId="2A52D939"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74254F">
              <w:rPr>
                <w:noProof/>
                <w:webHidden/>
              </w:rPr>
              <w:t>36</w:t>
            </w:r>
            <w:r w:rsidR="0074254F">
              <w:rPr>
                <w:noProof/>
                <w:webHidden/>
              </w:rPr>
              <w:fldChar w:fldCharType="end"/>
            </w:r>
          </w:hyperlink>
        </w:p>
        <w:p w14:paraId="47642983"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74254F">
              <w:rPr>
                <w:noProof/>
                <w:webHidden/>
              </w:rPr>
              <w:t>39</w:t>
            </w:r>
            <w:r w:rsidR="0074254F">
              <w:rPr>
                <w:noProof/>
                <w:webHidden/>
              </w:rPr>
              <w:fldChar w:fldCharType="end"/>
            </w:r>
          </w:hyperlink>
        </w:p>
        <w:p w14:paraId="68995D34"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74254F">
              <w:rPr>
                <w:noProof/>
                <w:webHidden/>
              </w:rPr>
              <w:t>41</w:t>
            </w:r>
            <w:r w:rsidR="0074254F">
              <w:rPr>
                <w:noProof/>
                <w:webHidden/>
              </w:rPr>
              <w:fldChar w:fldCharType="end"/>
            </w:r>
          </w:hyperlink>
        </w:p>
        <w:p w14:paraId="5E999331"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74254F">
              <w:rPr>
                <w:noProof/>
                <w:webHidden/>
              </w:rPr>
              <w:t>42</w:t>
            </w:r>
            <w:r w:rsidR="0074254F">
              <w:rPr>
                <w:noProof/>
                <w:webHidden/>
              </w:rPr>
              <w:fldChar w:fldCharType="end"/>
            </w:r>
          </w:hyperlink>
        </w:p>
        <w:p w14:paraId="44B0AFF1"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74254F">
              <w:rPr>
                <w:noProof/>
                <w:webHidden/>
              </w:rPr>
              <w:t>46</w:t>
            </w:r>
            <w:r w:rsidR="0074254F">
              <w:rPr>
                <w:noProof/>
                <w:webHidden/>
              </w:rPr>
              <w:fldChar w:fldCharType="end"/>
            </w:r>
          </w:hyperlink>
        </w:p>
        <w:p w14:paraId="495A9508"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74254F">
              <w:rPr>
                <w:noProof/>
                <w:webHidden/>
              </w:rPr>
              <w:t>53</w:t>
            </w:r>
            <w:r w:rsidR="0074254F">
              <w:rPr>
                <w:noProof/>
                <w:webHidden/>
              </w:rPr>
              <w:fldChar w:fldCharType="end"/>
            </w:r>
          </w:hyperlink>
        </w:p>
        <w:p w14:paraId="33141DA3"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74254F">
              <w:rPr>
                <w:noProof/>
                <w:webHidden/>
              </w:rPr>
              <w:t>58</w:t>
            </w:r>
            <w:r w:rsidR="0074254F">
              <w:rPr>
                <w:noProof/>
                <w:webHidden/>
              </w:rPr>
              <w:fldChar w:fldCharType="end"/>
            </w:r>
          </w:hyperlink>
        </w:p>
        <w:p w14:paraId="25C1C5DE"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74254F">
              <w:rPr>
                <w:noProof/>
                <w:webHidden/>
              </w:rPr>
              <w:t>61</w:t>
            </w:r>
            <w:r w:rsidR="0074254F">
              <w:rPr>
                <w:noProof/>
                <w:webHidden/>
              </w:rPr>
              <w:fldChar w:fldCharType="end"/>
            </w:r>
          </w:hyperlink>
        </w:p>
        <w:p w14:paraId="15D08C59"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74254F">
              <w:rPr>
                <w:noProof/>
                <w:webHidden/>
              </w:rPr>
              <w:t>61</w:t>
            </w:r>
            <w:r w:rsidR="0074254F">
              <w:rPr>
                <w:noProof/>
                <w:webHidden/>
              </w:rPr>
              <w:fldChar w:fldCharType="end"/>
            </w:r>
          </w:hyperlink>
        </w:p>
        <w:p w14:paraId="7CA4FCBC" w14:textId="77777777" w:rsidR="0074254F" w:rsidRDefault="00F769FB">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74254F">
              <w:rPr>
                <w:webHidden/>
              </w:rPr>
              <w:t>63</w:t>
            </w:r>
            <w:r w:rsidR="0074254F">
              <w:rPr>
                <w:webHidden/>
              </w:rPr>
              <w:fldChar w:fldCharType="end"/>
            </w:r>
          </w:hyperlink>
        </w:p>
        <w:p w14:paraId="6080A04C"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74254F">
              <w:rPr>
                <w:noProof/>
                <w:webHidden/>
              </w:rPr>
              <w:t>63</w:t>
            </w:r>
            <w:r w:rsidR="0074254F">
              <w:rPr>
                <w:noProof/>
                <w:webHidden/>
              </w:rPr>
              <w:fldChar w:fldCharType="end"/>
            </w:r>
          </w:hyperlink>
        </w:p>
        <w:p w14:paraId="419261F2"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74254F">
              <w:rPr>
                <w:noProof/>
                <w:webHidden/>
              </w:rPr>
              <w:t>64</w:t>
            </w:r>
            <w:r w:rsidR="0074254F">
              <w:rPr>
                <w:noProof/>
                <w:webHidden/>
              </w:rPr>
              <w:fldChar w:fldCharType="end"/>
            </w:r>
          </w:hyperlink>
        </w:p>
        <w:p w14:paraId="27C44EB1"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74254F">
              <w:rPr>
                <w:noProof/>
                <w:webHidden/>
              </w:rPr>
              <w:t>66</w:t>
            </w:r>
            <w:r w:rsidR="0074254F">
              <w:rPr>
                <w:noProof/>
                <w:webHidden/>
              </w:rPr>
              <w:fldChar w:fldCharType="end"/>
            </w:r>
          </w:hyperlink>
        </w:p>
        <w:p w14:paraId="310BA49C"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74254F">
              <w:rPr>
                <w:noProof/>
                <w:webHidden/>
              </w:rPr>
              <w:t>70</w:t>
            </w:r>
            <w:r w:rsidR="0074254F">
              <w:rPr>
                <w:noProof/>
                <w:webHidden/>
              </w:rPr>
              <w:fldChar w:fldCharType="end"/>
            </w:r>
          </w:hyperlink>
        </w:p>
        <w:p w14:paraId="26B6B304"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74254F">
              <w:rPr>
                <w:noProof/>
                <w:webHidden/>
              </w:rPr>
              <w:t>70</w:t>
            </w:r>
            <w:r w:rsidR="0074254F">
              <w:rPr>
                <w:noProof/>
                <w:webHidden/>
              </w:rPr>
              <w:fldChar w:fldCharType="end"/>
            </w:r>
          </w:hyperlink>
        </w:p>
        <w:p w14:paraId="49FE58B9"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74254F">
              <w:rPr>
                <w:noProof/>
                <w:webHidden/>
              </w:rPr>
              <w:t>72</w:t>
            </w:r>
            <w:r w:rsidR="0074254F">
              <w:rPr>
                <w:noProof/>
                <w:webHidden/>
              </w:rPr>
              <w:fldChar w:fldCharType="end"/>
            </w:r>
          </w:hyperlink>
        </w:p>
        <w:p w14:paraId="3D9E9ADB"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74254F">
              <w:rPr>
                <w:noProof/>
                <w:webHidden/>
              </w:rPr>
              <w:t>72</w:t>
            </w:r>
            <w:r w:rsidR="0074254F">
              <w:rPr>
                <w:noProof/>
                <w:webHidden/>
              </w:rPr>
              <w:fldChar w:fldCharType="end"/>
            </w:r>
          </w:hyperlink>
        </w:p>
        <w:p w14:paraId="08A7A1BF"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74254F">
              <w:rPr>
                <w:noProof/>
                <w:webHidden/>
              </w:rPr>
              <w:t>76</w:t>
            </w:r>
            <w:r w:rsidR="0074254F">
              <w:rPr>
                <w:noProof/>
                <w:webHidden/>
              </w:rPr>
              <w:fldChar w:fldCharType="end"/>
            </w:r>
          </w:hyperlink>
        </w:p>
        <w:p w14:paraId="21F4DC3A"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74254F">
              <w:rPr>
                <w:noProof/>
                <w:webHidden/>
              </w:rPr>
              <w:t>80</w:t>
            </w:r>
            <w:r w:rsidR="0074254F">
              <w:rPr>
                <w:noProof/>
                <w:webHidden/>
              </w:rPr>
              <w:fldChar w:fldCharType="end"/>
            </w:r>
          </w:hyperlink>
        </w:p>
        <w:p w14:paraId="49B16D9E"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74254F">
              <w:rPr>
                <w:noProof/>
                <w:webHidden/>
              </w:rPr>
              <w:t>81</w:t>
            </w:r>
            <w:r w:rsidR="0074254F">
              <w:rPr>
                <w:noProof/>
                <w:webHidden/>
              </w:rPr>
              <w:fldChar w:fldCharType="end"/>
            </w:r>
          </w:hyperlink>
        </w:p>
        <w:p w14:paraId="36C72A5B"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74254F">
              <w:rPr>
                <w:noProof/>
                <w:webHidden/>
              </w:rPr>
              <w:t>83</w:t>
            </w:r>
            <w:r w:rsidR="0074254F">
              <w:rPr>
                <w:noProof/>
                <w:webHidden/>
              </w:rPr>
              <w:fldChar w:fldCharType="end"/>
            </w:r>
          </w:hyperlink>
        </w:p>
        <w:p w14:paraId="11B0A460"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74254F">
              <w:rPr>
                <w:noProof/>
                <w:webHidden/>
              </w:rPr>
              <w:t>84</w:t>
            </w:r>
            <w:r w:rsidR="0074254F">
              <w:rPr>
                <w:noProof/>
                <w:webHidden/>
              </w:rPr>
              <w:fldChar w:fldCharType="end"/>
            </w:r>
          </w:hyperlink>
        </w:p>
        <w:p w14:paraId="409EBD02" w14:textId="77777777" w:rsidR="0074254F" w:rsidRDefault="00F769FB">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74254F">
              <w:rPr>
                <w:webHidden/>
              </w:rPr>
              <w:t>85</w:t>
            </w:r>
            <w:r w:rsidR="0074254F">
              <w:rPr>
                <w:webHidden/>
              </w:rPr>
              <w:fldChar w:fldCharType="end"/>
            </w:r>
          </w:hyperlink>
        </w:p>
        <w:p w14:paraId="24C5D02B"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74254F">
              <w:rPr>
                <w:noProof/>
                <w:webHidden/>
              </w:rPr>
              <w:t>85</w:t>
            </w:r>
            <w:r w:rsidR="0074254F">
              <w:rPr>
                <w:noProof/>
                <w:webHidden/>
              </w:rPr>
              <w:fldChar w:fldCharType="end"/>
            </w:r>
          </w:hyperlink>
        </w:p>
        <w:p w14:paraId="53CFBE50"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74254F">
              <w:rPr>
                <w:noProof/>
                <w:webHidden/>
              </w:rPr>
              <w:t>85</w:t>
            </w:r>
            <w:r w:rsidR="0074254F">
              <w:rPr>
                <w:noProof/>
                <w:webHidden/>
              </w:rPr>
              <w:fldChar w:fldCharType="end"/>
            </w:r>
          </w:hyperlink>
        </w:p>
        <w:p w14:paraId="63C4E1D8"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74254F">
              <w:rPr>
                <w:noProof/>
                <w:webHidden/>
              </w:rPr>
              <w:t>87</w:t>
            </w:r>
            <w:r w:rsidR="0074254F">
              <w:rPr>
                <w:noProof/>
                <w:webHidden/>
              </w:rPr>
              <w:fldChar w:fldCharType="end"/>
            </w:r>
          </w:hyperlink>
        </w:p>
        <w:p w14:paraId="1319130F"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74254F">
              <w:rPr>
                <w:noProof/>
                <w:webHidden/>
              </w:rPr>
              <w:t>89</w:t>
            </w:r>
            <w:r w:rsidR="0074254F">
              <w:rPr>
                <w:noProof/>
                <w:webHidden/>
              </w:rPr>
              <w:fldChar w:fldCharType="end"/>
            </w:r>
          </w:hyperlink>
        </w:p>
        <w:p w14:paraId="43FCD607"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74254F">
              <w:rPr>
                <w:noProof/>
                <w:webHidden/>
              </w:rPr>
              <w:t>89</w:t>
            </w:r>
            <w:r w:rsidR="0074254F">
              <w:rPr>
                <w:noProof/>
                <w:webHidden/>
              </w:rPr>
              <w:fldChar w:fldCharType="end"/>
            </w:r>
          </w:hyperlink>
        </w:p>
        <w:p w14:paraId="55ABB17E"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74254F">
              <w:rPr>
                <w:noProof/>
                <w:webHidden/>
              </w:rPr>
              <w:t>90</w:t>
            </w:r>
            <w:r w:rsidR="0074254F">
              <w:rPr>
                <w:noProof/>
                <w:webHidden/>
              </w:rPr>
              <w:fldChar w:fldCharType="end"/>
            </w:r>
          </w:hyperlink>
        </w:p>
        <w:p w14:paraId="36C51EA4"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74254F">
              <w:rPr>
                <w:noProof/>
                <w:webHidden/>
              </w:rPr>
              <w:t>94</w:t>
            </w:r>
            <w:r w:rsidR="0074254F">
              <w:rPr>
                <w:noProof/>
                <w:webHidden/>
              </w:rPr>
              <w:fldChar w:fldCharType="end"/>
            </w:r>
          </w:hyperlink>
        </w:p>
        <w:p w14:paraId="43355AAF"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74254F">
              <w:rPr>
                <w:noProof/>
                <w:webHidden/>
              </w:rPr>
              <w:t>97</w:t>
            </w:r>
            <w:r w:rsidR="0074254F">
              <w:rPr>
                <w:noProof/>
                <w:webHidden/>
              </w:rPr>
              <w:fldChar w:fldCharType="end"/>
            </w:r>
          </w:hyperlink>
        </w:p>
        <w:p w14:paraId="70E4D4FF"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74254F">
              <w:rPr>
                <w:noProof/>
                <w:webHidden/>
              </w:rPr>
              <w:t>97</w:t>
            </w:r>
            <w:r w:rsidR="0074254F">
              <w:rPr>
                <w:noProof/>
                <w:webHidden/>
              </w:rPr>
              <w:fldChar w:fldCharType="end"/>
            </w:r>
          </w:hyperlink>
        </w:p>
        <w:p w14:paraId="15CC2A48"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74254F">
              <w:rPr>
                <w:noProof/>
                <w:webHidden/>
              </w:rPr>
              <w:t>101</w:t>
            </w:r>
            <w:r w:rsidR="0074254F">
              <w:rPr>
                <w:noProof/>
                <w:webHidden/>
              </w:rPr>
              <w:fldChar w:fldCharType="end"/>
            </w:r>
          </w:hyperlink>
        </w:p>
        <w:p w14:paraId="547ED882"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74254F">
              <w:rPr>
                <w:noProof/>
                <w:webHidden/>
              </w:rPr>
              <w:t>104</w:t>
            </w:r>
            <w:r w:rsidR="0074254F">
              <w:rPr>
                <w:noProof/>
                <w:webHidden/>
              </w:rPr>
              <w:fldChar w:fldCharType="end"/>
            </w:r>
          </w:hyperlink>
        </w:p>
        <w:p w14:paraId="2144D097"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74254F">
              <w:rPr>
                <w:noProof/>
                <w:webHidden/>
              </w:rPr>
              <w:t>104</w:t>
            </w:r>
            <w:r w:rsidR="0074254F">
              <w:rPr>
                <w:noProof/>
                <w:webHidden/>
              </w:rPr>
              <w:fldChar w:fldCharType="end"/>
            </w:r>
          </w:hyperlink>
        </w:p>
        <w:p w14:paraId="6802F0C4"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74254F">
              <w:rPr>
                <w:noProof/>
                <w:webHidden/>
              </w:rPr>
              <w:t>105</w:t>
            </w:r>
            <w:r w:rsidR="0074254F">
              <w:rPr>
                <w:noProof/>
                <w:webHidden/>
              </w:rPr>
              <w:fldChar w:fldCharType="end"/>
            </w:r>
          </w:hyperlink>
        </w:p>
        <w:p w14:paraId="53DB8D15"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74254F">
              <w:rPr>
                <w:noProof/>
                <w:webHidden/>
              </w:rPr>
              <w:t>110</w:t>
            </w:r>
            <w:r w:rsidR="0074254F">
              <w:rPr>
                <w:noProof/>
                <w:webHidden/>
              </w:rPr>
              <w:fldChar w:fldCharType="end"/>
            </w:r>
          </w:hyperlink>
        </w:p>
        <w:p w14:paraId="28C03E77" w14:textId="77777777" w:rsidR="0074254F" w:rsidRDefault="00F769FB">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74254F">
              <w:rPr>
                <w:webHidden/>
              </w:rPr>
              <w:t>111</w:t>
            </w:r>
            <w:r w:rsidR="0074254F">
              <w:rPr>
                <w:webHidden/>
              </w:rPr>
              <w:fldChar w:fldCharType="end"/>
            </w:r>
          </w:hyperlink>
        </w:p>
        <w:p w14:paraId="72291AEB"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74254F">
              <w:rPr>
                <w:noProof/>
                <w:webHidden/>
              </w:rPr>
              <w:t>111</w:t>
            </w:r>
            <w:r w:rsidR="0074254F">
              <w:rPr>
                <w:noProof/>
                <w:webHidden/>
              </w:rPr>
              <w:fldChar w:fldCharType="end"/>
            </w:r>
          </w:hyperlink>
        </w:p>
        <w:p w14:paraId="2DFA9259"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74254F">
              <w:rPr>
                <w:noProof/>
                <w:webHidden/>
              </w:rPr>
              <w:t>112</w:t>
            </w:r>
            <w:r w:rsidR="0074254F">
              <w:rPr>
                <w:noProof/>
                <w:webHidden/>
              </w:rPr>
              <w:fldChar w:fldCharType="end"/>
            </w:r>
          </w:hyperlink>
        </w:p>
        <w:p w14:paraId="00CD263F"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74254F">
              <w:rPr>
                <w:noProof/>
                <w:webHidden/>
              </w:rPr>
              <w:t>113</w:t>
            </w:r>
            <w:r w:rsidR="0074254F">
              <w:rPr>
                <w:noProof/>
                <w:webHidden/>
              </w:rPr>
              <w:fldChar w:fldCharType="end"/>
            </w:r>
          </w:hyperlink>
        </w:p>
        <w:p w14:paraId="5940DE0E"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74254F">
              <w:rPr>
                <w:noProof/>
                <w:webHidden/>
              </w:rPr>
              <w:t>114</w:t>
            </w:r>
            <w:r w:rsidR="0074254F">
              <w:rPr>
                <w:noProof/>
                <w:webHidden/>
              </w:rPr>
              <w:fldChar w:fldCharType="end"/>
            </w:r>
          </w:hyperlink>
        </w:p>
        <w:p w14:paraId="2893AE82"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74254F">
              <w:rPr>
                <w:noProof/>
                <w:webHidden/>
              </w:rPr>
              <w:t>116</w:t>
            </w:r>
            <w:r w:rsidR="0074254F">
              <w:rPr>
                <w:noProof/>
                <w:webHidden/>
              </w:rPr>
              <w:fldChar w:fldCharType="end"/>
            </w:r>
          </w:hyperlink>
        </w:p>
        <w:p w14:paraId="449A73FD"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74254F">
              <w:rPr>
                <w:noProof/>
                <w:webHidden/>
              </w:rPr>
              <w:t>117</w:t>
            </w:r>
            <w:r w:rsidR="0074254F">
              <w:rPr>
                <w:noProof/>
                <w:webHidden/>
              </w:rPr>
              <w:fldChar w:fldCharType="end"/>
            </w:r>
          </w:hyperlink>
        </w:p>
        <w:p w14:paraId="746084AD"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74254F">
              <w:rPr>
                <w:noProof/>
                <w:webHidden/>
              </w:rPr>
              <w:t>118</w:t>
            </w:r>
            <w:r w:rsidR="0074254F">
              <w:rPr>
                <w:noProof/>
                <w:webHidden/>
              </w:rPr>
              <w:fldChar w:fldCharType="end"/>
            </w:r>
          </w:hyperlink>
        </w:p>
        <w:p w14:paraId="35CEE3E6"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74254F">
              <w:rPr>
                <w:noProof/>
                <w:webHidden/>
              </w:rPr>
              <w:t>123</w:t>
            </w:r>
            <w:r w:rsidR="0074254F">
              <w:rPr>
                <w:noProof/>
                <w:webHidden/>
              </w:rPr>
              <w:fldChar w:fldCharType="end"/>
            </w:r>
          </w:hyperlink>
        </w:p>
        <w:p w14:paraId="5D09BC8E"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74254F">
              <w:rPr>
                <w:noProof/>
                <w:webHidden/>
              </w:rPr>
              <w:t>130</w:t>
            </w:r>
            <w:r w:rsidR="0074254F">
              <w:rPr>
                <w:noProof/>
                <w:webHidden/>
              </w:rPr>
              <w:fldChar w:fldCharType="end"/>
            </w:r>
          </w:hyperlink>
        </w:p>
        <w:p w14:paraId="599370CC"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74254F">
              <w:rPr>
                <w:noProof/>
                <w:webHidden/>
              </w:rPr>
              <w:t>130</w:t>
            </w:r>
            <w:r w:rsidR="0074254F">
              <w:rPr>
                <w:noProof/>
                <w:webHidden/>
              </w:rPr>
              <w:fldChar w:fldCharType="end"/>
            </w:r>
          </w:hyperlink>
        </w:p>
        <w:p w14:paraId="085B1A74"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74254F">
              <w:rPr>
                <w:noProof/>
                <w:webHidden/>
              </w:rPr>
              <w:t>134</w:t>
            </w:r>
            <w:r w:rsidR="0074254F">
              <w:rPr>
                <w:noProof/>
                <w:webHidden/>
              </w:rPr>
              <w:fldChar w:fldCharType="end"/>
            </w:r>
          </w:hyperlink>
        </w:p>
        <w:p w14:paraId="2A128D8A"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74254F">
              <w:rPr>
                <w:noProof/>
                <w:webHidden/>
              </w:rPr>
              <w:t>134</w:t>
            </w:r>
            <w:r w:rsidR="0074254F">
              <w:rPr>
                <w:noProof/>
                <w:webHidden/>
              </w:rPr>
              <w:fldChar w:fldCharType="end"/>
            </w:r>
          </w:hyperlink>
        </w:p>
        <w:p w14:paraId="24CC9FDB" w14:textId="77777777" w:rsidR="0074254F" w:rsidRDefault="00F769FB">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74254F">
              <w:rPr>
                <w:noProof/>
                <w:webHidden/>
              </w:rPr>
              <w:t>135</w:t>
            </w:r>
            <w:r w:rsidR="0074254F">
              <w:rPr>
                <w:noProof/>
                <w:webHidden/>
              </w:rPr>
              <w:fldChar w:fldCharType="end"/>
            </w:r>
          </w:hyperlink>
        </w:p>
        <w:p w14:paraId="591D5B4A"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74254F">
              <w:rPr>
                <w:noProof/>
                <w:webHidden/>
              </w:rPr>
              <w:t>137</w:t>
            </w:r>
            <w:r w:rsidR="0074254F">
              <w:rPr>
                <w:noProof/>
                <w:webHidden/>
              </w:rPr>
              <w:fldChar w:fldCharType="end"/>
            </w:r>
          </w:hyperlink>
        </w:p>
        <w:p w14:paraId="564411B4" w14:textId="77777777" w:rsidR="0074254F" w:rsidRDefault="00F769FB">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74254F">
              <w:rPr>
                <w:webHidden/>
              </w:rPr>
              <w:t>138</w:t>
            </w:r>
            <w:r w:rsidR="0074254F">
              <w:rPr>
                <w:webHidden/>
              </w:rPr>
              <w:fldChar w:fldCharType="end"/>
            </w:r>
          </w:hyperlink>
        </w:p>
        <w:p w14:paraId="0C680ED8" w14:textId="77777777" w:rsidR="0074254F" w:rsidRDefault="00F769FB">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74254F">
              <w:rPr>
                <w:webHidden/>
              </w:rPr>
              <w:t>140</w:t>
            </w:r>
            <w:r w:rsidR="0074254F">
              <w:rPr>
                <w:webHidden/>
              </w:rPr>
              <w:fldChar w:fldCharType="end"/>
            </w:r>
          </w:hyperlink>
        </w:p>
        <w:p w14:paraId="0F0E2FE4"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74254F">
              <w:rPr>
                <w:noProof/>
                <w:webHidden/>
              </w:rPr>
              <w:t>141</w:t>
            </w:r>
            <w:r w:rsidR="0074254F">
              <w:rPr>
                <w:noProof/>
                <w:webHidden/>
              </w:rPr>
              <w:fldChar w:fldCharType="end"/>
            </w:r>
          </w:hyperlink>
        </w:p>
        <w:p w14:paraId="2E4FF2E1"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74254F">
              <w:rPr>
                <w:noProof/>
                <w:webHidden/>
              </w:rPr>
              <w:t>143</w:t>
            </w:r>
            <w:r w:rsidR="0074254F">
              <w:rPr>
                <w:noProof/>
                <w:webHidden/>
              </w:rPr>
              <w:fldChar w:fldCharType="end"/>
            </w:r>
          </w:hyperlink>
        </w:p>
        <w:p w14:paraId="4C256C4B"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74254F">
              <w:rPr>
                <w:noProof/>
                <w:webHidden/>
              </w:rPr>
              <w:t>145</w:t>
            </w:r>
            <w:r w:rsidR="0074254F">
              <w:rPr>
                <w:noProof/>
                <w:webHidden/>
              </w:rPr>
              <w:fldChar w:fldCharType="end"/>
            </w:r>
          </w:hyperlink>
        </w:p>
        <w:p w14:paraId="52B848D2"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02CE7663"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74254F">
              <w:rPr>
                <w:noProof/>
                <w:webHidden/>
              </w:rPr>
              <w:t>153</w:t>
            </w:r>
            <w:r w:rsidR="0074254F">
              <w:rPr>
                <w:noProof/>
                <w:webHidden/>
              </w:rPr>
              <w:fldChar w:fldCharType="end"/>
            </w:r>
          </w:hyperlink>
        </w:p>
        <w:p w14:paraId="45A05C20" w14:textId="77777777" w:rsidR="0074254F" w:rsidRDefault="00F769FB">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74254F">
              <w:rPr>
                <w:webHidden/>
              </w:rPr>
              <w:t>154</w:t>
            </w:r>
            <w:r w:rsidR="0074254F">
              <w:rPr>
                <w:webHidden/>
              </w:rPr>
              <w:fldChar w:fldCharType="end"/>
            </w:r>
          </w:hyperlink>
        </w:p>
        <w:p w14:paraId="33FB1F41"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74254F">
              <w:rPr>
                <w:noProof/>
                <w:webHidden/>
              </w:rPr>
              <w:t>154</w:t>
            </w:r>
            <w:r w:rsidR="0074254F">
              <w:rPr>
                <w:noProof/>
                <w:webHidden/>
              </w:rPr>
              <w:fldChar w:fldCharType="end"/>
            </w:r>
          </w:hyperlink>
        </w:p>
        <w:p w14:paraId="43EAD31C"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74254F">
              <w:rPr>
                <w:noProof/>
                <w:webHidden/>
              </w:rPr>
              <w:t>154</w:t>
            </w:r>
            <w:r w:rsidR="0074254F">
              <w:rPr>
                <w:noProof/>
                <w:webHidden/>
              </w:rPr>
              <w:fldChar w:fldCharType="end"/>
            </w:r>
          </w:hyperlink>
        </w:p>
        <w:p w14:paraId="22B1B27D" w14:textId="77777777" w:rsidR="0074254F" w:rsidRDefault="00F769FB">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74254F">
              <w:rPr>
                <w:webHidden/>
              </w:rPr>
              <w:t>156</w:t>
            </w:r>
            <w:r w:rsidR="0074254F">
              <w:rPr>
                <w:webHidden/>
              </w:rPr>
              <w:fldChar w:fldCharType="end"/>
            </w:r>
          </w:hyperlink>
        </w:p>
        <w:p w14:paraId="16192CAB"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74254F">
              <w:rPr>
                <w:noProof/>
                <w:webHidden/>
              </w:rPr>
              <w:t>156</w:t>
            </w:r>
            <w:r w:rsidR="0074254F">
              <w:rPr>
                <w:noProof/>
                <w:webHidden/>
              </w:rPr>
              <w:fldChar w:fldCharType="end"/>
            </w:r>
          </w:hyperlink>
        </w:p>
        <w:p w14:paraId="5ED36BFE" w14:textId="77777777" w:rsidR="0074254F" w:rsidRDefault="00F769FB">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74254F">
              <w:rPr>
                <w:noProof/>
                <w:webHidden/>
              </w:rPr>
              <w:t>156</w:t>
            </w:r>
            <w:r w:rsidR="0074254F">
              <w:rPr>
                <w:noProof/>
                <w:webHidden/>
              </w:rPr>
              <w:fldChar w:fldCharType="end"/>
            </w:r>
          </w:hyperlink>
        </w:p>
        <w:p w14:paraId="6FE2E13D" w14:textId="77777777" w:rsidR="0074254F" w:rsidRDefault="00F769FB">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74254F">
              <w:rPr>
                <w:webHidden/>
              </w:rPr>
              <w:t>158</w:t>
            </w:r>
            <w:r w:rsidR="0074254F">
              <w:rPr>
                <w:webHidden/>
              </w:rPr>
              <w:fldChar w:fldCharType="end"/>
            </w:r>
          </w:hyperlink>
        </w:p>
        <w:p w14:paraId="6DE7C590" w14:textId="77777777" w:rsidR="0074254F" w:rsidRDefault="00F769FB">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74254F">
              <w:rPr>
                <w:webHidden/>
              </w:rPr>
              <w:t>161</w:t>
            </w:r>
            <w:r w:rsidR="0074254F">
              <w:rPr>
                <w:webHidden/>
              </w:rPr>
              <w:fldChar w:fldCharType="end"/>
            </w:r>
          </w:hyperlink>
        </w:p>
        <w:p w14:paraId="6F930E6F" w14:textId="77777777" w:rsidR="0074254F" w:rsidRDefault="00F769FB">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74254F">
              <w:rPr>
                <w:webHidden/>
              </w:rPr>
              <w:t>166</w:t>
            </w:r>
            <w:r w:rsidR="0074254F">
              <w:rPr>
                <w:webHidden/>
              </w:rPr>
              <w:fldChar w:fldCharType="end"/>
            </w:r>
          </w:hyperlink>
        </w:p>
        <w:p w14:paraId="779DB287" w14:textId="77777777" w:rsidR="0074254F" w:rsidRDefault="00F769FB">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74254F">
              <w:rPr>
                <w:webHidden/>
              </w:rPr>
              <w:t>167</w:t>
            </w:r>
            <w:r w:rsidR="0074254F">
              <w:rPr>
                <w:webHidden/>
              </w:rPr>
              <w:fldChar w:fldCharType="end"/>
            </w:r>
          </w:hyperlink>
        </w:p>
        <w:p w14:paraId="77D6EF22" w14:textId="77777777" w:rsidR="0074254F" w:rsidRDefault="00F769FB">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74254F">
              <w:rPr>
                <w:webHidden/>
              </w:rPr>
              <w:t>172</w:t>
            </w:r>
            <w:r w:rsidR="0074254F">
              <w:rPr>
                <w:webHidden/>
              </w:rPr>
              <w:fldChar w:fldCharType="end"/>
            </w:r>
          </w:hyperlink>
        </w:p>
        <w:p w14:paraId="0BA0E291" w14:textId="77777777" w:rsidR="0074254F" w:rsidRDefault="00F769FB">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74254F">
              <w:rPr>
                <w:webHidden/>
              </w:rPr>
              <w:t>172</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6800368"/>
      <w:r w:rsidRPr="00A6711A">
        <w:lastRenderedPageBreak/>
        <w:t>Nomenclature</w:t>
      </w:r>
      <w:bookmarkEnd w:id="4"/>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F769FB"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769F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769F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769F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769FB"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F769FB"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769FB"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769FB"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769FB"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F769FB"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769FB"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769FB"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F769FB"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769FB"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769FB"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F769FB"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769FB"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769FB"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769FB"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769FB"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769F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769FB"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769FB"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769FB"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769FB"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F769FB"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769FB"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769FB"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769FB"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F769FB"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769FB"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769FB"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F769FB"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769F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769F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F769FB"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F769FB"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F769FB"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769FB"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769F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769F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769F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769F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769FB"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769FB"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769FB"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769F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769F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769FB"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769FB"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769FB"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F769FB"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769FB"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F769FB"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F769FB"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769FB"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769FB"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F769FB"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F769FB"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F769FB"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F769FB"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F769FB"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F769FB"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F769FB"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F769FB"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F769FB"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F769FB"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F769FB"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F769FB"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F769FB"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F769FB"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F769FB"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F769FB"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6" w:name="_Toc536800369"/>
      <w:r>
        <w:lastRenderedPageBreak/>
        <w:t>Introduction générale</w:t>
      </w:r>
      <w:bookmarkEnd w:id="6"/>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74254F" w:rsidRPr="0074254F">
        <w:rPr>
          <w:b/>
          <w:iCs/>
        </w:rPr>
        <w:t xml:space="preserve">Figure </w:t>
      </w:r>
      <w:r w:rsidR="0074254F" w:rsidRPr="0074254F">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bookmarkStart w:id="9" w:name="_Toc536112173"/>
      <w:bookmarkStart w:id="10"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w:t>
      </w:r>
      <w:bookmarkEnd w:id="9"/>
      <w:bookmarkEnd w:id="10"/>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74254F" w:rsidRPr="0074254F">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 w:name="_Ref534883893"/>
      <w:bookmarkStart w:id="12" w:name="_Toc536112174"/>
      <w:bookmarkStart w:id="13"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2"/>
      <w:bookmarkEnd w:id="13"/>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74254F">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74254F">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74254F">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74254F" w:rsidRPr="0074254F">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74254F">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74254F">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4" w:name="_Ref534896233"/>
      <w:bookmarkStart w:id="15" w:name="_Toc536112175"/>
      <w:bookmarkStart w:id="16"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74254F">
        <w:rPr>
          <w:noProof/>
        </w:rPr>
        <w:t>3</w:t>
      </w:r>
      <w:r w:rsidR="009F566C">
        <w:rPr>
          <w:noProof/>
        </w:rPr>
        <w:fldChar w:fldCharType="end"/>
      </w:r>
      <w:bookmarkEnd w:id="14"/>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74254F">
        <w:rPr>
          <w:b/>
        </w:rPr>
        <w:t>[5]</w:t>
      </w:r>
      <w:r w:rsidRPr="00CE3722">
        <w:rPr>
          <w:b/>
        </w:rPr>
        <w:fldChar w:fldCharType="end"/>
      </w:r>
      <w:r w:rsidRPr="00CE3722">
        <w:t>)</w:t>
      </w:r>
      <w:bookmarkEnd w:id="15"/>
      <w:bookmarkEnd w:id="16"/>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7"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7"/>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8" w:name="_Toc534294718"/>
      <w:bookmarkStart w:id="19"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8"/>
      <w:r w:rsidR="00864DC5">
        <w:t>s</w:t>
      </w:r>
      <w:bookmarkEnd w:id="19"/>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20" w:name="_Toc534294719"/>
      <w:bookmarkStart w:id="21" w:name="_Toc536800372"/>
      <w:r>
        <w:t>E</w:t>
      </w:r>
      <w:r w:rsidRPr="00814672">
        <w:t xml:space="preserve">ffet </w:t>
      </w:r>
      <w:r w:rsidRPr="00C65243">
        <w:t>Newkirk</w:t>
      </w:r>
      <w:bookmarkEnd w:id="20"/>
      <w:bookmarkEnd w:id="21"/>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2"/>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3"/>
      <w:r w:rsidR="008F5F78">
        <w:rPr>
          <w:rStyle w:val="shorttext"/>
          <w:rFonts w:ascii="Calibri" w:eastAsia="Times New Roman" w:hAnsi="Calibri" w:cs="Times New Roman"/>
          <w:i w:val="0"/>
          <w:iCs w:val="0"/>
          <w:noProof/>
          <w:color w:val="auto"/>
          <w:sz w:val="22"/>
          <w:szCs w:val="20"/>
          <w:lang w:eastAsia="fr-FR"/>
        </w:rPr>
        <w:t>s</w:t>
      </w:r>
      <w:bookmarkEnd w:id="24"/>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74254F">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6"/>
            <w:bookmarkEnd w:id="27"/>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74254F" w:rsidRPr="0074254F">
        <w:rPr>
          <w:rStyle w:val="shorttext"/>
          <w:b/>
        </w:rPr>
        <w:t xml:space="preserve">Figure </w:t>
      </w:r>
      <w:r w:rsidR="0074254F" w:rsidRPr="0074254F">
        <w:rPr>
          <w:rStyle w:val="shorttext"/>
          <w:b/>
          <w:iCs/>
          <w:noProof/>
        </w:rPr>
        <w:t>1.1</w:t>
      </w:r>
      <w:r w:rsidR="0074254F" w:rsidRPr="0074254F">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74254F">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74254F" w:rsidRPr="0074254F">
        <w:rPr>
          <w:rStyle w:val="shorttext"/>
          <w:b/>
        </w:rPr>
        <w:t xml:space="preserve">Figure </w:t>
      </w:r>
      <w:r w:rsidR="0074254F" w:rsidRPr="0074254F">
        <w:rPr>
          <w:rStyle w:val="shorttext"/>
          <w:b/>
          <w:iCs/>
          <w:noProof/>
        </w:rPr>
        <w:t>1.1</w:t>
      </w:r>
      <w:r w:rsidR="0074254F" w:rsidRPr="0074254F">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74254F" w:rsidRPr="0074254F">
        <w:rPr>
          <w:rStyle w:val="shorttext"/>
          <w:b/>
        </w:rPr>
        <w:t xml:space="preserve">Figure </w:t>
      </w:r>
      <w:r w:rsidR="0074254F" w:rsidRPr="0074254F">
        <w:rPr>
          <w:rStyle w:val="shorttext"/>
          <w:b/>
          <w:iCs/>
          <w:noProof/>
        </w:rPr>
        <w:t>1.1</w:t>
      </w:r>
      <w:r w:rsidR="0074254F" w:rsidRPr="0074254F">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8" w:name="_Ref534797277"/>
      <w:bookmarkStart w:id="29" w:name="_Toc536112178"/>
      <w:bookmarkStart w:id="30"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74254F">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74254F">
        <w:rPr>
          <w:rStyle w:val="shorttext"/>
          <w:noProof/>
        </w:rPr>
        <w:t>3</w:t>
      </w:r>
      <w:r w:rsidR="0019727E">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74254F" w:rsidRPr="0074254F">
        <w:rPr>
          <w:rStyle w:val="shorttext"/>
          <w:b/>
          <w:iCs/>
        </w:rPr>
        <w:t>[10]</w:t>
      </w:r>
      <w:bookmarkEnd w:id="29"/>
      <w:bookmarkEnd w:id="30"/>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74254F">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74254F">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74254F">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1" w:name="_Toc536800373"/>
      <w:r>
        <w:t>E</w:t>
      </w:r>
      <w:r w:rsidRPr="00814672">
        <w:t xml:space="preserve">ffet </w:t>
      </w:r>
      <w:r w:rsidRPr="00C65243">
        <w:t>Morton</w:t>
      </w:r>
      <w:bookmarkEnd w:id="31"/>
    </w:p>
    <w:p w14:paraId="24EFE6FF" w14:textId="43027D4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74254F">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74254F">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74254F">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2" w:name="_Ref534631211"/>
      <w:bookmarkStart w:id="33" w:name="_Toc536112179"/>
      <w:bookmarkStart w:id="34"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74254F">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3"/>
      <w:bookmarkEnd w:id="34"/>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5" w:name="_Ref534630904"/>
      <w:bookmarkStart w:id="36" w:name="_Toc536112180"/>
      <w:bookmarkStart w:id="37"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bookmarkEnd w:id="36"/>
      <w:bookmarkEnd w:id="37"/>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74254F" w:rsidRPr="0074254F">
        <w:rPr>
          <w:rStyle w:val="shorttext"/>
          <w:b/>
          <w:iCs/>
        </w:rPr>
        <w:t xml:space="preserve">Figure </w:t>
      </w:r>
      <w:r w:rsidR="0074254F" w:rsidRPr="0074254F">
        <w:rPr>
          <w:rStyle w:val="shorttext"/>
          <w:b/>
          <w:iCs/>
          <w:noProof/>
        </w:rPr>
        <w:t>1.1</w:t>
      </w:r>
      <w:r w:rsidR="0074254F" w:rsidRPr="0074254F">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8" w:name="_Ref534630975"/>
      <w:bookmarkStart w:id="39" w:name="_Toc536112181"/>
      <w:bookmarkStart w:id="40"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8"/>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9"/>
      <w:bookmarkEnd w:id="40"/>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74254F">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Ref536449148"/>
      <w:bookmarkStart w:id="43" w:name="_Toc536800374"/>
      <w:r>
        <w:t>Etudes</w:t>
      </w:r>
      <w:r w:rsidRPr="00DE7318">
        <w:t xml:space="preserve"> </w:t>
      </w:r>
      <w:r>
        <w:t>expérimentales</w:t>
      </w:r>
      <w:bookmarkEnd w:id="41"/>
      <w:r>
        <w:t xml:space="preserve"> et cas industriels</w:t>
      </w:r>
      <w:bookmarkEnd w:id="42"/>
      <w:bookmarkEnd w:id="43"/>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74254F">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74254F">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74254F">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74254F">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74254F">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4" w:name="_Ref534631936"/>
      <w:bookmarkStart w:id="45" w:name="_Toc536112183"/>
      <w:bookmarkStart w:id="46"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74254F">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5"/>
      <w:bookmarkEnd w:id="46"/>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7" w:name="_Ref534302406"/>
      <w:bookmarkStart w:id="48" w:name="_Toc536112182"/>
      <w:bookmarkStart w:id="49"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7"/>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74254F">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8"/>
      <w:bookmarkEnd w:id="49"/>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74254F">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50" w:name="_Ref534302420"/>
      <w:bookmarkStart w:id="51" w:name="_Toc536112184"/>
      <w:bookmarkStart w:id="52"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0"/>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74254F">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1"/>
      <w:bookmarkEnd w:id="52"/>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3" w:name="_Ref534632017"/>
      <w:bookmarkStart w:id="54" w:name="_Toc536112185"/>
      <w:bookmarkStart w:id="55"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74254F">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4"/>
      <w:bookmarkEnd w:id="55"/>
    </w:p>
    <w:p w14:paraId="19BBC831" w14:textId="230C5C1E"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74254F">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74254F">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74254F" w:rsidRPr="0074254F">
        <w:rPr>
          <w:rStyle w:val="shorttext"/>
          <w:b/>
          <w:iCs/>
        </w:rPr>
        <w:t xml:space="preserve">Figure </w:t>
      </w:r>
      <w:r w:rsidR="0074254F" w:rsidRPr="0074254F">
        <w:rPr>
          <w:rStyle w:val="shorttext"/>
          <w:b/>
          <w:iCs/>
          <w:noProof/>
        </w:rPr>
        <w:t>1.2</w:t>
      </w:r>
      <w:r w:rsidR="0074254F" w:rsidRPr="0074254F">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74254F">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74254F">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6" w:name="_Toc536800375"/>
      <w:r>
        <w:lastRenderedPageBreak/>
        <w:t>M</w:t>
      </w:r>
      <w:r w:rsidR="007F0B3C">
        <w:t>odeles theoriques</w:t>
      </w:r>
      <w:bookmarkEnd w:id="56"/>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7" w:name="_Toc534294730"/>
      <w:bookmarkStart w:id="58" w:name="_Toc536800376"/>
      <w:r w:rsidRPr="00675419">
        <w:t xml:space="preserve">Méthodes inspirées </w:t>
      </w:r>
      <w:r>
        <w:t>de</w:t>
      </w:r>
      <w:r w:rsidRPr="00675419">
        <w:t xml:space="preserve"> la </w:t>
      </w:r>
      <w:r w:rsidRPr="004106D7">
        <w:t>théorie</w:t>
      </w:r>
      <w:r w:rsidRPr="00675419">
        <w:t xml:space="preserve"> du </w:t>
      </w:r>
      <w:r>
        <w:t>contrôle</w:t>
      </w:r>
      <w:bookmarkEnd w:id="57"/>
      <w:bookmarkEnd w:id="58"/>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74254F">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74254F">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74254F">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4254F">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F769FB"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F769FB"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F769FB"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74254F" w:rsidRPr="0074254F">
        <w:rPr>
          <w:rStyle w:val="shorttext"/>
          <w:b/>
          <w:iCs/>
        </w:rPr>
        <w:t xml:space="preserve">Figure </w:t>
      </w:r>
      <w:r w:rsidR="0074254F" w:rsidRPr="0074254F">
        <w:rPr>
          <w:rStyle w:val="shorttext"/>
          <w:b/>
          <w:iCs/>
          <w:noProof/>
        </w:rPr>
        <w:t>1.3</w:t>
      </w:r>
      <w:r w:rsidR="0074254F" w:rsidRPr="0074254F">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4254F">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74254F">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9" w:name="_Ref534633049"/>
      <w:bookmarkStart w:id="60" w:name="_Toc536112186"/>
      <w:bookmarkStart w:id="61"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74254F">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9"/>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74254F">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0"/>
      <w:bookmarkEnd w:id="61"/>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74254F">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4254F">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74254F">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74254F">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2" w:name="_Toc534294731"/>
      <w:bookmarkStart w:id="63" w:name="_Toc536800377"/>
      <w:r>
        <w:t>Méthode basée sur un balourd critique prédéfini</w:t>
      </w:r>
      <w:bookmarkEnd w:id="62"/>
      <w:bookmarkEnd w:id="63"/>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74254F">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769FB"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74254F">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74254F">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74254F">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74254F">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4" w:name="_Toc534294732"/>
      <w:bookmarkStart w:id="65" w:name="_Toc536800378"/>
      <w:r w:rsidRPr="00E160FB">
        <w:t>Méthode</w:t>
      </w:r>
      <w:r>
        <w:t>s</w:t>
      </w:r>
      <w:r w:rsidRPr="00E160FB">
        <w:t xml:space="preserve"> </w:t>
      </w:r>
      <w:r w:rsidR="00BE480F">
        <w:t xml:space="preserve">basees sur le bilan </w:t>
      </w:r>
      <w:bookmarkEnd w:id="64"/>
      <w:r w:rsidR="00BE480F">
        <w:t>thermique</w:t>
      </w:r>
      <w:bookmarkEnd w:id="65"/>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74254F">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74254F">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74254F">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6" w:name="_Toc534294733"/>
      <w:bookmarkStart w:id="67" w:name="_Toc536800379"/>
      <w:r>
        <w:rPr>
          <w:rFonts w:hint="eastAsia"/>
        </w:rPr>
        <w:t>M</w:t>
      </w:r>
      <w:r>
        <w:t>odeles non-linéaires en régime transitoire</w:t>
      </w:r>
      <w:bookmarkEnd w:id="66"/>
      <w:bookmarkEnd w:id="67"/>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74254F">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74254F">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74254F">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74254F" w:rsidRPr="0074254F">
        <w:rPr>
          <w:rStyle w:val="shorttext"/>
          <w:b/>
          <w:iCs/>
        </w:rPr>
        <w:t xml:space="preserve">Figure </w:t>
      </w:r>
      <w:r w:rsidR="0074254F" w:rsidRPr="0074254F">
        <w:rPr>
          <w:rStyle w:val="shorttext"/>
          <w:b/>
          <w:iCs/>
          <w:noProof/>
        </w:rPr>
        <w:t>1.3</w:t>
      </w:r>
      <w:r w:rsidR="0074254F" w:rsidRPr="0074254F">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8" w:name="_Ref534634267"/>
      <w:bookmarkStart w:id="69" w:name="_Toc536112187"/>
      <w:bookmarkStart w:id="70"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74254F">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74254F">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9"/>
      <w:bookmarkEnd w:id="70"/>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74254F">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74254F">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74254F">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74254F">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74254F">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74254F">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74254F">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1" w:name="_Toc534294734"/>
      <w:bookmarkStart w:id="72" w:name="_Toc536800380"/>
      <w:r>
        <w:lastRenderedPageBreak/>
        <w:t xml:space="preserve">Stratégie de </w:t>
      </w:r>
      <w:r w:rsidR="000948D0">
        <w:t xml:space="preserve">la </w:t>
      </w:r>
      <w:r>
        <w:t>modélisation</w:t>
      </w:r>
      <w:bookmarkEnd w:id="71"/>
      <w:r w:rsidR="00C31B63">
        <w:t> :</w:t>
      </w:r>
      <w:r>
        <w:t xml:space="preserve"> synth</w:t>
      </w:r>
      <w:r w:rsidR="008E3C18">
        <w:t>è</w:t>
      </w:r>
      <w:r>
        <w:t>se</w:t>
      </w:r>
      <w:bookmarkEnd w:id="72"/>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74254F" w:rsidRPr="0074254F">
        <w:rPr>
          <w:rStyle w:val="shorttext"/>
          <w:b/>
          <w:iCs/>
        </w:rPr>
        <w:t xml:space="preserve">Figure </w:t>
      </w:r>
      <w:r w:rsidR="0074254F" w:rsidRPr="0074254F">
        <w:rPr>
          <w:rStyle w:val="shorttext"/>
          <w:b/>
          <w:iCs/>
          <w:noProof/>
        </w:rPr>
        <w:t>1.4</w:t>
      </w:r>
      <w:r w:rsidR="0074254F" w:rsidRPr="0074254F">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3" w:name="_Ref534635418"/>
      <w:bookmarkStart w:id="74" w:name="_Toc536112188"/>
      <w:bookmarkStart w:id="75"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74254F">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74254F">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3"/>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4"/>
      <w:bookmarkEnd w:id="75"/>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74254F">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74254F">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74254F">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74254F">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 w:name="_Ref534635639"/>
            <w:r>
              <w:rPr>
                <w:rFonts w:ascii="Times New Roman" w:eastAsia="Times New Roman" w:hAnsi="Times New Roman"/>
                <w:b/>
                <w:iCs w:val="0"/>
                <w:color w:val="auto"/>
                <w:sz w:val="22"/>
                <w:szCs w:val="22"/>
                <w:lang w:eastAsia="fr-FR"/>
              </w:rPr>
              <w:t xml:space="preserve"> </w:t>
            </w:r>
            <w:bookmarkEnd w:id="76"/>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74254F">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74254F">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74254F">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74254F">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74254F">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74254F">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74254F">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74254F">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74254F">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74254F">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74254F">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74254F">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74254F">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74254F">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74254F">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74254F">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74254F">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74254F">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74254F">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74254F">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74254F">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7" w:name="_Toc534294735"/>
      <w:bookmarkStart w:id="78" w:name="_Toc536800381"/>
      <w:r>
        <w:lastRenderedPageBreak/>
        <w:t>Conclusion</w:t>
      </w:r>
      <w:bookmarkEnd w:id="77"/>
      <w:bookmarkEnd w:id="78"/>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9" w:name="_Chapitre_2_:"/>
      <w:bookmarkStart w:id="80" w:name="_Ref536103204"/>
      <w:bookmarkStart w:id="81" w:name="_Ref536103212"/>
      <w:bookmarkStart w:id="82" w:name="_Ref536103216"/>
      <w:bookmarkStart w:id="83" w:name="_Toc536800382"/>
      <w:bookmarkEnd w:id="79"/>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80"/>
      <w:bookmarkEnd w:id="81"/>
      <w:bookmarkEnd w:id="82"/>
      <w:bookmarkEnd w:id="83"/>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4" w:name="_Toc533165043"/>
      <w:bookmarkStart w:id="85" w:name="_Toc533165498"/>
      <w:bookmarkStart w:id="86" w:name="_Toc533165854"/>
      <w:bookmarkStart w:id="87" w:name="_Toc533165905"/>
      <w:bookmarkStart w:id="88" w:name="_Toc533166093"/>
      <w:bookmarkStart w:id="89" w:name="_Toc533166127"/>
      <w:bookmarkStart w:id="90" w:name="_Toc533167316"/>
      <w:bookmarkStart w:id="91" w:name="_Toc533168739"/>
      <w:bookmarkStart w:id="92" w:name="_Toc533168965"/>
      <w:bookmarkStart w:id="93" w:name="_Toc533169249"/>
      <w:bookmarkStart w:id="94" w:name="_Toc533169500"/>
      <w:bookmarkStart w:id="95" w:name="_Toc533170191"/>
      <w:bookmarkStart w:id="96" w:name="_Toc533170329"/>
      <w:bookmarkStart w:id="97" w:name="_Toc533171274"/>
      <w:bookmarkStart w:id="98" w:name="_Toc533172556"/>
      <w:bookmarkStart w:id="99" w:name="_Toc533172735"/>
      <w:bookmarkStart w:id="100" w:name="_Toc533173191"/>
      <w:bookmarkStart w:id="101" w:name="_Toc533173483"/>
      <w:bookmarkStart w:id="102" w:name="_Toc533173685"/>
      <w:bookmarkStart w:id="103" w:name="_Toc533173936"/>
      <w:bookmarkStart w:id="104" w:name="_Toc533173989"/>
      <w:bookmarkStart w:id="105" w:name="_Toc533174155"/>
      <w:bookmarkStart w:id="106" w:name="_Toc533768820"/>
      <w:bookmarkStart w:id="107" w:name="_Toc533769119"/>
      <w:bookmarkStart w:id="108" w:name="_Toc533769291"/>
      <w:bookmarkStart w:id="109" w:name="_Toc533769343"/>
      <w:bookmarkStart w:id="110" w:name="_Toc533769742"/>
      <w:bookmarkStart w:id="111" w:name="_Toc533771803"/>
      <w:bookmarkStart w:id="112" w:name="_Toc533772291"/>
      <w:bookmarkStart w:id="113" w:name="_Toc533774363"/>
      <w:bookmarkStart w:id="114" w:name="_Toc533775555"/>
      <w:bookmarkStart w:id="115" w:name="_Toc533776199"/>
      <w:bookmarkStart w:id="116" w:name="_Toc533776326"/>
      <w:bookmarkStart w:id="117" w:name="_Toc533777551"/>
      <w:bookmarkStart w:id="118" w:name="_Toc534279459"/>
      <w:bookmarkStart w:id="119" w:name="_Toc534279557"/>
      <w:bookmarkStart w:id="120" w:name="_Toc534279635"/>
      <w:bookmarkStart w:id="121" w:name="_Toc534290931"/>
      <w:bookmarkStart w:id="122" w:name="_Toc534293213"/>
      <w:bookmarkStart w:id="123" w:name="_Toc534293497"/>
      <w:bookmarkStart w:id="124" w:name="_Toc534293575"/>
      <w:bookmarkStart w:id="125" w:name="_Toc534387874"/>
      <w:bookmarkStart w:id="126" w:name="_Toc534410845"/>
      <w:bookmarkStart w:id="127" w:name="_Toc534620759"/>
      <w:bookmarkStart w:id="128" w:name="_Toc534621245"/>
      <w:bookmarkStart w:id="129" w:name="_Toc534621350"/>
      <w:bookmarkStart w:id="130" w:name="_Toc534621457"/>
      <w:bookmarkStart w:id="131" w:name="_Toc534625116"/>
      <w:bookmarkStart w:id="132" w:name="_Toc534631416"/>
      <w:bookmarkStart w:id="133" w:name="_Toc534631516"/>
      <w:bookmarkStart w:id="134" w:name="_Toc534631869"/>
      <w:bookmarkStart w:id="135" w:name="_Toc534632102"/>
      <w:bookmarkStart w:id="136" w:name="_Toc534632314"/>
      <w:bookmarkStart w:id="137" w:name="_Toc534632436"/>
      <w:bookmarkStart w:id="138" w:name="_Toc534632535"/>
      <w:bookmarkStart w:id="139" w:name="_Toc534633828"/>
      <w:bookmarkStart w:id="140" w:name="_Toc534634172"/>
      <w:bookmarkStart w:id="141" w:name="_Toc534634576"/>
      <w:bookmarkStart w:id="142" w:name="_Toc534634951"/>
      <w:bookmarkStart w:id="143" w:name="_Toc534635051"/>
      <w:bookmarkStart w:id="144" w:name="_Toc534635151"/>
      <w:bookmarkStart w:id="145" w:name="_Toc534635251"/>
      <w:bookmarkStart w:id="146" w:name="_Toc534635351"/>
      <w:bookmarkStart w:id="147" w:name="_Toc534635472"/>
      <w:bookmarkStart w:id="148" w:name="_Toc534635571"/>
      <w:bookmarkStart w:id="149" w:name="_Toc534636621"/>
      <w:bookmarkStart w:id="150" w:name="_Toc534638249"/>
      <w:bookmarkStart w:id="151" w:name="_Toc534638335"/>
      <w:bookmarkStart w:id="152" w:name="_Toc534638702"/>
      <w:bookmarkStart w:id="153" w:name="_Toc534640557"/>
      <w:bookmarkStart w:id="154" w:name="_Toc534650367"/>
      <w:bookmarkStart w:id="155" w:name="_Toc534707643"/>
      <w:bookmarkStart w:id="156" w:name="_Toc534719948"/>
      <w:bookmarkStart w:id="157" w:name="_Toc534720631"/>
      <w:bookmarkStart w:id="158" w:name="_Toc534721403"/>
      <w:bookmarkStart w:id="159" w:name="_Toc534723181"/>
      <w:bookmarkStart w:id="160" w:name="_Toc534724093"/>
      <w:bookmarkStart w:id="161" w:name="_Toc534724638"/>
      <w:bookmarkStart w:id="162" w:name="_Toc534724942"/>
      <w:bookmarkStart w:id="163" w:name="_Toc534725613"/>
      <w:bookmarkStart w:id="164" w:name="_Toc534729696"/>
      <w:bookmarkStart w:id="165" w:name="_Toc534792245"/>
      <w:bookmarkStart w:id="166" w:name="_Toc534792894"/>
      <w:bookmarkStart w:id="167" w:name="_Toc534793218"/>
      <w:bookmarkStart w:id="168" w:name="_Toc534793976"/>
      <w:bookmarkStart w:id="169" w:name="_Toc534794071"/>
      <w:bookmarkStart w:id="170" w:name="_Toc534794168"/>
      <w:bookmarkStart w:id="171" w:name="_Toc534796800"/>
      <w:bookmarkStart w:id="172" w:name="_Toc534878056"/>
      <w:bookmarkStart w:id="173" w:name="_Toc534878150"/>
      <w:bookmarkStart w:id="174" w:name="_Toc534880488"/>
      <w:bookmarkStart w:id="175" w:name="_Toc534895220"/>
      <w:bookmarkStart w:id="176" w:name="_Toc534895937"/>
      <w:bookmarkStart w:id="177" w:name="_Toc534896491"/>
      <w:bookmarkStart w:id="178" w:name="_Toc534896884"/>
      <w:bookmarkStart w:id="179" w:name="_Toc534983280"/>
      <w:bookmarkStart w:id="180" w:name="_Toc534984814"/>
      <w:bookmarkStart w:id="181" w:name="_Toc535242906"/>
      <w:bookmarkStart w:id="182" w:name="_Toc535243258"/>
      <w:bookmarkStart w:id="183" w:name="_Toc5352450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8F09B98" w14:textId="77777777" w:rsidR="0008634E" w:rsidRPr="0008634E" w:rsidRDefault="0008634E" w:rsidP="006506B8">
      <w:pPr>
        <w:spacing w:line="360" w:lineRule="auto"/>
      </w:pPr>
      <w:bookmarkStart w:id="184" w:name="_Toc533768821"/>
      <w:bookmarkStart w:id="185" w:name="_Toc533769120"/>
      <w:bookmarkStart w:id="186" w:name="_Toc533769292"/>
      <w:bookmarkStart w:id="187" w:name="_Toc533769344"/>
      <w:bookmarkStart w:id="188" w:name="_Toc533769743"/>
      <w:bookmarkStart w:id="189" w:name="_Toc533771804"/>
      <w:bookmarkStart w:id="190" w:name="_Toc533772292"/>
      <w:bookmarkStart w:id="191" w:name="_Toc533774364"/>
      <w:bookmarkStart w:id="192" w:name="_Toc533775556"/>
      <w:bookmarkStart w:id="193" w:name="_Toc533776200"/>
      <w:bookmarkStart w:id="194" w:name="_Toc533776327"/>
      <w:bookmarkStart w:id="195" w:name="_Toc533777552"/>
      <w:bookmarkStart w:id="196" w:name="_Toc534279460"/>
      <w:bookmarkStart w:id="197" w:name="_Toc534279558"/>
      <w:bookmarkStart w:id="198" w:name="_Toc534279636"/>
      <w:bookmarkStart w:id="199" w:name="_Toc534290932"/>
      <w:bookmarkStart w:id="200" w:name="_Toc534293214"/>
      <w:bookmarkStart w:id="201" w:name="_Toc534293498"/>
      <w:bookmarkStart w:id="202" w:name="_Toc534293576"/>
      <w:bookmarkStart w:id="203" w:name="_Toc534387875"/>
      <w:bookmarkStart w:id="204" w:name="_Toc534410846"/>
      <w:bookmarkStart w:id="205" w:name="_Toc534620760"/>
      <w:bookmarkStart w:id="206" w:name="_Toc534621246"/>
      <w:bookmarkStart w:id="207" w:name="_Toc534621351"/>
      <w:bookmarkStart w:id="208" w:name="_Toc534621458"/>
      <w:bookmarkStart w:id="209" w:name="_Toc534625117"/>
      <w:bookmarkStart w:id="210" w:name="_Toc534631417"/>
      <w:bookmarkStart w:id="211" w:name="_Toc534631517"/>
      <w:bookmarkStart w:id="212" w:name="_Toc534631870"/>
      <w:bookmarkStart w:id="213" w:name="_Toc534632103"/>
      <w:bookmarkStart w:id="214" w:name="_Toc534632315"/>
      <w:bookmarkStart w:id="215" w:name="_Toc534632437"/>
      <w:bookmarkStart w:id="216" w:name="_Toc534632536"/>
      <w:bookmarkStart w:id="217" w:name="_Toc534633829"/>
      <w:bookmarkStart w:id="218" w:name="_Toc534634173"/>
      <w:bookmarkStart w:id="219" w:name="_Toc534634577"/>
      <w:bookmarkStart w:id="220" w:name="_Toc534634952"/>
      <w:bookmarkStart w:id="221" w:name="_Toc534635052"/>
      <w:bookmarkStart w:id="222" w:name="_Toc534635152"/>
      <w:bookmarkStart w:id="223" w:name="_Toc534635252"/>
      <w:bookmarkStart w:id="224" w:name="_Toc534635352"/>
      <w:bookmarkStart w:id="225" w:name="_Toc534635473"/>
      <w:bookmarkStart w:id="226" w:name="_Toc534635572"/>
      <w:bookmarkStart w:id="227" w:name="_Toc534636622"/>
      <w:bookmarkStart w:id="228" w:name="_Toc534638250"/>
      <w:bookmarkStart w:id="229" w:name="_Toc534638336"/>
      <w:bookmarkStart w:id="230" w:name="_Toc534638703"/>
      <w:bookmarkStart w:id="231" w:name="_Toc534640558"/>
      <w:bookmarkStart w:id="232" w:name="_Toc534650368"/>
      <w:bookmarkStart w:id="233" w:name="_Toc534707644"/>
      <w:bookmarkStart w:id="234" w:name="_Toc534719949"/>
      <w:bookmarkStart w:id="235" w:name="_Toc534720632"/>
      <w:bookmarkStart w:id="236" w:name="_Toc534721404"/>
      <w:bookmarkStart w:id="237" w:name="_Toc534723182"/>
      <w:bookmarkStart w:id="238" w:name="_Toc534724094"/>
      <w:bookmarkStart w:id="239" w:name="_Toc534724639"/>
      <w:bookmarkStart w:id="240" w:name="_Toc534724943"/>
      <w:bookmarkStart w:id="241" w:name="_Toc534725614"/>
      <w:bookmarkStart w:id="242" w:name="_Toc534729697"/>
      <w:bookmarkStart w:id="243" w:name="_Toc534792246"/>
      <w:bookmarkStart w:id="244" w:name="_Toc534792895"/>
      <w:bookmarkStart w:id="245" w:name="_Toc534793219"/>
      <w:bookmarkStart w:id="246" w:name="_Toc534793977"/>
      <w:bookmarkStart w:id="247" w:name="_Toc534794072"/>
      <w:bookmarkStart w:id="248" w:name="_Toc534794169"/>
      <w:bookmarkStart w:id="249" w:name="_Toc534796801"/>
      <w:bookmarkStart w:id="250" w:name="_Toc534878057"/>
      <w:bookmarkStart w:id="251" w:name="_Toc534878151"/>
      <w:bookmarkStart w:id="252" w:name="_Toc534880489"/>
      <w:bookmarkStart w:id="253" w:name="_Toc534895221"/>
      <w:bookmarkStart w:id="254" w:name="_Toc534895938"/>
      <w:bookmarkStart w:id="255" w:name="_Toc534896492"/>
      <w:bookmarkStart w:id="256" w:name="_Toc534896885"/>
      <w:bookmarkStart w:id="257" w:name="_Toc534983281"/>
      <w:bookmarkStart w:id="258" w:name="_Toc534984815"/>
      <w:bookmarkStart w:id="259" w:name="_Toc535242907"/>
      <w:bookmarkStart w:id="260" w:name="_Toc535243259"/>
      <w:bookmarkStart w:id="261" w:name="_Toc535245042"/>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B4EB787" w14:textId="77777777" w:rsidR="00106910" w:rsidRDefault="00106910" w:rsidP="006506B8">
      <w:pPr>
        <w:spacing w:line="360" w:lineRule="auto"/>
      </w:pPr>
      <w:bookmarkStart w:id="262" w:name="_Toc534793220"/>
      <w:bookmarkStart w:id="263" w:name="_Toc534793978"/>
      <w:bookmarkStart w:id="264" w:name="_Toc534794073"/>
      <w:bookmarkStart w:id="265" w:name="_Toc534794170"/>
      <w:bookmarkStart w:id="266" w:name="_Toc534796802"/>
      <w:bookmarkStart w:id="267" w:name="_Toc534878058"/>
      <w:bookmarkStart w:id="268" w:name="_Toc534878152"/>
      <w:bookmarkStart w:id="269" w:name="_Toc534880490"/>
      <w:bookmarkStart w:id="270" w:name="_Toc534895222"/>
      <w:bookmarkStart w:id="271" w:name="_Toc534895939"/>
      <w:bookmarkStart w:id="272" w:name="_Toc534896493"/>
      <w:bookmarkStart w:id="273" w:name="_Toc534896886"/>
      <w:bookmarkStart w:id="274" w:name="_Toc534983282"/>
      <w:bookmarkStart w:id="275" w:name="_Toc534984816"/>
      <w:bookmarkStart w:id="276" w:name="_Toc535242908"/>
      <w:bookmarkStart w:id="277" w:name="_Toc535243260"/>
      <w:bookmarkStart w:id="278" w:name="_Toc53524504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9" w:name="_Toc535248167"/>
      <w:bookmarkStart w:id="280" w:name="_Toc535248584"/>
      <w:bookmarkStart w:id="281" w:name="_Toc535250063"/>
      <w:bookmarkStart w:id="282" w:name="_Toc535251243"/>
      <w:bookmarkStart w:id="283" w:name="_Toc535251784"/>
      <w:bookmarkStart w:id="284" w:name="_Toc535252138"/>
      <w:bookmarkStart w:id="285" w:name="_Toc535346206"/>
      <w:bookmarkStart w:id="286" w:name="_Toc535418733"/>
      <w:bookmarkStart w:id="287" w:name="_Toc535505035"/>
      <w:bookmarkStart w:id="288" w:name="_Toc535509355"/>
      <w:bookmarkStart w:id="289" w:name="_Toc535510048"/>
      <w:bookmarkStart w:id="290" w:name="_Toc535512801"/>
      <w:bookmarkStart w:id="291" w:name="_Toc535512890"/>
      <w:bookmarkStart w:id="292" w:name="_Toc535527914"/>
      <w:bookmarkStart w:id="293" w:name="_Toc535536119"/>
      <w:bookmarkStart w:id="294" w:name="_Toc535575112"/>
      <w:bookmarkStart w:id="295" w:name="_Toc535587570"/>
      <w:bookmarkStart w:id="296" w:name="_Toc535587827"/>
      <w:bookmarkStart w:id="297" w:name="_Toc535588512"/>
      <w:bookmarkStart w:id="298" w:name="_Toc535589739"/>
      <w:bookmarkStart w:id="299" w:name="_Toc535590203"/>
      <w:bookmarkStart w:id="300" w:name="_Toc535594633"/>
      <w:bookmarkStart w:id="301" w:name="_Toc535832314"/>
      <w:bookmarkStart w:id="302" w:name="_Toc535834250"/>
      <w:bookmarkStart w:id="303" w:name="_Toc535846086"/>
      <w:bookmarkStart w:id="304" w:name="_Toc535846278"/>
      <w:bookmarkStart w:id="305" w:name="_Toc535853002"/>
      <w:bookmarkStart w:id="306" w:name="_Toc535853249"/>
      <w:bookmarkStart w:id="307" w:name="_Toc535854143"/>
      <w:bookmarkStart w:id="308" w:name="_Toc535854669"/>
      <w:bookmarkStart w:id="309" w:name="_Toc535918632"/>
      <w:bookmarkStart w:id="310" w:name="_Toc535932495"/>
      <w:bookmarkStart w:id="311" w:name="_Toc535932587"/>
      <w:bookmarkStart w:id="312" w:name="_Toc535933418"/>
      <w:bookmarkStart w:id="313" w:name="_Toc535934310"/>
      <w:bookmarkStart w:id="314" w:name="_Toc535935061"/>
      <w:bookmarkStart w:id="315" w:name="_Toc535935837"/>
      <w:bookmarkStart w:id="316" w:name="_Toc535938372"/>
      <w:bookmarkStart w:id="317" w:name="_Toc535938721"/>
      <w:bookmarkStart w:id="318" w:name="_Toc535942407"/>
      <w:bookmarkStart w:id="319" w:name="_Toc535942644"/>
      <w:bookmarkStart w:id="320" w:name="_Toc535942866"/>
      <w:bookmarkStart w:id="321" w:name="_Toc535942962"/>
      <w:bookmarkStart w:id="322" w:name="_Toc535943058"/>
      <w:bookmarkStart w:id="323" w:name="_Toc535947807"/>
      <w:bookmarkStart w:id="324" w:name="_Toc536006861"/>
      <w:bookmarkStart w:id="325" w:name="_Toc536110492"/>
      <w:bookmarkStart w:id="326" w:name="_Toc536110868"/>
      <w:bookmarkStart w:id="327" w:name="_Toc536112087"/>
      <w:bookmarkStart w:id="328" w:name="_Toc536112407"/>
      <w:bookmarkStart w:id="329" w:name="_Toc536113292"/>
      <w:bookmarkStart w:id="330" w:name="_Toc536113504"/>
      <w:bookmarkStart w:id="331" w:name="_Toc536113716"/>
      <w:bookmarkStart w:id="332" w:name="_Toc536115015"/>
      <w:bookmarkStart w:id="333" w:name="_Toc536115285"/>
      <w:bookmarkStart w:id="334" w:name="_Toc536117475"/>
      <w:bookmarkStart w:id="335" w:name="_Toc536117690"/>
      <w:bookmarkStart w:id="336" w:name="_Toc536118711"/>
      <w:bookmarkStart w:id="337" w:name="_Toc536120003"/>
      <w:bookmarkStart w:id="338" w:name="_Toc536120219"/>
      <w:bookmarkStart w:id="339" w:name="_Toc536127281"/>
      <w:bookmarkStart w:id="340" w:name="_Toc536127498"/>
      <w:bookmarkStart w:id="341" w:name="_Toc536128282"/>
      <w:bookmarkStart w:id="342" w:name="_Toc536129405"/>
      <w:bookmarkStart w:id="343" w:name="_Toc536129623"/>
      <w:bookmarkStart w:id="344" w:name="_Toc536129844"/>
      <w:bookmarkStart w:id="345" w:name="_Toc536130067"/>
      <w:bookmarkStart w:id="346" w:name="_Toc536130293"/>
      <w:bookmarkStart w:id="347" w:name="_Toc536130529"/>
      <w:bookmarkStart w:id="348" w:name="_Toc536131223"/>
      <w:bookmarkStart w:id="349" w:name="_Toc536131484"/>
      <w:bookmarkStart w:id="350" w:name="_Toc536199897"/>
      <w:bookmarkStart w:id="351" w:name="_Toc536200144"/>
      <w:bookmarkStart w:id="352" w:name="_Toc536200639"/>
      <w:bookmarkStart w:id="353" w:name="_Toc536200887"/>
      <w:bookmarkStart w:id="354" w:name="_Toc536201134"/>
      <w:bookmarkStart w:id="355" w:name="_Toc536201381"/>
      <w:bookmarkStart w:id="356" w:name="_Toc536202296"/>
      <w:bookmarkStart w:id="357" w:name="_Toc536203667"/>
      <w:bookmarkStart w:id="358" w:name="_Toc536203913"/>
      <w:bookmarkStart w:id="359" w:name="_Toc536204159"/>
      <w:bookmarkStart w:id="360" w:name="_Toc536539307"/>
      <w:bookmarkStart w:id="361" w:name="_Toc536539560"/>
      <w:bookmarkStart w:id="362" w:name="_Toc536543336"/>
      <w:bookmarkStart w:id="363" w:name="_Toc536543590"/>
      <w:bookmarkStart w:id="364" w:name="_Toc536544481"/>
      <w:bookmarkStart w:id="365" w:name="_Toc536545421"/>
      <w:bookmarkStart w:id="366" w:name="_Toc536546572"/>
      <w:bookmarkStart w:id="367" w:name="_Toc536626868"/>
      <w:bookmarkStart w:id="368" w:name="_Toc536725947"/>
      <w:bookmarkStart w:id="369" w:name="_Toc536741043"/>
      <w:bookmarkStart w:id="370" w:name="_Toc536741300"/>
      <w:bookmarkStart w:id="371" w:name="_Toc536741556"/>
      <w:bookmarkStart w:id="372" w:name="_Toc536784615"/>
      <w:bookmarkStart w:id="373" w:name="_Toc536797510"/>
      <w:bookmarkStart w:id="374" w:name="_Toc536797773"/>
      <w:bookmarkStart w:id="375" w:name="_Toc536798170"/>
      <w:bookmarkStart w:id="376" w:name="_Toc536798425"/>
      <w:bookmarkStart w:id="377" w:name="_Toc536798680"/>
      <w:bookmarkStart w:id="378" w:name="_Toc536800383"/>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1988AFD7" w14:textId="30B3078D" w:rsidR="00166F02" w:rsidRDefault="00166F02" w:rsidP="003A178B">
      <w:pPr>
        <w:pStyle w:val="Titre2"/>
        <w:ind w:left="709"/>
      </w:pPr>
      <w:bookmarkStart w:id="379" w:name="_Toc536800384"/>
      <w:r>
        <w:t>Introduction</w:t>
      </w:r>
      <w:bookmarkEnd w:id="379"/>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74254F" w:rsidRPr="0074254F">
        <w:rPr>
          <w:b/>
        </w:rPr>
        <w:t>Figure 2.1</w:t>
      </w:r>
      <w:r w:rsidR="0074254F" w:rsidRPr="0074254F">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80" w:name="_Ref525808327"/>
      <w:bookmarkStart w:id="381" w:name="_Toc536112189"/>
      <w:bookmarkStart w:id="382"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1</w:t>
      </w:r>
      <w:r w:rsidR="0019727E">
        <w:rPr>
          <w:i w:val="0"/>
          <w:sz w:val="22"/>
        </w:rPr>
        <w:fldChar w:fldCharType="end"/>
      </w:r>
      <w:bookmarkEnd w:id="380"/>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81"/>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74254F">
        <w:rPr>
          <w:b/>
          <w:i w:val="0"/>
          <w:sz w:val="22"/>
        </w:rPr>
        <w:t>[32]</w:t>
      </w:r>
      <w:r w:rsidR="002711C1" w:rsidRPr="002711C1">
        <w:rPr>
          <w:b/>
          <w:i w:val="0"/>
          <w:sz w:val="22"/>
        </w:rPr>
        <w:fldChar w:fldCharType="end"/>
      </w:r>
      <w:r w:rsidR="002711C1" w:rsidRPr="002711C1">
        <w:rPr>
          <w:i w:val="0"/>
          <w:sz w:val="22"/>
        </w:rPr>
        <w:t>)</w:t>
      </w:r>
      <w:bookmarkEnd w:id="382"/>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74254F">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74254F">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74254F" w:rsidRPr="0074254F">
        <w:rPr>
          <w:b/>
        </w:rPr>
        <w:t>[35</w:t>
      </w:r>
      <w:r w:rsidR="0074254F">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83" w:name="_Toc536800385"/>
      <w:r>
        <w:t>Epaisseur du film mince en présence d’un désalignement</w:t>
      </w:r>
      <w:bookmarkEnd w:id="383"/>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74254F" w:rsidRPr="0074254F">
        <w:rPr>
          <w:b/>
        </w:rPr>
        <w:t xml:space="preserve">Figure </w:t>
      </w:r>
      <w:r w:rsidR="0074254F" w:rsidRPr="0074254F">
        <w:rPr>
          <w:b/>
          <w:noProof/>
        </w:rPr>
        <w:t>2.2</w:t>
      </w:r>
      <w:r w:rsidR="0074254F" w:rsidRPr="0074254F">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84" w:name="_Ref526328409"/>
      <w:bookmarkStart w:id="385" w:name="_Toc536112190"/>
      <w:bookmarkStart w:id="386"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1</w:t>
      </w:r>
      <w:r w:rsidR="0019727E">
        <w:rPr>
          <w:i w:val="0"/>
          <w:sz w:val="22"/>
        </w:rPr>
        <w:fldChar w:fldCharType="end"/>
      </w:r>
      <w:bookmarkEnd w:id="384"/>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85"/>
      <w:bookmarkEnd w:id="386"/>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74254F">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74254F">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7"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33168788"/>
            <w:r w:rsidRPr="005600FC">
              <w:rPr>
                <w:rFonts w:ascii="Times New Roman" w:eastAsia="Times New Roman" w:hAnsi="Times New Roman"/>
                <w:b/>
                <w:iCs w:val="0"/>
                <w:color w:val="auto"/>
                <w:sz w:val="22"/>
                <w:szCs w:val="22"/>
                <w:lang w:eastAsia="fr-FR"/>
              </w:rPr>
              <w:t xml:space="preserve"> </w:t>
            </w:r>
            <w:bookmarkEnd w:id="387"/>
            <w:bookmarkEnd w:id="388"/>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74254F" w:rsidRPr="0074254F">
        <w:rPr>
          <w:b/>
        </w:rPr>
        <w:t xml:space="preserve">Figure </w:t>
      </w:r>
      <w:r w:rsidR="0074254F" w:rsidRPr="0074254F">
        <w:rPr>
          <w:b/>
          <w:noProof/>
        </w:rPr>
        <w:t>2.2</w:t>
      </w:r>
      <w:r w:rsidR="0074254F" w:rsidRPr="0074254F">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9" w:name="_Ref526342507"/>
      <w:bookmarkStart w:id="390" w:name="_Toc536112191"/>
      <w:bookmarkStart w:id="391"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2</w:t>
      </w:r>
      <w:r w:rsidR="0019727E">
        <w:rPr>
          <w:i w:val="0"/>
          <w:sz w:val="22"/>
        </w:rPr>
        <w:fldChar w:fldCharType="end"/>
      </w:r>
      <w:bookmarkEnd w:id="38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90"/>
      <w:bookmarkEnd w:id="391"/>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769FB"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2" w:name="_Ref535400220"/>
            <w:r w:rsidRPr="005600FC">
              <w:rPr>
                <w:rFonts w:ascii="Times New Roman" w:eastAsia="Times New Roman" w:hAnsi="Times New Roman"/>
                <w:b/>
                <w:iCs w:val="0"/>
                <w:color w:val="auto"/>
                <w:sz w:val="22"/>
                <w:szCs w:val="22"/>
                <w:lang w:eastAsia="fr-FR"/>
              </w:rPr>
              <w:t xml:space="preserve"> </w:t>
            </w:r>
            <w:bookmarkEnd w:id="392"/>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93" w:name="_Toc536800386"/>
      <w:r>
        <w:t>Equations de la lubrification thermohydrodynamique</w:t>
      </w:r>
      <w:bookmarkEnd w:id="393"/>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94" w:name="_Toc536800387"/>
      <w:r>
        <w:t xml:space="preserve">Equation de Reynolds </w:t>
      </w:r>
      <w:r w:rsidRPr="0078195A">
        <w:t>généralisée</w:t>
      </w:r>
      <w:bookmarkEnd w:id="394"/>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74254F" w:rsidRPr="0074254F">
        <w:rPr>
          <w:b/>
          <w:szCs w:val="22"/>
        </w:rPr>
        <w:t xml:space="preserve">Figure </w:t>
      </w:r>
      <w:r w:rsidR="0074254F" w:rsidRPr="0074254F">
        <w:rPr>
          <w:b/>
          <w:noProof/>
          <w:szCs w:val="22"/>
        </w:rPr>
        <w:t>2.3</w:t>
      </w:r>
      <w:r w:rsidR="0074254F" w:rsidRPr="0074254F">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95" w:name="_Ref525808346"/>
      <w:bookmarkStart w:id="396" w:name="_Toc536112192"/>
      <w:bookmarkStart w:id="397"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1</w:t>
      </w:r>
      <w:r w:rsidR="0019727E">
        <w:rPr>
          <w:i w:val="0"/>
          <w:sz w:val="22"/>
        </w:rPr>
        <w:fldChar w:fldCharType="end"/>
      </w:r>
      <w:bookmarkEnd w:id="395"/>
      <w:r w:rsidRPr="0065305A">
        <w:rPr>
          <w:i w:val="0"/>
          <w:sz w:val="22"/>
        </w:rPr>
        <w:t xml:space="preserve"> : domaine d’étude </w:t>
      </w:r>
      <w:r>
        <w:rPr>
          <w:i w:val="0"/>
          <w:sz w:val="22"/>
        </w:rPr>
        <w:t>entre deux parois</w:t>
      </w:r>
      <w:bookmarkEnd w:id="396"/>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74254F">
        <w:rPr>
          <w:b/>
          <w:i w:val="0"/>
          <w:sz w:val="22"/>
        </w:rPr>
        <w:t>[32]</w:t>
      </w:r>
      <w:r w:rsidR="001479B1" w:rsidRPr="002711C1">
        <w:rPr>
          <w:b/>
          <w:i w:val="0"/>
          <w:sz w:val="22"/>
        </w:rPr>
        <w:fldChar w:fldCharType="end"/>
      </w:r>
      <w:r w:rsidR="001479B1" w:rsidRPr="002711C1">
        <w:rPr>
          <w:i w:val="0"/>
          <w:sz w:val="22"/>
        </w:rPr>
        <w:t>)</w:t>
      </w:r>
      <w:bookmarkEnd w:id="397"/>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74254F">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769FB"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751376"/>
            <w:r w:rsidRPr="005600FC">
              <w:rPr>
                <w:rFonts w:ascii="Times New Roman" w:eastAsia="Times New Roman" w:hAnsi="Times New Roman"/>
                <w:b/>
                <w:iCs w:val="0"/>
                <w:color w:val="auto"/>
                <w:sz w:val="22"/>
                <w:szCs w:val="22"/>
                <w:lang w:eastAsia="fr-FR"/>
              </w:rPr>
              <w:t xml:space="preserve"> </w:t>
            </w:r>
            <w:bookmarkEnd w:id="398"/>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74254F">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769FB"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24932"/>
            <w:r w:rsidRPr="005600FC">
              <w:rPr>
                <w:rFonts w:ascii="Times New Roman" w:eastAsia="Times New Roman" w:hAnsi="Times New Roman"/>
                <w:b/>
                <w:iCs w:val="0"/>
                <w:color w:val="auto"/>
                <w:sz w:val="22"/>
                <w:szCs w:val="22"/>
                <w:lang w:eastAsia="fr-FR"/>
              </w:rPr>
              <w:t xml:space="preserve"> </w:t>
            </w:r>
            <w:bookmarkEnd w:id="399"/>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769FB"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772474"/>
            <w:r w:rsidRPr="005600FC">
              <w:rPr>
                <w:rFonts w:ascii="Times New Roman" w:eastAsia="Times New Roman" w:hAnsi="Times New Roman"/>
                <w:b/>
                <w:iCs w:val="0"/>
                <w:color w:val="auto"/>
                <w:sz w:val="22"/>
                <w:szCs w:val="22"/>
                <w:lang w:eastAsia="fr-FR"/>
              </w:rPr>
              <w:t xml:space="preserve"> </w:t>
            </w:r>
            <w:bookmarkEnd w:id="400"/>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769FB"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5808447"/>
            <w:r w:rsidRPr="005600FC">
              <w:rPr>
                <w:rFonts w:ascii="Times New Roman" w:eastAsia="Times New Roman" w:hAnsi="Times New Roman"/>
                <w:b/>
                <w:iCs w:val="0"/>
                <w:color w:val="auto"/>
                <w:sz w:val="22"/>
                <w:szCs w:val="22"/>
                <w:lang w:eastAsia="fr-FR"/>
              </w:rPr>
              <w:t xml:space="preserve"> </w:t>
            </w:r>
            <w:bookmarkEnd w:id="401"/>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74254F">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74254F">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769FB"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769FB"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769FB"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769FB"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8678284"/>
            <w:r w:rsidRPr="005600FC">
              <w:rPr>
                <w:rFonts w:ascii="Times New Roman" w:eastAsia="Times New Roman" w:hAnsi="Times New Roman"/>
                <w:b/>
                <w:iCs w:val="0"/>
                <w:color w:val="auto"/>
                <w:sz w:val="22"/>
                <w:szCs w:val="22"/>
                <w:lang w:eastAsia="fr-FR"/>
              </w:rPr>
              <w:t xml:space="preserve"> </w:t>
            </w:r>
            <w:bookmarkEnd w:id="402"/>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769FB"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03" w:name="_Ref534719748"/>
            <w:r w:rsidRPr="005600FC">
              <w:rPr>
                <w:rFonts w:ascii="Times New Roman" w:eastAsia="Times New Roman" w:hAnsi="Times New Roman"/>
                <w:b/>
                <w:iCs w:val="0"/>
                <w:color w:val="auto"/>
                <w:sz w:val="22"/>
                <w:szCs w:val="22"/>
                <w:lang w:eastAsia="fr-FR"/>
              </w:rPr>
              <w:t xml:space="preserve"> </w:t>
            </w:r>
            <w:bookmarkEnd w:id="403"/>
          </w:p>
        </w:tc>
      </w:tr>
    </w:tbl>
    <w:p w14:paraId="6992E778" w14:textId="77777777" w:rsidR="0030124D" w:rsidRDefault="0030124D" w:rsidP="005360D9"/>
    <w:p w14:paraId="2F9E974D" w14:textId="51C842D0" w:rsidR="0093422C" w:rsidRDefault="0093422C" w:rsidP="00B74996">
      <w:pPr>
        <w:pStyle w:val="Titre3"/>
        <w:ind w:left="709"/>
      </w:pPr>
      <w:bookmarkStart w:id="404" w:name="_Toc536800388"/>
      <w:r>
        <w:t>Modèles de rupture et reformation du film (cavitation)</w:t>
      </w:r>
      <w:bookmarkEnd w:id="404"/>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74254F" w:rsidRPr="0074254F">
        <w:rPr>
          <w:b/>
          <w:noProof/>
          <w:szCs w:val="22"/>
        </w:rPr>
        <w:t>Figure 2.3</w:t>
      </w:r>
      <w:r w:rsidR="0074254F" w:rsidRPr="0074254F">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405" w:name="_Ref534652550"/>
      <w:bookmarkStart w:id="406" w:name="_Toc536112193"/>
      <w:bookmarkStart w:id="407"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74254F">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74254F">
        <w:rPr>
          <w:i w:val="0"/>
          <w:noProof/>
          <w:sz w:val="22"/>
          <w:szCs w:val="22"/>
        </w:rPr>
        <w:t>2</w:t>
      </w:r>
      <w:r w:rsidR="0019727E">
        <w:rPr>
          <w:i w:val="0"/>
          <w:noProof/>
          <w:sz w:val="22"/>
          <w:szCs w:val="22"/>
        </w:rPr>
        <w:fldChar w:fldCharType="end"/>
      </w:r>
      <w:bookmarkEnd w:id="40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406"/>
      <w:bookmarkEnd w:id="407"/>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74254F">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769FB"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8" w:name="_Ref525835347"/>
            <w:r w:rsidRPr="005600FC">
              <w:rPr>
                <w:rFonts w:ascii="Times New Roman" w:eastAsia="Times New Roman" w:hAnsi="Times New Roman"/>
                <w:b/>
                <w:iCs w:val="0"/>
                <w:color w:val="auto"/>
                <w:sz w:val="22"/>
                <w:szCs w:val="22"/>
                <w:lang w:eastAsia="fr-FR"/>
              </w:rPr>
              <w:t xml:space="preserve"> </w:t>
            </w:r>
            <w:bookmarkEnd w:id="408"/>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74254F">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74254F">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769FB"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25840140"/>
            <w:r w:rsidRPr="005600FC">
              <w:rPr>
                <w:rFonts w:ascii="Times New Roman" w:eastAsia="Times New Roman" w:hAnsi="Times New Roman"/>
                <w:b/>
                <w:iCs w:val="0"/>
                <w:color w:val="auto"/>
                <w:sz w:val="22"/>
                <w:szCs w:val="22"/>
                <w:lang w:eastAsia="fr-FR"/>
              </w:rPr>
              <w:t xml:space="preserve"> </w:t>
            </w:r>
            <w:bookmarkEnd w:id="409"/>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769FB"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5842533"/>
            <w:r w:rsidRPr="005600FC">
              <w:rPr>
                <w:rFonts w:ascii="Times New Roman" w:eastAsia="Times New Roman" w:hAnsi="Times New Roman"/>
                <w:b/>
                <w:iCs w:val="0"/>
                <w:color w:val="auto"/>
                <w:sz w:val="22"/>
                <w:szCs w:val="22"/>
                <w:lang w:eastAsia="fr-FR"/>
              </w:rPr>
              <w:t xml:space="preserve"> </w:t>
            </w:r>
            <w:bookmarkEnd w:id="410"/>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74254F">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74254F">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26267109"/>
            <w:r w:rsidRPr="005600FC">
              <w:rPr>
                <w:rFonts w:ascii="Times New Roman" w:eastAsia="Times New Roman" w:hAnsi="Times New Roman"/>
                <w:b/>
                <w:iCs w:val="0"/>
                <w:color w:val="auto"/>
                <w:sz w:val="22"/>
                <w:szCs w:val="22"/>
                <w:lang w:eastAsia="fr-FR"/>
              </w:rPr>
              <w:t xml:space="preserve"> </w:t>
            </w:r>
            <w:bookmarkEnd w:id="411"/>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74254F">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2" w:name="_Ref526267143"/>
            <w:r w:rsidRPr="005600FC">
              <w:rPr>
                <w:rFonts w:ascii="Times New Roman" w:eastAsia="Times New Roman" w:hAnsi="Times New Roman"/>
                <w:b/>
                <w:iCs w:val="0"/>
                <w:color w:val="auto"/>
                <w:sz w:val="22"/>
                <w:szCs w:val="22"/>
                <w:lang w:eastAsia="fr-FR"/>
              </w:rPr>
              <w:t xml:space="preserve"> </w:t>
            </w:r>
            <w:bookmarkEnd w:id="412"/>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13" w:name="_Toc536800389"/>
      <w:r>
        <w:t>Equation de l’énergie</w:t>
      </w:r>
      <w:bookmarkEnd w:id="413"/>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74254F">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4" w:name="_Ref525825321"/>
            <w:r w:rsidRPr="005600FC">
              <w:rPr>
                <w:rFonts w:ascii="Times New Roman" w:eastAsia="Times New Roman" w:hAnsi="Times New Roman"/>
                <w:b/>
                <w:iCs w:val="0"/>
                <w:color w:val="auto"/>
                <w:sz w:val="22"/>
                <w:szCs w:val="22"/>
                <w:lang w:eastAsia="fr-FR"/>
              </w:rPr>
              <w:t xml:space="preserve"> </w:t>
            </w:r>
            <w:bookmarkEnd w:id="414"/>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74254F">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769FB"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74254F">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74254F">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74254F">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15" w:name="_Ref536009631"/>
      <w:bookmarkStart w:id="416" w:name="_Ref536009632"/>
      <w:bookmarkStart w:id="417" w:name="_Toc536800390"/>
      <w:bookmarkStart w:id="418" w:name="_Ref528670063"/>
      <w:r>
        <w:t>A</w:t>
      </w:r>
      <w:r w:rsidR="001275DD">
        <w:t>pproximation de la temperature par des polynomes de legendre</w:t>
      </w:r>
      <w:bookmarkEnd w:id="415"/>
      <w:bookmarkEnd w:id="416"/>
      <w:bookmarkEnd w:id="417"/>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74254F">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74254F">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74254F">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74254F">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74254F">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74254F">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74254F">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769FB"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74254F">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F769FB"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769FB"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9" w:name="_Ref534709750"/>
            <w:r w:rsidRPr="00134F70">
              <w:rPr>
                <w:rFonts w:ascii="Times New Roman" w:eastAsia="Times New Roman" w:hAnsi="Times New Roman"/>
                <w:b/>
                <w:iCs w:val="0"/>
                <w:color w:val="auto"/>
                <w:sz w:val="22"/>
                <w:szCs w:val="22"/>
                <w:lang w:eastAsia="fr-FR"/>
              </w:rPr>
              <w:t xml:space="preserve"> </w:t>
            </w:r>
            <w:bookmarkEnd w:id="419"/>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769FB"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20" w:name="_Ref526242254"/>
            <w:r w:rsidRPr="00134F70">
              <w:rPr>
                <w:rFonts w:ascii="Times New Roman" w:eastAsia="Times New Roman" w:hAnsi="Times New Roman"/>
                <w:b/>
                <w:iCs w:val="0"/>
                <w:color w:val="auto"/>
                <w:sz w:val="22"/>
                <w:szCs w:val="22"/>
                <w:lang w:eastAsia="fr-FR"/>
              </w:rPr>
              <w:t xml:space="preserve"> </w:t>
            </w:r>
            <w:bookmarkEnd w:id="420"/>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74254F">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74254F">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74254F">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F769FB"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F769FB"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F769F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F769FB"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1" w:name="_Ref534712804"/>
            <w:r w:rsidRPr="001C390D">
              <w:rPr>
                <w:rFonts w:ascii="Calibri" w:eastAsia="Times New Roman" w:hAnsi="Calibri" w:cs="Times New Roman"/>
                <w:i w:val="0"/>
                <w:iCs w:val="0"/>
                <w:color w:val="auto"/>
                <w:sz w:val="22"/>
                <w:szCs w:val="20"/>
                <w:lang w:eastAsia="fr-FR"/>
              </w:rPr>
              <w:t xml:space="preserve"> </w:t>
            </w:r>
            <w:bookmarkEnd w:id="421"/>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74254F">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74254F">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74254F">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74254F">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F769FB"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2" w:name="_Ref534722716"/>
            <w:r w:rsidRPr="001C390D">
              <w:rPr>
                <w:rFonts w:ascii="Calibri" w:eastAsia="Times New Roman" w:hAnsi="Calibri" w:cs="Times New Roman"/>
                <w:i w:val="0"/>
                <w:iCs w:val="0"/>
                <w:color w:val="auto"/>
                <w:sz w:val="22"/>
                <w:szCs w:val="20"/>
                <w:lang w:eastAsia="fr-FR"/>
              </w:rPr>
              <w:t xml:space="preserve"> </w:t>
            </w:r>
            <w:bookmarkEnd w:id="422"/>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769FB"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3" w:name="_Ref534721791"/>
            <w:r w:rsidRPr="001C390D">
              <w:rPr>
                <w:rFonts w:ascii="Calibri" w:eastAsia="Times New Roman" w:hAnsi="Calibri" w:cs="Times New Roman"/>
                <w:i w:val="0"/>
                <w:iCs w:val="0"/>
                <w:color w:val="auto"/>
                <w:sz w:val="22"/>
                <w:szCs w:val="20"/>
                <w:lang w:eastAsia="fr-FR"/>
              </w:rPr>
              <w:t xml:space="preserve"> </w:t>
            </w:r>
            <w:bookmarkEnd w:id="423"/>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74254F">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74254F">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74254F">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74254F">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F769FB"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F769FB"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F769FB"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769FB"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74254F">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74254F">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74254F">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4" w:name="_Ref528678596"/>
            <w:r w:rsidRPr="001C390D">
              <w:rPr>
                <w:rFonts w:ascii="Calibri" w:eastAsia="Times New Roman" w:hAnsi="Calibri" w:cs="Times New Roman"/>
                <w:i w:val="0"/>
                <w:iCs w:val="0"/>
                <w:color w:val="auto"/>
                <w:sz w:val="22"/>
                <w:szCs w:val="20"/>
                <w:lang w:eastAsia="fr-FR"/>
              </w:rPr>
              <w:t xml:space="preserve"> </w:t>
            </w:r>
            <w:bookmarkEnd w:id="424"/>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74254F">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25" w:name="_Toc536800391"/>
      <w:r>
        <w:t>Résolution des équations couplées</w:t>
      </w:r>
      <w:bookmarkEnd w:id="418"/>
      <w:bookmarkEnd w:id="425"/>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74254F">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26" w:name="_Ref528671596"/>
      <w:r>
        <w:t>Discrétisation de l’équation de Reynolds avec cavitation</w:t>
      </w:r>
      <w:bookmarkEnd w:id="426"/>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74254F" w:rsidRPr="0074254F">
        <w:rPr>
          <w:b/>
          <w:noProof/>
        </w:rPr>
        <w:t>Figure 2.3</w:t>
      </w:r>
      <w:r w:rsidR="0074254F" w:rsidRPr="0074254F">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7" w:name="_Ref525899785"/>
      <w:bookmarkStart w:id="428" w:name="_Toc536112194"/>
      <w:bookmarkStart w:id="429"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74254F">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74254F">
        <w:rPr>
          <w:i w:val="0"/>
          <w:noProof/>
          <w:sz w:val="22"/>
        </w:rPr>
        <w:t>3</w:t>
      </w:r>
      <w:r w:rsidR="0019727E">
        <w:rPr>
          <w:i w:val="0"/>
          <w:noProof/>
          <w:sz w:val="22"/>
        </w:rPr>
        <w:fldChar w:fldCharType="end"/>
      </w:r>
      <w:bookmarkEnd w:id="427"/>
      <w:r>
        <w:rPr>
          <w:i w:val="0"/>
          <w:noProof/>
          <w:sz w:val="22"/>
        </w:rPr>
        <w:t> : le maillge 2D utilisé pour l’équation de Reynolds</w:t>
      </w:r>
      <w:bookmarkEnd w:id="428"/>
      <w:bookmarkEnd w:id="429"/>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74254F">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769FB"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F769FB"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769FB"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769FB"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F769FB"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35854114"/>
            <w:r w:rsidRPr="00134F70">
              <w:rPr>
                <w:rFonts w:ascii="Times New Roman" w:eastAsia="Times New Roman" w:hAnsi="Times New Roman"/>
                <w:b/>
                <w:iCs w:val="0"/>
                <w:color w:val="auto"/>
                <w:sz w:val="22"/>
                <w:szCs w:val="22"/>
                <w:lang w:eastAsia="fr-FR"/>
              </w:rPr>
              <w:t xml:space="preserve"> </w:t>
            </w:r>
            <w:bookmarkEnd w:id="430"/>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769FB"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769FB"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25844214"/>
            <w:r w:rsidRPr="00134F70">
              <w:rPr>
                <w:rFonts w:ascii="Times New Roman" w:eastAsia="Times New Roman" w:hAnsi="Times New Roman"/>
                <w:b/>
                <w:iCs w:val="0"/>
                <w:color w:val="auto"/>
                <w:sz w:val="22"/>
                <w:szCs w:val="22"/>
                <w:lang w:eastAsia="fr-FR"/>
              </w:rPr>
              <w:t xml:space="preserve"> </w:t>
            </w:r>
            <w:bookmarkEnd w:id="431"/>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74254F">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F769FB"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F769FB"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F769FB"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00579"/>
            <w:r w:rsidRPr="00134F70">
              <w:rPr>
                <w:rFonts w:ascii="Times New Roman" w:eastAsia="Times New Roman" w:hAnsi="Times New Roman"/>
                <w:b/>
                <w:iCs w:val="0"/>
                <w:color w:val="auto"/>
                <w:sz w:val="22"/>
                <w:szCs w:val="22"/>
                <w:lang w:eastAsia="fr-FR"/>
              </w:rPr>
              <w:t xml:space="preserve"> </w:t>
            </w:r>
            <w:bookmarkEnd w:id="432"/>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74254F">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F769FB"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35400601"/>
            <w:r w:rsidRPr="00134F70">
              <w:rPr>
                <w:rFonts w:ascii="Times New Roman" w:eastAsia="Times New Roman" w:hAnsi="Times New Roman"/>
                <w:b/>
                <w:iCs w:val="0"/>
                <w:color w:val="auto"/>
                <w:sz w:val="22"/>
                <w:szCs w:val="22"/>
                <w:lang w:eastAsia="fr-FR"/>
              </w:rPr>
              <w:t xml:space="preserve"> </w:t>
            </w:r>
            <w:bookmarkEnd w:id="433"/>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74254F">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74254F">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74254F">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4" w:name="_Ref525898126"/>
            <w:r w:rsidRPr="00134F70">
              <w:rPr>
                <w:rFonts w:ascii="Times New Roman" w:eastAsia="Times New Roman" w:hAnsi="Times New Roman"/>
                <w:b/>
                <w:iCs w:val="0"/>
                <w:color w:val="auto"/>
                <w:sz w:val="22"/>
                <w:szCs w:val="22"/>
                <w:lang w:eastAsia="fr-FR"/>
              </w:rPr>
              <w:t xml:space="preserve"> </w:t>
            </w:r>
            <w:bookmarkEnd w:id="434"/>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74254F">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769FB"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35" w:name="_Ref534738787"/>
      <w:r>
        <w:t>Discrétisation de l’équation de l’énergie</w:t>
      </w:r>
      <w:bookmarkEnd w:id="435"/>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74254F">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74254F">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74254F" w:rsidRPr="0074254F">
        <w:rPr>
          <w:b/>
          <w:noProof/>
        </w:rPr>
        <w:t>Figure 2.3</w:t>
      </w:r>
      <w:r w:rsidR="0074254F" w:rsidRPr="0074254F">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36" w:name="_Ref535416936"/>
      <w:bookmarkStart w:id="437" w:name="_Toc536112195"/>
      <w:bookmarkStart w:id="438"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74254F">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74254F">
        <w:rPr>
          <w:i w:val="0"/>
          <w:noProof/>
          <w:sz w:val="22"/>
        </w:rPr>
        <w:t>4</w:t>
      </w:r>
      <w:r w:rsidR="0019727E">
        <w:rPr>
          <w:i w:val="0"/>
          <w:noProof/>
          <w:sz w:val="22"/>
        </w:rPr>
        <w:fldChar w:fldCharType="end"/>
      </w:r>
      <w:bookmarkEnd w:id="436"/>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7"/>
      <w:bookmarkEnd w:id="438"/>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9" w:name="_Ref526268159"/>
            <w:r w:rsidRPr="00134F70">
              <w:rPr>
                <w:rFonts w:ascii="Times New Roman" w:eastAsia="Times New Roman" w:hAnsi="Times New Roman"/>
                <w:b/>
                <w:iCs w:val="0"/>
                <w:color w:val="auto"/>
                <w:sz w:val="22"/>
                <w:szCs w:val="22"/>
                <w:lang w:eastAsia="fr-FR"/>
              </w:rPr>
              <w:t xml:space="preserve"> </w:t>
            </w:r>
            <w:bookmarkEnd w:id="439"/>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769FB"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769FB"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769FB"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74254F">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769FB"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769FB"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769FB"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769FB"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74254F">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74254F" w:rsidRPr="0074254F">
        <w:rPr>
          <w:b/>
          <w:noProof/>
        </w:rPr>
        <w:t>Figure 2.3</w:t>
      </w:r>
      <w:r w:rsidR="0074254F" w:rsidRPr="0074254F">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40" w:name="_Ref534729764"/>
      <w:bookmarkStart w:id="441" w:name="_Toc536112196"/>
      <w:bookmarkStart w:id="442"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74254F">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74254F">
        <w:rPr>
          <w:i w:val="0"/>
          <w:noProof/>
          <w:sz w:val="22"/>
        </w:rPr>
        <w:t>5</w:t>
      </w:r>
      <w:r w:rsidR="0019727E">
        <w:rPr>
          <w:i w:val="0"/>
          <w:noProof/>
          <w:sz w:val="22"/>
        </w:rPr>
        <w:fldChar w:fldCharType="end"/>
      </w:r>
      <w:bookmarkEnd w:id="44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41"/>
      <w:bookmarkEnd w:id="442"/>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74254F">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769FB"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F769FB"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769FB"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769FB"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769FB"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769FB"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769FB"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3" w:name="_Ref535418455"/>
            <w:r w:rsidRPr="00134F70">
              <w:rPr>
                <w:rFonts w:ascii="Times New Roman" w:eastAsia="Times New Roman" w:hAnsi="Times New Roman"/>
                <w:b/>
                <w:iCs w:val="0"/>
                <w:color w:val="auto"/>
                <w:sz w:val="22"/>
                <w:szCs w:val="22"/>
                <w:lang w:eastAsia="fr-FR"/>
              </w:rPr>
              <w:t xml:space="preserve"> </w:t>
            </w:r>
            <w:bookmarkEnd w:id="443"/>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74254F">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44" w:name="_Ref535860528"/>
      <w:r w:rsidRPr="003519E6">
        <w:t>Algorithme</w:t>
      </w:r>
      <w:r>
        <w:t xml:space="preserve"> de la résolution des équations couplée.</w:t>
      </w:r>
      <w:bookmarkEnd w:id="444"/>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74254F" w:rsidRPr="0074254F">
        <w:rPr>
          <w:b/>
          <w:noProof/>
        </w:rPr>
        <w:t>Figure 2.3</w:t>
      </w:r>
      <w:r w:rsidR="0074254F" w:rsidRPr="0074254F">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45" w:name="_Ref525914764"/>
      <w:bookmarkStart w:id="446" w:name="_Toc536112197"/>
      <w:bookmarkStart w:id="447"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74254F">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74254F">
        <w:rPr>
          <w:i w:val="0"/>
          <w:noProof/>
          <w:sz w:val="22"/>
        </w:rPr>
        <w:t>6</w:t>
      </w:r>
      <w:r w:rsidR="0019727E">
        <w:rPr>
          <w:i w:val="0"/>
          <w:noProof/>
          <w:sz w:val="22"/>
        </w:rPr>
        <w:fldChar w:fldCharType="end"/>
      </w:r>
      <w:bookmarkEnd w:id="445"/>
      <w:r>
        <w:rPr>
          <w:i w:val="0"/>
          <w:noProof/>
          <w:sz w:val="22"/>
        </w:rPr>
        <w:t> : algorithme du calcul THD</w:t>
      </w:r>
      <w:bookmarkEnd w:id="446"/>
      <w:bookmarkEnd w:id="447"/>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8" w:name="_Ref536005250"/>
      <w:bookmarkStart w:id="449" w:name="_Toc536800392"/>
      <w:r>
        <w:t>Etude</w:t>
      </w:r>
      <w:r w:rsidR="00EE5ADC">
        <w:t xml:space="preserve"> de cas d’un patin incliné 1D</w:t>
      </w:r>
      <w:bookmarkEnd w:id="448"/>
      <w:bookmarkEnd w:id="449"/>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74254F">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74254F">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74254F" w:rsidRPr="0074254F">
        <w:rPr>
          <w:b/>
          <w:iCs/>
        </w:rPr>
        <w:t>Figure 2.4</w:t>
      </w:r>
      <w:r w:rsidR="0074254F" w:rsidRPr="0074254F">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50" w:name="_Ref535859015"/>
      <w:bookmarkStart w:id="451" w:name="_Toc536112198"/>
      <w:bookmarkStart w:id="452"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50"/>
      <w:r>
        <w:rPr>
          <w:rFonts w:ascii="Calibri" w:eastAsia="Times New Roman" w:hAnsi="Calibri" w:cs="Times New Roman"/>
          <w:i w:val="0"/>
          <w:iCs w:val="0"/>
          <w:color w:val="auto"/>
          <w:sz w:val="22"/>
          <w:szCs w:val="20"/>
          <w:lang w:eastAsia="fr-FR"/>
        </w:rPr>
        <w:t> : Le patin incliné 1D</w:t>
      </w:r>
      <w:bookmarkEnd w:id="451"/>
      <w:bookmarkEnd w:id="452"/>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74254F">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74254F">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53" w:name="_Ref535915060"/>
      <w:bookmarkStart w:id="454" w:name="_Toc536112199"/>
      <w:bookmarkStart w:id="455"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53"/>
      <w:r>
        <w:rPr>
          <w:rFonts w:ascii="Calibri" w:eastAsia="Times New Roman" w:hAnsi="Calibri" w:cs="Times New Roman"/>
          <w:i w:val="0"/>
          <w:iCs w:val="0"/>
          <w:color w:val="auto"/>
          <w:sz w:val="22"/>
          <w:szCs w:val="20"/>
          <w:lang w:eastAsia="fr-FR"/>
        </w:rPr>
        <w:t> : Résultats du champ de pression du patin incliné 1D</w:t>
      </w:r>
      <w:bookmarkEnd w:id="454"/>
      <w:bookmarkEnd w:id="455"/>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56" w:name="_Ref535915082"/>
      <w:bookmarkStart w:id="457" w:name="_Toc536112200"/>
      <w:bookmarkStart w:id="458"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56"/>
      <w:r>
        <w:rPr>
          <w:rFonts w:ascii="Calibri" w:eastAsia="Times New Roman" w:hAnsi="Calibri" w:cs="Times New Roman"/>
          <w:i w:val="0"/>
          <w:iCs w:val="0"/>
          <w:color w:val="auto"/>
          <w:sz w:val="22"/>
          <w:szCs w:val="20"/>
          <w:lang w:eastAsia="fr-FR"/>
        </w:rPr>
        <w:t> : Résultats du champ de température à la sortie du patin incliné 1D</w:t>
      </w:r>
      <w:bookmarkEnd w:id="457"/>
      <w:bookmarkEnd w:id="458"/>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74254F" w:rsidRPr="0074254F">
        <w:rPr>
          <w:b/>
          <w:iCs/>
        </w:rPr>
        <w:t xml:space="preserve">Figure </w:t>
      </w:r>
      <w:r w:rsidR="0074254F" w:rsidRPr="0074254F">
        <w:rPr>
          <w:b/>
          <w:iCs/>
          <w:noProof/>
        </w:rPr>
        <w:t>2.4</w:t>
      </w:r>
      <w:r w:rsidR="0074254F" w:rsidRPr="0074254F">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74254F">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74254F" w:rsidRPr="0074254F">
        <w:rPr>
          <w:b/>
          <w:iCs/>
        </w:rPr>
        <w:t>Figure 2.4</w:t>
      </w:r>
      <w:r w:rsidR="0074254F" w:rsidRPr="0074254F">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F769FB"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74254F" w:rsidRPr="0074254F">
        <w:rPr>
          <w:b/>
          <w:iCs/>
        </w:rPr>
        <w:t>Figure 2.4</w:t>
      </w:r>
      <w:r w:rsidR="0074254F" w:rsidRPr="0074254F">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74254F" w:rsidRPr="0074254F">
        <w:rPr>
          <w:b/>
          <w:iCs/>
        </w:rPr>
        <w:t>Figure 2.4</w:t>
      </w:r>
      <w:r w:rsidR="0074254F" w:rsidRPr="0074254F">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9" w:name="_Ref535917419"/>
      <w:bookmarkStart w:id="460" w:name="_Toc536112201"/>
      <w:bookmarkStart w:id="461"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9"/>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60"/>
      <w:r w:rsidR="00E80581">
        <w:rPr>
          <w:rFonts w:ascii="Calibri" w:eastAsia="Times New Roman" w:hAnsi="Calibri" w:cs="Times New Roman"/>
          <w:i w:val="0"/>
          <w:iCs w:val="0"/>
          <w:color w:val="auto"/>
          <w:sz w:val="22"/>
          <w:szCs w:val="20"/>
          <w:lang w:eastAsia="fr-FR"/>
        </w:rPr>
        <w:t>successifs</w:t>
      </w:r>
      <w:bookmarkEnd w:id="461"/>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62" w:name="_Ref535917499"/>
      <w:bookmarkStart w:id="463" w:name="_Toc536112202"/>
      <w:bookmarkStart w:id="464"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62"/>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63"/>
      <w:bookmarkEnd w:id="464"/>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74254F" w:rsidRPr="0074254F">
        <w:rPr>
          <w:b/>
          <w:iCs/>
        </w:rPr>
        <w:t xml:space="preserve">Figure </w:t>
      </w:r>
      <w:r w:rsidR="0074254F" w:rsidRPr="0074254F">
        <w:rPr>
          <w:b/>
          <w:iCs/>
          <w:noProof/>
        </w:rPr>
        <w:t>2.4</w:t>
      </w:r>
      <w:r w:rsidR="0074254F" w:rsidRPr="0074254F">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74254F" w:rsidRPr="0074254F">
        <w:rPr>
          <w:b/>
          <w:iCs/>
        </w:rPr>
        <w:t xml:space="preserve">Figure </w:t>
      </w:r>
      <w:r w:rsidR="0074254F" w:rsidRPr="0074254F">
        <w:rPr>
          <w:b/>
          <w:iCs/>
          <w:noProof/>
        </w:rPr>
        <w:t>2.4</w:t>
      </w:r>
      <w:r w:rsidR="0074254F" w:rsidRPr="0074254F">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5" w:name="_Ref536543969"/>
      <w:bookmarkStart w:id="466" w:name="_Toc536112203"/>
      <w:bookmarkStart w:id="467"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5"/>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6"/>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467"/>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8" w:name="_Ref536543985"/>
      <w:bookmarkStart w:id="469" w:name="_Toc536112204"/>
      <w:bookmarkStart w:id="470"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8"/>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9"/>
      <w:bookmarkEnd w:id="470"/>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71" w:name="_Toc536800393"/>
      <w:r>
        <w:lastRenderedPageBreak/>
        <w:t>Études de cas d’un palier avec deux lobes</w:t>
      </w:r>
      <w:bookmarkEnd w:id="471"/>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74254F">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74254F" w:rsidRPr="0074254F">
        <w:rPr>
          <w:b/>
          <w:szCs w:val="22"/>
        </w:rPr>
        <w:t xml:space="preserve">Figure </w:t>
      </w:r>
      <w:r w:rsidR="0074254F" w:rsidRPr="0074254F">
        <w:rPr>
          <w:b/>
          <w:iCs/>
          <w:noProof/>
          <w:szCs w:val="22"/>
        </w:rPr>
        <w:t>2.5</w:t>
      </w:r>
      <w:r w:rsidR="0074254F" w:rsidRPr="0074254F">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74254F" w:rsidRPr="0074254F">
        <w:rPr>
          <w:b/>
          <w:szCs w:val="22"/>
        </w:rPr>
        <w:t xml:space="preserve">Tableau </w:t>
      </w:r>
      <w:r w:rsidR="0074254F" w:rsidRPr="0074254F">
        <w:rPr>
          <w:b/>
          <w:iCs/>
          <w:noProof/>
          <w:szCs w:val="22"/>
        </w:rPr>
        <w:t>2.5</w:t>
      </w:r>
      <w:r w:rsidR="0074254F" w:rsidRPr="0074254F">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72" w:name="_Ref476837092"/>
      <w:bookmarkStart w:id="473" w:name="_Toc536112205"/>
      <w:bookmarkStart w:id="474"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74254F">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74254F">
        <w:rPr>
          <w:i w:val="0"/>
          <w:iCs w:val="0"/>
          <w:noProof/>
          <w:color w:val="auto"/>
          <w:sz w:val="22"/>
          <w:szCs w:val="22"/>
        </w:rPr>
        <w:t>1</w:t>
      </w:r>
      <w:r w:rsidR="0019727E">
        <w:rPr>
          <w:i w:val="0"/>
          <w:iCs w:val="0"/>
          <w:color w:val="auto"/>
          <w:sz w:val="22"/>
          <w:szCs w:val="22"/>
        </w:rPr>
        <w:fldChar w:fldCharType="end"/>
      </w:r>
      <w:bookmarkEnd w:id="472"/>
      <w:r>
        <w:rPr>
          <w:i w:val="0"/>
          <w:iCs w:val="0"/>
          <w:color w:val="auto"/>
          <w:sz w:val="22"/>
          <w:szCs w:val="22"/>
        </w:rPr>
        <w:t xml:space="preserve"> la géométrie du palier</w:t>
      </w:r>
      <w:bookmarkEnd w:id="473"/>
      <w:bookmarkEnd w:id="474"/>
    </w:p>
    <w:p w14:paraId="63128A4F" w14:textId="571EC7DF" w:rsidR="00092B1D" w:rsidRDefault="00092B1D" w:rsidP="002A1B18">
      <w:pPr>
        <w:pStyle w:val="Lgende"/>
        <w:spacing w:after="0"/>
        <w:jc w:val="center"/>
        <w:rPr>
          <w:i w:val="0"/>
          <w:iCs w:val="0"/>
          <w:color w:val="auto"/>
          <w:sz w:val="22"/>
          <w:szCs w:val="22"/>
        </w:rPr>
      </w:pPr>
      <w:bookmarkStart w:id="475" w:name="_Ref476837107"/>
      <w:bookmarkStart w:id="476" w:name="_Toc536112269"/>
      <w:bookmarkStart w:id="477"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74254F">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74254F">
        <w:rPr>
          <w:i w:val="0"/>
          <w:iCs w:val="0"/>
          <w:noProof/>
          <w:color w:val="auto"/>
          <w:sz w:val="22"/>
          <w:szCs w:val="22"/>
        </w:rPr>
        <w:t>1</w:t>
      </w:r>
      <w:r w:rsidR="00B055A9">
        <w:rPr>
          <w:i w:val="0"/>
          <w:iCs w:val="0"/>
          <w:color w:val="auto"/>
          <w:sz w:val="22"/>
          <w:szCs w:val="22"/>
        </w:rPr>
        <w:fldChar w:fldCharType="end"/>
      </w:r>
      <w:bookmarkEnd w:id="475"/>
      <w:r>
        <w:rPr>
          <w:i w:val="0"/>
          <w:iCs w:val="0"/>
          <w:color w:val="auto"/>
          <w:sz w:val="22"/>
          <w:szCs w:val="22"/>
        </w:rPr>
        <w:t> : Caractéristiques géométriques et du lubrifiant</w:t>
      </w:r>
      <w:bookmarkEnd w:id="476"/>
      <w:bookmarkEnd w:id="477"/>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F769FB"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F769FB"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74254F" w:rsidRPr="0074254F">
        <w:rPr>
          <w:b/>
          <w:bCs/>
          <w:iCs/>
        </w:rPr>
        <w:t xml:space="preserve">Tableau </w:t>
      </w:r>
      <w:r w:rsidR="0074254F" w:rsidRPr="0074254F">
        <w:rPr>
          <w:b/>
          <w:bCs/>
          <w:iCs/>
          <w:noProof/>
        </w:rPr>
        <w:t>2.5</w:t>
      </w:r>
      <w:r w:rsidR="0074254F" w:rsidRPr="0074254F">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8" w:name="_Ref528707371"/>
      <w:bookmarkStart w:id="479" w:name="_Toc536112270"/>
      <w:bookmarkStart w:id="480"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74254F">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74254F">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8"/>
      <w:r>
        <w:rPr>
          <w:rFonts w:ascii="Calibri" w:eastAsia="Times New Roman" w:hAnsi="Calibri" w:cs="Times New Roman"/>
          <w:bCs/>
          <w:i w:val="0"/>
          <w:iCs w:val="0"/>
          <w:color w:val="auto"/>
          <w:sz w:val="22"/>
          <w:szCs w:val="20"/>
          <w:lang w:eastAsia="fr-FR"/>
        </w:rPr>
        <w:t> : Trois configurations de calcul avec les conditions aux limites</w:t>
      </w:r>
      <w:bookmarkEnd w:id="479"/>
      <w:bookmarkEnd w:id="480"/>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74254F" w:rsidRPr="0074254F">
        <w:rPr>
          <w:b/>
        </w:rPr>
        <w:t xml:space="preserve">Figure </w:t>
      </w:r>
      <w:r w:rsidR="0074254F" w:rsidRPr="0074254F">
        <w:rPr>
          <w:b/>
          <w:noProof/>
        </w:rPr>
        <w:t>2.5</w:t>
      </w:r>
      <w:r w:rsidR="0074254F" w:rsidRPr="0074254F">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74254F" w:rsidRPr="0074254F">
        <w:rPr>
          <w:b/>
        </w:rPr>
        <w:t>Figure</w:t>
      </w:r>
      <w:r w:rsidR="0074254F" w:rsidRPr="0074254F">
        <w:rPr>
          <w:b/>
          <w:noProof/>
        </w:rPr>
        <w:t xml:space="preserve"> 2.5</w:t>
      </w:r>
      <w:r w:rsidR="0074254F" w:rsidRPr="0074254F">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81" w:name="_Ref524006364"/>
      <w:bookmarkStart w:id="482" w:name="_Toc536112206"/>
      <w:bookmarkStart w:id="483"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74254F">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74254F">
        <w:rPr>
          <w:noProof/>
        </w:rPr>
        <w:t>2</w:t>
      </w:r>
      <w:r w:rsidR="009F566C">
        <w:rPr>
          <w:noProof/>
        </w:rPr>
        <w:fldChar w:fldCharType="end"/>
      </w:r>
      <w:bookmarkEnd w:id="481"/>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82"/>
      <w:bookmarkEnd w:id="483"/>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4" w:name="_Toc536112207"/>
      <w:bookmarkStart w:id="485"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74254F">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74254F">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4"/>
      <w:bookmarkEnd w:id="485"/>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6" w:name="_Ref526272542"/>
      <w:bookmarkStart w:id="487" w:name="_Toc536112208"/>
      <w:bookmarkStart w:id="488"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74254F">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74254F">
        <w:rPr>
          <w:noProof/>
        </w:rPr>
        <w:t>4</w:t>
      </w:r>
      <w:r w:rsidR="009F566C">
        <w:rPr>
          <w:noProof/>
        </w:rPr>
        <w:fldChar w:fldCharType="end"/>
      </w:r>
      <w:bookmarkEnd w:id="486"/>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7"/>
      <w:bookmarkEnd w:id="488"/>
    </w:p>
    <w:p w14:paraId="05769FCB" w14:textId="77777777" w:rsidR="00CD1219" w:rsidRDefault="00CD1219" w:rsidP="00E75151">
      <w:pPr>
        <w:jc w:val="center"/>
      </w:pPr>
    </w:p>
    <w:p w14:paraId="77C96987" w14:textId="77777777" w:rsidR="00942367" w:rsidRDefault="00942367" w:rsidP="00942367">
      <w:pPr>
        <w:pStyle w:val="Titre2"/>
        <w:ind w:left="567"/>
      </w:pPr>
      <w:bookmarkStart w:id="489" w:name="_Toc536800394"/>
      <w:r>
        <w:t>Efforts générés dans paliers hydrodynamiques</w:t>
      </w:r>
      <w:bookmarkEnd w:id="489"/>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74254F" w:rsidRPr="0074254F">
        <w:rPr>
          <w:b/>
        </w:rPr>
        <w:t>Figure 2.2</w:t>
      </w:r>
      <w:r w:rsidR="0074254F" w:rsidRPr="0074254F">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F769FB"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90" w:name="_Toc536800395"/>
      <w:r w:rsidRPr="00CC16EF">
        <w:t>Conclusion</w:t>
      </w:r>
      <w:bookmarkEnd w:id="490"/>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91" w:name="_Toc536800396"/>
      <w:r>
        <w:lastRenderedPageBreak/>
        <w:t xml:space="preserve">Chapitre 3 : </w:t>
      </w:r>
      <w:r w:rsidR="00FE05DA">
        <w:br/>
      </w:r>
      <w:r>
        <w:t>Modélisation des rotors</w:t>
      </w:r>
      <w:bookmarkEnd w:id="491"/>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92" w:name="_Toc533768834"/>
      <w:bookmarkStart w:id="493" w:name="_Toc533769133"/>
      <w:bookmarkStart w:id="494" w:name="_Toc533769305"/>
      <w:bookmarkStart w:id="495" w:name="_Toc533769357"/>
      <w:bookmarkStart w:id="496" w:name="_Toc533769756"/>
      <w:bookmarkStart w:id="497" w:name="_Toc533771817"/>
      <w:bookmarkStart w:id="498" w:name="_Toc533772305"/>
      <w:bookmarkStart w:id="499" w:name="_Toc533774377"/>
      <w:bookmarkStart w:id="500" w:name="_Toc533775569"/>
      <w:bookmarkStart w:id="501" w:name="_Toc533776213"/>
      <w:bookmarkStart w:id="502" w:name="_Toc533776340"/>
      <w:bookmarkStart w:id="503" w:name="_Toc533777565"/>
      <w:bookmarkStart w:id="504" w:name="_Toc534279473"/>
      <w:bookmarkStart w:id="505" w:name="_Toc534279571"/>
      <w:bookmarkStart w:id="506" w:name="_Toc534279649"/>
      <w:bookmarkStart w:id="507" w:name="_Toc534290945"/>
      <w:bookmarkStart w:id="508" w:name="_Toc534293227"/>
      <w:bookmarkStart w:id="509" w:name="_Toc534293511"/>
      <w:bookmarkStart w:id="510" w:name="_Toc534293589"/>
      <w:bookmarkStart w:id="511" w:name="_Toc534387888"/>
      <w:bookmarkStart w:id="512" w:name="_Toc534410859"/>
      <w:bookmarkStart w:id="513" w:name="_Toc534620773"/>
      <w:bookmarkStart w:id="514" w:name="_Toc534621259"/>
      <w:bookmarkStart w:id="515" w:name="_Toc534621364"/>
      <w:bookmarkStart w:id="516" w:name="_Toc534621471"/>
      <w:bookmarkStart w:id="517" w:name="_Toc534625130"/>
      <w:bookmarkStart w:id="518" w:name="_Toc534631430"/>
      <w:bookmarkStart w:id="519" w:name="_Toc534631530"/>
      <w:bookmarkStart w:id="520" w:name="_Toc534631883"/>
      <w:bookmarkStart w:id="521" w:name="_Toc534632116"/>
      <w:bookmarkStart w:id="522" w:name="_Toc534632328"/>
      <w:bookmarkStart w:id="523" w:name="_Toc534632450"/>
      <w:bookmarkStart w:id="524" w:name="_Toc534632549"/>
      <w:bookmarkStart w:id="525" w:name="_Toc534633842"/>
      <w:bookmarkStart w:id="526" w:name="_Toc534634186"/>
      <w:bookmarkStart w:id="527" w:name="_Toc534634590"/>
      <w:bookmarkStart w:id="528" w:name="_Toc534634965"/>
      <w:bookmarkStart w:id="529" w:name="_Toc534635065"/>
      <w:bookmarkStart w:id="530" w:name="_Toc534635165"/>
      <w:bookmarkStart w:id="531" w:name="_Toc534635265"/>
      <w:bookmarkStart w:id="532" w:name="_Toc534635365"/>
      <w:bookmarkStart w:id="533" w:name="_Toc534635486"/>
      <w:bookmarkStart w:id="534" w:name="_Toc534635585"/>
      <w:bookmarkStart w:id="535" w:name="_Toc534636635"/>
      <w:bookmarkStart w:id="536" w:name="_Toc534638263"/>
      <w:bookmarkStart w:id="537" w:name="_Toc534638349"/>
      <w:bookmarkStart w:id="538" w:name="_Toc534638716"/>
      <w:bookmarkStart w:id="539" w:name="_Toc534640571"/>
      <w:bookmarkStart w:id="540" w:name="_Toc534650381"/>
      <w:bookmarkStart w:id="541" w:name="_Toc534707657"/>
      <w:bookmarkStart w:id="542" w:name="_Toc534719962"/>
      <w:bookmarkStart w:id="543" w:name="_Toc534720645"/>
      <w:bookmarkStart w:id="544" w:name="_Toc534721417"/>
      <w:bookmarkStart w:id="545" w:name="_Toc534723195"/>
      <w:bookmarkStart w:id="546" w:name="_Toc534724107"/>
      <w:bookmarkStart w:id="547" w:name="_Toc534724652"/>
      <w:bookmarkStart w:id="548" w:name="_Toc534724956"/>
      <w:bookmarkStart w:id="549" w:name="_Toc534725627"/>
      <w:bookmarkStart w:id="550" w:name="_Toc534729710"/>
      <w:bookmarkStart w:id="551" w:name="_Toc534792259"/>
      <w:bookmarkStart w:id="552" w:name="_Toc534792908"/>
      <w:bookmarkStart w:id="553" w:name="_Toc534793233"/>
      <w:bookmarkStart w:id="554" w:name="_Toc534793991"/>
      <w:bookmarkStart w:id="555" w:name="_Toc534794086"/>
      <w:bookmarkStart w:id="556" w:name="_Toc534794183"/>
      <w:bookmarkStart w:id="557" w:name="_Toc534796815"/>
      <w:bookmarkStart w:id="558" w:name="_Toc534878071"/>
      <w:bookmarkStart w:id="559" w:name="_Toc534878165"/>
      <w:bookmarkStart w:id="560" w:name="_Toc534880503"/>
      <w:bookmarkStart w:id="561" w:name="_Toc534895235"/>
      <w:bookmarkStart w:id="562" w:name="_Toc534895952"/>
      <w:bookmarkStart w:id="563" w:name="_Toc534896506"/>
      <w:bookmarkStart w:id="564" w:name="_Toc534896899"/>
      <w:bookmarkStart w:id="565" w:name="_Toc534983295"/>
      <w:bookmarkStart w:id="566" w:name="_Toc534984829"/>
      <w:bookmarkStart w:id="567" w:name="_Toc535242921"/>
      <w:bookmarkStart w:id="568" w:name="_Toc535243273"/>
      <w:bookmarkStart w:id="569" w:name="_Toc535245056"/>
      <w:bookmarkStart w:id="570" w:name="_Toc535248180"/>
      <w:bookmarkStart w:id="571" w:name="_Toc535248597"/>
      <w:bookmarkStart w:id="572" w:name="_Toc535250076"/>
      <w:bookmarkStart w:id="573" w:name="_Toc535251256"/>
      <w:bookmarkStart w:id="574" w:name="_Toc535251797"/>
      <w:bookmarkStart w:id="575" w:name="_Toc535252151"/>
      <w:bookmarkStart w:id="576" w:name="_Toc535346219"/>
      <w:bookmarkStart w:id="577" w:name="_Toc535418746"/>
      <w:bookmarkStart w:id="578" w:name="_Toc535505048"/>
      <w:bookmarkStart w:id="579" w:name="_Toc535509368"/>
      <w:bookmarkStart w:id="580" w:name="_Toc535510061"/>
      <w:bookmarkStart w:id="581" w:name="_Toc535512814"/>
      <w:bookmarkStart w:id="582" w:name="_Toc535512903"/>
      <w:bookmarkStart w:id="583" w:name="_Toc535527927"/>
      <w:bookmarkStart w:id="584" w:name="_Toc535536132"/>
      <w:bookmarkStart w:id="585" w:name="_Toc535575125"/>
      <w:bookmarkStart w:id="586" w:name="_Toc535587583"/>
      <w:bookmarkStart w:id="587" w:name="_Toc535587840"/>
      <w:bookmarkStart w:id="588" w:name="_Toc535588525"/>
      <w:bookmarkStart w:id="589" w:name="_Toc535589752"/>
      <w:bookmarkStart w:id="590" w:name="_Toc535590216"/>
      <w:bookmarkStart w:id="591" w:name="_Toc535594646"/>
      <w:bookmarkStart w:id="592" w:name="_Toc535832327"/>
      <w:bookmarkStart w:id="593" w:name="_Toc535834263"/>
      <w:bookmarkStart w:id="594" w:name="_Toc535846099"/>
      <w:bookmarkStart w:id="595" w:name="_Toc535846291"/>
      <w:bookmarkStart w:id="596" w:name="_Toc535853015"/>
      <w:bookmarkStart w:id="597" w:name="_Toc535853262"/>
      <w:bookmarkStart w:id="598" w:name="_Toc535854156"/>
      <w:bookmarkStart w:id="599" w:name="_Toc535854682"/>
      <w:bookmarkStart w:id="600" w:name="_Toc535918646"/>
      <w:bookmarkStart w:id="601" w:name="_Toc535932509"/>
      <w:bookmarkStart w:id="602" w:name="_Toc535932601"/>
      <w:bookmarkStart w:id="603" w:name="_Toc535933432"/>
      <w:bookmarkStart w:id="604" w:name="_Toc535934324"/>
      <w:bookmarkStart w:id="605" w:name="_Toc535935075"/>
      <w:bookmarkStart w:id="606" w:name="_Toc535935851"/>
      <w:bookmarkStart w:id="607" w:name="_Toc535938386"/>
      <w:bookmarkStart w:id="608" w:name="_Toc535938735"/>
      <w:bookmarkStart w:id="609" w:name="_Toc535942421"/>
      <w:bookmarkStart w:id="610" w:name="_Toc535942658"/>
      <w:bookmarkStart w:id="611" w:name="_Toc535942880"/>
      <w:bookmarkStart w:id="612" w:name="_Toc535942976"/>
      <w:bookmarkStart w:id="613" w:name="_Toc535943072"/>
      <w:bookmarkStart w:id="614" w:name="_Toc535947821"/>
      <w:bookmarkStart w:id="615" w:name="_Toc536006875"/>
      <w:bookmarkStart w:id="616" w:name="_Toc536110506"/>
      <w:bookmarkStart w:id="617" w:name="_Toc536110882"/>
      <w:bookmarkStart w:id="618" w:name="_Toc536112101"/>
      <w:bookmarkStart w:id="619" w:name="_Toc536112421"/>
      <w:bookmarkStart w:id="620" w:name="_Toc536113306"/>
      <w:bookmarkStart w:id="621" w:name="_Toc536113518"/>
      <w:bookmarkStart w:id="622" w:name="_Toc536113730"/>
      <w:bookmarkStart w:id="623" w:name="_Toc536115029"/>
      <w:bookmarkStart w:id="624" w:name="_Toc536115299"/>
      <w:bookmarkStart w:id="625" w:name="_Toc536117489"/>
      <w:bookmarkStart w:id="626" w:name="_Toc536117704"/>
      <w:bookmarkStart w:id="627" w:name="_Toc536118725"/>
      <w:bookmarkStart w:id="628" w:name="_Toc536120017"/>
      <w:bookmarkStart w:id="629" w:name="_Toc536120233"/>
      <w:bookmarkStart w:id="630" w:name="_Toc536127295"/>
      <w:bookmarkStart w:id="631" w:name="_Toc536127512"/>
      <w:bookmarkStart w:id="632" w:name="_Toc536128296"/>
      <w:bookmarkStart w:id="633" w:name="_Toc536129419"/>
      <w:bookmarkStart w:id="634" w:name="_Toc536129637"/>
      <w:bookmarkStart w:id="635" w:name="_Toc536129858"/>
      <w:bookmarkStart w:id="636" w:name="_Toc536130081"/>
      <w:bookmarkStart w:id="637" w:name="_Toc536130307"/>
      <w:bookmarkStart w:id="638" w:name="_Toc536130543"/>
      <w:bookmarkStart w:id="639" w:name="_Toc536131237"/>
      <w:bookmarkStart w:id="640" w:name="_Toc536131498"/>
      <w:bookmarkStart w:id="641" w:name="_Toc536199911"/>
      <w:bookmarkStart w:id="642" w:name="_Toc536200158"/>
      <w:bookmarkStart w:id="643" w:name="_Toc536200653"/>
      <w:bookmarkStart w:id="644" w:name="_Toc536200901"/>
      <w:bookmarkStart w:id="645" w:name="_Toc536201148"/>
      <w:bookmarkStart w:id="646" w:name="_Toc536201395"/>
      <w:bookmarkStart w:id="647" w:name="_Toc536202310"/>
      <w:bookmarkStart w:id="648" w:name="_Toc536203681"/>
      <w:bookmarkStart w:id="649" w:name="_Toc536203927"/>
      <w:bookmarkStart w:id="650" w:name="_Toc536204173"/>
      <w:bookmarkStart w:id="651" w:name="_Toc536539321"/>
      <w:bookmarkStart w:id="652" w:name="_Toc536539574"/>
      <w:bookmarkStart w:id="653" w:name="_Toc536543350"/>
      <w:bookmarkStart w:id="654" w:name="_Toc536543604"/>
      <w:bookmarkStart w:id="655" w:name="_Toc536544495"/>
      <w:bookmarkStart w:id="656" w:name="_Toc536545435"/>
      <w:bookmarkStart w:id="657" w:name="_Toc536546586"/>
      <w:bookmarkStart w:id="658" w:name="_Toc536626882"/>
      <w:bookmarkStart w:id="659" w:name="_Toc536725961"/>
      <w:bookmarkStart w:id="660" w:name="_Toc536741057"/>
      <w:bookmarkStart w:id="661" w:name="_Toc536741314"/>
      <w:bookmarkStart w:id="662" w:name="_Toc536741570"/>
      <w:bookmarkStart w:id="663" w:name="_Toc536784629"/>
      <w:bookmarkStart w:id="664" w:name="_Toc536797524"/>
      <w:bookmarkStart w:id="665" w:name="_Toc536797787"/>
      <w:bookmarkStart w:id="666" w:name="_Toc536798184"/>
      <w:bookmarkStart w:id="667" w:name="_Toc536798439"/>
      <w:bookmarkStart w:id="668" w:name="_Toc536798694"/>
      <w:bookmarkStart w:id="669" w:name="_Toc536800397"/>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70" w:name="_Toc533768835"/>
      <w:bookmarkStart w:id="671" w:name="_Toc533769134"/>
      <w:bookmarkStart w:id="672" w:name="_Toc533769306"/>
      <w:bookmarkStart w:id="673" w:name="_Toc533769358"/>
      <w:bookmarkStart w:id="674" w:name="_Toc533769757"/>
      <w:bookmarkStart w:id="675" w:name="_Toc533771818"/>
      <w:bookmarkStart w:id="676" w:name="_Toc533772306"/>
      <w:bookmarkStart w:id="677" w:name="_Toc533774378"/>
      <w:bookmarkStart w:id="678" w:name="_Toc533775570"/>
      <w:bookmarkStart w:id="679" w:name="_Toc533776214"/>
      <w:bookmarkStart w:id="680" w:name="_Toc533776341"/>
      <w:bookmarkStart w:id="681" w:name="_Toc533777566"/>
      <w:bookmarkStart w:id="682" w:name="_Toc534279474"/>
      <w:bookmarkStart w:id="683" w:name="_Toc534279572"/>
      <w:bookmarkStart w:id="684" w:name="_Toc534279650"/>
      <w:bookmarkStart w:id="685" w:name="_Toc534290946"/>
      <w:bookmarkStart w:id="686" w:name="_Toc534293228"/>
      <w:bookmarkStart w:id="687" w:name="_Toc534293512"/>
      <w:bookmarkStart w:id="688" w:name="_Toc534293590"/>
      <w:bookmarkStart w:id="689" w:name="_Toc534387889"/>
      <w:bookmarkStart w:id="690" w:name="_Toc534410860"/>
      <w:bookmarkStart w:id="691" w:name="_Toc534620774"/>
      <w:bookmarkStart w:id="692" w:name="_Toc534621260"/>
      <w:bookmarkStart w:id="693" w:name="_Toc534621365"/>
      <w:bookmarkStart w:id="694" w:name="_Toc534621472"/>
      <w:bookmarkStart w:id="695" w:name="_Toc534625131"/>
      <w:bookmarkStart w:id="696" w:name="_Toc534631431"/>
      <w:bookmarkStart w:id="697" w:name="_Toc534631531"/>
      <w:bookmarkStart w:id="698" w:name="_Toc534631884"/>
      <w:bookmarkStart w:id="699" w:name="_Toc534632117"/>
      <w:bookmarkStart w:id="700" w:name="_Toc534632329"/>
      <w:bookmarkStart w:id="701" w:name="_Toc534632451"/>
      <w:bookmarkStart w:id="702" w:name="_Toc534632550"/>
      <w:bookmarkStart w:id="703" w:name="_Toc534633843"/>
      <w:bookmarkStart w:id="704" w:name="_Toc534634187"/>
      <w:bookmarkStart w:id="705" w:name="_Toc534634591"/>
      <w:bookmarkStart w:id="706" w:name="_Toc534634966"/>
      <w:bookmarkStart w:id="707" w:name="_Toc534635066"/>
      <w:bookmarkStart w:id="708" w:name="_Toc534635166"/>
      <w:bookmarkStart w:id="709" w:name="_Toc534635266"/>
      <w:bookmarkStart w:id="710" w:name="_Toc534635366"/>
      <w:bookmarkStart w:id="711" w:name="_Toc534635487"/>
      <w:bookmarkStart w:id="712" w:name="_Toc534635586"/>
      <w:bookmarkStart w:id="713" w:name="_Toc534636636"/>
      <w:bookmarkStart w:id="714" w:name="_Toc534638264"/>
      <w:bookmarkStart w:id="715" w:name="_Toc534638350"/>
      <w:bookmarkStart w:id="716" w:name="_Toc534638717"/>
      <w:bookmarkStart w:id="717" w:name="_Toc534640572"/>
      <w:bookmarkStart w:id="718" w:name="_Toc534650382"/>
      <w:bookmarkStart w:id="719" w:name="_Toc534707658"/>
      <w:bookmarkStart w:id="720" w:name="_Toc534719963"/>
      <w:bookmarkStart w:id="721" w:name="_Toc534720646"/>
      <w:bookmarkStart w:id="722" w:name="_Toc534721418"/>
      <w:bookmarkStart w:id="723" w:name="_Toc534723196"/>
      <w:bookmarkStart w:id="724" w:name="_Toc534724108"/>
      <w:bookmarkStart w:id="725" w:name="_Toc534724653"/>
      <w:bookmarkStart w:id="726" w:name="_Toc534724957"/>
      <w:bookmarkStart w:id="727" w:name="_Toc534725628"/>
      <w:bookmarkStart w:id="728" w:name="_Toc534729711"/>
      <w:bookmarkStart w:id="729" w:name="_Toc534792260"/>
      <w:bookmarkStart w:id="730" w:name="_Toc534792909"/>
      <w:bookmarkStart w:id="731" w:name="_Toc534793234"/>
      <w:bookmarkStart w:id="732" w:name="_Toc534793992"/>
      <w:bookmarkStart w:id="733" w:name="_Toc534794087"/>
      <w:bookmarkStart w:id="734" w:name="_Toc534794184"/>
      <w:bookmarkStart w:id="735" w:name="_Toc534796816"/>
      <w:bookmarkStart w:id="736" w:name="_Toc534878072"/>
      <w:bookmarkStart w:id="737" w:name="_Toc534878166"/>
      <w:bookmarkStart w:id="738" w:name="_Toc534880504"/>
      <w:bookmarkStart w:id="739" w:name="_Toc534895236"/>
      <w:bookmarkStart w:id="740" w:name="_Toc534895953"/>
      <w:bookmarkStart w:id="741" w:name="_Toc534896507"/>
      <w:bookmarkStart w:id="742" w:name="_Toc534896900"/>
      <w:bookmarkStart w:id="743" w:name="_Toc534983296"/>
      <w:bookmarkStart w:id="744" w:name="_Toc534984830"/>
      <w:bookmarkStart w:id="745" w:name="_Toc535242922"/>
      <w:bookmarkStart w:id="746" w:name="_Toc535243274"/>
      <w:bookmarkStart w:id="747" w:name="_Toc535245057"/>
      <w:bookmarkStart w:id="748" w:name="_Toc535248181"/>
      <w:bookmarkStart w:id="749" w:name="_Toc535248598"/>
      <w:bookmarkStart w:id="750" w:name="_Toc535250077"/>
      <w:bookmarkStart w:id="751" w:name="_Toc535251257"/>
      <w:bookmarkStart w:id="752" w:name="_Toc535251798"/>
      <w:bookmarkStart w:id="753" w:name="_Toc535252152"/>
      <w:bookmarkStart w:id="754" w:name="_Toc535346220"/>
      <w:bookmarkStart w:id="755" w:name="_Toc535418747"/>
      <w:bookmarkStart w:id="756" w:name="_Toc535505049"/>
      <w:bookmarkStart w:id="757" w:name="_Toc535509369"/>
      <w:bookmarkStart w:id="758" w:name="_Toc535510062"/>
      <w:bookmarkStart w:id="759" w:name="_Toc535512815"/>
      <w:bookmarkStart w:id="760" w:name="_Toc535512904"/>
      <w:bookmarkStart w:id="761" w:name="_Toc535527928"/>
      <w:bookmarkStart w:id="762" w:name="_Toc535536133"/>
      <w:bookmarkStart w:id="763" w:name="_Toc535575126"/>
      <w:bookmarkStart w:id="764" w:name="_Toc535587584"/>
      <w:bookmarkStart w:id="765" w:name="_Toc535587841"/>
      <w:bookmarkStart w:id="766" w:name="_Toc535588526"/>
      <w:bookmarkStart w:id="767" w:name="_Toc535589753"/>
      <w:bookmarkStart w:id="768" w:name="_Toc535590217"/>
      <w:bookmarkStart w:id="769" w:name="_Toc535594647"/>
      <w:bookmarkStart w:id="770" w:name="_Toc535832328"/>
      <w:bookmarkStart w:id="771" w:name="_Toc535834264"/>
      <w:bookmarkStart w:id="772" w:name="_Toc535846100"/>
      <w:bookmarkStart w:id="773" w:name="_Toc535846292"/>
      <w:bookmarkStart w:id="774" w:name="_Toc535853016"/>
      <w:bookmarkStart w:id="775" w:name="_Toc535853263"/>
      <w:bookmarkStart w:id="776" w:name="_Toc535854157"/>
      <w:bookmarkStart w:id="777" w:name="_Toc535854683"/>
      <w:bookmarkStart w:id="778" w:name="_Toc535918647"/>
      <w:bookmarkStart w:id="779" w:name="_Toc535932510"/>
      <w:bookmarkStart w:id="780" w:name="_Toc535932602"/>
      <w:bookmarkStart w:id="781" w:name="_Toc535933433"/>
      <w:bookmarkStart w:id="782" w:name="_Toc535934325"/>
      <w:bookmarkStart w:id="783" w:name="_Toc535935076"/>
      <w:bookmarkStart w:id="784" w:name="_Toc535935852"/>
      <w:bookmarkStart w:id="785" w:name="_Toc535938387"/>
      <w:bookmarkStart w:id="786" w:name="_Toc535938736"/>
      <w:bookmarkStart w:id="787" w:name="_Toc535942422"/>
      <w:bookmarkStart w:id="788" w:name="_Toc535942659"/>
      <w:bookmarkStart w:id="789" w:name="_Toc535942881"/>
      <w:bookmarkStart w:id="790" w:name="_Toc535942977"/>
      <w:bookmarkStart w:id="791" w:name="_Toc535943073"/>
      <w:bookmarkStart w:id="792" w:name="_Toc535947822"/>
      <w:bookmarkStart w:id="793" w:name="_Toc536006876"/>
      <w:bookmarkStart w:id="794" w:name="_Toc536110507"/>
      <w:bookmarkStart w:id="795" w:name="_Toc536110883"/>
      <w:bookmarkStart w:id="796" w:name="_Toc536112102"/>
      <w:bookmarkStart w:id="797" w:name="_Toc536112422"/>
      <w:bookmarkStart w:id="798" w:name="_Toc536113307"/>
      <w:bookmarkStart w:id="799" w:name="_Toc536113519"/>
      <w:bookmarkStart w:id="800" w:name="_Toc536113731"/>
      <w:bookmarkStart w:id="801" w:name="_Toc536115030"/>
      <w:bookmarkStart w:id="802" w:name="_Toc536115300"/>
      <w:bookmarkStart w:id="803" w:name="_Toc536117490"/>
      <w:bookmarkStart w:id="804" w:name="_Toc536117705"/>
      <w:bookmarkStart w:id="805" w:name="_Toc536118726"/>
      <w:bookmarkStart w:id="806" w:name="_Toc536120018"/>
      <w:bookmarkStart w:id="807" w:name="_Toc536120234"/>
      <w:bookmarkStart w:id="808" w:name="_Toc536127296"/>
      <w:bookmarkStart w:id="809" w:name="_Toc536127513"/>
      <w:bookmarkStart w:id="810" w:name="_Toc536128297"/>
      <w:bookmarkStart w:id="811" w:name="_Toc536129420"/>
      <w:bookmarkStart w:id="812" w:name="_Toc536129638"/>
      <w:bookmarkStart w:id="813" w:name="_Toc536129859"/>
      <w:bookmarkStart w:id="814" w:name="_Toc536130082"/>
      <w:bookmarkStart w:id="815" w:name="_Toc536130308"/>
      <w:bookmarkStart w:id="816" w:name="_Toc536130544"/>
      <w:bookmarkStart w:id="817" w:name="_Toc536131238"/>
      <w:bookmarkStart w:id="818" w:name="_Toc536131499"/>
      <w:bookmarkStart w:id="819" w:name="_Toc536199912"/>
      <w:bookmarkStart w:id="820" w:name="_Toc536200159"/>
      <w:bookmarkStart w:id="821" w:name="_Toc536200654"/>
      <w:bookmarkStart w:id="822" w:name="_Toc536200902"/>
      <w:bookmarkStart w:id="823" w:name="_Toc536201149"/>
      <w:bookmarkStart w:id="824" w:name="_Toc536201396"/>
      <w:bookmarkStart w:id="825" w:name="_Toc536202311"/>
      <w:bookmarkStart w:id="826" w:name="_Toc536203682"/>
      <w:bookmarkStart w:id="827" w:name="_Toc536203928"/>
      <w:bookmarkStart w:id="828" w:name="_Toc536204174"/>
      <w:bookmarkStart w:id="829" w:name="_Toc536539322"/>
      <w:bookmarkStart w:id="830" w:name="_Toc536539575"/>
      <w:bookmarkStart w:id="831" w:name="_Toc536543351"/>
      <w:bookmarkStart w:id="832" w:name="_Toc536543605"/>
      <w:bookmarkStart w:id="833" w:name="_Toc536544496"/>
      <w:bookmarkStart w:id="834" w:name="_Toc536545436"/>
      <w:bookmarkStart w:id="835" w:name="_Toc536546587"/>
      <w:bookmarkStart w:id="836" w:name="_Toc536626883"/>
      <w:bookmarkStart w:id="837" w:name="_Toc536725962"/>
      <w:bookmarkStart w:id="838" w:name="_Toc536741058"/>
      <w:bookmarkStart w:id="839" w:name="_Toc536741315"/>
      <w:bookmarkStart w:id="840" w:name="_Toc536741571"/>
      <w:bookmarkStart w:id="841" w:name="_Toc536784630"/>
      <w:bookmarkStart w:id="842" w:name="_Toc536797525"/>
      <w:bookmarkStart w:id="843" w:name="_Toc536797788"/>
      <w:bookmarkStart w:id="844" w:name="_Toc536798185"/>
      <w:bookmarkStart w:id="845" w:name="_Toc536798440"/>
      <w:bookmarkStart w:id="846" w:name="_Toc536798695"/>
      <w:bookmarkStart w:id="847" w:name="_Toc536800398"/>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48" w:name="_Toc533768836"/>
      <w:bookmarkStart w:id="849" w:name="_Toc533769135"/>
      <w:bookmarkStart w:id="850" w:name="_Toc533769307"/>
      <w:bookmarkStart w:id="851" w:name="_Toc533769359"/>
      <w:bookmarkStart w:id="852" w:name="_Toc533769758"/>
      <w:bookmarkStart w:id="853" w:name="_Toc533771819"/>
      <w:bookmarkStart w:id="854" w:name="_Toc533772307"/>
      <w:bookmarkStart w:id="855" w:name="_Toc533774379"/>
      <w:bookmarkStart w:id="856" w:name="_Toc533775571"/>
      <w:bookmarkStart w:id="857" w:name="_Toc533776215"/>
      <w:bookmarkStart w:id="858" w:name="_Toc533776342"/>
      <w:bookmarkStart w:id="859" w:name="_Toc533777567"/>
      <w:bookmarkStart w:id="860" w:name="_Toc534279475"/>
      <w:bookmarkStart w:id="861" w:name="_Toc534279573"/>
      <w:bookmarkStart w:id="862" w:name="_Toc534279651"/>
      <w:bookmarkStart w:id="863" w:name="_Toc534290947"/>
      <w:bookmarkStart w:id="864" w:name="_Toc534293229"/>
      <w:bookmarkStart w:id="865" w:name="_Toc534293513"/>
      <w:bookmarkStart w:id="866" w:name="_Toc534293591"/>
      <w:bookmarkStart w:id="867" w:name="_Toc534387890"/>
      <w:bookmarkStart w:id="868" w:name="_Toc534410861"/>
      <w:bookmarkStart w:id="869" w:name="_Toc534620775"/>
      <w:bookmarkStart w:id="870" w:name="_Toc534621261"/>
      <w:bookmarkStart w:id="871" w:name="_Toc534621366"/>
      <w:bookmarkStart w:id="872" w:name="_Toc534621473"/>
      <w:bookmarkStart w:id="873" w:name="_Toc534625132"/>
      <w:bookmarkStart w:id="874" w:name="_Toc534631432"/>
      <w:bookmarkStart w:id="875" w:name="_Toc534631532"/>
      <w:bookmarkStart w:id="876" w:name="_Toc534631885"/>
      <w:bookmarkStart w:id="877" w:name="_Toc534632118"/>
      <w:bookmarkStart w:id="878" w:name="_Toc534632330"/>
      <w:bookmarkStart w:id="879" w:name="_Toc534632452"/>
      <w:bookmarkStart w:id="880" w:name="_Toc534632551"/>
      <w:bookmarkStart w:id="881" w:name="_Toc534633844"/>
      <w:bookmarkStart w:id="882" w:name="_Toc534634188"/>
      <w:bookmarkStart w:id="883" w:name="_Toc534634592"/>
      <w:bookmarkStart w:id="884" w:name="_Toc534634967"/>
      <w:bookmarkStart w:id="885" w:name="_Toc534635067"/>
      <w:bookmarkStart w:id="886" w:name="_Toc534635167"/>
      <w:bookmarkStart w:id="887" w:name="_Toc534635267"/>
      <w:bookmarkStart w:id="888" w:name="_Toc534635367"/>
      <w:bookmarkStart w:id="889" w:name="_Toc534635488"/>
      <w:bookmarkStart w:id="890" w:name="_Toc534635587"/>
      <w:bookmarkStart w:id="891" w:name="_Toc534636637"/>
      <w:bookmarkStart w:id="892" w:name="_Toc534638265"/>
      <w:bookmarkStart w:id="893" w:name="_Toc534638351"/>
      <w:bookmarkStart w:id="894" w:name="_Toc534638718"/>
      <w:bookmarkStart w:id="895" w:name="_Toc534640573"/>
      <w:bookmarkStart w:id="896" w:name="_Toc534650383"/>
      <w:bookmarkStart w:id="897" w:name="_Toc534707659"/>
      <w:bookmarkStart w:id="898" w:name="_Toc534719964"/>
      <w:bookmarkStart w:id="899" w:name="_Toc534720647"/>
      <w:bookmarkStart w:id="900" w:name="_Toc534721419"/>
      <w:bookmarkStart w:id="901" w:name="_Toc534723197"/>
      <w:bookmarkStart w:id="902" w:name="_Toc534724109"/>
      <w:bookmarkStart w:id="903" w:name="_Toc534724654"/>
      <w:bookmarkStart w:id="904" w:name="_Toc534724958"/>
      <w:bookmarkStart w:id="905" w:name="_Toc534725629"/>
      <w:bookmarkStart w:id="906" w:name="_Toc534729712"/>
      <w:bookmarkStart w:id="907" w:name="_Toc534792261"/>
      <w:bookmarkStart w:id="908" w:name="_Toc534792910"/>
      <w:bookmarkStart w:id="909" w:name="_Toc534793235"/>
      <w:bookmarkStart w:id="910" w:name="_Toc534793993"/>
      <w:bookmarkStart w:id="911" w:name="_Toc534794088"/>
      <w:bookmarkStart w:id="912" w:name="_Toc534794185"/>
      <w:bookmarkStart w:id="913" w:name="_Toc534796817"/>
      <w:bookmarkStart w:id="914" w:name="_Toc534878073"/>
      <w:bookmarkStart w:id="915" w:name="_Toc534878167"/>
      <w:bookmarkStart w:id="916" w:name="_Toc534880505"/>
      <w:bookmarkStart w:id="917" w:name="_Toc534895237"/>
      <w:bookmarkStart w:id="918" w:name="_Toc534895954"/>
      <w:bookmarkStart w:id="919" w:name="_Toc534896508"/>
      <w:bookmarkStart w:id="920" w:name="_Toc534896901"/>
      <w:bookmarkStart w:id="921" w:name="_Toc534983297"/>
      <w:bookmarkStart w:id="922" w:name="_Toc534984831"/>
      <w:bookmarkStart w:id="923" w:name="_Toc535242923"/>
      <w:bookmarkStart w:id="924" w:name="_Toc535243275"/>
      <w:bookmarkStart w:id="925" w:name="_Toc535245058"/>
      <w:bookmarkStart w:id="926" w:name="_Toc535248182"/>
      <w:bookmarkStart w:id="927" w:name="_Toc535248599"/>
      <w:bookmarkStart w:id="928" w:name="_Toc535250078"/>
      <w:bookmarkStart w:id="929" w:name="_Toc535251258"/>
      <w:bookmarkStart w:id="930" w:name="_Toc535251799"/>
      <w:bookmarkStart w:id="931" w:name="_Toc535252153"/>
      <w:bookmarkStart w:id="932" w:name="_Toc535346221"/>
      <w:bookmarkStart w:id="933" w:name="_Toc535418748"/>
      <w:bookmarkStart w:id="934" w:name="_Toc535505050"/>
      <w:bookmarkStart w:id="935" w:name="_Toc535509370"/>
      <w:bookmarkStart w:id="936" w:name="_Toc535510063"/>
      <w:bookmarkStart w:id="937" w:name="_Toc535512816"/>
      <w:bookmarkStart w:id="938" w:name="_Toc535512905"/>
      <w:bookmarkStart w:id="939" w:name="_Toc535527929"/>
      <w:bookmarkStart w:id="940" w:name="_Toc535536134"/>
      <w:bookmarkStart w:id="941" w:name="_Toc535575127"/>
      <w:bookmarkStart w:id="942" w:name="_Toc535587585"/>
      <w:bookmarkStart w:id="943" w:name="_Toc535587842"/>
      <w:bookmarkStart w:id="944" w:name="_Toc535588527"/>
      <w:bookmarkStart w:id="945" w:name="_Toc535589754"/>
      <w:bookmarkStart w:id="946" w:name="_Toc535590218"/>
      <w:bookmarkStart w:id="947" w:name="_Toc535594648"/>
      <w:bookmarkStart w:id="948" w:name="_Toc535832329"/>
      <w:bookmarkStart w:id="949" w:name="_Toc535834265"/>
      <w:bookmarkStart w:id="950" w:name="_Toc535846101"/>
      <w:bookmarkStart w:id="951" w:name="_Toc535846293"/>
      <w:bookmarkStart w:id="952" w:name="_Toc535853017"/>
      <w:bookmarkStart w:id="953" w:name="_Toc535853264"/>
      <w:bookmarkStart w:id="954" w:name="_Toc535854158"/>
      <w:bookmarkStart w:id="955" w:name="_Toc535854684"/>
      <w:bookmarkStart w:id="956" w:name="_Toc535918648"/>
      <w:bookmarkStart w:id="957" w:name="_Toc535932511"/>
      <w:bookmarkStart w:id="958" w:name="_Toc535932603"/>
      <w:bookmarkStart w:id="959" w:name="_Toc535933434"/>
      <w:bookmarkStart w:id="960" w:name="_Toc535934326"/>
      <w:bookmarkStart w:id="961" w:name="_Toc535935077"/>
      <w:bookmarkStart w:id="962" w:name="_Toc535935853"/>
      <w:bookmarkStart w:id="963" w:name="_Toc535938388"/>
      <w:bookmarkStart w:id="964" w:name="_Toc535938737"/>
      <w:bookmarkStart w:id="965" w:name="_Toc535942423"/>
      <w:bookmarkStart w:id="966" w:name="_Toc535942660"/>
      <w:bookmarkStart w:id="967" w:name="_Toc535942882"/>
      <w:bookmarkStart w:id="968" w:name="_Toc535942978"/>
      <w:bookmarkStart w:id="969" w:name="_Toc535943074"/>
      <w:bookmarkStart w:id="970" w:name="_Toc535947823"/>
      <w:bookmarkStart w:id="971" w:name="_Toc536006877"/>
      <w:bookmarkStart w:id="972" w:name="_Toc536110508"/>
      <w:bookmarkStart w:id="973" w:name="_Toc536110884"/>
      <w:bookmarkStart w:id="974" w:name="_Toc536112103"/>
      <w:bookmarkStart w:id="975" w:name="_Toc536112423"/>
      <w:bookmarkStart w:id="976" w:name="_Toc536113308"/>
      <w:bookmarkStart w:id="977" w:name="_Toc536113520"/>
      <w:bookmarkStart w:id="978" w:name="_Toc536113732"/>
      <w:bookmarkStart w:id="979" w:name="_Toc536115031"/>
      <w:bookmarkStart w:id="980" w:name="_Toc536115301"/>
      <w:bookmarkStart w:id="981" w:name="_Toc536117491"/>
      <w:bookmarkStart w:id="982" w:name="_Toc536117706"/>
      <w:bookmarkStart w:id="983" w:name="_Toc536118727"/>
      <w:bookmarkStart w:id="984" w:name="_Toc536120019"/>
      <w:bookmarkStart w:id="985" w:name="_Toc536120235"/>
      <w:bookmarkStart w:id="986" w:name="_Toc536127297"/>
      <w:bookmarkStart w:id="987" w:name="_Toc536127514"/>
      <w:bookmarkStart w:id="988" w:name="_Toc536128298"/>
      <w:bookmarkStart w:id="989" w:name="_Toc536129421"/>
      <w:bookmarkStart w:id="990" w:name="_Toc536129639"/>
      <w:bookmarkStart w:id="991" w:name="_Toc536129860"/>
      <w:bookmarkStart w:id="992" w:name="_Toc536130083"/>
      <w:bookmarkStart w:id="993" w:name="_Toc536130309"/>
      <w:bookmarkStart w:id="994" w:name="_Toc536130545"/>
      <w:bookmarkStart w:id="995" w:name="_Toc536131239"/>
      <w:bookmarkStart w:id="996" w:name="_Toc536131500"/>
      <w:bookmarkStart w:id="997" w:name="_Toc536199913"/>
      <w:bookmarkStart w:id="998" w:name="_Toc536200160"/>
      <w:bookmarkStart w:id="999" w:name="_Toc536200655"/>
      <w:bookmarkStart w:id="1000" w:name="_Toc536200903"/>
      <w:bookmarkStart w:id="1001" w:name="_Toc536201150"/>
      <w:bookmarkStart w:id="1002" w:name="_Toc536201397"/>
      <w:bookmarkStart w:id="1003" w:name="_Toc536202312"/>
      <w:bookmarkStart w:id="1004" w:name="_Toc536203683"/>
      <w:bookmarkStart w:id="1005" w:name="_Toc536203929"/>
      <w:bookmarkStart w:id="1006" w:name="_Toc536204175"/>
      <w:bookmarkStart w:id="1007" w:name="_Toc536539323"/>
      <w:bookmarkStart w:id="1008" w:name="_Toc536539576"/>
      <w:bookmarkStart w:id="1009" w:name="_Toc536543352"/>
      <w:bookmarkStart w:id="1010" w:name="_Toc536543606"/>
      <w:bookmarkStart w:id="1011" w:name="_Toc536544497"/>
      <w:bookmarkStart w:id="1012" w:name="_Toc536545437"/>
      <w:bookmarkStart w:id="1013" w:name="_Toc536546588"/>
      <w:bookmarkStart w:id="1014" w:name="_Toc536626884"/>
      <w:bookmarkStart w:id="1015" w:name="_Toc536725963"/>
      <w:bookmarkStart w:id="1016" w:name="_Toc536741059"/>
      <w:bookmarkStart w:id="1017" w:name="_Toc536741316"/>
      <w:bookmarkStart w:id="1018" w:name="_Toc536741572"/>
      <w:bookmarkStart w:id="1019" w:name="_Toc536784631"/>
      <w:bookmarkStart w:id="1020" w:name="_Toc536797526"/>
      <w:bookmarkStart w:id="1021" w:name="_Toc536797789"/>
      <w:bookmarkStart w:id="1022" w:name="_Toc536798186"/>
      <w:bookmarkStart w:id="1023" w:name="_Toc536798441"/>
      <w:bookmarkStart w:id="1024" w:name="_Toc536798696"/>
      <w:bookmarkStart w:id="1025" w:name="_Toc536800399"/>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26" w:name="_Toc533768837"/>
      <w:bookmarkStart w:id="1027" w:name="_Toc533769136"/>
      <w:bookmarkStart w:id="1028" w:name="_Toc533769308"/>
      <w:bookmarkStart w:id="1029" w:name="_Toc533769360"/>
      <w:bookmarkStart w:id="1030" w:name="_Toc533769759"/>
      <w:bookmarkStart w:id="1031" w:name="_Toc533771820"/>
      <w:bookmarkStart w:id="1032" w:name="_Toc533772308"/>
      <w:bookmarkStart w:id="1033" w:name="_Toc533774380"/>
      <w:bookmarkStart w:id="1034" w:name="_Toc533775572"/>
      <w:bookmarkStart w:id="1035" w:name="_Toc533776216"/>
      <w:bookmarkStart w:id="1036" w:name="_Toc533776343"/>
      <w:bookmarkStart w:id="1037" w:name="_Toc533777568"/>
      <w:bookmarkStart w:id="1038" w:name="_Toc534279476"/>
      <w:bookmarkStart w:id="1039" w:name="_Toc534279574"/>
      <w:bookmarkStart w:id="1040" w:name="_Toc534279652"/>
      <w:bookmarkStart w:id="1041" w:name="_Toc534290948"/>
      <w:bookmarkStart w:id="1042" w:name="_Toc534293230"/>
      <w:bookmarkStart w:id="1043" w:name="_Toc534293514"/>
      <w:bookmarkStart w:id="1044" w:name="_Toc534293592"/>
      <w:bookmarkStart w:id="1045" w:name="_Toc534387891"/>
      <w:bookmarkStart w:id="1046" w:name="_Toc534410862"/>
      <w:bookmarkStart w:id="1047" w:name="_Toc534620776"/>
      <w:bookmarkStart w:id="1048" w:name="_Toc534621262"/>
      <w:bookmarkStart w:id="1049" w:name="_Toc534621367"/>
      <w:bookmarkStart w:id="1050" w:name="_Toc534621474"/>
      <w:bookmarkStart w:id="1051" w:name="_Toc534625133"/>
      <w:bookmarkStart w:id="1052" w:name="_Toc534631433"/>
      <w:bookmarkStart w:id="1053" w:name="_Toc534631533"/>
      <w:bookmarkStart w:id="1054" w:name="_Toc534631886"/>
      <w:bookmarkStart w:id="1055" w:name="_Toc534632119"/>
      <w:bookmarkStart w:id="1056" w:name="_Toc534632331"/>
      <w:bookmarkStart w:id="1057" w:name="_Toc534632453"/>
      <w:bookmarkStart w:id="1058" w:name="_Toc534632552"/>
      <w:bookmarkStart w:id="1059" w:name="_Toc534633845"/>
      <w:bookmarkStart w:id="1060" w:name="_Toc534634189"/>
      <w:bookmarkStart w:id="1061" w:name="_Toc534634593"/>
      <w:bookmarkStart w:id="1062" w:name="_Toc534634968"/>
      <w:bookmarkStart w:id="1063" w:name="_Toc534635068"/>
      <w:bookmarkStart w:id="1064" w:name="_Toc534635168"/>
      <w:bookmarkStart w:id="1065" w:name="_Toc534635268"/>
      <w:bookmarkStart w:id="1066" w:name="_Toc534635368"/>
      <w:bookmarkStart w:id="1067" w:name="_Toc534635489"/>
      <w:bookmarkStart w:id="1068" w:name="_Toc534635588"/>
      <w:bookmarkStart w:id="1069" w:name="_Toc534636638"/>
      <w:bookmarkStart w:id="1070" w:name="_Toc534638266"/>
      <w:bookmarkStart w:id="1071" w:name="_Toc534638352"/>
      <w:bookmarkStart w:id="1072" w:name="_Toc534638719"/>
      <w:bookmarkStart w:id="1073" w:name="_Toc534640574"/>
      <w:bookmarkStart w:id="1074" w:name="_Toc534650384"/>
      <w:bookmarkStart w:id="1075" w:name="_Toc534707660"/>
      <w:bookmarkStart w:id="1076" w:name="_Toc534719965"/>
      <w:bookmarkStart w:id="1077" w:name="_Toc534720648"/>
      <w:bookmarkStart w:id="1078" w:name="_Toc534721420"/>
      <w:bookmarkStart w:id="1079" w:name="_Toc534723198"/>
      <w:bookmarkStart w:id="1080" w:name="_Toc534724110"/>
      <w:bookmarkStart w:id="1081" w:name="_Toc534724655"/>
      <w:bookmarkStart w:id="1082" w:name="_Toc534724959"/>
      <w:bookmarkStart w:id="1083" w:name="_Toc534725630"/>
      <w:bookmarkStart w:id="1084" w:name="_Toc534729713"/>
      <w:bookmarkStart w:id="1085" w:name="_Toc534792262"/>
      <w:bookmarkStart w:id="1086" w:name="_Toc534792911"/>
      <w:bookmarkStart w:id="1087" w:name="_Toc534793236"/>
      <w:bookmarkStart w:id="1088" w:name="_Toc534793994"/>
      <w:bookmarkStart w:id="1089" w:name="_Toc534794089"/>
      <w:bookmarkStart w:id="1090" w:name="_Toc534794186"/>
      <w:bookmarkStart w:id="1091" w:name="_Toc534796818"/>
      <w:bookmarkStart w:id="1092" w:name="_Toc534878074"/>
      <w:bookmarkStart w:id="1093" w:name="_Toc534878168"/>
      <w:bookmarkStart w:id="1094" w:name="_Toc534880506"/>
      <w:bookmarkStart w:id="1095" w:name="_Toc534895238"/>
      <w:bookmarkStart w:id="1096" w:name="_Toc534895955"/>
      <w:bookmarkStart w:id="1097" w:name="_Toc534896509"/>
      <w:bookmarkStart w:id="1098" w:name="_Toc534896902"/>
      <w:bookmarkStart w:id="1099" w:name="_Toc534983298"/>
      <w:bookmarkStart w:id="1100" w:name="_Toc534984832"/>
      <w:bookmarkStart w:id="1101" w:name="_Toc535242924"/>
      <w:bookmarkStart w:id="1102" w:name="_Toc535243276"/>
      <w:bookmarkStart w:id="1103" w:name="_Toc535245059"/>
      <w:bookmarkStart w:id="1104" w:name="_Toc535248183"/>
      <w:bookmarkStart w:id="1105" w:name="_Toc535248600"/>
      <w:bookmarkStart w:id="1106" w:name="_Toc535250079"/>
      <w:bookmarkStart w:id="1107" w:name="_Toc535251259"/>
      <w:bookmarkStart w:id="1108" w:name="_Toc535251800"/>
      <w:bookmarkStart w:id="1109" w:name="_Toc535252154"/>
      <w:bookmarkStart w:id="1110" w:name="_Toc535346222"/>
      <w:bookmarkStart w:id="1111" w:name="_Toc535418749"/>
      <w:bookmarkStart w:id="1112" w:name="_Toc535505051"/>
      <w:bookmarkStart w:id="1113" w:name="_Toc535509371"/>
      <w:bookmarkStart w:id="1114" w:name="_Toc535510064"/>
      <w:bookmarkStart w:id="1115" w:name="_Toc535512817"/>
      <w:bookmarkStart w:id="1116" w:name="_Toc535512906"/>
      <w:bookmarkStart w:id="1117" w:name="_Toc535527930"/>
      <w:bookmarkStart w:id="1118" w:name="_Toc535536135"/>
      <w:bookmarkStart w:id="1119" w:name="_Toc535575128"/>
      <w:bookmarkStart w:id="1120" w:name="_Toc535587586"/>
      <w:bookmarkStart w:id="1121" w:name="_Toc535587843"/>
      <w:bookmarkStart w:id="1122" w:name="_Toc535588528"/>
      <w:bookmarkStart w:id="1123" w:name="_Toc535589755"/>
      <w:bookmarkStart w:id="1124" w:name="_Toc535590219"/>
      <w:bookmarkStart w:id="1125" w:name="_Toc535594649"/>
      <w:bookmarkStart w:id="1126" w:name="_Toc535832330"/>
      <w:bookmarkStart w:id="1127" w:name="_Toc535834266"/>
      <w:bookmarkStart w:id="1128" w:name="_Toc535846102"/>
      <w:bookmarkStart w:id="1129" w:name="_Toc535846294"/>
      <w:bookmarkStart w:id="1130" w:name="_Toc535853018"/>
      <w:bookmarkStart w:id="1131" w:name="_Toc535853265"/>
      <w:bookmarkStart w:id="1132" w:name="_Toc535854159"/>
      <w:bookmarkStart w:id="1133" w:name="_Toc535854685"/>
      <w:bookmarkStart w:id="1134" w:name="_Toc535918649"/>
      <w:bookmarkStart w:id="1135" w:name="_Toc535932512"/>
      <w:bookmarkStart w:id="1136" w:name="_Toc535932604"/>
      <w:bookmarkStart w:id="1137" w:name="_Toc535933435"/>
      <w:bookmarkStart w:id="1138" w:name="_Toc535934327"/>
      <w:bookmarkStart w:id="1139" w:name="_Toc535935078"/>
      <w:bookmarkStart w:id="1140" w:name="_Toc535935854"/>
      <w:bookmarkStart w:id="1141" w:name="_Toc535938389"/>
      <w:bookmarkStart w:id="1142" w:name="_Toc535938738"/>
      <w:bookmarkStart w:id="1143" w:name="_Toc535942424"/>
      <w:bookmarkStart w:id="1144" w:name="_Toc535942661"/>
      <w:bookmarkStart w:id="1145" w:name="_Toc535942883"/>
      <w:bookmarkStart w:id="1146" w:name="_Toc535942979"/>
      <w:bookmarkStart w:id="1147" w:name="_Toc535943075"/>
      <w:bookmarkStart w:id="1148" w:name="_Toc535947824"/>
      <w:bookmarkStart w:id="1149" w:name="_Toc536006878"/>
      <w:bookmarkStart w:id="1150" w:name="_Toc536110509"/>
      <w:bookmarkStart w:id="1151" w:name="_Toc536110885"/>
      <w:bookmarkStart w:id="1152" w:name="_Toc536112104"/>
      <w:bookmarkStart w:id="1153" w:name="_Toc536112424"/>
      <w:bookmarkStart w:id="1154" w:name="_Toc536113309"/>
      <w:bookmarkStart w:id="1155" w:name="_Toc536113521"/>
      <w:bookmarkStart w:id="1156" w:name="_Toc536113733"/>
      <w:bookmarkStart w:id="1157" w:name="_Toc536115032"/>
      <w:bookmarkStart w:id="1158" w:name="_Toc536115302"/>
      <w:bookmarkStart w:id="1159" w:name="_Toc536117492"/>
      <w:bookmarkStart w:id="1160" w:name="_Toc536117707"/>
      <w:bookmarkStart w:id="1161" w:name="_Toc536118728"/>
      <w:bookmarkStart w:id="1162" w:name="_Toc536120020"/>
      <w:bookmarkStart w:id="1163" w:name="_Toc536120236"/>
      <w:bookmarkStart w:id="1164" w:name="_Toc536127298"/>
      <w:bookmarkStart w:id="1165" w:name="_Toc536127515"/>
      <w:bookmarkStart w:id="1166" w:name="_Toc536128299"/>
      <w:bookmarkStart w:id="1167" w:name="_Toc536129422"/>
      <w:bookmarkStart w:id="1168" w:name="_Toc536129640"/>
      <w:bookmarkStart w:id="1169" w:name="_Toc536129861"/>
      <w:bookmarkStart w:id="1170" w:name="_Toc536130084"/>
      <w:bookmarkStart w:id="1171" w:name="_Toc536130310"/>
      <w:bookmarkStart w:id="1172" w:name="_Toc536130546"/>
      <w:bookmarkStart w:id="1173" w:name="_Toc536131240"/>
      <w:bookmarkStart w:id="1174" w:name="_Toc536131501"/>
      <w:bookmarkStart w:id="1175" w:name="_Toc536199914"/>
      <w:bookmarkStart w:id="1176" w:name="_Toc536200161"/>
      <w:bookmarkStart w:id="1177" w:name="_Toc536200656"/>
      <w:bookmarkStart w:id="1178" w:name="_Toc536200904"/>
      <w:bookmarkStart w:id="1179" w:name="_Toc536201151"/>
      <w:bookmarkStart w:id="1180" w:name="_Toc536201398"/>
      <w:bookmarkStart w:id="1181" w:name="_Toc536202313"/>
      <w:bookmarkStart w:id="1182" w:name="_Toc536203684"/>
      <w:bookmarkStart w:id="1183" w:name="_Toc536203930"/>
      <w:bookmarkStart w:id="1184" w:name="_Toc536204176"/>
      <w:bookmarkStart w:id="1185" w:name="_Toc536539324"/>
      <w:bookmarkStart w:id="1186" w:name="_Toc536539577"/>
      <w:bookmarkStart w:id="1187" w:name="_Toc536543353"/>
      <w:bookmarkStart w:id="1188" w:name="_Toc536543607"/>
      <w:bookmarkStart w:id="1189" w:name="_Toc536544498"/>
      <w:bookmarkStart w:id="1190" w:name="_Toc536545438"/>
      <w:bookmarkStart w:id="1191" w:name="_Toc536546589"/>
      <w:bookmarkStart w:id="1192" w:name="_Toc536626885"/>
      <w:bookmarkStart w:id="1193" w:name="_Toc536725964"/>
      <w:bookmarkStart w:id="1194" w:name="_Toc536741060"/>
      <w:bookmarkStart w:id="1195" w:name="_Toc536741317"/>
      <w:bookmarkStart w:id="1196" w:name="_Toc536741573"/>
      <w:bookmarkStart w:id="1197" w:name="_Toc536784632"/>
      <w:bookmarkStart w:id="1198" w:name="_Toc536797527"/>
      <w:bookmarkStart w:id="1199" w:name="_Toc536797790"/>
      <w:bookmarkStart w:id="1200" w:name="_Toc536798187"/>
      <w:bookmarkStart w:id="1201" w:name="_Toc536798442"/>
      <w:bookmarkStart w:id="1202" w:name="_Toc536798697"/>
      <w:bookmarkStart w:id="1203" w:name="_Toc536800400"/>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04" w:name="_Toc534793237"/>
      <w:bookmarkStart w:id="1205" w:name="_Toc534793995"/>
      <w:bookmarkStart w:id="1206" w:name="_Toc534794090"/>
      <w:bookmarkStart w:id="1207" w:name="_Toc534794187"/>
      <w:bookmarkStart w:id="1208" w:name="_Toc534796819"/>
      <w:bookmarkStart w:id="1209" w:name="_Toc534878075"/>
      <w:bookmarkStart w:id="1210" w:name="_Toc534878169"/>
      <w:bookmarkStart w:id="1211" w:name="_Toc534880507"/>
      <w:bookmarkStart w:id="1212" w:name="_Toc534895239"/>
      <w:bookmarkStart w:id="1213" w:name="_Toc534895956"/>
      <w:bookmarkStart w:id="1214" w:name="_Toc534896510"/>
      <w:bookmarkStart w:id="1215" w:name="_Toc534896903"/>
      <w:bookmarkStart w:id="1216" w:name="_Toc534983299"/>
      <w:bookmarkStart w:id="1217" w:name="_Toc534984833"/>
      <w:bookmarkStart w:id="1218" w:name="_Toc535242925"/>
      <w:bookmarkStart w:id="1219" w:name="_Toc535243277"/>
      <w:bookmarkStart w:id="1220" w:name="_Toc535245060"/>
      <w:bookmarkStart w:id="1221" w:name="_Toc535248184"/>
      <w:bookmarkStart w:id="1222" w:name="_Toc535248601"/>
      <w:bookmarkStart w:id="1223" w:name="_Toc535250080"/>
      <w:bookmarkStart w:id="1224" w:name="_Toc535251260"/>
      <w:bookmarkStart w:id="1225" w:name="_Toc535251801"/>
      <w:bookmarkStart w:id="1226" w:name="_Toc535252155"/>
      <w:bookmarkStart w:id="1227" w:name="_Toc535346223"/>
      <w:bookmarkStart w:id="1228" w:name="_Toc535418750"/>
      <w:bookmarkStart w:id="1229" w:name="_Toc535505052"/>
      <w:bookmarkStart w:id="1230" w:name="_Toc535509372"/>
      <w:bookmarkStart w:id="1231" w:name="_Toc535510065"/>
      <w:bookmarkStart w:id="1232" w:name="_Toc535512818"/>
      <w:bookmarkStart w:id="1233" w:name="_Toc535512907"/>
      <w:bookmarkStart w:id="1234" w:name="_Toc535527931"/>
      <w:bookmarkStart w:id="1235" w:name="_Toc535536136"/>
      <w:bookmarkStart w:id="1236" w:name="_Toc535575129"/>
      <w:bookmarkStart w:id="1237" w:name="_Toc535587587"/>
      <w:bookmarkStart w:id="1238" w:name="_Toc535587844"/>
      <w:bookmarkStart w:id="1239" w:name="_Toc535588529"/>
      <w:bookmarkStart w:id="1240" w:name="_Toc535589756"/>
      <w:bookmarkStart w:id="1241" w:name="_Toc535590220"/>
      <w:bookmarkStart w:id="1242" w:name="_Toc535594650"/>
      <w:bookmarkStart w:id="1243" w:name="_Toc535832331"/>
      <w:bookmarkStart w:id="1244" w:name="_Toc535834267"/>
      <w:bookmarkStart w:id="1245" w:name="_Toc535846103"/>
      <w:bookmarkStart w:id="1246" w:name="_Toc535846295"/>
      <w:bookmarkStart w:id="1247" w:name="_Toc535853019"/>
      <w:bookmarkStart w:id="1248" w:name="_Toc535853266"/>
      <w:bookmarkStart w:id="1249" w:name="_Toc535854160"/>
      <w:bookmarkStart w:id="1250" w:name="_Toc535854686"/>
      <w:bookmarkStart w:id="1251" w:name="_Toc535918650"/>
      <w:bookmarkStart w:id="1252" w:name="_Toc535932513"/>
      <w:bookmarkStart w:id="1253" w:name="_Toc535932605"/>
      <w:bookmarkStart w:id="1254" w:name="_Toc535933436"/>
      <w:bookmarkStart w:id="1255" w:name="_Toc535934328"/>
      <w:bookmarkStart w:id="1256" w:name="_Toc535935079"/>
      <w:bookmarkStart w:id="1257" w:name="_Toc535935855"/>
      <w:bookmarkStart w:id="1258" w:name="_Toc535938390"/>
      <w:bookmarkStart w:id="1259" w:name="_Toc535938739"/>
      <w:bookmarkStart w:id="1260" w:name="_Toc535942425"/>
      <w:bookmarkStart w:id="1261" w:name="_Toc535942662"/>
      <w:bookmarkStart w:id="1262" w:name="_Toc535942884"/>
      <w:bookmarkStart w:id="1263" w:name="_Toc535942980"/>
      <w:bookmarkStart w:id="1264" w:name="_Toc535943076"/>
      <w:bookmarkStart w:id="1265" w:name="_Toc535947825"/>
      <w:bookmarkStart w:id="1266" w:name="_Toc536006879"/>
      <w:bookmarkStart w:id="1267" w:name="_Toc536110510"/>
      <w:bookmarkStart w:id="1268" w:name="_Toc536110886"/>
      <w:bookmarkStart w:id="1269" w:name="_Toc536112105"/>
      <w:bookmarkStart w:id="1270" w:name="_Toc536112425"/>
      <w:bookmarkStart w:id="1271" w:name="_Toc536113310"/>
      <w:bookmarkStart w:id="1272" w:name="_Toc536113522"/>
      <w:bookmarkStart w:id="1273" w:name="_Toc536113734"/>
      <w:bookmarkStart w:id="1274" w:name="_Toc536115033"/>
      <w:bookmarkStart w:id="1275" w:name="_Toc536115303"/>
      <w:bookmarkStart w:id="1276" w:name="_Toc536117493"/>
      <w:bookmarkStart w:id="1277" w:name="_Toc536117708"/>
      <w:bookmarkStart w:id="1278" w:name="_Toc536118729"/>
      <w:bookmarkStart w:id="1279" w:name="_Toc536120021"/>
      <w:bookmarkStart w:id="1280" w:name="_Toc536120237"/>
      <w:bookmarkStart w:id="1281" w:name="_Toc536127299"/>
      <w:bookmarkStart w:id="1282" w:name="_Toc536127516"/>
      <w:bookmarkStart w:id="1283" w:name="_Toc536128300"/>
      <w:bookmarkStart w:id="1284" w:name="_Toc536129423"/>
      <w:bookmarkStart w:id="1285" w:name="_Toc536129641"/>
      <w:bookmarkStart w:id="1286" w:name="_Toc536129862"/>
      <w:bookmarkStart w:id="1287" w:name="_Toc536130085"/>
      <w:bookmarkStart w:id="1288" w:name="_Toc536130311"/>
      <w:bookmarkStart w:id="1289" w:name="_Toc536130547"/>
      <w:bookmarkStart w:id="1290" w:name="_Toc536131241"/>
      <w:bookmarkStart w:id="1291" w:name="_Toc536131502"/>
      <w:bookmarkStart w:id="1292" w:name="_Toc536199915"/>
      <w:bookmarkStart w:id="1293" w:name="_Toc536200162"/>
      <w:bookmarkStart w:id="1294" w:name="_Toc536200657"/>
      <w:bookmarkStart w:id="1295" w:name="_Toc536200905"/>
      <w:bookmarkStart w:id="1296" w:name="_Toc536201152"/>
      <w:bookmarkStart w:id="1297" w:name="_Toc536201399"/>
      <w:bookmarkStart w:id="1298" w:name="_Toc536202314"/>
      <w:bookmarkStart w:id="1299" w:name="_Toc536203685"/>
      <w:bookmarkStart w:id="1300" w:name="_Toc536203931"/>
      <w:bookmarkStart w:id="1301" w:name="_Toc536204177"/>
      <w:bookmarkStart w:id="1302" w:name="_Toc536539325"/>
      <w:bookmarkStart w:id="1303" w:name="_Toc536539578"/>
      <w:bookmarkStart w:id="1304" w:name="_Toc536543354"/>
      <w:bookmarkStart w:id="1305" w:name="_Toc536543608"/>
      <w:bookmarkStart w:id="1306" w:name="_Toc536544499"/>
      <w:bookmarkStart w:id="1307" w:name="_Toc536545439"/>
      <w:bookmarkStart w:id="1308" w:name="_Toc536546590"/>
      <w:bookmarkStart w:id="1309" w:name="_Toc536626886"/>
      <w:bookmarkStart w:id="1310" w:name="_Toc536725965"/>
      <w:bookmarkStart w:id="1311" w:name="_Toc536741061"/>
      <w:bookmarkStart w:id="1312" w:name="_Toc536741318"/>
      <w:bookmarkStart w:id="1313" w:name="_Toc536741574"/>
      <w:bookmarkStart w:id="1314" w:name="_Toc536784633"/>
      <w:bookmarkStart w:id="1315" w:name="_Toc536797528"/>
      <w:bookmarkStart w:id="1316" w:name="_Toc536797791"/>
      <w:bookmarkStart w:id="1317" w:name="_Toc536798188"/>
      <w:bookmarkStart w:id="1318" w:name="_Toc536798443"/>
      <w:bookmarkStart w:id="1319" w:name="_Toc536798698"/>
      <w:bookmarkStart w:id="1320" w:name="_Toc536800401"/>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1706BCAC" w14:textId="09ADD96C" w:rsidR="008F23B1" w:rsidRDefault="006C2BAC" w:rsidP="00A07716">
      <w:pPr>
        <w:pStyle w:val="Titre2"/>
        <w:spacing w:after="240"/>
        <w:ind w:left="708" w:hanging="578"/>
      </w:pPr>
      <w:bookmarkStart w:id="1321" w:name="_Toc536800402"/>
      <w:r>
        <w:t>M</w:t>
      </w:r>
      <w:r w:rsidR="008F23B1" w:rsidRPr="00170752">
        <w:t>odèle thermomécanique des rotors</w:t>
      </w:r>
      <w:bookmarkEnd w:id="1321"/>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74254F" w:rsidRPr="0074254F">
        <w:rPr>
          <w:b/>
          <w:iCs/>
        </w:rPr>
        <w:t xml:space="preserve">Figure </w:t>
      </w:r>
      <w:r w:rsidR="0074254F" w:rsidRPr="0074254F">
        <w:rPr>
          <w:b/>
          <w:iCs/>
          <w:noProof/>
        </w:rPr>
        <w:t>3.1</w:t>
      </w:r>
      <w:r w:rsidR="0074254F" w:rsidRPr="0074254F">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322" w:name="_Ref533769151"/>
      <w:bookmarkStart w:id="1323" w:name="_Toc536112209"/>
      <w:bookmarkStart w:id="1324"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2"/>
      <w:r>
        <w:rPr>
          <w:rFonts w:ascii="Calibri" w:eastAsia="Times New Roman" w:hAnsi="Calibri" w:cs="Times New Roman"/>
          <w:i w:val="0"/>
          <w:iCs w:val="0"/>
          <w:color w:val="auto"/>
          <w:sz w:val="22"/>
          <w:szCs w:val="20"/>
          <w:lang w:eastAsia="fr-FR"/>
        </w:rPr>
        <w:t xml:space="preserve"> : déformation thermique de rotor </w:t>
      </w:r>
      <w:bookmarkEnd w:id="1323"/>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74254F">
        <w:rPr>
          <w:rFonts w:ascii="Calibri" w:eastAsia="Times New Roman" w:hAnsi="Calibri" w:cs="Times New Roman"/>
          <w:b/>
          <w:i w:val="0"/>
          <w:iCs w:val="0"/>
          <w:color w:val="auto"/>
          <w:sz w:val="22"/>
          <w:szCs w:val="20"/>
          <w:lang w:eastAsia="fr-FR"/>
        </w:rPr>
        <w:t>[28]</w:t>
      </w:r>
      <w:bookmarkEnd w:id="1324"/>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325" w:name="_Toc536800403"/>
      <w:r>
        <w:lastRenderedPageBreak/>
        <w:t>M</w:t>
      </w:r>
      <w:r w:rsidR="008F23B1">
        <w:t>odèle thermique linéaire</w:t>
      </w:r>
      <w:bookmarkEnd w:id="1325"/>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74254F">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769FB"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2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326"/>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74254F" w:rsidRPr="0074254F">
        <w:rPr>
          <w:b/>
          <w:iCs/>
        </w:rPr>
        <w:t xml:space="preserve">Figure </w:t>
      </w:r>
      <w:r w:rsidR="0074254F" w:rsidRPr="0074254F">
        <w:rPr>
          <w:b/>
          <w:iCs/>
          <w:noProof/>
        </w:rPr>
        <w:t>3.1</w:t>
      </w:r>
      <w:r w:rsidR="0074254F" w:rsidRPr="0074254F">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769FB"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74254F">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327" w:name="_Toc536112271"/>
      <w:bookmarkStart w:id="1328"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327"/>
      <w:bookmarkEnd w:id="1328"/>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329" w:name="_Ref529545990"/>
      <w:bookmarkStart w:id="1330" w:name="_Toc536112210"/>
      <w:bookmarkStart w:id="1331"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29"/>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330"/>
      <w:bookmarkEnd w:id="1331"/>
    </w:p>
    <w:p w14:paraId="4EFFDEA6" w14:textId="7DFBBF4F" w:rsidR="008F23B1" w:rsidRPr="00C40A7A" w:rsidRDefault="008F23B1" w:rsidP="00192383">
      <w:pPr>
        <w:pStyle w:val="Titre4"/>
        <w:spacing w:before="240" w:after="240"/>
        <w:ind w:left="709" w:hanging="862"/>
      </w:pPr>
      <w:bookmarkStart w:id="1332" w:name="_Ref533776278"/>
      <w:r>
        <w:t>Intégration numérique</w:t>
      </w:r>
      <w:bookmarkEnd w:id="1332"/>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74254F">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74254F">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769FB"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3" w:name="_Ref529547194"/>
            <w:r w:rsidRPr="005600FC">
              <w:rPr>
                <w:rFonts w:ascii="Times New Roman" w:eastAsia="Times New Roman" w:hAnsi="Times New Roman"/>
                <w:b/>
                <w:iCs w:val="0"/>
                <w:color w:val="auto"/>
                <w:sz w:val="22"/>
                <w:szCs w:val="22"/>
                <w:lang w:eastAsia="fr-FR"/>
              </w:rPr>
              <w:t xml:space="preserve"> </w:t>
            </w:r>
            <w:bookmarkEnd w:id="1333"/>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74254F">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74254F">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769FB"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74254F">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769FB"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34" w:name="_Ref529548381"/>
            <w:r w:rsidRPr="005600FC">
              <w:rPr>
                <w:rFonts w:ascii="Times New Roman" w:eastAsia="Times New Roman" w:hAnsi="Times New Roman"/>
                <w:b/>
                <w:iCs w:val="0"/>
                <w:color w:val="auto"/>
                <w:sz w:val="22"/>
                <w:szCs w:val="22"/>
                <w:lang w:eastAsia="fr-FR"/>
              </w:rPr>
              <w:t xml:space="preserve"> </w:t>
            </w:r>
            <w:bookmarkEnd w:id="133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74254F">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35"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1335"/>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74254F">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F769FB"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769FB"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74254F" w:rsidRPr="0074254F">
        <w:rPr>
          <w:b/>
          <w:iCs/>
        </w:rPr>
        <w:t xml:space="preserve">Tableau </w:t>
      </w:r>
      <w:r w:rsidR="0074254F" w:rsidRPr="0074254F">
        <w:rPr>
          <w:b/>
          <w:iCs/>
          <w:noProof/>
        </w:rPr>
        <w:t>3.1</w:t>
      </w:r>
      <w:r w:rsidR="0074254F" w:rsidRPr="0074254F">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74254F">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36" w:name="_Ref530004758"/>
      <w:bookmarkStart w:id="1337" w:name="_Toc536112272"/>
      <w:bookmarkStart w:id="1338"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36"/>
      <w:r w:rsidRPr="00AE331A">
        <w:rPr>
          <w:rFonts w:ascii="Calibri" w:eastAsia="Times New Roman" w:hAnsi="Calibri" w:cs="Times New Roman"/>
          <w:i w:val="0"/>
          <w:iCs w:val="0"/>
          <w:color w:val="auto"/>
          <w:sz w:val="22"/>
          <w:szCs w:val="20"/>
          <w:lang w:eastAsia="fr-FR"/>
        </w:rPr>
        <w:t> : Ordres de grandeur du coefficient de dilatation thermique</w:t>
      </w:r>
      <w:bookmarkEnd w:id="1337"/>
      <w:bookmarkEnd w:id="1338"/>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769FB"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74254F">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F769FB"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9" w:name="_Ref535846162"/>
            <w:r w:rsidRPr="00222B71">
              <w:rPr>
                <w:rFonts w:ascii="Calibri" w:eastAsia="Times New Roman" w:hAnsi="Calibri" w:cs="Times New Roman"/>
                <w:i w:val="0"/>
                <w:iCs w:val="0"/>
                <w:color w:val="auto"/>
                <w:sz w:val="22"/>
                <w:szCs w:val="20"/>
                <w:lang w:eastAsia="fr-FR"/>
              </w:rPr>
              <w:t xml:space="preserve"> </w:t>
            </w:r>
            <w:bookmarkEnd w:id="1339"/>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F769FB"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40" w:name="_Toc536112211"/>
      <w:bookmarkStart w:id="1341"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40"/>
      <w:bookmarkEnd w:id="1341"/>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74254F" w:rsidRPr="0074254F">
        <w:rPr>
          <w:b/>
          <w:iCs/>
        </w:rPr>
        <w:t xml:space="preserve">Figure </w:t>
      </w:r>
      <w:r w:rsidR="0074254F" w:rsidRPr="0074254F">
        <w:rPr>
          <w:b/>
          <w:iCs/>
          <w:noProof/>
        </w:rPr>
        <w:t>3.1</w:t>
      </w:r>
      <w:r w:rsidR="0074254F" w:rsidRPr="0074254F">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42" w:name="_Ref530004549"/>
      <w:bookmarkStart w:id="1343" w:name="_Toc536112212"/>
      <w:bookmarkStart w:id="1344"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43"/>
      <w:bookmarkEnd w:id="1344"/>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74254F" w:rsidRPr="0074254F">
        <w:rPr>
          <w:b/>
          <w:iCs/>
        </w:rPr>
        <w:t xml:space="preserve">Figure </w:t>
      </w:r>
      <w:r w:rsidR="0074254F" w:rsidRPr="0074254F">
        <w:rPr>
          <w:b/>
          <w:iCs/>
          <w:noProof/>
        </w:rPr>
        <w:t>3.1</w:t>
      </w:r>
      <w:r w:rsidR="0074254F" w:rsidRPr="0074254F">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45" w:name="_Ref530003394"/>
      <w:bookmarkStart w:id="1346" w:name="_Toc536112213"/>
      <w:bookmarkStart w:id="1347"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45"/>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46"/>
      <w:bookmarkEnd w:id="1347"/>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769FB"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74254F">
        <w:rPr>
          <w:b/>
        </w:rPr>
        <w:t>3.3</w:t>
      </w:r>
      <w:r w:rsidR="0085283A" w:rsidRPr="0085283A">
        <w:rPr>
          <w:b/>
        </w:rPr>
        <w:fldChar w:fldCharType="end"/>
      </w:r>
      <w:r>
        <w:t>.</w:t>
      </w:r>
    </w:p>
    <w:p w14:paraId="233DAF58" w14:textId="191B1C43" w:rsidR="008F23B1" w:rsidRDefault="00504245" w:rsidP="0027459D">
      <w:pPr>
        <w:pStyle w:val="Titre2"/>
        <w:ind w:left="567"/>
      </w:pPr>
      <w:bookmarkStart w:id="1348" w:name="_Toc536800405"/>
      <w:r>
        <w:t>M</w:t>
      </w:r>
      <w:r w:rsidR="008F23B1">
        <w:t>odèles dynamiques des rotors</w:t>
      </w:r>
      <w:bookmarkEnd w:id="1348"/>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49" w:name="_Toc536800406"/>
      <w:r w:rsidRPr="00FE7BC5">
        <w:t xml:space="preserve">Rotor rigide à </w:t>
      </w:r>
      <w:r>
        <w:t>quatres degrés de</w:t>
      </w:r>
      <w:r w:rsidR="00232DB3">
        <w:t xml:space="preserve"> </w:t>
      </w:r>
      <w:r>
        <w:t>liberté</w:t>
      </w:r>
      <w:bookmarkEnd w:id="1349"/>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74254F">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74254F" w:rsidRPr="0074254F">
        <w:rPr>
          <w:b/>
        </w:rPr>
        <w:t xml:space="preserve">Figure </w:t>
      </w:r>
      <w:r w:rsidR="0074254F" w:rsidRPr="0074254F">
        <w:rPr>
          <w:b/>
          <w:iCs/>
          <w:noProof/>
        </w:rPr>
        <w:t>3.2</w:t>
      </w:r>
      <w:r w:rsidR="0074254F" w:rsidRPr="0074254F">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769FB"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769FB"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769FB"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769FB"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0" w:name="_Ref527451513"/>
            <w:r w:rsidRPr="001C390D">
              <w:rPr>
                <w:rFonts w:ascii="Calibri" w:eastAsia="Times New Roman" w:hAnsi="Calibri" w:cs="Times New Roman"/>
                <w:i w:val="0"/>
                <w:iCs w:val="0"/>
                <w:color w:val="auto"/>
                <w:sz w:val="22"/>
                <w:szCs w:val="20"/>
                <w:lang w:eastAsia="fr-FR"/>
              </w:rPr>
              <w:t xml:space="preserve"> </w:t>
            </w:r>
            <w:bookmarkEnd w:id="1350"/>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51" w:name="_Ref527447015"/>
      <w:bookmarkStart w:id="1352" w:name="_Toc536112214"/>
      <w:bookmarkStart w:id="1353"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1"/>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52"/>
      <w:bookmarkEnd w:id="1353"/>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769FB"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4" w:name="_Ref535846348"/>
            <w:r w:rsidRPr="001C390D">
              <w:rPr>
                <w:rFonts w:ascii="Calibri" w:eastAsia="Times New Roman" w:hAnsi="Calibri" w:cs="Times New Roman"/>
                <w:i w:val="0"/>
                <w:iCs w:val="0"/>
                <w:color w:val="auto"/>
                <w:sz w:val="22"/>
                <w:szCs w:val="20"/>
                <w:lang w:eastAsia="fr-FR"/>
              </w:rPr>
              <w:t xml:space="preserve"> </w:t>
            </w:r>
            <w:bookmarkEnd w:id="1354"/>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74254F">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769FB"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769FB"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5" w:name="_Ref529996805"/>
            <w:r w:rsidRPr="001C390D">
              <w:rPr>
                <w:rFonts w:ascii="Calibri" w:eastAsia="Times New Roman" w:hAnsi="Calibri" w:cs="Times New Roman"/>
                <w:i w:val="0"/>
                <w:iCs w:val="0"/>
                <w:color w:val="auto"/>
                <w:sz w:val="22"/>
                <w:szCs w:val="20"/>
                <w:lang w:eastAsia="fr-FR"/>
              </w:rPr>
              <w:t xml:space="preserve"> </w:t>
            </w:r>
            <w:bookmarkEnd w:id="1355"/>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769FB"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769FB"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6" w:name="_Ref527450146"/>
            <w:r w:rsidRPr="001C390D">
              <w:rPr>
                <w:rFonts w:ascii="Calibri" w:eastAsia="Times New Roman" w:hAnsi="Calibri" w:cs="Times New Roman"/>
                <w:i w:val="0"/>
                <w:iCs w:val="0"/>
                <w:color w:val="auto"/>
                <w:sz w:val="22"/>
                <w:szCs w:val="20"/>
                <w:lang w:eastAsia="fr-FR"/>
              </w:rPr>
              <w:t xml:space="preserve"> </w:t>
            </w:r>
            <w:bookmarkEnd w:id="1356"/>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74254F">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769FB"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769FB"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7" w:name="_Ref527451487"/>
            <w:r w:rsidRPr="001C390D">
              <w:rPr>
                <w:rFonts w:ascii="Calibri" w:eastAsia="Times New Roman" w:hAnsi="Calibri" w:cs="Times New Roman"/>
                <w:i w:val="0"/>
                <w:iCs w:val="0"/>
                <w:color w:val="auto"/>
                <w:sz w:val="22"/>
                <w:szCs w:val="20"/>
                <w:lang w:eastAsia="fr-FR"/>
              </w:rPr>
              <w:t xml:space="preserve"> </w:t>
            </w:r>
            <w:bookmarkEnd w:id="1357"/>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74254F">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74254F">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8" w:name="_Ref532491934"/>
            <w:r w:rsidRPr="001C390D">
              <w:rPr>
                <w:rFonts w:ascii="Calibri" w:eastAsia="Times New Roman" w:hAnsi="Calibri" w:cs="Times New Roman"/>
                <w:i w:val="0"/>
                <w:iCs w:val="0"/>
                <w:color w:val="auto"/>
                <w:sz w:val="22"/>
                <w:szCs w:val="20"/>
                <w:lang w:eastAsia="fr-FR"/>
              </w:rPr>
              <w:t xml:space="preserve"> </w:t>
            </w:r>
            <w:bookmarkEnd w:id="1358"/>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59" w:name="_Toc536800407"/>
      <w:r w:rsidRPr="005C43B6">
        <w:t xml:space="preserve">Rotor flexible à </w:t>
      </w:r>
      <m:oMath>
        <m:r>
          <m:rPr>
            <m:sty m:val="bi"/>
          </m:rPr>
          <w:rPr>
            <w:rFonts w:ascii="Cambria Math" w:hAnsi="Cambria Math"/>
          </w:rPr>
          <m:t>N</m:t>
        </m:r>
      </m:oMath>
      <w:r w:rsidRPr="005C43B6">
        <w:t xml:space="preserve"> degrés de liberté</w:t>
      </w:r>
      <w:bookmarkEnd w:id="1359"/>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74254F">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74254F">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0" w:name="_Ref532491926"/>
            <w:r w:rsidRPr="001C390D">
              <w:rPr>
                <w:rFonts w:ascii="Calibri" w:eastAsia="Times New Roman" w:hAnsi="Calibri" w:cs="Times New Roman"/>
                <w:i w:val="0"/>
                <w:iCs w:val="0"/>
                <w:color w:val="auto"/>
                <w:sz w:val="22"/>
                <w:szCs w:val="20"/>
                <w:lang w:eastAsia="fr-FR"/>
              </w:rPr>
              <w:t xml:space="preserve"> </w:t>
            </w:r>
            <w:bookmarkEnd w:id="1360"/>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61" w:name="_Toc536800408"/>
      <w:r>
        <w:t>Méthode numérique d’intégration temporelles</w:t>
      </w:r>
      <w:bookmarkEnd w:id="1361"/>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74254F">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74254F">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74254F">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2" w:name="_Ref527642609"/>
            <w:r w:rsidRPr="001C390D">
              <w:rPr>
                <w:rFonts w:ascii="Calibri" w:eastAsia="Times New Roman" w:hAnsi="Calibri" w:cs="Times New Roman"/>
                <w:i w:val="0"/>
                <w:iCs w:val="0"/>
                <w:color w:val="auto"/>
                <w:sz w:val="22"/>
                <w:szCs w:val="20"/>
                <w:lang w:eastAsia="fr-FR"/>
              </w:rPr>
              <w:t xml:space="preserve"> </w:t>
            </w:r>
            <w:bookmarkEnd w:id="1362"/>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769FB"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769FB"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3" w:name="_Ref527644224"/>
            <w:r w:rsidRPr="001C390D">
              <w:rPr>
                <w:rFonts w:ascii="Calibri" w:eastAsia="Times New Roman" w:hAnsi="Calibri" w:cs="Times New Roman"/>
                <w:i w:val="0"/>
                <w:iCs w:val="0"/>
                <w:color w:val="auto"/>
                <w:sz w:val="22"/>
                <w:szCs w:val="20"/>
                <w:lang w:eastAsia="fr-FR"/>
              </w:rPr>
              <w:t xml:space="preserve"> </w:t>
            </w:r>
            <w:bookmarkEnd w:id="1363"/>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74254F">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64" w:name="_Ref527647596"/>
            <w:r w:rsidRPr="00F37648">
              <w:rPr>
                <w:rFonts w:eastAsiaTheme="minorEastAsia"/>
              </w:rPr>
              <w:t xml:space="preserve"> </w:t>
            </w:r>
            <w:bookmarkEnd w:id="1364"/>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769FB"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769FB"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74254F">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769FB"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65" w:name="_Ref532560710"/>
            <w:r w:rsidRPr="00F37648">
              <w:rPr>
                <w:rFonts w:eastAsiaTheme="minorEastAsia"/>
              </w:rPr>
              <w:t xml:space="preserve"> </w:t>
            </w:r>
            <w:bookmarkEnd w:id="136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769FB"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769FB"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74254F">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769FB"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F769FB"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66" w:name="_Ref528070494"/>
      <w:bookmarkStart w:id="1367" w:name="_Toc536112215"/>
      <w:bookmarkStart w:id="1368"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6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67"/>
      <w:bookmarkEnd w:id="1368"/>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74254F" w:rsidRPr="0074254F">
        <w:rPr>
          <w:b/>
          <w:iCs/>
        </w:rPr>
        <w:t>Figure 3.2</w:t>
      </w:r>
      <w:r w:rsidR="0074254F" w:rsidRPr="0074254F">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69" w:name="_Ref533776247"/>
      <w:bookmarkStart w:id="1370" w:name="_Toc536800409"/>
      <w:r>
        <w:t>Vibration</w:t>
      </w:r>
      <w:r w:rsidR="00565E70">
        <w:t>s</w:t>
      </w:r>
      <w:r>
        <w:t xml:space="preserve"> synchrone</w:t>
      </w:r>
      <w:r w:rsidR="00565E70">
        <w:t>s</w:t>
      </w:r>
      <w:r>
        <w:t xml:space="preserve"> et solution</w:t>
      </w:r>
      <w:r w:rsidR="00565E70">
        <w:t>s</w:t>
      </w:r>
      <w:r>
        <w:t xml:space="preserve"> périodique</w:t>
      </w:r>
      <w:bookmarkEnd w:id="1369"/>
      <w:r w:rsidR="00565E70">
        <w:t>s</w:t>
      </w:r>
      <w:bookmarkEnd w:id="1370"/>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74254F">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769FB"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1" w:name="_Ref478549772"/>
            <w:bookmarkStart w:id="1372" w:name="_Ref478549690"/>
            <w:r w:rsidRPr="00737867">
              <w:rPr>
                <w:rFonts w:ascii="Times New Roman" w:eastAsia="Times New Roman" w:hAnsi="Times New Roman"/>
                <w:b/>
                <w:iCs w:val="0"/>
                <w:color w:val="auto"/>
                <w:sz w:val="22"/>
                <w:szCs w:val="22"/>
                <w:lang w:eastAsia="fr-FR"/>
              </w:rPr>
              <w:t xml:space="preserve"> </w:t>
            </w:r>
            <w:bookmarkEnd w:id="1371"/>
          </w:p>
        </w:tc>
        <w:bookmarkEnd w:id="1372"/>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74254F">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769FB"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3" w:name="_Ref532562776"/>
            <w:r>
              <w:rPr>
                <w:rFonts w:ascii="Times New Roman" w:eastAsia="Times New Roman" w:hAnsi="Times New Roman"/>
                <w:b/>
                <w:iCs w:val="0"/>
                <w:color w:val="auto"/>
                <w:sz w:val="22"/>
                <w:szCs w:val="22"/>
                <w:lang w:val="en-US" w:eastAsia="fr-FR"/>
              </w:rPr>
              <w:t xml:space="preserve"> </w:t>
            </w:r>
            <w:bookmarkEnd w:id="1373"/>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769FB"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4" w:name="_Ref507252382"/>
            <w:r w:rsidRPr="00BC5E15">
              <w:rPr>
                <w:rFonts w:ascii="Times New Roman" w:eastAsia="Times New Roman" w:hAnsi="Times New Roman"/>
                <w:b/>
                <w:iCs w:val="0"/>
                <w:color w:val="auto"/>
                <w:sz w:val="22"/>
                <w:szCs w:val="22"/>
                <w:lang w:eastAsia="fr-FR"/>
              </w:rPr>
              <w:t xml:space="preserve"> </w:t>
            </w:r>
            <w:bookmarkEnd w:id="1374"/>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769F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74254F">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74254F">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769FB"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5" w:name="_Ref528576979"/>
            <w:r w:rsidRPr="00CE7924">
              <w:rPr>
                <w:rFonts w:ascii="Times New Roman" w:eastAsia="Times New Roman" w:hAnsi="Times New Roman"/>
                <w:b/>
                <w:iCs w:val="0"/>
                <w:color w:val="auto"/>
                <w:sz w:val="22"/>
                <w:szCs w:val="22"/>
                <w:lang w:eastAsia="fr-FR"/>
              </w:rPr>
              <w:t xml:space="preserve"> </w:t>
            </w:r>
            <w:bookmarkEnd w:id="1375"/>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769F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6" w:name="_Ref528576952"/>
            <w:r>
              <w:rPr>
                <w:rFonts w:ascii="Times New Roman" w:eastAsia="Times New Roman" w:hAnsi="Times New Roman"/>
                <w:b/>
                <w:iCs w:val="0"/>
                <w:color w:val="auto"/>
                <w:sz w:val="22"/>
                <w:szCs w:val="22"/>
                <w:lang w:val="en-US" w:eastAsia="fr-FR"/>
              </w:rPr>
              <w:t xml:space="preserve"> </w:t>
            </w:r>
            <w:bookmarkEnd w:id="1376"/>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74254F">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769FB"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74254F" w:rsidRPr="0074254F">
        <w:rPr>
          <w:b/>
          <w:i/>
          <w:iCs/>
        </w:rPr>
        <w:t xml:space="preserve">Figure </w:t>
      </w:r>
      <w:r w:rsidR="0074254F" w:rsidRPr="0074254F">
        <w:rPr>
          <w:b/>
          <w:i/>
          <w:iCs/>
          <w:noProof/>
        </w:rPr>
        <w:t>3.2</w:t>
      </w:r>
      <w:r w:rsidR="0074254F" w:rsidRPr="0074254F">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74254F">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74254F">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77" w:name="_Ref528059593"/>
      <w:bookmarkStart w:id="1378" w:name="_Toc536112216"/>
      <w:bookmarkStart w:id="1379"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77"/>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78"/>
      <w:bookmarkEnd w:id="1379"/>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74254F" w:rsidRPr="0074254F">
        <w:rPr>
          <w:b/>
          <w:iCs/>
        </w:rPr>
        <w:t xml:space="preserve">Figure </w:t>
      </w:r>
      <w:r w:rsidR="0074254F" w:rsidRPr="0074254F">
        <w:rPr>
          <w:b/>
          <w:iCs/>
          <w:noProof/>
        </w:rPr>
        <w:t>3.2</w:t>
      </w:r>
      <w:r w:rsidR="0074254F" w:rsidRPr="0074254F">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80" w:name="_Ref535232690"/>
      <w:bookmarkStart w:id="1381" w:name="_Toc536112217"/>
      <w:bookmarkStart w:id="1382"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80"/>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81"/>
      <w:bookmarkEnd w:id="1382"/>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74254F">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769FB"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74254F" w:rsidRPr="0074254F">
        <w:rPr>
          <w:b/>
        </w:rPr>
        <w:t xml:space="preserve">Figure </w:t>
      </w:r>
      <w:r w:rsidR="0074254F" w:rsidRPr="0074254F">
        <w:rPr>
          <w:b/>
          <w:noProof/>
        </w:rPr>
        <w:t>3.2</w:t>
      </w:r>
      <w:r w:rsidR="0074254F" w:rsidRPr="0074254F">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83" w:name="_Ref528618353"/>
      <w:bookmarkStart w:id="1384" w:name="_Toc536112218"/>
      <w:bookmarkStart w:id="1385"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74254F">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74254F">
        <w:rPr>
          <w:noProof/>
        </w:rPr>
        <w:t>5</w:t>
      </w:r>
      <w:r w:rsidR="009F566C">
        <w:rPr>
          <w:noProof/>
        </w:rPr>
        <w:fldChar w:fldCharType="end"/>
      </w:r>
      <w:bookmarkEnd w:id="1383"/>
      <w:r>
        <w:t xml:space="preserve"> : </w:t>
      </w:r>
      <w:r w:rsidRPr="000F0B32">
        <w:t>Diagramme de l’algorithme classique pour trouver la solution périodique</w:t>
      </w:r>
      <w:bookmarkEnd w:id="1384"/>
      <w:bookmarkEnd w:id="1385"/>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86" w:name="_Ref533770770"/>
      <w:bookmarkStart w:id="1387" w:name="_Toc536800410"/>
      <w:r>
        <w:t>Modélisation du balourd thermique</w:t>
      </w:r>
      <w:bookmarkEnd w:id="1386"/>
      <w:bookmarkEnd w:id="1387"/>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74254F">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74254F">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88" w:name="_Ref535847826"/>
      <w:bookmarkStart w:id="1389" w:name="_Toc536112219"/>
      <w:bookmarkStart w:id="1390"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88"/>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89"/>
      <w:bookmarkEnd w:id="1390"/>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74254F" w:rsidRPr="0074254F">
        <w:rPr>
          <w:b/>
          <w:iCs/>
        </w:rPr>
        <w:t>Figure 3.3</w:t>
      </w:r>
      <w:r w:rsidR="0074254F" w:rsidRPr="0074254F">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91" w:name="_Ref536534158"/>
      <w:bookmarkStart w:id="1392" w:name="_Ref536534174"/>
      <w:bookmarkStart w:id="1393" w:name="_Toc536800411"/>
      <w:r>
        <w:t>Approche de</w:t>
      </w:r>
      <w:r w:rsidR="008F23B1">
        <w:t xml:space="preserve"> masse conconcentrée</w:t>
      </w:r>
      <w:bookmarkEnd w:id="1391"/>
      <w:bookmarkEnd w:id="1392"/>
      <w:bookmarkEnd w:id="1393"/>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74254F" w:rsidRPr="0074254F">
        <w:rPr>
          <w:b/>
        </w:rPr>
        <w:t xml:space="preserve">Figure </w:t>
      </w:r>
      <w:r w:rsidR="0074254F" w:rsidRPr="0074254F">
        <w:rPr>
          <w:b/>
          <w:iCs/>
          <w:noProof/>
        </w:rPr>
        <w:t>3.3</w:t>
      </w:r>
      <w:r w:rsidR="0074254F" w:rsidRPr="0074254F">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F769FB"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F769FB"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74254F">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F769FB"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4" w:name="_Ref536535907"/>
            <w:r w:rsidRPr="00222B71">
              <w:rPr>
                <w:rFonts w:ascii="Calibri" w:eastAsia="Times New Roman" w:hAnsi="Calibri" w:cs="Times New Roman"/>
                <w:i w:val="0"/>
                <w:iCs w:val="0"/>
                <w:color w:val="auto"/>
                <w:sz w:val="22"/>
                <w:szCs w:val="20"/>
                <w:lang w:eastAsia="fr-FR"/>
              </w:rPr>
              <w:t xml:space="preserve"> </w:t>
            </w:r>
            <w:bookmarkEnd w:id="1394"/>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95" w:name="_Ref536524018"/>
      <w:bookmarkStart w:id="1396"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95"/>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396"/>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74254F" w:rsidRPr="0074254F">
        <w:rPr>
          <w:b/>
        </w:rPr>
        <w:t>Figure 3.3</w:t>
      </w:r>
      <w:r w:rsidR="0074254F" w:rsidRPr="0074254F">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F769FB"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F769FB"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97" w:name="_Ref503981360"/>
      <w:bookmarkStart w:id="1398" w:name="_Toc536112220"/>
      <w:bookmarkStart w:id="1399"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97"/>
      <w:r w:rsidRPr="00BD0636">
        <w:rPr>
          <w:rFonts w:ascii="Calibri" w:eastAsia="Times New Roman" w:hAnsi="Calibri" w:cs="Times New Roman"/>
          <w:i w:val="0"/>
          <w:iCs w:val="0"/>
          <w:color w:val="auto"/>
          <w:sz w:val="22"/>
          <w:szCs w:val="20"/>
          <w:lang w:eastAsia="fr-FR"/>
        </w:rPr>
        <w:t> : défaut de la fibre neutre</w:t>
      </w:r>
      <w:bookmarkEnd w:id="1398"/>
      <w:bookmarkEnd w:id="1399"/>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F769FB"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F769FB"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400"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1" w:name="_Ref528586408"/>
            <w:r w:rsidRPr="00222B71">
              <w:rPr>
                <w:rFonts w:ascii="Calibri" w:eastAsia="Times New Roman" w:hAnsi="Calibri" w:cs="Times New Roman"/>
                <w:i w:val="0"/>
                <w:iCs w:val="0"/>
                <w:color w:val="auto"/>
                <w:sz w:val="22"/>
                <w:szCs w:val="20"/>
                <w:lang w:eastAsia="fr-FR"/>
              </w:rPr>
              <w:t xml:space="preserve"> </w:t>
            </w:r>
            <w:bookmarkEnd w:id="1401"/>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402" w:name="_Toc536800412"/>
      <w:r>
        <w:t>Approche de défaut</w:t>
      </w:r>
      <w:r w:rsidR="008F23B1">
        <w:t xml:space="preserve"> de la fibre neutre</w:t>
      </w:r>
      <w:bookmarkEnd w:id="1400"/>
      <w:bookmarkEnd w:id="1402"/>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769FB"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769FB"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769FB"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3" w:name="_Ref528591501"/>
            <w:r w:rsidRPr="00222B71">
              <w:rPr>
                <w:rFonts w:ascii="Calibri" w:eastAsia="Times New Roman" w:hAnsi="Calibri" w:cs="Times New Roman"/>
                <w:i w:val="0"/>
                <w:iCs w:val="0"/>
                <w:color w:val="auto"/>
                <w:sz w:val="22"/>
                <w:szCs w:val="20"/>
                <w:lang w:eastAsia="fr-FR"/>
              </w:rPr>
              <w:t xml:space="preserve"> </w:t>
            </w:r>
            <w:bookmarkEnd w:id="1403"/>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769FB"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F769FB"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F769FB"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4" w:name="_Ref532583633"/>
            <w:r w:rsidRPr="00222B71">
              <w:rPr>
                <w:rFonts w:ascii="Calibri" w:eastAsia="Times New Roman" w:hAnsi="Calibri" w:cs="Times New Roman"/>
                <w:i w:val="0"/>
                <w:iCs w:val="0"/>
                <w:color w:val="auto"/>
                <w:sz w:val="22"/>
                <w:szCs w:val="20"/>
                <w:lang w:eastAsia="fr-FR"/>
              </w:rPr>
              <w:t xml:space="preserve"> </w:t>
            </w:r>
            <w:bookmarkEnd w:id="1404"/>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74254F">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769FB"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405" w:name="_Toc536800413"/>
      <w:r w:rsidRPr="006F3AB9">
        <w:rPr>
          <w:sz w:val="24"/>
        </w:rPr>
        <w:t>Conclusion</w:t>
      </w:r>
      <w:bookmarkEnd w:id="1405"/>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406" w:name="_Toc536800414"/>
      <w:r>
        <w:lastRenderedPageBreak/>
        <w:t>Chapitre 4</w:t>
      </w:r>
      <w:r w:rsidR="00B431E6">
        <w:t xml:space="preserve"> : </w:t>
      </w:r>
      <w:r>
        <w:br/>
      </w:r>
      <w:r w:rsidR="00B431E6">
        <w:t>Simulations numériques</w:t>
      </w:r>
      <w:bookmarkEnd w:id="1406"/>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407" w:name="_Toc533772322"/>
      <w:bookmarkStart w:id="1408" w:name="_Toc533774394"/>
      <w:bookmarkStart w:id="1409" w:name="_Toc533775586"/>
      <w:bookmarkStart w:id="1410" w:name="_Toc533776230"/>
      <w:bookmarkStart w:id="1411" w:name="_Toc533776357"/>
      <w:bookmarkStart w:id="1412" w:name="_Toc533777582"/>
      <w:bookmarkStart w:id="1413" w:name="_Toc534279490"/>
      <w:bookmarkStart w:id="1414" w:name="_Toc534279588"/>
      <w:bookmarkStart w:id="1415" w:name="_Toc534279666"/>
      <w:bookmarkStart w:id="1416" w:name="_Toc534290962"/>
      <w:bookmarkStart w:id="1417" w:name="_Toc534293244"/>
      <w:bookmarkStart w:id="1418" w:name="_Toc534293528"/>
      <w:bookmarkStart w:id="1419" w:name="_Toc534293606"/>
      <w:bookmarkStart w:id="1420" w:name="_Toc534387905"/>
      <w:bookmarkStart w:id="1421" w:name="_Toc534410876"/>
      <w:bookmarkStart w:id="1422" w:name="_Toc534620790"/>
      <w:bookmarkStart w:id="1423" w:name="_Toc534621276"/>
      <w:bookmarkStart w:id="1424" w:name="_Toc534621381"/>
      <w:bookmarkStart w:id="1425" w:name="_Toc534621488"/>
      <w:bookmarkStart w:id="1426" w:name="_Toc534625147"/>
      <w:bookmarkStart w:id="1427" w:name="_Toc534631447"/>
      <w:bookmarkStart w:id="1428" w:name="_Toc534631547"/>
      <w:bookmarkStart w:id="1429" w:name="_Toc534631900"/>
      <w:bookmarkStart w:id="1430" w:name="_Toc534632133"/>
      <w:bookmarkStart w:id="1431" w:name="_Toc534632345"/>
      <w:bookmarkStart w:id="1432" w:name="_Toc534632467"/>
      <w:bookmarkStart w:id="1433" w:name="_Toc534632566"/>
      <w:bookmarkStart w:id="1434" w:name="_Toc534633859"/>
      <w:bookmarkStart w:id="1435" w:name="_Toc534634203"/>
      <w:bookmarkStart w:id="1436" w:name="_Toc534634607"/>
      <w:bookmarkStart w:id="1437" w:name="_Toc534634982"/>
      <w:bookmarkStart w:id="1438" w:name="_Toc534635082"/>
      <w:bookmarkStart w:id="1439" w:name="_Toc534635182"/>
      <w:bookmarkStart w:id="1440" w:name="_Toc534635282"/>
      <w:bookmarkStart w:id="1441" w:name="_Toc534635382"/>
      <w:bookmarkStart w:id="1442" w:name="_Toc534635503"/>
      <w:bookmarkStart w:id="1443" w:name="_Toc534635602"/>
      <w:bookmarkStart w:id="1444" w:name="_Toc534636652"/>
      <w:bookmarkStart w:id="1445" w:name="_Toc534638280"/>
      <w:bookmarkStart w:id="1446" w:name="_Toc534638366"/>
      <w:bookmarkStart w:id="1447" w:name="_Toc534638733"/>
      <w:bookmarkStart w:id="1448" w:name="_Toc534640588"/>
      <w:bookmarkStart w:id="1449" w:name="_Toc534650398"/>
      <w:bookmarkStart w:id="1450" w:name="_Toc534707674"/>
      <w:bookmarkStart w:id="1451" w:name="_Toc534719979"/>
      <w:bookmarkStart w:id="1452" w:name="_Toc534720662"/>
      <w:bookmarkStart w:id="1453" w:name="_Toc534721434"/>
      <w:bookmarkStart w:id="1454" w:name="_Toc534723212"/>
      <w:bookmarkStart w:id="1455" w:name="_Toc534724124"/>
      <w:bookmarkStart w:id="1456" w:name="_Toc534724669"/>
      <w:bookmarkStart w:id="1457" w:name="_Toc534724973"/>
      <w:bookmarkStart w:id="1458" w:name="_Toc534725644"/>
      <w:bookmarkStart w:id="1459" w:name="_Toc534729727"/>
      <w:bookmarkStart w:id="1460" w:name="_Toc534792276"/>
      <w:bookmarkStart w:id="1461" w:name="_Toc534792925"/>
      <w:bookmarkStart w:id="1462" w:name="_Toc534793251"/>
      <w:bookmarkStart w:id="1463" w:name="_Toc534794009"/>
      <w:bookmarkStart w:id="1464" w:name="_Toc534794104"/>
      <w:bookmarkStart w:id="1465" w:name="_Toc534794201"/>
      <w:bookmarkStart w:id="1466" w:name="_Toc534796833"/>
      <w:bookmarkStart w:id="1467" w:name="_Toc534878089"/>
      <w:bookmarkStart w:id="1468" w:name="_Toc534878183"/>
      <w:bookmarkStart w:id="1469" w:name="_Toc534880521"/>
      <w:bookmarkStart w:id="1470" w:name="_Toc534895253"/>
      <w:bookmarkStart w:id="1471" w:name="_Toc534895970"/>
      <w:bookmarkStart w:id="1472" w:name="_Toc534896524"/>
      <w:bookmarkStart w:id="1473" w:name="_Toc534896917"/>
      <w:bookmarkStart w:id="1474" w:name="_Toc534983313"/>
      <w:bookmarkStart w:id="1475" w:name="_Toc534984847"/>
      <w:bookmarkStart w:id="1476" w:name="_Toc535242939"/>
      <w:bookmarkStart w:id="1477" w:name="_Toc535243291"/>
      <w:bookmarkStart w:id="1478" w:name="_Toc535245074"/>
      <w:bookmarkStart w:id="1479" w:name="_Toc535248198"/>
      <w:bookmarkStart w:id="1480" w:name="_Toc535248615"/>
      <w:bookmarkStart w:id="1481" w:name="_Toc535250094"/>
      <w:bookmarkStart w:id="1482" w:name="_Toc535251274"/>
      <w:bookmarkStart w:id="1483" w:name="_Toc535251815"/>
      <w:bookmarkStart w:id="1484" w:name="_Toc535252169"/>
      <w:bookmarkStart w:id="1485" w:name="_Toc535346237"/>
      <w:bookmarkStart w:id="1486" w:name="_Toc535418764"/>
      <w:bookmarkStart w:id="1487" w:name="_Toc535505066"/>
      <w:bookmarkStart w:id="1488" w:name="_Toc535509386"/>
      <w:bookmarkStart w:id="1489" w:name="_Toc535510079"/>
      <w:bookmarkStart w:id="1490" w:name="_Toc535512832"/>
      <w:bookmarkStart w:id="1491" w:name="_Toc535512921"/>
      <w:bookmarkStart w:id="1492" w:name="_Toc535527945"/>
      <w:bookmarkStart w:id="1493" w:name="_Toc535536150"/>
      <w:bookmarkStart w:id="1494" w:name="_Toc535575143"/>
      <w:bookmarkStart w:id="1495" w:name="_Toc535587601"/>
      <w:bookmarkStart w:id="1496" w:name="_Toc535587858"/>
      <w:bookmarkStart w:id="1497" w:name="_Toc535588543"/>
      <w:bookmarkStart w:id="1498" w:name="_Toc535589770"/>
      <w:bookmarkStart w:id="1499" w:name="_Toc535590234"/>
      <w:bookmarkStart w:id="1500" w:name="_Toc535594664"/>
      <w:bookmarkStart w:id="1501" w:name="_Toc535832345"/>
      <w:bookmarkStart w:id="1502" w:name="_Toc535834281"/>
      <w:bookmarkStart w:id="1503" w:name="_Toc535846117"/>
      <w:bookmarkStart w:id="1504" w:name="_Toc535846309"/>
      <w:bookmarkStart w:id="1505" w:name="_Toc535853033"/>
      <w:bookmarkStart w:id="1506" w:name="_Toc535853280"/>
      <w:bookmarkStart w:id="1507" w:name="_Toc535854174"/>
      <w:bookmarkStart w:id="1508" w:name="_Toc535854700"/>
      <w:bookmarkStart w:id="1509" w:name="_Toc535918664"/>
      <w:bookmarkStart w:id="1510" w:name="_Toc535932527"/>
      <w:bookmarkStart w:id="1511" w:name="_Toc535932619"/>
      <w:bookmarkStart w:id="1512" w:name="_Toc535933450"/>
      <w:bookmarkStart w:id="1513" w:name="_Toc535934342"/>
      <w:bookmarkStart w:id="1514" w:name="_Toc535935093"/>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515" w:name="_Toc534793252"/>
      <w:bookmarkStart w:id="1516" w:name="_Toc534794010"/>
      <w:bookmarkStart w:id="1517" w:name="_Toc534794105"/>
      <w:bookmarkStart w:id="1518" w:name="_Toc534794202"/>
      <w:bookmarkStart w:id="1519" w:name="_Toc534796834"/>
      <w:bookmarkStart w:id="1520" w:name="_Toc534878090"/>
      <w:bookmarkStart w:id="1521" w:name="_Toc534878184"/>
      <w:bookmarkStart w:id="1522" w:name="_Toc534880522"/>
      <w:bookmarkStart w:id="1523" w:name="_Toc534895254"/>
      <w:bookmarkStart w:id="1524" w:name="_Toc534895971"/>
      <w:bookmarkStart w:id="1525" w:name="_Toc534896525"/>
      <w:bookmarkStart w:id="1526" w:name="_Toc534896918"/>
      <w:bookmarkStart w:id="1527" w:name="_Toc534983314"/>
      <w:bookmarkStart w:id="1528" w:name="_Toc534984848"/>
      <w:bookmarkStart w:id="1529" w:name="_Toc535242940"/>
      <w:bookmarkStart w:id="1530" w:name="_Toc535243292"/>
      <w:bookmarkStart w:id="1531" w:name="_Toc535245075"/>
      <w:bookmarkStart w:id="1532" w:name="_Toc535248199"/>
      <w:bookmarkStart w:id="1533" w:name="_Toc535248616"/>
      <w:bookmarkStart w:id="1534" w:name="_Toc535250095"/>
      <w:bookmarkStart w:id="1535" w:name="_Toc535251275"/>
      <w:bookmarkStart w:id="1536" w:name="_Toc535251816"/>
      <w:bookmarkStart w:id="1537" w:name="_Toc535252170"/>
      <w:bookmarkStart w:id="1538" w:name="_Toc535346238"/>
      <w:bookmarkStart w:id="1539" w:name="_Toc535418765"/>
      <w:bookmarkStart w:id="1540" w:name="_Toc535505067"/>
      <w:bookmarkStart w:id="1541" w:name="_Toc535509387"/>
      <w:bookmarkStart w:id="1542" w:name="_Toc535510080"/>
      <w:bookmarkStart w:id="1543" w:name="_Toc535512833"/>
      <w:bookmarkStart w:id="1544" w:name="_Toc535512922"/>
      <w:bookmarkStart w:id="1545" w:name="_Toc535527946"/>
      <w:bookmarkStart w:id="1546" w:name="_Toc535536151"/>
      <w:bookmarkStart w:id="1547" w:name="_Toc535575144"/>
      <w:bookmarkStart w:id="1548" w:name="_Toc535587602"/>
      <w:bookmarkStart w:id="1549" w:name="_Toc535587859"/>
      <w:bookmarkStart w:id="1550" w:name="_Toc535588544"/>
      <w:bookmarkStart w:id="1551" w:name="_Toc535589771"/>
      <w:bookmarkStart w:id="1552" w:name="_Toc535590235"/>
      <w:bookmarkStart w:id="1553" w:name="_Toc535594665"/>
      <w:bookmarkStart w:id="1554" w:name="_Toc535832346"/>
      <w:bookmarkStart w:id="1555" w:name="_Toc535834282"/>
      <w:bookmarkStart w:id="1556" w:name="_Toc535846118"/>
      <w:bookmarkStart w:id="1557" w:name="_Toc535846310"/>
      <w:bookmarkStart w:id="1558" w:name="_Toc535853034"/>
      <w:bookmarkStart w:id="1559" w:name="_Toc535853281"/>
      <w:bookmarkStart w:id="1560" w:name="_Toc535854175"/>
      <w:bookmarkStart w:id="1561" w:name="_Toc535854701"/>
      <w:bookmarkStart w:id="1562" w:name="_Toc535918665"/>
      <w:bookmarkStart w:id="1563" w:name="_Toc535932528"/>
      <w:bookmarkStart w:id="1564" w:name="_Toc535932620"/>
      <w:bookmarkStart w:id="1565" w:name="_Toc535933451"/>
      <w:bookmarkStart w:id="1566" w:name="_Toc535934343"/>
      <w:bookmarkStart w:id="1567" w:name="_Toc535935094"/>
      <w:bookmarkStart w:id="1568" w:name="_Toc535935869"/>
      <w:bookmarkStart w:id="1569" w:name="_Toc535938404"/>
      <w:bookmarkStart w:id="1570" w:name="_Toc535938753"/>
      <w:bookmarkStart w:id="1571" w:name="_Toc535942439"/>
      <w:bookmarkStart w:id="1572" w:name="_Toc535942676"/>
      <w:bookmarkStart w:id="1573" w:name="_Toc535942898"/>
      <w:bookmarkStart w:id="1574" w:name="_Toc535942994"/>
      <w:bookmarkStart w:id="1575" w:name="_Toc535943090"/>
      <w:bookmarkStart w:id="1576" w:name="_Toc535947839"/>
      <w:bookmarkStart w:id="1577" w:name="_Toc536006893"/>
      <w:bookmarkStart w:id="1578" w:name="_Toc536110524"/>
      <w:bookmarkStart w:id="1579" w:name="_Toc536110900"/>
      <w:bookmarkStart w:id="1580" w:name="_Toc536112119"/>
      <w:bookmarkStart w:id="1581" w:name="_Toc536112439"/>
      <w:bookmarkStart w:id="1582" w:name="_Toc536113324"/>
      <w:bookmarkStart w:id="1583" w:name="_Toc536113536"/>
      <w:bookmarkStart w:id="1584" w:name="_Toc536113748"/>
      <w:bookmarkStart w:id="1585" w:name="_Toc536115047"/>
      <w:bookmarkStart w:id="1586" w:name="_Toc536115317"/>
      <w:bookmarkStart w:id="1587" w:name="_Toc536117507"/>
      <w:bookmarkStart w:id="1588" w:name="_Toc536117722"/>
      <w:bookmarkStart w:id="1589" w:name="_Toc536118743"/>
      <w:bookmarkStart w:id="1590" w:name="_Toc536120035"/>
      <w:bookmarkStart w:id="1591" w:name="_Toc536120251"/>
      <w:bookmarkStart w:id="1592" w:name="_Toc536127313"/>
      <w:bookmarkStart w:id="1593" w:name="_Toc536127530"/>
      <w:bookmarkStart w:id="1594" w:name="_Toc536128314"/>
      <w:bookmarkStart w:id="1595" w:name="_Toc536129437"/>
      <w:bookmarkStart w:id="1596" w:name="_Toc536129655"/>
      <w:bookmarkStart w:id="1597" w:name="_Toc536129876"/>
      <w:bookmarkStart w:id="1598" w:name="_Toc536130099"/>
      <w:bookmarkStart w:id="1599" w:name="_Toc536130325"/>
      <w:bookmarkStart w:id="1600" w:name="_Toc536130561"/>
      <w:bookmarkStart w:id="1601" w:name="_Toc536131255"/>
      <w:bookmarkStart w:id="1602" w:name="_Toc536131516"/>
      <w:bookmarkStart w:id="1603" w:name="_Toc536199929"/>
      <w:bookmarkStart w:id="1604" w:name="_Toc536200176"/>
      <w:bookmarkStart w:id="1605" w:name="_Toc536200671"/>
      <w:bookmarkStart w:id="1606" w:name="_Toc536200919"/>
      <w:bookmarkStart w:id="1607" w:name="_Toc536201166"/>
      <w:bookmarkStart w:id="1608" w:name="_Toc536201413"/>
      <w:bookmarkStart w:id="1609" w:name="_Toc536202328"/>
      <w:bookmarkStart w:id="1610" w:name="_Toc536203699"/>
      <w:bookmarkStart w:id="1611" w:name="_Toc536203945"/>
      <w:bookmarkStart w:id="1612" w:name="_Toc536204191"/>
      <w:bookmarkStart w:id="1613" w:name="_Toc536539339"/>
      <w:bookmarkStart w:id="1614" w:name="_Toc536539592"/>
      <w:bookmarkStart w:id="1615" w:name="_Toc536543368"/>
      <w:bookmarkStart w:id="1616" w:name="_Toc536543622"/>
      <w:bookmarkStart w:id="1617" w:name="_Toc536544513"/>
      <w:bookmarkStart w:id="1618" w:name="_Toc536545453"/>
      <w:bookmarkStart w:id="1619" w:name="_Toc536546604"/>
      <w:bookmarkStart w:id="1620" w:name="_Toc536626900"/>
      <w:bookmarkStart w:id="1621" w:name="_Toc536725979"/>
      <w:bookmarkStart w:id="1622" w:name="_Toc536741075"/>
      <w:bookmarkStart w:id="1623" w:name="_Toc536741332"/>
      <w:bookmarkStart w:id="1624" w:name="_Toc536741588"/>
      <w:bookmarkStart w:id="1625" w:name="_Toc536784647"/>
      <w:bookmarkStart w:id="1626" w:name="_Toc536797542"/>
      <w:bookmarkStart w:id="1627" w:name="_Toc536797805"/>
      <w:bookmarkStart w:id="1628" w:name="_Toc536798202"/>
      <w:bookmarkStart w:id="1629" w:name="_Toc536798457"/>
      <w:bookmarkStart w:id="1630" w:name="_Toc536798712"/>
      <w:bookmarkStart w:id="1631" w:name="_Toc536800415"/>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6C078B5F" w14:textId="77777777" w:rsidR="007B54E2" w:rsidRDefault="007B54E2" w:rsidP="007B54E2">
      <w:pPr>
        <w:pStyle w:val="Titre2"/>
        <w:ind w:left="709" w:hanging="709"/>
      </w:pPr>
      <w:bookmarkStart w:id="1632" w:name="_Toc534984849"/>
      <w:bookmarkStart w:id="1633" w:name="_Toc536800416"/>
      <w:bookmarkStart w:id="1634" w:name="_Toc534984850"/>
      <w:r>
        <w:t>Modèle transitoire et non linéaire de l’effet Morton</w:t>
      </w:r>
      <w:bookmarkEnd w:id="1632"/>
      <w:bookmarkEnd w:id="1633"/>
    </w:p>
    <w:p w14:paraId="7CC86699" w14:textId="54371251" w:rsidR="007B54E2" w:rsidRDefault="007B54E2" w:rsidP="00E52E30">
      <w:pPr>
        <w:pStyle w:val="Titre3"/>
        <w:spacing w:before="240" w:after="240"/>
        <w:ind w:left="709"/>
      </w:pPr>
      <w:bookmarkStart w:id="1635" w:name="_Toc536800417"/>
      <w:r>
        <w:t xml:space="preserve">Flux thermique </w:t>
      </w:r>
      <w:bookmarkEnd w:id="1634"/>
      <w:r>
        <w:t>moyen stationnaire</w:t>
      </w:r>
      <w:bookmarkEnd w:id="1635"/>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74254F" w:rsidRPr="0074254F">
        <w:rPr>
          <w:b/>
          <w:color w:val="000000" w:themeColor="text1"/>
        </w:rPr>
        <w:t xml:space="preserve">Figure </w:t>
      </w:r>
      <w:r w:rsidR="0074254F" w:rsidRPr="0074254F">
        <w:rPr>
          <w:b/>
          <w:noProof/>
        </w:rPr>
        <w:t>4.1</w:t>
      </w:r>
      <w:r w:rsidR="0074254F" w:rsidRPr="0074254F">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636" w:name="_Ref525135958"/>
      <w:bookmarkStart w:id="1637" w:name="_Toc536112221"/>
      <w:bookmarkStart w:id="1638"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1</w:t>
      </w:r>
      <w:r w:rsidR="0019727E">
        <w:rPr>
          <w:i w:val="0"/>
          <w:sz w:val="22"/>
        </w:rPr>
        <w:fldChar w:fldCharType="end"/>
      </w:r>
      <w:bookmarkEnd w:id="1636"/>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637"/>
      <w:bookmarkEnd w:id="1638"/>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F769FB"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39" w:name="_Ref525134360"/>
            <w:bookmarkStart w:id="1640"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41" w:name="_Ref535513450"/>
            <w:bookmarkStart w:id="1642" w:name="_Ref535513430"/>
            <w:bookmarkEnd w:id="1639"/>
            <w:r>
              <w:rPr>
                <w:rFonts w:eastAsiaTheme="minorHAnsi"/>
                <w:lang w:val="en-US"/>
              </w:rPr>
              <w:t xml:space="preserve"> </w:t>
            </w:r>
            <w:bookmarkEnd w:id="1641"/>
          </w:p>
        </w:tc>
        <w:bookmarkEnd w:id="1640"/>
        <w:bookmarkEnd w:id="1642"/>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F769FB"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74254F">
        <w:rPr>
          <w:b/>
        </w:rPr>
        <w:t>Eq.4-1</w:t>
      </w:r>
      <w:r w:rsidRPr="004F0C83">
        <w:rPr>
          <w:b/>
        </w:rPr>
        <w:fldChar w:fldCharType="end"/>
      </w:r>
      <w:r>
        <w:t>.</w:t>
      </w:r>
    </w:p>
    <w:p w14:paraId="15957F8A" w14:textId="77777777" w:rsidR="007B54E2" w:rsidRDefault="007B54E2" w:rsidP="007B54E2">
      <w:pPr>
        <w:pStyle w:val="Titre3"/>
        <w:ind w:left="709"/>
      </w:pPr>
      <w:bookmarkStart w:id="1643" w:name="_Toc536800418"/>
      <w:bookmarkStart w:id="1644" w:name="_Toc534984851"/>
      <w:r>
        <w:t>Algorithme non stationnaire</w:t>
      </w:r>
      <w:bookmarkEnd w:id="1643"/>
      <w:r>
        <w:t xml:space="preserve"> </w:t>
      </w:r>
      <w:bookmarkEnd w:id="1644"/>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74254F" w:rsidRPr="0074254F">
        <w:rPr>
          <w:b/>
        </w:rPr>
        <w:t>Figure 4.1</w:t>
      </w:r>
      <w:r w:rsidR="0074254F" w:rsidRPr="0074254F">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45" w:name="_Ref533260304"/>
      <w:bookmarkStart w:id="1646" w:name="_Toc536112222"/>
      <w:bookmarkStart w:id="1647"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2</w:t>
      </w:r>
      <w:r w:rsidR="0019727E">
        <w:rPr>
          <w:i w:val="0"/>
          <w:sz w:val="22"/>
        </w:rPr>
        <w:fldChar w:fldCharType="end"/>
      </w:r>
      <w:bookmarkEnd w:id="1645"/>
      <w:r>
        <w:rPr>
          <w:i w:val="0"/>
          <w:sz w:val="22"/>
        </w:rPr>
        <w:t xml:space="preserve"> : schéma de la simulation en régime transitoire de l’effet </w:t>
      </w:r>
      <w:r w:rsidR="00C3159C">
        <w:rPr>
          <w:i w:val="0"/>
          <w:sz w:val="22"/>
        </w:rPr>
        <w:t>Morton</w:t>
      </w:r>
      <w:bookmarkEnd w:id="1646"/>
      <w:bookmarkEnd w:id="1647"/>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74254F">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48" w:name="_Ref533777748"/>
      <w:bookmarkStart w:id="1649" w:name="_Toc536112223"/>
      <w:bookmarkStart w:id="1650"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3</w:t>
      </w:r>
      <w:r w:rsidR="0019727E">
        <w:rPr>
          <w:i w:val="0"/>
          <w:sz w:val="22"/>
        </w:rPr>
        <w:fldChar w:fldCharType="end"/>
      </w:r>
      <w:bookmarkEnd w:id="1648"/>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49"/>
      <w:bookmarkEnd w:id="1650"/>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74254F" w:rsidRPr="0074254F">
        <w:rPr>
          <w:b/>
        </w:rPr>
        <w:t xml:space="preserve">Figure </w:t>
      </w:r>
      <w:r w:rsidR="0074254F" w:rsidRPr="0074254F">
        <w:rPr>
          <w:b/>
          <w:noProof/>
        </w:rPr>
        <w:t>4.1</w:t>
      </w:r>
      <w:r w:rsidR="0074254F" w:rsidRPr="0074254F">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74254F">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51" w:name="_Description_du_banc"/>
      <w:bookmarkStart w:id="1652" w:name="_Toc534984852"/>
      <w:bookmarkStart w:id="1653" w:name="_Toc536800419"/>
      <w:bookmarkEnd w:id="1651"/>
      <w:r>
        <w:t>Description du b</w:t>
      </w:r>
      <w:r w:rsidR="001C2D08">
        <w:t>anc développé à l’intitut PPRIME</w:t>
      </w:r>
      <w:bookmarkEnd w:id="1652"/>
      <w:bookmarkEnd w:id="1653"/>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74254F">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54" w:name="_Toc536800420"/>
      <w:r>
        <w:t>Caractéristiques du palier testé et lubrifiant</w:t>
      </w:r>
      <w:bookmarkEnd w:id="1654"/>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55" w:name="_Ref496169139"/>
      <w:bookmarkStart w:id="1656" w:name="_Toc536112224"/>
      <w:bookmarkStart w:id="1657"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55"/>
      <w:r w:rsidRPr="00D842A2">
        <w:rPr>
          <w:rFonts w:ascii="Calibri" w:eastAsia="Times New Roman" w:hAnsi="Calibri" w:cs="Times New Roman"/>
          <w:i w:val="0"/>
          <w:iCs w:val="0"/>
          <w:color w:val="auto"/>
          <w:sz w:val="22"/>
          <w:szCs w:val="20"/>
          <w:lang w:eastAsia="fr-FR"/>
        </w:rPr>
        <w:t xml:space="preserve"> : Palier testé</w:t>
      </w:r>
      <w:bookmarkEnd w:id="1656"/>
      <w:bookmarkEnd w:id="1657"/>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74254F" w:rsidRPr="0074254F">
        <w:rPr>
          <w:b/>
        </w:rPr>
        <w:t xml:space="preserve">Figure </w:t>
      </w:r>
      <w:r w:rsidR="0074254F" w:rsidRPr="0074254F">
        <w:rPr>
          <w:b/>
          <w:noProof/>
        </w:rPr>
        <w:t>4.2</w:t>
      </w:r>
      <w:r w:rsidR="0074254F" w:rsidRPr="0074254F">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74254F" w:rsidRPr="0074254F">
        <w:rPr>
          <w:b/>
        </w:rPr>
        <w:t xml:space="preserve">Tableau </w:t>
      </w:r>
      <w:r w:rsidR="0074254F" w:rsidRPr="0074254F">
        <w:rPr>
          <w:b/>
          <w:noProof/>
        </w:rPr>
        <w:t>4.2</w:t>
      </w:r>
      <w:r w:rsidR="0074254F" w:rsidRPr="0074254F">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58" w:name="_Ref498706171"/>
      <w:bookmarkStart w:id="1659" w:name="_Toc536112273"/>
      <w:bookmarkStart w:id="1660"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58"/>
      <w:r w:rsidRPr="00446927">
        <w:rPr>
          <w:rFonts w:ascii="Calibri" w:eastAsia="Times New Roman" w:hAnsi="Calibri" w:cs="Times New Roman"/>
          <w:i w:val="0"/>
          <w:iCs w:val="0"/>
          <w:color w:val="auto"/>
          <w:sz w:val="22"/>
          <w:szCs w:val="20"/>
          <w:lang w:eastAsia="fr-FR"/>
        </w:rPr>
        <w:t xml:space="preserve"> : Propriétés du lubrifiant</w:t>
      </w:r>
      <w:bookmarkEnd w:id="1659"/>
      <w:bookmarkEnd w:id="1660"/>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61" w:name="_Ref535494648"/>
      <w:bookmarkStart w:id="1662" w:name="_Toc536800421"/>
      <w:r>
        <w:t>Configuration du rotor 430mm</w:t>
      </w:r>
      <w:bookmarkEnd w:id="1661"/>
      <w:bookmarkEnd w:id="1662"/>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63" w:name="_Ref530413322"/>
      <w:bookmarkStart w:id="1664" w:name="_Toc536112225"/>
      <w:bookmarkStart w:id="1665"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3"/>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64"/>
      <w:bookmarkEnd w:id="1665"/>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74254F" w:rsidRPr="0074254F">
        <w:rPr>
          <w:b/>
          <w:iCs/>
        </w:rPr>
        <w:t>Figure</w:t>
      </w:r>
      <w:r w:rsidR="0074254F" w:rsidRPr="0074254F">
        <w:rPr>
          <w:iCs/>
        </w:rPr>
        <w:t xml:space="preserve"> </w:t>
      </w:r>
      <w:r w:rsidR="0074254F" w:rsidRPr="0074254F">
        <w:rPr>
          <w:b/>
          <w:iCs/>
        </w:rPr>
        <w:t>4.2</w:t>
      </w:r>
      <w:r w:rsidR="0074254F" w:rsidRPr="0074254F">
        <w:rPr>
          <w:b/>
          <w:iCs/>
        </w:rPr>
        <w:noBreakHyphen/>
        <w:t>2</w:t>
      </w:r>
      <w:r w:rsidRPr="00B73946">
        <w:fldChar w:fldCharType="end"/>
      </w:r>
      <w:r>
        <w:t xml:space="preserve">). Les caractéristiques géométriques et de matériau sont </w:t>
      </w:r>
      <w:r w:rsidR="00624EB1">
        <w:t>synthétisés</w:t>
      </w:r>
      <w:r>
        <w:t xml:space="preserve"> dans le</w:t>
      </w:r>
      <w:bookmarkStart w:id="1666"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74254F" w:rsidRPr="0074254F">
        <w:rPr>
          <w:b/>
        </w:rPr>
        <w:t xml:space="preserve">Tableau </w:t>
      </w:r>
      <w:r w:rsidR="0074254F" w:rsidRPr="0074254F">
        <w:rPr>
          <w:b/>
          <w:noProof/>
        </w:rPr>
        <w:t>4.2</w:t>
      </w:r>
      <w:r w:rsidR="0074254F" w:rsidRPr="0074254F">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67" w:name="_Ref535932567"/>
      <w:bookmarkStart w:id="1668" w:name="_Toc536112274"/>
      <w:bookmarkStart w:id="1669"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74254F">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74254F">
        <w:rPr>
          <w:noProof/>
        </w:rPr>
        <w:t>2</w:t>
      </w:r>
      <w:r w:rsidR="009F566C">
        <w:rPr>
          <w:noProof/>
        </w:rPr>
        <w:fldChar w:fldCharType="end"/>
      </w:r>
      <w:bookmarkEnd w:id="1666"/>
      <w:bookmarkEnd w:id="1667"/>
      <w:r>
        <w:t> : paramètres physiques du rotor 430mm</w:t>
      </w:r>
      <w:bookmarkEnd w:id="1668"/>
      <w:bookmarkEnd w:id="1669"/>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70" w:name="_Ref530417381"/>
      <w:bookmarkStart w:id="1671" w:name="_Toc536112226"/>
      <w:bookmarkStart w:id="1672"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70"/>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71"/>
      <w:bookmarkEnd w:id="1672"/>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73" w:name="_Ref530417384"/>
      <w:bookmarkStart w:id="1674" w:name="_Toc536112227"/>
      <w:bookmarkStart w:id="1675"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73"/>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74"/>
      <w:bookmarkEnd w:id="1675"/>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76" w:name="_Ref530417410"/>
      <w:bookmarkStart w:id="1677" w:name="_Toc536112228"/>
      <w:bookmarkStart w:id="1678"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76"/>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77"/>
      <w:bookmarkEnd w:id="1678"/>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79" w:name="_Ref530417483"/>
      <w:bookmarkStart w:id="1680" w:name="_Toc536112229"/>
      <w:bookmarkStart w:id="1681"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79"/>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80"/>
      <w:bookmarkEnd w:id="1681"/>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82" w:name="_Toc536800422"/>
      <w:r>
        <w:lastRenderedPageBreak/>
        <w:t>Configuration du rotor 700mm</w:t>
      </w:r>
      <w:bookmarkEnd w:id="1682"/>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83" w:name="_Ref531180650"/>
      <w:bookmarkStart w:id="1684" w:name="_Toc536112230"/>
      <w:bookmarkStart w:id="1685"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83"/>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84"/>
      <w:bookmarkEnd w:id="1685"/>
    </w:p>
    <w:p w14:paraId="78BDE072" w14:textId="61E170A0" w:rsidR="00586149" w:rsidRDefault="00586149" w:rsidP="00586149">
      <w:pPr>
        <w:spacing w:before="240" w:after="240" w:line="360" w:lineRule="auto"/>
        <w:ind w:firstLine="709"/>
      </w:pPr>
      <w:bookmarkStart w:id="1686"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74254F" w:rsidRPr="0074254F">
        <w:rPr>
          <w:rFonts w:cs="Calibri"/>
          <w:b/>
          <w:color w:val="000000"/>
          <w:szCs w:val="24"/>
        </w:rPr>
        <w:t xml:space="preserve">Figure </w:t>
      </w:r>
      <w:r w:rsidR="0074254F" w:rsidRPr="0074254F">
        <w:rPr>
          <w:rFonts w:cs="Calibri"/>
          <w:b/>
          <w:iCs/>
          <w:noProof/>
          <w:color w:val="000000"/>
          <w:szCs w:val="24"/>
        </w:rPr>
        <w:t>4.2</w:t>
      </w:r>
      <w:r w:rsidR="0074254F" w:rsidRPr="0074254F">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74254F" w:rsidRPr="0074254F">
        <w:rPr>
          <w:rFonts w:cs="Calibri"/>
          <w:b/>
          <w:iCs/>
          <w:color w:val="000000"/>
          <w:szCs w:val="24"/>
        </w:rPr>
        <w:t xml:space="preserve">Tableau </w:t>
      </w:r>
      <w:r w:rsidR="0074254F" w:rsidRPr="0074254F">
        <w:rPr>
          <w:rFonts w:cs="Calibri"/>
          <w:b/>
          <w:iCs/>
          <w:noProof/>
          <w:color w:val="000000"/>
          <w:szCs w:val="24"/>
        </w:rPr>
        <w:t>4.2</w:t>
      </w:r>
      <w:r w:rsidR="0074254F" w:rsidRPr="0074254F">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87" w:name="_Ref535932983"/>
      <w:bookmarkStart w:id="1688" w:name="_Toc536112275"/>
      <w:bookmarkStart w:id="1689"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86"/>
      <w:bookmarkEnd w:id="1687"/>
      <w:r w:rsidRPr="00FC14C6">
        <w:rPr>
          <w:rFonts w:ascii="Calibri" w:hAnsi="Calibri" w:cs="Calibri"/>
          <w:i w:val="0"/>
          <w:iCs w:val="0"/>
          <w:color w:val="000000"/>
          <w:sz w:val="22"/>
          <w:szCs w:val="24"/>
        </w:rPr>
        <w:t> : paramètres physiques du rotor 700mm</w:t>
      </w:r>
      <w:bookmarkEnd w:id="1688"/>
      <w:bookmarkEnd w:id="1689"/>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74254F" w:rsidRPr="0074254F">
        <w:rPr>
          <w:b/>
          <w:iCs/>
          <w:sz w:val="22"/>
        </w:rPr>
        <w:t xml:space="preserve">Figure </w:t>
      </w:r>
      <w:r w:rsidR="0074254F" w:rsidRPr="0074254F">
        <w:rPr>
          <w:b/>
          <w:iCs/>
          <w:noProof/>
          <w:sz w:val="22"/>
        </w:rPr>
        <w:t>4.2</w:t>
      </w:r>
      <w:r w:rsidR="0074254F" w:rsidRPr="0074254F">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90" w:name="_Ref535920258"/>
      <w:bookmarkStart w:id="1691" w:name="_Toc536112231"/>
      <w:bookmarkStart w:id="1692"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90"/>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91"/>
      <w:bookmarkEnd w:id="1692"/>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93" w:name="_Ref535920264"/>
      <w:bookmarkStart w:id="1694" w:name="_Toc536112232"/>
      <w:bookmarkStart w:id="1695"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93"/>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94"/>
      <w:bookmarkEnd w:id="1695"/>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696" w:name="_Ref535920319"/>
      <w:bookmarkStart w:id="1697" w:name="_Toc536112233"/>
      <w:bookmarkStart w:id="1698"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96"/>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97"/>
      <w:bookmarkEnd w:id="1698"/>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699" w:name="_Ref531190495"/>
      <w:bookmarkStart w:id="1700" w:name="_Toc536112234"/>
      <w:bookmarkStart w:id="1701"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99"/>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700"/>
      <w:bookmarkEnd w:id="1701"/>
    </w:p>
    <w:p w14:paraId="0AA2BD30" w14:textId="77777777" w:rsidR="00B431E6" w:rsidRDefault="00B431E6" w:rsidP="00665DA5">
      <w:pPr>
        <w:pStyle w:val="Titre2"/>
        <w:ind w:left="709"/>
      </w:pPr>
      <w:bookmarkStart w:id="1702" w:name="_Toc536800423"/>
      <w:r>
        <w:lastRenderedPageBreak/>
        <w:t>Simulation du rotor 430mm</w:t>
      </w:r>
      <w:bookmarkEnd w:id="1702"/>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74254F" w:rsidRPr="0074254F">
        <w:rPr>
          <w:rFonts w:cs="Calibri"/>
          <w:b/>
          <w:iCs/>
          <w:color w:val="000000"/>
          <w:szCs w:val="24"/>
        </w:rPr>
        <w:t>Figure 4.3</w:t>
      </w:r>
      <w:r w:rsidR="0074254F" w:rsidRPr="0074254F">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74254F" w:rsidRPr="0074254F">
        <w:rPr>
          <w:rFonts w:cs="Calibri"/>
          <w:b/>
          <w:iCs/>
          <w:color w:val="000000"/>
          <w:szCs w:val="24"/>
        </w:rPr>
        <w:t>Figure 4.3</w:t>
      </w:r>
      <w:r w:rsidR="0074254F" w:rsidRPr="0074254F">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703" w:name="_Ref533608481"/>
      <w:bookmarkStart w:id="1704" w:name="_Toc536112235"/>
      <w:bookmarkStart w:id="1705"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3"/>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704"/>
      <w:bookmarkEnd w:id="1705"/>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706" w:name="_Toc536800424"/>
      <w:r>
        <w:t>Vibrations synchrones</w:t>
      </w:r>
      <w:bookmarkEnd w:id="1706"/>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707" w:name="_Ref533687109"/>
      <w:bookmarkStart w:id="1708" w:name="_Toc536112236"/>
      <w:bookmarkStart w:id="1709"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70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708"/>
      <w:bookmarkEnd w:id="1709"/>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710" w:name="_Ref533687112"/>
      <w:bookmarkStart w:id="1711" w:name="_Toc536112237"/>
      <w:bookmarkStart w:id="1712"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10"/>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711"/>
      <w:bookmarkEnd w:id="1712"/>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74254F" w:rsidRPr="0074254F">
        <w:rPr>
          <w:b/>
          <w:iCs/>
        </w:rPr>
        <w:t>Figure 4.3</w:t>
      </w:r>
      <w:r w:rsidR="0074254F" w:rsidRPr="0074254F">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74254F" w:rsidRPr="0074254F">
        <w:rPr>
          <w:b/>
          <w:iCs/>
        </w:rPr>
        <w:t>Figure 4.3</w:t>
      </w:r>
      <w:r w:rsidR="0074254F" w:rsidRPr="0074254F">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713" w:name="_Ref535571778"/>
      <w:bookmarkStart w:id="1714" w:name="_Toc536112238"/>
      <w:bookmarkStart w:id="1715" w:name="_Toc536800540"/>
      <w:r w:rsidRPr="006865B8">
        <w:t xml:space="preserve">Figure </w:t>
      </w:r>
      <w:r>
        <w:rPr>
          <w:noProof/>
        </w:rPr>
        <w:fldChar w:fldCharType="begin"/>
      </w:r>
      <w:r>
        <w:rPr>
          <w:noProof/>
        </w:rPr>
        <w:instrText xml:space="preserve"> STYLEREF 2 \s </w:instrText>
      </w:r>
      <w:r>
        <w:rPr>
          <w:noProof/>
        </w:rPr>
        <w:fldChar w:fldCharType="separate"/>
      </w:r>
      <w:r w:rsidR="0074254F">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74254F">
        <w:rPr>
          <w:noProof/>
        </w:rPr>
        <w:t>4</w:t>
      </w:r>
      <w:r>
        <w:rPr>
          <w:noProof/>
        </w:rPr>
        <w:fldChar w:fldCharType="end"/>
      </w:r>
      <w:bookmarkEnd w:id="1713"/>
      <w:r w:rsidRPr="006865B8">
        <w:t xml:space="preserve"> : Evolution des amplitudes (a) et des phases (b) avec </w:t>
      </w:r>
      <w:r>
        <w:t xml:space="preserve">la </w:t>
      </w:r>
      <w:r w:rsidRPr="006865B8">
        <w:t>température</w:t>
      </w:r>
      <w:r>
        <w:t xml:space="preserve"> pour un balourd constant</w:t>
      </w:r>
      <w:bookmarkEnd w:id="1714"/>
      <w:bookmarkEnd w:id="1715"/>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716" w:name="_Ref536539541"/>
      <w:bookmarkStart w:id="1717"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716"/>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717"/>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718" w:name="_Ref535573725"/>
      <w:bookmarkStart w:id="1719" w:name="_Toc536112239"/>
      <w:bookmarkStart w:id="1720"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718"/>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719"/>
      <w:bookmarkEnd w:id="1720"/>
    </w:p>
    <w:p w14:paraId="3BFF5968" w14:textId="77777777" w:rsidR="00B431E6" w:rsidRDefault="00B431E6" w:rsidP="00590F91">
      <w:pPr>
        <w:pStyle w:val="Titre3"/>
        <w:spacing w:before="240" w:after="240"/>
        <w:ind w:left="709"/>
      </w:pPr>
      <w:bookmarkStart w:id="1721" w:name="_Toc536800425"/>
      <w:r>
        <w:t>Température du rotor</w:t>
      </w:r>
      <w:bookmarkEnd w:id="1721"/>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74254F" w:rsidRPr="0074254F">
        <w:rPr>
          <w:b/>
          <w:iCs/>
        </w:rPr>
        <w:t>Figure 4.3</w:t>
      </w:r>
      <w:r w:rsidR="0074254F" w:rsidRPr="0074254F">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722" w:name="_Ref535575040"/>
      <w:bookmarkStart w:id="1723" w:name="_Toc536112240"/>
      <w:bookmarkStart w:id="1724"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722"/>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723"/>
      <w:bookmarkEnd w:id="1724"/>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74254F" w:rsidRPr="0074254F">
        <w:rPr>
          <w:b/>
          <w:iCs/>
        </w:rPr>
        <w:t>Figure 4.3</w:t>
      </w:r>
      <w:r w:rsidR="0074254F" w:rsidRPr="0074254F">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725" w:name="_Ref536537873"/>
      <w:bookmarkStart w:id="1726"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725"/>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726"/>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727" w:name="_Ref533694038"/>
      <w:bookmarkStart w:id="1728" w:name="_Toc536112241"/>
      <w:bookmarkStart w:id="1729"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727"/>
      <w:r>
        <w:rPr>
          <w:rFonts w:ascii="Calibri" w:eastAsia="Times New Roman" w:hAnsi="Calibri" w:cs="Times New Roman"/>
          <w:i w:val="0"/>
          <w:iCs w:val="0"/>
          <w:color w:val="auto"/>
          <w:sz w:val="22"/>
          <w:szCs w:val="20"/>
          <w:lang w:eastAsia="fr-FR"/>
        </w:rPr>
        <w:t> : Comparaison des variations des températures calculées et mesurées</w:t>
      </w:r>
      <w:bookmarkEnd w:id="1728"/>
      <w:bookmarkEnd w:id="1729"/>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74254F" w:rsidRPr="0074254F">
        <w:rPr>
          <w:b/>
          <w:iCs/>
        </w:rPr>
        <w:t>Figure 4.3</w:t>
      </w:r>
      <w:r w:rsidR="0074254F" w:rsidRPr="0074254F">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730" w:name="_Ref533692432"/>
      <w:bookmarkStart w:id="1731" w:name="_Toc536112242"/>
      <w:bookmarkStart w:id="1732"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730"/>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731"/>
      <w:bookmarkEnd w:id="1732"/>
    </w:p>
    <w:p w14:paraId="184F3461" w14:textId="26740615" w:rsidR="00B431E6" w:rsidRDefault="00B431E6" w:rsidP="00665DA5">
      <w:pPr>
        <w:pStyle w:val="Titre3"/>
        <w:ind w:left="709"/>
      </w:pPr>
      <w:bookmarkStart w:id="1733" w:name="_Toc536800426"/>
      <w:r>
        <w:lastRenderedPageBreak/>
        <w:t xml:space="preserve">Phases du balourd, </w:t>
      </w:r>
      <w:r w:rsidR="000370E4">
        <w:t xml:space="preserve">du </w:t>
      </w:r>
      <w:r>
        <w:t xml:space="preserve">point haut et </w:t>
      </w:r>
      <w:r w:rsidR="000370E4">
        <w:t xml:space="preserve">du </w:t>
      </w:r>
      <w:r>
        <w:t>point chaud</w:t>
      </w:r>
      <w:bookmarkEnd w:id="1733"/>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74254F" w:rsidRPr="0074254F">
        <w:rPr>
          <w:b/>
        </w:rPr>
        <w:t xml:space="preserve">Figure </w:t>
      </w:r>
      <w:r w:rsidR="0074254F" w:rsidRPr="0074254F">
        <w:rPr>
          <w:b/>
          <w:iCs/>
          <w:noProof/>
        </w:rPr>
        <w:t>4.3</w:t>
      </w:r>
      <w:r w:rsidR="0074254F" w:rsidRPr="0074254F">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74254F">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74254F">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734" w:name="_Ref533714904"/>
      <w:bookmarkStart w:id="1735" w:name="_Toc536112243"/>
      <w:bookmarkStart w:id="1736"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734"/>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735"/>
      <w:bookmarkEnd w:id="1736"/>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737" w:name="_Toc534984860"/>
      <w:bookmarkStart w:id="1738" w:name="_Toc536800427"/>
      <w:r>
        <w:t>Critiques des résultats</w:t>
      </w:r>
      <w:bookmarkEnd w:id="1737"/>
      <w:bookmarkEnd w:id="1738"/>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39" w:name="_Ref535934633"/>
      <w:bookmarkStart w:id="1740" w:name="_Toc536112244"/>
      <w:bookmarkStart w:id="1741"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39"/>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40"/>
      <w:bookmarkEnd w:id="1741"/>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1742" w:name="_Simulation_du_rotor"/>
      <w:bookmarkStart w:id="1743" w:name="_Toc536800428"/>
      <w:bookmarkEnd w:id="1742"/>
      <w:r>
        <w:t>Simulation du rotor 700mm</w:t>
      </w:r>
      <w:bookmarkEnd w:id="1743"/>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4254F" w:rsidRPr="0074254F">
        <w:rPr>
          <w:rFonts w:cs="Calibri"/>
          <w:b/>
          <w:color w:val="000000"/>
          <w:szCs w:val="24"/>
        </w:rPr>
        <w:t xml:space="preserve">Figure </w:t>
      </w:r>
      <w:r w:rsidR="0074254F" w:rsidRPr="0074254F">
        <w:rPr>
          <w:rFonts w:cs="Calibri"/>
          <w:b/>
          <w:noProof/>
          <w:color w:val="000000"/>
          <w:szCs w:val="24"/>
        </w:rPr>
        <w:t>4.4</w:t>
      </w:r>
      <w:r w:rsidR="0074254F" w:rsidRPr="0074254F">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74254F" w:rsidRPr="0074254F">
        <w:rPr>
          <w:rFonts w:cs="Calibri"/>
          <w:b/>
          <w:color w:val="000000"/>
          <w:szCs w:val="24"/>
        </w:rPr>
        <w:t xml:space="preserve">Figure </w:t>
      </w:r>
      <w:r w:rsidR="0074254F" w:rsidRPr="0074254F">
        <w:rPr>
          <w:rFonts w:cs="Calibri"/>
          <w:b/>
          <w:noProof/>
          <w:color w:val="000000"/>
          <w:szCs w:val="24"/>
        </w:rPr>
        <w:t>4.4</w:t>
      </w:r>
      <w:r w:rsidR="0074254F" w:rsidRPr="0074254F">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4254F" w:rsidRPr="0074254F">
        <w:rPr>
          <w:rFonts w:cs="Calibri"/>
          <w:b/>
          <w:color w:val="000000"/>
          <w:szCs w:val="24"/>
        </w:rPr>
        <w:t xml:space="preserve">Figure </w:t>
      </w:r>
      <w:r w:rsidR="0074254F" w:rsidRPr="0074254F">
        <w:rPr>
          <w:rFonts w:cs="Calibri"/>
          <w:b/>
          <w:noProof/>
          <w:color w:val="000000"/>
          <w:szCs w:val="24"/>
        </w:rPr>
        <w:t>4.4</w:t>
      </w:r>
      <w:r w:rsidR="0074254F" w:rsidRPr="0074254F">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74254F" w:rsidRPr="0074254F">
        <w:rPr>
          <w:rFonts w:cs="Calibri"/>
          <w:b/>
          <w:color w:val="000000"/>
          <w:szCs w:val="24"/>
        </w:rPr>
        <w:t xml:space="preserve">Figure </w:t>
      </w:r>
      <w:r w:rsidR="0074254F" w:rsidRPr="0074254F">
        <w:rPr>
          <w:rFonts w:cs="Calibri"/>
          <w:b/>
          <w:noProof/>
          <w:color w:val="000000"/>
          <w:szCs w:val="24"/>
        </w:rPr>
        <w:t>4.4</w:t>
      </w:r>
      <w:r w:rsidR="0074254F" w:rsidRPr="0074254F">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74254F" w:rsidRPr="0074254F">
        <w:rPr>
          <w:b/>
          <w:iCs/>
        </w:rPr>
        <w:t xml:space="preserve">Figure </w:t>
      </w:r>
      <w:r w:rsidR="0074254F" w:rsidRPr="0074254F">
        <w:rPr>
          <w:b/>
          <w:iCs/>
          <w:noProof/>
        </w:rPr>
        <w:t>4.4</w:t>
      </w:r>
      <w:r w:rsidR="0074254F" w:rsidRPr="0074254F">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74254F" w:rsidRPr="0074254F">
        <w:rPr>
          <w:b/>
          <w:iCs/>
        </w:rPr>
        <w:t xml:space="preserve">Figure </w:t>
      </w:r>
      <w:r w:rsidR="0074254F" w:rsidRPr="0074254F">
        <w:rPr>
          <w:b/>
          <w:iCs/>
          <w:noProof/>
        </w:rPr>
        <w:t>4.3</w:t>
      </w:r>
      <w:r w:rsidR="0074254F" w:rsidRPr="0074254F">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44" w:name="_Ref533629031"/>
      <w:bookmarkStart w:id="1745" w:name="_Toc536112245"/>
      <w:bookmarkStart w:id="1746"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44"/>
      <w:r>
        <w:rPr>
          <w:rFonts w:ascii="Calibri" w:hAnsi="Calibri" w:cs="Calibri"/>
          <w:i w:val="0"/>
          <w:iCs w:val="0"/>
          <w:color w:val="000000"/>
          <w:sz w:val="22"/>
          <w:szCs w:val="24"/>
        </w:rPr>
        <w:t> : Amplitude des vibrations synchrones au niveau du palier</w:t>
      </w:r>
      <w:bookmarkEnd w:id="1745"/>
      <w:bookmarkEnd w:id="1746"/>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47" w:name="_Ref533629033"/>
            <w:bookmarkStart w:id="1748" w:name="_Toc536112246"/>
            <w:bookmarkStart w:id="1749"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47"/>
            <w:r>
              <w:rPr>
                <w:rFonts w:ascii="Calibri" w:hAnsi="Calibri" w:cs="Calibri"/>
                <w:i w:val="0"/>
                <w:iCs w:val="0"/>
                <w:color w:val="000000"/>
                <w:sz w:val="22"/>
                <w:szCs w:val="24"/>
              </w:rPr>
              <w:t> : Phases des vibrations synchrones au niveau du palier</w:t>
            </w:r>
            <w:bookmarkEnd w:id="1748"/>
            <w:bookmarkEnd w:id="1749"/>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50" w:name="_Ref535935133"/>
      <w:bookmarkStart w:id="1751" w:name="_Toc536112247"/>
      <w:bookmarkStart w:id="1752"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50"/>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51"/>
      <w:bookmarkEnd w:id="1752"/>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74254F" w:rsidRPr="0074254F">
        <w:rPr>
          <w:rFonts w:cs="Calibri"/>
          <w:b/>
          <w:color w:val="000000"/>
          <w:szCs w:val="24"/>
        </w:rPr>
        <w:t xml:space="preserve">Figure </w:t>
      </w:r>
      <w:r w:rsidR="0074254F" w:rsidRPr="0074254F">
        <w:rPr>
          <w:rFonts w:cs="Calibri"/>
          <w:b/>
          <w:noProof/>
          <w:color w:val="000000"/>
          <w:szCs w:val="24"/>
        </w:rPr>
        <w:t>4.4</w:t>
      </w:r>
      <w:r w:rsidR="0074254F" w:rsidRPr="0074254F">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74254F" w:rsidRPr="0074254F">
        <w:rPr>
          <w:rFonts w:cs="Calibri"/>
          <w:b/>
          <w:color w:val="000000"/>
          <w:szCs w:val="24"/>
        </w:rPr>
        <w:t xml:space="preserve">Figure </w:t>
      </w:r>
      <w:r w:rsidR="0074254F" w:rsidRPr="0074254F">
        <w:rPr>
          <w:rFonts w:cs="Calibri"/>
          <w:b/>
          <w:noProof/>
          <w:color w:val="000000"/>
          <w:szCs w:val="24"/>
        </w:rPr>
        <w:t>4.4</w:t>
      </w:r>
      <w:r w:rsidR="0074254F" w:rsidRPr="0074254F">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74254F" w:rsidRPr="0074254F">
        <w:rPr>
          <w:rFonts w:cs="Calibri"/>
          <w:b/>
          <w:iCs/>
          <w:color w:val="000000"/>
          <w:szCs w:val="24"/>
        </w:rPr>
        <w:t xml:space="preserve">Figure </w:t>
      </w:r>
      <w:r w:rsidR="0074254F" w:rsidRPr="0074254F">
        <w:rPr>
          <w:rFonts w:cs="Calibri"/>
          <w:b/>
          <w:iCs/>
          <w:noProof/>
          <w:color w:val="000000"/>
          <w:szCs w:val="24"/>
        </w:rPr>
        <w:t>4.4</w:t>
      </w:r>
      <w:r w:rsidR="0074254F" w:rsidRPr="0074254F">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74254F" w:rsidRPr="0074254F">
        <w:rPr>
          <w:rFonts w:cs="Calibri"/>
          <w:b/>
          <w:iCs/>
          <w:color w:val="000000"/>
          <w:szCs w:val="24"/>
        </w:rPr>
        <w:t xml:space="preserve">Figure </w:t>
      </w:r>
      <w:r w:rsidR="0074254F" w:rsidRPr="0074254F">
        <w:rPr>
          <w:rFonts w:cs="Calibri"/>
          <w:b/>
          <w:iCs/>
          <w:noProof/>
          <w:color w:val="000000"/>
          <w:szCs w:val="24"/>
        </w:rPr>
        <w:t>4.4</w:t>
      </w:r>
      <w:r w:rsidR="0074254F" w:rsidRPr="0074254F">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53" w:name="_Ref533631693"/>
      <w:bookmarkStart w:id="1754" w:name="_Toc536112248"/>
      <w:bookmarkStart w:id="1755"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53"/>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54"/>
      <w:bookmarkEnd w:id="1755"/>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56" w:name="_Ref533631685"/>
      <w:bookmarkStart w:id="1757" w:name="_Toc536112249"/>
      <w:bookmarkStart w:id="1758"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56"/>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57"/>
      <w:bookmarkEnd w:id="1758"/>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1759" w:name="_Ref533631691"/>
      <w:bookmarkStart w:id="1760" w:name="_Toc536112250"/>
      <w:bookmarkStart w:id="1761"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59"/>
      <w:r>
        <w:rPr>
          <w:rFonts w:ascii="Calibri" w:hAnsi="Calibri" w:cs="Calibri"/>
          <w:i w:val="0"/>
          <w:iCs w:val="0"/>
          <w:color w:val="000000"/>
          <w:sz w:val="22"/>
          <w:szCs w:val="24"/>
        </w:rPr>
        <w:t> : Phase du point chaud dans la direction circonférentielle du rotor</w:t>
      </w:r>
      <w:bookmarkEnd w:id="1760"/>
      <w:bookmarkEnd w:id="1761"/>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1762" w:name="_Ref533631144"/>
      <w:bookmarkStart w:id="1763" w:name="_Toc536112251"/>
      <w:bookmarkStart w:id="1764"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62"/>
      <w:r>
        <w:rPr>
          <w:rFonts w:ascii="Calibri" w:hAnsi="Calibri" w:cs="Calibri"/>
          <w:i w:val="0"/>
          <w:iCs w:val="0"/>
          <w:color w:val="000000"/>
          <w:sz w:val="22"/>
          <w:szCs w:val="24"/>
        </w:rPr>
        <w:t> : Déphasage du point chaud par rapport au point haut</w:t>
      </w:r>
      <w:bookmarkEnd w:id="1763"/>
      <w:bookmarkEnd w:id="1764"/>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74254F" w:rsidRPr="0074254F">
        <w:rPr>
          <w:rFonts w:cs="Calibri"/>
          <w:b/>
          <w:iCs/>
          <w:color w:val="000000"/>
          <w:szCs w:val="24"/>
        </w:rPr>
        <w:t xml:space="preserve">Figure </w:t>
      </w:r>
      <w:r w:rsidR="0074254F" w:rsidRPr="0074254F">
        <w:rPr>
          <w:rFonts w:cs="Calibri"/>
          <w:b/>
          <w:iCs/>
          <w:noProof/>
          <w:color w:val="000000"/>
          <w:szCs w:val="24"/>
        </w:rPr>
        <w:t>4.4</w:t>
      </w:r>
      <w:r w:rsidR="0074254F" w:rsidRPr="0074254F">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74254F" w:rsidRPr="0074254F">
        <w:rPr>
          <w:rFonts w:cs="Calibri"/>
          <w:b/>
          <w:iCs/>
          <w:color w:val="000000"/>
          <w:szCs w:val="24"/>
        </w:rPr>
        <w:t xml:space="preserve">Figure </w:t>
      </w:r>
      <w:r w:rsidR="0074254F" w:rsidRPr="0074254F">
        <w:rPr>
          <w:rFonts w:cs="Calibri"/>
          <w:b/>
          <w:iCs/>
          <w:noProof/>
          <w:color w:val="000000"/>
          <w:szCs w:val="24"/>
        </w:rPr>
        <w:t>4.4</w:t>
      </w:r>
      <w:r w:rsidR="0074254F" w:rsidRPr="0074254F">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65" w:name="_Toc536800429"/>
      <w:r>
        <w:lastRenderedPageBreak/>
        <w:t>Conclusion</w:t>
      </w:r>
      <w:bookmarkEnd w:id="1765"/>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66" w:name="_Chapitre_5_:"/>
      <w:bookmarkStart w:id="1767" w:name="_Toc536800430"/>
      <w:bookmarkEnd w:id="1766"/>
      <w:r>
        <w:lastRenderedPageBreak/>
        <w:t xml:space="preserve">Chapitre 5 : </w:t>
      </w:r>
      <w:r>
        <w:br/>
        <w:t>Analyses de la stabilité</w:t>
      </w:r>
      <w:r w:rsidR="0055099E">
        <w:t xml:space="preserve"> de l’effet morton</w:t>
      </w:r>
      <w:bookmarkEnd w:id="1767"/>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68" w:name="_Toc534279506"/>
      <w:bookmarkStart w:id="1769" w:name="_Toc534279604"/>
      <w:bookmarkStart w:id="1770" w:name="_Toc534279682"/>
      <w:bookmarkStart w:id="1771" w:name="_Toc534290978"/>
      <w:bookmarkStart w:id="1772" w:name="_Toc534293260"/>
      <w:bookmarkStart w:id="1773" w:name="_Toc534293544"/>
      <w:bookmarkStart w:id="1774" w:name="_Toc534293622"/>
      <w:bookmarkStart w:id="1775" w:name="_Toc534387921"/>
      <w:bookmarkStart w:id="1776" w:name="_Toc534410892"/>
      <w:bookmarkStart w:id="1777" w:name="_Toc534620806"/>
      <w:bookmarkStart w:id="1778" w:name="_Toc534621292"/>
      <w:bookmarkStart w:id="1779" w:name="_Toc534621397"/>
      <w:bookmarkStart w:id="1780" w:name="_Toc534621504"/>
      <w:bookmarkStart w:id="1781" w:name="_Toc534625163"/>
      <w:bookmarkStart w:id="1782" w:name="_Toc534631463"/>
      <w:bookmarkStart w:id="1783" w:name="_Toc534631563"/>
      <w:bookmarkStart w:id="1784" w:name="_Toc534631916"/>
      <w:bookmarkStart w:id="1785" w:name="_Toc534632149"/>
      <w:bookmarkStart w:id="1786" w:name="_Toc534632361"/>
      <w:bookmarkStart w:id="1787" w:name="_Toc534632483"/>
      <w:bookmarkStart w:id="1788" w:name="_Toc534632582"/>
      <w:bookmarkStart w:id="1789" w:name="_Toc534633875"/>
      <w:bookmarkStart w:id="1790" w:name="_Toc534634219"/>
      <w:bookmarkStart w:id="1791" w:name="_Toc534634623"/>
      <w:bookmarkStart w:id="1792" w:name="_Toc534634998"/>
      <w:bookmarkStart w:id="1793" w:name="_Toc534635098"/>
      <w:bookmarkStart w:id="1794" w:name="_Toc534635198"/>
      <w:bookmarkStart w:id="1795" w:name="_Toc534635298"/>
      <w:bookmarkStart w:id="1796" w:name="_Toc534635398"/>
      <w:bookmarkStart w:id="1797" w:name="_Toc534635519"/>
      <w:bookmarkStart w:id="1798" w:name="_Toc534635618"/>
      <w:bookmarkStart w:id="1799" w:name="_Toc534636668"/>
      <w:bookmarkStart w:id="1800" w:name="_Toc534638296"/>
      <w:bookmarkStart w:id="1801" w:name="_Toc534638382"/>
      <w:bookmarkStart w:id="1802" w:name="_Toc534638749"/>
      <w:bookmarkStart w:id="1803" w:name="_Toc534640604"/>
      <w:bookmarkStart w:id="1804" w:name="_Toc534650414"/>
      <w:bookmarkStart w:id="1805" w:name="_Toc534707690"/>
      <w:bookmarkStart w:id="1806" w:name="_Toc534719995"/>
      <w:bookmarkStart w:id="1807" w:name="_Toc534720678"/>
      <w:bookmarkStart w:id="1808" w:name="_Toc534721450"/>
      <w:bookmarkStart w:id="1809" w:name="_Toc534723228"/>
      <w:bookmarkStart w:id="1810" w:name="_Toc534724140"/>
      <w:bookmarkStart w:id="1811" w:name="_Toc534724685"/>
      <w:bookmarkStart w:id="1812" w:name="_Toc534724989"/>
      <w:bookmarkStart w:id="1813" w:name="_Toc534725660"/>
      <w:bookmarkStart w:id="1814" w:name="_Toc534729743"/>
      <w:bookmarkStart w:id="1815" w:name="_Toc534792292"/>
      <w:bookmarkStart w:id="1816" w:name="_Toc534792941"/>
      <w:bookmarkStart w:id="1817" w:name="_Toc534793268"/>
      <w:bookmarkStart w:id="1818" w:name="_Toc534794026"/>
      <w:bookmarkStart w:id="1819" w:name="_Toc534794121"/>
      <w:bookmarkStart w:id="1820" w:name="_Toc534794218"/>
      <w:bookmarkStart w:id="1821" w:name="_Toc534796850"/>
      <w:bookmarkStart w:id="1822" w:name="_Toc534878106"/>
      <w:bookmarkStart w:id="1823" w:name="_Toc534878200"/>
      <w:bookmarkStart w:id="1824" w:name="_Toc534880538"/>
      <w:bookmarkStart w:id="1825" w:name="_Toc534895270"/>
      <w:bookmarkStart w:id="1826" w:name="_Toc534895987"/>
      <w:bookmarkStart w:id="1827" w:name="_Toc534896541"/>
      <w:bookmarkStart w:id="1828" w:name="_Toc534896934"/>
      <w:bookmarkStart w:id="1829" w:name="_Toc534983330"/>
      <w:bookmarkStart w:id="1830" w:name="_Toc534984864"/>
      <w:bookmarkStart w:id="1831" w:name="_Toc535242956"/>
      <w:bookmarkStart w:id="1832" w:name="_Toc535243308"/>
      <w:bookmarkStart w:id="1833" w:name="_Toc535245091"/>
      <w:bookmarkStart w:id="1834" w:name="_Toc535248215"/>
      <w:bookmarkStart w:id="1835" w:name="_Toc535248632"/>
      <w:bookmarkStart w:id="1836" w:name="_Toc535250111"/>
      <w:bookmarkStart w:id="1837" w:name="_Toc535251291"/>
      <w:bookmarkStart w:id="1838" w:name="_Toc535251832"/>
      <w:bookmarkStart w:id="1839" w:name="_Toc535252186"/>
      <w:bookmarkStart w:id="1840" w:name="_Toc535346254"/>
      <w:bookmarkStart w:id="1841" w:name="_Toc535418781"/>
      <w:bookmarkStart w:id="1842" w:name="_Toc535505083"/>
      <w:bookmarkStart w:id="1843" w:name="_Toc535509403"/>
      <w:bookmarkStart w:id="1844" w:name="_Toc535510096"/>
      <w:bookmarkStart w:id="1845" w:name="_Toc535512849"/>
      <w:bookmarkStart w:id="1846" w:name="_Toc535512938"/>
      <w:bookmarkStart w:id="1847" w:name="_Toc535527962"/>
      <w:bookmarkStart w:id="1848" w:name="_Toc535536167"/>
      <w:bookmarkStart w:id="1849" w:name="_Toc535575160"/>
      <w:bookmarkStart w:id="1850" w:name="_Toc535587618"/>
      <w:bookmarkStart w:id="1851" w:name="_Toc535587875"/>
      <w:bookmarkStart w:id="1852" w:name="_Toc535588560"/>
      <w:bookmarkStart w:id="1853" w:name="_Toc535589787"/>
      <w:bookmarkStart w:id="1854" w:name="_Toc535590251"/>
      <w:bookmarkStart w:id="1855" w:name="_Toc535594681"/>
      <w:bookmarkStart w:id="1856" w:name="_Toc535832362"/>
      <w:bookmarkStart w:id="1857" w:name="_Toc535834298"/>
      <w:bookmarkStart w:id="1858" w:name="_Toc535846134"/>
      <w:bookmarkStart w:id="1859" w:name="_Toc535846326"/>
      <w:bookmarkStart w:id="1860" w:name="_Toc535853050"/>
      <w:bookmarkStart w:id="1861" w:name="_Toc535853297"/>
      <w:bookmarkStart w:id="1862" w:name="_Toc535854191"/>
      <w:bookmarkStart w:id="1863" w:name="_Toc535854717"/>
      <w:bookmarkStart w:id="1864" w:name="_Toc535918681"/>
      <w:bookmarkStart w:id="1865" w:name="_Toc535932544"/>
      <w:bookmarkStart w:id="1866" w:name="_Toc535932636"/>
      <w:bookmarkStart w:id="1867" w:name="_Toc535933467"/>
      <w:bookmarkStart w:id="1868" w:name="_Toc535934359"/>
      <w:bookmarkStart w:id="1869" w:name="_Toc535935110"/>
      <w:bookmarkStart w:id="1870" w:name="_Toc535935885"/>
      <w:bookmarkStart w:id="1871" w:name="_Toc535938420"/>
      <w:bookmarkStart w:id="1872" w:name="_Toc535938769"/>
      <w:bookmarkStart w:id="1873" w:name="_Toc535942455"/>
      <w:bookmarkStart w:id="1874" w:name="_Toc535942692"/>
      <w:bookmarkStart w:id="1875" w:name="_Toc535942914"/>
      <w:bookmarkStart w:id="1876" w:name="_Toc535943010"/>
      <w:bookmarkStart w:id="1877" w:name="_Toc535943106"/>
      <w:bookmarkStart w:id="1878" w:name="_Toc535947855"/>
      <w:bookmarkStart w:id="1879" w:name="_Toc536006909"/>
      <w:bookmarkStart w:id="1880" w:name="_Toc536110540"/>
      <w:bookmarkStart w:id="1881" w:name="_Toc536110916"/>
      <w:bookmarkStart w:id="1882" w:name="_Toc536112135"/>
      <w:bookmarkStart w:id="1883" w:name="_Toc536112455"/>
      <w:bookmarkStart w:id="1884" w:name="_Toc536113340"/>
      <w:bookmarkStart w:id="1885" w:name="_Toc536113552"/>
      <w:bookmarkStart w:id="1886" w:name="_Toc536113764"/>
      <w:bookmarkStart w:id="1887" w:name="_Toc536115063"/>
      <w:bookmarkStart w:id="1888" w:name="_Toc536115333"/>
      <w:bookmarkStart w:id="1889" w:name="_Toc536117523"/>
      <w:bookmarkStart w:id="1890" w:name="_Toc536117738"/>
      <w:bookmarkStart w:id="1891" w:name="_Toc536118759"/>
      <w:bookmarkStart w:id="1892" w:name="_Toc536120051"/>
      <w:bookmarkStart w:id="1893" w:name="_Toc536120267"/>
      <w:bookmarkStart w:id="1894" w:name="_Toc536127329"/>
      <w:bookmarkStart w:id="1895" w:name="_Toc536127546"/>
      <w:bookmarkStart w:id="1896" w:name="_Toc536128330"/>
      <w:bookmarkStart w:id="1897" w:name="_Toc536129453"/>
      <w:bookmarkStart w:id="1898" w:name="_Toc536129671"/>
      <w:bookmarkStart w:id="1899" w:name="_Toc536129892"/>
      <w:bookmarkStart w:id="1900" w:name="_Toc536130115"/>
      <w:bookmarkStart w:id="1901" w:name="_Toc536130341"/>
      <w:bookmarkStart w:id="1902" w:name="_Toc536130577"/>
      <w:bookmarkStart w:id="1903" w:name="_Toc536131271"/>
      <w:bookmarkStart w:id="1904" w:name="_Toc536131532"/>
      <w:bookmarkStart w:id="1905" w:name="_Toc536199945"/>
      <w:bookmarkStart w:id="1906" w:name="_Toc536200192"/>
      <w:bookmarkStart w:id="1907" w:name="_Toc536200687"/>
      <w:bookmarkStart w:id="1908" w:name="_Toc536200935"/>
      <w:bookmarkStart w:id="1909" w:name="_Toc536201182"/>
      <w:bookmarkStart w:id="1910" w:name="_Toc536201429"/>
      <w:bookmarkStart w:id="1911" w:name="_Toc536202344"/>
      <w:bookmarkStart w:id="1912" w:name="_Toc536203715"/>
      <w:bookmarkStart w:id="1913" w:name="_Toc536203961"/>
      <w:bookmarkStart w:id="1914" w:name="_Toc536204207"/>
      <w:bookmarkStart w:id="1915" w:name="_Toc536539355"/>
      <w:bookmarkStart w:id="1916" w:name="_Toc536539608"/>
      <w:bookmarkStart w:id="1917" w:name="_Toc536543384"/>
      <w:bookmarkStart w:id="1918" w:name="_Toc536543638"/>
      <w:bookmarkStart w:id="1919" w:name="_Toc536544529"/>
      <w:bookmarkStart w:id="1920" w:name="_Toc536545469"/>
      <w:bookmarkStart w:id="1921" w:name="_Toc536546620"/>
      <w:bookmarkStart w:id="1922" w:name="_Toc536626916"/>
      <w:bookmarkStart w:id="1923" w:name="_Toc536725995"/>
      <w:bookmarkStart w:id="1924" w:name="_Toc536741091"/>
      <w:bookmarkStart w:id="1925" w:name="_Toc536741348"/>
      <w:bookmarkStart w:id="1926" w:name="_Toc536741604"/>
      <w:bookmarkStart w:id="1927" w:name="_Toc536784663"/>
      <w:bookmarkStart w:id="1928" w:name="_Toc536797558"/>
      <w:bookmarkStart w:id="1929" w:name="_Toc536797821"/>
      <w:bookmarkStart w:id="1930" w:name="_Toc536798218"/>
      <w:bookmarkStart w:id="1931" w:name="_Toc536798473"/>
      <w:bookmarkStart w:id="1932" w:name="_Toc536798728"/>
      <w:bookmarkStart w:id="1933" w:name="_Toc536800431"/>
      <w:bookmarkStart w:id="1934" w:name="_Ref531012649"/>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35" w:name="_Toc534793269"/>
      <w:bookmarkStart w:id="1936" w:name="_Toc534794027"/>
      <w:bookmarkStart w:id="1937" w:name="_Toc534794122"/>
      <w:bookmarkStart w:id="1938" w:name="_Toc534794219"/>
      <w:bookmarkStart w:id="1939" w:name="_Toc534796851"/>
      <w:bookmarkStart w:id="1940" w:name="_Toc534878107"/>
      <w:bookmarkStart w:id="1941" w:name="_Toc534878201"/>
      <w:bookmarkStart w:id="1942" w:name="_Toc534880539"/>
      <w:bookmarkStart w:id="1943" w:name="_Toc534895271"/>
      <w:bookmarkStart w:id="1944" w:name="_Toc534895988"/>
      <w:bookmarkStart w:id="1945" w:name="_Toc534896542"/>
      <w:bookmarkStart w:id="1946" w:name="_Toc534896935"/>
      <w:bookmarkStart w:id="1947" w:name="_Toc534983331"/>
      <w:bookmarkStart w:id="1948" w:name="_Toc534984865"/>
      <w:bookmarkStart w:id="1949" w:name="_Toc535242957"/>
      <w:bookmarkStart w:id="1950" w:name="_Toc535243309"/>
      <w:bookmarkStart w:id="1951" w:name="_Toc535245092"/>
      <w:bookmarkStart w:id="1952" w:name="_Toc535248216"/>
      <w:bookmarkStart w:id="1953" w:name="_Toc535248633"/>
      <w:bookmarkStart w:id="1954" w:name="_Toc535250112"/>
      <w:bookmarkStart w:id="1955" w:name="_Toc535251292"/>
      <w:bookmarkStart w:id="1956" w:name="_Toc535251833"/>
      <w:bookmarkStart w:id="1957" w:name="_Toc535252187"/>
      <w:bookmarkStart w:id="1958" w:name="_Toc535346255"/>
      <w:bookmarkStart w:id="1959" w:name="_Toc535418782"/>
      <w:bookmarkStart w:id="1960" w:name="_Toc535505084"/>
      <w:bookmarkStart w:id="1961" w:name="_Toc535509404"/>
      <w:bookmarkStart w:id="1962" w:name="_Toc535510097"/>
      <w:bookmarkStart w:id="1963" w:name="_Toc535512850"/>
      <w:bookmarkStart w:id="1964" w:name="_Toc535512939"/>
      <w:bookmarkStart w:id="1965" w:name="_Toc535527963"/>
      <w:bookmarkStart w:id="1966" w:name="_Toc535536168"/>
      <w:bookmarkStart w:id="1967" w:name="_Toc535575161"/>
      <w:bookmarkStart w:id="1968" w:name="_Toc535587619"/>
      <w:bookmarkStart w:id="1969" w:name="_Toc535587876"/>
      <w:bookmarkStart w:id="1970" w:name="_Toc535588561"/>
      <w:bookmarkStart w:id="1971" w:name="_Toc535589788"/>
      <w:bookmarkStart w:id="1972" w:name="_Toc535590252"/>
      <w:bookmarkStart w:id="1973" w:name="_Toc535594682"/>
      <w:bookmarkStart w:id="1974" w:name="_Toc535832363"/>
      <w:bookmarkStart w:id="1975" w:name="_Toc535834299"/>
      <w:bookmarkStart w:id="1976" w:name="_Toc535846135"/>
      <w:bookmarkStart w:id="1977" w:name="_Toc535846327"/>
      <w:bookmarkStart w:id="1978" w:name="_Toc535853051"/>
      <w:bookmarkStart w:id="1979" w:name="_Toc535853298"/>
      <w:bookmarkStart w:id="1980" w:name="_Toc535854192"/>
      <w:bookmarkStart w:id="1981" w:name="_Toc535854718"/>
      <w:bookmarkStart w:id="1982" w:name="_Toc535918682"/>
      <w:bookmarkStart w:id="1983" w:name="_Toc535932545"/>
      <w:bookmarkStart w:id="1984" w:name="_Toc535932637"/>
      <w:bookmarkStart w:id="1985" w:name="_Toc535933468"/>
      <w:bookmarkStart w:id="1986" w:name="_Toc535934360"/>
      <w:bookmarkStart w:id="1987" w:name="_Toc535935111"/>
      <w:bookmarkStart w:id="1988" w:name="_Toc535935886"/>
      <w:bookmarkStart w:id="1989" w:name="_Toc535938421"/>
      <w:bookmarkStart w:id="1990" w:name="_Toc535938770"/>
      <w:bookmarkStart w:id="1991" w:name="_Toc535942456"/>
      <w:bookmarkStart w:id="1992" w:name="_Toc535942693"/>
      <w:bookmarkStart w:id="1993" w:name="_Toc535942915"/>
      <w:bookmarkStart w:id="1994" w:name="_Toc535943011"/>
      <w:bookmarkStart w:id="1995" w:name="_Toc535943107"/>
      <w:bookmarkStart w:id="1996" w:name="_Toc535947856"/>
      <w:bookmarkStart w:id="1997" w:name="_Toc536006910"/>
      <w:bookmarkStart w:id="1998" w:name="_Toc536110541"/>
      <w:bookmarkStart w:id="1999" w:name="_Toc536110917"/>
      <w:bookmarkStart w:id="2000" w:name="_Toc536112136"/>
      <w:bookmarkStart w:id="2001" w:name="_Toc536112456"/>
      <w:bookmarkStart w:id="2002" w:name="_Toc536113341"/>
      <w:bookmarkStart w:id="2003" w:name="_Toc536113553"/>
      <w:bookmarkStart w:id="2004" w:name="_Toc536113765"/>
      <w:bookmarkStart w:id="2005" w:name="_Toc536115064"/>
      <w:bookmarkStart w:id="2006" w:name="_Toc536115334"/>
      <w:bookmarkStart w:id="2007" w:name="_Toc536117524"/>
      <w:bookmarkStart w:id="2008" w:name="_Toc536117739"/>
      <w:bookmarkStart w:id="2009" w:name="_Toc536118760"/>
      <w:bookmarkStart w:id="2010" w:name="_Toc536120052"/>
      <w:bookmarkStart w:id="2011" w:name="_Toc536120268"/>
      <w:bookmarkStart w:id="2012" w:name="_Toc536127330"/>
      <w:bookmarkStart w:id="2013" w:name="_Toc536127547"/>
      <w:bookmarkStart w:id="2014" w:name="_Toc536128331"/>
      <w:bookmarkStart w:id="2015" w:name="_Toc536129454"/>
      <w:bookmarkStart w:id="2016" w:name="_Toc536129672"/>
      <w:bookmarkStart w:id="2017" w:name="_Toc536129893"/>
      <w:bookmarkStart w:id="2018" w:name="_Toc536130116"/>
      <w:bookmarkStart w:id="2019" w:name="_Toc536130342"/>
      <w:bookmarkStart w:id="2020" w:name="_Toc536130578"/>
      <w:bookmarkStart w:id="2021" w:name="_Toc536131272"/>
      <w:bookmarkStart w:id="2022" w:name="_Toc536131533"/>
      <w:bookmarkStart w:id="2023" w:name="_Toc536199946"/>
      <w:bookmarkStart w:id="2024" w:name="_Toc536200193"/>
      <w:bookmarkStart w:id="2025" w:name="_Toc536200688"/>
      <w:bookmarkStart w:id="2026" w:name="_Toc536200936"/>
      <w:bookmarkStart w:id="2027" w:name="_Toc536201183"/>
      <w:bookmarkStart w:id="2028" w:name="_Toc536201430"/>
      <w:bookmarkStart w:id="2029" w:name="_Toc536202345"/>
      <w:bookmarkStart w:id="2030" w:name="_Toc536203716"/>
      <w:bookmarkStart w:id="2031" w:name="_Toc536203962"/>
      <w:bookmarkStart w:id="2032" w:name="_Toc536204208"/>
      <w:bookmarkStart w:id="2033" w:name="_Toc536539356"/>
      <w:bookmarkStart w:id="2034" w:name="_Toc536539609"/>
      <w:bookmarkStart w:id="2035" w:name="_Toc536543385"/>
      <w:bookmarkStart w:id="2036" w:name="_Toc536543639"/>
      <w:bookmarkStart w:id="2037" w:name="_Toc536544530"/>
      <w:bookmarkStart w:id="2038" w:name="_Toc536545470"/>
      <w:bookmarkStart w:id="2039" w:name="_Toc536546621"/>
      <w:bookmarkStart w:id="2040" w:name="_Toc536626917"/>
      <w:bookmarkStart w:id="2041" w:name="_Toc536725996"/>
      <w:bookmarkStart w:id="2042" w:name="_Toc536741092"/>
      <w:bookmarkStart w:id="2043" w:name="_Toc536741349"/>
      <w:bookmarkStart w:id="2044" w:name="_Toc536741605"/>
      <w:bookmarkStart w:id="2045" w:name="_Toc536784664"/>
      <w:bookmarkStart w:id="2046" w:name="_Toc536797559"/>
      <w:bookmarkStart w:id="2047" w:name="_Toc536797822"/>
      <w:bookmarkStart w:id="2048" w:name="_Toc536798219"/>
      <w:bookmarkStart w:id="2049" w:name="_Toc536798474"/>
      <w:bookmarkStart w:id="2050" w:name="_Toc536798729"/>
      <w:bookmarkStart w:id="2051" w:name="_Toc536800432"/>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14:paraId="58616707" w14:textId="31864B3D" w:rsidR="006F4286" w:rsidRDefault="006F4286" w:rsidP="0062290B">
      <w:pPr>
        <w:pStyle w:val="Titre2"/>
        <w:spacing w:after="240"/>
        <w:ind w:left="708" w:hanging="578"/>
      </w:pPr>
      <w:bookmarkStart w:id="2052" w:name="_Toc536800433"/>
      <w:r>
        <w:t xml:space="preserve">Méthode d’analyse de la </w:t>
      </w:r>
      <w:bookmarkEnd w:id="1934"/>
      <w:r>
        <w:t>stabilité</w:t>
      </w:r>
      <w:bookmarkEnd w:id="2052"/>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74254F">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F769FB"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53" w:name="_Toc536800434"/>
      <w:r>
        <w:t>Coefficients d’influence de l’effet Morton</w:t>
      </w:r>
      <w:bookmarkEnd w:id="2053"/>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74254F">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74254F">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74254F">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F769FB"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4" w:name="_Ref536438342"/>
            <w:r w:rsidRPr="00822191">
              <w:rPr>
                <w:rFonts w:ascii="Times New Roman" w:eastAsia="Times New Roman" w:hAnsi="Times New Roman"/>
                <w:b/>
                <w:iCs w:val="0"/>
                <w:color w:val="auto"/>
                <w:sz w:val="22"/>
                <w:szCs w:val="22"/>
                <w:lang w:eastAsia="fr-FR"/>
              </w:rPr>
              <w:t xml:space="preserve"> </w:t>
            </w:r>
            <w:bookmarkEnd w:id="2054"/>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5" w:name="_Ref518574219"/>
            <w:r w:rsidRPr="00B70EB0">
              <w:rPr>
                <w:rFonts w:ascii="Times New Roman" w:eastAsia="Times New Roman" w:hAnsi="Times New Roman"/>
                <w:b/>
                <w:iCs w:val="0"/>
                <w:color w:val="auto"/>
                <w:sz w:val="22"/>
                <w:szCs w:val="22"/>
                <w:lang w:eastAsia="fr-FR"/>
              </w:rPr>
              <w:t xml:space="preserve"> </w:t>
            </w:r>
            <w:bookmarkEnd w:id="2055"/>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74254F">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F769FB"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56" w:name="_Ref534201420"/>
            <w:r>
              <w:rPr>
                <w:rFonts w:ascii="Times New Roman" w:eastAsia="Times New Roman" w:hAnsi="Times New Roman"/>
                <w:b/>
                <w:iCs w:val="0"/>
                <w:color w:val="auto"/>
                <w:sz w:val="22"/>
                <w:szCs w:val="22"/>
                <w:lang w:val="en-US" w:eastAsia="fr-FR"/>
              </w:rPr>
              <w:t xml:space="preserve"> </w:t>
            </w:r>
            <w:bookmarkEnd w:id="2056"/>
          </w:p>
        </w:tc>
      </w:tr>
    </w:tbl>
    <w:p w14:paraId="00974CFA" w14:textId="58F2A63C" w:rsidR="006F4286" w:rsidRPr="00FA40FE" w:rsidRDefault="006F4286" w:rsidP="006F4286">
      <w:pPr>
        <w:pStyle w:val="Titre3"/>
        <w:spacing w:before="240" w:after="240"/>
        <w:ind w:left="709"/>
      </w:pPr>
      <w:bookmarkStart w:id="2057" w:name="_Toc536800435"/>
      <w:r>
        <w:t>Critère de stabilité</w:t>
      </w:r>
      <w:bookmarkEnd w:id="2057"/>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58" w:name="_Ref530059670"/>
            <w:r w:rsidRPr="00E03861">
              <w:rPr>
                <w:rFonts w:ascii="Times New Roman" w:eastAsiaTheme="minorEastAsia" w:hAnsi="Times New Roman"/>
                <w:b/>
                <w:i/>
              </w:rPr>
              <w:t xml:space="preserve"> </w:t>
            </w:r>
            <w:bookmarkEnd w:id="2058"/>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74254F">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4254F">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4254F">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F769FB"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9" w:name="_Ref530060431"/>
            <w:r w:rsidRPr="00E03861">
              <w:rPr>
                <w:rFonts w:ascii="Times New Roman" w:eastAsiaTheme="minorEastAsia" w:hAnsi="Times New Roman"/>
                <w:b/>
                <w:i/>
              </w:rPr>
              <w:t xml:space="preserve"> </w:t>
            </w:r>
            <w:bookmarkEnd w:id="2059"/>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74254F">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60" w:name="_Ref531096466"/>
            <w:r w:rsidRPr="00E03861">
              <w:rPr>
                <w:rFonts w:ascii="Times New Roman" w:eastAsiaTheme="minorEastAsia" w:hAnsi="Times New Roman"/>
                <w:b/>
                <w:i/>
              </w:rPr>
              <w:t xml:space="preserve"> </w:t>
            </w:r>
            <w:bookmarkEnd w:id="2060"/>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74254F">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61" w:name="_Toc536800436"/>
      <w:r>
        <w:t>Approche Lorenz et Murphy</w:t>
      </w:r>
      <w:bookmarkEnd w:id="2061"/>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74254F">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74254F">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74254F">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74254F">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62" w:name="_Ref518572565"/>
            <w:r w:rsidRPr="008C024E">
              <w:rPr>
                <w:rFonts w:ascii="Times New Roman" w:eastAsia="Times New Roman" w:hAnsi="Times New Roman"/>
                <w:b/>
                <w:iCs w:val="0"/>
                <w:color w:val="auto"/>
                <w:sz w:val="22"/>
                <w:szCs w:val="22"/>
                <w:lang w:eastAsia="fr-FR"/>
              </w:rPr>
              <w:t xml:space="preserve"> </w:t>
            </w:r>
            <w:bookmarkEnd w:id="2062"/>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74254F">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63" w:name="_Toc536800437"/>
      <w:r>
        <w:t>Approche analytique améliorée</w:t>
      </w:r>
      <w:bookmarkEnd w:id="2063"/>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74254F">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74254F" w:rsidRPr="0074254F">
        <w:rPr>
          <w:b/>
          <w:iCs/>
        </w:rPr>
        <w:t xml:space="preserve">Tableau </w:t>
      </w:r>
      <w:r w:rsidR="0074254F" w:rsidRPr="0074254F">
        <w:rPr>
          <w:b/>
          <w:iCs/>
          <w:noProof/>
        </w:rPr>
        <w:t>5.1</w:t>
      </w:r>
      <w:r w:rsidR="0074254F" w:rsidRPr="0074254F">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64" w:name="_Ref531204113"/>
      <w:bookmarkStart w:id="2065" w:name="_Toc536112276"/>
      <w:bookmarkStart w:id="2066"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64"/>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065"/>
      <w:bookmarkEnd w:id="2066"/>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F769FB"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74254F">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067" w:name="_Toc536800438"/>
      <w:r w:rsidRPr="00EA3D98">
        <w:t xml:space="preserve">Application au Banc de l’effet Morton </w:t>
      </w:r>
      <w:r>
        <w:t>(BEM)</w:t>
      </w:r>
      <w:bookmarkEnd w:id="2067"/>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068" w:name="_Toc536800439"/>
      <w:r>
        <w:lastRenderedPageBreak/>
        <w:t>Configuration du rotor</w:t>
      </w:r>
      <w:r w:rsidR="003F464C">
        <w:t xml:space="preserve"> court</w:t>
      </w:r>
      <w:r>
        <w:t xml:space="preserve"> 430mm</w:t>
      </w:r>
      <w:bookmarkEnd w:id="2068"/>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74254F">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74254F" w:rsidRPr="0074254F">
        <w:rPr>
          <w:b/>
          <w:iCs/>
          <w:sz w:val="22"/>
        </w:rPr>
        <w:t>Figure 5.2</w:t>
      </w:r>
      <w:r w:rsidR="0074254F" w:rsidRPr="0074254F">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74254F" w:rsidRPr="0074254F">
        <w:rPr>
          <w:b/>
          <w:sz w:val="22"/>
        </w:rPr>
        <w:t xml:space="preserve">Figure </w:t>
      </w:r>
      <w:r w:rsidR="0074254F" w:rsidRPr="0074254F">
        <w:rPr>
          <w:b/>
          <w:noProof/>
          <w:sz w:val="22"/>
        </w:rPr>
        <w:t>5.2</w:t>
      </w:r>
      <w:r w:rsidR="0074254F" w:rsidRPr="0074254F">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74254F" w:rsidRPr="0074254F">
        <w:rPr>
          <w:rFonts w:eastAsia="Times New Roman" w:cs="Times New Roman"/>
          <w:b/>
          <w:color w:val="auto"/>
          <w:sz w:val="22"/>
          <w:szCs w:val="20"/>
          <w:lang w:eastAsia="fr-FR"/>
        </w:rPr>
        <w:t xml:space="preserve">Figure </w:t>
      </w:r>
      <w:r w:rsidR="0074254F" w:rsidRPr="0074254F">
        <w:rPr>
          <w:rFonts w:eastAsia="Times New Roman" w:cs="Times New Roman"/>
          <w:b/>
          <w:noProof/>
          <w:color w:val="auto"/>
          <w:sz w:val="22"/>
          <w:szCs w:val="20"/>
          <w:lang w:eastAsia="fr-FR"/>
        </w:rPr>
        <w:t>4.3</w:t>
      </w:r>
      <w:r w:rsidR="0074254F" w:rsidRPr="0074254F">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069" w:name="_Ref531015477"/>
            <w:bookmarkStart w:id="2070" w:name="_Toc536112252"/>
            <w:bookmarkStart w:id="2071"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069"/>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070"/>
            <w:bookmarkEnd w:id="2071"/>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072" w:name="_Ref531019019"/>
            <w:bookmarkStart w:id="2073" w:name="_Toc536112253"/>
            <w:bookmarkStart w:id="2074"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74254F">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74254F">
              <w:rPr>
                <w:noProof/>
                <w:sz w:val="22"/>
              </w:rPr>
              <w:t>2</w:t>
            </w:r>
            <w:r w:rsidR="0019727E">
              <w:rPr>
                <w:sz w:val="22"/>
              </w:rPr>
              <w:fldChar w:fldCharType="end"/>
            </w:r>
            <w:bookmarkEnd w:id="2072"/>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073"/>
            <w:bookmarkEnd w:id="2074"/>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74254F" w:rsidRPr="0074254F">
        <w:rPr>
          <w:b/>
          <w:sz w:val="22"/>
          <w:szCs w:val="22"/>
        </w:rPr>
        <w:t xml:space="preserve">Tableau </w:t>
      </w:r>
      <w:r w:rsidR="0074254F" w:rsidRPr="0074254F">
        <w:rPr>
          <w:b/>
          <w:noProof/>
          <w:sz w:val="22"/>
          <w:szCs w:val="22"/>
        </w:rPr>
        <w:t>5.2</w:t>
      </w:r>
      <w:r w:rsidR="0074254F" w:rsidRPr="0074254F">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74254F" w:rsidRPr="0074254F">
        <w:rPr>
          <w:b/>
          <w:sz w:val="22"/>
        </w:rPr>
        <w:t xml:space="preserve">Figure </w:t>
      </w:r>
      <w:r w:rsidR="0074254F" w:rsidRPr="0074254F">
        <w:rPr>
          <w:b/>
          <w:noProof/>
          <w:sz w:val="22"/>
        </w:rPr>
        <w:t>5.2</w:t>
      </w:r>
      <w:r w:rsidR="0074254F" w:rsidRPr="0074254F">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075" w:name="_Ref534218071"/>
      <w:bookmarkStart w:id="2076" w:name="_Toc536112277"/>
      <w:bookmarkStart w:id="2077"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74254F">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74254F">
        <w:rPr>
          <w:noProof/>
          <w:sz w:val="22"/>
          <w:szCs w:val="22"/>
        </w:rPr>
        <w:t>1</w:t>
      </w:r>
      <w:r w:rsidR="00B055A9">
        <w:rPr>
          <w:sz w:val="22"/>
          <w:szCs w:val="22"/>
        </w:rPr>
        <w:fldChar w:fldCharType="end"/>
      </w:r>
      <w:bookmarkEnd w:id="2075"/>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076"/>
      <w:bookmarkEnd w:id="2077"/>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078" w:name="_Ref531193074"/>
            <w:bookmarkStart w:id="2079" w:name="_Toc536112254"/>
            <w:bookmarkStart w:id="2080"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74254F">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74254F">
              <w:rPr>
                <w:noProof/>
                <w:sz w:val="22"/>
              </w:rPr>
              <w:t>3</w:t>
            </w:r>
            <w:r w:rsidR="0019727E">
              <w:rPr>
                <w:sz w:val="22"/>
              </w:rPr>
              <w:fldChar w:fldCharType="end"/>
            </w:r>
            <w:bookmarkEnd w:id="2078"/>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079"/>
            <w:bookmarkEnd w:id="2080"/>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74254F" w:rsidRPr="0074254F">
        <w:rPr>
          <w:rFonts w:eastAsia="Calibri"/>
          <w:b/>
          <w:iCs/>
          <w:noProof/>
          <w:sz w:val="22"/>
          <w:lang w:eastAsia="en-US"/>
        </w:rPr>
        <w:t>Figure 5.2</w:t>
      </w:r>
      <w:r w:rsidR="0074254F" w:rsidRPr="0074254F">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74254F" w:rsidRPr="0074254F">
        <w:rPr>
          <w:b/>
          <w:sz w:val="22"/>
        </w:rPr>
        <w:t xml:space="preserve">Figure </w:t>
      </w:r>
      <w:r w:rsidR="0074254F" w:rsidRPr="0074254F">
        <w:rPr>
          <w:b/>
          <w:noProof/>
          <w:sz w:val="22"/>
        </w:rPr>
        <w:t>5.2</w:t>
      </w:r>
      <w:r w:rsidR="0074254F" w:rsidRPr="0074254F">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081" w:name="_Ref535497157"/>
      <w:bookmarkStart w:id="2082" w:name="_Toc536112255"/>
      <w:bookmarkStart w:id="2083"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74254F">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74254F">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081"/>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082"/>
      <w:bookmarkEnd w:id="2083"/>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084" w:name="_Ref531095594"/>
      <w:bookmarkStart w:id="2085" w:name="_Toc536112256"/>
      <w:bookmarkStart w:id="2086"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74254F">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74254F">
        <w:rPr>
          <w:noProof/>
          <w:sz w:val="22"/>
        </w:rPr>
        <w:t>5</w:t>
      </w:r>
      <w:r>
        <w:rPr>
          <w:sz w:val="22"/>
        </w:rPr>
        <w:fldChar w:fldCharType="end"/>
      </w:r>
      <w:bookmarkEnd w:id="2084"/>
      <w:r w:rsidRPr="00FC14C6">
        <w:rPr>
          <w:sz w:val="22"/>
        </w:rPr>
        <w:t> : champ de température imposé au modèle thermomécanique</w:t>
      </w:r>
      <w:bookmarkEnd w:id="2085"/>
      <w:bookmarkEnd w:id="2086"/>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74254F">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74254F" w:rsidRPr="0074254F">
        <w:rPr>
          <w:b/>
          <w:sz w:val="22"/>
        </w:rPr>
        <w:t xml:space="preserve">Figure </w:t>
      </w:r>
      <w:r w:rsidR="0074254F" w:rsidRPr="0074254F">
        <w:rPr>
          <w:b/>
          <w:noProof/>
          <w:sz w:val="22"/>
        </w:rPr>
        <w:t>5.2</w:t>
      </w:r>
      <w:r w:rsidR="0074254F" w:rsidRPr="0074254F">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74254F" w:rsidRPr="0074254F">
        <w:rPr>
          <w:rFonts w:eastAsia="Calibri"/>
          <w:b/>
          <w:iCs/>
          <w:noProof/>
          <w:sz w:val="22"/>
          <w:lang w:eastAsia="en-US"/>
        </w:rPr>
        <w:t>Figure 5.2</w:t>
      </w:r>
      <w:r w:rsidR="0074254F" w:rsidRPr="0074254F">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74254F">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4254F" w:rsidRPr="0074254F">
        <w:rPr>
          <w:b/>
          <w:iCs/>
          <w:sz w:val="22"/>
        </w:rPr>
        <w:t xml:space="preserve">Figure </w:t>
      </w:r>
      <w:r w:rsidR="0074254F" w:rsidRPr="0074254F">
        <w:rPr>
          <w:b/>
          <w:iCs/>
          <w:noProof/>
          <w:sz w:val="22"/>
        </w:rPr>
        <w:t>5.2</w:t>
      </w:r>
      <w:r w:rsidR="0074254F" w:rsidRPr="0074254F">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087" w:name="_Ref531096885"/>
      <w:bookmarkStart w:id="2088" w:name="_Toc536112258"/>
      <w:bookmarkStart w:id="2089"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87"/>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88"/>
      <w:bookmarkEnd w:id="2089"/>
    </w:p>
    <w:p w14:paraId="46F1C6C6" w14:textId="03C6BD99" w:rsidR="00AE4728" w:rsidRPr="00FC14C6" w:rsidRDefault="00AE4728" w:rsidP="0037172D">
      <w:pPr>
        <w:pStyle w:val="Default"/>
        <w:spacing w:before="240" w:after="240" w:line="360" w:lineRule="auto"/>
        <w:ind w:firstLine="709"/>
        <w:jc w:val="both"/>
        <w:rPr>
          <w:sz w:val="22"/>
        </w:rPr>
      </w:pPr>
      <w:bookmarkStart w:id="2090"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4254F" w:rsidRPr="0074254F">
        <w:rPr>
          <w:b/>
          <w:iCs/>
          <w:sz w:val="22"/>
        </w:rPr>
        <w:t xml:space="preserve">Figure </w:t>
      </w:r>
      <w:r w:rsidR="0074254F" w:rsidRPr="0074254F">
        <w:rPr>
          <w:b/>
          <w:iCs/>
          <w:noProof/>
          <w:sz w:val="22"/>
        </w:rPr>
        <w:t>5.2</w:t>
      </w:r>
      <w:r w:rsidR="0074254F" w:rsidRPr="0074254F">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091" w:name="_Ref535593984"/>
      <w:bookmarkStart w:id="2092" w:name="_Toc536800440"/>
      <w:r>
        <w:lastRenderedPageBreak/>
        <w:t xml:space="preserve">Configuration du rotor </w:t>
      </w:r>
      <w:bookmarkEnd w:id="2090"/>
      <w:r w:rsidR="008A6682">
        <w:t>long 700mm</w:t>
      </w:r>
      <w:bookmarkEnd w:id="2091"/>
      <w:bookmarkEnd w:id="2092"/>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74254F" w:rsidRPr="0074254F">
        <w:rPr>
          <w:b/>
          <w:iCs/>
          <w:sz w:val="22"/>
        </w:rPr>
        <w:t xml:space="preserve">Figure </w:t>
      </w:r>
      <w:r w:rsidR="0074254F" w:rsidRPr="0074254F">
        <w:rPr>
          <w:b/>
          <w:iCs/>
          <w:noProof/>
          <w:sz w:val="22"/>
        </w:rPr>
        <w:t>5.2</w:t>
      </w:r>
      <w:r w:rsidR="0074254F" w:rsidRPr="0074254F">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74254F" w:rsidRPr="0074254F">
        <w:rPr>
          <w:b/>
          <w:sz w:val="22"/>
        </w:rPr>
        <w:t xml:space="preserve">Figure </w:t>
      </w:r>
      <w:r w:rsidR="0074254F" w:rsidRPr="0074254F">
        <w:rPr>
          <w:b/>
          <w:noProof/>
          <w:sz w:val="22"/>
        </w:rPr>
        <w:t>5.2</w:t>
      </w:r>
      <w:r w:rsidR="0074254F" w:rsidRPr="0074254F">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FE1C6B">
        <w:tc>
          <w:tcPr>
            <w:tcW w:w="9062" w:type="dxa"/>
          </w:tcPr>
          <w:p w14:paraId="0FA2CB90" w14:textId="77777777" w:rsidR="00AD4BEE" w:rsidRPr="00256A18" w:rsidRDefault="00AD4BEE" w:rsidP="00FE1C6B">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FE1C6B">
        <w:tc>
          <w:tcPr>
            <w:tcW w:w="9062" w:type="dxa"/>
          </w:tcPr>
          <w:p w14:paraId="788E886A" w14:textId="77777777" w:rsidR="00AD4BEE" w:rsidRPr="00086068" w:rsidRDefault="00AD4BEE" w:rsidP="00FE1C6B">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FE1C6B">
        <w:tc>
          <w:tcPr>
            <w:tcW w:w="9062" w:type="dxa"/>
          </w:tcPr>
          <w:p w14:paraId="1741085A" w14:textId="77777777" w:rsidR="00AD4BEE" w:rsidRPr="00086068" w:rsidRDefault="00AD4BEE" w:rsidP="00FE1C6B">
            <w:pPr>
              <w:pStyle w:val="Lgende"/>
              <w:spacing w:after="0"/>
              <w:jc w:val="center"/>
              <w:rPr>
                <w:rFonts w:ascii="Calibri" w:hAnsi="Calibri" w:cs="Calibri"/>
                <w:i w:val="0"/>
                <w:iCs w:val="0"/>
                <w:color w:val="000000"/>
                <w:sz w:val="22"/>
                <w:szCs w:val="24"/>
              </w:rPr>
            </w:pPr>
            <w:bookmarkStart w:id="2093" w:name="_Ref531189711"/>
            <w:bookmarkStart w:id="2094" w:name="_Toc536112259"/>
            <w:bookmarkStart w:id="2095"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09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94"/>
            <w:bookmarkEnd w:id="2095"/>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096" w:name="_Ref534232364"/>
            <w:bookmarkStart w:id="2097" w:name="_Toc536112260"/>
            <w:bookmarkStart w:id="2098"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74254F">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74254F">
              <w:rPr>
                <w:noProof/>
                <w:sz w:val="22"/>
              </w:rPr>
              <w:t>8</w:t>
            </w:r>
            <w:r w:rsidR="0019727E">
              <w:rPr>
                <w:sz w:val="22"/>
              </w:rPr>
              <w:fldChar w:fldCharType="end"/>
            </w:r>
            <w:bookmarkEnd w:id="209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97"/>
            <w:bookmarkEnd w:id="2098"/>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74254F" w:rsidRPr="0074254F">
        <w:rPr>
          <w:b/>
          <w:sz w:val="22"/>
        </w:rPr>
        <w:t xml:space="preserve">Figure </w:t>
      </w:r>
      <w:r w:rsidR="0074254F" w:rsidRPr="0074254F">
        <w:rPr>
          <w:b/>
          <w:noProof/>
          <w:sz w:val="22"/>
        </w:rPr>
        <w:t>5.2</w:t>
      </w:r>
      <w:r w:rsidR="0074254F" w:rsidRPr="0074254F">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099" w:name="_Ref531186850"/>
      <w:bookmarkStart w:id="2100" w:name="_Ref534380440"/>
      <w:bookmarkStart w:id="2101" w:name="_Toc536112278"/>
      <w:bookmarkStart w:id="2102"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99"/>
      <w:bookmarkEnd w:id="2100"/>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01"/>
      <w:bookmarkEnd w:id="2102"/>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103" w:name="_Ref534295302"/>
            <w:bookmarkStart w:id="2104" w:name="_Toc536112261"/>
            <w:bookmarkStart w:id="2105"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74254F">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74254F">
              <w:rPr>
                <w:noProof/>
                <w:sz w:val="22"/>
              </w:rPr>
              <w:t>9</w:t>
            </w:r>
            <w:r w:rsidR="0019727E">
              <w:rPr>
                <w:sz w:val="22"/>
              </w:rPr>
              <w:fldChar w:fldCharType="end"/>
            </w:r>
            <w:bookmarkEnd w:id="210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04"/>
            <w:bookmarkEnd w:id="2105"/>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74254F" w:rsidRPr="0074254F">
        <w:rPr>
          <w:b/>
          <w:sz w:val="22"/>
        </w:rPr>
        <w:t>Figure 5.2</w:t>
      </w:r>
      <w:r w:rsidR="0074254F" w:rsidRPr="0074254F">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106" w:name="_Ref531186145"/>
      <w:bookmarkStart w:id="2107" w:name="_Toc536112262"/>
      <w:bookmarkStart w:id="2108"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106"/>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07"/>
      <w:bookmarkEnd w:id="2108"/>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74254F" w:rsidRPr="0074254F">
        <w:rPr>
          <w:b/>
          <w:iCs/>
        </w:rPr>
        <w:t xml:space="preserve">Figure </w:t>
      </w:r>
      <w:r w:rsidR="0074254F" w:rsidRPr="0074254F">
        <w:rPr>
          <w:b/>
          <w:iCs/>
          <w:noProof/>
        </w:rPr>
        <w:t>5.2</w:t>
      </w:r>
      <w:r w:rsidR="0074254F" w:rsidRPr="0074254F">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74254F" w:rsidRPr="0074254F">
        <w:rPr>
          <w:rFonts w:cs="Calibri"/>
          <w:b/>
          <w:color w:val="000000"/>
          <w:szCs w:val="24"/>
        </w:rPr>
        <w:t>Tableau</w:t>
      </w:r>
      <w:r w:rsidR="0074254F" w:rsidRPr="0074254F">
        <w:rPr>
          <w:rFonts w:cs="Calibri"/>
          <w:b/>
          <w:iCs/>
          <w:noProof/>
          <w:color w:val="000000"/>
          <w:szCs w:val="24"/>
        </w:rPr>
        <w:t xml:space="preserve"> </w:t>
      </w:r>
      <w:r w:rsidR="0074254F">
        <w:rPr>
          <w:rFonts w:cs="Calibri"/>
          <w:i/>
          <w:iCs/>
          <w:noProof/>
          <w:color w:val="000000"/>
          <w:szCs w:val="24"/>
        </w:rPr>
        <w:t>5.2</w:t>
      </w:r>
      <w:r w:rsidR="0074254F">
        <w:rPr>
          <w:rFonts w:cs="Calibri"/>
          <w:i/>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74254F" w:rsidRPr="0074254F">
        <w:rPr>
          <w:rFonts w:cs="Calibri"/>
          <w:b/>
          <w:iCs/>
          <w:color w:val="000000"/>
          <w:szCs w:val="24"/>
        </w:rPr>
        <w:t>Tableau 5.2</w:t>
      </w:r>
      <w:r w:rsidR="0074254F" w:rsidRPr="0074254F">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109" w:name="_Ref531184866"/>
      <w:bookmarkStart w:id="2110" w:name="_Toc536112263"/>
      <w:bookmarkStart w:id="2111"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0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10"/>
      <w:bookmarkEnd w:id="2111"/>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12" w:name="_Ref534382904"/>
      <w:bookmarkStart w:id="2113" w:name="_Toc536112279"/>
      <w:bookmarkStart w:id="2114"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74254F">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12"/>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13"/>
      <w:bookmarkEnd w:id="2114"/>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115" w:name="_Toc536800441"/>
      <w:bookmarkStart w:id="2116" w:name="_Toc534984877"/>
      <w:r>
        <w:rPr>
          <w:lang w:eastAsia="zh-CN"/>
        </w:rPr>
        <w:t>Tech</w:t>
      </w:r>
      <w:r w:rsidR="0052000A">
        <w:rPr>
          <w:lang w:eastAsia="zh-CN"/>
        </w:rPr>
        <w:t>niques à mettre en oeuvre pour é</w:t>
      </w:r>
      <w:r>
        <w:rPr>
          <w:lang w:eastAsia="zh-CN"/>
        </w:rPr>
        <w:t>viter l’instabilite de l’effet Morton</w:t>
      </w:r>
      <w:bookmarkEnd w:id="2115"/>
      <w:r>
        <w:rPr>
          <w:lang w:eastAsia="zh-CN"/>
        </w:rPr>
        <w:t xml:space="preserve"> </w:t>
      </w:r>
      <w:bookmarkEnd w:id="2116"/>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117"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117"/>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74254F" w:rsidRPr="0074254F">
        <w:rPr>
          <w:b/>
          <w:iCs/>
        </w:rPr>
        <w:t xml:space="preserve">Figure </w:t>
      </w:r>
      <w:r w:rsidR="0074254F" w:rsidRPr="0074254F">
        <w:rPr>
          <w:b/>
          <w:iCs/>
          <w:noProof/>
        </w:rPr>
        <w:t>5.3</w:t>
      </w:r>
      <w:r w:rsidR="0074254F" w:rsidRPr="0074254F">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74254F">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74254F">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74254F">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74254F">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18" w:name="_Ref536721498"/>
      <w:bookmarkStart w:id="2119" w:name="_Toc536112264"/>
      <w:bookmarkStart w:id="2120"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18"/>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74254F">
        <w:rPr>
          <w:b/>
          <w:i w:val="0"/>
          <w:sz w:val="22"/>
        </w:rPr>
        <w:t>[56]</w:t>
      </w:r>
      <w:bookmarkEnd w:id="2119"/>
      <w:bookmarkEnd w:id="2120"/>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74254F">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74254F" w:rsidRPr="0074254F">
        <w:rPr>
          <w:b/>
          <w:iCs/>
          <w:szCs w:val="22"/>
        </w:rPr>
        <w:t>Figure 5.3</w:t>
      </w:r>
      <w:r w:rsidR="0074254F" w:rsidRPr="0074254F">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mm .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74254F">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74254F">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74254F">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74254F">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74254F">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646A4E">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21" w:name="_Ref536452193"/>
      <w:bookmarkStart w:id="2122"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2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74254F">
        <w:rPr>
          <w:rFonts w:ascii="Calibri" w:eastAsia="Times New Roman" w:hAnsi="Calibri" w:cs="Times New Roman"/>
          <w:b/>
          <w:i w:val="0"/>
          <w:iCs w:val="0"/>
          <w:color w:val="auto"/>
          <w:sz w:val="22"/>
          <w:szCs w:val="22"/>
        </w:rPr>
        <w:t>[21]</w:t>
      </w:r>
      <w:bookmarkEnd w:id="2122"/>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74254F">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74254F" w:rsidRPr="0074254F">
        <w:rPr>
          <w:b/>
          <w:iCs/>
          <w:szCs w:val="22"/>
        </w:rPr>
        <w:t xml:space="preserve">Figure </w:t>
      </w:r>
      <w:r w:rsidR="0074254F" w:rsidRPr="0074254F">
        <w:rPr>
          <w:b/>
          <w:iCs/>
          <w:noProof/>
          <w:szCs w:val="22"/>
        </w:rPr>
        <w:t>5.3</w:t>
      </w:r>
      <w:r w:rsidR="0074254F" w:rsidRPr="0074254F">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74254F">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74254F">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23" w:name="_Ref536798917"/>
      <w:bookmarkStart w:id="2124"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123"/>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74254F">
        <w:rPr>
          <w:rFonts w:ascii="Calibri" w:eastAsia="Times New Roman" w:hAnsi="Calibri" w:cs="Times New Roman"/>
          <w:b/>
          <w:i w:val="0"/>
          <w:iCs w:val="0"/>
          <w:color w:val="auto"/>
          <w:sz w:val="22"/>
          <w:szCs w:val="22"/>
        </w:rPr>
        <w:t>[16]</w:t>
      </w:r>
      <w:bookmarkEnd w:id="2124"/>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74254F">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74254F" w:rsidRPr="0074254F">
        <w:rPr>
          <w:b/>
          <w:iCs/>
          <w:szCs w:val="22"/>
        </w:rPr>
        <w:t xml:space="preserve">Figure </w:t>
      </w:r>
      <w:r w:rsidR="0074254F" w:rsidRPr="0074254F">
        <w:rPr>
          <w:b/>
          <w:iCs/>
          <w:noProof/>
          <w:szCs w:val="22"/>
        </w:rPr>
        <w:t>5.3</w:t>
      </w:r>
      <w:r w:rsidR="0074254F" w:rsidRPr="0074254F">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74254F">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125" w:name="_Ref535589702"/>
      <w:bookmarkStart w:id="2126" w:name="_Toc536112265"/>
      <w:bookmarkStart w:id="2127"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74254F">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74254F">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25"/>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74254F">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126"/>
      <w:bookmarkEnd w:id="2127"/>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74254F" w:rsidRPr="0074254F">
        <w:rPr>
          <w:b/>
          <w:iCs/>
          <w:szCs w:val="22"/>
        </w:rPr>
        <w:t xml:space="preserve">Figure </w:t>
      </w:r>
      <w:r w:rsidR="0074254F" w:rsidRPr="0074254F">
        <w:rPr>
          <w:b/>
          <w:iCs/>
          <w:noProof/>
          <w:szCs w:val="22"/>
        </w:rPr>
        <w:t>5.3</w:t>
      </w:r>
      <w:r w:rsidR="0074254F" w:rsidRPr="0074254F">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74254F" w:rsidRPr="0074254F">
        <w:rPr>
          <w:b/>
          <w:szCs w:val="22"/>
          <w:lang w:eastAsia="zh-CN"/>
        </w:rPr>
        <w:t>Figure 5.3</w:t>
      </w:r>
      <w:r w:rsidR="0074254F" w:rsidRPr="0074254F">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28" w:name="_Ref532235910"/>
      <w:bookmarkStart w:id="2129" w:name="_Toc536112266"/>
      <w:bookmarkStart w:id="2130"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28"/>
      <w:r w:rsidRPr="002344CF">
        <w:rPr>
          <w:rFonts w:ascii="Calibri" w:eastAsia="Times New Roman" w:hAnsi="Calibri" w:cs="Times New Roman"/>
          <w:i w:val="0"/>
          <w:iCs w:val="0"/>
          <w:color w:val="auto"/>
          <w:sz w:val="22"/>
          <w:szCs w:val="22"/>
        </w:rPr>
        <w:t> : Comparaison des coefficients d’influence de l’effet Morton entre les cas d’études</w:t>
      </w:r>
      <w:bookmarkEnd w:id="2129"/>
      <w:bookmarkEnd w:id="2130"/>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131" w:name="_Ref532235878"/>
      <w:bookmarkStart w:id="2132" w:name="_Toc536112267"/>
      <w:bookmarkStart w:id="2133"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74254F">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31"/>
      <w:r w:rsidRPr="00872B75">
        <w:rPr>
          <w:rFonts w:ascii="Calibri" w:eastAsia="Times New Roman" w:hAnsi="Calibri" w:cs="Times New Roman"/>
          <w:i w:val="0"/>
          <w:iCs w:val="0"/>
          <w:color w:val="auto"/>
          <w:sz w:val="22"/>
          <w:szCs w:val="22"/>
        </w:rPr>
        <w:t> : Résultat de l’analyse de l’effet Morton des cas</w:t>
      </w:r>
      <w:bookmarkEnd w:id="2132"/>
      <w:bookmarkEnd w:id="2133"/>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134" w:name="_Toc534984879"/>
      <w:bookmarkStart w:id="2135"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134"/>
      <w:bookmarkEnd w:id="2135"/>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74254F">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74254F">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74254F">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36" w:name="_Toc536800444"/>
      <w:r>
        <w:rPr>
          <w:lang w:eastAsia="zh-CN"/>
        </w:rPr>
        <w:t xml:space="preserve">Parametres influents sur le coefficient </w:t>
      </w:r>
      <m:oMath>
        <m:r>
          <m:rPr>
            <m:sty m:val="bi"/>
          </m:rPr>
          <w:rPr>
            <w:rFonts w:ascii="Cambria Math" w:hAnsi="Cambria Math"/>
            <w:lang w:eastAsia="zh-CN"/>
          </w:rPr>
          <m:t>B</m:t>
        </m:r>
      </m:oMath>
      <w:bookmarkEnd w:id="2136"/>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74254F">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74254F">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74254F">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74254F">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37" w:name="_Toc536800445"/>
      <w:r>
        <w:rPr>
          <w:lang w:eastAsia="zh-CN"/>
        </w:rPr>
        <w:t xml:space="preserve">Parametres influents sur le coefficient </w:t>
      </w:r>
      <m:oMath>
        <m:r>
          <m:rPr>
            <m:sty m:val="bi"/>
          </m:rPr>
          <w:rPr>
            <w:rFonts w:ascii="Cambria Math" w:hAnsi="Cambria Math"/>
            <w:lang w:eastAsia="zh-CN"/>
          </w:rPr>
          <m:t>A</m:t>
        </m:r>
      </m:oMath>
      <w:bookmarkEnd w:id="2137"/>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74254F">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74254F">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74254F" w:rsidRPr="0074254F">
        <w:rPr>
          <w:b/>
          <w:szCs w:val="22"/>
        </w:rPr>
        <w:t>Tableau 5.3</w:t>
      </w:r>
      <w:r w:rsidR="0074254F" w:rsidRPr="0074254F">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138" w:name="_Ref532298509"/>
      <w:bookmarkStart w:id="2139" w:name="_Toc536112280"/>
      <w:bookmarkStart w:id="2140" w:name="_Toc536627097"/>
      <w:bookmarkStart w:id="2141"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74254F">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74254F">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138"/>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139"/>
      <w:bookmarkEnd w:id="2140"/>
      <w:bookmarkEnd w:id="2141"/>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FE1C6B">
        <w:trPr>
          <w:trHeight w:val="20"/>
          <w:jc w:val="center"/>
        </w:trPr>
        <w:tc>
          <w:tcPr>
            <w:tcW w:w="2397" w:type="dxa"/>
            <w:vAlign w:val="center"/>
            <w:hideMark/>
          </w:tcPr>
          <w:p w14:paraId="5CEF433D" w14:textId="77777777" w:rsidR="006427B9" w:rsidRPr="002C7907" w:rsidRDefault="006427B9" w:rsidP="00FE1C6B">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FE1C6B">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FE1C6B">
            <w:pPr>
              <w:jc w:val="center"/>
              <w:rPr>
                <w:sz w:val="24"/>
                <w:szCs w:val="22"/>
              </w:rPr>
            </w:pPr>
            <w:r w:rsidRPr="002C7907">
              <w:rPr>
                <w:bCs/>
                <w:sz w:val="24"/>
                <w:szCs w:val="22"/>
              </w:rPr>
              <w:t>Vitesses critiques (tr/min)</w:t>
            </w:r>
          </w:p>
        </w:tc>
      </w:tr>
      <w:tr w:rsidR="006427B9" w:rsidRPr="002C7907" w14:paraId="1FC89D33" w14:textId="77777777" w:rsidTr="00FE1C6B">
        <w:trPr>
          <w:trHeight w:val="20"/>
          <w:jc w:val="center"/>
        </w:trPr>
        <w:tc>
          <w:tcPr>
            <w:tcW w:w="2397" w:type="dxa"/>
            <w:vAlign w:val="center"/>
            <w:hideMark/>
          </w:tcPr>
          <w:p w14:paraId="1189DEF2" w14:textId="77777777" w:rsidR="006427B9" w:rsidRPr="002C7907" w:rsidRDefault="006427B9" w:rsidP="00FE1C6B">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74254F">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FE1C6B">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FE1C6B">
            <w:pPr>
              <w:jc w:val="center"/>
              <w:rPr>
                <w:sz w:val="24"/>
                <w:szCs w:val="22"/>
              </w:rPr>
            </w:pPr>
            <w:r w:rsidRPr="002C7907">
              <w:rPr>
                <w:sz w:val="24"/>
                <w:szCs w:val="22"/>
              </w:rPr>
              <w:t>14000</w:t>
            </w:r>
          </w:p>
        </w:tc>
      </w:tr>
      <w:tr w:rsidR="006427B9" w:rsidRPr="002C7907" w14:paraId="54480AB8" w14:textId="77777777" w:rsidTr="00FE1C6B">
        <w:trPr>
          <w:trHeight w:val="20"/>
          <w:jc w:val="center"/>
        </w:trPr>
        <w:tc>
          <w:tcPr>
            <w:tcW w:w="2397" w:type="dxa"/>
            <w:vAlign w:val="center"/>
            <w:hideMark/>
          </w:tcPr>
          <w:p w14:paraId="6E43796D" w14:textId="77777777" w:rsidR="006427B9" w:rsidRPr="002C7907" w:rsidRDefault="006427B9" w:rsidP="00FE1C6B">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74254F">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FE1C6B">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FE1C6B">
            <w:pPr>
              <w:jc w:val="center"/>
              <w:rPr>
                <w:sz w:val="24"/>
                <w:szCs w:val="22"/>
              </w:rPr>
            </w:pPr>
            <w:r w:rsidRPr="002C7907">
              <w:rPr>
                <w:sz w:val="24"/>
                <w:szCs w:val="22"/>
              </w:rPr>
              <w:t>&gt; 12500</w:t>
            </w:r>
          </w:p>
        </w:tc>
      </w:tr>
      <w:tr w:rsidR="006427B9" w:rsidRPr="002C7907" w14:paraId="767B0690" w14:textId="77777777" w:rsidTr="00FE1C6B">
        <w:trPr>
          <w:trHeight w:val="20"/>
          <w:jc w:val="center"/>
        </w:trPr>
        <w:tc>
          <w:tcPr>
            <w:tcW w:w="2397" w:type="dxa"/>
            <w:vAlign w:val="center"/>
            <w:hideMark/>
          </w:tcPr>
          <w:p w14:paraId="6AD029F4" w14:textId="77777777" w:rsidR="006427B9" w:rsidRPr="002C7907" w:rsidRDefault="006427B9" w:rsidP="00FE1C6B">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74254F">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FE1C6B">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FE1C6B">
            <w:pPr>
              <w:jc w:val="center"/>
              <w:rPr>
                <w:sz w:val="24"/>
                <w:szCs w:val="22"/>
              </w:rPr>
            </w:pPr>
            <w:r w:rsidRPr="002C7907">
              <w:rPr>
                <w:sz w:val="24"/>
                <w:szCs w:val="22"/>
              </w:rPr>
              <w:t>9100</w:t>
            </w:r>
          </w:p>
        </w:tc>
      </w:tr>
      <w:tr w:rsidR="006427B9" w:rsidRPr="002C7907" w14:paraId="6FFED307" w14:textId="77777777" w:rsidTr="00FE1C6B">
        <w:trPr>
          <w:trHeight w:val="20"/>
          <w:jc w:val="center"/>
        </w:trPr>
        <w:tc>
          <w:tcPr>
            <w:tcW w:w="2397" w:type="dxa"/>
            <w:vAlign w:val="center"/>
            <w:hideMark/>
          </w:tcPr>
          <w:p w14:paraId="68B7C2D0" w14:textId="77777777" w:rsidR="006427B9" w:rsidRPr="002C7907" w:rsidRDefault="006427B9" w:rsidP="00FE1C6B">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74254F" w:rsidRPr="0074254F">
              <w:rPr>
                <w:b/>
                <w:sz w:val="24"/>
                <w:szCs w:val="22"/>
              </w:rPr>
              <w:t>[22</w:t>
            </w:r>
            <w:r w:rsidR="0074254F">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FE1C6B">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FE1C6B">
            <w:pPr>
              <w:jc w:val="center"/>
              <w:rPr>
                <w:sz w:val="24"/>
                <w:szCs w:val="22"/>
              </w:rPr>
            </w:pPr>
            <w:r w:rsidRPr="002C7907">
              <w:rPr>
                <w:sz w:val="24"/>
                <w:szCs w:val="22"/>
              </w:rPr>
              <w:t>8000</w:t>
            </w:r>
          </w:p>
        </w:tc>
      </w:tr>
      <w:tr w:rsidR="006427B9" w:rsidRPr="002C7907" w14:paraId="1D2BD49B" w14:textId="77777777" w:rsidTr="00FE1C6B">
        <w:trPr>
          <w:trHeight w:val="20"/>
          <w:jc w:val="center"/>
        </w:trPr>
        <w:tc>
          <w:tcPr>
            <w:tcW w:w="2397" w:type="dxa"/>
            <w:vAlign w:val="center"/>
            <w:hideMark/>
          </w:tcPr>
          <w:p w14:paraId="1DF2A5E3" w14:textId="77777777" w:rsidR="006427B9" w:rsidRPr="002C7907" w:rsidRDefault="006427B9" w:rsidP="00FE1C6B">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74254F">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FE1C6B">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FE1C6B">
            <w:pPr>
              <w:jc w:val="center"/>
              <w:rPr>
                <w:sz w:val="24"/>
                <w:szCs w:val="22"/>
              </w:rPr>
            </w:pPr>
            <w:r w:rsidRPr="002C7907">
              <w:rPr>
                <w:sz w:val="24"/>
                <w:szCs w:val="22"/>
              </w:rPr>
              <w:t>2500,5200</w:t>
            </w:r>
          </w:p>
        </w:tc>
      </w:tr>
      <w:tr w:rsidR="006427B9" w:rsidRPr="002C7907" w14:paraId="1CE9EDAC" w14:textId="77777777" w:rsidTr="00FE1C6B">
        <w:trPr>
          <w:trHeight w:val="20"/>
          <w:jc w:val="center"/>
        </w:trPr>
        <w:tc>
          <w:tcPr>
            <w:tcW w:w="2397" w:type="dxa"/>
            <w:vAlign w:val="center"/>
            <w:hideMark/>
          </w:tcPr>
          <w:p w14:paraId="3587EF46" w14:textId="77777777" w:rsidR="006427B9" w:rsidRPr="002C7907" w:rsidRDefault="006427B9" w:rsidP="00FE1C6B">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74254F">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FE1C6B">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FE1C6B">
            <w:pPr>
              <w:jc w:val="center"/>
              <w:rPr>
                <w:sz w:val="24"/>
                <w:szCs w:val="22"/>
              </w:rPr>
            </w:pPr>
            <w:r w:rsidRPr="002C7907">
              <w:rPr>
                <w:sz w:val="24"/>
                <w:szCs w:val="22"/>
              </w:rPr>
              <w:t>28894</w:t>
            </w:r>
          </w:p>
        </w:tc>
      </w:tr>
      <w:tr w:rsidR="006427B9" w:rsidRPr="002C7907" w14:paraId="58DA0A6C" w14:textId="77777777" w:rsidTr="00FE1C6B">
        <w:trPr>
          <w:trHeight w:val="112"/>
          <w:jc w:val="center"/>
        </w:trPr>
        <w:tc>
          <w:tcPr>
            <w:tcW w:w="2397" w:type="dxa"/>
            <w:vAlign w:val="center"/>
            <w:hideMark/>
          </w:tcPr>
          <w:p w14:paraId="554F98E1" w14:textId="77777777" w:rsidR="006427B9" w:rsidRPr="002C7907" w:rsidRDefault="006427B9" w:rsidP="00FE1C6B">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74254F">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FE1C6B">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FE1C6B">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74254F">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142" w:name="_Toc536800446"/>
      <w:r>
        <w:t>Conclusion</w:t>
      </w:r>
      <w:bookmarkEnd w:id="2142"/>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43" w:name="_Toc536800447"/>
      <w:r w:rsidRPr="005B6FDA">
        <w:lastRenderedPageBreak/>
        <w:t>Conclusion</w:t>
      </w:r>
      <w:r w:rsidR="005C2433" w:rsidRPr="005B6FDA">
        <w:t xml:space="preserve"> générale</w:t>
      </w:r>
      <w:bookmarkEnd w:id="2143"/>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74254F">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74254F">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74254F">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44" w:name="_Annexe_A_:"/>
      <w:bookmarkStart w:id="2145" w:name="_Ref535938142"/>
      <w:bookmarkStart w:id="2146" w:name="_Toc536800448"/>
      <w:bookmarkEnd w:id="2144"/>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45"/>
      <w:bookmarkEnd w:id="2146"/>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147" w:name="_Ref536127479"/>
      <w:bookmarkStart w:id="2148"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74254F">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47"/>
      <w:r w:rsidR="007B25CC" w:rsidRPr="005320DE">
        <w:rPr>
          <w:rFonts w:eastAsia="Times New Roman" w:cs="Times New Roman"/>
          <w:i w:val="0"/>
          <w:iCs w:val="0"/>
          <w:color w:val="auto"/>
          <w:sz w:val="22"/>
          <w:szCs w:val="20"/>
          <w:lang w:eastAsia="fr-FR"/>
        </w:rPr>
        <w:t>: Le patin incliné 1D</w:t>
      </w:r>
      <w:bookmarkEnd w:id="2148"/>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74254F" w:rsidRPr="0074254F">
        <w:rPr>
          <w:b/>
          <w:iCs/>
        </w:rPr>
        <w:t>Figure A</w:t>
      </w:r>
      <w:r w:rsidR="0074254F" w:rsidRPr="0074254F">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74254F">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74254F" w:rsidRPr="0074254F">
        <w:rPr>
          <w:b/>
          <w:iCs/>
        </w:rPr>
        <w:t>Tableau A</w:t>
      </w:r>
      <w:r w:rsidR="0074254F" w:rsidRPr="0074254F">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149" w:name="_Ref536128481"/>
      <w:bookmarkStart w:id="2150"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74254F">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49"/>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150"/>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151"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151"/>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74254F" w:rsidRPr="0074254F">
        <w:rPr>
          <w:b/>
          <w:iCs/>
        </w:rPr>
        <w:t>Figure A.1</w:t>
      </w:r>
      <w:r w:rsidR="0074254F" w:rsidRPr="0074254F">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74254F">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74254F">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152" w:name="_Ref536129341"/>
      <w:bookmarkStart w:id="2153"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74254F">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52"/>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153"/>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74254F">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F769FB"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F769FB"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74254F" w:rsidRPr="0074254F">
        <w:rPr>
          <w:b/>
          <w:iCs/>
        </w:rPr>
        <w:t xml:space="preserve">Figure </w:t>
      </w:r>
      <w:r w:rsidR="0074254F" w:rsidRPr="0074254F">
        <w:rPr>
          <w:b/>
          <w:iCs/>
          <w:noProof/>
        </w:rPr>
        <w:t>A.1</w:t>
      </w:r>
      <w:r w:rsidR="0074254F" w:rsidRPr="0074254F">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74254F" w:rsidRPr="0074254F">
        <w:rPr>
          <w:b/>
          <w:iCs/>
        </w:rPr>
        <w:t xml:space="preserve">Figure </w:t>
      </w:r>
      <w:r w:rsidR="0074254F" w:rsidRPr="0074254F">
        <w:rPr>
          <w:b/>
          <w:iCs/>
          <w:noProof/>
        </w:rPr>
        <w:t>A.1</w:t>
      </w:r>
      <w:r w:rsidR="0074254F" w:rsidRPr="0074254F">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74254F">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154" w:name="_Ref536008842"/>
            <w:r w:rsidRPr="005600FC">
              <w:rPr>
                <w:rFonts w:ascii="Times New Roman" w:eastAsia="Times New Roman" w:hAnsi="Times New Roman"/>
                <w:b/>
                <w:iCs w:val="0"/>
                <w:color w:val="auto"/>
                <w:sz w:val="22"/>
                <w:szCs w:val="22"/>
                <w:lang w:eastAsia="fr-FR"/>
              </w:rPr>
              <w:t xml:space="preserve"> </w:t>
            </w:r>
            <w:bookmarkEnd w:id="2154"/>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74254F" w:rsidRPr="0074254F">
        <w:rPr>
          <w:b/>
        </w:rPr>
        <w:t xml:space="preserve">Figure </w:t>
      </w:r>
      <w:r w:rsidR="0074254F" w:rsidRPr="0074254F">
        <w:rPr>
          <w:b/>
          <w:noProof/>
        </w:rPr>
        <w:t>A.1</w:t>
      </w:r>
      <w:r w:rsidR="0074254F" w:rsidRPr="0074254F">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74254F" w:rsidRPr="0074254F">
        <w:rPr>
          <w:b/>
        </w:rPr>
        <w:t xml:space="preserve">Figure </w:t>
      </w:r>
      <w:r w:rsidR="0074254F" w:rsidRPr="0074254F">
        <w:rPr>
          <w:b/>
          <w:noProof/>
        </w:rPr>
        <w:t>A.1</w:t>
      </w:r>
      <w:r w:rsidR="0074254F" w:rsidRPr="0074254F">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74254F" w:rsidRPr="0074254F">
        <w:rPr>
          <w:b/>
          <w:iCs/>
        </w:rPr>
        <w:t xml:space="preserve">Tableau </w:t>
      </w:r>
      <w:r w:rsidR="0074254F" w:rsidRPr="0074254F">
        <w:rPr>
          <w:b/>
          <w:iCs/>
          <w:noProof/>
        </w:rPr>
        <w:t>A.5</w:t>
      </w:r>
      <w:r w:rsidR="0074254F" w:rsidRPr="0074254F">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74254F">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155" w:name="_Ref536129823"/>
      <w:bookmarkStart w:id="2156"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2</w:t>
      </w:r>
      <w:r w:rsidR="0019727E">
        <w:rPr>
          <w:iCs/>
        </w:rPr>
        <w:fldChar w:fldCharType="end"/>
      </w:r>
      <w:bookmarkEnd w:id="2155"/>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156"/>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157" w:name="_Ref536129824"/>
      <w:bookmarkStart w:id="2158"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3</w:t>
      </w:r>
      <w:r w:rsidR="0019727E">
        <w:rPr>
          <w:iCs/>
        </w:rPr>
        <w:fldChar w:fldCharType="end"/>
      </w:r>
      <w:bookmarkEnd w:id="2157"/>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158"/>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159" w:name="_Ref536129825"/>
      <w:bookmarkStart w:id="2160"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159"/>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160"/>
    </w:p>
    <w:p w14:paraId="377A807A" w14:textId="701C29A8" w:rsidR="00704E8C" w:rsidRDefault="00704E8C" w:rsidP="00E0308D">
      <w:pPr>
        <w:pStyle w:val="Titre2"/>
        <w:numPr>
          <w:ilvl w:val="1"/>
          <w:numId w:val="33"/>
        </w:numPr>
        <w:ind w:left="709"/>
        <w:rPr>
          <w:caps w:val="0"/>
        </w:rPr>
      </w:pPr>
      <w:bookmarkStart w:id="2161" w:name="_Toc536800450"/>
      <w:r w:rsidRPr="00704E8C">
        <w:rPr>
          <w:caps w:val="0"/>
        </w:rPr>
        <w:t>Discrétisation quand la température e</w:t>
      </w:r>
      <w:r>
        <w:rPr>
          <w:caps w:val="0"/>
        </w:rPr>
        <w:t xml:space="preserve">st approximée par des polynômes </w:t>
      </w:r>
      <w:r w:rsidRPr="00704E8C">
        <w:rPr>
          <w:caps w:val="0"/>
        </w:rPr>
        <w:t>de Legendre</w:t>
      </w:r>
      <w:bookmarkEnd w:id="2161"/>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74254F">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74254F">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74254F" w:rsidRPr="0074254F">
        <w:rPr>
          <w:b/>
          <w:iCs/>
        </w:rPr>
        <w:t xml:space="preserve">Figure </w:t>
      </w:r>
      <w:r w:rsidR="0074254F" w:rsidRPr="0074254F">
        <w:rPr>
          <w:b/>
          <w:iCs/>
          <w:noProof/>
        </w:rPr>
        <w:t>A.2</w:t>
      </w:r>
      <w:r w:rsidR="0074254F" w:rsidRPr="0074254F">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74254F" w:rsidRPr="0074254F">
        <w:rPr>
          <w:b/>
          <w:iCs/>
        </w:rPr>
        <w:t xml:space="preserve">Figure </w:t>
      </w:r>
      <w:r w:rsidR="0074254F" w:rsidRPr="0074254F">
        <w:rPr>
          <w:b/>
          <w:iCs/>
          <w:noProof/>
        </w:rPr>
        <w:t>A.2</w:t>
      </w:r>
      <w:r w:rsidR="0074254F" w:rsidRPr="0074254F">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162" w:name="_Ref536130758"/>
      <w:bookmarkStart w:id="2163"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1</w:t>
      </w:r>
      <w:r w:rsidR="0019727E">
        <w:rPr>
          <w:iCs/>
        </w:rPr>
        <w:fldChar w:fldCharType="end"/>
      </w:r>
      <w:bookmarkEnd w:id="2162"/>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163"/>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164" w:name="_Ref536130759"/>
      <w:bookmarkStart w:id="2165" w:name="_Ref524006384"/>
      <w:bookmarkStart w:id="2166"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2</w:t>
      </w:r>
      <w:r w:rsidR="0019727E">
        <w:rPr>
          <w:iCs/>
        </w:rPr>
        <w:fldChar w:fldCharType="end"/>
      </w:r>
      <w:bookmarkEnd w:id="2164"/>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165"/>
      <w:bookmarkEnd w:id="2166"/>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74254F" w:rsidRPr="0074254F">
        <w:rPr>
          <w:b/>
        </w:rPr>
        <w:t xml:space="preserve">Figure </w:t>
      </w:r>
      <w:r w:rsidR="0074254F" w:rsidRPr="0074254F">
        <w:rPr>
          <w:b/>
          <w:noProof/>
        </w:rPr>
        <w:t>A.2</w:t>
      </w:r>
      <w:r w:rsidR="0074254F" w:rsidRPr="0074254F">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74254F" w:rsidRPr="0074254F">
        <w:rPr>
          <w:b/>
        </w:rPr>
        <w:t xml:space="preserve">Figure </w:t>
      </w:r>
      <w:r w:rsidR="0074254F" w:rsidRPr="0074254F">
        <w:rPr>
          <w:b/>
          <w:noProof/>
        </w:rPr>
        <w:t>A.2</w:t>
      </w:r>
      <w:r w:rsidR="0074254F" w:rsidRPr="0074254F">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74254F" w:rsidRPr="0074254F">
        <w:rPr>
          <w:b/>
        </w:rPr>
        <w:t>Figure A.4</w:t>
      </w:r>
      <w:r w:rsidR="0074254F" w:rsidRPr="0074254F">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74254F" w:rsidRPr="0074254F">
        <w:rPr>
          <w:b/>
        </w:rPr>
        <w:t>Figure A.4</w:t>
      </w:r>
      <w:r w:rsidR="0074254F" w:rsidRPr="0074254F">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74254F">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74254F" w:rsidRPr="0074254F">
        <w:rPr>
          <w:b/>
          <w:iCs/>
        </w:rPr>
        <w:t xml:space="preserve">Tableau </w:t>
      </w:r>
      <w:r w:rsidR="0074254F" w:rsidRPr="0074254F">
        <w:rPr>
          <w:b/>
          <w:iCs/>
          <w:noProof/>
        </w:rPr>
        <w:t>A.5</w:t>
      </w:r>
      <w:r w:rsidR="0074254F" w:rsidRPr="0074254F">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74254F">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167" w:name="_Ref536130760"/>
      <w:bookmarkStart w:id="2168" w:name="_Ref524006726"/>
      <w:bookmarkStart w:id="2169"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67"/>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168"/>
      <w:bookmarkEnd w:id="2169"/>
    </w:p>
    <w:p w14:paraId="11FDD87F" w14:textId="62A3C2F2" w:rsidR="009564B9" w:rsidRPr="00642BE2" w:rsidRDefault="00431295" w:rsidP="00E0308D">
      <w:pPr>
        <w:pStyle w:val="Titre2"/>
        <w:numPr>
          <w:ilvl w:val="1"/>
          <w:numId w:val="33"/>
        </w:numPr>
        <w:spacing w:after="240"/>
        <w:ind w:left="709" w:hanging="709"/>
        <w:rPr>
          <w:caps w:val="0"/>
        </w:rPr>
      </w:pPr>
      <w:bookmarkStart w:id="2170" w:name="_Toc536800451"/>
      <w:r w:rsidRPr="00431295">
        <w:rPr>
          <w:caps w:val="0"/>
        </w:rPr>
        <w:t xml:space="preserve">Comparaison </w:t>
      </w:r>
      <w:r>
        <w:rPr>
          <w:caps w:val="0"/>
        </w:rPr>
        <w:t>supplémentaires</w:t>
      </w:r>
      <w:r w:rsidRPr="00431295">
        <w:rPr>
          <w:caps w:val="0"/>
        </w:rPr>
        <w:t xml:space="preserve"> des résultats numériques</w:t>
      </w:r>
      <w:bookmarkEnd w:id="2170"/>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74254F" w:rsidRPr="0074254F">
        <w:rPr>
          <w:b/>
        </w:rPr>
        <w:t xml:space="preserve">Figure </w:t>
      </w:r>
      <w:r w:rsidR="0074254F" w:rsidRPr="0074254F">
        <w:rPr>
          <w:b/>
          <w:noProof/>
        </w:rPr>
        <w:t>A.3</w:t>
      </w:r>
      <w:r w:rsidR="0074254F" w:rsidRPr="0074254F">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74254F" w:rsidRPr="0074254F">
        <w:rPr>
          <w:b/>
        </w:rPr>
        <w:t xml:space="preserve">Figure </w:t>
      </w:r>
      <w:r w:rsidR="0074254F" w:rsidRPr="0074254F">
        <w:rPr>
          <w:b/>
          <w:noProof/>
        </w:rPr>
        <w:t>A.3</w:t>
      </w:r>
      <w:r w:rsidR="0074254F" w:rsidRPr="0074254F">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171" w:name="_Ref536130802"/>
      <w:bookmarkStart w:id="2172"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1</w:t>
      </w:r>
      <w:r w:rsidR="0019727E">
        <w:rPr>
          <w:iCs/>
        </w:rPr>
        <w:fldChar w:fldCharType="end"/>
      </w:r>
      <w:bookmarkEnd w:id="2171"/>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172"/>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173" w:name="_Ref536130851"/>
      <w:bookmarkStart w:id="2174"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2</w:t>
      </w:r>
      <w:r w:rsidR="0019727E">
        <w:rPr>
          <w:iCs/>
        </w:rPr>
        <w:fldChar w:fldCharType="end"/>
      </w:r>
      <w:bookmarkEnd w:id="2173"/>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174"/>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175" w:name="_Ref536130807"/>
      <w:bookmarkStart w:id="2176"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75"/>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176"/>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74254F" w:rsidRPr="0074254F">
        <w:rPr>
          <w:b/>
        </w:rPr>
        <w:t xml:space="preserve">Figure </w:t>
      </w:r>
      <w:r w:rsidR="0074254F" w:rsidRPr="0074254F">
        <w:rPr>
          <w:b/>
          <w:noProof/>
        </w:rPr>
        <w:t>A.3</w:t>
      </w:r>
      <w:r w:rsidR="0074254F" w:rsidRPr="0074254F">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74254F" w:rsidRPr="0074254F">
        <w:rPr>
          <w:b/>
        </w:rPr>
        <w:t xml:space="preserve">Figure </w:t>
      </w:r>
      <w:r w:rsidR="0074254F" w:rsidRPr="0074254F">
        <w:rPr>
          <w:b/>
          <w:noProof/>
        </w:rPr>
        <w:t>A.3</w:t>
      </w:r>
      <w:r w:rsidR="0074254F" w:rsidRPr="0074254F">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74254F" w:rsidRPr="0074254F">
        <w:rPr>
          <w:b/>
        </w:rPr>
        <w:t xml:space="preserve">Figure </w:t>
      </w:r>
      <w:r w:rsidR="0074254F" w:rsidRPr="0074254F">
        <w:rPr>
          <w:b/>
          <w:noProof/>
        </w:rPr>
        <w:t>A.3</w:t>
      </w:r>
      <w:r w:rsidR="0074254F" w:rsidRPr="0074254F">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74254F" w:rsidRPr="0074254F">
        <w:rPr>
          <w:b/>
        </w:rPr>
        <w:t xml:space="preserve">Figure </w:t>
      </w:r>
      <w:r w:rsidR="0074254F" w:rsidRPr="0074254F">
        <w:rPr>
          <w:b/>
          <w:noProof/>
        </w:rPr>
        <w:t>A.3</w:t>
      </w:r>
      <w:r w:rsidR="0074254F" w:rsidRPr="0074254F">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74254F" w:rsidRPr="0074254F">
        <w:rPr>
          <w:b/>
        </w:rPr>
        <w:t xml:space="preserve">Figure </w:t>
      </w:r>
      <w:r w:rsidR="0074254F" w:rsidRPr="0074254F">
        <w:rPr>
          <w:b/>
          <w:noProof/>
        </w:rPr>
        <w:t>A.3</w:t>
      </w:r>
      <w:r w:rsidR="0074254F" w:rsidRPr="0074254F">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74254F" w:rsidRPr="0074254F">
        <w:rPr>
          <w:b/>
        </w:rPr>
        <w:t>Figure A.4</w:t>
      </w:r>
      <w:r w:rsidR="0074254F" w:rsidRPr="0074254F">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74254F" w:rsidRPr="0074254F">
        <w:rPr>
          <w:b/>
        </w:rPr>
        <w:t>Figure A.4</w:t>
      </w:r>
      <w:r w:rsidR="0074254F" w:rsidRPr="0074254F">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74254F">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74254F" w:rsidRPr="0074254F">
        <w:rPr>
          <w:b/>
          <w:iCs/>
        </w:rPr>
        <w:t xml:space="preserve">Tableau </w:t>
      </w:r>
      <w:r w:rsidR="0074254F" w:rsidRPr="0074254F">
        <w:rPr>
          <w:b/>
          <w:iCs/>
          <w:noProof/>
        </w:rPr>
        <w:t>A.5</w:t>
      </w:r>
      <w:r w:rsidR="0074254F" w:rsidRPr="0074254F">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74254F">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177" w:name="_Ref536130944"/>
      <w:bookmarkStart w:id="2178"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74254F">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74254F">
        <w:rPr>
          <w:noProof/>
        </w:rPr>
        <w:t>4</w:t>
      </w:r>
      <w:r w:rsidR="009F566C">
        <w:rPr>
          <w:noProof/>
        </w:rPr>
        <w:fldChar w:fldCharType="end"/>
      </w:r>
      <w:bookmarkEnd w:id="2177"/>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178"/>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179" w:name="_Ref536130958"/>
      <w:bookmarkStart w:id="2180"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5</w:t>
      </w:r>
      <w:r w:rsidR="0019727E">
        <w:rPr>
          <w:iCs/>
        </w:rPr>
        <w:fldChar w:fldCharType="end"/>
      </w:r>
      <w:bookmarkEnd w:id="2179"/>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180"/>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181" w:name="_Ref536130965"/>
      <w:bookmarkStart w:id="2182"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74254F">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181"/>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182"/>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183" w:name="_Ref536131451"/>
      <w:bookmarkStart w:id="2184"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7</w:t>
      </w:r>
      <w:r w:rsidR="0019727E">
        <w:rPr>
          <w:iCs/>
        </w:rPr>
        <w:fldChar w:fldCharType="end"/>
      </w:r>
      <w:bookmarkEnd w:id="2183"/>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184"/>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185" w:name="_Ref536131452"/>
      <w:bookmarkStart w:id="2186"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8</w:t>
      </w:r>
      <w:r w:rsidR="0019727E">
        <w:rPr>
          <w:iCs/>
        </w:rPr>
        <w:fldChar w:fldCharType="end"/>
      </w:r>
      <w:bookmarkEnd w:id="2185"/>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186"/>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74254F" w:rsidRPr="0074254F">
        <w:rPr>
          <w:b/>
          <w:iCs/>
        </w:rPr>
        <w:t xml:space="preserve">Figure </w:t>
      </w:r>
      <w:r w:rsidR="0074254F" w:rsidRPr="0074254F">
        <w:rPr>
          <w:b/>
          <w:iCs/>
          <w:noProof/>
        </w:rPr>
        <w:t>A.3</w:t>
      </w:r>
      <w:r w:rsidR="0074254F" w:rsidRPr="0074254F">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74254F" w:rsidRPr="0074254F">
        <w:rPr>
          <w:b/>
        </w:rPr>
        <w:t>Figure A.4</w:t>
      </w:r>
      <w:r w:rsidR="0074254F" w:rsidRPr="0074254F">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74254F" w:rsidRPr="0074254F">
        <w:rPr>
          <w:b/>
        </w:rPr>
        <w:t>Figure A.4</w:t>
      </w:r>
      <w:r w:rsidR="0074254F" w:rsidRPr="0074254F">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74254F">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74254F" w:rsidRPr="0074254F">
        <w:rPr>
          <w:b/>
          <w:iCs/>
        </w:rPr>
        <w:t xml:space="preserve">Tableau </w:t>
      </w:r>
      <w:r w:rsidR="0074254F" w:rsidRPr="0074254F">
        <w:rPr>
          <w:b/>
          <w:iCs/>
          <w:noProof/>
        </w:rPr>
        <w:t>A.5</w:t>
      </w:r>
      <w:r w:rsidR="0074254F" w:rsidRPr="0074254F">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74254F">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187" w:name="_Ref536131453"/>
      <w:bookmarkStart w:id="2188"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9</w:t>
      </w:r>
      <w:r w:rsidR="0019727E">
        <w:rPr>
          <w:iCs/>
        </w:rPr>
        <w:fldChar w:fldCharType="end"/>
      </w:r>
      <w:bookmarkEnd w:id="2187"/>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88"/>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189" w:name="_Ref536131454"/>
      <w:bookmarkStart w:id="2190"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74254F">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74254F">
        <w:rPr>
          <w:iCs/>
          <w:noProof/>
        </w:rPr>
        <w:t>10</w:t>
      </w:r>
      <w:r w:rsidR="0019727E">
        <w:rPr>
          <w:iCs/>
        </w:rPr>
        <w:fldChar w:fldCharType="end"/>
      </w:r>
      <w:bookmarkEnd w:id="2189"/>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90"/>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91" w:name="_Ref536106071"/>
      <w:bookmarkStart w:id="2192" w:name="_Toc536800452"/>
      <w:r>
        <w:rPr>
          <w:caps w:val="0"/>
        </w:rPr>
        <w:lastRenderedPageBreak/>
        <w:t>Figures des champs de température des cas de calcul</w:t>
      </w:r>
      <w:bookmarkEnd w:id="2191"/>
      <w:bookmarkEnd w:id="2192"/>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193" w:name="_Ref536130761"/>
            <w:bookmarkStart w:id="2194"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1</w:t>
            </w:r>
            <w:r w:rsidR="0019727E">
              <w:rPr>
                <w:i w:val="0"/>
                <w:sz w:val="20"/>
              </w:rPr>
              <w:fldChar w:fldCharType="end"/>
            </w:r>
            <w:bookmarkEnd w:id="2193"/>
            <w:r w:rsidR="005656F1" w:rsidRPr="008D6A91">
              <w:rPr>
                <w:i w:val="0"/>
                <w:sz w:val="20"/>
              </w:rPr>
              <w:t>: LPCM, N</w:t>
            </w:r>
            <w:r w:rsidR="005656F1">
              <w:rPr>
                <w:i w:val="0"/>
                <w:sz w:val="20"/>
              </w:rPr>
              <w:t>=12</w:t>
            </w:r>
            <w:bookmarkEnd w:id="2194"/>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195" w:name="_Ref536130762"/>
            <w:bookmarkStart w:id="2196"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2</w:t>
            </w:r>
            <w:r w:rsidR="0019727E">
              <w:rPr>
                <w:i w:val="0"/>
                <w:sz w:val="20"/>
              </w:rPr>
              <w:fldChar w:fldCharType="end"/>
            </w:r>
            <w:bookmarkEnd w:id="2195"/>
            <w:r w:rsidR="005656F1" w:rsidRPr="008D6A91">
              <w:rPr>
                <w:i w:val="0"/>
                <w:sz w:val="20"/>
              </w:rPr>
              <w:t>: NDM, N</w:t>
            </w:r>
            <w:r w:rsidR="005656F1" w:rsidRPr="00CB4979">
              <w:rPr>
                <w:i w:val="0"/>
                <w:sz w:val="20"/>
              </w:rPr>
              <w:t>y</w:t>
            </w:r>
            <w:r w:rsidR="005656F1" w:rsidRPr="008D6A91">
              <w:rPr>
                <w:i w:val="0"/>
                <w:sz w:val="20"/>
              </w:rPr>
              <w:t>=80</w:t>
            </w:r>
            <w:bookmarkEnd w:id="2196"/>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197" w:name="_Ref536131133"/>
            <w:bookmarkStart w:id="2198"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3</w:t>
            </w:r>
            <w:r w:rsidR="0019727E">
              <w:rPr>
                <w:i w:val="0"/>
                <w:sz w:val="20"/>
              </w:rPr>
              <w:fldChar w:fldCharType="end"/>
            </w:r>
            <w:bookmarkEnd w:id="2197"/>
            <w:r w:rsidR="005656F1" w:rsidRPr="008D6A91">
              <w:rPr>
                <w:i w:val="0"/>
                <w:sz w:val="20"/>
              </w:rPr>
              <w:t>: LPCM, N</w:t>
            </w:r>
            <w:r w:rsidR="005656F1">
              <w:rPr>
                <w:i w:val="0"/>
                <w:sz w:val="20"/>
              </w:rPr>
              <w:t>=16</w:t>
            </w:r>
            <w:bookmarkEnd w:id="2198"/>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199"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99"/>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200"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00"/>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201" w:name="_Ref536131144"/>
            <w:bookmarkStart w:id="2202"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6</w:t>
            </w:r>
            <w:r w:rsidR="0019727E">
              <w:rPr>
                <w:i w:val="0"/>
                <w:sz w:val="20"/>
              </w:rPr>
              <w:fldChar w:fldCharType="end"/>
            </w:r>
            <w:bookmarkEnd w:id="2201"/>
            <w:r w:rsidR="005656F1" w:rsidRPr="008D6A91">
              <w:rPr>
                <w:i w:val="0"/>
                <w:sz w:val="20"/>
              </w:rPr>
              <w:t>: NDM, N</w:t>
            </w:r>
            <w:r w:rsidR="005656F1" w:rsidRPr="00CB4979">
              <w:rPr>
                <w:i w:val="0"/>
                <w:sz w:val="20"/>
              </w:rPr>
              <w:t>y</w:t>
            </w:r>
            <w:r w:rsidR="005656F1" w:rsidRPr="008D6A91">
              <w:rPr>
                <w:i w:val="0"/>
                <w:sz w:val="20"/>
              </w:rPr>
              <w:t>=160</w:t>
            </w:r>
            <w:bookmarkEnd w:id="2202"/>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203" w:name="_Ref536131455"/>
            <w:bookmarkStart w:id="2204"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7</w:t>
            </w:r>
            <w:r w:rsidR="0019727E">
              <w:rPr>
                <w:i w:val="0"/>
                <w:sz w:val="20"/>
              </w:rPr>
              <w:fldChar w:fldCharType="end"/>
            </w:r>
            <w:bookmarkEnd w:id="2203"/>
            <w:r w:rsidR="005656F1" w:rsidRPr="005403DE">
              <w:rPr>
                <w:i w:val="0"/>
                <w:sz w:val="20"/>
              </w:rPr>
              <w:t>: LPCM, N</w:t>
            </w:r>
            <w:r w:rsidR="005656F1">
              <w:rPr>
                <w:i w:val="0"/>
                <w:sz w:val="20"/>
              </w:rPr>
              <w:t>=16</w:t>
            </w:r>
            <w:bookmarkEnd w:id="2204"/>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205"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05"/>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206"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06"/>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207" w:name="_Ref536131456"/>
            <w:bookmarkStart w:id="2208"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74254F">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74254F">
              <w:rPr>
                <w:i w:val="0"/>
                <w:noProof/>
                <w:sz w:val="20"/>
              </w:rPr>
              <w:t>10</w:t>
            </w:r>
            <w:r w:rsidR="0019727E">
              <w:rPr>
                <w:i w:val="0"/>
                <w:sz w:val="20"/>
              </w:rPr>
              <w:fldChar w:fldCharType="end"/>
            </w:r>
            <w:bookmarkEnd w:id="2207"/>
            <w:r w:rsidR="005656F1" w:rsidRPr="005403DE">
              <w:rPr>
                <w:i w:val="0"/>
                <w:sz w:val="20"/>
              </w:rPr>
              <w:t>: NDM, N</w:t>
            </w:r>
            <w:r w:rsidR="005656F1" w:rsidRPr="005403DE">
              <w:rPr>
                <w:i w:val="0"/>
                <w:sz w:val="20"/>
                <w:vertAlign w:val="subscript"/>
              </w:rPr>
              <w:t>y</w:t>
            </w:r>
            <w:r w:rsidR="005656F1" w:rsidRPr="005403DE">
              <w:rPr>
                <w:i w:val="0"/>
                <w:sz w:val="20"/>
              </w:rPr>
              <w:t>=160</w:t>
            </w:r>
            <w:bookmarkEnd w:id="2208"/>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09" w:name="_Ref536104119"/>
      <w:bookmarkStart w:id="2210" w:name="_Toc536800453"/>
      <w:r w:rsidRPr="002D11AE">
        <w:rPr>
          <w:caps w:val="0"/>
        </w:rPr>
        <w:lastRenderedPageBreak/>
        <w:t>Valeurs de référence</w:t>
      </w:r>
      <w:r>
        <w:rPr>
          <w:caps w:val="0"/>
        </w:rPr>
        <w:t xml:space="preserve"> à l’issu des cas numériques</w:t>
      </w:r>
      <w:bookmarkEnd w:id="2209"/>
      <w:bookmarkEnd w:id="2210"/>
    </w:p>
    <w:p w14:paraId="456510C5" w14:textId="77777777" w:rsidR="00886DA9" w:rsidRDefault="00886DA9" w:rsidP="00886DA9"/>
    <w:p w14:paraId="251EFA5D" w14:textId="4CBD85DB" w:rsidR="00B63BB3" w:rsidRDefault="00B63BB3" w:rsidP="00B63BB3">
      <w:pPr>
        <w:pStyle w:val="Lgende"/>
        <w:keepNext/>
        <w:jc w:val="center"/>
      </w:pPr>
      <w:bookmarkStart w:id="2211" w:name="_Ref536130757"/>
      <w:bookmarkStart w:id="2212"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74254F">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74254F">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11"/>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12"/>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F769FB"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13" w:name="_Ref536130763"/>
      <w:bookmarkStart w:id="2214"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74254F">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74254F">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13"/>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14"/>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F769FB"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15" w:name="_Annexe_B_:"/>
      <w:bookmarkStart w:id="2216" w:name="_Toc536800454"/>
      <w:bookmarkEnd w:id="2215"/>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16"/>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17" w:name="_Toc535932562"/>
      <w:bookmarkStart w:id="2218" w:name="_Toc535932654"/>
      <w:bookmarkStart w:id="2219" w:name="_Toc535933485"/>
      <w:bookmarkStart w:id="2220" w:name="_Toc535934377"/>
      <w:bookmarkStart w:id="2221" w:name="_Toc535935128"/>
      <w:bookmarkStart w:id="2222" w:name="_Toc535935903"/>
      <w:bookmarkStart w:id="2223" w:name="_Toc535938441"/>
      <w:bookmarkStart w:id="2224" w:name="_Toc535938790"/>
      <w:bookmarkStart w:id="2225" w:name="_Toc535942619"/>
      <w:bookmarkStart w:id="2226" w:name="_Toc535942841"/>
      <w:bookmarkStart w:id="2227" w:name="_Toc535942937"/>
      <w:bookmarkStart w:id="2228" w:name="_Toc535943033"/>
      <w:bookmarkStart w:id="2229" w:name="_Toc535943129"/>
      <w:bookmarkStart w:id="2230" w:name="_Toc535947878"/>
      <w:bookmarkStart w:id="2231" w:name="_Toc536006932"/>
      <w:bookmarkStart w:id="2232" w:name="_Toc536110564"/>
      <w:bookmarkStart w:id="2233" w:name="_Toc536110940"/>
      <w:bookmarkStart w:id="2234" w:name="_Toc536112159"/>
      <w:bookmarkStart w:id="2235" w:name="_Toc536112479"/>
      <w:bookmarkStart w:id="2236" w:name="_Toc536113364"/>
      <w:bookmarkStart w:id="2237" w:name="_Toc536113576"/>
      <w:bookmarkStart w:id="2238" w:name="_Toc536113788"/>
      <w:bookmarkStart w:id="2239" w:name="_Toc536115087"/>
      <w:bookmarkStart w:id="2240" w:name="_Toc536115357"/>
      <w:bookmarkStart w:id="2241" w:name="_Toc536117547"/>
      <w:bookmarkStart w:id="2242" w:name="_Toc536117762"/>
      <w:bookmarkStart w:id="2243" w:name="_Toc536118783"/>
      <w:bookmarkStart w:id="2244" w:name="_Toc536120075"/>
      <w:bookmarkStart w:id="2245" w:name="_Toc536120291"/>
      <w:bookmarkStart w:id="2246" w:name="_Toc536127353"/>
      <w:bookmarkStart w:id="2247" w:name="_Toc536127570"/>
      <w:bookmarkStart w:id="2248" w:name="_Toc536128354"/>
      <w:bookmarkStart w:id="2249" w:name="_Toc536129477"/>
      <w:bookmarkStart w:id="2250" w:name="_Toc536129695"/>
      <w:bookmarkStart w:id="2251" w:name="_Toc536129916"/>
      <w:bookmarkStart w:id="2252" w:name="_Toc536130139"/>
      <w:bookmarkStart w:id="2253" w:name="_Toc536130365"/>
      <w:bookmarkStart w:id="2254" w:name="_Toc536130601"/>
      <w:bookmarkStart w:id="2255" w:name="_Toc536131295"/>
      <w:bookmarkStart w:id="2256" w:name="_Toc536131556"/>
      <w:bookmarkStart w:id="2257" w:name="_Toc536199969"/>
      <w:bookmarkStart w:id="2258" w:name="_Toc536200216"/>
      <w:bookmarkStart w:id="2259" w:name="_Toc536200711"/>
      <w:bookmarkStart w:id="2260" w:name="_Toc536200959"/>
      <w:bookmarkStart w:id="2261" w:name="_Toc536201206"/>
      <w:bookmarkStart w:id="2262" w:name="_Toc536201453"/>
      <w:bookmarkStart w:id="2263" w:name="_Toc536202368"/>
      <w:bookmarkStart w:id="2264" w:name="_Toc536203739"/>
      <w:bookmarkStart w:id="2265" w:name="_Toc536203985"/>
      <w:bookmarkStart w:id="2266" w:name="_Toc536204231"/>
      <w:bookmarkStart w:id="2267" w:name="_Toc536539379"/>
      <w:bookmarkStart w:id="2268" w:name="_Toc536539632"/>
      <w:bookmarkStart w:id="2269" w:name="_Toc536543408"/>
      <w:bookmarkStart w:id="2270" w:name="_Toc536543662"/>
      <w:bookmarkStart w:id="2271" w:name="_Toc536544553"/>
      <w:bookmarkStart w:id="2272" w:name="_Toc536545493"/>
      <w:bookmarkStart w:id="2273" w:name="_Toc536546644"/>
      <w:bookmarkStart w:id="2274" w:name="_Toc536626940"/>
      <w:bookmarkStart w:id="2275" w:name="_Toc536726019"/>
      <w:bookmarkStart w:id="2276" w:name="_Toc536741115"/>
      <w:bookmarkStart w:id="2277" w:name="_Toc536741372"/>
      <w:bookmarkStart w:id="2278" w:name="_Toc536741628"/>
      <w:bookmarkStart w:id="2279" w:name="_Toc536784687"/>
      <w:bookmarkStart w:id="2280" w:name="_Toc536797582"/>
      <w:bookmarkStart w:id="2281" w:name="_Toc536797845"/>
      <w:bookmarkStart w:id="2282" w:name="_Toc536798242"/>
      <w:bookmarkStart w:id="2283" w:name="_Toc536798497"/>
      <w:bookmarkStart w:id="2284" w:name="_Toc536798752"/>
      <w:bookmarkStart w:id="2285" w:name="_Toc536800455"/>
      <w:bookmarkStart w:id="2286" w:name="_Ref53583417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87" w:name="_Toc535938442"/>
      <w:bookmarkStart w:id="2288" w:name="_Toc535938791"/>
      <w:bookmarkStart w:id="2289" w:name="_Toc535942620"/>
      <w:bookmarkStart w:id="2290" w:name="_Toc535942842"/>
      <w:bookmarkStart w:id="2291" w:name="_Toc535942938"/>
      <w:bookmarkStart w:id="2292" w:name="_Toc535943034"/>
      <w:bookmarkStart w:id="2293" w:name="_Toc535943130"/>
      <w:bookmarkStart w:id="2294" w:name="_Toc535947879"/>
      <w:bookmarkStart w:id="2295" w:name="_Toc536006933"/>
      <w:bookmarkStart w:id="2296" w:name="_Toc536110565"/>
      <w:bookmarkStart w:id="2297" w:name="_Toc536110941"/>
      <w:bookmarkStart w:id="2298" w:name="_Toc536112160"/>
      <w:bookmarkStart w:id="2299" w:name="_Toc536112480"/>
      <w:bookmarkStart w:id="2300" w:name="_Toc536113365"/>
      <w:bookmarkStart w:id="2301" w:name="_Toc536113577"/>
      <w:bookmarkStart w:id="2302" w:name="_Toc536113789"/>
      <w:bookmarkStart w:id="2303" w:name="_Toc536115088"/>
      <w:bookmarkStart w:id="2304" w:name="_Toc536115358"/>
      <w:bookmarkStart w:id="2305" w:name="_Toc536117548"/>
      <w:bookmarkStart w:id="2306" w:name="_Toc536117763"/>
      <w:bookmarkStart w:id="2307" w:name="_Toc536118784"/>
      <w:bookmarkStart w:id="2308" w:name="_Toc536120076"/>
      <w:bookmarkStart w:id="2309" w:name="_Toc536120292"/>
      <w:bookmarkStart w:id="2310" w:name="_Toc536127354"/>
      <w:bookmarkStart w:id="2311" w:name="_Toc536127571"/>
      <w:bookmarkStart w:id="2312" w:name="_Toc536128355"/>
      <w:bookmarkStart w:id="2313" w:name="_Toc536129478"/>
      <w:bookmarkStart w:id="2314" w:name="_Toc536129696"/>
      <w:bookmarkStart w:id="2315" w:name="_Toc536129917"/>
      <w:bookmarkStart w:id="2316" w:name="_Toc536130140"/>
      <w:bookmarkStart w:id="2317" w:name="_Toc536130366"/>
      <w:bookmarkStart w:id="2318" w:name="_Toc536130602"/>
      <w:bookmarkStart w:id="2319" w:name="_Toc536131296"/>
      <w:bookmarkStart w:id="2320" w:name="_Toc536131557"/>
      <w:bookmarkStart w:id="2321" w:name="_Toc536199970"/>
      <w:bookmarkStart w:id="2322" w:name="_Toc536200217"/>
      <w:bookmarkStart w:id="2323" w:name="_Toc536200712"/>
      <w:bookmarkStart w:id="2324" w:name="_Toc536200960"/>
      <w:bookmarkStart w:id="2325" w:name="_Toc536201207"/>
      <w:bookmarkStart w:id="2326" w:name="_Toc536201454"/>
      <w:bookmarkStart w:id="2327" w:name="_Toc536202369"/>
      <w:bookmarkStart w:id="2328" w:name="_Toc536203740"/>
      <w:bookmarkStart w:id="2329" w:name="_Toc536203986"/>
      <w:bookmarkStart w:id="2330" w:name="_Toc536204232"/>
      <w:bookmarkStart w:id="2331" w:name="_Toc536539380"/>
      <w:bookmarkStart w:id="2332" w:name="_Toc536539633"/>
      <w:bookmarkStart w:id="2333" w:name="_Toc536543409"/>
      <w:bookmarkStart w:id="2334" w:name="_Toc536543663"/>
      <w:bookmarkStart w:id="2335" w:name="_Toc536544554"/>
      <w:bookmarkStart w:id="2336" w:name="_Toc536545494"/>
      <w:bookmarkStart w:id="2337" w:name="_Toc536546645"/>
      <w:bookmarkStart w:id="2338" w:name="_Toc536626941"/>
      <w:bookmarkStart w:id="2339" w:name="_Toc536726020"/>
      <w:bookmarkStart w:id="2340" w:name="_Toc536741116"/>
      <w:bookmarkStart w:id="2341" w:name="_Toc536741373"/>
      <w:bookmarkStart w:id="2342" w:name="_Toc536741629"/>
      <w:bookmarkStart w:id="2343" w:name="_Toc536784688"/>
      <w:bookmarkStart w:id="2344" w:name="_Toc536797583"/>
      <w:bookmarkStart w:id="2345" w:name="_Toc536797846"/>
      <w:bookmarkStart w:id="2346" w:name="_Toc536798243"/>
      <w:bookmarkStart w:id="2347" w:name="_Toc536798498"/>
      <w:bookmarkStart w:id="2348" w:name="_Toc536798753"/>
      <w:bookmarkStart w:id="2349" w:name="_Toc53680045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14:paraId="057E0C28" w14:textId="436E9568" w:rsidR="00B429DC" w:rsidRDefault="00B429DC" w:rsidP="00E0308D">
      <w:pPr>
        <w:pStyle w:val="Titre2"/>
        <w:numPr>
          <w:ilvl w:val="1"/>
          <w:numId w:val="28"/>
        </w:numPr>
        <w:tabs>
          <w:tab w:val="clear" w:pos="0"/>
          <w:tab w:val="num" w:pos="-709"/>
        </w:tabs>
        <w:ind w:left="709"/>
      </w:pPr>
      <w:bookmarkStart w:id="2350" w:name="_Toc536800457"/>
      <w:r>
        <w:t>Formulation variationnelle du problème conduction thermique</w:t>
      </w:r>
      <w:bookmarkEnd w:id="2286"/>
      <w:bookmarkEnd w:id="2350"/>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74254F">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769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769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769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769FB"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769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51" w:name="_Ref528621363"/>
            <w:r w:rsidRPr="005600FC">
              <w:rPr>
                <w:rFonts w:ascii="Times New Roman" w:eastAsia="Times New Roman" w:hAnsi="Times New Roman"/>
                <w:b/>
                <w:iCs w:val="0"/>
                <w:color w:val="auto"/>
                <w:sz w:val="22"/>
                <w:szCs w:val="22"/>
                <w:lang w:eastAsia="fr-FR"/>
              </w:rPr>
              <w:t xml:space="preserve"> </w:t>
            </w:r>
            <w:bookmarkEnd w:id="2351"/>
          </w:p>
        </w:tc>
      </w:tr>
    </w:tbl>
    <w:p w14:paraId="534FFF4F" w14:textId="77777777" w:rsidR="00B429DC" w:rsidRPr="00E4270F" w:rsidRDefault="00B429DC" w:rsidP="00E0308D">
      <w:pPr>
        <w:pStyle w:val="Titre2"/>
        <w:numPr>
          <w:ilvl w:val="1"/>
          <w:numId w:val="28"/>
        </w:numPr>
        <w:ind w:left="709"/>
      </w:pPr>
      <w:bookmarkStart w:id="2352" w:name="_Toc536800458"/>
      <w:r>
        <w:t xml:space="preserve">Approximation </w:t>
      </w:r>
      <w:r w:rsidRPr="00E4270F">
        <w:t>nodale élémentaire</w:t>
      </w:r>
      <w:r>
        <w:t xml:space="preserve"> et assemblage final</w:t>
      </w:r>
      <w:bookmarkEnd w:id="2352"/>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74254F">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769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769F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769F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769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769F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769F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F769FB"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53" w:name="_Annexe_C_:"/>
      <w:bookmarkStart w:id="2354" w:name="_Ref535938690"/>
      <w:bookmarkStart w:id="2355" w:name="_Toc536800459"/>
      <w:bookmarkEnd w:id="2353"/>
      <w:r>
        <w:lastRenderedPageBreak/>
        <w:t>Ann</w:t>
      </w:r>
      <w:r w:rsidR="003C3B41">
        <w:t>exe C</w:t>
      </w:r>
      <w:r w:rsidR="005B17DF">
        <w:t xml:space="preserve"> : </w:t>
      </w:r>
      <w:r w:rsidR="00A64F15">
        <w:br/>
        <w:t>Détermination du point haut</w:t>
      </w:r>
      <w:bookmarkEnd w:id="2354"/>
      <w:bookmarkEnd w:id="2355"/>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56" w:name="_Toc536113793"/>
      <w:bookmarkStart w:id="2357" w:name="_Toc536115092"/>
      <w:bookmarkStart w:id="2358" w:name="_Toc536115362"/>
      <w:bookmarkStart w:id="2359" w:name="_Toc536117552"/>
      <w:bookmarkStart w:id="2360" w:name="_Toc536117767"/>
      <w:bookmarkStart w:id="2361" w:name="_Toc536118788"/>
      <w:bookmarkStart w:id="2362" w:name="_Toc536120080"/>
      <w:bookmarkStart w:id="2363" w:name="_Toc536120296"/>
      <w:bookmarkStart w:id="2364" w:name="_Toc536127358"/>
      <w:bookmarkStart w:id="2365" w:name="_Toc536127575"/>
      <w:bookmarkStart w:id="2366" w:name="_Toc536128359"/>
      <w:bookmarkStart w:id="2367" w:name="_Toc536129482"/>
      <w:bookmarkStart w:id="2368" w:name="_Toc536129700"/>
      <w:bookmarkStart w:id="2369" w:name="_Toc536129921"/>
      <w:bookmarkStart w:id="2370" w:name="_Toc536130144"/>
      <w:bookmarkStart w:id="2371" w:name="_Toc536130370"/>
      <w:bookmarkStart w:id="2372" w:name="_Toc536130606"/>
      <w:bookmarkStart w:id="2373" w:name="_Toc536131300"/>
      <w:bookmarkStart w:id="2374" w:name="_Toc536131561"/>
      <w:bookmarkStart w:id="2375" w:name="_Toc536199974"/>
      <w:bookmarkStart w:id="2376" w:name="_Toc536200221"/>
      <w:bookmarkStart w:id="2377" w:name="_Toc536200716"/>
      <w:bookmarkStart w:id="2378" w:name="_Toc536200964"/>
      <w:bookmarkStart w:id="2379" w:name="_Toc536201211"/>
      <w:bookmarkStart w:id="2380" w:name="_Toc536201458"/>
      <w:bookmarkStart w:id="2381" w:name="_Toc536202373"/>
      <w:bookmarkStart w:id="2382" w:name="_Toc536203744"/>
      <w:bookmarkStart w:id="2383" w:name="_Toc536203990"/>
      <w:bookmarkStart w:id="2384" w:name="_Toc536204236"/>
      <w:bookmarkStart w:id="2385" w:name="_Toc536539384"/>
      <w:bookmarkStart w:id="2386" w:name="_Toc536539637"/>
      <w:bookmarkStart w:id="2387" w:name="_Toc536543413"/>
      <w:bookmarkStart w:id="2388" w:name="_Toc536543667"/>
      <w:bookmarkStart w:id="2389" w:name="_Toc536544558"/>
      <w:bookmarkStart w:id="2390" w:name="_Toc536545498"/>
      <w:bookmarkStart w:id="2391" w:name="_Toc536546649"/>
      <w:bookmarkStart w:id="2392" w:name="_Toc536626945"/>
      <w:bookmarkStart w:id="2393" w:name="_Toc536726024"/>
      <w:bookmarkStart w:id="2394" w:name="_Toc536741120"/>
      <w:bookmarkStart w:id="2395" w:name="_Toc536741377"/>
      <w:bookmarkStart w:id="2396" w:name="_Toc536741633"/>
      <w:bookmarkStart w:id="2397" w:name="_Toc536784692"/>
      <w:bookmarkStart w:id="2398" w:name="_Toc536797587"/>
      <w:bookmarkStart w:id="2399" w:name="_Toc536797850"/>
      <w:bookmarkStart w:id="2400" w:name="_Toc536798247"/>
      <w:bookmarkStart w:id="2401" w:name="_Toc536798502"/>
      <w:bookmarkStart w:id="2402" w:name="_Toc536798757"/>
      <w:bookmarkStart w:id="2403" w:name="_Toc536800460"/>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04" w:name="_Toc536113794"/>
      <w:bookmarkStart w:id="2405" w:name="_Toc536115093"/>
      <w:bookmarkStart w:id="2406" w:name="_Toc536115363"/>
      <w:bookmarkStart w:id="2407" w:name="_Toc536117553"/>
      <w:bookmarkStart w:id="2408" w:name="_Toc536117768"/>
      <w:bookmarkStart w:id="2409" w:name="_Toc536118789"/>
      <w:bookmarkStart w:id="2410" w:name="_Toc536120081"/>
      <w:bookmarkStart w:id="2411" w:name="_Toc536120297"/>
      <w:bookmarkStart w:id="2412" w:name="_Toc536127359"/>
      <w:bookmarkStart w:id="2413" w:name="_Toc536127576"/>
      <w:bookmarkStart w:id="2414" w:name="_Toc536128360"/>
      <w:bookmarkStart w:id="2415" w:name="_Toc536129483"/>
      <w:bookmarkStart w:id="2416" w:name="_Toc536129701"/>
      <w:bookmarkStart w:id="2417" w:name="_Toc536129922"/>
      <w:bookmarkStart w:id="2418" w:name="_Toc536130145"/>
      <w:bookmarkStart w:id="2419" w:name="_Toc536130371"/>
      <w:bookmarkStart w:id="2420" w:name="_Toc536130607"/>
      <w:bookmarkStart w:id="2421" w:name="_Toc536131301"/>
      <w:bookmarkStart w:id="2422" w:name="_Toc536131562"/>
      <w:bookmarkStart w:id="2423" w:name="_Toc536199975"/>
      <w:bookmarkStart w:id="2424" w:name="_Toc536200222"/>
      <w:bookmarkStart w:id="2425" w:name="_Toc536200717"/>
      <w:bookmarkStart w:id="2426" w:name="_Toc536200965"/>
      <w:bookmarkStart w:id="2427" w:name="_Toc536201212"/>
      <w:bookmarkStart w:id="2428" w:name="_Toc536201459"/>
      <w:bookmarkStart w:id="2429" w:name="_Toc536202374"/>
      <w:bookmarkStart w:id="2430" w:name="_Toc536203745"/>
      <w:bookmarkStart w:id="2431" w:name="_Toc536203991"/>
      <w:bookmarkStart w:id="2432" w:name="_Toc536204237"/>
      <w:bookmarkStart w:id="2433" w:name="_Toc536539385"/>
      <w:bookmarkStart w:id="2434" w:name="_Toc536539638"/>
      <w:bookmarkStart w:id="2435" w:name="_Toc536543414"/>
      <w:bookmarkStart w:id="2436" w:name="_Toc536543668"/>
      <w:bookmarkStart w:id="2437" w:name="_Toc536544559"/>
      <w:bookmarkStart w:id="2438" w:name="_Toc536545499"/>
      <w:bookmarkStart w:id="2439" w:name="_Toc536546650"/>
      <w:bookmarkStart w:id="2440" w:name="_Toc536626946"/>
      <w:bookmarkStart w:id="2441" w:name="_Toc536726025"/>
      <w:bookmarkStart w:id="2442" w:name="_Toc536741121"/>
      <w:bookmarkStart w:id="2443" w:name="_Toc536741378"/>
      <w:bookmarkStart w:id="2444" w:name="_Toc536741634"/>
      <w:bookmarkStart w:id="2445" w:name="_Toc536784693"/>
      <w:bookmarkStart w:id="2446" w:name="_Toc536797588"/>
      <w:bookmarkStart w:id="2447" w:name="_Toc536797851"/>
      <w:bookmarkStart w:id="2448" w:name="_Toc536798248"/>
      <w:bookmarkStart w:id="2449" w:name="_Toc536798503"/>
      <w:bookmarkStart w:id="2450" w:name="_Toc536798758"/>
      <w:bookmarkStart w:id="2451" w:name="_Toc536800461"/>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52" w:name="_Toc536113795"/>
      <w:bookmarkStart w:id="2453" w:name="_Toc536115094"/>
      <w:bookmarkStart w:id="2454" w:name="_Toc536115364"/>
      <w:bookmarkStart w:id="2455" w:name="_Toc536117554"/>
      <w:bookmarkStart w:id="2456" w:name="_Toc536117769"/>
      <w:bookmarkStart w:id="2457" w:name="_Toc536118790"/>
      <w:bookmarkStart w:id="2458" w:name="_Toc536120082"/>
      <w:bookmarkStart w:id="2459" w:name="_Toc536120298"/>
      <w:bookmarkStart w:id="2460" w:name="_Toc536127360"/>
      <w:bookmarkStart w:id="2461" w:name="_Toc536127577"/>
      <w:bookmarkStart w:id="2462" w:name="_Toc536128361"/>
      <w:bookmarkStart w:id="2463" w:name="_Toc536129484"/>
      <w:bookmarkStart w:id="2464" w:name="_Toc536129702"/>
      <w:bookmarkStart w:id="2465" w:name="_Toc536129923"/>
      <w:bookmarkStart w:id="2466" w:name="_Toc536130146"/>
      <w:bookmarkStart w:id="2467" w:name="_Toc536130372"/>
      <w:bookmarkStart w:id="2468" w:name="_Toc536130608"/>
      <w:bookmarkStart w:id="2469" w:name="_Toc536131302"/>
      <w:bookmarkStart w:id="2470" w:name="_Toc536131563"/>
      <w:bookmarkStart w:id="2471" w:name="_Toc536199976"/>
      <w:bookmarkStart w:id="2472" w:name="_Toc536200223"/>
      <w:bookmarkStart w:id="2473" w:name="_Toc536200718"/>
      <w:bookmarkStart w:id="2474" w:name="_Toc536200966"/>
      <w:bookmarkStart w:id="2475" w:name="_Toc536201213"/>
      <w:bookmarkStart w:id="2476" w:name="_Toc536201460"/>
      <w:bookmarkStart w:id="2477" w:name="_Toc536202375"/>
      <w:bookmarkStart w:id="2478" w:name="_Toc536203746"/>
      <w:bookmarkStart w:id="2479" w:name="_Toc536203992"/>
      <w:bookmarkStart w:id="2480" w:name="_Toc536204238"/>
      <w:bookmarkStart w:id="2481" w:name="_Toc536539386"/>
      <w:bookmarkStart w:id="2482" w:name="_Toc536539639"/>
      <w:bookmarkStart w:id="2483" w:name="_Toc536543415"/>
      <w:bookmarkStart w:id="2484" w:name="_Toc536543669"/>
      <w:bookmarkStart w:id="2485" w:name="_Toc536544560"/>
      <w:bookmarkStart w:id="2486" w:name="_Toc536545500"/>
      <w:bookmarkStart w:id="2487" w:name="_Toc536546651"/>
      <w:bookmarkStart w:id="2488" w:name="_Toc536626947"/>
      <w:bookmarkStart w:id="2489" w:name="_Toc536726026"/>
      <w:bookmarkStart w:id="2490" w:name="_Toc536741122"/>
      <w:bookmarkStart w:id="2491" w:name="_Toc536741379"/>
      <w:bookmarkStart w:id="2492" w:name="_Toc536741635"/>
      <w:bookmarkStart w:id="2493" w:name="_Toc536784694"/>
      <w:bookmarkStart w:id="2494" w:name="_Toc536797589"/>
      <w:bookmarkStart w:id="2495" w:name="_Toc536797852"/>
      <w:bookmarkStart w:id="2496" w:name="_Toc536798249"/>
      <w:bookmarkStart w:id="2497" w:name="_Toc536798504"/>
      <w:bookmarkStart w:id="2498" w:name="_Toc536798759"/>
      <w:bookmarkStart w:id="2499" w:name="_Toc536800462"/>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14:paraId="5EF6F5C7" w14:textId="3C384A25" w:rsidR="00E0308D" w:rsidRDefault="00D50E82" w:rsidP="00D50E82">
      <w:pPr>
        <w:pStyle w:val="Titre2"/>
        <w:numPr>
          <w:ilvl w:val="1"/>
          <w:numId w:val="39"/>
        </w:numPr>
        <w:tabs>
          <w:tab w:val="clear" w:pos="0"/>
          <w:tab w:val="num" w:pos="-709"/>
        </w:tabs>
        <w:ind w:left="709"/>
      </w:pPr>
      <w:bookmarkStart w:id="2500" w:name="_Toc536800463"/>
      <w:r>
        <w:t>Définition du point haut</w:t>
      </w:r>
      <w:bookmarkEnd w:id="2500"/>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01" w:name="_Toc536112164"/>
      <w:bookmarkStart w:id="2502" w:name="_Toc536112484"/>
      <w:bookmarkStart w:id="2503" w:name="_Toc536113369"/>
      <w:bookmarkStart w:id="2504" w:name="_Toc536113581"/>
      <w:bookmarkStart w:id="2505" w:name="_Toc536113797"/>
      <w:bookmarkStart w:id="2506" w:name="_Toc536115096"/>
      <w:bookmarkStart w:id="2507" w:name="_Toc536115366"/>
      <w:bookmarkStart w:id="2508" w:name="_Toc536117556"/>
      <w:bookmarkStart w:id="2509" w:name="_Toc536117771"/>
      <w:bookmarkStart w:id="2510" w:name="_Toc536118792"/>
      <w:bookmarkStart w:id="2511" w:name="_Toc536120084"/>
      <w:bookmarkStart w:id="2512" w:name="_Toc536120300"/>
      <w:bookmarkStart w:id="2513" w:name="_Toc536127362"/>
      <w:bookmarkStart w:id="2514" w:name="_Toc536127579"/>
      <w:bookmarkStart w:id="2515" w:name="_Toc536128363"/>
      <w:bookmarkStart w:id="2516" w:name="_Toc536129486"/>
      <w:bookmarkStart w:id="2517" w:name="_Toc536129704"/>
      <w:bookmarkStart w:id="2518" w:name="_Toc536129925"/>
      <w:bookmarkStart w:id="2519" w:name="_Toc536130148"/>
      <w:bookmarkStart w:id="2520" w:name="_Toc536130374"/>
      <w:bookmarkStart w:id="2521" w:name="_Toc536130610"/>
      <w:bookmarkStart w:id="2522" w:name="_Toc536131304"/>
      <w:bookmarkStart w:id="2523" w:name="_Toc536131565"/>
      <w:bookmarkStart w:id="2524" w:name="_Toc536199978"/>
      <w:bookmarkStart w:id="2525" w:name="_Toc536200225"/>
      <w:bookmarkStart w:id="2526" w:name="_Toc536200720"/>
      <w:bookmarkStart w:id="2527" w:name="_Toc536200968"/>
      <w:bookmarkStart w:id="2528" w:name="_Toc536201215"/>
      <w:bookmarkStart w:id="2529" w:name="_Toc536201462"/>
      <w:bookmarkStart w:id="2530" w:name="_Toc536202377"/>
      <w:bookmarkStart w:id="2531" w:name="_Toc536203748"/>
      <w:bookmarkStart w:id="2532" w:name="_Toc536203994"/>
      <w:bookmarkStart w:id="2533" w:name="_Toc536204240"/>
      <w:bookmarkStart w:id="2534" w:name="_Toc536539388"/>
      <w:bookmarkStart w:id="2535" w:name="_Toc536539641"/>
      <w:bookmarkStart w:id="2536" w:name="_Toc536543417"/>
      <w:bookmarkStart w:id="2537" w:name="_Toc536543671"/>
      <w:bookmarkStart w:id="2538" w:name="_Toc536544562"/>
      <w:bookmarkStart w:id="2539" w:name="_Toc536545502"/>
      <w:bookmarkStart w:id="2540" w:name="_Toc536546653"/>
      <w:bookmarkStart w:id="2541" w:name="_Toc536626949"/>
      <w:bookmarkStart w:id="2542" w:name="_Toc536726028"/>
      <w:bookmarkStart w:id="2543" w:name="_Toc536741124"/>
      <w:bookmarkStart w:id="2544" w:name="_Toc536741381"/>
      <w:bookmarkStart w:id="2545" w:name="_Toc536741637"/>
      <w:bookmarkStart w:id="2546" w:name="_Toc536784696"/>
      <w:bookmarkStart w:id="2547" w:name="_Toc536797591"/>
      <w:bookmarkStart w:id="2548" w:name="_Toc536797854"/>
      <w:bookmarkStart w:id="2549" w:name="_Toc536798251"/>
      <w:bookmarkStart w:id="2550" w:name="_Toc536798506"/>
      <w:bookmarkStart w:id="2551" w:name="_Toc536798761"/>
      <w:bookmarkStart w:id="2552" w:name="_Toc536800464"/>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53" w:name="_Toc536112165"/>
      <w:bookmarkStart w:id="2554" w:name="_Toc536112485"/>
      <w:bookmarkStart w:id="2555" w:name="_Toc536113370"/>
      <w:bookmarkStart w:id="2556" w:name="_Toc536113582"/>
      <w:bookmarkStart w:id="2557" w:name="_Toc536113798"/>
      <w:bookmarkStart w:id="2558" w:name="_Toc536115097"/>
      <w:bookmarkStart w:id="2559" w:name="_Toc536115367"/>
      <w:bookmarkStart w:id="2560" w:name="_Toc536117557"/>
      <w:bookmarkStart w:id="2561" w:name="_Toc536117772"/>
      <w:bookmarkStart w:id="2562" w:name="_Toc536118793"/>
      <w:bookmarkStart w:id="2563" w:name="_Toc536120085"/>
      <w:bookmarkStart w:id="2564" w:name="_Toc536120301"/>
      <w:bookmarkStart w:id="2565" w:name="_Toc536127363"/>
      <w:bookmarkStart w:id="2566" w:name="_Toc536127580"/>
      <w:bookmarkStart w:id="2567" w:name="_Toc536128364"/>
      <w:bookmarkStart w:id="2568" w:name="_Toc536129487"/>
      <w:bookmarkStart w:id="2569" w:name="_Toc536129705"/>
      <w:bookmarkStart w:id="2570" w:name="_Toc536129926"/>
      <w:bookmarkStart w:id="2571" w:name="_Toc536130149"/>
      <w:bookmarkStart w:id="2572" w:name="_Toc536130375"/>
      <w:bookmarkStart w:id="2573" w:name="_Toc536130611"/>
      <w:bookmarkStart w:id="2574" w:name="_Toc536131305"/>
      <w:bookmarkStart w:id="2575" w:name="_Toc536131566"/>
      <w:bookmarkStart w:id="2576" w:name="_Toc536199979"/>
      <w:bookmarkStart w:id="2577" w:name="_Toc536200226"/>
      <w:bookmarkStart w:id="2578" w:name="_Toc536200721"/>
      <w:bookmarkStart w:id="2579" w:name="_Toc536200969"/>
      <w:bookmarkStart w:id="2580" w:name="_Toc536201216"/>
      <w:bookmarkStart w:id="2581" w:name="_Toc536201463"/>
      <w:bookmarkStart w:id="2582" w:name="_Toc536202378"/>
      <w:bookmarkStart w:id="2583" w:name="_Toc536203749"/>
      <w:bookmarkStart w:id="2584" w:name="_Toc536203995"/>
      <w:bookmarkStart w:id="2585" w:name="_Toc536204241"/>
      <w:bookmarkStart w:id="2586" w:name="_Toc536539389"/>
      <w:bookmarkStart w:id="2587" w:name="_Toc536539642"/>
      <w:bookmarkStart w:id="2588" w:name="_Toc536543418"/>
      <w:bookmarkStart w:id="2589" w:name="_Toc536543672"/>
      <w:bookmarkStart w:id="2590" w:name="_Toc536544563"/>
      <w:bookmarkStart w:id="2591" w:name="_Toc536545503"/>
      <w:bookmarkStart w:id="2592" w:name="_Toc536546654"/>
      <w:bookmarkStart w:id="2593" w:name="_Toc536626950"/>
      <w:bookmarkStart w:id="2594" w:name="_Toc536726029"/>
      <w:bookmarkStart w:id="2595" w:name="_Toc536741125"/>
      <w:bookmarkStart w:id="2596" w:name="_Toc536741382"/>
      <w:bookmarkStart w:id="2597" w:name="_Toc536741638"/>
      <w:bookmarkStart w:id="2598" w:name="_Toc536784697"/>
      <w:bookmarkStart w:id="2599" w:name="_Toc536797592"/>
      <w:bookmarkStart w:id="2600" w:name="_Toc536797855"/>
      <w:bookmarkStart w:id="2601" w:name="_Toc536798252"/>
      <w:bookmarkStart w:id="2602" w:name="_Toc536798507"/>
      <w:bookmarkStart w:id="2603" w:name="_Toc536798762"/>
      <w:bookmarkStart w:id="2604" w:name="_Toc536800465"/>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05" w:name="_Toc536112166"/>
      <w:bookmarkStart w:id="2606" w:name="_Toc536112486"/>
      <w:bookmarkStart w:id="2607" w:name="_Toc536113371"/>
      <w:bookmarkStart w:id="2608" w:name="_Toc536113583"/>
      <w:bookmarkStart w:id="2609" w:name="_Toc536113799"/>
      <w:bookmarkStart w:id="2610" w:name="_Toc536115098"/>
      <w:bookmarkStart w:id="2611" w:name="_Toc536115368"/>
      <w:bookmarkStart w:id="2612" w:name="_Toc536117558"/>
      <w:bookmarkStart w:id="2613" w:name="_Toc536117773"/>
      <w:bookmarkStart w:id="2614" w:name="_Toc536118794"/>
      <w:bookmarkStart w:id="2615" w:name="_Toc536120086"/>
      <w:bookmarkStart w:id="2616" w:name="_Toc536120302"/>
      <w:bookmarkStart w:id="2617" w:name="_Toc536127364"/>
      <w:bookmarkStart w:id="2618" w:name="_Toc536127581"/>
      <w:bookmarkStart w:id="2619" w:name="_Toc536128365"/>
      <w:bookmarkStart w:id="2620" w:name="_Toc536129488"/>
      <w:bookmarkStart w:id="2621" w:name="_Toc536129706"/>
      <w:bookmarkStart w:id="2622" w:name="_Toc536129927"/>
      <w:bookmarkStart w:id="2623" w:name="_Toc536130150"/>
      <w:bookmarkStart w:id="2624" w:name="_Toc536130376"/>
      <w:bookmarkStart w:id="2625" w:name="_Toc536130612"/>
      <w:bookmarkStart w:id="2626" w:name="_Toc536131306"/>
      <w:bookmarkStart w:id="2627" w:name="_Toc536131567"/>
      <w:bookmarkStart w:id="2628" w:name="_Toc536199980"/>
      <w:bookmarkStart w:id="2629" w:name="_Toc536200227"/>
      <w:bookmarkStart w:id="2630" w:name="_Toc536200722"/>
      <w:bookmarkStart w:id="2631" w:name="_Toc536200970"/>
      <w:bookmarkStart w:id="2632" w:name="_Toc536201217"/>
      <w:bookmarkStart w:id="2633" w:name="_Toc536201464"/>
      <w:bookmarkStart w:id="2634" w:name="_Toc536202379"/>
      <w:bookmarkStart w:id="2635" w:name="_Toc536203750"/>
      <w:bookmarkStart w:id="2636" w:name="_Toc536203996"/>
      <w:bookmarkStart w:id="2637" w:name="_Toc536204242"/>
      <w:bookmarkStart w:id="2638" w:name="_Toc536539390"/>
      <w:bookmarkStart w:id="2639" w:name="_Toc536539643"/>
      <w:bookmarkStart w:id="2640" w:name="_Toc536543419"/>
      <w:bookmarkStart w:id="2641" w:name="_Toc536543673"/>
      <w:bookmarkStart w:id="2642" w:name="_Toc536544564"/>
      <w:bookmarkStart w:id="2643" w:name="_Toc536545504"/>
      <w:bookmarkStart w:id="2644" w:name="_Toc536546655"/>
      <w:bookmarkStart w:id="2645" w:name="_Toc536626951"/>
      <w:bookmarkStart w:id="2646" w:name="_Toc536726030"/>
      <w:bookmarkStart w:id="2647" w:name="_Toc536741126"/>
      <w:bookmarkStart w:id="2648" w:name="_Toc536741383"/>
      <w:bookmarkStart w:id="2649" w:name="_Toc536741639"/>
      <w:bookmarkStart w:id="2650" w:name="_Toc536784698"/>
      <w:bookmarkStart w:id="2651" w:name="_Toc536797593"/>
      <w:bookmarkStart w:id="2652" w:name="_Toc536797856"/>
      <w:bookmarkStart w:id="2653" w:name="_Toc536798253"/>
      <w:bookmarkStart w:id="2654" w:name="_Toc536798508"/>
      <w:bookmarkStart w:id="2655" w:name="_Toc536798763"/>
      <w:bookmarkStart w:id="2656" w:name="_Toc536800466"/>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74254F" w:rsidRPr="0074254F">
        <w:t>Figure C</w:t>
      </w:r>
      <w:r w:rsidR="0074254F">
        <w:rPr>
          <w:i/>
          <w:noProof/>
        </w:rPr>
        <w:t>.2</w:t>
      </w:r>
      <w:r w:rsidR="0074254F">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57" w:name="_Toc536800467"/>
      <w:r>
        <w:t>Relations géométriques</w:t>
      </w:r>
      <w:bookmarkEnd w:id="2657"/>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F769FB"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F769F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74254F">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F769FB"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658" w:name="_Ref525656363"/>
            <w:r w:rsidRPr="00E37D96">
              <w:rPr>
                <w:rFonts w:eastAsiaTheme="minorHAnsi"/>
              </w:rPr>
              <w:t xml:space="preserve"> </w:t>
            </w:r>
            <w:bookmarkEnd w:id="2658"/>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404F9E">
          <w:footerReference w:type="default" r:id="rId161"/>
          <w:type w:val="continuous"/>
          <w:pgSz w:w="11906" w:h="16838"/>
          <w:pgMar w:top="1417" w:right="1417" w:bottom="1417" w:left="1417" w:header="708" w:footer="708" w:gutter="0"/>
          <w:cols w:space="708"/>
          <w:titlePg/>
          <w:docGrid w:linePitch="360"/>
        </w:sectPr>
      </w:pPr>
      <w:bookmarkStart w:id="2659" w:name="_Ref525659754"/>
      <w:bookmarkStart w:id="2660" w:name="_Toc536112268"/>
      <w:bookmarkStart w:id="2661"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74254F">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74254F">
        <w:rPr>
          <w:i w:val="0"/>
          <w:noProof/>
          <w:sz w:val="22"/>
        </w:rPr>
        <w:t>1</w:t>
      </w:r>
      <w:r w:rsidR="0019727E">
        <w:rPr>
          <w:i w:val="0"/>
          <w:sz w:val="22"/>
        </w:rPr>
        <w:fldChar w:fldCharType="end"/>
      </w:r>
      <w:bookmarkEnd w:id="2659"/>
      <w:r w:rsidR="001B7C74">
        <w:rPr>
          <w:i w:val="0"/>
          <w:sz w:val="22"/>
        </w:rPr>
        <w:t> : R</w:t>
      </w:r>
      <w:r>
        <w:rPr>
          <w:i w:val="0"/>
          <w:sz w:val="22"/>
        </w:rPr>
        <w:t>elation géométrique pour déterminer le point haut à la surface du rotor</w:t>
      </w:r>
      <w:bookmarkEnd w:id="2660"/>
      <w:bookmarkEnd w:id="2661"/>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62" w:name="_Annexe_D_:"/>
      <w:bookmarkStart w:id="2663" w:name="_Toc536800468"/>
      <w:bookmarkEnd w:id="2662"/>
      <w:r>
        <w:lastRenderedPageBreak/>
        <w:t xml:space="preserve">Annexe D : </w:t>
      </w:r>
      <w:r>
        <w:br/>
        <w:t>Valeurs des coefficients d’influence de l’effet Morton</w:t>
      </w:r>
      <w:bookmarkEnd w:id="2663"/>
    </w:p>
    <w:p w14:paraId="353A6254" w14:textId="25BC3C04" w:rsidR="00B055A9" w:rsidRPr="00D13F67" w:rsidRDefault="00B055A9" w:rsidP="0030526A">
      <w:pPr>
        <w:pStyle w:val="Lgende"/>
        <w:keepNext/>
        <w:spacing w:before="240" w:after="120"/>
        <w:jc w:val="center"/>
        <w:rPr>
          <w:i w:val="0"/>
          <w:noProof/>
          <w:sz w:val="28"/>
        </w:rPr>
      </w:pPr>
      <w:bookmarkStart w:id="2664"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74254F">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64"/>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F769FB"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665"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74254F">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65"/>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F769FB"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666"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74254F">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66"/>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F769FB"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67" w:name="_Toc536800469"/>
      <w:r>
        <w:lastRenderedPageBreak/>
        <w:t>Liste des figures</w:t>
      </w:r>
      <w:bookmarkEnd w:id="2667"/>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74254F">
          <w:rPr>
            <w:noProof/>
            <w:webHidden/>
          </w:rPr>
          <w:t>11</w:t>
        </w:r>
        <w:r w:rsidR="0074254F">
          <w:rPr>
            <w:noProof/>
            <w:webHidden/>
          </w:rPr>
          <w:fldChar w:fldCharType="end"/>
        </w:r>
      </w:hyperlink>
    </w:p>
    <w:p w14:paraId="6F8C2AA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74254F">
          <w:rPr>
            <w:noProof/>
            <w:webHidden/>
          </w:rPr>
          <w:t>12</w:t>
        </w:r>
        <w:r w:rsidR="0074254F">
          <w:rPr>
            <w:noProof/>
            <w:webHidden/>
          </w:rPr>
          <w:fldChar w:fldCharType="end"/>
        </w:r>
      </w:hyperlink>
    </w:p>
    <w:p w14:paraId="6F4E5C0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74254F">
          <w:rPr>
            <w:noProof/>
            <w:webHidden/>
          </w:rPr>
          <w:t>13</w:t>
        </w:r>
        <w:r w:rsidR="0074254F">
          <w:rPr>
            <w:noProof/>
            <w:webHidden/>
          </w:rPr>
          <w:fldChar w:fldCharType="end"/>
        </w:r>
      </w:hyperlink>
    </w:p>
    <w:p w14:paraId="2C2C89E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74254F">
          <w:rPr>
            <w:noProof/>
            <w:webHidden/>
          </w:rPr>
          <w:t>15</w:t>
        </w:r>
        <w:r w:rsidR="0074254F">
          <w:rPr>
            <w:noProof/>
            <w:webHidden/>
          </w:rPr>
          <w:fldChar w:fldCharType="end"/>
        </w:r>
      </w:hyperlink>
    </w:p>
    <w:p w14:paraId="43B2256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74254F">
          <w:rPr>
            <w:noProof/>
            <w:webHidden/>
          </w:rPr>
          <w:t>16</w:t>
        </w:r>
        <w:r w:rsidR="0074254F">
          <w:rPr>
            <w:noProof/>
            <w:webHidden/>
          </w:rPr>
          <w:fldChar w:fldCharType="end"/>
        </w:r>
      </w:hyperlink>
    </w:p>
    <w:p w14:paraId="2452924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74254F">
          <w:rPr>
            <w:noProof/>
            <w:webHidden/>
          </w:rPr>
          <w:t>17</w:t>
        </w:r>
        <w:r w:rsidR="0074254F">
          <w:rPr>
            <w:noProof/>
            <w:webHidden/>
          </w:rPr>
          <w:fldChar w:fldCharType="end"/>
        </w:r>
      </w:hyperlink>
    </w:p>
    <w:p w14:paraId="0EC272C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74254F">
          <w:rPr>
            <w:noProof/>
            <w:webHidden/>
          </w:rPr>
          <w:t>19</w:t>
        </w:r>
        <w:r w:rsidR="0074254F">
          <w:rPr>
            <w:noProof/>
            <w:webHidden/>
          </w:rPr>
          <w:fldChar w:fldCharType="end"/>
        </w:r>
      </w:hyperlink>
    </w:p>
    <w:p w14:paraId="54BB077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74254F">
          <w:rPr>
            <w:noProof/>
            <w:webHidden/>
          </w:rPr>
          <w:t>19</w:t>
        </w:r>
        <w:r w:rsidR="0074254F">
          <w:rPr>
            <w:noProof/>
            <w:webHidden/>
          </w:rPr>
          <w:fldChar w:fldCharType="end"/>
        </w:r>
      </w:hyperlink>
    </w:p>
    <w:p w14:paraId="261AA77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74254F">
          <w:rPr>
            <w:noProof/>
            <w:webHidden/>
          </w:rPr>
          <w:t>20</w:t>
        </w:r>
        <w:r w:rsidR="0074254F">
          <w:rPr>
            <w:noProof/>
            <w:webHidden/>
          </w:rPr>
          <w:fldChar w:fldCharType="end"/>
        </w:r>
      </w:hyperlink>
    </w:p>
    <w:p w14:paraId="6797596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74254F">
          <w:rPr>
            <w:noProof/>
            <w:webHidden/>
          </w:rPr>
          <w:t>21</w:t>
        </w:r>
        <w:r w:rsidR="0074254F">
          <w:rPr>
            <w:noProof/>
            <w:webHidden/>
          </w:rPr>
          <w:fldChar w:fldCharType="end"/>
        </w:r>
      </w:hyperlink>
    </w:p>
    <w:p w14:paraId="344D576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74254F">
          <w:rPr>
            <w:noProof/>
            <w:webHidden/>
          </w:rPr>
          <w:t>22</w:t>
        </w:r>
        <w:r w:rsidR="0074254F">
          <w:rPr>
            <w:noProof/>
            <w:webHidden/>
          </w:rPr>
          <w:fldChar w:fldCharType="end"/>
        </w:r>
      </w:hyperlink>
    </w:p>
    <w:p w14:paraId="161DD5F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74254F">
          <w:rPr>
            <w:noProof/>
            <w:webHidden/>
          </w:rPr>
          <w:t>22</w:t>
        </w:r>
        <w:r w:rsidR="0074254F">
          <w:rPr>
            <w:noProof/>
            <w:webHidden/>
          </w:rPr>
          <w:fldChar w:fldCharType="end"/>
        </w:r>
      </w:hyperlink>
    </w:p>
    <w:p w14:paraId="11A73C2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74254F">
          <w:rPr>
            <w:noProof/>
            <w:webHidden/>
          </w:rPr>
          <w:t>23</w:t>
        </w:r>
        <w:r w:rsidR="0074254F">
          <w:rPr>
            <w:noProof/>
            <w:webHidden/>
          </w:rPr>
          <w:fldChar w:fldCharType="end"/>
        </w:r>
      </w:hyperlink>
    </w:p>
    <w:p w14:paraId="57BA831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74254F">
          <w:rPr>
            <w:noProof/>
            <w:webHidden/>
          </w:rPr>
          <w:t>25</w:t>
        </w:r>
        <w:r w:rsidR="0074254F">
          <w:rPr>
            <w:noProof/>
            <w:webHidden/>
          </w:rPr>
          <w:fldChar w:fldCharType="end"/>
        </w:r>
      </w:hyperlink>
    </w:p>
    <w:p w14:paraId="2943358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74254F">
          <w:rPr>
            <w:noProof/>
            <w:webHidden/>
          </w:rPr>
          <w:t>28</w:t>
        </w:r>
        <w:r w:rsidR="0074254F">
          <w:rPr>
            <w:noProof/>
            <w:webHidden/>
          </w:rPr>
          <w:fldChar w:fldCharType="end"/>
        </w:r>
      </w:hyperlink>
    </w:p>
    <w:p w14:paraId="1268B29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74254F">
          <w:rPr>
            <w:noProof/>
            <w:webHidden/>
          </w:rPr>
          <w:t>29</w:t>
        </w:r>
        <w:r w:rsidR="0074254F">
          <w:rPr>
            <w:noProof/>
            <w:webHidden/>
          </w:rPr>
          <w:fldChar w:fldCharType="end"/>
        </w:r>
      </w:hyperlink>
    </w:p>
    <w:p w14:paraId="55990A9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74254F">
          <w:rPr>
            <w:noProof/>
            <w:webHidden/>
          </w:rPr>
          <w:t>33</w:t>
        </w:r>
        <w:r w:rsidR="0074254F">
          <w:rPr>
            <w:noProof/>
            <w:webHidden/>
          </w:rPr>
          <w:fldChar w:fldCharType="end"/>
        </w:r>
      </w:hyperlink>
    </w:p>
    <w:p w14:paraId="6B37859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74254F">
          <w:rPr>
            <w:noProof/>
            <w:webHidden/>
          </w:rPr>
          <w:t>35</w:t>
        </w:r>
        <w:r w:rsidR="0074254F">
          <w:rPr>
            <w:noProof/>
            <w:webHidden/>
          </w:rPr>
          <w:fldChar w:fldCharType="end"/>
        </w:r>
      </w:hyperlink>
    </w:p>
    <w:p w14:paraId="4C0BCF3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74254F">
          <w:rPr>
            <w:noProof/>
            <w:webHidden/>
          </w:rPr>
          <w:t>35</w:t>
        </w:r>
        <w:r w:rsidR="0074254F">
          <w:rPr>
            <w:noProof/>
            <w:webHidden/>
          </w:rPr>
          <w:fldChar w:fldCharType="end"/>
        </w:r>
      </w:hyperlink>
    </w:p>
    <w:p w14:paraId="7C18313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74254F">
          <w:rPr>
            <w:noProof/>
            <w:webHidden/>
          </w:rPr>
          <w:t>37</w:t>
        </w:r>
        <w:r w:rsidR="0074254F">
          <w:rPr>
            <w:noProof/>
            <w:webHidden/>
          </w:rPr>
          <w:fldChar w:fldCharType="end"/>
        </w:r>
      </w:hyperlink>
    </w:p>
    <w:p w14:paraId="4725D1F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74254F">
          <w:rPr>
            <w:noProof/>
            <w:webHidden/>
          </w:rPr>
          <w:t>39</w:t>
        </w:r>
        <w:r w:rsidR="0074254F">
          <w:rPr>
            <w:noProof/>
            <w:webHidden/>
          </w:rPr>
          <w:fldChar w:fldCharType="end"/>
        </w:r>
      </w:hyperlink>
    </w:p>
    <w:p w14:paraId="10F4E4A6"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74254F">
          <w:rPr>
            <w:noProof/>
            <w:webHidden/>
          </w:rPr>
          <w:t>46</w:t>
        </w:r>
        <w:r w:rsidR="0074254F">
          <w:rPr>
            <w:noProof/>
            <w:webHidden/>
          </w:rPr>
          <w:fldChar w:fldCharType="end"/>
        </w:r>
      </w:hyperlink>
    </w:p>
    <w:p w14:paraId="1DF467B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74254F">
          <w:rPr>
            <w:noProof/>
            <w:webHidden/>
          </w:rPr>
          <w:t>49</w:t>
        </w:r>
        <w:r w:rsidR="0074254F">
          <w:rPr>
            <w:noProof/>
            <w:webHidden/>
          </w:rPr>
          <w:fldChar w:fldCharType="end"/>
        </w:r>
      </w:hyperlink>
    </w:p>
    <w:p w14:paraId="443B557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74254F">
          <w:rPr>
            <w:noProof/>
            <w:webHidden/>
          </w:rPr>
          <w:t>51</w:t>
        </w:r>
        <w:r w:rsidR="0074254F">
          <w:rPr>
            <w:noProof/>
            <w:webHidden/>
          </w:rPr>
          <w:fldChar w:fldCharType="end"/>
        </w:r>
      </w:hyperlink>
    </w:p>
    <w:p w14:paraId="334A470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74254F">
          <w:rPr>
            <w:noProof/>
            <w:webHidden/>
          </w:rPr>
          <w:t>53</w:t>
        </w:r>
        <w:r w:rsidR="0074254F">
          <w:rPr>
            <w:noProof/>
            <w:webHidden/>
          </w:rPr>
          <w:fldChar w:fldCharType="end"/>
        </w:r>
      </w:hyperlink>
    </w:p>
    <w:p w14:paraId="4393324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74254F">
          <w:rPr>
            <w:noProof/>
            <w:webHidden/>
          </w:rPr>
          <w:t>54</w:t>
        </w:r>
        <w:r w:rsidR="0074254F">
          <w:rPr>
            <w:noProof/>
            <w:webHidden/>
          </w:rPr>
          <w:fldChar w:fldCharType="end"/>
        </w:r>
      </w:hyperlink>
    </w:p>
    <w:p w14:paraId="00FDA99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74254F">
          <w:rPr>
            <w:noProof/>
            <w:webHidden/>
          </w:rPr>
          <w:t>54</w:t>
        </w:r>
        <w:r w:rsidR="0074254F">
          <w:rPr>
            <w:noProof/>
            <w:webHidden/>
          </w:rPr>
          <w:fldChar w:fldCharType="end"/>
        </w:r>
      </w:hyperlink>
    </w:p>
    <w:p w14:paraId="1E60A64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74254F">
          <w:rPr>
            <w:noProof/>
            <w:webHidden/>
          </w:rPr>
          <w:t>55</w:t>
        </w:r>
        <w:r w:rsidR="0074254F">
          <w:rPr>
            <w:noProof/>
            <w:webHidden/>
          </w:rPr>
          <w:fldChar w:fldCharType="end"/>
        </w:r>
      </w:hyperlink>
    </w:p>
    <w:p w14:paraId="7CD6EA9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74254F">
          <w:rPr>
            <w:noProof/>
            <w:webHidden/>
          </w:rPr>
          <w:t>56</w:t>
        </w:r>
        <w:r w:rsidR="0074254F">
          <w:rPr>
            <w:noProof/>
            <w:webHidden/>
          </w:rPr>
          <w:fldChar w:fldCharType="end"/>
        </w:r>
      </w:hyperlink>
    </w:p>
    <w:p w14:paraId="5BF3C76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74254F">
          <w:rPr>
            <w:noProof/>
            <w:webHidden/>
          </w:rPr>
          <w:t>56</w:t>
        </w:r>
        <w:r w:rsidR="0074254F">
          <w:rPr>
            <w:noProof/>
            <w:webHidden/>
          </w:rPr>
          <w:fldChar w:fldCharType="end"/>
        </w:r>
      </w:hyperlink>
    </w:p>
    <w:p w14:paraId="32351FA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74254F">
          <w:rPr>
            <w:noProof/>
            <w:webHidden/>
          </w:rPr>
          <w:t>57</w:t>
        </w:r>
        <w:r w:rsidR="0074254F">
          <w:rPr>
            <w:noProof/>
            <w:webHidden/>
          </w:rPr>
          <w:fldChar w:fldCharType="end"/>
        </w:r>
      </w:hyperlink>
    </w:p>
    <w:p w14:paraId="3B0CC2E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74254F">
          <w:rPr>
            <w:noProof/>
            <w:webHidden/>
          </w:rPr>
          <w:t>57</w:t>
        </w:r>
        <w:r w:rsidR="0074254F">
          <w:rPr>
            <w:noProof/>
            <w:webHidden/>
          </w:rPr>
          <w:fldChar w:fldCharType="end"/>
        </w:r>
      </w:hyperlink>
    </w:p>
    <w:p w14:paraId="739D10D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74254F">
          <w:rPr>
            <w:noProof/>
            <w:webHidden/>
          </w:rPr>
          <w:t>58</w:t>
        </w:r>
        <w:r w:rsidR="0074254F">
          <w:rPr>
            <w:noProof/>
            <w:webHidden/>
          </w:rPr>
          <w:fldChar w:fldCharType="end"/>
        </w:r>
      </w:hyperlink>
    </w:p>
    <w:p w14:paraId="6B9B356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74254F">
          <w:rPr>
            <w:noProof/>
            <w:webHidden/>
          </w:rPr>
          <w:t>60</w:t>
        </w:r>
        <w:r w:rsidR="0074254F">
          <w:rPr>
            <w:noProof/>
            <w:webHidden/>
          </w:rPr>
          <w:fldChar w:fldCharType="end"/>
        </w:r>
      </w:hyperlink>
    </w:p>
    <w:p w14:paraId="3C5BDC6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74254F">
          <w:rPr>
            <w:noProof/>
            <w:webHidden/>
          </w:rPr>
          <w:t>60</w:t>
        </w:r>
        <w:r w:rsidR="0074254F">
          <w:rPr>
            <w:noProof/>
            <w:webHidden/>
          </w:rPr>
          <w:fldChar w:fldCharType="end"/>
        </w:r>
      </w:hyperlink>
    </w:p>
    <w:p w14:paraId="2B2403C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74254F">
          <w:rPr>
            <w:noProof/>
            <w:webHidden/>
          </w:rPr>
          <w:t>61</w:t>
        </w:r>
        <w:r w:rsidR="0074254F">
          <w:rPr>
            <w:noProof/>
            <w:webHidden/>
          </w:rPr>
          <w:fldChar w:fldCharType="end"/>
        </w:r>
      </w:hyperlink>
    </w:p>
    <w:p w14:paraId="1FB1123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74254F">
          <w:rPr>
            <w:noProof/>
            <w:webHidden/>
          </w:rPr>
          <w:t>63</w:t>
        </w:r>
        <w:r w:rsidR="0074254F">
          <w:rPr>
            <w:noProof/>
            <w:webHidden/>
          </w:rPr>
          <w:fldChar w:fldCharType="end"/>
        </w:r>
      </w:hyperlink>
    </w:p>
    <w:p w14:paraId="6715125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74254F">
          <w:rPr>
            <w:noProof/>
            <w:webHidden/>
          </w:rPr>
          <w:t>65</w:t>
        </w:r>
        <w:r w:rsidR="0074254F">
          <w:rPr>
            <w:noProof/>
            <w:webHidden/>
          </w:rPr>
          <w:fldChar w:fldCharType="end"/>
        </w:r>
      </w:hyperlink>
    </w:p>
    <w:p w14:paraId="2E6E44B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74254F">
          <w:rPr>
            <w:noProof/>
            <w:webHidden/>
          </w:rPr>
          <w:t>68</w:t>
        </w:r>
        <w:r w:rsidR="0074254F">
          <w:rPr>
            <w:noProof/>
            <w:webHidden/>
          </w:rPr>
          <w:fldChar w:fldCharType="end"/>
        </w:r>
      </w:hyperlink>
    </w:p>
    <w:p w14:paraId="574EEC8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74254F">
          <w:rPr>
            <w:noProof/>
            <w:webHidden/>
          </w:rPr>
          <w:t>69</w:t>
        </w:r>
        <w:r w:rsidR="0074254F">
          <w:rPr>
            <w:noProof/>
            <w:webHidden/>
          </w:rPr>
          <w:fldChar w:fldCharType="end"/>
        </w:r>
      </w:hyperlink>
    </w:p>
    <w:p w14:paraId="09D5054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74254F">
          <w:rPr>
            <w:noProof/>
            <w:webHidden/>
          </w:rPr>
          <w:t>69</w:t>
        </w:r>
        <w:r w:rsidR="0074254F">
          <w:rPr>
            <w:noProof/>
            <w:webHidden/>
          </w:rPr>
          <w:fldChar w:fldCharType="end"/>
        </w:r>
      </w:hyperlink>
    </w:p>
    <w:p w14:paraId="4C37856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74254F">
          <w:rPr>
            <w:noProof/>
            <w:webHidden/>
          </w:rPr>
          <w:t>70</w:t>
        </w:r>
        <w:r w:rsidR="0074254F">
          <w:rPr>
            <w:noProof/>
            <w:webHidden/>
          </w:rPr>
          <w:fldChar w:fldCharType="end"/>
        </w:r>
      </w:hyperlink>
    </w:p>
    <w:p w14:paraId="090489E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74254F">
          <w:rPr>
            <w:noProof/>
            <w:webHidden/>
          </w:rPr>
          <w:t>75</w:t>
        </w:r>
        <w:r w:rsidR="0074254F">
          <w:rPr>
            <w:noProof/>
            <w:webHidden/>
          </w:rPr>
          <w:fldChar w:fldCharType="end"/>
        </w:r>
      </w:hyperlink>
    </w:p>
    <w:p w14:paraId="0E2ADDC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74254F">
          <w:rPr>
            <w:noProof/>
            <w:webHidden/>
          </w:rPr>
          <w:t>78</w:t>
        </w:r>
        <w:r w:rsidR="0074254F">
          <w:rPr>
            <w:noProof/>
            <w:webHidden/>
          </w:rPr>
          <w:fldChar w:fldCharType="end"/>
        </w:r>
      </w:hyperlink>
    </w:p>
    <w:p w14:paraId="1D89D42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74254F">
          <w:rPr>
            <w:noProof/>
            <w:webHidden/>
          </w:rPr>
          <w:t>79</w:t>
        </w:r>
        <w:r w:rsidR="0074254F">
          <w:rPr>
            <w:noProof/>
            <w:webHidden/>
          </w:rPr>
          <w:fldChar w:fldCharType="end"/>
        </w:r>
      </w:hyperlink>
    </w:p>
    <w:p w14:paraId="4B9BFDD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74254F">
          <w:rPr>
            <w:noProof/>
            <w:webHidden/>
          </w:rPr>
          <w:t>80</w:t>
        </w:r>
        <w:r w:rsidR="0074254F">
          <w:rPr>
            <w:noProof/>
            <w:webHidden/>
          </w:rPr>
          <w:fldChar w:fldCharType="end"/>
        </w:r>
      </w:hyperlink>
    </w:p>
    <w:p w14:paraId="3A65BA4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74254F">
          <w:rPr>
            <w:noProof/>
            <w:webHidden/>
          </w:rPr>
          <w:t>80</w:t>
        </w:r>
        <w:r w:rsidR="0074254F">
          <w:rPr>
            <w:noProof/>
            <w:webHidden/>
          </w:rPr>
          <w:fldChar w:fldCharType="end"/>
        </w:r>
      </w:hyperlink>
    </w:p>
    <w:p w14:paraId="6BA8373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74254F">
          <w:rPr>
            <w:noProof/>
            <w:webHidden/>
          </w:rPr>
          <w:t>81</w:t>
        </w:r>
        <w:r w:rsidR="0074254F">
          <w:rPr>
            <w:noProof/>
            <w:webHidden/>
          </w:rPr>
          <w:fldChar w:fldCharType="end"/>
        </w:r>
      </w:hyperlink>
    </w:p>
    <w:p w14:paraId="2F5A473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74254F">
          <w:rPr>
            <w:noProof/>
            <w:webHidden/>
          </w:rPr>
          <w:t>82</w:t>
        </w:r>
        <w:r w:rsidR="0074254F">
          <w:rPr>
            <w:noProof/>
            <w:webHidden/>
          </w:rPr>
          <w:fldChar w:fldCharType="end"/>
        </w:r>
      </w:hyperlink>
    </w:p>
    <w:p w14:paraId="356BD37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74254F">
          <w:rPr>
            <w:noProof/>
            <w:webHidden/>
          </w:rPr>
          <w:t>86</w:t>
        </w:r>
        <w:r w:rsidR="0074254F">
          <w:rPr>
            <w:noProof/>
            <w:webHidden/>
          </w:rPr>
          <w:fldChar w:fldCharType="end"/>
        </w:r>
      </w:hyperlink>
    </w:p>
    <w:p w14:paraId="049D449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74254F">
          <w:rPr>
            <w:noProof/>
            <w:webHidden/>
          </w:rPr>
          <w:t>87</w:t>
        </w:r>
        <w:r w:rsidR="0074254F">
          <w:rPr>
            <w:noProof/>
            <w:webHidden/>
          </w:rPr>
          <w:fldChar w:fldCharType="end"/>
        </w:r>
      </w:hyperlink>
    </w:p>
    <w:p w14:paraId="205C469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74254F">
          <w:rPr>
            <w:noProof/>
            <w:webHidden/>
          </w:rPr>
          <w:t>88</w:t>
        </w:r>
        <w:r w:rsidR="0074254F">
          <w:rPr>
            <w:noProof/>
            <w:webHidden/>
          </w:rPr>
          <w:fldChar w:fldCharType="end"/>
        </w:r>
      </w:hyperlink>
    </w:p>
    <w:p w14:paraId="0F0C04F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74254F">
          <w:rPr>
            <w:noProof/>
            <w:webHidden/>
          </w:rPr>
          <w:t>89</w:t>
        </w:r>
        <w:r w:rsidR="0074254F">
          <w:rPr>
            <w:noProof/>
            <w:webHidden/>
          </w:rPr>
          <w:fldChar w:fldCharType="end"/>
        </w:r>
      </w:hyperlink>
    </w:p>
    <w:p w14:paraId="5B282F5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74254F">
          <w:rPr>
            <w:noProof/>
            <w:webHidden/>
          </w:rPr>
          <w:t>90</w:t>
        </w:r>
        <w:r w:rsidR="0074254F">
          <w:rPr>
            <w:noProof/>
            <w:webHidden/>
          </w:rPr>
          <w:fldChar w:fldCharType="end"/>
        </w:r>
      </w:hyperlink>
    </w:p>
    <w:p w14:paraId="2FADA0E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74254F">
          <w:rPr>
            <w:noProof/>
            <w:webHidden/>
          </w:rPr>
          <w:t>91</w:t>
        </w:r>
        <w:r w:rsidR="0074254F">
          <w:rPr>
            <w:noProof/>
            <w:webHidden/>
          </w:rPr>
          <w:fldChar w:fldCharType="end"/>
        </w:r>
      </w:hyperlink>
    </w:p>
    <w:p w14:paraId="3302BED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74254F">
          <w:rPr>
            <w:noProof/>
            <w:webHidden/>
          </w:rPr>
          <w:t>92</w:t>
        </w:r>
        <w:r w:rsidR="0074254F">
          <w:rPr>
            <w:noProof/>
            <w:webHidden/>
          </w:rPr>
          <w:fldChar w:fldCharType="end"/>
        </w:r>
      </w:hyperlink>
    </w:p>
    <w:p w14:paraId="0B613BA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74254F">
          <w:rPr>
            <w:noProof/>
            <w:webHidden/>
          </w:rPr>
          <w:t>92</w:t>
        </w:r>
        <w:r w:rsidR="0074254F">
          <w:rPr>
            <w:noProof/>
            <w:webHidden/>
          </w:rPr>
          <w:fldChar w:fldCharType="end"/>
        </w:r>
      </w:hyperlink>
    </w:p>
    <w:p w14:paraId="2C39D91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74254F">
          <w:rPr>
            <w:noProof/>
            <w:webHidden/>
          </w:rPr>
          <w:t>93</w:t>
        </w:r>
        <w:r w:rsidR="0074254F">
          <w:rPr>
            <w:noProof/>
            <w:webHidden/>
          </w:rPr>
          <w:fldChar w:fldCharType="end"/>
        </w:r>
      </w:hyperlink>
    </w:p>
    <w:p w14:paraId="424B4C3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74254F">
          <w:rPr>
            <w:noProof/>
            <w:webHidden/>
          </w:rPr>
          <w:t>94</w:t>
        </w:r>
        <w:r w:rsidR="0074254F">
          <w:rPr>
            <w:noProof/>
            <w:webHidden/>
          </w:rPr>
          <w:fldChar w:fldCharType="end"/>
        </w:r>
      </w:hyperlink>
    </w:p>
    <w:p w14:paraId="5DB868B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74254F">
          <w:rPr>
            <w:noProof/>
            <w:webHidden/>
          </w:rPr>
          <w:t>95</w:t>
        </w:r>
        <w:r w:rsidR="0074254F">
          <w:rPr>
            <w:noProof/>
            <w:webHidden/>
          </w:rPr>
          <w:fldChar w:fldCharType="end"/>
        </w:r>
      </w:hyperlink>
    </w:p>
    <w:p w14:paraId="069558C6"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74254F">
          <w:rPr>
            <w:noProof/>
            <w:webHidden/>
          </w:rPr>
          <w:t>95</w:t>
        </w:r>
        <w:r w:rsidR="0074254F">
          <w:rPr>
            <w:noProof/>
            <w:webHidden/>
          </w:rPr>
          <w:fldChar w:fldCharType="end"/>
        </w:r>
      </w:hyperlink>
    </w:p>
    <w:p w14:paraId="2A7B4AD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74254F">
          <w:rPr>
            <w:noProof/>
            <w:webHidden/>
          </w:rPr>
          <w:t>96</w:t>
        </w:r>
        <w:r w:rsidR="0074254F">
          <w:rPr>
            <w:noProof/>
            <w:webHidden/>
          </w:rPr>
          <w:fldChar w:fldCharType="end"/>
        </w:r>
      </w:hyperlink>
    </w:p>
    <w:p w14:paraId="56F2182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74254F">
          <w:rPr>
            <w:noProof/>
            <w:webHidden/>
          </w:rPr>
          <w:t>96</w:t>
        </w:r>
        <w:r w:rsidR="0074254F">
          <w:rPr>
            <w:noProof/>
            <w:webHidden/>
          </w:rPr>
          <w:fldChar w:fldCharType="end"/>
        </w:r>
      </w:hyperlink>
    </w:p>
    <w:p w14:paraId="209677E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74254F">
          <w:rPr>
            <w:noProof/>
            <w:webHidden/>
          </w:rPr>
          <w:t>97</w:t>
        </w:r>
        <w:r w:rsidR="0074254F">
          <w:rPr>
            <w:noProof/>
            <w:webHidden/>
          </w:rPr>
          <w:fldChar w:fldCharType="end"/>
        </w:r>
      </w:hyperlink>
    </w:p>
    <w:p w14:paraId="47828E9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74254F">
          <w:rPr>
            <w:noProof/>
            <w:webHidden/>
          </w:rPr>
          <w:t>98</w:t>
        </w:r>
        <w:r w:rsidR="0074254F">
          <w:rPr>
            <w:noProof/>
            <w:webHidden/>
          </w:rPr>
          <w:fldChar w:fldCharType="end"/>
        </w:r>
      </w:hyperlink>
    </w:p>
    <w:p w14:paraId="76A42C9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74254F">
          <w:rPr>
            <w:noProof/>
            <w:webHidden/>
          </w:rPr>
          <w:t>99</w:t>
        </w:r>
        <w:r w:rsidR="0074254F">
          <w:rPr>
            <w:noProof/>
            <w:webHidden/>
          </w:rPr>
          <w:fldChar w:fldCharType="end"/>
        </w:r>
      </w:hyperlink>
    </w:p>
    <w:p w14:paraId="1350580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74254F">
          <w:rPr>
            <w:noProof/>
            <w:webHidden/>
          </w:rPr>
          <w:t>100</w:t>
        </w:r>
        <w:r w:rsidR="0074254F">
          <w:rPr>
            <w:noProof/>
            <w:webHidden/>
          </w:rPr>
          <w:fldChar w:fldCharType="end"/>
        </w:r>
      </w:hyperlink>
    </w:p>
    <w:p w14:paraId="0C4CF79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74254F">
          <w:rPr>
            <w:noProof/>
            <w:webHidden/>
          </w:rPr>
          <w:t>101</w:t>
        </w:r>
        <w:r w:rsidR="0074254F">
          <w:rPr>
            <w:noProof/>
            <w:webHidden/>
          </w:rPr>
          <w:fldChar w:fldCharType="end"/>
        </w:r>
      </w:hyperlink>
    </w:p>
    <w:p w14:paraId="7FC3B59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74254F">
          <w:rPr>
            <w:noProof/>
            <w:webHidden/>
          </w:rPr>
          <w:t>101</w:t>
        </w:r>
        <w:r w:rsidR="0074254F">
          <w:rPr>
            <w:noProof/>
            <w:webHidden/>
          </w:rPr>
          <w:fldChar w:fldCharType="end"/>
        </w:r>
      </w:hyperlink>
    </w:p>
    <w:p w14:paraId="121A829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74254F">
          <w:rPr>
            <w:noProof/>
            <w:webHidden/>
          </w:rPr>
          <w:t>102</w:t>
        </w:r>
        <w:r w:rsidR="0074254F">
          <w:rPr>
            <w:noProof/>
            <w:webHidden/>
          </w:rPr>
          <w:fldChar w:fldCharType="end"/>
        </w:r>
      </w:hyperlink>
    </w:p>
    <w:p w14:paraId="1E10331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74254F">
          <w:rPr>
            <w:noProof/>
            <w:webHidden/>
          </w:rPr>
          <w:t>102</w:t>
        </w:r>
        <w:r w:rsidR="0074254F">
          <w:rPr>
            <w:noProof/>
            <w:webHidden/>
          </w:rPr>
          <w:fldChar w:fldCharType="end"/>
        </w:r>
      </w:hyperlink>
    </w:p>
    <w:p w14:paraId="6E84021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74254F">
          <w:rPr>
            <w:noProof/>
            <w:webHidden/>
          </w:rPr>
          <w:t>103</w:t>
        </w:r>
        <w:r w:rsidR="0074254F">
          <w:rPr>
            <w:noProof/>
            <w:webHidden/>
          </w:rPr>
          <w:fldChar w:fldCharType="end"/>
        </w:r>
      </w:hyperlink>
    </w:p>
    <w:p w14:paraId="59503FC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74254F">
          <w:rPr>
            <w:noProof/>
            <w:webHidden/>
          </w:rPr>
          <w:t>103</w:t>
        </w:r>
        <w:r w:rsidR="0074254F">
          <w:rPr>
            <w:noProof/>
            <w:webHidden/>
          </w:rPr>
          <w:fldChar w:fldCharType="end"/>
        </w:r>
      </w:hyperlink>
    </w:p>
    <w:p w14:paraId="76ABD45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74254F">
          <w:rPr>
            <w:noProof/>
            <w:webHidden/>
          </w:rPr>
          <w:t>104</w:t>
        </w:r>
        <w:r w:rsidR="0074254F">
          <w:rPr>
            <w:noProof/>
            <w:webHidden/>
          </w:rPr>
          <w:fldChar w:fldCharType="end"/>
        </w:r>
      </w:hyperlink>
    </w:p>
    <w:p w14:paraId="38FEE58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74254F">
          <w:rPr>
            <w:noProof/>
            <w:webHidden/>
          </w:rPr>
          <w:t>105</w:t>
        </w:r>
        <w:r w:rsidR="0074254F">
          <w:rPr>
            <w:noProof/>
            <w:webHidden/>
          </w:rPr>
          <w:fldChar w:fldCharType="end"/>
        </w:r>
      </w:hyperlink>
    </w:p>
    <w:p w14:paraId="25B83BB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74254F">
          <w:rPr>
            <w:noProof/>
            <w:webHidden/>
          </w:rPr>
          <w:t>106</w:t>
        </w:r>
        <w:r w:rsidR="0074254F">
          <w:rPr>
            <w:noProof/>
            <w:webHidden/>
          </w:rPr>
          <w:fldChar w:fldCharType="end"/>
        </w:r>
      </w:hyperlink>
    </w:p>
    <w:p w14:paraId="27D6D25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74254F">
          <w:rPr>
            <w:noProof/>
            <w:webHidden/>
          </w:rPr>
          <w:t>107</w:t>
        </w:r>
        <w:r w:rsidR="0074254F">
          <w:rPr>
            <w:noProof/>
            <w:webHidden/>
          </w:rPr>
          <w:fldChar w:fldCharType="end"/>
        </w:r>
      </w:hyperlink>
    </w:p>
    <w:p w14:paraId="7751043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74254F">
          <w:rPr>
            <w:noProof/>
            <w:webHidden/>
          </w:rPr>
          <w:t>107</w:t>
        </w:r>
        <w:r w:rsidR="0074254F">
          <w:rPr>
            <w:noProof/>
            <w:webHidden/>
          </w:rPr>
          <w:fldChar w:fldCharType="end"/>
        </w:r>
      </w:hyperlink>
    </w:p>
    <w:p w14:paraId="7A1A8D6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74254F">
          <w:rPr>
            <w:noProof/>
            <w:webHidden/>
          </w:rPr>
          <w:t>108</w:t>
        </w:r>
        <w:r w:rsidR="0074254F">
          <w:rPr>
            <w:noProof/>
            <w:webHidden/>
          </w:rPr>
          <w:fldChar w:fldCharType="end"/>
        </w:r>
      </w:hyperlink>
    </w:p>
    <w:p w14:paraId="67B0E00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74254F">
          <w:rPr>
            <w:noProof/>
            <w:webHidden/>
          </w:rPr>
          <w:t>108</w:t>
        </w:r>
        <w:r w:rsidR="0074254F">
          <w:rPr>
            <w:noProof/>
            <w:webHidden/>
          </w:rPr>
          <w:fldChar w:fldCharType="end"/>
        </w:r>
      </w:hyperlink>
    </w:p>
    <w:p w14:paraId="078F140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74254F">
          <w:rPr>
            <w:noProof/>
            <w:webHidden/>
          </w:rPr>
          <w:t>109</w:t>
        </w:r>
        <w:r w:rsidR="0074254F">
          <w:rPr>
            <w:noProof/>
            <w:webHidden/>
          </w:rPr>
          <w:fldChar w:fldCharType="end"/>
        </w:r>
      </w:hyperlink>
    </w:p>
    <w:p w14:paraId="1700462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74254F">
          <w:rPr>
            <w:noProof/>
            <w:webHidden/>
          </w:rPr>
          <w:t>109</w:t>
        </w:r>
        <w:r w:rsidR="0074254F">
          <w:rPr>
            <w:noProof/>
            <w:webHidden/>
          </w:rPr>
          <w:fldChar w:fldCharType="end"/>
        </w:r>
      </w:hyperlink>
    </w:p>
    <w:p w14:paraId="0091334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74254F">
          <w:rPr>
            <w:noProof/>
            <w:webHidden/>
          </w:rPr>
          <w:t>119</w:t>
        </w:r>
        <w:r w:rsidR="0074254F">
          <w:rPr>
            <w:noProof/>
            <w:webHidden/>
          </w:rPr>
          <w:fldChar w:fldCharType="end"/>
        </w:r>
      </w:hyperlink>
    </w:p>
    <w:p w14:paraId="5D69A34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74254F">
          <w:rPr>
            <w:noProof/>
            <w:webHidden/>
          </w:rPr>
          <w:t>120</w:t>
        </w:r>
        <w:r w:rsidR="0074254F">
          <w:rPr>
            <w:noProof/>
            <w:webHidden/>
          </w:rPr>
          <w:fldChar w:fldCharType="end"/>
        </w:r>
      </w:hyperlink>
    </w:p>
    <w:p w14:paraId="38A8DAB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74254F">
          <w:rPr>
            <w:noProof/>
            <w:webHidden/>
          </w:rPr>
          <w:t>121</w:t>
        </w:r>
        <w:r w:rsidR="0074254F">
          <w:rPr>
            <w:noProof/>
            <w:webHidden/>
          </w:rPr>
          <w:fldChar w:fldCharType="end"/>
        </w:r>
      </w:hyperlink>
    </w:p>
    <w:p w14:paraId="40DC801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74254F">
          <w:rPr>
            <w:noProof/>
            <w:webHidden/>
          </w:rPr>
          <w:t>122</w:t>
        </w:r>
        <w:r w:rsidR="0074254F">
          <w:rPr>
            <w:noProof/>
            <w:webHidden/>
          </w:rPr>
          <w:fldChar w:fldCharType="end"/>
        </w:r>
      </w:hyperlink>
    </w:p>
    <w:p w14:paraId="6629EC3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74254F">
          <w:rPr>
            <w:noProof/>
            <w:webHidden/>
          </w:rPr>
          <w:t>122</w:t>
        </w:r>
        <w:r w:rsidR="0074254F">
          <w:rPr>
            <w:noProof/>
            <w:webHidden/>
          </w:rPr>
          <w:fldChar w:fldCharType="end"/>
        </w:r>
      </w:hyperlink>
    </w:p>
    <w:p w14:paraId="71588E6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74254F">
          <w:rPr>
            <w:noProof/>
            <w:webHidden/>
          </w:rPr>
          <w:t>123</w:t>
        </w:r>
        <w:r w:rsidR="0074254F">
          <w:rPr>
            <w:noProof/>
            <w:webHidden/>
          </w:rPr>
          <w:fldChar w:fldCharType="end"/>
        </w:r>
      </w:hyperlink>
    </w:p>
    <w:p w14:paraId="6D5B6EF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74254F">
          <w:rPr>
            <w:noProof/>
            <w:webHidden/>
          </w:rPr>
          <w:t>125</w:t>
        </w:r>
        <w:r w:rsidR="0074254F">
          <w:rPr>
            <w:noProof/>
            <w:webHidden/>
          </w:rPr>
          <w:fldChar w:fldCharType="end"/>
        </w:r>
      </w:hyperlink>
    </w:p>
    <w:p w14:paraId="67BBDA8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74254F">
          <w:rPr>
            <w:noProof/>
            <w:webHidden/>
          </w:rPr>
          <w:t>126</w:t>
        </w:r>
        <w:r w:rsidR="0074254F">
          <w:rPr>
            <w:noProof/>
            <w:webHidden/>
          </w:rPr>
          <w:fldChar w:fldCharType="end"/>
        </w:r>
      </w:hyperlink>
    </w:p>
    <w:p w14:paraId="2CBA87A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74254F">
          <w:rPr>
            <w:noProof/>
            <w:webHidden/>
          </w:rPr>
          <w:t>127</w:t>
        </w:r>
        <w:r w:rsidR="0074254F">
          <w:rPr>
            <w:noProof/>
            <w:webHidden/>
          </w:rPr>
          <w:fldChar w:fldCharType="end"/>
        </w:r>
      </w:hyperlink>
    </w:p>
    <w:p w14:paraId="0AF367D1"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74254F">
          <w:rPr>
            <w:noProof/>
            <w:webHidden/>
          </w:rPr>
          <w:t>128</w:t>
        </w:r>
        <w:r w:rsidR="0074254F">
          <w:rPr>
            <w:noProof/>
            <w:webHidden/>
          </w:rPr>
          <w:fldChar w:fldCharType="end"/>
        </w:r>
      </w:hyperlink>
    </w:p>
    <w:p w14:paraId="36E2755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74254F">
          <w:rPr>
            <w:noProof/>
            <w:webHidden/>
          </w:rPr>
          <w:t>129</w:t>
        </w:r>
        <w:r w:rsidR="0074254F">
          <w:rPr>
            <w:noProof/>
            <w:webHidden/>
          </w:rPr>
          <w:fldChar w:fldCharType="end"/>
        </w:r>
      </w:hyperlink>
    </w:p>
    <w:p w14:paraId="28BCA88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74254F">
          <w:rPr>
            <w:noProof/>
            <w:webHidden/>
          </w:rPr>
          <w:t>130</w:t>
        </w:r>
        <w:r w:rsidR="0074254F">
          <w:rPr>
            <w:noProof/>
            <w:webHidden/>
          </w:rPr>
          <w:fldChar w:fldCharType="end"/>
        </w:r>
      </w:hyperlink>
    </w:p>
    <w:p w14:paraId="689B258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74254F">
          <w:rPr>
            <w:noProof/>
            <w:webHidden/>
          </w:rPr>
          <w:t>131</w:t>
        </w:r>
        <w:r w:rsidR="0074254F">
          <w:rPr>
            <w:noProof/>
            <w:webHidden/>
          </w:rPr>
          <w:fldChar w:fldCharType="end"/>
        </w:r>
      </w:hyperlink>
    </w:p>
    <w:p w14:paraId="22FB92F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74254F">
          <w:rPr>
            <w:noProof/>
            <w:webHidden/>
          </w:rPr>
          <w:t>131</w:t>
        </w:r>
        <w:r w:rsidR="0074254F">
          <w:rPr>
            <w:noProof/>
            <w:webHidden/>
          </w:rPr>
          <w:fldChar w:fldCharType="end"/>
        </w:r>
      </w:hyperlink>
    </w:p>
    <w:p w14:paraId="28430A2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74254F">
          <w:rPr>
            <w:noProof/>
            <w:webHidden/>
          </w:rPr>
          <w:t>132</w:t>
        </w:r>
        <w:r w:rsidR="0074254F">
          <w:rPr>
            <w:noProof/>
            <w:webHidden/>
          </w:rPr>
          <w:fldChar w:fldCharType="end"/>
        </w:r>
      </w:hyperlink>
    </w:p>
    <w:p w14:paraId="2EE8E83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74254F">
          <w:rPr>
            <w:noProof/>
            <w:webHidden/>
          </w:rPr>
          <w:t>133</w:t>
        </w:r>
        <w:r w:rsidR="0074254F">
          <w:rPr>
            <w:noProof/>
            <w:webHidden/>
          </w:rPr>
          <w:fldChar w:fldCharType="end"/>
        </w:r>
      </w:hyperlink>
    </w:p>
    <w:p w14:paraId="38203C8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74254F">
          <w:rPr>
            <w:noProof/>
            <w:webHidden/>
          </w:rPr>
          <w:t>133</w:t>
        </w:r>
        <w:r w:rsidR="0074254F">
          <w:rPr>
            <w:noProof/>
            <w:webHidden/>
          </w:rPr>
          <w:fldChar w:fldCharType="end"/>
        </w:r>
      </w:hyperlink>
    </w:p>
    <w:p w14:paraId="47BDC3C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74254F">
          <w:rPr>
            <w:noProof/>
            <w:webHidden/>
          </w:rPr>
          <w:t>140</w:t>
        </w:r>
        <w:r w:rsidR="0074254F">
          <w:rPr>
            <w:noProof/>
            <w:webHidden/>
          </w:rPr>
          <w:fldChar w:fldCharType="end"/>
        </w:r>
      </w:hyperlink>
    </w:p>
    <w:p w14:paraId="560C9BD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74254F">
          <w:rPr>
            <w:noProof/>
            <w:webHidden/>
          </w:rPr>
          <w:t>141</w:t>
        </w:r>
        <w:r w:rsidR="0074254F">
          <w:rPr>
            <w:noProof/>
            <w:webHidden/>
          </w:rPr>
          <w:fldChar w:fldCharType="end"/>
        </w:r>
      </w:hyperlink>
    </w:p>
    <w:p w14:paraId="3CC4165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74254F">
          <w:rPr>
            <w:noProof/>
            <w:webHidden/>
          </w:rPr>
          <w:t>142</w:t>
        </w:r>
        <w:r w:rsidR="0074254F">
          <w:rPr>
            <w:noProof/>
            <w:webHidden/>
          </w:rPr>
          <w:fldChar w:fldCharType="end"/>
        </w:r>
      </w:hyperlink>
    </w:p>
    <w:p w14:paraId="499A1C7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74254F">
          <w:rPr>
            <w:noProof/>
            <w:webHidden/>
          </w:rPr>
          <w:t>143</w:t>
        </w:r>
        <w:r w:rsidR="0074254F">
          <w:rPr>
            <w:noProof/>
            <w:webHidden/>
          </w:rPr>
          <w:fldChar w:fldCharType="end"/>
        </w:r>
      </w:hyperlink>
    </w:p>
    <w:p w14:paraId="3843BE2E"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74254F">
          <w:rPr>
            <w:noProof/>
            <w:webHidden/>
          </w:rPr>
          <w:t>143</w:t>
        </w:r>
        <w:r w:rsidR="0074254F">
          <w:rPr>
            <w:noProof/>
            <w:webHidden/>
          </w:rPr>
          <w:fldChar w:fldCharType="end"/>
        </w:r>
      </w:hyperlink>
    </w:p>
    <w:p w14:paraId="19E3AB3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74254F">
          <w:rPr>
            <w:noProof/>
            <w:webHidden/>
          </w:rPr>
          <w:t>144</w:t>
        </w:r>
        <w:r w:rsidR="0074254F">
          <w:rPr>
            <w:noProof/>
            <w:webHidden/>
          </w:rPr>
          <w:fldChar w:fldCharType="end"/>
        </w:r>
      </w:hyperlink>
    </w:p>
    <w:p w14:paraId="4E2C929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74254F">
          <w:rPr>
            <w:noProof/>
            <w:webHidden/>
          </w:rPr>
          <w:t>144</w:t>
        </w:r>
        <w:r w:rsidR="0074254F">
          <w:rPr>
            <w:noProof/>
            <w:webHidden/>
          </w:rPr>
          <w:fldChar w:fldCharType="end"/>
        </w:r>
      </w:hyperlink>
    </w:p>
    <w:p w14:paraId="1F01298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74254F">
          <w:rPr>
            <w:noProof/>
            <w:webHidden/>
          </w:rPr>
          <w:t>145</w:t>
        </w:r>
        <w:r w:rsidR="0074254F">
          <w:rPr>
            <w:noProof/>
            <w:webHidden/>
          </w:rPr>
          <w:fldChar w:fldCharType="end"/>
        </w:r>
      </w:hyperlink>
    </w:p>
    <w:p w14:paraId="0AA355D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74254F">
          <w:rPr>
            <w:noProof/>
            <w:webHidden/>
          </w:rPr>
          <w:t>146</w:t>
        </w:r>
        <w:r w:rsidR="0074254F">
          <w:rPr>
            <w:noProof/>
            <w:webHidden/>
          </w:rPr>
          <w:fldChar w:fldCharType="end"/>
        </w:r>
      </w:hyperlink>
    </w:p>
    <w:p w14:paraId="3720261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74254F">
          <w:rPr>
            <w:noProof/>
            <w:webHidden/>
          </w:rPr>
          <w:t>146</w:t>
        </w:r>
        <w:r w:rsidR="0074254F">
          <w:rPr>
            <w:noProof/>
            <w:webHidden/>
          </w:rPr>
          <w:fldChar w:fldCharType="end"/>
        </w:r>
      </w:hyperlink>
    </w:p>
    <w:p w14:paraId="6762212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74254F">
          <w:rPr>
            <w:noProof/>
            <w:webHidden/>
          </w:rPr>
          <w:t>147</w:t>
        </w:r>
        <w:r w:rsidR="0074254F">
          <w:rPr>
            <w:noProof/>
            <w:webHidden/>
          </w:rPr>
          <w:fldChar w:fldCharType="end"/>
        </w:r>
      </w:hyperlink>
    </w:p>
    <w:p w14:paraId="3A9F15C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74254F">
          <w:rPr>
            <w:noProof/>
            <w:webHidden/>
          </w:rPr>
          <w:t>147</w:t>
        </w:r>
        <w:r w:rsidR="0074254F">
          <w:rPr>
            <w:noProof/>
            <w:webHidden/>
          </w:rPr>
          <w:fldChar w:fldCharType="end"/>
        </w:r>
      </w:hyperlink>
    </w:p>
    <w:p w14:paraId="04147FF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74254F">
          <w:rPr>
            <w:noProof/>
            <w:webHidden/>
          </w:rPr>
          <w:t>148</w:t>
        </w:r>
        <w:r w:rsidR="0074254F">
          <w:rPr>
            <w:noProof/>
            <w:webHidden/>
          </w:rPr>
          <w:fldChar w:fldCharType="end"/>
        </w:r>
      </w:hyperlink>
    </w:p>
    <w:p w14:paraId="217DF17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74254F">
          <w:rPr>
            <w:noProof/>
            <w:webHidden/>
          </w:rPr>
          <w:t>148</w:t>
        </w:r>
        <w:r w:rsidR="0074254F">
          <w:rPr>
            <w:noProof/>
            <w:webHidden/>
          </w:rPr>
          <w:fldChar w:fldCharType="end"/>
        </w:r>
      </w:hyperlink>
    </w:p>
    <w:p w14:paraId="77A40CD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74254F">
          <w:rPr>
            <w:noProof/>
            <w:webHidden/>
          </w:rPr>
          <w:t>149</w:t>
        </w:r>
        <w:r w:rsidR="0074254F">
          <w:rPr>
            <w:noProof/>
            <w:webHidden/>
          </w:rPr>
          <w:fldChar w:fldCharType="end"/>
        </w:r>
      </w:hyperlink>
    </w:p>
    <w:p w14:paraId="6B8D3B9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74254F">
          <w:rPr>
            <w:noProof/>
            <w:webHidden/>
          </w:rPr>
          <w:t>149</w:t>
        </w:r>
        <w:r w:rsidR="0074254F">
          <w:rPr>
            <w:noProof/>
            <w:webHidden/>
          </w:rPr>
          <w:fldChar w:fldCharType="end"/>
        </w:r>
      </w:hyperlink>
    </w:p>
    <w:p w14:paraId="2434059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74254F">
          <w:rPr>
            <w:noProof/>
            <w:webHidden/>
          </w:rPr>
          <w:t>150</w:t>
        </w:r>
        <w:r w:rsidR="0074254F">
          <w:rPr>
            <w:noProof/>
            <w:webHidden/>
          </w:rPr>
          <w:fldChar w:fldCharType="end"/>
        </w:r>
      </w:hyperlink>
    </w:p>
    <w:p w14:paraId="7AC6734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74254F">
          <w:rPr>
            <w:noProof/>
            <w:webHidden/>
          </w:rPr>
          <w:t>150</w:t>
        </w:r>
        <w:r w:rsidR="0074254F">
          <w:rPr>
            <w:noProof/>
            <w:webHidden/>
          </w:rPr>
          <w:fldChar w:fldCharType="end"/>
        </w:r>
      </w:hyperlink>
    </w:p>
    <w:p w14:paraId="2A4232D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48A4D18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7607BC3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21CCEB2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4D65977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4D70DD2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74254F">
          <w:rPr>
            <w:noProof/>
            <w:webHidden/>
          </w:rPr>
          <w:t>151</w:t>
        </w:r>
        <w:r w:rsidR="0074254F">
          <w:rPr>
            <w:noProof/>
            <w:webHidden/>
          </w:rPr>
          <w:fldChar w:fldCharType="end"/>
        </w:r>
      </w:hyperlink>
    </w:p>
    <w:p w14:paraId="7DE176C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74254F">
          <w:rPr>
            <w:noProof/>
            <w:webHidden/>
          </w:rPr>
          <w:t>152</w:t>
        </w:r>
        <w:r w:rsidR="0074254F">
          <w:rPr>
            <w:noProof/>
            <w:webHidden/>
          </w:rPr>
          <w:fldChar w:fldCharType="end"/>
        </w:r>
      </w:hyperlink>
    </w:p>
    <w:p w14:paraId="4D96F7C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74254F">
          <w:rPr>
            <w:noProof/>
            <w:webHidden/>
          </w:rPr>
          <w:t>152</w:t>
        </w:r>
        <w:r w:rsidR="0074254F">
          <w:rPr>
            <w:noProof/>
            <w:webHidden/>
          </w:rPr>
          <w:fldChar w:fldCharType="end"/>
        </w:r>
      </w:hyperlink>
    </w:p>
    <w:p w14:paraId="33AB6EF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74254F">
          <w:rPr>
            <w:noProof/>
            <w:webHidden/>
          </w:rPr>
          <w:t>152</w:t>
        </w:r>
        <w:r w:rsidR="0074254F">
          <w:rPr>
            <w:noProof/>
            <w:webHidden/>
          </w:rPr>
          <w:fldChar w:fldCharType="end"/>
        </w:r>
      </w:hyperlink>
    </w:p>
    <w:p w14:paraId="52CD015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74254F">
          <w:rPr>
            <w:noProof/>
            <w:webHidden/>
          </w:rPr>
          <w:t>152</w:t>
        </w:r>
        <w:r w:rsidR="0074254F">
          <w:rPr>
            <w:noProof/>
            <w:webHidden/>
          </w:rPr>
          <w:fldChar w:fldCharType="end"/>
        </w:r>
      </w:hyperlink>
    </w:p>
    <w:p w14:paraId="1DB9AAB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74254F">
          <w:rPr>
            <w:noProof/>
            <w:webHidden/>
          </w:rPr>
          <w:t>157</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68" w:name="_Toc536800470"/>
      <w:r>
        <w:lastRenderedPageBreak/>
        <w:t>Liste des tableaux</w:t>
      </w:r>
      <w:bookmarkEnd w:id="2668"/>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74254F">
          <w:rPr>
            <w:noProof/>
            <w:webHidden/>
          </w:rPr>
          <w:t>58</w:t>
        </w:r>
        <w:r w:rsidR="0074254F">
          <w:rPr>
            <w:noProof/>
            <w:webHidden/>
          </w:rPr>
          <w:fldChar w:fldCharType="end"/>
        </w:r>
      </w:hyperlink>
    </w:p>
    <w:p w14:paraId="3F96D447"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74254F">
          <w:rPr>
            <w:noProof/>
            <w:webHidden/>
          </w:rPr>
          <w:t>59</w:t>
        </w:r>
        <w:r w:rsidR="0074254F">
          <w:rPr>
            <w:noProof/>
            <w:webHidden/>
          </w:rPr>
          <w:fldChar w:fldCharType="end"/>
        </w:r>
      </w:hyperlink>
    </w:p>
    <w:p w14:paraId="185A768C"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74254F">
          <w:rPr>
            <w:noProof/>
            <w:webHidden/>
          </w:rPr>
          <w:t>64</w:t>
        </w:r>
        <w:r w:rsidR="0074254F">
          <w:rPr>
            <w:noProof/>
            <w:webHidden/>
          </w:rPr>
          <w:fldChar w:fldCharType="end"/>
        </w:r>
      </w:hyperlink>
    </w:p>
    <w:p w14:paraId="618288A9"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74254F">
          <w:rPr>
            <w:noProof/>
            <w:webHidden/>
          </w:rPr>
          <w:t>67</w:t>
        </w:r>
        <w:r w:rsidR="0074254F">
          <w:rPr>
            <w:noProof/>
            <w:webHidden/>
          </w:rPr>
          <w:fldChar w:fldCharType="end"/>
        </w:r>
      </w:hyperlink>
    </w:p>
    <w:p w14:paraId="67C1B740"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74254F">
          <w:rPr>
            <w:noProof/>
            <w:webHidden/>
          </w:rPr>
          <w:t>90</w:t>
        </w:r>
        <w:r w:rsidR="0074254F">
          <w:rPr>
            <w:noProof/>
            <w:webHidden/>
          </w:rPr>
          <w:fldChar w:fldCharType="end"/>
        </w:r>
      </w:hyperlink>
    </w:p>
    <w:p w14:paraId="0D9FF5C2"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74254F">
          <w:rPr>
            <w:noProof/>
            <w:webHidden/>
          </w:rPr>
          <w:t>91</w:t>
        </w:r>
        <w:r w:rsidR="0074254F">
          <w:rPr>
            <w:noProof/>
            <w:webHidden/>
          </w:rPr>
          <w:fldChar w:fldCharType="end"/>
        </w:r>
      </w:hyperlink>
    </w:p>
    <w:p w14:paraId="4CA3CF58"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74254F">
          <w:rPr>
            <w:noProof/>
            <w:webHidden/>
          </w:rPr>
          <w:t>94</w:t>
        </w:r>
        <w:r w:rsidR="0074254F">
          <w:rPr>
            <w:noProof/>
            <w:webHidden/>
          </w:rPr>
          <w:fldChar w:fldCharType="end"/>
        </w:r>
      </w:hyperlink>
    </w:p>
    <w:p w14:paraId="435641D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74254F">
          <w:rPr>
            <w:noProof/>
            <w:webHidden/>
          </w:rPr>
          <w:t>117</w:t>
        </w:r>
        <w:r w:rsidR="0074254F">
          <w:rPr>
            <w:noProof/>
            <w:webHidden/>
          </w:rPr>
          <w:fldChar w:fldCharType="end"/>
        </w:r>
      </w:hyperlink>
    </w:p>
    <w:p w14:paraId="5F283A3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74254F">
          <w:rPr>
            <w:noProof/>
            <w:webHidden/>
          </w:rPr>
          <w:t>120</w:t>
        </w:r>
        <w:r w:rsidR="0074254F">
          <w:rPr>
            <w:noProof/>
            <w:webHidden/>
          </w:rPr>
          <w:fldChar w:fldCharType="end"/>
        </w:r>
      </w:hyperlink>
    </w:p>
    <w:p w14:paraId="254DD514"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74254F">
          <w:rPr>
            <w:noProof/>
            <w:webHidden/>
          </w:rPr>
          <w:t>126</w:t>
        </w:r>
        <w:r w:rsidR="0074254F">
          <w:rPr>
            <w:noProof/>
            <w:webHidden/>
          </w:rPr>
          <w:fldChar w:fldCharType="end"/>
        </w:r>
      </w:hyperlink>
    </w:p>
    <w:p w14:paraId="35F4213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74254F">
          <w:rPr>
            <w:noProof/>
            <w:webHidden/>
          </w:rPr>
          <w:t>129</w:t>
        </w:r>
        <w:r w:rsidR="0074254F">
          <w:rPr>
            <w:noProof/>
            <w:webHidden/>
          </w:rPr>
          <w:fldChar w:fldCharType="end"/>
        </w:r>
      </w:hyperlink>
    </w:p>
    <w:p w14:paraId="71AB9A6A"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74254F">
          <w:rPr>
            <w:noProof/>
            <w:webHidden/>
          </w:rPr>
          <w:t>136</w:t>
        </w:r>
        <w:r w:rsidR="0074254F">
          <w:rPr>
            <w:noProof/>
            <w:webHidden/>
          </w:rPr>
          <w:fldChar w:fldCharType="end"/>
        </w:r>
      </w:hyperlink>
    </w:p>
    <w:p w14:paraId="5F4FC75F"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74254F">
          <w:rPr>
            <w:noProof/>
            <w:webHidden/>
          </w:rPr>
          <w:t>140</w:t>
        </w:r>
        <w:r w:rsidR="0074254F">
          <w:rPr>
            <w:noProof/>
            <w:webHidden/>
          </w:rPr>
          <w:fldChar w:fldCharType="end"/>
        </w:r>
      </w:hyperlink>
    </w:p>
    <w:p w14:paraId="12A072E3"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74254F">
          <w:rPr>
            <w:noProof/>
            <w:webHidden/>
          </w:rPr>
          <w:t>153</w:t>
        </w:r>
        <w:r w:rsidR="0074254F">
          <w:rPr>
            <w:noProof/>
            <w:webHidden/>
          </w:rPr>
          <w:fldChar w:fldCharType="end"/>
        </w:r>
      </w:hyperlink>
    </w:p>
    <w:p w14:paraId="30642D1B"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74254F">
          <w:rPr>
            <w:noProof/>
            <w:webHidden/>
          </w:rPr>
          <w:t>153</w:t>
        </w:r>
        <w:r w:rsidR="0074254F">
          <w:rPr>
            <w:noProof/>
            <w:webHidden/>
          </w:rPr>
          <w:fldChar w:fldCharType="end"/>
        </w:r>
      </w:hyperlink>
    </w:p>
    <w:p w14:paraId="0E2338F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74254F">
          <w:rPr>
            <w:noProof/>
            <w:webHidden/>
          </w:rPr>
          <w:t>158</w:t>
        </w:r>
        <w:r w:rsidR="0074254F">
          <w:rPr>
            <w:noProof/>
            <w:webHidden/>
          </w:rPr>
          <w:fldChar w:fldCharType="end"/>
        </w:r>
      </w:hyperlink>
    </w:p>
    <w:p w14:paraId="784CC1CD"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74254F">
          <w:rPr>
            <w:noProof/>
            <w:webHidden/>
          </w:rPr>
          <w:t>159</w:t>
        </w:r>
        <w:r w:rsidR="0074254F">
          <w:rPr>
            <w:noProof/>
            <w:webHidden/>
          </w:rPr>
          <w:fldChar w:fldCharType="end"/>
        </w:r>
      </w:hyperlink>
    </w:p>
    <w:p w14:paraId="33B3DB85" w14:textId="77777777" w:rsidR="0074254F" w:rsidRDefault="00F769FB">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74254F">
          <w:rPr>
            <w:noProof/>
            <w:webHidden/>
          </w:rPr>
          <w:t>160</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669" w:name="_Toc536800471"/>
      <w:r>
        <w:lastRenderedPageBreak/>
        <w:t>Références</w:t>
      </w:r>
      <w:bookmarkEnd w:id="2669"/>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670" w:name="_Ref526346265"/>
      <w:bookmarkStart w:id="2671" w:name="_Ref534794244"/>
      <w:bookmarkStart w:id="2672" w:name="_Ref533094789"/>
      <w:bookmarkStart w:id="2673"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670"/>
    </w:p>
    <w:p w14:paraId="20BD8504" w14:textId="597D1526" w:rsidR="0054208F" w:rsidRDefault="004E03AF" w:rsidP="00E0308D">
      <w:pPr>
        <w:pStyle w:val="Paragraphedeliste"/>
        <w:numPr>
          <w:ilvl w:val="0"/>
          <w:numId w:val="30"/>
        </w:numPr>
        <w:spacing w:line="360" w:lineRule="auto"/>
        <w:jc w:val="both"/>
        <w:rPr>
          <w:lang w:val="en-US"/>
        </w:rPr>
      </w:pPr>
      <w:bookmarkStart w:id="2674"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671"/>
      <w:bookmarkEnd w:id="2674"/>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675"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675"/>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676"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676"/>
    </w:p>
    <w:p w14:paraId="22F6FDEE" w14:textId="77777777" w:rsidR="00851955" w:rsidRDefault="00851955" w:rsidP="00E0308D">
      <w:pPr>
        <w:pStyle w:val="Paragraphedeliste"/>
        <w:numPr>
          <w:ilvl w:val="0"/>
          <w:numId w:val="30"/>
        </w:numPr>
        <w:spacing w:line="360" w:lineRule="auto"/>
        <w:jc w:val="both"/>
        <w:rPr>
          <w:lang w:val="en-US"/>
        </w:rPr>
      </w:pPr>
      <w:bookmarkStart w:id="2677" w:name="_Ref534794429"/>
      <w:bookmarkEnd w:id="2672"/>
      <w:r>
        <w:rPr>
          <w:lang w:val="en-US"/>
        </w:rPr>
        <w:t>D</w:t>
      </w:r>
      <w:r w:rsidRPr="004638BF">
        <w:rPr>
          <w:lang w:val="en-US"/>
        </w:rPr>
        <w:t>e Jongh, Frits. (2018). The Synchronous Rotor Instability Phenomenon - Morton Effect - (update 2018).</w:t>
      </w:r>
      <w:bookmarkEnd w:id="2677"/>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8"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678"/>
    </w:p>
    <w:p w14:paraId="60D06719" w14:textId="347A2917" w:rsidR="00851955" w:rsidRDefault="00BB4BF1" w:rsidP="00E0308D">
      <w:pPr>
        <w:pStyle w:val="Paragraphedeliste"/>
        <w:numPr>
          <w:ilvl w:val="0"/>
          <w:numId w:val="30"/>
        </w:numPr>
        <w:spacing w:line="360" w:lineRule="auto"/>
        <w:jc w:val="both"/>
        <w:rPr>
          <w:lang w:val="en-US"/>
        </w:rPr>
      </w:pPr>
      <w:bookmarkStart w:id="2679"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679"/>
    </w:p>
    <w:p w14:paraId="3FCE7534" w14:textId="435D680D" w:rsidR="002B0F67" w:rsidRDefault="006400B9" w:rsidP="002B0F67">
      <w:pPr>
        <w:pStyle w:val="Paragraphedeliste"/>
        <w:numPr>
          <w:ilvl w:val="0"/>
          <w:numId w:val="30"/>
        </w:numPr>
        <w:spacing w:line="360" w:lineRule="auto"/>
        <w:jc w:val="both"/>
      </w:pPr>
      <w:bookmarkStart w:id="2680"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680"/>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1" w:name="_Ref533092212"/>
      <w:bookmarkEnd w:id="2673"/>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681"/>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2" w:name="_Ref534796769"/>
      <w:r w:rsidRPr="001B73DC">
        <w:rPr>
          <w:rFonts w:asciiTheme="minorHAnsi" w:hAnsiTheme="minorHAnsi"/>
          <w:lang w:val="en-US"/>
        </w:rPr>
        <w:t>Muszynska, A. (2005). Rotordynamics. Boca Raton: CRC Press.</w:t>
      </w:r>
      <w:bookmarkEnd w:id="2682"/>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3"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683"/>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4"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2"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684"/>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685"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685"/>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6"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686"/>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7" w:name="_Ref534632381"/>
      <w:r>
        <w:rPr>
          <w:rFonts w:asciiTheme="minorHAnsi" w:hAnsiTheme="minorHAnsi"/>
          <w:lang w:val="en-US"/>
        </w:rPr>
        <w:t xml:space="preserve"> </w:t>
      </w:r>
      <w:bookmarkStart w:id="2688"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687"/>
      <w:bookmarkEnd w:id="2688"/>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9"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689"/>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90"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690"/>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691" w:name="_Ref533096146"/>
      <w:r>
        <w:rPr>
          <w:rFonts w:asciiTheme="minorHAnsi" w:hAnsiTheme="minorHAnsi"/>
          <w:lang w:val="en-US"/>
        </w:rPr>
        <w:t xml:space="preserve"> </w:t>
      </w:r>
      <w:bookmarkStart w:id="2692"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691"/>
      <w:bookmarkEnd w:id="2692"/>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93"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693"/>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4"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694"/>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5"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695"/>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6" w:name="_Ref533096550"/>
      <w:r>
        <w:rPr>
          <w:rFonts w:asciiTheme="minorHAnsi" w:hAnsiTheme="minorHAnsi"/>
          <w:lang w:val="en-US"/>
        </w:rPr>
        <w:t xml:space="preserve"> </w:t>
      </w:r>
      <w:bookmarkStart w:id="2697"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696"/>
      <w:bookmarkEnd w:id="2697"/>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8"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698"/>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9" w:name="_Ref533096918"/>
      <w:r>
        <w:rPr>
          <w:rFonts w:asciiTheme="minorHAnsi" w:hAnsiTheme="minorHAnsi"/>
          <w:lang w:val="en-US"/>
        </w:rPr>
        <w:t xml:space="preserve"> </w:t>
      </w:r>
      <w:bookmarkStart w:id="2700"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699"/>
      <w:bookmarkEnd w:id="2700"/>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1"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01"/>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2"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702"/>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03"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03"/>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4" w:name="_Ref534635218"/>
      <w:r>
        <w:rPr>
          <w:rFonts w:asciiTheme="minorHAnsi" w:hAnsiTheme="minorHAnsi"/>
          <w:lang w:val="en-US"/>
        </w:rPr>
        <w:t xml:space="preserve"> </w:t>
      </w:r>
      <w:bookmarkStart w:id="2705"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704"/>
      <w:bookmarkEnd w:id="2705"/>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6"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06"/>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7" w:name="_Ref533115138"/>
      <w:bookmarkStart w:id="2708"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707"/>
      <w:bookmarkEnd w:id="2708"/>
    </w:p>
    <w:p w14:paraId="5DF0CFC4" w14:textId="49D75779" w:rsidR="006A4449" w:rsidRPr="005F2035" w:rsidRDefault="006A4449" w:rsidP="006A4449">
      <w:pPr>
        <w:pStyle w:val="Paragraphedeliste"/>
        <w:numPr>
          <w:ilvl w:val="0"/>
          <w:numId w:val="30"/>
        </w:numPr>
        <w:spacing w:line="360" w:lineRule="auto"/>
        <w:jc w:val="both"/>
      </w:pPr>
      <w:bookmarkStart w:id="2709"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709"/>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10" w:name="_Ref528660528"/>
      <w:bookmarkStart w:id="2711"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710"/>
      <w:bookmarkEnd w:id="2711"/>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12"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712"/>
    </w:p>
    <w:p w14:paraId="7F03D491" w14:textId="38DB6578" w:rsidR="00AE0E1B" w:rsidRDefault="00AE0E1B" w:rsidP="00AE0E1B">
      <w:pPr>
        <w:pStyle w:val="Paragraphedeliste"/>
        <w:numPr>
          <w:ilvl w:val="0"/>
          <w:numId w:val="30"/>
        </w:numPr>
        <w:spacing w:line="360" w:lineRule="auto"/>
        <w:jc w:val="both"/>
        <w:rPr>
          <w:lang w:val="en-US"/>
        </w:rPr>
      </w:pPr>
      <w:bookmarkStart w:id="2713" w:name="_Ref526263911"/>
      <w:r>
        <w:rPr>
          <w:lang w:val="en-US"/>
        </w:rPr>
        <w:t xml:space="preserve"> </w:t>
      </w:r>
      <w:bookmarkStart w:id="2714"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13"/>
      <w:bookmarkEnd w:id="2714"/>
    </w:p>
    <w:p w14:paraId="08B4D7ED" w14:textId="009028A4" w:rsidR="00670DF5" w:rsidRDefault="003273AF" w:rsidP="00670DF5">
      <w:pPr>
        <w:pStyle w:val="Paragraphedeliste"/>
        <w:numPr>
          <w:ilvl w:val="0"/>
          <w:numId w:val="30"/>
        </w:numPr>
        <w:spacing w:line="360" w:lineRule="auto"/>
        <w:jc w:val="both"/>
      </w:pPr>
      <w:bookmarkStart w:id="2715" w:name="_Ref525750678"/>
      <w:bookmarkStart w:id="2716"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715"/>
      <w:bookmarkEnd w:id="2716"/>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17" w:name="_Ref526330394"/>
      <w:r>
        <w:t xml:space="preserve"> </w:t>
      </w:r>
      <w:r w:rsidR="00AE0E1B" w:rsidRPr="00CD63D5">
        <w:t>Bonneau, D. ; Fatu, A. ; Souchet, D. “Paliers hydrodynamiques1 and 2, équations, modèles numériques isothermes et lubrification mixte”, Lavoisier, Paris, 2011, ISBN 978-2-7462-32990</w:t>
      </w:r>
      <w:bookmarkEnd w:id="2717"/>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18"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18"/>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19"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719"/>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20"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20"/>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21"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21"/>
    </w:p>
    <w:p w14:paraId="3C9EC656" w14:textId="2ED4FC1E" w:rsidR="00AE0E1B" w:rsidRDefault="00082A93" w:rsidP="00AE0E1B">
      <w:pPr>
        <w:pStyle w:val="Paragraphedeliste"/>
        <w:numPr>
          <w:ilvl w:val="0"/>
          <w:numId w:val="30"/>
        </w:numPr>
        <w:spacing w:line="360" w:lineRule="auto"/>
        <w:jc w:val="both"/>
        <w:rPr>
          <w:lang w:val="en-US"/>
        </w:rPr>
      </w:pPr>
      <w:bookmarkStart w:id="2722"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22"/>
    </w:p>
    <w:p w14:paraId="5EB8D043" w14:textId="2F7615C1" w:rsidR="0071775C" w:rsidRDefault="00082A93" w:rsidP="0071775C">
      <w:pPr>
        <w:pStyle w:val="Paragraphedeliste"/>
        <w:numPr>
          <w:ilvl w:val="0"/>
          <w:numId w:val="30"/>
        </w:numPr>
        <w:spacing w:line="360" w:lineRule="auto"/>
        <w:rPr>
          <w:lang w:val="en-US"/>
        </w:rPr>
      </w:pPr>
      <w:bookmarkStart w:id="2723"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23"/>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24"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24"/>
    </w:p>
    <w:p w14:paraId="18A0E002" w14:textId="153A8DB3" w:rsidR="00710DF8" w:rsidRDefault="00710DF8" w:rsidP="00710DF8">
      <w:pPr>
        <w:pStyle w:val="Paragraphedeliste"/>
        <w:numPr>
          <w:ilvl w:val="0"/>
          <w:numId w:val="30"/>
        </w:numPr>
        <w:spacing w:line="360" w:lineRule="auto"/>
        <w:jc w:val="both"/>
        <w:rPr>
          <w:lang w:val="en-US"/>
        </w:rPr>
      </w:pPr>
      <w:bookmarkStart w:id="2725" w:name="_Ref528171614"/>
      <w:r>
        <w:rPr>
          <w:lang w:val="en-US"/>
        </w:rPr>
        <w:t xml:space="preserve"> </w:t>
      </w:r>
      <w:bookmarkStart w:id="2726"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25"/>
      <w:bookmarkEnd w:id="2726"/>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27" w:name="_Ref535834134"/>
      <w:r>
        <w:t xml:space="preserve">Code Aster : </w:t>
      </w:r>
      <w:hyperlink r:id="rId163" w:history="1">
        <w:r w:rsidR="00AA6353" w:rsidRPr="001A225B">
          <w:rPr>
            <w:rStyle w:val="Lienhypertexte"/>
          </w:rPr>
          <w:t>https://www.code-aster.org/</w:t>
        </w:r>
      </w:hyperlink>
      <w:r w:rsidR="00AA6353">
        <w:t xml:space="preserve"> </w:t>
      </w:r>
      <w:r>
        <w:rPr>
          <w:b/>
          <w:bCs/>
        </w:rPr>
        <w:t>.</w:t>
      </w:r>
      <w:r>
        <w:t xml:space="preserve"> (en ligne)</w:t>
      </w:r>
      <w:bookmarkEnd w:id="2727"/>
      <w:r>
        <w:t xml:space="preserve"> </w:t>
      </w:r>
    </w:p>
    <w:p w14:paraId="0AA299A1" w14:textId="1AEC690B" w:rsidR="00CA41D6" w:rsidRDefault="00CA41D6" w:rsidP="00CA41D6">
      <w:pPr>
        <w:pStyle w:val="Paragraphedeliste"/>
        <w:numPr>
          <w:ilvl w:val="0"/>
          <w:numId w:val="30"/>
        </w:numPr>
        <w:spacing w:line="360" w:lineRule="auto"/>
        <w:jc w:val="both"/>
      </w:pPr>
      <w:bookmarkStart w:id="2728"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28"/>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29"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29"/>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30" w:name="_Ref528255279"/>
      <w:r w:rsidR="00902415">
        <w:t>CodeAster© Référence R</w:t>
      </w:r>
      <w:r w:rsidR="00902415" w:rsidRPr="00866FE3">
        <w:t>3.03.08</w:t>
      </w:r>
      <w:r w:rsidR="00902415">
        <w:t>, "</w:t>
      </w:r>
      <w:r w:rsidR="00902415" w:rsidRPr="00866FE3">
        <w:t>Relations cinématiques linéaires de type RBE3</w:t>
      </w:r>
      <w:r w:rsidR="00902415">
        <w:t>"</w:t>
      </w:r>
      <w:bookmarkEnd w:id="2730"/>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31"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731"/>
    </w:p>
    <w:p w14:paraId="7FEDAB21" w14:textId="64C8E20E" w:rsidR="00EA38FB" w:rsidRDefault="009246F4" w:rsidP="00EA38FB">
      <w:pPr>
        <w:pStyle w:val="Paragraphedeliste"/>
        <w:numPr>
          <w:ilvl w:val="0"/>
          <w:numId w:val="30"/>
        </w:numPr>
        <w:spacing w:line="360" w:lineRule="auto"/>
        <w:jc w:val="both"/>
        <w:rPr>
          <w:lang w:val="en-US"/>
        </w:rPr>
      </w:pPr>
      <w:bookmarkStart w:id="2732"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32"/>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33"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33"/>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34"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34"/>
    </w:p>
    <w:p w14:paraId="29EB4C45" w14:textId="57A95720" w:rsidR="008C2975" w:rsidRDefault="008C2975" w:rsidP="008C2975">
      <w:pPr>
        <w:pStyle w:val="Paragraphedeliste"/>
        <w:numPr>
          <w:ilvl w:val="0"/>
          <w:numId w:val="30"/>
        </w:numPr>
        <w:spacing w:line="360" w:lineRule="auto"/>
        <w:jc w:val="both"/>
      </w:pPr>
      <w:bookmarkStart w:id="2735"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35"/>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736"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36"/>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37"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37"/>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8"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38"/>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39"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39"/>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40"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740"/>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41"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41"/>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42" w:name="_Toc536800472"/>
      <w:r w:rsidRPr="0065054C">
        <w:lastRenderedPageBreak/>
        <w:t>Résumé</w:t>
      </w:r>
      <w:bookmarkEnd w:id="2742"/>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43" w:name="_Toc536800473"/>
      <w:r w:rsidRPr="00214956">
        <w:rPr>
          <w:rFonts w:eastAsiaTheme="majorEastAsia"/>
          <w:lang w:val="en-US"/>
        </w:rPr>
        <w:t>Abstract</w:t>
      </w:r>
      <w:bookmarkEnd w:id="2743"/>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A9105" w14:textId="77777777" w:rsidR="000659AB" w:rsidRDefault="000659AB" w:rsidP="00263793">
      <w:r>
        <w:separator/>
      </w:r>
    </w:p>
  </w:endnote>
  <w:endnote w:type="continuationSeparator" w:id="0">
    <w:p w14:paraId="2F3AB011" w14:textId="77777777" w:rsidR="000659AB" w:rsidRDefault="000659AB"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767126"/>
      <w:docPartObj>
        <w:docPartGallery w:val="Page Numbers (Bottom of Page)"/>
        <w:docPartUnique/>
      </w:docPartObj>
    </w:sdtPr>
    <w:sdtEndPr/>
    <w:sdtContent>
      <w:p w14:paraId="105C9B7A" w14:textId="09D29B97" w:rsidR="000659AB" w:rsidRDefault="000659AB">
        <w:pPr>
          <w:pStyle w:val="Pieddepage"/>
          <w:jc w:val="right"/>
        </w:pPr>
        <w:r>
          <w:fldChar w:fldCharType="begin"/>
        </w:r>
        <w:r>
          <w:instrText>PAGE   \* MERGEFORMAT</w:instrText>
        </w:r>
        <w:r>
          <w:fldChar w:fldCharType="separate"/>
        </w:r>
        <w:r w:rsidR="00F769FB">
          <w:rPr>
            <w:noProof/>
          </w:rPr>
          <w:t>16</w:t>
        </w:r>
        <w:r>
          <w:fldChar w:fldCharType="end"/>
        </w:r>
      </w:p>
    </w:sdtContent>
  </w:sdt>
  <w:p w14:paraId="6F7FB6C7" w14:textId="77777777" w:rsidR="000659AB" w:rsidRDefault="000659A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52B68" w14:textId="77777777" w:rsidR="000659AB" w:rsidRDefault="000659AB" w:rsidP="00263793">
      <w:r>
        <w:separator/>
      </w:r>
    </w:p>
  </w:footnote>
  <w:footnote w:type="continuationSeparator" w:id="0">
    <w:p w14:paraId="31A65A12" w14:textId="77777777" w:rsidR="000659AB" w:rsidRDefault="000659AB" w:rsidP="00263793">
      <w:r>
        <w:continuationSeparator/>
      </w:r>
    </w:p>
  </w:footnote>
  <w:footnote w:id="1">
    <w:p w14:paraId="4E1F30BE" w14:textId="254787B8" w:rsidR="000659AB" w:rsidRDefault="000659AB">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0659AB" w:rsidRDefault="000659AB"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0659AB" w:rsidRDefault="000659AB">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0659AB" w:rsidRPr="00AC3448" w:rsidRDefault="000659AB"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0659AB" w:rsidRDefault="000659AB">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0659AB" w:rsidRDefault="000659AB">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0659AB" w:rsidRDefault="000659AB"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0659AB" w:rsidRDefault="000659AB"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0659AB" w:rsidRDefault="000659AB"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0659AB" w:rsidRDefault="000659AB"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8"/>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trackRevisions/>
  <w:defaultTabStop w:val="708"/>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68A5"/>
    <w:rsid w:val="00146E99"/>
    <w:rsid w:val="00146EC2"/>
    <w:rsid w:val="001475A8"/>
    <w:rsid w:val="001479B1"/>
    <w:rsid w:val="00147B79"/>
    <w:rsid w:val="00147E28"/>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16D"/>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9F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microsoft.com/office/2011/relationships/people" Target="peop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doi.org/10.1016/0043-1648(74)90193-8"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hyperlink" Target="https://www.code-aster.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03799-5907-47DF-ADF2-38AF90E02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9894</TotalTime>
  <Pages>173</Pages>
  <Words>49981</Words>
  <Characters>274898</Characters>
  <Application>Microsoft Office Word</Application>
  <DocSecurity>0</DocSecurity>
  <Lines>2290</Lines>
  <Paragraphs>648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324231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2995</cp:revision>
  <cp:lastPrinted>2019-01-31T18:14:00Z</cp:lastPrinted>
  <dcterms:created xsi:type="dcterms:W3CDTF">2019-01-10T19:43:00Z</dcterms:created>
  <dcterms:modified xsi:type="dcterms:W3CDTF">2019-02-01T16:24:00Z</dcterms:modified>
</cp:coreProperties>
</file>