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242D1" w14:textId="77777777" w:rsidR="00C11086" w:rsidRPr="00C11086" w:rsidRDefault="00C11086" w:rsidP="00C11086">
      <w:pPr>
        <w:spacing w:after="0" w:line="240" w:lineRule="auto"/>
        <w:jc w:val="center"/>
        <w:rPr>
          <w:rFonts w:eastAsia="Times New Roman" w:cs="Times New Roman"/>
          <w:b/>
          <w:color w:val="000000"/>
          <w:sz w:val="36"/>
          <w:szCs w:val="20"/>
          <w:lang w:eastAsia="fr-FR"/>
        </w:rPr>
      </w:pPr>
      <w:r w:rsidRPr="00C11086">
        <w:rPr>
          <w:rFonts w:eastAsia="Times New Roman" w:cs="Times New Roman"/>
          <w:b/>
          <w:color w:val="000000"/>
          <w:sz w:val="36"/>
          <w:szCs w:val="20"/>
          <w:lang w:eastAsia="fr-FR"/>
        </w:rPr>
        <w:t>THESE</w:t>
      </w:r>
    </w:p>
    <w:p w14:paraId="76AA0C5D"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74A944B5"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Pour l’obtention du Grade de</w:t>
      </w:r>
    </w:p>
    <w:p w14:paraId="1CBDCB44"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382BBEC1"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DOCTEUR DE L’UNIVERSITE DE POITIERS</w:t>
      </w:r>
    </w:p>
    <w:p w14:paraId="0141BDCC"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521AD9C1"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(Faculté des Sciences Fondamentales et Appliquées)</w:t>
      </w:r>
    </w:p>
    <w:p w14:paraId="6B20A61E"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(Diplôme National - Arrêté du 25 mai 2016)</w:t>
      </w:r>
    </w:p>
    <w:p w14:paraId="5E91AC81"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1593C860" w14:textId="77777777" w:rsidR="00C11086" w:rsidRPr="00C11086" w:rsidRDefault="00C11086" w:rsidP="006417A9">
      <w:pPr>
        <w:spacing w:after="0" w:line="240" w:lineRule="auto"/>
        <w:ind w:left="2124"/>
        <w:rPr>
          <w:rFonts w:eastAsia="Times New Roman" w:cs="Times New Roman"/>
          <w:color w:val="000000"/>
          <w:szCs w:val="20"/>
          <w:lang w:eastAsia="fr-FR"/>
        </w:rPr>
      </w:pPr>
      <w:r w:rsidRPr="00C11086">
        <w:rPr>
          <w:rFonts w:eastAsia="Times New Roman" w:cs="Times New Roman"/>
          <w:color w:val="000000"/>
          <w:szCs w:val="20"/>
          <w:lang w:eastAsia="fr-FR"/>
        </w:rPr>
        <w:t xml:space="preserve">Ecole Doctorale : Sciences et Ingénierie en Matériaux,                   </w:t>
      </w:r>
      <w:r w:rsidR="006417A9">
        <w:rPr>
          <w:rFonts w:eastAsia="Times New Roman" w:cs="Times New Roman"/>
          <w:color w:val="000000"/>
          <w:szCs w:val="20"/>
          <w:lang w:eastAsia="fr-FR"/>
        </w:rPr>
        <w:t xml:space="preserve"> </w:t>
      </w:r>
      <w:r w:rsidR="006417A9">
        <w:rPr>
          <w:rFonts w:eastAsia="Times New Roman" w:cs="Times New Roman"/>
          <w:color w:val="FFFFFF" w:themeColor="background1"/>
          <w:szCs w:val="20"/>
          <w:lang w:eastAsia="fr-FR"/>
        </w:rPr>
        <w:t>jglDD</w:t>
      </w:r>
      <w:r w:rsidRPr="00C11086">
        <w:rPr>
          <w:rFonts w:eastAsia="Times New Roman" w:cs="Times New Roman"/>
          <w:color w:val="000000"/>
          <w:szCs w:val="20"/>
          <w:lang w:eastAsia="fr-FR"/>
        </w:rPr>
        <w:t>Mécanique, Energétique et Aéronautique</w:t>
      </w:r>
    </w:p>
    <w:p w14:paraId="617AD9D9"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410444E8"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Secteur de Recherche : Génie mécanique, Productique, Transport</w:t>
      </w:r>
    </w:p>
    <w:p w14:paraId="5BD44169"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78DE3DC5"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Présentée par :</w:t>
      </w:r>
    </w:p>
    <w:p w14:paraId="00F4AC9A" w14:textId="77777777" w:rsidR="00C11086" w:rsidRPr="00C11086" w:rsidRDefault="00C11086" w:rsidP="00C11086">
      <w:pPr>
        <w:spacing w:after="0" w:line="240" w:lineRule="auto"/>
        <w:jc w:val="center"/>
        <w:rPr>
          <w:rFonts w:eastAsia="Times New Roman" w:cs="Times New Roman"/>
          <w:color w:val="000000"/>
          <w:sz w:val="20"/>
          <w:szCs w:val="20"/>
          <w:lang w:eastAsia="fr-FR"/>
        </w:rPr>
      </w:pPr>
    </w:p>
    <w:p w14:paraId="458E3123" w14:textId="77777777" w:rsidR="00C11086" w:rsidRPr="00C11086" w:rsidRDefault="00C11086" w:rsidP="00C11086">
      <w:pPr>
        <w:spacing w:after="0" w:line="240" w:lineRule="auto"/>
        <w:jc w:val="center"/>
        <w:rPr>
          <w:rFonts w:eastAsia="Times New Roman" w:cs="Times New Roman"/>
          <w:b/>
          <w:color w:val="000000"/>
          <w:sz w:val="28"/>
          <w:szCs w:val="20"/>
          <w:lang w:eastAsia="fr-FR"/>
        </w:rPr>
      </w:pPr>
      <w:r w:rsidRPr="00C11086">
        <w:rPr>
          <w:rFonts w:eastAsia="Times New Roman" w:cs="Times New Roman"/>
          <w:b/>
          <w:color w:val="000000"/>
          <w:sz w:val="28"/>
          <w:szCs w:val="20"/>
          <w:lang w:eastAsia="fr-FR"/>
        </w:rPr>
        <w:t>Omar BENCHEKROUN</w:t>
      </w:r>
    </w:p>
    <w:p w14:paraId="7AFFF776" w14:textId="77777777" w:rsidR="00C11086" w:rsidRPr="00C11086" w:rsidRDefault="00C11086" w:rsidP="00C11086">
      <w:pPr>
        <w:spacing w:after="0" w:line="240" w:lineRule="auto"/>
        <w:jc w:val="center"/>
        <w:rPr>
          <w:rFonts w:eastAsia="Times New Roman" w:cs="Times New Roman"/>
          <w:color w:val="000000"/>
          <w:sz w:val="20"/>
          <w:szCs w:val="20"/>
          <w:lang w:eastAsia="fr-FR"/>
        </w:rPr>
      </w:pPr>
    </w:p>
    <w:p w14:paraId="48C556D0"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w:t>
      </w:r>
    </w:p>
    <w:p w14:paraId="55A04799" w14:textId="77777777" w:rsidR="00C11086" w:rsidRPr="00654A6A" w:rsidRDefault="00C11086" w:rsidP="00C11086">
      <w:pPr>
        <w:spacing w:after="0" w:line="240" w:lineRule="auto"/>
        <w:jc w:val="center"/>
        <w:rPr>
          <w:rFonts w:eastAsia="Times New Roman" w:cs="Times New Roman"/>
          <w:b/>
          <w:color w:val="000000"/>
          <w:sz w:val="28"/>
          <w:szCs w:val="20"/>
          <w:lang w:eastAsia="fr-FR"/>
        </w:rPr>
      </w:pPr>
      <w:r w:rsidRPr="00654A6A">
        <w:rPr>
          <w:rFonts w:eastAsia="Times New Roman" w:cs="Times New Roman"/>
          <w:b/>
          <w:color w:val="000000"/>
          <w:sz w:val="28"/>
          <w:szCs w:val="20"/>
          <w:lang w:eastAsia="fr-FR"/>
        </w:rPr>
        <w:t>Analyse non-linéaire des paliers aérodynamiques à feuilles et applications à la dynamique des rotors</w:t>
      </w:r>
    </w:p>
    <w:p w14:paraId="00E790DA" w14:textId="77777777" w:rsidR="00C11086" w:rsidRPr="00C11086" w:rsidRDefault="00C11086" w:rsidP="00C11086">
      <w:pPr>
        <w:spacing w:after="0" w:line="240" w:lineRule="auto"/>
        <w:jc w:val="center"/>
        <w:rPr>
          <w:rFonts w:eastAsia="Times New Roman" w:cs="Times New Roman"/>
          <w:color w:val="000000"/>
          <w:sz w:val="16"/>
          <w:szCs w:val="16"/>
          <w:lang w:eastAsia="fr-FR"/>
        </w:rPr>
      </w:pPr>
    </w:p>
    <w:p w14:paraId="4EACAD9F"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w:t>
      </w:r>
    </w:p>
    <w:p w14:paraId="518D8FF8"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Directeur de Thèse : Mihai ARGHIR</w:t>
      </w:r>
    </w:p>
    <w:p w14:paraId="3ED8EEEA"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Co-Directeur de Thèse : Régis DUFOUR</w:t>
      </w:r>
    </w:p>
    <w:p w14:paraId="23526E56"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Co-Encadrant de Thèse : Sébastien BAGUET</w:t>
      </w:r>
    </w:p>
    <w:p w14:paraId="2C5F9F3A" w14:textId="77777777" w:rsidR="00C11086" w:rsidRPr="00C11086" w:rsidRDefault="00C11086" w:rsidP="00C11086">
      <w:pPr>
        <w:spacing w:after="0" w:line="240" w:lineRule="auto"/>
        <w:jc w:val="center"/>
        <w:rPr>
          <w:rFonts w:eastAsia="Times New Roman" w:cs="Times New Roman"/>
          <w:color w:val="000000"/>
          <w:sz w:val="12"/>
          <w:szCs w:val="12"/>
          <w:lang w:eastAsia="fr-FR"/>
        </w:rPr>
      </w:pPr>
    </w:p>
    <w:p w14:paraId="6B6C4092"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w:t>
      </w:r>
    </w:p>
    <w:p w14:paraId="32F60C56" w14:textId="77777777" w:rsidR="00C11086" w:rsidRPr="00C11086" w:rsidRDefault="00C11086" w:rsidP="00C11086">
      <w:pPr>
        <w:spacing w:after="0" w:line="240" w:lineRule="auto"/>
        <w:jc w:val="center"/>
        <w:rPr>
          <w:rFonts w:eastAsia="Times New Roman" w:cs="Times New Roman"/>
          <w:color w:val="000000"/>
          <w:sz w:val="16"/>
          <w:szCs w:val="20"/>
          <w:lang w:eastAsia="fr-FR"/>
        </w:rPr>
      </w:pPr>
    </w:p>
    <w:p w14:paraId="24441D47"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Soutenue le 10 décembre 2018</w:t>
      </w:r>
    </w:p>
    <w:p w14:paraId="6424050E" w14:textId="77777777" w:rsidR="00C11086" w:rsidRPr="00C11086" w:rsidRDefault="00C11086" w:rsidP="00C11086">
      <w:pPr>
        <w:spacing w:after="0" w:line="240" w:lineRule="auto"/>
        <w:jc w:val="center"/>
        <w:rPr>
          <w:rFonts w:eastAsia="Times New Roman" w:cs="Times New Roman"/>
          <w:color w:val="000000"/>
          <w:szCs w:val="20"/>
          <w:lang w:eastAsia="fr-FR"/>
        </w:rPr>
      </w:pPr>
    </w:p>
    <w:p w14:paraId="54E2E93D"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devant la Commission d’Examen</w:t>
      </w:r>
    </w:p>
    <w:p w14:paraId="201AAC5E" w14:textId="77777777" w:rsidR="00C11086" w:rsidRPr="00C11086" w:rsidRDefault="00C11086" w:rsidP="00C11086">
      <w:pPr>
        <w:spacing w:after="0" w:line="240" w:lineRule="auto"/>
        <w:jc w:val="center"/>
        <w:rPr>
          <w:rFonts w:eastAsia="Times New Roman" w:cs="Times New Roman"/>
          <w:color w:val="000000"/>
          <w:sz w:val="16"/>
          <w:szCs w:val="20"/>
          <w:lang w:eastAsia="fr-FR"/>
        </w:rPr>
      </w:pPr>
    </w:p>
    <w:p w14:paraId="3A535882" w14:textId="77777777" w:rsidR="00C11086" w:rsidRPr="00C11086" w:rsidRDefault="00C11086" w:rsidP="00C11086">
      <w:pPr>
        <w:spacing w:after="0" w:line="240" w:lineRule="auto"/>
        <w:jc w:val="center"/>
        <w:rPr>
          <w:rFonts w:eastAsia="Times New Roman" w:cs="Times New Roman"/>
          <w:color w:val="000000"/>
          <w:szCs w:val="20"/>
          <w:lang w:eastAsia="fr-FR"/>
        </w:rPr>
      </w:pPr>
      <w:r w:rsidRPr="00C11086">
        <w:rPr>
          <w:rFonts w:eastAsia="Times New Roman" w:cs="Times New Roman"/>
          <w:color w:val="000000"/>
          <w:szCs w:val="20"/>
          <w:lang w:eastAsia="fr-FR"/>
        </w:rPr>
        <w:t>************************</w:t>
      </w:r>
    </w:p>
    <w:p w14:paraId="2A773C35" w14:textId="77777777" w:rsidR="00C11086" w:rsidRPr="00C11086" w:rsidRDefault="00C11086" w:rsidP="00C11086">
      <w:pPr>
        <w:spacing w:after="0" w:line="240" w:lineRule="auto"/>
        <w:jc w:val="center"/>
        <w:rPr>
          <w:rFonts w:eastAsia="Times New Roman" w:cs="Times New Roman"/>
          <w:color w:val="000000"/>
          <w:sz w:val="16"/>
          <w:szCs w:val="20"/>
          <w:lang w:eastAsia="fr-FR"/>
        </w:rPr>
      </w:pPr>
    </w:p>
    <w:p w14:paraId="3B4D93F2" w14:textId="77777777" w:rsidR="00C11086" w:rsidRPr="00C11086" w:rsidRDefault="00C11086" w:rsidP="00C11086">
      <w:pPr>
        <w:spacing w:after="0" w:line="240" w:lineRule="auto"/>
        <w:jc w:val="center"/>
        <w:rPr>
          <w:rFonts w:eastAsia="Times New Roman" w:cs="Times New Roman"/>
          <w:b/>
          <w:color w:val="000000"/>
          <w:sz w:val="28"/>
          <w:szCs w:val="20"/>
          <w:u w:val="single"/>
          <w:lang w:eastAsia="fr-FR"/>
        </w:rPr>
      </w:pPr>
      <w:r w:rsidRPr="00C11086">
        <w:rPr>
          <w:rFonts w:eastAsia="Times New Roman" w:cs="Times New Roman"/>
          <w:b/>
          <w:color w:val="000000"/>
          <w:sz w:val="28"/>
          <w:szCs w:val="20"/>
          <w:u w:val="single"/>
          <w:lang w:eastAsia="fr-FR"/>
        </w:rPr>
        <w:t>JURY</w:t>
      </w:r>
    </w:p>
    <w:p w14:paraId="2A318AD3" w14:textId="77777777" w:rsidR="00C11086" w:rsidRPr="00C11086" w:rsidRDefault="00C11086" w:rsidP="00C11086">
      <w:pPr>
        <w:spacing w:after="0" w:line="240" w:lineRule="auto"/>
        <w:rPr>
          <w:rFonts w:eastAsia="Times New Roman" w:cs="Times New Roman"/>
          <w:color w:val="000000"/>
          <w:sz w:val="12"/>
          <w:szCs w:val="20"/>
          <w:lang w:eastAsia="fr-FR"/>
        </w:rPr>
      </w:pPr>
    </w:p>
    <w:tbl>
      <w:tblPr>
        <w:tblW w:w="9209" w:type="dxa"/>
        <w:tblLook w:val="04A0" w:firstRow="1" w:lastRow="0" w:firstColumn="1" w:lastColumn="0" w:noHBand="0" w:noVBand="1"/>
      </w:tblPr>
      <w:tblGrid>
        <w:gridCol w:w="2911"/>
        <w:gridCol w:w="4739"/>
        <w:gridCol w:w="1559"/>
      </w:tblGrid>
      <w:tr w:rsidR="00C11086" w:rsidRPr="00C11086" w14:paraId="28AF7C28" w14:textId="77777777" w:rsidTr="00C11086">
        <w:tc>
          <w:tcPr>
            <w:tcW w:w="2911" w:type="dxa"/>
            <w:shd w:val="clear" w:color="auto" w:fill="auto"/>
          </w:tcPr>
          <w:p w14:paraId="49A7874F"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Gaël CHEVALLIER</w:t>
            </w:r>
          </w:p>
        </w:tc>
        <w:tc>
          <w:tcPr>
            <w:tcW w:w="4739" w:type="dxa"/>
            <w:shd w:val="clear" w:color="auto" w:fill="auto"/>
          </w:tcPr>
          <w:p w14:paraId="3AFEC68E"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Professeur, Université de Franche-Comté</w:t>
            </w:r>
          </w:p>
        </w:tc>
        <w:tc>
          <w:tcPr>
            <w:tcW w:w="1559" w:type="dxa"/>
            <w:shd w:val="clear" w:color="auto" w:fill="auto"/>
          </w:tcPr>
          <w:p w14:paraId="5B13FBCB"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Rapporteur</w:t>
            </w:r>
          </w:p>
        </w:tc>
      </w:tr>
      <w:tr w:rsidR="00C11086" w:rsidRPr="00C11086" w14:paraId="7AB58F2A" w14:textId="77777777" w:rsidTr="00C11086">
        <w:tc>
          <w:tcPr>
            <w:tcW w:w="2911" w:type="dxa"/>
            <w:shd w:val="clear" w:color="auto" w:fill="auto"/>
          </w:tcPr>
          <w:p w14:paraId="6F3AC319"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bCs/>
                <w:szCs w:val="24"/>
                <w:lang w:val="en-US"/>
              </w:rPr>
              <w:t>Jürg Alexander Schiffmann</w:t>
            </w:r>
          </w:p>
        </w:tc>
        <w:tc>
          <w:tcPr>
            <w:tcW w:w="4739" w:type="dxa"/>
            <w:shd w:val="clear" w:color="auto" w:fill="auto"/>
          </w:tcPr>
          <w:p w14:paraId="3C5B9B9B"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Profess</w:t>
            </w:r>
            <w:r w:rsidR="006417A9">
              <w:rPr>
                <w:rFonts w:eastAsia="Times New Roman" w:cs="Times New Roman"/>
                <w:color w:val="000000"/>
                <w:szCs w:val="24"/>
                <w:lang w:eastAsia="fr-FR"/>
              </w:rPr>
              <w:t>e</w:t>
            </w:r>
            <w:r w:rsidRPr="00C11086">
              <w:rPr>
                <w:rFonts w:eastAsia="Times New Roman" w:cs="Times New Roman"/>
                <w:color w:val="000000"/>
                <w:szCs w:val="24"/>
                <w:lang w:eastAsia="fr-FR"/>
              </w:rPr>
              <w:t>ur. Assistant, tenure track, Ecole Polytechnique Fédérale de Lausanne, Suisse</w:t>
            </w:r>
          </w:p>
        </w:tc>
        <w:tc>
          <w:tcPr>
            <w:tcW w:w="1559" w:type="dxa"/>
            <w:shd w:val="clear" w:color="auto" w:fill="auto"/>
          </w:tcPr>
          <w:p w14:paraId="216D5729"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Rapporteur</w:t>
            </w:r>
          </w:p>
        </w:tc>
      </w:tr>
      <w:tr w:rsidR="00C11086" w:rsidRPr="00C11086" w14:paraId="5CA1400B" w14:textId="77777777" w:rsidTr="00C11086">
        <w:tc>
          <w:tcPr>
            <w:tcW w:w="2911" w:type="dxa"/>
            <w:shd w:val="clear" w:color="auto" w:fill="auto"/>
          </w:tcPr>
          <w:p w14:paraId="22424535"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bCs/>
                <w:szCs w:val="24"/>
                <w:lang w:val="en-US"/>
              </w:rPr>
              <w:t>Mihai ARGHIR</w:t>
            </w:r>
          </w:p>
        </w:tc>
        <w:tc>
          <w:tcPr>
            <w:tcW w:w="4739" w:type="dxa"/>
            <w:shd w:val="clear" w:color="auto" w:fill="auto"/>
          </w:tcPr>
          <w:p w14:paraId="6365BAF9"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Professeur, Université de Poitiers</w:t>
            </w:r>
          </w:p>
        </w:tc>
        <w:tc>
          <w:tcPr>
            <w:tcW w:w="1559" w:type="dxa"/>
            <w:shd w:val="clear" w:color="auto" w:fill="auto"/>
          </w:tcPr>
          <w:p w14:paraId="50C2CF8D"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Examinateur</w:t>
            </w:r>
          </w:p>
        </w:tc>
      </w:tr>
      <w:tr w:rsidR="00C11086" w:rsidRPr="00C11086" w14:paraId="1A3D4252" w14:textId="77777777" w:rsidTr="00C11086">
        <w:tc>
          <w:tcPr>
            <w:tcW w:w="2911" w:type="dxa"/>
            <w:shd w:val="clear" w:color="auto" w:fill="auto"/>
          </w:tcPr>
          <w:p w14:paraId="3122CE73"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bCs/>
                <w:szCs w:val="24"/>
                <w:lang w:val="en-US"/>
              </w:rPr>
              <w:t>Sébastien BAGUET</w:t>
            </w:r>
          </w:p>
        </w:tc>
        <w:tc>
          <w:tcPr>
            <w:tcW w:w="4739" w:type="dxa"/>
            <w:shd w:val="clear" w:color="auto" w:fill="auto"/>
          </w:tcPr>
          <w:p w14:paraId="1F56CD33"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 xml:space="preserve">Maitre de Conférences, </w:t>
            </w:r>
            <w:r w:rsidRPr="00C11086">
              <w:rPr>
                <w:rFonts w:eastAsia="Times New Roman" w:cs="Times New Roman"/>
                <w:color w:val="000000"/>
                <w:lang w:eastAsia="fr-FR"/>
              </w:rPr>
              <w:t>INSA Lyon</w:t>
            </w:r>
          </w:p>
        </w:tc>
        <w:tc>
          <w:tcPr>
            <w:tcW w:w="1559" w:type="dxa"/>
            <w:shd w:val="clear" w:color="auto" w:fill="auto"/>
          </w:tcPr>
          <w:p w14:paraId="600AD293"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Examinateur</w:t>
            </w:r>
          </w:p>
        </w:tc>
      </w:tr>
      <w:tr w:rsidR="00C11086" w:rsidRPr="00C11086" w14:paraId="78EDABF6" w14:textId="77777777" w:rsidTr="00C11086">
        <w:tc>
          <w:tcPr>
            <w:tcW w:w="2911" w:type="dxa"/>
            <w:shd w:val="clear" w:color="auto" w:fill="auto"/>
          </w:tcPr>
          <w:p w14:paraId="3B26135D"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Thouraya BARANGER</w:t>
            </w:r>
          </w:p>
        </w:tc>
        <w:tc>
          <w:tcPr>
            <w:tcW w:w="4739" w:type="dxa"/>
            <w:shd w:val="clear" w:color="auto" w:fill="auto"/>
          </w:tcPr>
          <w:p w14:paraId="3EC1ACE1"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Professeur, Université Claude Bernard</w:t>
            </w:r>
            <w:r w:rsidR="006417A9">
              <w:rPr>
                <w:rFonts w:eastAsia="Times New Roman" w:cs="Times New Roman"/>
                <w:color w:val="000000"/>
                <w:szCs w:val="24"/>
                <w:lang w:eastAsia="fr-FR"/>
              </w:rPr>
              <w:t>,</w:t>
            </w:r>
            <w:r w:rsidRPr="00C11086">
              <w:rPr>
                <w:rFonts w:eastAsia="Times New Roman" w:cs="Times New Roman"/>
                <w:color w:val="000000"/>
                <w:szCs w:val="24"/>
                <w:lang w:eastAsia="fr-FR"/>
              </w:rPr>
              <w:t xml:space="preserve"> Lyon 1</w:t>
            </w:r>
          </w:p>
        </w:tc>
        <w:tc>
          <w:tcPr>
            <w:tcW w:w="1559" w:type="dxa"/>
            <w:shd w:val="clear" w:color="auto" w:fill="auto"/>
          </w:tcPr>
          <w:p w14:paraId="27120244"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Examinatrice</w:t>
            </w:r>
          </w:p>
        </w:tc>
      </w:tr>
      <w:tr w:rsidR="00C11086" w:rsidRPr="00C11086" w14:paraId="41DE93EE" w14:textId="77777777" w:rsidTr="00C11086">
        <w:tc>
          <w:tcPr>
            <w:tcW w:w="2911" w:type="dxa"/>
            <w:shd w:val="clear" w:color="auto" w:fill="auto"/>
          </w:tcPr>
          <w:p w14:paraId="50EB0496"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lang w:eastAsia="fr-FR"/>
              </w:rPr>
              <w:t>Régis DUFOUR</w:t>
            </w:r>
          </w:p>
        </w:tc>
        <w:tc>
          <w:tcPr>
            <w:tcW w:w="4739" w:type="dxa"/>
            <w:shd w:val="clear" w:color="auto" w:fill="auto"/>
          </w:tcPr>
          <w:p w14:paraId="631BD105"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 xml:space="preserve">Professeur, </w:t>
            </w:r>
            <w:r w:rsidRPr="00C11086">
              <w:rPr>
                <w:rFonts w:eastAsia="Times New Roman" w:cs="Times New Roman"/>
                <w:color w:val="000000"/>
                <w:lang w:eastAsia="fr-FR"/>
              </w:rPr>
              <w:t>INSA Lyon</w:t>
            </w:r>
          </w:p>
        </w:tc>
        <w:tc>
          <w:tcPr>
            <w:tcW w:w="1559" w:type="dxa"/>
            <w:shd w:val="clear" w:color="auto" w:fill="auto"/>
          </w:tcPr>
          <w:p w14:paraId="3D2EA78D"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Examinateur</w:t>
            </w:r>
          </w:p>
        </w:tc>
      </w:tr>
      <w:tr w:rsidR="00C11086" w:rsidRPr="00C11086" w14:paraId="01DEBA78" w14:textId="77777777" w:rsidTr="00C11086">
        <w:tc>
          <w:tcPr>
            <w:tcW w:w="2911" w:type="dxa"/>
            <w:shd w:val="clear" w:color="auto" w:fill="auto"/>
          </w:tcPr>
          <w:p w14:paraId="12DDE4C9"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0"/>
                <w:lang w:eastAsia="fr-FR"/>
              </w:rPr>
              <w:t>Aurélian FATU</w:t>
            </w:r>
          </w:p>
        </w:tc>
        <w:tc>
          <w:tcPr>
            <w:tcW w:w="4739" w:type="dxa"/>
            <w:shd w:val="clear" w:color="auto" w:fill="auto"/>
          </w:tcPr>
          <w:p w14:paraId="659EA5E5"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Professeur, Université de Poitiers</w:t>
            </w:r>
          </w:p>
        </w:tc>
        <w:tc>
          <w:tcPr>
            <w:tcW w:w="1559" w:type="dxa"/>
            <w:shd w:val="clear" w:color="auto" w:fill="auto"/>
          </w:tcPr>
          <w:p w14:paraId="124F28D9"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Examinateur</w:t>
            </w:r>
          </w:p>
        </w:tc>
      </w:tr>
      <w:tr w:rsidR="00C11086" w:rsidRPr="00C11086" w14:paraId="5E5FF1B5" w14:textId="77777777" w:rsidTr="00C11086">
        <w:tc>
          <w:tcPr>
            <w:tcW w:w="2911" w:type="dxa"/>
            <w:shd w:val="clear" w:color="auto" w:fill="auto"/>
          </w:tcPr>
          <w:p w14:paraId="58A43275"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lang w:eastAsia="fr-FR"/>
              </w:rPr>
              <w:t>Sébastien LE MARTELOT</w:t>
            </w:r>
          </w:p>
        </w:tc>
        <w:tc>
          <w:tcPr>
            <w:tcW w:w="4739" w:type="dxa"/>
            <w:shd w:val="clear" w:color="auto" w:fill="auto"/>
          </w:tcPr>
          <w:p w14:paraId="2E309A6F"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0"/>
                <w:lang w:eastAsia="fr-FR"/>
              </w:rPr>
              <w:t xml:space="preserve">Docteur, </w:t>
            </w:r>
            <w:r w:rsidRPr="00C11086">
              <w:rPr>
                <w:rFonts w:eastAsia="Times New Roman" w:cs="Times New Roman"/>
                <w:color w:val="000000"/>
                <w:lang w:eastAsia="fr-FR"/>
              </w:rPr>
              <w:t>CNES, Direction des Lanceurs</w:t>
            </w:r>
          </w:p>
        </w:tc>
        <w:tc>
          <w:tcPr>
            <w:tcW w:w="1559" w:type="dxa"/>
            <w:shd w:val="clear" w:color="auto" w:fill="auto"/>
          </w:tcPr>
          <w:p w14:paraId="19A15C55" w14:textId="77777777" w:rsidR="00C11086" w:rsidRPr="00C11086" w:rsidRDefault="00C11086" w:rsidP="00C11086">
            <w:pPr>
              <w:spacing w:after="0" w:line="276" w:lineRule="auto"/>
              <w:rPr>
                <w:rFonts w:eastAsia="Times New Roman" w:cs="Times New Roman"/>
                <w:color w:val="000000"/>
                <w:szCs w:val="20"/>
                <w:lang w:eastAsia="fr-FR"/>
              </w:rPr>
            </w:pPr>
            <w:r w:rsidRPr="00C11086">
              <w:rPr>
                <w:rFonts w:eastAsia="Times New Roman" w:cs="Times New Roman"/>
                <w:color w:val="000000"/>
                <w:szCs w:val="24"/>
                <w:lang w:eastAsia="fr-FR"/>
              </w:rPr>
              <w:t>Examinateur</w:t>
            </w:r>
          </w:p>
        </w:tc>
      </w:tr>
    </w:tbl>
    <w:p w14:paraId="21C89BE0" w14:textId="77777777" w:rsidR="00C11086" w:rsidRPr="00C11086" w:rsidRDefault="00C11086" w:rsidP="00C11086">
      <w:pPr>
        <w:spacing w:after="0" w:line="240" w:lineRule="auto"/>
        <w:jc w:val="center"/>
        <w:rPr>
          <w:rFonts w:eastAsia="Times New Roman" w:cs="Times New Roman"/>
          <w:b/>
          <w:color w:val="000000"/>
          <w:sz w:val="18"/>
          <w:szCs w:val="20"/>
          <w:u w:val="single"/>
          <w:lang w:eastAsia="fr-FR"/>
        </w:rPr>
      </w:pPr>
    </w:p>
    <w:p w14:paraId="2810A22A" w14:textId="77777777" w:rsidR="00C11086" w:rsidRPr="00C11086" w:rsidRDefault="00C11086" w:rsidP="00C11086">
      <w:pPr>
        <w:spacing w:after="0" w:line="240" w:lineRule="auto"/>
        <w:jc w:val="center"/>
        <w:rPr>
          <w:rFonts w:eastAsia="Times New Roman" w:cs="Times New Roman"/>
          <w:b/>
          <w:color w:val="000000"/>
          <w:sz w:val="28"/>
          <w:szCs w:val="20"/>
          <w:u w:val="single"/>
          <w:lang w:eastAsia="fr-FR"/>
        </w:rPr>
      </w:pPr>
      <w:r w:rsidRPr="00C11086">
        <w:rPr>
          <w:rFonts w:eastAsia="Times New Roman" w:cs="Times New Roman"/>
          <w:b/>
          <w:color w:val="000000"/>
          <w:sz w:val="28"/>
          <w:szCs w:val="20"/>
          <w:u w:val="single"/>
          <w:lang w:eastAsia="fr-FR"/>
        </w:rPr>
        <w:t>INVITES</w:t>
      </w:r>
    </w:p>
    <w:p w14:paraId="2129EB2B" w14:textId="77777777" w:rsidR="00C11086" w:rsidRPr="00C11086" w:rsidRDefault="00C11086" w:rsidP="00C11086">
      <w:pPr>
        <w:spacing w:after="0" w:line="240" w:lineRule="auto"/>
        <w:jc w:val="center"/>
        <w:rPr>
          <w:rFonts w:eastAsia="Times New Roman" w:cs="Times New Roman"/>
          <w:b/>
          <w:color w:val="000000"/>
          <w:sz w:val="12"/>
          <w:szCs w:val="12"/>
          <w:u w:val="single"/>
          <w:lang w:eastAsia="fr-FR"/>
        </w:rPr>
      </w:pPr>
    </w:p>
    <w:tbl>
      <w:tblPr>
        <w:tblW w:w="0" w:type="auto"/>
        <w:tblLook w:val="04A0" w:firstRow="1" w:lastRow="0" w:firstColumn="1" w:lastColumn="0" w:noHBand="0" w:noVBand="1"/>
      </w:tblPr>
      <w:tblGrid>
        <w:gridCol w:w="2863"/>
        <w:gridCol w:w="4585"/>
        <w:gridCol w:w="1624"/>
      </w:tblGrid>
      <w:tr w:rsidR="00654A6A" w:rsidRPr="00C11086" w14:paraId="7DC0D8F4" w14:textId="77777777" w:rsidTr="00654A6A">
        <w:tc>
          <w:tcPr>
            <w:tcW w:w="2863" w:type="dxa"/>
            <w:shd w:val="clear" w:color="auto" w:fill="auto"/>
          </w:tcPr>
          <w:p w14:paraId="602F9627" w14:textId="77777777" w:rsidR="00654A6A" w:rsidRPr="00C11086" w:rsidRDefault="00654A6A" w:rsidP="00654A6A">
            <w:pPr>
              <w:spacing w:after="0" w:line="240" w:lineRule="auto"/>
              <w:rPr>
                <w:rFonts w:eastAsia="Times New Roman" w:cs="Times New Roman"/>
                <w:b/>
                <w:color w:val="000000"/>
                <w:szCs w:val="24"/>
                <w:u w:val="single"/>
                <w:lang w:eastAsia="fr-FR"/>
              </w:rPr>
            </w:pPr>
            <w:r w:rsidRPr="00C11086">
              <w:rPr>
                <w:rFonts w:eastAsia="Times New Roman" w:cs="Times New Roman"/>
                <w:color w:val="000000"/>
                <w:szCs w:val="24"/>
                <w:lang w:eastAsia="fr-FR"/>
              </w:rPr>
              <w:t>Clément PONSON</w:t>
            </w:r>
          </w:p>
        </w:tc>
        <w:tc>
          <w:tcPr>
            <w:tcW w:w="4585" w:type="dxa"/>
            <w:shd w:val="clear" w:color="auto" w:fill="auto"/>
          </w:tcPr>
          <w:p w14:paraId="1CA04597" w14:textId="77777777" w:rsidR="00654A6A" w:rsidRPr="00C11086" w:rsidRDefault="00654A6A" w:rsidP="00654A6A">
            <w:pPr>
              <w:spacing w:after="0" w:line="240" w:lineRule="auto"/>
              <w:rPr>
                <w:rFonts w:eastAsia="Times New Roman" w:cs="Times New Roman"/>
                <w:b/>
                <w:color w:val="000000"/>
                <w:szCs w:val="24"/>
                <w:u w:val="single"/>
                <w:lang w:eastAsia="fr-FR"/>
              </w:rPr>
            </w:pPr>
            <w:r w:rsidRPr="00C11086">
              <w:rPr>
                <w:rFonts w:eastAsia="Times New Roman" w:cs="Times New Roman"/>
                <w:color w:val="000000"/>
                <w:szCs w:val="24"/>
                <w:lang w:eastAsia="fr-FR"/>
              </w:rPr>
              <w:t>Ingénieur, ArianeGroup</w:t>
            </w:r>
          </w:p>
        </w:tc>
        <w:tc>
          <w:tcPr>
            <w:tcW w:w="1624" w:type="dxa"/>
            <w:shd w:val="clear" w:color="auto" w:fill="auto"/>
          </w:tcPr>
          <w:p w14:paraId="4B9A6927" w14:textId="77777777" w:rsidR="00654A6A" w:rsidRPr="00C11086" w:rsidRDefault="00654A6A" w:rsidP="00654A6A">
            <w:pPr>
              <w:spacing w:after="0" w:line="240" w:lineRule="auto"/>
              <w:jc w:val="center"/>
              <w:rPr>
                <w:rFonts w:eastAsia="Times New Roman" w:cs="Times New Roman"/>
                <w:b/>
                <w:color w:val="000000"/>
                <w:sz w:val="28"/>
                <w:szCs w:val="20"/>
                <w:u w:val="single"/>
                <w:lang w:eastAsia="fr-FR"/>
              </w:rPr>
            </w:pPr>
          </w:p>
        </w:tc>
      </w:tr>
      <w:tr w:rsidR="00654A6A" w:rsidRPr="00C11086" w14:paraId="1EDB84ED" w14:textId="77777777" w:rsidTr="00654A6A">
        <w:tc>
          <w:tcPr>
            <w:tcW w:w="2863" w:type="dxa"/>
            <w:shd w:val="clear" w:color="auto" w:fill="auto"/>
          </w:tcPr>
          <w:p w14:paraId="6A4FF609" w14:textId="77777777" w:rsidR="00654A6A" w:rsidRPr="00C11086" w:rsidRDefault="00654A6A" w:rsidP="00654A6A">
            <w:pPr>
              <w:spacing w:after="0" w:line="240" w:lineRule="auto"/>
              <w:rPr>
                <w:rFonts w:eastAsia="Times New Roman" w:cs="Times New Roman"/>
                <w:b/>
                <w:color w:val="000000"/>
                <w:szCs w:val="24"/>
                <w:u w:val="single"/>
                <w:lang w:eastAsia="fr-FR"/>
              </w:rPr>
            </w:pPr>
          </w:p>
        </w:tc>
        <w:tc>
          <w:tcPr>
            <w:tcW w:w="4585" w:type="dxa"/>
            <w:shd w:val="clear" w:color="auto" w:fill="auto"/>
          </w:tcPr>
          <w:p w14:paraId="189E989B" w14:textId="77777777" w:rsidR="00654A6A" w:rsidRPr="00C11086" w:rsidRDefault="00654A6A" w:rsidP="00654A6A">
            <w:pPr>
              <w:spacing w:after="0" w:line="240" w:lineRule="auto"/>
              <w:rPr>
                <w:rFonts w:eastAsia="Times New Roman" w:cs="Times New Roman"/>
                <w:b/>
                <w:color w:val="000000"/>
                <w:szCs w:val="24"/>
                <w:u w:val="single"/>
                <w:lang w:eastAsia="fr-FR"/>
              </w:rPr>
            </w:pPr>
          </w:p>
        </w:tc>
        <w:tc>
          <w:tcPr>
            <w:tcW w:w="1624" w:type="dxa"/>
            <w:shd w:val="clear" w:color="auto" w:fill="auto"/>
          </w:tcPr>
          <w:p w14:paraId="175123EA" w14:textId="77777777" w:rsidR="00654A6A" w:rsidRPr="00C11086" w:rsidRDefault="00654A6A" w:rsidP="00654A6A">
            <w:pPr>
              <w:spacing w:after="0" w:line="240" w:lineRule="auto"/>
              <w:jc w:val="center"/>
              <w:rPr>
                <w:rFonts w:eastAsia="Times New Roman" w:cs="Times New Roman"/>
                <w:b/>
                <w:color w:val="000000"/>
                <w:sz w:val="28"/>
                <w:szCs w:val="20"/>
                <w:u w:val="single"/>
                <w:lang w:eastAsia="fr-FR"/>
              </w:rPr>
            </w:pPr>
          </w:p>
        </w:tc>
      </w:tr>
    </w:tbl>
    <w:p w14:paraId="6687456C" w14:textId="77777777" w:rsidR="00C11086" w:rsidRDefault="00C11086" w:rsidP="00C11086"/>
    <w:p w14:paraId="6E7F2B74" w14:textId="77777777" w:rsidR="00C11086" w:rsidRDefault="00C11086">
      <w:r>
        <w:br w:type="page"/>
      </w:r>
    </w:p>
    <w:sdt>
      <w:sdtPr>
        <w:rPr>
          <w:rFonts w:asciiTheme="minorHAnsi" w:eastAsiaTheme="minorHAnsi" w:hAnsiTheme="minorHAnsi" w:cstheme="minorBidi"/>
          <w:b w:val="0"/>
          <w:color w:val="auto"/>
          <w:sz w:val="22"/>
          <w:szCs w:val="22"/>
          <w:lang w:val="fr-FR"/>
        </w:rPr>
        <w:id w:val="-1966420683"/>
        <w:docPartObj>
          <w:docPartGallery w:val="Table of Contents"/>
          <w:docPartUnique/>
        </w:docPartObj>
      </w:sdtPr>
      <w:sdtEndPr>
        <w:rPr>
          <w:rFonts w:ascii="Times New Roman" w:hAnsi="Times New Roman"/>
          <w:bCs/>
          <w:sz w:val="24"/>
        </w:rPr>
      </w:sdtEndPr>
      <w:sdtContent>
        <w:p w14:paraId="1FB2FE93" w14:textId="77777777" w:rsidR="00C11086" w:rsidRDefault="00C11086" w:rsidP="00C11086">
          <w:pPr>
            <w:pStyle w:val="En-ttedetabledesmatires"/>
          </w:pPr>
          <w:r>
            <w:rPr>
              <w:lang w:val="fr-FR"/>
            </w:rPr>
            <w:t>Table des matières</w:t>
          </w:r>
        </w:p>
        <w:p w14:paraId="38FACABD" w14:textId="7F78A207" w:rsidR="009D4609" w:rsidRDefault="00C11086">
          <w:pPr>
            <w:pStyle w:val="TM1"/>
            <w:tabs>
              <w:tab w:val="right" w:leader="dot" w:pos="9062"/>
            </w:tabs>
            <w:rPr>
              <w:rFonts w:asciiTheme="minorHAnsi" w:eastAsiaTheme="minorEastAsia" w:hAnsiTheme="minorHAnsi"/>
              <w:noProof/>
              <w:sz w:val="22"/>
              <w:lang w:val="en-US"/>
            </w:rPr>
          </w:pPr>
          <w:r>
            <w:rPr>
              <w:b/>
              <w:bCs/>
            </w:rPr>
            <w:fldChar w:fldCharType="begin"/>
          </w:r>
          <w:r>
            <w:rPr>
              <w:b/>
              <w:bCs/>
            </w:rPr>
            <w:instrText xml:space="preserve"> TOC \o "1-3" \h \z \u </w:instrText>
          </w:r>
          <w:r>
            <w:rPr>
              <w:b/>
              <w:bCs/>
            </w:rPr>
            <w:fldChar w:fldCharType="separate"/>
          </w:r>
          <w:hyperlink w:anchor="_Toc531267377" w:history="1">
            <w:r w:rsidR="009D4609" w:rsidRPr="0073738B">
              <w:rPr>
                <w:rStyle w:val="Lienhypertexte"/>
                <w:noProof/>
              </w:rPr>
              <w:t>Nomenclature</w:t>
            </w:r>
            <w:r w:rsidR="009D4609">
              <w:rPr>
                <w:noProof/>
                <w:webHidden/>
              </w:rPr>
              <w:tab/>
            </w:r>
            <w:r w:rsidR="009D4609">
              <w:rPr>
                <w:noProof/>
                <w:webHidden/>
              </w:rPr>
              <w:fldChar w:fldCharType="begin"/>
            </w:r>
            <w:r w:rsidR="009D4609">
              <w:rPr>
                <w:noProof/>
                <w:webHidden/>
              </w:rPr>
              <w:instrText xml:space="preserve"> PAGEREF _Toc531267377 \h </w:instrText>
            </w:r>
            <w:r w:rsidR="009D4609">
              <w:rPr>
                <w:noProof/>
                <w:webHidden/>
              </w:rPr>
            </w:r>
            <w:r w:rsidR="009D4609">
              <w:rPr>
                <w:noProof/>
                <w:webHidden/>
              </w:rPr>
              <w:fldChar w:fldCharType="separate"/>
            </w:r>
            <w:r w:rsidR="009D4609">
              <w:rPr>
                <w:noProof/>
                <w:webHidden/>
              </w:rPr>
              <w:t>5</w:t>
            </w:r>
            <w:r w:rsidR="009D4609">
              <w:rPr>
                <w:noProof/>
                <w:webHidden/>
              </w:rPr>
              <w:fldChar w:fldCharType="end"/>
            </w:r>
          </w:hyperlink>
        </w:p>
        <w:p w14:paraId="08408716" w14:textId="3E6B791C" w:rsidR="009D4609" w:rsidRDefault="00F865FC">
          <w:pPr>
            <w:pStyle w:val="TM2"/>
            <w:tabs>
              <w:tab w:val="right" w:leader="dot" w:pos="9062"/>
            </w:tabs>
            <w:rPr>
              <w:rFonts w:asciiTheme="minorHAnsi" w:eastAsiaTheme="minorEastAsia" w:hAnsiTheme="minorHAnsi"/>
              <w:noProof/>
              <w:sz w:val="22"/>
              <w:lang w:val="en-US"/>
            </w:rPr>
          </w:pPr>
          <w:hyperlink w:anchor="_Toc531267378" w:history="1">
            <w:r w:rsidR="009D4609" w:rsidRPr="0073738B">
              <w:rPr>
                <w:rStyle w:val="Lienhypertexte"/>
                <w:noProof/>
              </w:rPr>
              <w:t>Symboles</w:t>
            </w:r>
            <w:r w:rsidR="009D4609">
              <w:rPr>
                <w:noProof/>
                <w:webHidden/>
              </w:rPr>
              <w:tab/>
            </w:r>
            <w:r w:rsidR="009D4609">
              <w:rPr>
                <w:noProof/>
                <w:webHidden/>
              </w:rPr>
              <w:fldChar w:fldCharType="begin"/>
            </w:r>
            <w:r w:rsidR="009D4609">
              <w:rPr>
                <w:noProof/>
                <w:webHidden/>
              </w:rPr>
              <w:instrText xml:space="preserve"> PAGEREF _Toc531267378 \h </w:instrText>
            </w:r>
            <w:r w:rsidR="009D4609">
              <w:rPr>
                <w:noProof/>
                <w:webHidden/>
              </w:rPr>
            </w:r>
            <w:r w:rsidR="009D4609">
              <w:rPr>
                <w:noProof/>
                <w:webHidden/>
              </w:rPr>
              <w:fldChar w:fldCharType="separate"/>
            </w:r>
            <w:r w:rsidR="009D4609">
              <w:rPr>
                <w:noProof/>
                <w:webHidden/>
              </w:rPr>
              <w:t>5</w:t>
            </w:r>
            <w:r w:rsidR="009D4609">
              <w:rPr>
                <w:noProof/>
                <w:webHidden/>
              </w:rPr>
              <w:fldChar w:fldCharType="end"/>
            </w:r>
          </w:hyperlink>
        </w:p>
        <w:p w14:paraId="2E8B02FA" w14:textId="03C53EB9" w:rsidR="009D4609" w:rsidRDefault="00F865FC">
          <w:pPr>
            <w:pStyle w:val="TM2"/>
            <w:tabs>
              <w:tab w:val="right" w:leader="dot" w:pos="9062"/>
            </w:tabs>
            <w:rPr>
              <w:rFonts w:asciiTheme="minorHAnsi" w:eastAsiaTheme="minorEastAsia" w:hAnsiTheme="minorHAnsi"/>
              <w:noProof/>
              <w:sz w:val="22"/>
              <w:lang w:val="en-US"/>
            </w:rPr>
          </w:pPr>
          <w:hyperlink w:anchor="_Toc531267379" w:history="1">
            <w:r w:rsidR="009D4609" w:rsidRPr="0073738B">
              <w:rPr>
                <w:rStyle w:val="Lienhypertexte"/>
                <w:noProof/>
                <w:lang w:val="en-US"/>
              </w:rPr>
              <w:t>Abréviations</w:t>
            </w:r>
            <w:r w:rsidR="009D4609">
              <w:rPr>
                <w:noProof/>
                <w:webHidden/>
              </w:rPr>
              <w:tab/>
            </w:r>
            <w:r w:rsidR="009D4609">
              <w:rPr>
                <w:noProof/>
                <w:webHidden/>
              </w:rPr>
              <w:fldChar w:fldCharType="begin"/>
            </w:r>
            <w:r w:rsidR="009D4609">
              <w:rPr>
                <w:noProof/>
                <w:webHidden/>
              </w:rPr>
              <w:instrText xml:space="preserve"> PAGEREF _Toc531267379 \h </w:instrText>
            </w:r>
            <w:r w:rsidR="009D4609">
              <w:rPr>
                <w:noProof/>
                <w:webHidden/>
              </w:rPr>
            </w:r>
            <w:r w:rsidR="009D4609">
              <w:rPr>
                <w:noProof/>
                <w:webHidden/>
              </w:rPr>
              <w:fldChar w:fldCharType="separate"/>
            </w:r>
            <w:r w:rsidR="009D4609">
              <w:rPr>
                <w:noProof/>
                <w:webHidden/>
              </w:rPr>
              <w:t>10</w:t>
            </w:r>
            <w:r w:rsidR="009D4609">
              <w:rPr>
                <w:noProof/>
                <w:webHidden/>
              </w:rPr>
              <w:fldChar w:fldCharType="end"/>
            </w:r>
          </w:hyperlink>
        </w:p>
        <w:p w14:paraId="25FDFC33" w14:textId="7D96056F" w:rsidR="009D4609" w:rsidRDefault="00F865FC">
          <w:pPr>
            <w:pStyle w:val="TM2"/>
            <w:tabs>
              <w:tab w:val="right" w:leader="dot" w:pos="9062"/>
            </w:tabs>
            <w:rPr>
              <w:rFonts w:asciiTheme="minorHAnsi" w:eastAsiaTheme="minorEastAsia" w:hAnsiTheme="minorHAnsi"/>
              <w:noProof/>
              <w:sz w:val="22"/>
              <w:lang w:val="en-US"/>
            </w:rPr>
          </w:pPr>
          <w:hyperlink w:anchor="_Toc531267380" w:history="1">
            <w:r w:rsidR="009D4609" w:rsidRPr="0073738B">
              <w:rPr>
                <w:rStyle w:val="Lienhypertexte"/>
                <w:noProof/>
                <w:lang w:val="en-US"/>
              </w:rPr>
              <w:t>Indices</w:t>
            </w:r>
            <w:r w:rsidR="009D4609">
              <w:rPr>
                <w:noProof/>
                <w:webHidden/>
              </w:rPr>
              <w:tab/>
            </w:r>
            <w:r w:rsidR="009D4609">
              <w:rPr>
                <w:noProof/>
                <w:webHidden/>
              </w:rPr>
              <w:fldChar w:fldCharType="begin"/>
            </w:r>
            <w:r w:rsidR="009D4609">
              <w:rPr>
                <w:noProof/>
                <w:webHidden/>
              </w:rPr>
              <w:instrText xml:space="preserve"> PAGEREF _Toc531267380 \h </w:instrText>
            </w:r>
            <w:r w:rsidR="009D4609">
              <w:rPr>
                <w:noProof/>
                <w:webHidden/>
              </w:rPr>
            </w:r>
            <w:r w:rsidR="009D4609">
              <w:rPr>
                <w:noProof/>
                <w:webHidden/>
              </w:rPr>
              <w:fldChar w:fldCharType="separate"/>
            </w:r>
            <w:r w:rsidR="009D4609">
              <w:rPr>
                <w:noProof/>
                <w:webHidden/>
              </w:rPr>
              <w:t>11</w:t>
            </w:r>
            <w:r w:rsidR="009D4609">
              <w:rPr>
                <w:noProof/>
                <w:webHidden/>
              </w:rPr>
              <w:fldChar w:fldCharType="end"/>
            </w:r>
          </w:hyperlink>
        </w:p>
        <w:p w14:paraId="1BC10007" w14:textId="31AB5D45" w:rsidR="009D4609" w:rsidRDefault="00F865FC">
          <w:pPr>
            <w:pStyle w:val="TM2"/>
            <w:tabs>
              <w:tab w:val="right" w:leader="dot" w:pos="9062"/>
            </w:tabs>
            <w:rPr>
              <w:rFonts w:asciiTheme="minorHAnsi" w:eastAsiaTheme="minorEastAsia" w:hAnsiTheme="minorHAnsi"/>
              <w:noProof/>
              <w:sz w:val="22"/>
              <w:lang w:val="en-US"/>
            </w:rPr>
          </w:pPr>
          <w:hyperlink w:anchor="_Toc531267381" w:history="1">
            <w:r w:rsidR="009D4609" w:rsidRPr="0073738B">
              <w:rPr>
                <w:rStyle w:val="Lienhypertexte"/>
                <w:noProof/>
              </w:rPr>
              <w:t>Exposants</w:t>
            </w:r>
            <w:r w:rsidR="009D4609">
              <w:rPr>
                <w:noProof/>
                <w:webHidden/>
              </w:rPr>
              <w:tab/>
            </w:r>
            <w:r w:rsidR="009D4609">
              <w:rPr>
                <w:noProof/>
                <w:webHidden/>
              </w:rPr>
              <w:fldChar w:fldCharType="begin"/>
            </w:r>
            <w:r w:rsidR="009D4609">
              <w:rPr>
                <w:noProof/>
                <w:webHidden/>
              </w:rPr>
              <w:instrText xml:space="preserve"> PAGEREF _Toc531267381 \h </w:instrText>
            </w:r>
            <w:r w:rsidR="009D4609">
              <w:rPr>
                <w:noProof/>
                <w:webHidden/>
              </w:rPr>
            </w:r>
            <w:r w:rsidR="009D4609">
              <w:rPr>
                <w:noProof/>
                <w:webHidden/>
              </w:rPr>
              <w:fldChar w:fldCharType="separate"/>
            </w:r>
            <w:r w:rsidR="009D4609">
              <w:rPr>
                <w:noProof/>
                <w:webHidden/>
              </w:rPr>
              <w:t>11</w:t>
            </w:r>
            <w:r w:rsidR="009D4609">
              <w:rPr>
                <w:noProof/>
                <w:webHidden/>
              </w:rPr>
              <w:fldChar w:fldCharType="end"/>
            </w:r>
          </w:hyperlink>
        </w:p>
        <w:p w14:paraId="562ADBAB" w14:textId="34BAEA2D" w:rsidR="009D4609" w:rsidRDefault="00F865FC">
          <w:pPr>
            <w:pStyle w:val="TM1"/>
            <w:tabs>
              <w:tab w:val="right" w:leader="dot" w:pos="9062"/>
            </w:tabs>
            <w:rPr>
              <w:rFonts w:asciiTheme="minorHAnsi" w:eastAsiaTheme="minorEastAsia" w:hAnsiTheme="minorHAnsi"/>
              <w:noProof/>
              <w:sz w:val="22"/>
              <w:lang w:val="en-US"/>
            </w:rPr>
          </w:pPr>
          <w:hyperlink w:anchor="_Toc531267382" w:history="1">
            <w:r w:rsidR="009D4609" w:rsidRPr="0073738B">
              <w:rPr>
                <w:rStyle w:val="Lienhypertexte"/>
                <w:noProof/>
              </w:rPr>
              <w:t>Chapitre I</w:t>
            </w:r>
            <w:r w:rsidR="009D4609">
              <w:rPr>
                <w:noProof/>
                <w:webHidden/>
              </w:rPr>
              <w:tab/>
            </w:r>
            <w:r w:rsidR="009D4609">
              <w:rPr>
                <w:noProof/>
                <w:webHidden/>
              </w:rPr>
              <w:fldChar w:fldCharType="begin"/>
            </w:r>
            <w:r w:rsidR="009D4609">
              <w:rPr>
                <w:noProof/>
                <w:webHidden/>
              </w:rPr>
              <w:instrText xml:space="preserve"> PAGEREF _Toc531267382 \h </w:instrText>
            </w:r>
            <w:r w:rsidR="009D4609">
              <w:rPr>
                <w:noProof/>
                <w:webHidden/>
              </w:rPr>
            </w:r>
            <w:r w:rsidR="009D4609">
              <w:rPr>
                <w:noProof/>
                <w:webHidden/>
              </w:rPr>
              <w:fldChar w:fldCharType="separate"/>
            </w:r>
            <w:r w:rsidR="009D4609">
              <w:rPr>
                <w:noProof/>
                <w:webHidden/>
              </w:rPr>
              <w:t>13</w:t>
            </w:r>
            <w:r w:rsidR="009D4609">
              <w:rPr>
                <w:noProof/>
                <w:webHidden/>
              </w:rPr>
              <w:fldChar w:fldCharType="end"/>
            </w:r>
          </w:hyperlink>
        </w:p>
        <w:p w14:paraId="453A01C4" w14:textId="15378985" w:rsidR="009D4609" w:rsidRDefault="00F865FC">
          <w:pPr>
            <w:pStyle w:val="TM1"/>
            <w:tabs>
              <w:tab w:val="right" w:leader="dot" w:pos="9062"/>
            </w:tabs>
            <w:rPr>
              <w:rFonts w:asciiTheme="minorHAnsi" w:eastAsiaTheme="minorEastAsia" w:hAnsiTheme="minorHAnsi"/>
              <w:noProof/>
              <w:sz w:val="22"/>
              <w:lang w:val="en-US"/>
            </w:rPr>
          </w:pPr>
          <w:hyperlink w:anchor="_Toc531267383" w:history="1">
            <w:r w:rsidR="009D4609" w:rsidRPr="0073738B">
              <w:rPr>
                <w:rStyle w:val="Lienhypertexte"/>
                <w:noProof/>
              </w:rPr>
              <w:t>Etude bibliographique</w:t>
            </w:r>
            <w:r w:rsidR="009D4609">
              <w:rPr>
                <w:noProof/>
                <w:webHidden/>
              </w:rPr>
              <w:tab/>
            </w:r>
            <w:r w:rsidR="009D4609">
              <w:rPr>
                <w:noProof/>
                <w:webHidden/>
              </w:rPr>
              <w:fldChar w:fldCharType="begin"/>
            </w:r>
            <w:r w:rsidR="009D4609">
              <w:rPr>
                <w:noProof/>
                <w:webHidden/>
              </w:rPr>
              <w:instrText xml:space="preserve"> PAGEREF _Toc531267383 \h </w:instrText>
            </w:r>
            <w:r w:rsidR="009D4609">
              <w:rPr>
                <w:noProof/>
                <w:webHidden/>
              </w:rPr>
            </w:r>
            <w:r w:rsidR="009D4609">
              <w:rPr>
                <w:noProof/>
                <w:webHidden/>
              </w:rPr>
              <w:fldChar w:fldCharType="separate"/>
            </w:r>
            <w:r w:rsidR="009D4609">
              <w:rPr>
                <w:noProof/>
                <w:webHidden/>
              </w:rPr>
              <w:t>13</w:t>
            </w:r>
            <w:r w:rsidR="009D4609">
              <w:rPr>
                <w:noProof/>
                <w:webHidden/>
              </w:rPr>
              <w:fldChar w:fldCharType="end"/>
            </w:r>
          </w:hyperlink>
        </w:p>
        <w:p w14:paraId="5D62A374" w14:textId="74237601"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384" w:history="1">
            <w:r w:rsidR="009D4609" w:rsidRPr="0073738B">
              <w:rPr>
                <w:rStyle w:val="Lienhypertexte"/>
                <w:noProof/>
              </w:rPr>
              <w:t>1.</w:t>
            </w:r>
            <w:r w:rsidR="009D4609">
              <w:rPr>
                <w:rFonts w:asciiTheme="minorHAnsi" w:eastAsiaTheme="minorEastAsia" w:hAnsiTheme="minorHAnsi"/>
                <w:noProof/>
                <w:sz w:val="22"/>
                <w:lang w:val="en-US"/>
              </w:rPr>
              <w:tab/>
            </w:r>
            <w:r w:rsidR="009D4609" w:rsidRPr="0073738B">
              <w:rPr>
                <w:rStyle w:val="Lienhypertexte"/>
                <w:noProof/>
              </w:rPr>
              <w:t>Analyse de la structure à feuilles</w:t>
            </w:r>
            <w:r w:rsidR="009D4609">
              <w:rPr>
                <w:noProof/>
                <w:webHidden/>
              </w:rPr>
              <w:tab/>
            </w:r>
            <w:r w:rsidR="009D4609">
              <w:rPr>
                <w:noProof/>
                <w:webHidden/>
              </w:rPr>
              <w:fldChar w:fldCharType="begin"/>
            </w:r>
            <w:r w:rsidR="009D4609">
              <w:rPr>
                <w:noProof/>
                <w:webHidden/>
              </w:rPr>
              <w:instrText xml:space="preserve"> PAGEREF _Toc531267384 \h </w:instrText>
            </w:r>
            <w:r w:rsidR="009D4609">
              <w:rPr>
                <w:noProof/>
                <w:webHidden/>
              </w:rPr>
            </w:r>
            <w:r w:rsidR="009D4609">
              <w:rPr>
                <w:noProof/>
                <w:webHidden/>
              </w:rPr>
              <w:fldChar w:fldCharType="separate"/>
            </w:r>
            <w:r w:rsidR="009D4609">
              <w:rPr>
                <w:noProof/>
                <w:webHidden/>
              </w:rPr>
              <w:t>13</w:t>
            </w:r>
            <w:r w:rsidR="009D4609">
              <w:rPr>
                <w:noProof/>
                <w:webHidden/>
              </w:rPr>
              <w:fldChar w:fldCharType="end"/>
            </w:r>
          </w:hyperlink>
        </w:p>
        <w:p w14:paraId="2C257E85" w14:textId="51570D43"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85" w:history="1">
            <w:r w:rsidR="009D4609" w:rsidRPr="0073738B">
              <w:rPr>
                <w:rStyle w:val="Lienhypertexte"/>
                <w:rFonts w:eastAsia="Times New Roman"/>
                <w:noProof/>
              </w:rPr>
              <w:t>1.1.</w:t>
            </w:r>
            <w:r w:rsidR="009D4609">
              <w:rPr>
                <w:rFonts w:asciiTheme="minorHAnsi" w:eastAsiaTheme="minorEastAsia" w:hAnsiTheme="minorHAnsi"/>
                <w:noProof/>
                <w:sz w:val="22"/>
                <w:lang w:val="en-US"/>
              </w:rPr>
              <w:tab/>
            </w:r>
            <w:r w:rsidR="009D4609" w:rsidRPr="0073738B">
              <w:rPr>
                <w:rStyle w:val="Lienhypertexte"/>
                <w:rFonts w:eastAsia="Times New Roman"/>
                <w:noProof/>
              </w:rPr>
              <w:t>Modèle avec raideurs individuelles</w:t>
            </w:r>
            <w:r w:rsidR="009D4609">
              <w:rPr>
                <w:noProof/>
                <w:webHidden/>
              </w:rPr>
              <w:tab/>
            </w:r>
            <w:r w:rsidR="009D4609">
              <w:rPr>
                <w:noProof/>
                <w:webHidden/>
              </w:rPr>
              <w:fldChar w:fldCharType="begin"/>
            </w:r>
            <w:r w:rsidR="009D4609">
              <w:rPr>
                <w:noProof/>
                <w:webHidden/>
              </w:rPr>
              <w:instrText xml:space="preserve"> PAGEREF _Toc531267385 \h </w:instrText>
            </w:r>
            <w:r w:rsidR="009D4609">
              <w:rPr>
                <w:noProof/>
                <w:webHidden/>
              </w:rPr>
            </w:r>
            <w:r w:rsidR="009D4609">
              <w:rPr>
                <w:noProof/>
                <w:webHidden/>
              </w:rPr>
              <w:fldChar w:fldCharType="separate"/>
            </w:r>
            <w:r w:rsidR="009D4609">
              <w:rPr>
                <w:noProof/>
                <w:webHidden/>
              </w:rPr>
              <w:t>18</w:t>
            </w:r>
            <w:r w:rsidR="009D4609">
              <w:rPr>
                <w:noProof/>
                <w:webHidden/>
              </w:rPr>
              <w:fldChar w:fldCharType="end"/>
            </w:r>
          </w:hyperlink>
        </w:p>
        <w:p w14:paraId="357384F1" w14:textId="6D961B46"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86" w:history="1">
            <w:r w:rsidR="009D4609" w:rsidRPr="0073738B">
              <w:rPr>
                <w:rStyle w:val="Lienhypertexte"/>
                <w:rFonts w:eastAsia="Times New Roman"/>
                <w:noProof/>
              </w:rPr>
              <w:t>1.2.</w:t>
            </w:r>
            <w:r w:rsidR="009D4609">
              <w:rPr>
                <w:rFonts w:asciiTheme="minorHAnsi" w:eastAsiaTheme="minorEastAsia" w:hAnsiTheme="minorHAnsi"/>
                <w:noProof/>
                <w:sz w:val="22"/>
                <w:lang w:val="en-US"/>
              </w:rPr>
              <w:tab/>
            </w:r>
            <w:r w:rsidR="009D4609" w:rsidRPr="0073738B">
              <w:rPr>
                <w:rStyle w:val="Lienhypertexte"/>
                <w:rFonts w:eastAsia="Times New Roman"/>
                <w:noProof/>
              </w:rPr>
              <w:t>Modèle de raideur individuelle avec considération de la feuille lisse</w:t>
            </w:r>
            <w:r w:rsidR="009D4609">
              <w:rPr>
                <w:noProof/>
                <w:webHidden/>
              </w:rPr>
              <w:tab/>
            </w:r>
            <w:r w:rsidR="009D4609">
              <w:rPr>
                <w:noProof/>
                <w:webHidden/>
              </w:rPr>
              <w:fldChar w:fldCharType="begin"/>
            </w:r>
            <w:r w:rsidR="009D4609">
              <w:rPr>
                <w:noProof/>
                <w:webHidden/>
              </w:rPr>
              <w:instrText xml:space="preserve"> PAGEREF _Toc531267386 \h </w:instrText>
            </w:r>
            <w:r w:rsidR="009D4609">
              <w:rPr>
                <w:noProof/>
                <w:webHidden/>
              </w:rPr>
            </w:r>
            <w:r w:rsidR="009D4609">
              <w:rPr>
                <w:noProof/>
                <w:webHidden/>
              </w:rPr>
              <w:fldChar w:fldCharType="separate"/>
            </w:r>
            <w:r w:rsidR="009D4609">
              <w:rPr>
                <w:noProof/>
                <w:webHidden/>
              </w:rPr>
              <w:t>18</w:t>
            </w:r>
            <w:r w:rsidR="009D4609">
              <w:rPr>
                <w:noProof/>
                <w:webHidden/>
              </w:rPr>
              <w:fldChar w:fldCharType="end"/>
            </w:r>
          </w:hyperlink>
        </w:p>
        <w:p w14:paraId="2BBFD61D" w14:textId="36F27DF2"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87" w:history="1">
            <w:r w:rsidR="009D4609" w:rsidRPr="0073738B">
              <w:rPr>
                <w:rStyle w:val="Lienhypertexte"/>
                <w:rFonts w:eastAsia="Times New Roman"/>
                <w:noProof/>
              </w:rPr>
              <w:t>1.3.</w:t>
            </w:r>
            <w:r w:rsidR="009D4609">
              <w:rPr>
                <w:rFonts w:asciiTheme="minorHAnsi" w:eastAsiaTheme="minorEastAsia" w:hAnsiTheme="minorHAnsi"/>
                <w:noProof/>
                <w:sz w:val="22"/>
                <w:lang w:val="en-US"/>
              </w:rPr>
              <w:tab/>
            </w:r>
            <w:r w:rsidR="009D4609" w:rsidRPr="0073738B">
              <w:rPr>
                <w:rStyle w:val="Lienhypertexte"/>
                <w:noProof/>
              </w:rPr>
              <w:t xml:space="preserve">Modèle </w:t>
            </w:r>
            <w:r w:rsidR="009D4609" w:rsidRPr="0073738B">
              <w:rPr>
                <w:rStyle w:val="Lienhypertexte"/>
                <w:rFonts w:eastAsia="Times New Roman"/>
                <w:noProof/>
              </w:rPr>
              <w:t>de raideur collective</w:t>
            </w:r>
            <w:r w:rsidR="009D4609">
              <w:rPr>
                <w:noProof/>
                <w:webHidden/>
              </w:rPr>
              <w:tab/>
            </w:r>
            <w:r w:rsidR="009D4609">
              <w:rPr>
                <w:noProof/>
                <w:webHidden/>
              </w:rPr>
              <w:fldChar w:fldCharType="begin"/>
            </w:r>
            <w:r w:rsidR="009D4609">
              <w:rPr>
                <w:noProof/>
                <w:webHidden/>
              </w:rPr>
              <w:instrText xml:space="preserve"> PAGEREF _Toc531267387 \h </w:instrText>
            </w:r>
            <w:r w:rsidR="009D4609">
              <w:rPr>
                <w:noProof/>
                <w:webHidden/>
              </w:rPr>
            </w:r>
            <w:r w:rsidR="009D4609">
              <w:rPr>
                <w:noProof/>
                <w:webHidden/>
              </w:rPr>
              <w:fldChar w:fldCharType="separate"/>
            </w:r>
            <w:r w:rsidR="009D4609">
              <w:rPr>
                <w:noProof/>
                <w:webHidden/>
              </w:rPr>
              <w:t>19</w:t>
            </w:r>
            <w:r w:rsidR="009D4609">
              <w:rPr>
                <w:noProof/>
                <w:webHidden/>
              </w:rPr>
              <w:fldChar w:fldCharType="end"/>
            </w:r>
          </w:hyperlink>
        </w:p>
        <w:p w14:paraId="7985D1BA" w14:textId="19601E8D"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88" w:history="1">
            <w:r w:rsidR="009D4609" w:rsidRPr="0073738B">
              <w:rPr>
                <w:rStyle w:val="Lienhypertexte"/>
                <w:noProof/>
              </w:rPr>
              <w:t>1.4.</w:t>
            </w:r>
            <w:r w:rsidR="009D4609">
              <w:rPr>
                <w:rFonts w:asciiTheme="minorHAnsi" w:eastAsiaTheme="minorEastAsia" w:hAnsiTheme="minorHAnsi"/>
                <w:noProof/>
                <w:sz w:val="22"/>
                <w:lang w:val="en-US"/>
              </w:rPr>
              <w:tab/>
            </w:r>
            <w:r w:rsidR="009D4609" w:rsidRPr="0073738B">
              <w:rPr>
                <w:rStyle w:val="Lienhypertexte"/>
                <w:noProof/>
              </w:rPr>
              <w:t>Modèle de type éléments finis</w:t>
            </w:r>
            <w:r w:rsidR="009D4609">
              <w:rPr>
                <w:noProof/>
                <w:webHidden/>
              </w:rPr>
              <w:tab/>
            </w:r>
            <w:r w:rsidR="009D4609">
              <w:rPr>
                <w:noProof/>
                <w:webHidden/>
              </w:rPr>
              <w:fldChar w:fldCharType="begin"/>
            </w:r>
            <w:r w:rsidR="009D4609">
              <w:rPr>
                <w:noProof/>
                <w:webHidden/>
              </w:rPr>
              <w:instrText xml:space="preserve"> PAGEREF _Toc531267388 \h </w:instrText>
            </w:r>
            <w:r w:rsidR="009D4609">
              <w:rPr>
                <w:noProof/>
                <w:webHidden/>
              </w:rPr>
            </w:r>
            <w:r w:rsidR="009D4609">
              <w:rPr>
                <w:noProof/>
                <w:webHidden/>
              </w:rPr>
              <w:fldChar w:fldCharType="separate"/>
            </w:r>
            <w:r w:rsidR="009D4609">
              <w:rPr>
                <w:noProof/>
                <w:webHidden/>
              </w:rPr>
              <w:t>19</w:t>
            </w:r>
            <w:r w:rsidR="009D4609">
              <w:rPr>
                <w:noProof/>
                <w:webHidden/>
              </w:rPr>
              <w:fldChar w:fldCharType="end"/>
            </w:r>
          </w:hyperlink>
        </w:p>
        <w:p w14:paraId="1DCBB972" w14:textId="5B965F1C"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89" w:history="1">
            <w:r w:rsidR="009D4609" w:rsidRPr="0073738B">
              <w:rPr>
                <w:rStyle w:val="Lienhypertexte"/>
                <w:noProof/>
              </w:rPr>
              <w:t>1.5.</w:t>
            </w:r>
            <w:r w:rsidR="009D4609">
              <w:rPr>
                <w:rFonts w:asciiTheme="minorHAnsi" w:eastAsiaTheme="minorEastAsia" w:hAnsiTheme="minorHAnsi"/>
                <w:noProof/>
                <w:sz w:val="22"/>
                <w:lang w:val="en-US"/>
              </w:rPr>
              <w:tab/>
            </w:r>
            <w:r w:rsidR="009D4609" w:rsidRPr="0073738B">
              <w:rPr>
                <w:rStyle w:val="Lienhypertexte"/>
                <w:noProof/>
              </w:rPr>
              <w:t>Modèles utilisant des codes commerciaux</w:t>
            </w:r>
            <w:r w:rsidR="009D4609">
              <w:rPr>
                <w:noProof/>
                <w:webHidden/>
              </w:rPr>
              <w:tab/>
            </w:r>
            <w:r w:rsidR="009D4609">
              <w:rPr>
                <w:noProof/>
                <w:webHidden/>
              </w:rPr>
              <w:fldChar w:fldCharType="begin"/>
            </w:r>
            <w:r w:rsidR="009D4609">
              <w:rPr>
                <w:noProof/>
                <w:webHidden/>
              </w:rPr>
              <w:instrText xml:space="preserve"> PAGEREF _Toc531267389 \h </w:instrText>
            </w:r>
            <w:r w:rsidR="009D4609">
              <w:rPr>
                <w:noProof/>
                <w:webHidden/>
              </w:rPr>
            </w:r>
            <w:r w:rsidR="009D4609">
              <w:rPr>
                <w:noProof/>
                <w:webHidden/>
              </w:rPr>
              <w:fldChar w:fldCharType="separate"/>
            </w:r>
            <w:r w:rsidR="009D4609">
              <w:rPr>
                <w:noProof/>
                <w:webHidden/>
              </w:rPr>
              <w:t>20</w:t>
            </w:r>
            <w:r w:rsidR="009D4609">
              <w:rPr>
                <w:noProof/>
                <w:webHidden/>
              </w:rPr>
              <w:fldChar w:fldCharType="end"/>
            </w:r>
          </w:hyperlink>
        </w:p>
        <w:p w14:paraId="2B95FB0B" w14:textId="10EBB711"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90" w:history="1">
            <w:r w:rsidR="009D4609" w:rsidRPr="0073738B">
              <w:rPr>
                <w:rStyle w:val="Lienhypertexte"/>
                <w:noProof/>
              </w:rPr>
              <w:t>1.6.</w:t>
            </w:r>
            <w:r w:rsidR="009D4609">
              <w:rPr>
                <w:rFonts w:asciiTheme="minorHAnsi" w:eastAsiaTheme="minorEastAsia" w:hAnsiTheme="minorHAnsi"/>
                <w:noProof/>
                <w:sz w:val="22"/>
                <w:lang w:val="en-US"/>
              </w:rPr>
              <w:tab/>
            </w:r>
            <w:r w:rsidR="009D4609" w:rsidRPr="0073738B">
              <w:rPr>
                <w:rStyle w:val="Lienhypertexte"/>
                <w:noProof/>
              </w:rPr>
              <w:t>Modèles approximatifs de la feuille plissée</w:t>
            </w:r>
            <w:r w:rsidR="009D4609">
              <w:rPr>
                <w:noProof/>
                <w:webHidden/>
              </w:rPr>
              <w:tab/>
            </w:r>
            <w:r w:rsidR="009D4609">
              <w:rPr>
                <w:noProof/>
                <w:webHidden/>
              </w:rPr>
              <w:fldChar w:fldCharType="begin"/>
            </w:r>
            <w:r w:rsidR="009D4609">
              <w:rPr>
                <w:noProof/>
                <w:webHidden/>
              </w:rPr>
              <w:instrText xml:space="preserve"> PAGEREF _Toc531267390 \h </w:instrText>
            </w:r>
            <w:r w:rsidR="009D4609">
              <w:rPr>
                <w:noProof/>
                <w:webHidden/>
              </w:rPr>
            </w:r>
            <w:r w:rsidR="009D4609">
              <w:rPr>
                <w:noProof/>
                <w:webHidden/>
              </w:rPr>
              <w:fldChar w:fldCharType="separate"/>
            </w:r>
            <w:r w:rsidR="009D4609">
              <w:rPr>
                <w:noProof/>
                <w:webHidden/>
              </w:rPr>
              <w:t>21</w:t>
            </w:r>
            <w:r w:rsidR="009D4609">
              <w:rPr>
                <w:noProof/>
                <w:webHidden/>
              </w:rPr>
              <w:fldChar w:fldCharType="end"/>
            </w:r>
          </w:hyperlink>
        </w:p>
        <w:p w14:paraId="33CCAA6A" w14:textId="51DAE5C7"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91" w:history="1">
            <w:r w:rsidR="009D4609" w:rsidRPr="0073738B">
              <w:rPr>
                <w:rStyle w:val="Lienhypertexte"/>
                <w:noProof/>
              </w:rPr>
              <w:t>1.7.</w:t>
            </w:r>
            <w:r w:rsidR="009D4609">
              <w:rPr>
                <w:rFonts w:asciiTheme="minorHAnsi" w:eastAsiaTheme="minorEastAsia" w:hAnsiTheme="minorHAnsi"/>
                <w:noProof/>
                <w:sz w:val="22"/>
                <w:lang w:val="en-US"/>
              </w:rPr>
              <w:tab/>
            </w:r>
            <w:r w:rsidR="009D4609" w:rsidRPr="0073738B">
              <w:rPr>
                <w:rStyle w:val="Lienhypertexte"/>
                <w:noProof/>
              </w:rPr>
              <w:t>Modèles tenant compte des défauts d’usinage</w:t>
            </w:r>
            <w:r w:rsidR="009D4609">
              <w:rPr>
                <w:noProof/>
                <w:webHidden/>
              </w:rPr>
              <w:tab/>
            </w:r>
            <w:r w:rsidR="009D4609">
              <w:rPr>
                <w:noProof/>
                <w:webHidden/>
              </w:rPr>
              <w:fldChar w:fldCharType="begin"/>
            </w:r>
            <w:r w:rsidR="009D4609">
              <w:rPr>
                <w:noProof/>
                <w:webHidden/>
              </w:rPr>
              <w:instrText xml:space="preserve"> PAGEREF _Toc531267391 \h </w:instrText>
            </w:r>
            <w:r w:rsidR="009D4609">
              <w:rPr>
                <w:noProof/>
                <w:webHidden/>
              </w:rPr>
            </w:r>
            <w:r w:rsidR="009D4609">
              <w:rPr>
                <w:noProof/>
                <w:webHidden/>
              </w:rPr>
              <w:fldChar w:fldCharType="separate"/>
            </w:r>
            <w:r w:rsidR="009D4609">
              <w:rPr>
                <w:noProof/>
                <w:webHidden/>
              </w:rPr>
              <w:t>26</w:t>
            </w:r>
            <w:r w:rsidR="009D4609">
              <w:rPr>
                <w:noProof/>
                <w:webHidden/>
              </w:rPr>
              <w:fldChar w:fldCharType="end"/>
            </w:r>
          </w:hyperlink>
        </w:p>
        <w:p w14:paraId="4DB2810B" w14:textId="75C4214F"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392" w:history="1">
            <w:r w:rsidR="009D4609" w:rsidRPr="0073738B">
              <w:rPr>
                <w:rStyle w:val="Lienhypertexte"/>
                <w:noProof/>
              </w:rPr>
              <w:t>2.</w:t>
            </w:r>
            <w:r w:rsidR="009D4609">
              <w:rPr>
                <w:rFonts w:asciiTheme="minorHAnsi" w:eastAsiaTheme="minorEastAsia" w:hAnsiTheme="minorHAnsi"/>
                <w:noProof/>
                <w:sz w:val="22"/>
                <w:lang w:val="en-US"/>
              </w:rPr>
              <w:tab/>
            </w:r>
            <w:r w:rsidR="009D4609" w:rsidRPr="0073738B">
              <w:rPr>
                <w:rStyle w:val="Lienhypertexte"/>
                <w:noProof/>
              </w:rPr>
              <w:t>Analyse dynamique des paliers à feuilles</w:t>
            </w:r>
            <w:r w:rsidR="009D4609">
              <w:rPr>
                <w:noProof/>
                <w:webHidden/>
              </w:rPr>
              <w:tab/>
            </w:r>
            <w:r w:rsidR="009D4609">
              <w:rPr>
                <w:noProof/>
                <w:webHidden/>
              </w:rPr>
              <w:fldChar w:fldCharType="begin"/>
            </w:r>
            <w:r w:rsidR="009D4609">
              <w:rPr>
                <w:noProof/>
                <w:webHidden/>
              </w:rPr>
              <w:instrText xml:space="preserve"> PAGEREF _Toc531267392 \h </w:instrText>
            </w:r>
            <w:r w:rsidR="009D4609">
              <w:rPr>
                <w:noProof/>
                <w:webHidden/>
              </w:rPr>
            </w:r>
            <w:r w:rsidR="009D4609">
              <w:rPr>
                <w:noProof/>
                <w:webHidden/>
              </w:rPr>
              <w:fldChar w:fldCharType="separate"/>
            </w:r>
            <w:r w:rsidR="009D4609">
              <w:rPr>
                <w:noProof/>
                <w:webHidden/>
              </w:rPr>
              <w:t>27</w:t>
            </w:r>
            <w:r w:rsidR="009D4609">
              <w:rPr>
                <w:noProof/>
                <w:webHidden/>
              </w:rPr>
              <w:fldChar w:fldCharType="end"/>
            </w:r>
          </w:hyperlink>
        </w:p>
        <w:p w14:paraId="540D6959" w14:textId="5878F741"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93" w:history="1">
            <w:r w:rsidR="009D4609" w:rsidRPr="0073738B">
              <w:rPr>
                <w:rStyle w:val="Lienhypertexte"/>
                <w:rFonts w:eastAsia="Times New Roman"/>
                <w:noProof/>
              </w:rPr>
              <w:t>2.1.</w:t>
            </w:r>
            <w:r w:rsidR="009D4609">
              <w:rPr>
                <w:rFonts w:asciiTheme="minorHAnsi" w:eastAsiaTheme="minorEastAsia" w:hAnsiTheme="minorHAnsi"/>
                <w:noProof/>
                <w:sz w:val="22"/>
                <w:lang w:val="en-US"/>
              </w:rPr>
              <w:tab/>
            </w:r>
            <w:r w:rsidR="009D4609" w:rsidRPr="0073738B">
              <w:rPr>
                <w:rStyle w:val="Lienhypertexte"/>
                <w:rFonts w:eastAsia="Times New Roman"/>
                <w:noProof/>
              </w:rPr>
              <w:t>Analyse et couplage des composants d’un palier à feuilles</w:t>
            </w:r>
            <w:r w:rsidR="009D4609">
              <w:rPr>
                <w:noProof/>
                <w:webHidden/>
              </w:rPr>
              <w:tab/>
            </w:r>
            <w:r w:rsidR="009D4609">
              <w:rPr>
                <w:noProof/>
                <w:webHidden/>
              </w:rPr>
              <w:fldChar w:fldCharType="begin"/>
            </w:r>
            <w:r w:rsidR="009D4609">
              <w:rPr>
                <w:noProof/>
                <w:webHidden/>
              </w:rPr>
              <w:instrText xml:space="preserve"> PAGEREF _Toc531267393 \h </w:instrText>
            </w:r>
            <w:r w:rsidR="009D4609">
              <w:rPr>
                <w:noProof/>
                <w:webHidden/>
              </w:rPr>
            </w:r>
            <w:r w:rsidR="009D4609">
              <w:rPr>
                <w:noProof/>
                <w:webHidden/>
              </w:rPr>
              <w:fldChar w:fldCharType="separate"/>
            </w:r>
            <w:r w:rsidR="009D4609">
              <w:rPr>
                <w:noProof/>
                <w:webHidden/>
              </w:rPr>
              <w:t>27</w:t>
            </w:r>
            <w:r w:rsidR="009D4609">
              <w:rPr>
                <w:noProof/>
                <w:webHidden/>
              </w:rPr>
              <w:fldChar w:fldCharType="end"/>
            </w:r>
          </w:hyperlink>
        </w:p>
        <w:p w14:paraId="218F59D2" w14:textId="05DBE72F"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94" w:history="1">
            <w:r w:rsidR="009D4609" w:rsidRPr="0073738B">
              <w:rPr>
                <w:rStyle w:val="Lienhypertexte"/>
                <w:rFonts w:eastAsia="Times New Roman"/>
                <w:noProof/>
              </w:rPr>
              <w:t>2.2.</w:t>
            </w:r>
            <w:r w:rsidR="009D4609">
              <w:rPr>
                <w:rFonts w:asciiTheme="minorHAnsi" w:eastAsiaTheme="minorEastAsia" w:hAnsiTheme="minorHAnsi"/>
                <w:noProof/>
                <w:sz w:val="22"/>
                <w:lang w:val="en-US"/>
              </w:rPr>
              <w:tab/>
            </w:r>
            <w:r w:rsidR="009D4609" w:rsidRPr="0073738B">
              <w:rPr>
                <w:rStyle w:val="Lienhypertexte"/>
                <w:rFonts w:eastAsia="Times New Roman"/>
                <w:noProof/>
              </w:rPr>
              <w:t>Analyses linéaires</w:t>
            </w:r>
            <w:r w:rsidR="009D4609">
              <w:rPr>
                <w:noProof/>
                <w:webHidden/>
              </w:rPr>
              <w:tab/>
            </w:r>
            <w:r w:rsidR="009D4609">
              <w:rPr>
                <w:noProof/>
                <w:webHidden/>
              </w:rPr>
              <w:fldChar w:fldCharType="begin"/>
            </w:r>
            <w:r w:rsidR="009D4609">
              <w:rPr>
                <w:noProof/>
                <w:webHidden/>
              </w:rPr>
              <w:instrText xml:space="preserve"> PAGEREF _Toc531267394 \h </w:instrText>
            </w:r>
            <w:r w:rsidR="009D4609">
              <w:rPr>
                <w:noProof/>
                <w:webHidden/>
              </w:rPr>
            </w:r>
            <w:r w:rsidR="009D4609">
              <w:rPr>
                <w:noProof/>
                <w:webHidden/>
              </w:rPr>
              <w:fldChar w:fldCharType="separate"/>
            </w:r>
            <w:r w:rsidR="009D4609">
              <w:rPr>
                <w:noProof/>
                <w:webHidden/>
              </w:rPr>
              <w:t>30</w:t>
            </w:r>
            <w:r w:rsidR="009D4609">
              <w:rPr>
                <w:noProof/>
                <w:webHidden/>
              </w:rPr>
              <w:fldChar w:fldCharType="end"/>
            </w:r>
          </w:hyperlink>
        </w:p>
        <w:p w14:paraId="137582A4" w14:textId="65C7393C"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395" w:history="1">
            <w:r w:rsidR="009D4609" w:rsidRPr="0073738B">
              <w:rPr>
                <w:rStyle w:val="Lienhypertexte"/>
                <w:rFonts w:eastAsia="Times New Roman"/>
                <w:noProof/>
              </w:rPr>
              <w:t>2.3.</w:t>
            </w:r>
            <w:r w:rsidR="009D4609">
              <w:rPr>
                <w:rFonts w:asciiTheme="minorHAnsi" w:eastAsiaTheme="minorEastAsia" w:hAnsiTheme="minorHAnsi"/>
                <w:noProof/>
                <w:sz w:val="22"/>
                <w:lang w:val="en-US"/>
              </w:rPr>
              <w:tab/>
            </w:r>
            <w:r w:rsidR="009D4609" w:rsidRPr="0073738B">
              <w:rPr>
                <w:rStyle w:val="Lienhypertexte"/>
                <w:rFonts w:eastAsia="Times New Roman"/>
                <w:noProof/>
              </w:rPr>
              <w:t>Analyses non-linéaires</w:t>
            </w:r>
            <w:r w:rsidR="009D4609">
              <w:rPr>
                <w:noProof/>
                <w:webHidden/>
              </w:rPr>
              <w:tab/>
            </w:r>
            <w:r w:rsidR="009D4609">
              <w:rPr>
                <w:noProof/>
                <w:webHidden/>
              </w:rPr>
              <w:fldChar w:fldCharType="begin"/>
            </w:r>
            <w:r w:rsidR="009D4609">
              <w:rPr>
                <w:noProof/>
                <w:webHidden/>
              </w:rPr>
              <w:instrText xml:space="preserve"> PAGEREF _Toc531267395 \h </w:instrText>
            </w:r>
            <w:r w:rsidR="009D4609">
              <w:rPr>
                <w:noProof/>
                <w:webHidden/>
              </w:rPr>
            </w:r>
            <w:r w:rsidR="009D4609">
              <w:rPr>
                <w:noProof/>
                <w:webHidden/>
              </w:rPr>
              <w:fldChar w:fldCharType="separate"/>
            </w:r>
            <w:r w:rsidR="009D4609">
              <w:rPr>
                <w:noProof/>
                <w:webHidden/>
              </w:rPr>
              <w:t>32</w:t>
            </w:r>
            <w:r w:rsidR="009D4609">
              <w:rPr>
                <w:noProof/>
                <w:webHidden/>
              </w:rPr>
              <w:fldChar w:fldCharType="end"/>
            </w:r>
          </w:hyperlink>
        </w:p>
        <w:p w14:paraId="1E218DA5" w14:textId="5C988429"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396" w:history="1">
            <w:r w:rsidR="009D4609" w:rsidRPr="0073738B">
              <w:rPr>
                <w:rStyle w:val="Lienhypertexte"/>
                <w:noProof/>
              </w:rPr>
              <w:t>3.</w:t>
            </w:r>
            <w:r w:rsidR="009D4609">
              <w:rPr>
                <w:rFonts w:asciiTheme="minorHAnsi" w:eastAsiaTheme="minorEastAsia" w:hAnsiTheme="minorHAnsi"/>
                <w:noProof/>
                <w:sz w:val="22"/>
                <w:lang w:val="en-US"/>
              </w:rPr>
              <w:tab/>
            </w:r>
            <w:r w:rsidR="009D4609" w:rsidRPr="0073738B">
              <w:rPr>
                <w:rStyle w:val="Lienhypertexte"/>
                <w:noProof/>
              </w:rPr>
              <w:t>Le modèle présent</w:t>
            </w:r>
            <w:r w:rsidR="009D4609">
              <w:rPr>
                <w:noProof/>
                <w:webHidden/>
              </w:rPr>
              <w:tab/>
            </w:r>
            <w:r w:rsidR="009D4609">
              <w:rPr>
                <w:noProof/>
                <w:webHidden/>
              </w:rPr>
              <w:fldChar w:fldCharType="begin"/>
            </w:r>
            <w:r w:rsidR="009D4609">
              <w:rPr>
                <w:noProof/>
                <w:webHidden/>
              </w:rPr>
              <w:instrText xml:space="preserve"> PAGEREF _Toc531267396 \h </w:instrText>
            </w:r>
            <w:r w:rsidR="009D4609">
              <w:rPr>
                <w:noProof/>
                <w:webHidden/>
              </w:rPr>
            </w:r>
            <w:r w:rsidR="009D4609">
              <w:rPr>
                <w:noProof/>
                <w:webHidden/>
              </w:rPr>
              <w:fldChar w:fldCharType="separate"/>
            </w:r>
            <w:r w:rsidR="009D4609">
              <w:rPr>
                <w:noProof/>
                <w:webHidden/>
              </w:rPr>
              <w:t>34</w:t>
            </w:r>
            <w:r w:rsidR="009D4609">
              <w:rPr>
                <w:noProof/>
                <w:webHidden/>
              </w:rPr>
              <w:fldChar w:fldCharType="end"/>
            </w:r>
          </w:hyperlink>
        </w:p>
        <w:p w14:paraId="0843B209" w14:textId="515FEECE" w:rsidR="009D4609" w:rsidRDefault="00F865FC">
          <w:pPr>
            <w:pStyle w:val="TM1"/>
            <w:tabs>
              <w:tab w:val="right" w:leader="dot" w:pos="9062"/>
            </w:tabs>
            <w:rPr>
              <w:rFonts w:asciiTheme="minorHAnsi" w:eastAsiaTheme="minorEastAsia" w:hAnsiTheme="minorHAnsi"/>
              <w:noProof/>
              <w:sz w:val="22"/>
              <w:lang w:val="en-US"/>
            </w:rPr>
          </w:pPr>
          <w:hyperlink w:anchor="_Toc531267397" w:history="1">
            <w:r w:rsidR="009D4609" w:rsidRPr="0073738B">
              <w:rPr>
                <w:rStyle w:val="Lienhypertexte"/>
                <w:noProof/>
              </w:rPr>
              <w:t>Chapitre II</w:t>
            </w:r>
            <w:r w:rsidR="009D4609">
              <w:rPr>
                <w:noProof/>
                <w:webHidden/>
              </w:rPr>
              <w:tab/>
            </w:r>
            <w:r w:rsidR="009D4609">
              <w:rPr>
                <w:noProof/>
                <w:webHidden/>
              </w:rPr>
              <w:fldChar w:fldCharType="begin"/>
            </w:r>
            <w:r w:rsidR="009D4609">
              <w:rPr>
                <w:noProof/>
                <w:webHidden/>
              </w:rPr>
              <w:instrText xml:space="preserve"> PAGEREF _Toc531267397 \h </w:instrText>
            </w:r>
            <w:r w:rsidR="009D4609">
              <w:rPr>
                <w:noProof/>
                <w:webHidden/>
              </w:rPr>
            </w:r>
            <w:r w:rsidR="009D4609">
              <w:rPr>
                <w:noProof/>
                <w:webHidden/>
              </w:rPr>
              <w:fldChar w:fldCharType="separate"/>
            </w:r>
            <w:r w:rsidR="009D4609">
              <w:rPr>
                <w:noProof/>
                <w:webHidden/>
              </w:rPr>
              <w:t>35</w:t>
            </w:r>
            <w:r w:rsidR="009D4609">
              <w:rPr>
                <w:noProof/>
                <w:webHidden/>
              </w:rPr>
              <w:fldChar w:fldCharType="end"/>
            </w:r>
          </w:hyperlink>
        </w:p>
        <w:p w14:paraId="2811B480" w14:textId="45241249" w:rsidR="009D4609" w:rsidRDefault="00F865FC">
          <w:pPr>
            <w:pStyle w:val="TM1"/>
            <w:tabs>
              <w:tab w:val="right" w:leader="dot" w:pos="9062"/>
            </w:tabs>
            <w:rPr>
              <w:rFonts w:asciiTheme="minorHAnsi" w:eastAsiaTheme="minorEastAsia" w:hAnsiTheme="minorHAnsi"/>
              <w:noProof/>
              <w:sz w:val="22"/>
              <w:lang w:val="en-US"/>
            </w:rPr>
          </w:pPr>
          <w:hyperlink w:anchor="_Toc531267398" w:history="1">
            <w:r w:rsidR="009D4609" w:rsidRPr="0073738B">
              <w:rPr>
                <w:rStyle w:val="Lienhypertexte"/>
                <w:noProof/>
              </w:rPr>
              <w:t>Modélisation de la structure déformable</w:t>
            </w:r>
            <w:r w:rsidR="009D4609">
              <w:rPr>
                <w:noProof/>
                <w:webHidden/>
              </w:rPr>
              <w:tab/>
            </w:r>
            <w:r w:rsidR="009D4609">
              <w:rPr>
                <w:noProof/>
                <w:webHidden/>
              </w:rPr>
              <w:fldChar w:fldCharType="begin"/>
            </w:r>
            <w:r w:rsidR="009D4609">
              <w:rPr>
                <w:noProof/>
                <w:webHidden/>
              </w:rPr>
              <w:instrText xml:space="preserve"> PAGEREF _Toc531267398 \h </w:instrText>
            </w:r>
            <w:r w:rsidR="009D4609">
              <w:rPr>
                <w:noProof/>
                <w:webHidden/>
              </w:rPr>
            </w:r>
            <w:r w:rsidR="009D4609">
              <w:rPr>
                <w:noProof/>
                <w:webHidden/>
              </w:rPr>
              <w:fldChar w:fldCharType="separate"/>
            </w:r>
            <w:r w:rsidR="009D4609">
              <w:rPr>
                <w:noProof/>
                <w:webHidden/>
              </w:rPr>
              <w:t>35</w:t>
            </w:r>
            <w:r w:rsidR="009D4609">
              <w:rPr>
                <w:noProof/>
                <w:webHidden/>
              </w:rPr>
              <w:fldChar w:fldCharType="end"/>
            </w:r>
          </w:hyperlink>
        </w:p>
        <w:p w14:paraId="4A4652F0" w14:textId="588146FC"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399" w:history="1">
            <w:r w:rsidR="009D4609" w:rsidRPr="0073738B">
              <w:rPr>
                <w:rStyle w:val="Lienhypertexte"/>
                <w:noProof/>
              </w:rPr>
              <w:t>1.</w:t>
            </w:r>
            <w:r w:rsidR="009D4609">
              <w:rPr>
                <w:rFonts w:asciiTheme="minorHAnsi" w:eastAsiaTheme="minorEastAsia" w:hAnsiTheme="minorHAnsi"/>
                <w:noProof/>
                <w:sz w:val="22"/>
                <w:lang w:val="en-US"/>
              </w:rPr>
              <w:tab/>
            </w:r>
            <w:r w:rsidR="009D4609" w:rsidRPr="0073738B">
              <w:rPr>
                <w:rStyle w:val="Lienhypertexte"/>
                <w:noProof/>
              </w:rPr>
              <w:t>La structure du palier à feuilles</w:t>
            </w:r>
            <w:r w:rsidR="009D4609">
              <w:rPr>
                <w:noProof/>
                <w:webHidden/>
              </w:rPr>
              <w:tab/>
            </w:r>
            <w:r w:rsidR="009D4609">
              <w:rPr>
                <w:noProof/>
                <w:webHidden/>
              </w:rPr>
              <w:fldChar w:fldCharType="begin"/>
            </w:r>
            <w:r w:rsidR="009D4609">
              <w:rPr>
                <w:noProof/>
                <w:webHidden/>
              </w:rPr>
              <w:instrText xml:space="preserve"> PAGEREF _Toc531267399 \h </w:instrText>
            </w:r>
            <w:r w:rsidR="009D4609">
              <w:rPr>
                <w:noProof/>
                <w:webHidden/>
              </w:rPr>
            </w:r>
            <w:r w:rsidR="009D4609">
              <w:rPr>
                <w:noProof/>
                <w:webHidden/>
              </w:rPr>
              <w:fldChar w:fldCharType="separate"/>
            </w:r>
            <w:r w:rsidR="009D4609">
              <w:rPr>
                <w:noProof/>
                <w:webHidden/>
              </w:rPr>
              <w:t>35</w:t>
            </w:r>
            <w:r w:rsidR="009D4609">
              <w:rPr>
                <w:noProof/>
                <w:webHidden/>
              </w:rPr>
              <w:fldChar w:fldCharType="end"/>
            </w:r>
          </w:hyperlink>
        </w:p>
        <w:p w14:paraId="06E8A31F" w14:textId="03E24816"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00" w:history="1">
            <w:r w:rsidR="009D4609" w:rsidRPr="0073738B">
              <w:rPr>
                <w:rStyle w:val="Lienhypertexte"/>
                <w:noProof/>
              </w:rPr>
              <w:t>1.1.</w:t>
            </w:r>
            <w:r w:rsidR="009D4609">
              <w:rPr>
                <w:rFonts w:asciiTheme="minorHAnsi" w:eastAsiaTheme="minorEastAsia" w:hAnsiTheme="minorHAnsi"/>
                <w:noProof/>
                <w:sz w:val="22"/>
                <w:lang w:val="en-US"/>
              </w:rPr>
              <w:tab/>
            </w:r>
            <w:r w:rsidR="009D4609" w:rsidRPr="0073738B">
              <w:rPr>
                <w:rStyle w:val="Lienhypertexte"/>
                <w:noProof/>
              </w:rPr>
              <w:t>Prise en compte des jeux pour tenir compte des défauts d’usinage</w:t>
            </w:r>
            <w:r w:rsidR="009D4609">
              <w:rPr>
                <w:noProof/>
                <w:webHidden/>
              </w:rPr>
              <w:tab/>
            </w:r>
            <w:r w:rsidR="009D4609">
              <w:rPr>
                <w:noProof/>
                <w:webHidden/>
              </w:rPr>
              <w:fldChar w:fldCharType="begin"/>
            </w:r>
            <w:r w:rsidR="009D4609">
              <w:rPr>
                <w:noProof/>
                <w:webHidden/>
              </w:rPr>
              <w:instrText xml:space="preserve"> PAGEREF _Toc531267400 \h </w:instrText>
            </w:r>
            <w:r w:rsidR="009D4609">
              <w:rPr>
                <w:noProof/>
                <w:webHidden/>
              </w:rPr>
            </w:r>
            <w:r w:rsidR="009D4609">
              <w:rPr>
                <w:noProof/>
                <w:webHidden/>
              </w:rPr>
              <w:fldChar w:fldCharType="separate"/>
            </w:r>
            <w:r w:rsidR="009D4609">
              <w:rPr>
                <w:noProof/>
                <w:webHidden/>
              </w:rPr>
              <w:t>36</w:t>
            </w:r>
            <w:r w:rsidR="009D4609">
              <w:rPr>
                <w:noProof/>
                <w:webHidden/>
              </w:rPr>
              <w:fldChar w:fldCharType="end"/>
            </w:r>
          </w:hyperlink>
        </w:p>
        <w:p w14:paraId="25C69F40" w14:textId="35D5B6BF"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01" w:history="1">
            <w:r w:rsidR="009D4609" w:rsidRPr="0073738B">
              <w:rPr>
                <w:rStyle w:val="Lienhypertexte"/>
                <w:noProof/>
              </w:rPr>
              <w:t>1.2.</w:t>
            </w:r>
            <w:r w:rsidR="009D4609">
              <w:rPr>
                <w:rFonts w:asciiTheme="minorHAnsi" w:eastAsiaTheme="minorEastAsia" w:hAnsiTheme="minorHAnsi"/>
                <w:noProof/>
                <w:sz w:val="22"/>
                <w:lang w:val="en-US"/>
              </w:rPr>
              <w:tab/>
            </w:r>
            <w:r w:rsidR="009D4609" w:rsidRPr="0073738B">
              <w:rPr>
                <w:rStyle w:val="Lienhypertexte"/>
                <w:noProof/>
              </w:rPr>
              <w:t>Raideur de la feuille supérieure</w:t>
            </w:r>
            <w:r w:rsidR="009D4609">
              <w:rPr>
                <w:noProof/>
                <w:webHidden/>
              </w:rPr>
              <w:tab/>
            </w:r>
            <w:r w:rsidR="009D4609">
              <w:rPr>
                <w:noProof/>
                <w:webHidden/>
              </w:rPr>
              <w:fldChar w:fldCharType="begin"/>
            </w:r>
            <w:r w:rsidR="009D4609">
              <w:rPr>
                <w:noProof/>
                <w:webHidden/>
              </w:rPr>
              <w:instrText xml:space="preserve"> PAGEREF _Toc531267401 \h </w:instrText>
            </w:r>
            <w:r w:rsidR="009D4609">
              <w:rPr>
                <w:noProof/>
                <w:webHidden/>
              </w:rPr>
            </w:r>
            <w:r w:rsidR="009D4609">
              <w:rPr>
                <w:noProof/>
                <w:webHidden/>
              </w:rPr>
              <w:fldChar w:fldCharType="separate"/>
            </w:r>
            <w:r w:rsidR="009D4609">
              <w:rPr>
                <w:noProof/>
                <w:webHidden/>
              </w:rPr>
              <w:t>38</w:t>
            </w:r>
            <w:r w:rsidR="009D4609">
              <w:rPr>
                <w:noProof/>
                <w:webHidden/>
              </w:rPr>
              <w:fldChar w:fldCharType="end"/>
            </w:r>
          </w:hyperlink>
        </w:p>
        <w:p w14:paraId="4FD81C90" w14:textId="051457E8"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02" w:history="1">
            <w:r w:rsidR="009D4609" w:rsidRPr="0073738B">
              <w:rPr>
                <w:rStyle w:val="Lienhypertexte"/>
                <w:noProof/>
              </w:rPr>
              <w:t>1.3.</w:t>
            </w:r>
            <w:r w:rsidR="009D4609">
              <w:rPr>
                <w:rFonts w:asciiTheme="minorHAnsi" w:eastAsiaTheme="minorEastAsia" w:hAnsiTheme="minorHAnsi"/>
                <w:noProof/>
                <w:sz w:val="22"/>
                <w:lang w:val="en-US"/>
              </w:rPr>
              <w:tab/>
            </w:r>
            <w:r w:rsidR="009D4609" w:rsidRPr="0073738B">
              <w:rPr>
                <w:rStyle w:val="Lienhypertexte"/>
                <w:noProof/>
              </w:rPr>
              <w:t>Raideur de la feuille plissée</w:t>
            </w:r>
            <w:r w:rsidR="009D4609">
              <w:rPr>
                <w:noProof/>
                <w:webHidden/>
              </w:rPr>
              <w:tab/>
            </w:r>
            <w:r w:rsidR="009D4609">
              <w:rPr>
                <w:noProof/>
                <w:webHidden/>
              </w:rPr>
              <w:fldChar w:fldCharType="begin"/>
            </w:r>
            <w:r w:rsidR="009D4609">
              <w:rPr>
                <w:noProof/>
                <w:webHidden/>
              </w:rPr>
              <w:instrText xml:space="preserve"> PAGEREF _Toc531267402 \h </w:instrText>
            </w:r>
            <w:r w:rsidR="009D4609">
              <w:rPr>
                <w:noProof/>
                <w:webHidden/>
              </w:rPr>
            </w:r>
            <w:r w:rsidR="009D4609">
              <w:rPr>
                <w:noProof/>
                <w:webHidden/>
              </w:rPr>
              <w:fldChar w:fldCharType="separate"/>
            </w:r>
            <w:r w:rsidR="009D4609">
              <w:rPr>
                <w:noProof/>
                <w:webHidden/>
              </w:rPr>
              <w:t>39</w:t>
            </w:r>
            <w:r w:rsidR="009D4609">
              <w:rPr>
                <w:noProof/>
                <w:webHidden/>
              </w:rPr>
              <w:fldChar w:fldCharType="end"/>
            </w:r>
          </w:hyperlink>
        </w:p>
        <w:p w14:paraId="30CC90A3" w14:textId="0118CA1A"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3" w:history="1">
            <w:r w:rsidR="009D4609" w:rsidRPr="0073738B">
              <w:rPr>
                <w:rStyle w:val="Lienhypertexte"/>
                <w:noProof/>
              </w:rPr>
              <w:t>2.</w:t>
            </w:r>
            <w:r w:rsidR="009D4609">
              <w:rPr>
                <w:rFonts w:asciiTheme="minorHAnsi" w:eastAsiaTheme="minorEastAsia" w:hAnsiTheme="minorHAnsi"/>
                <w:noProof/>
                <w:sz w:val="22"/>
                <w:lang w:val="en-US"/>
              </w:rPr>
              <w:tab/>
            </w:r>
            <w:r w:rsidR="009D4609" w:rsidRPr="0073738B">
              <w:rPr>
                <w:rStyle w:val="Lienhypertexte"/>
                <w:noProof/>
              </w:rPr>
              <w:t>Le modèle de contact de la structure du palier à feuilles</w:t>
            </w:r>
            <w:r w:rsidR="009D4609">
              <w:rPr>
                <w:noProof/>
                <w:webHidden/>
              </w:rPr>
              <w:tab/>
            </w:r>
            <w:r w:rsidR="009D4609">
              <w:rPr>
                <w:noProof/>
                <w:webHidden/>
              </w:rPr>
              <w:fldChar w:fldCharType="begin"/>
            </w:r>
            <w:r w:rsidR="009D4609">
              <w:rPr>
                <w:noProof/>
                <w:webHidden/>
              </w:rPr>
              <w:instrText xml:space="preserve"> PAGEREF _Toc531267403 \h </w:instrText>
            </w:r>
            <w:r w:rsidR="009D4609">
              <w:rPr>
                <w:noProof/>
                <w:webHidden/>
              </w:rPr>
            </w:r>
            <w:r w:rsidR="009D4609">
              <w:rPr>
                <w:noProof/>
                <w:webHidden/>
              </w:rPr>
              <w:fldChar w:fldCharType="separate"/>
            </w:r>
            <w:r w:rsidR="009D4609">
              <w:rPr>
                <w:noProof/>
                <w:webHidden/>
              </w:rPr>
              <w:t>42</w:t>
            </w:r>
            <w:r w:rsidR="009D4609">
              <w:rPr>
                <w:noProof/>
                <w:webHidden/>
              </w:rPr>
              <w:fldChar w:fldCharType="end"/>
            </w:r>
          </w:hyperlink>
        </w:p>
        <w:p w14:paraId="32D58C44" w14:textId="6E9DB501"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4" w:history="1">
            <w:r w:rsidR="009D4609" w:rsidRPr="0073738B">
              <w:rPr>
                <w:rStyle w:val="Lienhypertexte"/>
                <w:noProof/>
              </w:rPr>
              <w:t>3.</w:t>
            </w:r>
            <w:r w:rsidR="009D4609">
              <w:rPr>
                <w:rFonts w:asciiTheme="minorHAnsi" w:eastAsiaTheme="minorEastAsia" w:hAnsiTheme="minorHAnsi"/>
                <w:noProof/>
                <w:sz w:val="22"/>
                <w:lang w:val="en-US"/>
              </w:rPr>
              <w:tab/>
            </w:r>
            <w:r w:rsidR="009D4609" w:rsidRPr="0073738B">
              <w:rPr>
                <w:rStyle w:val="Lienhypertexte"/>
                <w:noProof/>
              </w:rPr>
              <w:t>Les forces de frottement</w:t>
            </w:r>
            <w:r w:rsidR="009D4609">
              <w:rPr>
                <w:noProof/>
                <w:webHidden/>
              </w:rPr>
              <w:tab/>
            </w:r>
            <w:r w:rsidR="009D4609">
              <w:rPr>
                <w:noProof/>
                <w:webHidden/>
              </w:rPr>
              <w:fldChar w:fldCharType="begin"/>
            </w:r>
            <w:r w:rsidR="009D4609">
              <w:rPr>
                <w:noProof/>
                <w:webHidden/>
              </w:rPr>
              <w:instrText xml:space="preserve"> PAGEREF _Toc531267404 \h </w:instrText>
            </w:r>
            <w:r w:rsidR="009D4609">
              <w:rPr>
                <w:noProof/>
                <w:webHidden/>
              </w:rPr>
            </w:r>
            <w:r w:rsidR="009D4609">
              <w:rPr>
                <w:noProof/>
                <w:webHidden/>
              </w:rPr>
              <w:fldChar w:fldCharType="separate"/>
            </w:r>
            <w:r w:rsidR="009D4609">
              <w:rPr>
                <w:noProof/>
                <w:webHidden/>
              </w:rPr>
              <w:t>45</w:t>
            </w:r>
            <w:r w:rsidR="009D4609">
              <w:rPr>
                <w:noProof/>
                <w:webHidden/>
              </w:rPr>
              <w:fldChar w:fldCharType="end"/>
            </w:r>
          </w:hyperlink>
        </w:p>
        <w:p w14:paraId="4572D861" w14:textId="515833A4"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5" w:history="1">
            <w:r w:rsidR="009D4609" w:rsidRPr="0073738B">
              <w:rPr>
                <w:rStyle w:val="Lienhypertexte"/>
                <w:noProof/>
              </w:rPr>
              <w:t>4.</w:t>
            </w:r>
            <w:r w:rsidR="009D4609">
              <w:rPr>
                <w:rFonts w:asciiTheme="minorHAnsi" w:eastAsiaTheme="minorEastAsia" w:hAnsiTheme="minorHAnsi"/>
                <w:noProof/>
                <w:sz w:val="22"/>
                <w:lang w:val="en-US"/>
              </w:rPr>
              <w:tab/>
            </w:r>
            <w:r w:rsidR="009D4609" w:rsidRPr="0073738B">
              <w:rPr>
                <w:rStyle w:val="Lienhypertexte"/>
                <w:noProof/>
              </w:rPr>
              <w:t>L’énergie potentielle totale de la structure : la boucle « interne »</w:t>
            </w:r>
            <w:r w:rsidR="009D4609">
              <w:rPr>
                <w:noProof/>
                <w:webHidden/>
              </w:rPr>
              <w:tab/>
            </w:r>
            <w:r w:rsidR="009D4609">
              <w:rPr>
                <w:noProof/>
                <w:webHidden/>
              </w:rPr>
              <w:fldChar w:fldCharType="begin"/>
            </w:r>
            <w:r w:rsidR="009D4609">
              <w:rPr>
                <w:noProof/>
                <w:webHidden/>
              </w:rPr>
              <w:instrText xml:space="preserve"> PAGEREF _Toc531267405 \h </w:instrText>
            </w:r>
            <w:r w:rsidR="009D4609">
              <w:rPr>
                <w:noProof/>
                <w:webHidden/>
              </w:rPr>
            </w:r>
            <w:r w:rsidR="009D4609">
              <w:rPr>
                <w:noProof/>
                <w:webHidden/>
              </w:rPr>
              <w:fldChar w:fldCharType="separate"/>
            </w:r>
            <w:r w:rsidR="009D4609">
              <w:rPr>
                <w:noProof/>
                <w:webHidden/>
              </w:rPr>
              <w:t>47</w:t>
            </w:r>
            <w:r w:rsidR="009D4609">
              <w:rPr>
                <w:noProof/>
                <w:webHidden/>
              </w:rPr>
              <w:fldChar w:fldCharType="end"/>
            </w:r>
          </w:hyperlink>
        </w:p>
        <w:p w14:paraId="61E3EC9C" w14:textId="5ED3A33D"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6" w:history="1">
            <w:r w:rsidR="009D4609" w:rsidRPr="0073738B">
              <w:rPr>
                <w:rStyle w:val="Lienhypertexte"/>
                <w:noProof/>
              </w:rPr>
              <w:t>5.</w:t>
            </w:r>
            <w:r w:rsidR="009D4609">
              <w:rPr>
                <w:rFonts w:asciiTheme="minorHAnsi" w:eastAsiaTheme="minorEastAsia" w:hAnsiTheme="minorHAnsi"/>
                <w:noProof/>
                <w:sz w:val="22"/>
                <w:lang w:val="en-US"/>
              </w:rPr>
              <w:tab/>
            </w:r>
            <w:r w:rsidR="009D4609" w:rsidRPr="0073738B">
              <w:rPr>
                <w:rStyle w:val="Lienhypertexte"/>
                <w:noProof/>
              </w:rPr>
              <w:t>La boucle « externe » de l’algorithme d’étude de la structure</w:t>
            </w:r>
            <w:r w:rsidR="009D4609">
              <w:rPr>
                <w:noProof/>
                <w:webHidden/>
              </w:rPr>
              <w:tab/>
            </w:r>
            <w:r w:rsidR="009D4609">
              <w:rPr>
                <w:noProof/>
                <w:webHidden/>
              </w:rPr>
              <w:fldChar w:fldCharType="begin"/>
            </w:r>
            <w:r w:rsidR="009D4609">
              <w:rPr>
                <w:noProof/>
                <w:webHidden/>
              </w:rPr>
              <w:instrText xml:space="preserve"> PAGEREF _Toc531267406 \h </w:instrText>
            </w:r>
            <w:r w:rsidR="009D4609">
              <w:rPr>
                <w:noProof/>
                <w:webHidden/>
              </w:rPr>
            </w:r>
            <w:r w:rsidR="009D4609">
              <w:rPr>
                <w:noProof/>
                <w:webHidden/>
              </w:rPr>
              <w:fldChar w:fldCharType="separate"/>
            </w:r>
            <w:r w:rsidR="009D4609">
              <w:rPr>
                <w:noProof/>
                <w:webHidden/>
              </w:rPr>
              <w:t>52</w:t>
            </w:r>
            <w:r w:rsidR="009D4609">
              <w:rPr>
                <w:noProof/>
                <w:webHidden/>
              </w:rPr>
              <w:fldChar w:fldCharType="end"/>
            </w:r>
          </w:hyperlink>
        </w:p>
        <w:p w14:paraId="7FF901AC" w14:textId="5B1E32A1"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7" w:history="1">
            <w:r w:rsidR="009D4609" w:rsidRPr="0073738B">
              <w:rPr>
                <w:rStyle w:val="Lienhypertexte"/>
                <w:noProof/>
              </w:rPr>
              <w:t>6.</w:t>
            </w:r>
            <w:r w:rsidR="009D4609">
              <w:rPr>
                <w:rFonts w:asciiTheme="minorHAnsi" w:eastAsiaTheme="minorEastAsia" w:hAnsiTheme="minorHAnsi"/>
                <w:noProof/>
                <w:sz w:val="22"/>
                <w:lang w:val="en-US"/>
              </w:rPr>
              <w:tab/>
            </w:r>
            <w:r w:rsidR="009D4609" w:rsidRPr="0073738B">
              <w:rPr>
                <w:rStyle w:val="Lienhypertexte"/>
                <w:noProof/>
              </w:rPr>
              <w:t>La boucle des contacts</w:t>
            </w:r>
            <w:r w:rsidR="009D4609">
              <w:rPr>
                <w:noProof/>
                <w:webHidden/>
              </w:rPr>
              <w:tab/>
            </w:r>
            <w:r w:rsidR="009D4609">
              <w:rPr>
                <w:noProof/>
                <w:webHidden/>
              </w:rPr>
              <w:fldChar w:fldCharType="begin"/>
            </w:r>
            <w:r w:rsidR="009D4609">
              <w:rPr>
                <w:noProof/>
                <w:webHidden/>
              </w:rPr>
              <w:instrText xml:space="preserve"> PAGEREF _Toc531267407 \h </w:instrText>
            </w:r>
            <w:r w:rsidR="009D4609">
              <w:rPr>
                <w:noProof/>
                <w:webHidden/>
              </w:rPr>
            </w:r>
            <w:r w:rsidR="009D4609">
              <w:rPr>
                <w:noProof/>
                <w:webHidden/>
              </w:rPr>
              <w:fldChar w:fldCharType="separate"/>
            </w:r>
            <w:r w:rsidR="009D4609">
              <w:rPr>
                <w:noProof/>
                <w:webHidden/>
              </w:rPr>
              <w:t>53</w:t>
            </w:r>
            <w:r w:rsidR="009D4609">
              <w:rPr>
                <w:noProof/>
                <w:webHidden/>
              </w:rPr>
              <w:fldChar w:fldCharType="end"/>
            </w:r>
          </w:hyperlink>
        </w:p>
        <w:p w14:paraId="0EC21DFF" w14:textId="6EF70891"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08" w:history="1">
            <w:r w:rsidR="009D4609" w:rsidRPr="0073738B">
              <w:rPr>
                <w:rStyle w:val="Lienhypertexte"/>
                <w:noProof/>
              </w:rPr>
              <w:t>7.</w:t>
            </w:r>
            <w:r w:rsidR="009D4609">
              <w:rPr>
                <w:rFonts w:asciiTheme="minorHAnsi" w:eastAsiaTheme="minorEastAsia" w:hAnsiTheme="minorHAnsi"/>
                <w:noProof/>
                <w:sz w:val="22"/>
                <w:lang w:val="en-US"/>
              </w:rPr>
              <w:tab/>
            </w:r>
            <w:r w:rsidR="009D4609" w:rsidRPr="0073738B">
              <w:rPr>
                <w:rStyle w:val="Lienhypertexte"/>
                <w:noProof/>
              </w:rPr>
              <w:t>Résultats numériques</w:t>
            </w:r>
            <w:r w:rsidR="009D4609">
              <w:rPr>
                <w:noProof/>
                <w:webHidden/>
              </w:rPr>
              <w:tab/>
            </w:r>
            <w:r w:rsidR="009D4609">
              <w:rPr>
                <w:noProof/>
                <w:webHidden/>
              </w:rPr>
              <w:fldChar w:fldCharType="begin"/>
            </w:r>
            <w:r w:rsidR="009D4609">
              <w:rPr>
                <w:noProof/>
                <w:webHidden/>
              </w:rPr>
              <w:instrText xml:space="preserve"> PAGEREF _Toc531267408 \h </w:instrText>
            </w:r>
            <w:r w:rsidR="009D4609">
              <w:rPr>
                <w:noProof/>
                <w:webHidden/>
              </w:rPr>
            </w:r>
            <w:r w:rsidR="009D4609">
              <w:rPr>
                <w:noProof/>
                <w:webHidden/>
              </w:rPr>
              <w:fldChar w:fldCharType="separate"/>
            </w:r>
            <w:r w:rsidR="009D4609">
              <w:rPr>
                <w:noProof/>
                <w:webHidden/>
              </w:rPr>
              <w:t>54</w:t>
            </w:r>
            <w:r w:rsidR="009D4609">
              <w:rPr>
                <w:noProof/>
                <w:webHidden/>
              </w:rPr>
              <w:fldChar w:fldCharType="end"/>
            </w:r>
          </w:hyperlink>
        </w:p>
        <w:p w14:paraId="48057283" w14:textId="08C8300C"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09" w:history="1">
            <w:r w:rsidR="009D4609" w:rsidRPr="0073738B">
              <w:rPr>
                <w:rStyle w:val="Lienhypertexte"/>
                <w:noProof/>
              </w:rPr>
              <w:t>7.1.</w:t>
            </w:r>
            <w:r w:rsidR="009D4609">
              <w:rPr>
                <w:rFonts w:asciiTheme="minorHAnsi" w:eastAsiaTheme="minorEastAsia" w:hAnsiTheme="minorHAnsi"/>
                <w:noProof/>
                <w:sz w:val="22"/>
                <w:lang w:val="en-US"/>
              </w:rPr>
              <w:tab/>
            </w:r>
            <w:r w:rsidR="009D4609" w:rsidRPr="0073738B">
              <w:rPr>
                <w:rStyle w:val="Lienhypertexte"/>
                <w:noProof/>
              </w:rPr>
              <w:t>Structure sans défauts d’usinage</w:t>
            </w:r>
            <w:r w:rsidR="009D4609">
              <w:rPr>
                <w:noProof/>
                <w:webHidden/>
              </w:rPr>
              <w:tab/>
            </w:r>
            <w:r w:rsidR="009D4609">
              <w:rPr>
                <w:noProof/>
                <w:webHidden/>
              </w:rPr>
              <w:fldChar w:fldCharType="begin"/>
            </w:r>
            <w:r w:rsidR="009D4609">
              <w:rPr>
                <w:noProof/>
                <w:webHidden/>
              </w:rPr>
              <w:instrText xml:space="preserve"> PAGEREF _Toc531267409 \h </w:instrText>
            </w:r>
            <w:r w:rsidR="009D4609">
              <w:rPr>
                <w:noProof/>
                <w:webHidden/>
              </w:rPr>
            </w:r>
            <w:r w:rsidR="009D4609">
              <w:rPr>
                <w:noProof/>
                <w:webHidden/>
              </w:rPr>
              <w:fldChar w:fldCharType="separate"/>
            </w:r>
            <w:r w:rsidR="009D4609">
              <w:rPr>
                <w:noProof/>
                <w:webHidden/>
              </w:rPr>
              <w:t>55</w:t>
            </w:r>
            <w:r w:rsidR="009D4609">
              <w:rPr>
                <w:noProof/>
                <w:webHidden/>
              </w:rPr>
              <w:fldChar w:fldCharType="end"/>
            </w:r>
          </w:hyperlink>
        </w:p>
        <w:p w14:paraId="1406F23F" w14:textId="331BC268"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10" w:history="1">
            <w:r w:rsidR="009D4609" w:rsidRPr="0073738B">
              <w:rPr>
                <w:rStyle w:val="Lienhypertexte"/>
                <w:noProof/>
              </w:rPr>
              <w:t>7.2.</w:t>
            </w:r>
            <w:r w:rsidR="009D4609">
              <w:rPr>
                <w:rFonts w:asciiTheme="minorHAnsi" w:eastAsiaTheme="minorEastAsia" w:hAnsiTheme="minorHAnsi"/>
                <w:noProof/>
                <w:sz w:val="22"/>
                <w:lang w:val="en-US"/>
              </w:rPr>
              <w:tab/>
            </w:r>
            <w:r w:rsidR="009D4609" w:rsidRPr="0073738B">
              <w:rPr>
                <w:rStyle w:val="Lienhypertexte"/>
                <w:noProof/>
              </w:rPr>
              <w:t>Structure avec défauts d’usinage</w:t>
            </w:r>
            <w:r w:rsidR="009D4609">
              <w:rPr>
                <w:noProof/>
                <w:webHidden/>
              </w:rPr>
              <w:tab/>
            </w:r>
            <w:r w:rsidR="009D4609">
              <w:rPr>
                <w:noProof/>
                <w:webHidden/>
              </w:rPr>
              <w:fldChar w:fldCharType="begin"/>
            </w:r>
            <w:r w:rsidR="009D4609">
              <w:rPr>
                <w:noProof/>
                <w:webHidden/>
              </w:rPr>
              <w:instrText xml:space="preserve"> PAGEREF _Toc531267410 \h </w:instrText>
            </w:r>
            <w:r w:rsidR="009D4609">
              <w:rPr>
                <w:noProof/>
                <w:webHidden/>
              </w:rPr>
            </w:r>
            <w:r w:rsidR="009D4609">
              <w:rPr>
                <w:noProof/>
                <w:webHidden/>
              </w:rPr>
              <w:fldChar w:fldCharType="separate"/>
            </w:r>
            <w:r w:rsidR="009D4609">
              <w:rPr>
                <w:noProof/>
                <w:webHidden/>
              </w:rPr>
              <w:t>59</w:t>
            </w:r>
            <w:r w:rsidR="009D4609">
              <w:rPr>
                <w:noProof/>
                <w:webHidden/>
              </w:rPr>
              <w:fldChar w:fldCharType="end"/>
            </w:r>
          </w:hyperlink>
        </w:p>
        <w:p w14:paraId="69880884" w14:textId="1CB1BC79"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11" w:history="1">
            <w:r w:rsidR="009D4609" w:rsidRPr="0073738B">
              <w:rPr>
                <w:rStyle w:val="Lienhypertexte"/>
                <w:noProof/>
              </w:rPr>
              <w:t>8.</w:t>
            </w:r>
            <w:r w:rsidR="009D4609">
              <w:rPr>
                <w:rFonts w:asciiTheme="minorHAnsi" w:eastAsiaTheme="minorEastAsia" w:hAnsiTheme="minorHAnsi"/>
                <w:noProof/>
                <w:sz w:val="22"/>
                <w:lang w:val="en-US"/>
              </w:rPr>
              <w:tab/>
            </w:r>
            <w:r w:rsidR="009D4609" w:rsidRPr="0073738B">
              <w:rPr>
                <w:rStyle w:val="Lienhypertexte"/>
                <w:noProof/>
              </w:rPr>
              <w:t>Conclusion</w:t>
            </w:r>
            <w:r w:rsidR="009D4609">
              <w:rPr>
                <w:noProof/>
                <w:webHidden/>
              </w:rPr>
              <w:tab/>
            </w:r>
            <w:r w:rsidR="009D4609">
              <w:rPr>
                <w:noProof/>
                <w:webHidden/>
              </w:rPr>
              <w:fldChar w:fldCharType="begin"/>
            </w:r>
            <w:r w:rsidR="009D4609">
              <w:rPr>
                <w:noProof/>
                <w:webHidden/>
              </w:rPr>
              <w:instrText xml:space="preserve"> PAGEREF _Toc531267411 \h </w:instrText>
            </w:r>
            <w:r w:rsidR="009D4609">
              <w:rPr>
                <w:noProof/>
                <w:webHidden/>
              </w:rPr>
            </w:r>
            <w:r w:rsidR="009D4609">
              <w:rPr>
                <w:noProof/>
                <w:webHidden/>
              </w:rPr>
              <w:fldChar w:fldCharType="separate"/>
            </w:r>
            <w:r w:rsidR="009D4609">
              <w:rPr>
                <w:noProof/>
                <w:webHidden/>
              </w:rPr>
              <w:t>64</w:t>
            </w:r>
            <w:r w:rsidR="009D4609">
              <w:rPr>
                <w:noProof/>
                <w:webHidden/>
              </w:rPr>
              <w:fldChar w:fldCharType="end"/>
            </w:r>
          </w:hyperlink>
        </w:p>
        <w:p w14:paraId="22BBA18C" w14:textId="0965EB51" w:rsidR="009D4609" w:rsidRDefault="00F865FC">
          <w:pPr>
            <w:pStyle w:val="TM1"/>
            <w:tabs>
              <w:tab w:val="right" w:leader="dot" w:pos="9062"/>
            </w:tabs>
            <w:rPr>
              <w:rFonts w:asciiTheme="minorHAnsi" w:eastAsiaTheme="minorEastAsia" w:hAnsiTheme="minorHAnsi"/>
              <w:noProof/>
              <w:sz w:val="22"/>
              <w:lang w:val="en-US"/>
            </w:rPr>
          </w:pPr>
          <w:hyperlink w:anchor="_Toc531267412" w:history="1">
            <w:r w:rsidR="009D4609" w:rsidRPr="0073738B">
              <w:rPr>
                <w:rStyle w:val="Lienhypertexte"/>
                <w:noProof/>
              </w:rPr>
              <w:t>Chapitre III</w:t>
            </w:r>
            <w:r w:rsidR="009D4609">
              <w:rPr>
                <w:noProof/>
                <w:webHidden/>
              </w:rPr>
              <w:tab/>
            </w:r>
            <w:r w:rsidR="009D4609">
              <w:rPr>
                <w:noProof/>
                <w:webHidden/>
              </w:rPr>
              <w:fldChar w:fldCharType="begin"/>
            </w:r>
            <w:r w:rsidR="009D4609">
              <w:rPr>
                <w:noProof/>
                <w:webHidden/>
              </w:rPr>
              <w:instrText xml:space="preserve"> PAGEREF _Toc531267412 \h </w:instrText>
            </w:r>
            <w:r w:rsidR="009D4609">
              <w:rPr>
                <w:noProof/>
                <w:webHidden/>
              </w:rPr>
            </w:r>
            <w:r w:rsidR="009D4609">
              <w:rPr>
                <w:noProof/>
                <w:webHidden/>
              </w:rPr>
              <w:fldChar w:fldCharType="separate"/>
            </w:r>
            <w:r w:rsidR="009D4609">
              <w:rPr>
                <w:noProof/>
                <w:webHidden/>
              </w:rPr>
              <w:t>67</w:t>
            </w:r>
            <w:r w:rsidR="009D4609">
              <w:rPr>
                <w:noProof/>
                <w:webHidden/>
              </w:rPr>
              <w:fldChar w:fldCharType="end"/>
            </w:r>
          </w:hyperlink>
        </w:p>
        <w:p w14:paraId="1331396D" w14:textId="05121CA6" w:rsidR="009D4609" w:rsidRDefault="00F865FC">
          <w:pPr>
            <w:pStyle w:val="TM1"/>
            <w:tabs>
              <w:tab w:val="right" w:leader="dot" w:pos="9062"/>
            </w:tabs>
            <w:rPr>
              <w:rFonts w:asciiTheme="minorHAnsi" w:eastAsiaTheme="minorEastAsia" w:hAnsiTheme="minorHAnsi"/>
              <w:noProof/>
              <w:sz w:val="22"/>
              <w:lang w:val="en-US"/>
            </w:rPr>
          </w:pPr>
          <w:hyperlink w:anchor="_Toc531267413" w:history="1">
            <w:r w:rsidR="009D4609" w:rsidRPr="0073738B">
              <w:rPr>
                <w:rStyle w:val="Lienhypertexte"/>
                <w:noProof/>
              </w:rPr>
              <w:t>Analyse statique du palier à feuilles</w:t>
            </w:r>
            <w:r w:rsidR="009D4609">
              <w:rPr>
                <w:noProof/>
                <w:webHidden/>
              </w:rPr>
              <w:tab/>
            </w:r>
            <w:r w:rsidR="009D4609">
              <w:rPr>
                <w:noProof/>
                <w:webHidden/>
              </w:rPr>
              <w:fldChar w:fldCharType="begin"/>
            </w:r>
            <w:r w:rsidR="009D4609">
              <w:rPr>
                <w:noProof/>
                <w:webHidden/>
              </w:rPr>
              <w:instrText xml:space="preserve"> PAGEREF _Toc531267413 \h </w:instrText>
            </w:r>
            <w:r w:rsidR="009D4609">
              <w:rPr>
                <w:noProof/>
                <w:webHidden/>
              </w:rPr>
            </w:r>
            <w:r w:rsidR="009D4609">
              <w:rPr>
                <w:noProof/>
                <w:webHidden/>
              </w:rPr>
              <w:fldChar w:fldCharType="separate"/>
            </w:r>
            <w:r w:rsidR="009D4609">
              <w:rPr>
                <w:noProof/>
                <w:webHidden/>
              </w:rPr>
              <w:t>67</w:t>
            </w:r>
            <w:r w:rsidR="009D4609">
              <w:rPr>
                <w:noProof/>
                <w:webHidden/>
              </w:rPr>
              <w:fldChar w:fldCharType="end"/>
            </w:r>
          </w:hyperlink>
        </w:p>
        <w:p w14:paraId="6274BB99" w14:textId="1C6F6DEB"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14" w:history="1">
            <w:r w:rsidR="009D4609" w:rsidRPr="0073738B">
              <w:rPr>
                <w:rStyle w:val="Lienhypertexte"/>
                <w:noProof/>
              </w:rPr>
              <w:t>1.</w:t>
            </w:r>
            <w:r w:rsidR="009D4609">
              <w:rPr>
                <w:rFonts w:asciiTheme="minorHAnsi" w:eastAsiaTheme="minorEastAsia" w:hAnsiTheme="minorHAnsi"/>
                <w:noProof/>
                <w:sz w:val="22"/>
                <w:lang w:val="en-US"/>
              </w:rPr>
              <w:tab/>
            </w:r>
            <w:r w:rsidR="009D4609" w:rsidRPr="0073738B">
              <w:rPr>
                <w:rStyle w:val="Lienhypertexte"/>
                <w:noProof/>
              </w:rPr>
              <w:t>Couplage fluide-structure</w:t>
            </w:r>
            <w:r w:rsidR="009D4609">
              <w:rPr>
                <w:noProof/>
                <w:webHidden/>
              </w:rPr>
              <w:tab/>
            </w:r>
            <w:r w:rsidR="009D4609">
              <w:rPr>
                <w:noProof/>
                <w:webHidden/>
              </w:rPr>
              <w:fldChar w:fldCharType="begin"/>
            </w:r>
            <w:r w:rsidR="009D4609">
              <w:rPr>
                <w:noProof/>
                <w:webHidden/>
              </w:rPr>
              <w:instrText xml:space="preserve"> PAGEREF _Toc531267414 \h </w:instrText>
            </w:r>
            <w:r w:rsidR="009D4609">
              <w:rPr>
                <w:noProof/>
                <w:webHidden/>
              </w:rPr>
            </w:r>
            <w:r w:rsidR="009D4609">
              <w:rPr>
                <w:noProof/>
                <w:webHidden/>
              </w:rPr>
              <w:fldChar w:fldCharType="separate"/>
            </w:r>
            <w:r w:rsidR="009D4609">
              <w:rPr>
                <w:noProof/>
                <w:webHidden/>
              </w:rPr>
              <w:t>67</w:t>
            </w:r>
            <w:r w:rsidR="009D4609">
              <w:rPr>
                <w:noProof/>
                <w:webHidden/>
              </w:rPr>
              <w:fldChar w:fldCharType="end"/>
            </w:r>
          </w:hyperlink>
        </w:p>
        <w:p w14:paraId="334DD4D8" w14:textId="3AC4E726"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15" w:history="1">
            <w:r w:rsidR="009D4609" w:rsidRPr="0073738B">
              <w:rPr>
                <w:rStyle w:val="Lienhypertexte"/>
                <w:noProof/>
              </w:rPr>
              <w:t>2.</w:t>
            </w:r>
            <w:r w:rsidR="009D4609">
              <w:rPr>
                <w:rFonts w:asciiTheme="minorHAnsi" w:eastAsiaTheme="minorEastAsia" w:hAnsiTheme="minorHAnsi"/>
                <w:noProof/>
                <w:sz w:val="22"/>
                <w:lang w:val="en-US"/>
              </w:rPr>
              <w:tab/>
            </w:r>
            <w:r w:rsidR="009D4609" w:rsidRPr="0073738B">
              <w:rPr>
                <w:rStyle w:val="Lienhypertexte"/>
                <w:noProof/>
              </w:rPr>
              <w:t>Equation de Reynolds pour le film mince compressible</w:t>
            </w:r>
            <w:r w:rsidR="009D4609">
              <w:rPr>
                <w:noProof/>
                <w:webHidden/>
              </w:rPr>
              <w:tab/>
            </w:r>
            <w:r w:rsidR="009D4609">
              <w:rPr>
                <w:noProof/>
                <w:webHidden/>
              </w:rPr>
              <w:fldChar w:fldCharType="begin"/>
            </w:r>
            <w:r w:rsidR="009D4609">
              <w:rPr>
                <w:noProof/>
                <w:webHidden/>
              </w:rPr>
              <w:instrText xml:space="preserve"> PAGEREF _Toc531267415 \h </w:instrText>
            </w:r>
            <w:r w:rsidR="009D4609">
              <w:rPr>
                <w:noProof/>
                <w:webHidden/>
              </w:rPr>
            </w:r>
            <w:r w:rsidR="009D4609">
              <w:rPr>
                <w:noProof/>
                <w:webHidden/>
              </w:rPr>
              <w:fldChar w:fldCharType="separate"/>
            </w:r>
            <w:r w:rsidR="009D4609">
              <w:rPr>
                <w:noProof/>
                <w:webHidden/>
              </w:rPr>
              <w:t>68</w:t>
            </w:r>
            <w:r w:rsidR="009D4609">
              <w:rPr>
                <w:noProof/>
                <w:webHidden/>
              </w:rPr>
              <w:fldChar w:fldCharType="end"/>
            </w:r>
          </w:hyperlink>
        </w:p>
        <w:p w14:paraId="4BEB2A66" w14:textId="69418570"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16" w:history="1">
            <w:r w:rsidR="009D4609" w:rsidRPr="0073738B">
              <w:rPr>
                <w:rStyle w:val="Lienhypertexte"/>
                <w:noProof/>
              </w:rPr>
              <w:t>3.</w:t>
            </w:r>
            <w:r w:rsidR="009D4609">
              <w:rPr>
                <w:rFonts w:asciiTheme="minorHAnsi" w:eastAsiaTheme="minorEastAsia" w:hAnsiTheme="minorHAnsi"/>
                <w:noProof/>
                <w:sz w:val="22"/>
                <w:lang w:val="en-US"/>
              </w:rPr>
              <w:tab/>
            </w:r>
            <w:r w:rsidR="009D4609" w:rsidRPr="0073738B">
              <w:rPr>
                <w:rStyle w:val="Lienhypertexte"/>
                <w:noProof/>
              </w:rPr>
              <w:t>Solution numérique de l’équation de Reynolds</w:t>
            </w:r>
            <w:r w:rsidR="009D4609">
              <w:rPr>
                <w:noProof/>
                <w:webHidden/>
              </w:rPr>
              <w:tab/>
            </w:r>
            <w:r w:rsidR="009D4609">
              <w:rPr>
                <w:noProof/>
                <w:webHidden/>
              </w:rPr>
              <w:fldChar w:fldCharType="begin"/>
            </w:r>
            <w:r w:rsidR="009D4609">
              <w:rPr>
                <w:noProof/>
                <w:webHidden/>
              </w:rPr>
              <w:instrText xml:space="preserve"> PAGEREF _Toc531267416 \h </w:instrText>
            </w:r>
            <w:r w:rsidR="009D4609">
              <w:rPr>
                <w:noProof/>
                <w:webHidden/>
              </w:rPr>
            </w:r>
            <w:r w:rsidR="009D4609">
              <w:rPr>
                <w:noProof/>
                <w:webHidden/>
              </w:rPr>
              <w:fldChar w:fldCharType="separate"/>
            </w:r>
            <w:r w:rsidR="009D4609">
              <w:rPr>
                <w:noProof/>
                <w:webHidden/>
              </w:rPr>
              <w:t>69</w:t>
            </w:r>
            <w:r w:rsidR="009D4609">
              <w:rPr>
                <w:noProof/>
                <w:webHidden/>
              </w:rPr>
              <w:fldChar w:fldCharType="end"/>
            </w:r>
          </w:hyperlink>
        </w:p>
        <w:p w14:paraId="17C67348" w14:textId="0AD43C88"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17" w:history="1">
            <w:r w:rsidR="009D4609" w:rsidRPr="0073738B">
              <w:rPr>
                <w:rStyle w:val="Lienhypertexte"/>
                <w:noProof/>
              </w:rPr>
              <w:t>4.</w:t>
            </w:r>
            <w:r w:rsidR="009D4609">
              <w:rPr>
                <w:rFonts w:asciiTheme="minorHAnsi" w:eastAsiaTheme="minorEastAsia" w:hAnsiTheme="minorHAnsi"/>
                <w:noProof/>
                <w:sz w:val="22"/>
                <w:lang w:val="en-US"/>
              </w:rPr>
              <w:tab/>
            </w:r>
            <w:r w:rsidR="009D4609" w:rsidRPr="0073738B">
              <w:rPr>
                <w:rStyle w:val="Lienhypertexte"/>
                <w:noProof/>
              </w:rPr>
              <w:t>Le modèle de contact</w:t>
            </w:r>
            <w:r w:rsidR="009D4609">
              <w:rPr>
                <w:noProof/>
                <w:webHidden/>
              </w:rPr>
              <w:tab/>
            </w:r>
            <w:r w:rsidR="009D4609">
              <w:rPr>
                <w:noProof/>
                <w:webHidden/>
              </w:rPr>
              <w:fldChar w:fldCharType="begin"/>
            </w:r>
            <w:r w:rsidR="009D4609">
              <w:rPr>
                <w:noProof/>
                <w:webHidden/>
              </w:rPr>
              <w:instrText xml:space="preserve"> PAGEREF _Toc531267417 \h </w:instrText>
            </w:r>
            <w:r w:rsidR="009D4609">
              <w:rPr>
                <w:noProof/>
                <w:webHidden/>
              </w:rPr>
            </w:r>
            <w:r w:rsidR="009D4609">
              <w:rPr>
                <w:noProof/>
                <w:webHidden/>
              </w:rPr>
              <w:fldChar w:fldCharType="separate"/>
            </w:r>
            <w:r w:rsidR="009D4609">
              <w:rPr>
                <w:noProof/>
                <w:webHidden/>
              </w:rPr>
              <w:t>72</w:t>
            </w:r>
            <w:r w:rsidR="009D4609">
              <w:rPr>
                <w:noProof/>
                <w:webHidden/>
              </w:rPr>
              <w:fldChar w:fldCharType="end"/>
            </w:r>
          </w:hyperlink>
        </w:p>
        <w:p w14:paraId="33415E09" w14:textId="7968CD39" w:rsidR="009D4609" w:rsidRDefault="00F865FC">
          <w:pPr>
            <w:pStyle w:val="TM3"/>
            <w:tabs>
              <w:tab w:val="left" w:pos="880"/>
              <w:tab w:val="right" w:leader="dot" w:pos="9062"/>
            </w:tabs>
            <w:rPr>
              <w:rFonts w:asciiTheme="minorHAnsi" w:eastAsiaTheme="minorEastAsia" w:hAnsiTheme="minorHAnsi"/>
              <w:noProof/>
              <w:sz w:val="22"/>
              <w:lang w:val="en-US"/>
            </w:rPr>
          </w:pPr>
          <w:hyperlink w:anchor="_Toc531267418" w:history="1">
            <w:r w:rsidR="009D4609" w:rsidRPr="0073738B">
              <w:rPr>
                <w:rStyle w:val="Lienhypertexte"/>
                <w:noProof/>
              </w:rPr>
              <w:t>a.</w:t>
            </w:r>
            <w:r w:rsidR="009D4609">
              <w:rPr>
                <w:rFonts w:asciiTheme="minorHAnsi" w:eastAsiaTheme="minorEastAsia" w:hAnsiTheme="minorHAnsi"/>
                <w:noProof/>
                <w:sz w:val="22"/>
                <w:lang w:val="en-US"/>
              </w:rPr>
              <w:tab/>
            </w:r>
            <w:r w:rsidR="009D4609" w:rsidRPr="0073738B">
              <w:rPr>
                <w:rStyle w:val="Lienhypertexte"/>
                <w:noProof/>
              </w:rPr>
              <w:t>Calcul des pressions de contact : modèle de Greenwood et Williamson</w:t>
            </w:r>
            <w:r w:rsidR="009D4609">
              <w:rPr>
                <w:noProof/>
                <w:webHidden/>
              </w:rPr>
              <w:tab/>
            </w:r>
            <w:r w:rsidR="009D4609">
              <w:rPr>
                <w:noProof/>
                <w:webHidden/>
              </w:rPr>
              <w:fldChar w:fldCharType="begin"/>
            </w:r>
            <w:r w:rsidR="009D4609">
              <w:rPr>
                <w:noProof/>
                <w:webHidden/>
              </w:rPr>
              <w:instrText xml:space="preserve"> PAGEREF _Toc531267418 \h </w:instrText>
            </w:r>
            <w:r w:rsidR="009D4609">
              <w:rPr>
                <w:noProof/>
                <w:webHidden/>
              </w:rPr>
            </w:r>
            <w:r w:rsidR="009D4609">
              <w:rPr>
                <w:noProof/>
                <w:webHidden/>
              </w:rPr>
              <w:fldChar w:fldCharType="separate"/>
            </w:r>
            <w:r w:rsidR="009D4609">
              <w:rPr>
                <w:noProof/>
                <w:webHidden/>
              </w:rPr>
              <w:t>73</w:t>
            </w:r>
            <w:r w:rsidR="009D4609">
              <w:rPr>
                <w:noProof/>
                <w:webHidden/>
              </w:rPr>
              <w:fldChar w:fldCharType="end"/>
            </w:r>
          </w:hyperlink>
        </w:p>
        <w:p w14:paraId="6DC140AE" w14:textId="4B82AD18" w:rsidR="009D4609" w:rsidRDefault="00F865FC">
          <w:pPr>
            <w:pStyle w:val="TM3"/>
            <w:tabs>
              <w:tab w:val="left" w:pos="880"/>
              <w:tab w:val="right" w:leader="dot" w:pos="9062"/>
            </w:tabs>
            <w:rPr>
              <w:rFonts w:asciiTheme="minorHAnsi" w:eastAsiaTheme="minorEastAsia" w:hAnsiTheme="minorHAnsi"/>
              <w:noProof/>
              <w:sz w:val="22"/>
              <w:lang w:val="en-US"/>
            </w:rPr>
          </w:pPr>
          <w:hyperlink w:anchor="_Toc531267419" w:history="1">
            <w:r w:rsidR="009D4609" w:rsidRPr="0073738B">
              <w:rPr>
                <w:rStyle w:val="Lienhypertexte"/>
                <w:noProof/>
              </w:rPr>
              <w:t>b.</w:t>
            </w:r>
            <w:r w:rsidR="009D4609">
              <w:rPr>
                <w:rFonts w:asciiTheme="minorHAnsi" w:eastAsiaTheme="minorEastAsia" w:hAnsiTheme="minorHAnsi"/>
                <w:noProof/>
                <w:sz w:val="22"/>
                <w:lang w:val="en-US"/>
              </w:rPr>
              <w:tab/>
            </w:r>
            <w:r w:rsidR="009D4609" w:rsidRPr="0073738B">
              <w:rPr>
                <w:rStyle w:val="Lienhypertexte"/>
                <w:noProof/>
              </w:rPr>
              <w:t>Forces globales appliquées sur le rotor</w:t>
            </w:r>
            <w:r w:rsidR="009D4609">
              <w:rPr>
                <w:noProof/>
                <w:webHidden/>
              </w:rPr>
              <w:tab/>
            </w:r>
            <w:r w:rsidR="009D4609">
              <w:rPr>
                <w:noProof/>
                <w:webHidden/>
              </w:rPr>
              <w:fldChar w:fldCharType="begin"/>
            </w:r>
            <w:r w:rsidR="009D4609">
              <w:rPr>
                <w:noProof/>
                <w:webHidden/>
              </w:rPr>
              <w:instrText xml:space="preserve"> PAGEREF _Toc531267419 \h </w:instrText>
            </w:r>
            <w:r w:rsidR="009D4609">
              <w:rPr>
                <w:noProof/>
                <w:webHidden/>
              </w:rPr>
            </w:r>
            <w:r w:rsidR="009D4609">
              <w:rPr>
                <w:noProof/>
                <w:webHidden/>
              </w:rPr>
              <w:fldChar w:fldCharType="separate"/>
            </w:r>
            <w:r w:rsidR="009D4609">
              <w:rPr>
                <w:noProof/>
                <w:webHidden/>
              </w:rPr>
              <w:t>75</w:t>
            </w:r>
            <w:r w:rsidR="009D4609">
              <w:rPr>
                <w:noProof/>
                <w:webHidden/>
              </w:rPr>
              <w:fldChar w:fldCharType="end"/>
            </w:r>
          </w:hyperlink>
        </w:p>
        <w:p w14:paraId="29DB4301" w14:textId="7874DCD9" w:rsidR="009D4609" w:rsidRDefault="00F865FC">
          <w:pPr>
            <w:pStyle w:val="TM3"/>
            <w:tabs>
              <w:tab w:val="left" w:pos="880"/>
              <w:tab w:val="right" w:leader="dot" w:pos="9062"/>
            </w:tabs>
            <w:rPr>
              <w:rFonts w:asciiTheme="minorHAnsi" w:eastAsiaTheme="minorEastAsia" w:hAnsiTheme="minorHAnsi"/>
              <w:noProof/>
              <w:sz w:val="22"/>
              <w:lang w:val="en-US"/>
            </w:rPr>
          </w:pPr>
          <w:hyperlink w:anchor="_Toc531267420" w:history="1">
            <w:r w:rsidR="009D4609" w:rsidRPr="0073738B">
              <w:rPr>
                <w:rStyle w:val="Lienhypertexte"/>
                <w:noProof/>
              </w:rPr>
              <w:t>c.</w:t>
            </w:r>
            <w:r w:rsidR="009D4609">
              <w:rPr>
                <w:rFonts w:asciiTheme="minorHAnsi" w:eastAsiaTheme="minorEastAsia" w:hAnsiTheme="minorHAnsi"/>
                <w:noProof/>
                <w:sz w:val="22"/>
                <w:lang w:val="en-US"/>
              </w:rPr>
              <w:tab/>
            </w:r>
            <w:r w:rsidR="009D4609" w:rsidRPr="0073738B">
              <w:rPr>
                <w:rStyle w:val="Lienhypertexte"/>
                <w:noProof/>
              </w:rPr>
              <w:t>Calcul des forces locales sur la feuille</w:t>
            </w:r>
            <w:r w:rsidR="009D4609">
              <w:rPr>
                <w:noProof/>
                <w:webHidden/>
              </w:rPr>
              <w:tab/>
            </w:r>
            <w:r w:rsidR="009D4609">
              <w:rPr>
                <w:noProof/>
                <w:webHidden/>
              </w:rPr>
              <w:fldChar w:fldCharType="begin"/>
            </w:r>
            <w:r w:rsidR="009D4609">
              <w:rPr>
                <w:noProof/>
                <w:webHidden/>
              </w:rPr>
              <w:instrText xml:space="preserve"> PAGEREF _Toc531267420 \h </w:instrText>
            </w:r>
            <w:r w:rsidR="009D4609">
              <w:rPr>
                <w:noProof/>
                <w:webHidden/>
              </w:rPr>
            </w:r>
            <w:r w:rsidR="009D4609">
              <w:rPr>
                <w:noProof/>
                <w:webHidden/>
              </w:rPr>
              <w:fldChar w:fldCharType="separate"/>
            </w:r>
            <w:r w:rsidR="009D4609">
              <w:rPr>
                <w:noProof/>
                <w:webHidden/>
              </w:rPr>
              <w:t>76</w:t>
            </w:r>
            <w:r w:rsidR="009D4609">
              <w:rPr>
                <w:noProof/>
                <w:webHidden/>
              </w:rPr>
              <w:fldChar w:fldCharType="end"/>
            </w:r>
          </w:hyperlink>
        </w:p>
        <w:p w14:paraId="5BA65780" w14:textId="173469E8"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21" w:history="1">
            <w:r w:rsidR="009D4609" w:rsidRPr="0073738B">
              <w:rPr>
                <w:rStyle w:val="Lienhypertexte"/>
                <w:noProof/>
              </w:rPr>
              <w:t>5.</w:t>
            </w:r>
            <w:r w:rsidR="009D4609">
              <w:rPr>
                <w:rFonts w:asciiTheme="minorHAnsi" w:eastAsiaTheme="minorEastAsia" w:hAnsiTheme="minorHAnsi"/>
                <w:noProof/>
                <w:sz w:val="22"/>
                <w:lang w:val="en-US"/>
              </w:rPr>
              <w:tab/>
            </w:r>
            <w:r w:rsidR="009D4609" w:rsidRPr="0073738B">
              <w:rPr>
                <w:rStyle w:val="Lienhypertexte"/>
                <w:noProof/>
              </w:rPr>
              <w:t>Calcul des déformations des feuilles</w:t>
            </w:r>
            <w:r w:rsidR="009D4609">
              <w:rPr>
                <w:noProof/>
                <w:webHidden/>
              </w:rPr>
              <w:tab/>
            </w:r>
            <w:r w:rsidR="009D4609">
              <w:rPr>
                <w:noProof/>
                <w:webHidden/>
              </w:rPr>
              <w:fldChar w:fldCharType="begin"/>
            </w:r>
            <w:r w:rsidR="009D4609">
              <w:rPr>
                <w:noProof/>
                <w:webHidden/>
              </w:rPr>
              <w:instrText xml:space="preserve"> PAGEREF _Toc531267421 \h </w:instrText>
            </w:r>
            <w:r w:rsidR="009D4609">
              <w:rPr>
                <w:noProof/>
                <w:webHidden/>
              </w:rPr>
            </w:r>
            <w:r w:rsidR="009D4609">
              <w:rPr>
                <w:noProof/>
                <w:webHidden/>
              </w:rPr>
              <w:fldChar w:fldCharType="separate"/>
            </w:r>
            <w:r w:rsidR="009D4609">
              <w:rPr>
                <w:noProof/>
                <w:webHidden/>
              </w:rPr>
              <w:t>77</w:t>
            </w:r>
            <w:r w:rsidR="009D4609">
              <w:rPr>
                <w:noProof/>
                <w:webHidden/>
              </w:rPr>
              <w:fldChar w:fldCharType="end"/>
            </w:r>
          </w:hyperlink>
        </w:p>
        <w:p w14:paraId="1777B70C" w14:textId="552894A5"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22" w:history="1">
            <w:r w:rsidR="009D4609" w:rsidRPr="0073738B">
              <w:rPr>
                <w:rStyle w:val="Lienhypertexte"/>
                <w:noProof/>
              </w:rPr>
              <w:t>6.</w:t>
            </w:r>
            <w:r w:rsidR="009D4609">
              <w:rPr>
                <w:rFonts w:asciiTheme="minorHAnsi" w:eastAsiaTheme="minorEastAsia" w:hAnsiTheme="minorHAnsi"/>
                <w:noProof/>
                <w:sz w:val="22"/>
                <w:lang w:val="en-US"/>
              </w:rPr>
              <w:tab/>
            </w:r>
            <w:r w:rsidR="009D4609" w:rsidRPr="0073738B">
              <w:rPr>
                <w:rStyle w:val="Lienhypertexte"/>
                <w:noProof/>
              </w:rPr>
              <w:t>Couplage du film mince avec la structure déformable du coussinet</w:t>
            </w:r>
            <w:r w:rsidR="009D4609">
              <w:rPr>
                <w:noProof/>
                <w:webHidden/>
              </w:rPr>
              <w:tab/>
            </w:r>
            <w:r w:rsidR="009D4609">
              <w:rPr>
                <w:noProof/>
                <w:webHidden/>
              </w:rPr>
              <w:fldChar w:fldCharType="begin"/>
            </w:r>
            <w:r w:rsidR="009D4609">
              <w:rPr>
                <w:noProof/>
                <w:webHidden/>
              </w:rPr>
              <w:instrText xml:space="preserve"> PAGEREF _Toc531267422 \h </w:instrText>
            </w:r>
            <w:r w:rsidR="009D4609">
              <w:rPr>
                <w:noProof/>
                <w:webHidden/>
              </w:rPr>
            </w:r>
            <w:r w:rsidR="009D4609">
              <w:rPr>
                <w:noProof/>
                <w:webHidden/>
              </w:rPr>
              <w:fldChar w:fldCharType="separate"/>
            </w:r>
            <w:r w:rsidR="009D4609">
              <w:rPr>
                <w:noProof/>
                <w:webHidden/>
              </w:rPr>
              <w:t>80</w:t>
            </w:r>
            <w:r w:rsidR="009D4609">
              <w:rPr>
                <w:noProof/>
                <w:webHidden/>
              </w:rPr>
              <w:fldChar w:fldCharType="end"/>
            </w:r>
          </w:hyperlink>
        </w:p>
        <w:p w14:paraId="66B61043" w14:textId="45BA0FC3"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23" w:history="1">
            <w:r w:rsidR="009D4609" w:rsidRPr="0073738B">
              <w:rPr>
                <w:rStyle w:val="Lienhypertexte"/>
                <w:noProof/>
              </w:rPr>
              <w:t>7.</w:t>
            </w:r>
            <w:r w:rsidR="009D4609">
              <w:rPr>
                <w:rFonts w:asciiTheme="minorHAnsi" w:eastAsiaTheme="minorEastAsia" w:hAnsiTheme="minorHAnsi"/>
                <w:noProof/>
                <w:sz w:val="22"/>
                <w:lang w:val="en-US"/>
              </w:rPr>
              <w:tab/>
            </w:r>
            <w:r w:rsidR="009D4609" w:rsidRPr="0073738B">
              <w:rPr>
                <w:rStyle w:val="Lienhypertexte"/>
                <w:noProof/>
              </w:rPr>
              <w:t>Résultats</w:t>
            </w:r>
            <w:r w:rsidR="009D4609">
              <w:rPr>
                <w:noProof/>
                <w:webHidden/>
              </w:rPr>
              <w:tab/>
            </w:r>
            <w:r w:rsidR="009D4609">
              <w:rPr>
                <w:noProof/>
                <w:webHidden/>
              </w:rPr>
              <w:fldChar w:fldCharType="begin"/>
            </w:r>
            <w:r w:rsidR="009D4609">
              <w:rPr>
                <w:noProof/>
                <w:webHidden/>
              </w:rPr>
              <w:instrText xml:space="preserve"> PAGEREF _Toc531267423 \h </w:instrText>
            </w:r>
            <w:r w:rsidR="009D4609">
              <w:rPr>
                <w:noProof/>
                <w:webHidden/>
              </w:rPr>
            </w:r>
            <w:r w:rsidR="009D4609">
              <w:rPr>
                <w:noProof/>
                <w:webHidden/>
              </w:rPr>
              <w:fldChar w:fldCharType="separate"/>
            </w:r>
            <w:r w:rsidR="009D4609">
              <w:rPr>
                <w:noProof/>
                <w:webHidden/>
              </w:rPr>
              <w:t>81</w:t>
            </w:r>
            <w:r w:rsidR="009D4609">
              <w:rPr>
                <w:noProof/>
                <w:webHidden/>
              </w:rPr>
              <w:fldChar w:fldCharType="end"/>
            </w:r>
          </w:hyperlink>
        </w:p>
        <w:p w14:paraId="719AD06D" w14:textId="2C07F5DF"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24" w:history="1">
            <w:r w:rsidR="009D4609" w:rsidRPr="0073738B">
              <w:rPr>
                <w:rStyle w:val="Lienhypertexte"/>
                <w:noProof/>
              </w:rPr>
              <w:t>7.1</w:t>
            </w:r>
            <w:r w:rsidR="009D4609">
              <w:rPr>
                <w:rFonts w:asciiTheme="minorHAnsi" w:eastAsiaTheme="minorEastAsia" w:hAnsiTheme="minorHAnsi"/>
                <w:noProof/>
                <w:sz w:val="22"/>
                <w:lang w:val="en-US"/>
              </w:rPr>
              <w:tab/>
            </w:r>
            <w:r w:rsidR="009D4609" w:rsidRPr="0073738B">
              <w:rPr>
                <w:rStyle w:val="Lienhypertexte"/>
                <w:noProof/>
              </w:rPr>
              <w:t>Etude du démarrage d’un palier sans défauts d’usinage</w:t>
            </w:r>
            <w:r w:rsidR="009D4609">
              <w:rPr>
                <w:noProof/>
                <w:webHidden/>
              </w:rPr>
              <w:tab/>
            </w:r>
            <w:r w:rsidR="009D4609">
              <w:rPr>
                <w:noProof/>
                <w:webHidden/>
              </w:rPr>
              <w:fldChar w:fldCharType="begin"/>
            </w:r>
            <w:r w:rsidR="009D4609">
              <w:rPr>
                <w:noProof/>
                <w:webHidden/>
              </w:rPr>
              <w:instrText xml:space="preserve"> PAGEREF _Toc531267424 \h </w:instrText>
            </w:r>
            <w:r w:rsidR="009D4609">
              <w:rPr>
                <w:noProof/>
                <w:webHidden/>
              </w:rPr>
            </w:r>
            <w:r w:rsidR="009D4609">
              <w:rPr>
                <w:noProof/>
                <w:webHidden/>
              </w:rPr>
              <w:fldChar w:fldCharType="separate"/>
            </w:r>
            <w:r w:rsidR="009D4609">
              <w:rPr>
                <w:noProof/>
                <w:webHidden/>
              </w:rPr>
              <w:t>81</w:t>
            </w:r>
            <w:r w:rsidR="009D4609">
              <w:rPr>
                <w:noProof/>
                <w:webHidden/>
              </w:rPr>
              <w:fldChar w:fldCharType="end"/>
            </w:r>
          </w:hyperlink>
        </w:p>
        <w:p w14:paraId="5B3AC9A0" w14:textId="2D2B7D19"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25" w:history="1">
            <w:r w:rsidR="009D4609" w:rsidRPr="0073738B">
              <w:rPr>
                <w:rStyle w:val="Lienhypertexte"/>
                <w:noProof/>
              </w:rPr>
              <w:t>7.2</w:t>
            </w:r>
            <w:r w:rsidR="009D4609">
              <w:rPr>
                <w:rFonts w:asciiTheme="minorHAnsi" w:eastAsiaTheme="minorEastAsia" w:hAnsiTheme="minorHAnsi"/>
                <w:noProof/>
                <w:sz w:val="22"/>
                <w:lang w:val="en-US"/>
              </w:rPr>
              <w:tab/>
            </w:r>
            <w:r w:rsidR="009D4609" w:rsidRPr="0073738B">
              <w:rPr>
                <w:rStyle w:val="Lienhypertexte"/>
                <w:noProof/>
              </w:rPr>
              <w:t>Etude du démarrage d’un palier à feuilles avec défauts d’usinage sur les hauteurs des plissés</w:t>
            </w:r>
            <w:r w:rsidR="009D4609">
              <w:rPr>
                <w:noProof/>
                <w:webHidden/>
              </w:rPr>
              <w:tab/>
            </w:r>
            <w:r w:rsidR="009D4609">
              <w:rPr>
                <w:noProof/>
                <w:webHidden/>
              </w:rPr>
              <w:fldChar w:fldCharType="begin"/>
            </w:r>
            <w:r w:rsidR="009D4609">
              <w:rPr>
                <w:noProof/>
                <w:webHidden/>
              </w:rPr>
              <w:instrText xml:space="preserve"> PAGEREF _Toc531267425 \h </w:instrText>
            </w:r>
            <w:r w:rsidR="009D4609">
              <w:rPr>
                <w:noProof/>
                <w:webHidden/>
              </w:rPr>
            </w:r>
            <w:r w:rsidR="009D4609">
              <w:rPr>
                <w:noProof/>
                <w:webHidden/>
              </w:rPr>
              <w:fldChar w:fldCharType="separate"/>
            </w:r>
            <w:r w:rsidR="009D4609">
              <w:rPr>
                <w:noProof/>
                <w:webHidden/>
              </w:rPr>
              <w:t>90</w:t>
            </w:r>
            <w:r w:rsidR="009D4609">
              <w:rPr>
                <w:noProof/>
                <w:webHidden/>
              </w:rPr>
              <w:fldChar w:fldCharType="end"/>
            </w:r>
          </w:hyperlink>
        </w:p>
        <w:p w14:paraId="7955EBD8" w14:textId="41B304A4"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26" w:history="1">
            <w:r w:rsidR="009D4609" w:rsidRPr="0073738B">
              <w:rPr>
                <w:rStyle w:val="Lienhypertexte"/>
                <w:noProof/>
              </w:rPr>
              <w:t>7.3</w:t>
            </w:r>
            <w:r w:rsidR="009D4609">
              <w:rPr>
                <w:rFonts w:asciiTheme="minorHAnsi" w:eastAsiaTheme="minorEastAsia" w:hAnsiTheme="minorHAnsi"/>
                <w:noProof/>
                <w:sz w:val="22"/>
                <w:lang w:val="en-US"/>
              </w:rPr>
              <w:tab/>
            </w:r>
            <w:r w:rsidR="009D4609" w:rsidRPr="0073738B">
              <w:rPr>
                <w:rStyle w:val="Lienhypertexte"/>
                <w:noProof/>
              </w:rPr>
              <w:t>Etude du fonctionnement à des vitesses et charges statiques élevées</w:t>
            </w:r>
            <w:r w:rsidR="009D4609">
              <w:rPr>
                <w:noProof/>
                <w:webHidden/>
              </w:rPr>
              <w:tab/>
            </w:r>
            <w:r w:rsidR="009D4609">
              <w:rPr>
                <w:noProof/>
                <w:webHidden/>
              </w:rPr>
              <w:fldChar w:fldCharType="begin"/>
            </w:r>
            <w:r w:rsidR="009D4609">
              <w:rPr>
                <w:noProof/>
                <w:webHidden/>
              </w:rPr>
              <w:instrText xml:space="preserve"> PAGEREF _Toc531267426 \h </w:instrText>
            </w:r>
            <w:r w:rsidR="009D4609">
              <w:rPr>
                <w:noProof/>
                <w:webHidden/>
              </w:rPr>
            </w:r>
            <w:r w:rsidR="009D4609">
              <w:rPr>
                <w:noProof/>
                <w:webHidden/>
              </w:rPr>
              <w:fldChar w:fldCharType="separate"/>
            </w:r>
            <w:r w:rsidR="009D4609">
              <w:rPr>
                <w:noProof/>
                <w:webHidden/>
              </w:rPr>
              <w:t>93</w:t>
            </w:r>
            <w:r w:rsidR="009D4609">
              <w:rPr>
                <w:noProof/>
                <w:webHidden/>
              </w:rPr>
              <w:fldChar w:fldCharType="end"/>
            </w:r>
          </w:hyperlink>
        </w:p>
        <w:p w14:paraId="7045ACCF" w14:textId="6ED7A8DA"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27" w:history="1">
            <w:r w:rsidR="009D4609" w:rsidRPr="0073738B">
              <w:rPr>
                <w:rStyle w:val="Lienhypertexte"/>
                <w:noProof/>
              </w:rPr>
              <w:t>8</w:t>
            </w:r>
            <w:r w:rsidR="009D4609">
              <w:rPr>
                <w:rFonts w:asciiTheme="minorHAnsi" w:eastAsiaTheme="minorEastAsia" w:hAnsiTheme="minorHAnsi"/>
                <w:noProof/>
                <w:sz w:val="22"/>
                <w:lang w:val="en-US"/>
              </w:rPr>
              <w:tab/>
            </w:r>
            <w:r w:rsidR="009D4609" w:rsidRPr="0073738B">
              <w:rPr>
                <w:rStyle w:val="Lienhypertexte"/>
                <w:noProof/>
              </w:rPr>
              <w:t>Conclusion</w:t>
            </w:r>
            <w:r w:rsidR="009D4609">
              <w:rPr>
                <w:noProof/>
                <w:webHidden/>
              </w:rPr>
              <w:tab/>
            </w:r>
            <w:r w:rsidR="009D4609">
              <w:rPr>
                <w:noProof/>
                <w:webHidden/>
              </w:rPr>
              <w:fldChar w:fldCharType="begin"/>
            </w:r>
            <w:r w:rsidR="009D4609">
              <w:rPr>
                <w:noProof/>
                <w:webHidden/>
              </w:rPr>
              <w:instrText xml:space="preserve"> PAGEREF _Toc531267427 \h </w:instrText>
            </w:r>
            <w:r w:rsidR="009D4609">
              <w:rPr>
                <w:noProof/>
                <w:webHidden/>
              </w:rPr>
            </w:r>
            <w:r w:rsidR="009D4609">
              <w:rPr>
                <w:noProof/>
                <w:webHidden/>
              </w:rPr>
              <w:fldChar w:fldCharType="separate"/>
            </w:r>
            <w:r w:rsidR="009D4609">
              <w:rPr>
                <w:noProof/>
                <w:webHidden/>
              </w:rPr>
              <w:t>99</w:t>
            </w:r>
            <w:r w:rsidR="009D4609">
              <w:rPr>
                <w:noProof/>
                <w:webHidden/>
              </w:rPr>
              <w:fldChar w:fldCharType="end"/>
            </w:r>
          </w:hyperlink>
        </w:p>
        <w:p w14:paraId="3C037E68" w14:textId="0FC48860" w:rsidR="009D4609" w:rsidRDefault="00F865FC">
          <w:pPr>
            <w:pStyle w:val="TM1"/>
            <w:tabs>
              <w:tab w:val="right" w:leader="dot" w:pos="9062"/>
            </w:tabs>
            <w:rPr>
              <w:rFonts w:asciiTheme="minorHAnsi" w:eastAsiaTheme="minorEastAsia" w:hAnsiTheme="minorHAnsi"/>
              <w:noProof/>
              <w:sz w:val="22"/>
              <w:lang w:val="en-US"/>
            </w:rPr>
          </w:pPr>
          <w:hyperlink w:anchor="_Toc531267428" w:history="1">
            <w:r w:rsidR="009D4609" w:rsidRPr="0073738B">
              <w:rPr>
                <w:rStyle w:val="Lienhypertexte"/>
                <w:noProof/>
              </w:rPr>
              <w:t>Chapitre IV</w:t>
            </w:r>
            <w:r w:rsidR="009D4609">
              <w:rPr>
                <w:noProof/>
                <w:webHidden/>
              </w:rPr>
              <w:tab/>
            </w:r>
            <w:r w:rsidR="009D4609">
              <w:rPr>
                <w:noProof/>
                <w:webHidden/>
              </w:rPr>
              <w:fldChar w:fldCharType="begin"/>
            </w:r>
            <w:r w:rsidR="009D4609">
              <w:rPr>
                <w:noProof/>
                <w:webHidden/>
              </w:rPr>
              <w:instrText xml:space="preserve"> PAGEREF _Toc531267428 \h </w:instrText>
            </w:r>
            <w:r w:rsidR="009D4609">
              <w:rPr>
                <w:noProof/>
                <w:webHidden/>
              </w:rPr>
            </w:r>
            <w:r w:rsidR="009D4609">
              <w:rPr>
                <w:noProof/>
                <w:webHidden/>
              </w:rPr>
              <w:fldChar w:fldCharType="separate"/>
            </w:r>
            <w:r w:rsidR="009D4609">
              <w:rPr>
                <w:noProof/>
                <w:webHidden/>
              </w:rPr>
              <w:t>101</w:t>
            </w:r>
            <w:r w:rsidR="009D4609">
              <w:rPr>
                <w:noProof/>
                <w:webHidden/>
              </w:rPr>
              <w:fldChar w:fldCharType="end"/>
            </w:r>
          </w:hyperlink>
        </w:p>
        <w:p w14:paraId="6D152356" w14:textId="7834346D" w:rsidR="009D4609" w:rsidRDefault="00F865FC">
          <w:pPr>
            <w:pStyle w:val="TM1"/>
            <w:tabs>
              <w:tab w:val="right" w:leader="dot" w:pos="9062"/>
            </w:tabs>
            <w:rPr>
              <w:rFonts w:asciiTheme="minorHAnsi" w:eastAsiaTheme="minorEastAsia" w:hAnsiTheme="minorHAnsi"/>
              <w:noProof/>
              <w:sz w:val="22"/>
              <w:lang w:val="en-US"/>
            </w:rPr>
          </w:pPr>
          <w:hyperlink w:anchor="_Toc531267429" w:history="1">
            <w:r w:rsidR="009D4609" w:rsidRPr="0073738B">
              <w:rPr>
                <w:rStyle w:val="Lienhypertexte"/>
                <w:noProof/>
              </w:rPr>
              <w:t>Analyse dynamique non-linéaire du palier à feuilles</w:t>
            </w:r>
            <w:r w:rsidR="009D4609">
              <w:rPr>
                <w:noProof/>
                <w:webHidden/>
              </w:rPr>
              <w:tab/>
            </w:r>
            <w:r w:rsidR="009D4609">
              <w:rPr>
                <w:noProof/>
                <w:webHidden/>
              </w:rPr>
              <w:fldChar w:fldCharType="begin"/>
            </w:r>
            <w:r w:rsidR="009D4609">
              <w:rPr>
                <w:noProof/>
                <w:webHidden/>
              </w:rPr>
              <w:instrText xml:space="preserve"> PAGEREF _Toc531267429 \h </w:instrText>
            </w:r>
            <w:r w:rsidR="009D4609">
              <w:rPr>
                <w:noProof/>
                <w:webHidden/>
              </w:rPr>
            </w:r>
            <w:r w:rsidR="009D4609">
              <w:rPr>
                <w:noProof/>
                <w:webHidden/>
              </w:rPr>
              <w:fldChar w:fldCharType="separate"/>
            </w:r>
            <w:r w:rsidR="009D4609">
              <w:rPr>
                <w:noProof/>
                <w:webHidden/>
              </w:rPr>
              <w:t>101</w:t>
            </w:r>
            <w:r w:rsidR="009D4609">
              <w:rPr>
                <w:noProof/>
                <w:webHidden/>
              </w:rPr>
              <w:fldChar w:fldCharType="end"/>
            </w:r>
          </w:hyperlink>
        </w:p>
        <w:p w14:paraId="5EF985FD" w14:textId="7F9D821C"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30" w:history="1">
            <w:r w:rsidR="009D4609" w:rsidRPr="0073738B">
              <w:rPr>
                <w:rStyle w:val="Lienhypertexte"/>
                <w:noProof/>
              </w:rPr>
              <w:t>1.</w:t>
            </w:r>
            <w:r w:rsidR="009D4609">
              <w:rPr>
                <w:rFonts w:asciiTheme="minorHAnsi" w:eastAsiaTheme="minorEastAsia" w:hAnsiTheme="minorHAnsi"/>
                <w:noProof/>
                <w:sz w:val="22"/>
                <w:lang w:val="en-US"/>
              </w:rPr>
              <w:tab/>
            </w:r>
            <w:r w:rsidR="009D4609" w:rsidRPr="0073738B">
              <w:rPr>
                <w:rStyle w:val="Lienhypertexte"/>
                <w:noProof/>
              </w:rPr>
              <w:t>L’équation de Reynolds instationnaire</w:t>
            </w:r>
            <w:r w:rsidR="009D4609">
              <w:rPr>
                <w:noProof/>
                <w:webHidden/>
              </w:rPr>
              <w:tab/>
            </w:r>
            <w:r w:rsidR="009D4609">
              <w:rPr>
                <w:noProof/>
                <w:webHidden/>
              </w:rPr>
              <w:fldChar w:fldCharType="begin"/>
            </w:r>
            <w:r w:rsidR="009D4609">
              <w:rPr>
                <w:noProof/>
                <w:webHidden/>
              </w:rPr>
              <w:instrText xml:space="preserve"> PAGEREF _Toc531267430 \h </w:instrText>
            </w:r>
            <w:r w:rsidR="009D4609">
              <w:rPr>
                <w:noProof/>
                <w:webHidden/>
              </w:rPr>
            </w:r>
            <w:r w:rsidR="009D4609">
              <w:rPr>
                <w:noProof/>
                <w:webHidden/>
              </w:rPr>
              <w:fldChar w:fldCharType="separate"/>
            </w:r>
            <w:r w:rsidR="009D4609">
              <w:rPr>
                <w:noProof/>
                <w:webHidden/>
              </w:rPr>
              <w:t>101</w:t>
            </w:r>
            <w:r w:rsidR="009D4609">
              <w:rPr>
                <w:noProof/>
                <w:webHidden/>
              </w:rPr>
              <w:fldChar w:fldCharType="end"/>
            </w:r>
          </w:hyperlink>
        </w:p>
        <w:p w14:paraId="25961C8B" w14:textId="18FE0551"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31" w:history="1">
            <w:r w:rsidR="009D4609" w:rsidRPr="0073738B">
              <w:rPr>
                <w:rStyle w:val="Lienhypertexte"/>
                <w:noProof/>
              </w:rPr>
              <w:t>2.</w:t>
            </w:r>
            <w:r w:rsidR="009D4609">
              <w:rPr>
                <w:rFonts w:asciiTheme="minorHAnsi" w:eastAsiaTheme="minorEastAsia" w:hAnsiTheme="minorHAnsi"/>
                <w:noProof/>
                <w:sz w:val="22"/>
                <w:lang w:val="en-US"/>
              </w:rPr>
              <w:tab/>
            </w:r>
            <w:r w:rsidR="009D4609" w:rsidRPr="0073738B">
              <w:rPr>
                <w:rStyle w:val="Lienhypertexte"/>
                <w:noProof/>
              </w:rPr>
              <w:t>Le modèle dynamique de la structure compliante</w:t>
            </w:r>
            <w:r w:rsidR="009D4609">
              <w:rPr>
                <w:noProof/>
                <w:webHidden/>
              </w:rPr>
              <w:tab/>
            </w:r>
            <w:r w:rsidR="009D4609">
              <w:rPr>
                <w:noProof/>
                <w:webHidden/>
              </w:rPr>
              <w:fldChar w:fldCharType="begin"/>
            </w:r>
            <w:r w:rsidR="009D4609">
              <w:rPr>
                <w:noProof/>
                <w:webHidden/>
              </w:rPr>
              <w:instrText xml:space="preserve"> PAGEREF _Toc531267431 \h </w:instrText>
            </w:r>
            <w:r w:rsidR="009D4609">
              <w:rPr>
                <w:noProof/>
                <w:webHidden/>
              </w:rPr>
            </w:r>
            <w:r w:rsidR="009D4609">
              <w:rPr>
                <w:noProof/>
                <w:webHidden/>
              </w:rPr>
              <w:fldChar w:fldCharType="separate"/>
            </w:r>
            <w:r w:rsidR="009D4609">
              <w:rPr>
                <w:noProof/>
                <w:webHidden/>
              </w:rPr>
              <w:t>102</w:t>
            </w:r>
            <w:r w:rsidR="009D4609">
              <w:rPr>
                <w:noProof/>
                <w:webHidden/>
              </w:rPr>
              <w:fldChar w:fldCharType="end"/>
            </w:r>
          </w:hyperlink>
        </w:p>
        <w:p w14:paraId="0AD1CDFA" w14:textId="520E1FAD"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32" w:history="1">
            <w:r w:rsidR="009D4609" w:rsidRPr="0073738B">
              <w:rPr>
                <w:rStyle w:val="Lienhypertexte"/>
                <w:noProof/>
              </w:rPr>
              <w:t>3.</w:t>
            </w:r>
            <w:r w:rsidR="009D4609">
              <w:rPr>
                <w:rFonts w:asciiTheme="minorHAnsi" w:eastAsiaTheme="minorEastAsia" w:hAnsiTheme="minorHAnsi"/>
                <w:noProof/>
                <w:sz w:val="22"/>
                <w:lang w:val="en-US"/>
              </w:rPr>
              <w:tab/>
            </w:r>
            <w:r w:rsidR="009D4609" w:rsidRPr="0073738B">
              <w:rPr>
                <w:rStyle w:val="Lienhypertexte"/>
                <w:noProof/>
              </w:rPr>
              <w:t>Résultats</w:t>
            </w:r>
            <w:r w:rsidR="009D4609">
              <w:rPr>
                <w:noProof/>
                <w:webHidden/>
              </w:rPr>
              <w:tab/>
            </w:r>
            <w:r w:rsidR="009D4609">
              <w:rPr>
                <w:noProof/>
                <w:webHidden/>
              </w:rPr>
              <w:fldChar w:fldCharType="begin"/>
            </w:r>
            <w:r w:rsidR="009D4609">
              <w:rPr>
                <w:noProof/>
                <w:webHidden/>
              </w:rPr>
              <w:instrText xml:space="preserve"> PAGEREF _Toc531267432 \h </w:instrText>
            </w:r>
            <w:r w:rsidR="009D4609">
              <w:rPr>
                <w:noProof/>
                <w:webHidden/>
              </w:rPr>
            </w:r>
            <w:r w:rsidR="009D4609">
              <w:rPr>
                <w:noProof/>
                <w:webHidden/>
              </w:rPr>
              <w:fldChar w:fldCharType="separate"/>
            </w:r>
            <w:r w:rsidR="009D4609">
              <w:rPr>
                <w:noProof/>
                <w:webHidden/>
              </w:rPr>
              <w:t>104</w:t>
            </w:r>
            <w:r w:rsidR="009D4609">
              <w:rPr>
                <w:noProof/>
                <w:webHidden/>
              </w:rPr>
              <w:fldChar w:fldCharType="end"/>
            </w:r>
          </w:hyperlink>
        </w:p>
        <w:p w14:paraId="2DD79C41" w14:textId="4E316383"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33" w:history="1">
            <w:r w:rsidR="009D4609" w:rsidRPr="0073738B">
              <w:rPr>
                <w:rStyle w:val="Lienhypertexte"/>
                <w:noProof/>
              </w:rPr>
              <w:t>3.1.</w:t>
            </w:r>
            <w:r w:rsidR="009D4609">
              <w:rPr>
                <w:rFonts w:asciiTheme="minorHAnsi" w:eastAsiaTheme="minorEastAsia" w:hAnsiTheme="minorHAnsi"/>
                <w:noProof/>
                <w:sz w:val="22"/>
                <w:lang w:val="en-US"/>
              </w:rPr>
              <w:tab/>
            </w:r>
            <w:r w:rsidR="009D4609" w:rsidRPr="0073738B">
              <w:rPr>
                <w:rStyle w:val="Lienhypertexte"/>
                <w:noProof/>
              </w:rPr>
              <w:t>Intégration temporelle</w:t>
            </w:r>
            <w:r w:rsidR="009D4609">
              <w:rPr>
                <w:noProof/>
                <w:webHidden/>
              </w:rPr>
              <w:tab/>
            </w:r>
            <w:r w:rsidR="009D4609">
              <w:rPr>
                <w:noProof/>
                <w:webHidden/>
              </w:rPr>
              <w:fldChar w:fldCharType="begin"/>
            </w:r>
            <w:r w:rsidR="009D4609">
              <w:rPr>
                <w:noProof/>
                <w:webHidden/>
              </w:rPr>
              <w:instrText xml:space="preserve"> PAGEREF _Toc531267433 \h </w:instrText>
            </w:r>
            <w:r w:rsidR="009D4609">
              <w:rPr>
                <w:noProof/>
                <w:webHidden/>
              </w:rPr>
            </w:r>
            <w:r w:rsidR="009D4609">
              <w:rPr>
                <w:noProof/>
                <w:webHidden/>
              </w:rPr>
              <w:fldChar w:fldCharType="separate"/>
            </w:r>
            <w:r w:rsidR="009D4609">
              <w:rPr>
                <w:noProof/>
                <w:webHidden/>
              </w:rPr>
              <w:t>104</w:t>
            </w:r>
            <w:r w:rsidR="009D4609">
              <w:rPr>
                <w:noProof/>
                <w:webHidden/>
              </w:rPr>
              <w:fldChar w:fldCharType="end"/>
            </w:r>
          </w:hyperlink>
        </w:p>
        <w:p w14:paraId="43923870" w14:textId="12C9F6B3"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34" w:history="1">
            <w:r w:rsidR="009D4609" w:rsidRPr="0073738B">
              <w:rPr>
                <w:rStyle w:val="Lienhypertexte"/>
                <w:noProof/>
              </w:rPr>
              <w:t>3.2.</w:t>
            </w:r>
            <w:r w:rsidR="009D4609">
              <w:rPr>
                <w:rFonts w:asciiTheme="minorHAnsi" w:eastAsiaTheme="minorEastAsia" w:hAnsiTheme="minorHAnsi"/>
                <w:noProof/>
                <w:sz w:val="22"/>
                <w:lang w:val="en-US"/>
              </w:rPr>
              <w:tab/>
            </w:r>
            <w:r w:rsidR="009D4609" w:rsidRPr="0073738B">
              <w:rPr>
                <w:rStyle w:val="Lienhypertexte"/>
                <w:noProof/>
              </w:rPr>
              <w:t>Analyse du rotor rigide à deux degrés de liberté</w:t>
            </w:r>
            <w:r w:rsidR="009D4609">
              <w:rPr>
                <w:noProof/>
                <w:webHidden/>
              </w:rPr>
              <w:tab/>
            </w:r>
            <w:r w:rsidR="009D4609">
              <w:rPr>
                <w:noProof/>
                <w:webHidden/>
              </w:rPr>
              <w:fldChar w:fldCharType="begin"/>
            </w:r>
            <w:r w:rsidR="009D4609">
              <w:rPr>
                <w:noProof/>
                <w:webHidden/>
              </w:rPr>
              <w:instrText xml:space="preserve"> PAGEREF _Toc531267434 \h </w:instrText>
            </w:r>
            <w:r w:rsidR="009D4609">
              <w:rPr>
                <w:noProof/>
                <w:webHidden/>
              </w:rPr>
            </w:r>
            <w:r w:rsidR="009D4609">
              <w:rPr>
                <w:noProof/>
                <w:webHidden/>
              </w:rPr>
              <w:fldChar w:fldCharType="separate"/>
            </w:r>
            <w:r w:rsidR="009D4609">
              <w:rPr>
                <w:noProof/>
                <w:webHidden/>
              </w:rPr>
              <w:t>106</w:t>
            </w:r>
            <w:r w:rsidR="009D4609">
              <w:rPr>
                <w:noProof/>
                <w:webHidden/>
              </w:rPr>
              <w:fldChar w:fldCharType="end"/>
            </w:r>
          </w:hyperlink>
        </w:p>
        <w:p w14:paraId="5B8BFDD2" w14:textId="17E441A4" w:rsidR="009D4609" w:rsidRDefault="00F865FC">
          <w:pPr>
            <w:pStyle w:val="TM3"/>
            <w:tabs>
              <w:tab w:val="left" w:pos="1100"/>
              <w:tab w:val="right" w:leader="dot" w:pos="9062"/>
            </w:tabs>
            <w:rPr>
              <w:rFonts w:asciiTheme="minorHAnsi" w:eastAsiaTheme="minorEastAsia" w:hAnsiTheme="minorHAnsi"/>
              <w:noProof/>
              <w:sz w:val="22"/>
              <w:lang w:val="en-US"/>
            </w:rPr>
          </w:pPr>
          <w:hyperlink w:anchor="_Toc531267435" w:history="1">
            <w:r w:rsidR="009D4609" w:rsidRPr="0073738B">
              <w:rPr>
                <w:rStyle w:val="Lienhypertexte"/>
                <w:noProof/>
              </w:rPr>
              <w:t>3.3.</w:t>
            </w:r>
            <w:r w:rsidR="009D4609">
              <w:rPr>
                <w:rFonts w:asciiTheme="minorHAnsi" w:eastAsiaTheme="minorEastAsia" w:hAnsiTheme="minorHAnsi"/>
                <w:noProof/>
                <w:sz w:val="22"/>
                <w:lang w:val="en-US"/>
              </w:rPr>
              <w:tab/>
            </w:r>
            <w:r w:rsidR="009D4609" w:rsidRPr="0073738B">
              <w:rPr>
                <w:rStyle w:val="Lienhypertexte"/>
                <w:noProof/>
              </w:rPr>
              <w:t>Analyse du rotor rigide à quatre degrés de liberté</w:t>
            </w:r>
            <w:r w:rsidR="009D4609">
              <w:rPr>
                <w:noProof/>
                <w:webHidden/>
              </w:rPr>
              <w:tab/>
            </w:r>
            <w:r w:rsidR="009D4609">
              <w:rPr>
                <w:noProof/>
                <w:webHidden/>
              </w:rPr>
              <w:fldChar w:fldCharType="begin"/>
            </w:r>
            <w:r w:rsidR="009D4609">
              <w:rPr>
                <w:noProof/>
                <w:webHidden/>
              </w:rPr>
              <w:instrText xml:space="preserve"> PAGEREF _Toc531267435 \h </w:instrText>
            </w:r>
            <w:r w:rsidR="009D4609">
              <w:rPr>
                <w:noProof/>
                <w:webHidden/>
              </w:rPr>
            </w:r>
            <w:r w:rsidR="009D4609">
              <w:rPr>
                <w:noProof/>
                <w:webHidden/>
              </w:rPr>
              <w:fldChar w:fldCharType="separate"/>
            </w:r>
            <w:r w:rsidR="009D4609">
              <w:rPr>
                <w:noProof/>
                <w:webHidden/>
              </w:rPr>
              <w:t>114</w:t>
            </w:r>
            <w:r w:rsidR="009D4609">
              <w:rPr>
                <w:noProof/>
                <w:webHidden/>
              </w:rPr>
              <w:fldChar w:fldCharType="end"/>
            </w:r>
          </w:hyperlink>
        </w:p>
        <w:p w14:paraId="24955907" w14:textId="274CE30F" w:rsidR="009D4609" w:rsidRDefault="00F865FC">
          <w:pPr>
            <w:pStyle w:val="TM2"/>
            <w:tabs>
              <w:tab w:val="left" w:pos="660"/>
              <w:tab w:val="right" w:leader="dot" w:pos="9062"/>
            </w:tabs>
            <w:rPr>
              <w:rFonts w:asciiTheme="minorHAnsi" w:eastAsiaTheme="minorEastAsia" w:hAnsiTheme="minorHAnsi"/>
              <w:noProof/>
              <w:sz w:val="22"/>
              <w:lang w:val="en-US"/>
            </w:rPr>
          </w:pPr>
          <w:hyperlink w:anchor="_Toc531267436" w:history="1">
            <w:r w:rsidR="009D4609" w:rsidRPr="0073738B">
              <w:rPr>
                <w:rStyle w:val="Lienhypertexte"/>
                <w:noProof/>
              </w:rPr>
              <w:t>4.</w:t>
            </w:r>
            <w:r w:rsidR="009D4609">
              <w:rPr>
                <w:rFonts w:asciiTheme="minorHAnsi" w:eastAsiaTheme="minorEastAsia" w:hAnsiTheme="minorHAnsi"/>
                <w:noProof/>
                <w:sz w:val="22"/>
                <w:lang w:val="en-US"/>
              </w:rPr>
              <w:tab/>
            </w:r>
            <w:r w:rsidR="009D4609" w:rsidRPr="0073738B">
              <w:rPr>
                <w:rStyle w:val="Lienhypertexte"/>
                <w:noProof/>
              </w:rPr>
              <w:t>Conclusion</w:t>
            </w:r>
            <w:r w:rsidR="009D4609">
              <w:rPr>
                <w:noProof/>
                <w:webHidden/>
              </w:rPr>
              <w:tab/>
            </w:r>
            <w:r w:rsidR="009D4609">
              <w:rPr>
                <w:noProof/>
                <w:webHidden/>
              </w:rPr>
              <w:fldChar w:fldCharType="begin"/>
            </w:r>
            <w:r w:rsidR="009D4609">
              <w:rPr>
                <w:noProof/>
                <w:webHidden/>
              </w:rPr>
              <w:instrText xml:space="preserve"> PAGEREF _Toc531267436 \h </w:instrText>
            </w:r>
            <w:r w:rsidR="009D4609">
              <w:rPr>
                <w:noProof/>
                <w:webHidden/>
              </w:rPr>
            </w:r>
            <w:r w:rsidR="009D4609">
              <w:rPr>
                <w:noProof/>
                <w:webHidden/>
              </w:rPr>
              <w:fldChar w:fldCharType="separate"/>
            </w:r>
            <w:r w:rsidR="009D4609">
              <w:rPr>
                <w:noProof/>
                <w:webHidden/>
              </w:rPr>
              <w:t>119</w:t>
            </w:r>
            <w:r w:rsidR="009D4609">
              <w:rPr>
                <w:noProof/>
                <w:webHidden/>
              </w:rPr>
              <w:fldChar w:fldCharType="end"/>
            </w:r>
          </w:hyperlink>
        </w:p>
        <w:p w14:paraId="10851F10" w14:textId="622C093F" w:rsidR="009D4609" w:rsidRDefault="00F865FC">
          <w:pPr>
            <w:pStyle w:val="TM1"/>
            <w:tabs>
              <w:tab w:val="right" w:leader="dot" w:pos="9062"/>
            </w:tabs>
            <w:rPr>
              <w:rFonts w:asciiTheme="minorHAnsi" w:eastAsiaTheme="minorEastAsia" w:hAnsiTheme="minorHAnsi"/>
              <w:noProof/>
              <w:sz w:val="22"/>
              <w:lang w:val="en-US"/>
            </w:rPr>
          </w:pPr>
          <w:hyperlink w:anchor="_Toc531267437" w:history="1">
            <w:r w:rsidR="009D4609" w:rsidRPr="0073738B">
              <w:rPr>
                <w:rStyle w:val="Lienhypertexte"/>
                <w:noProof/>
              </w:rPr>
              <w:t>Conclusion générale et perspectives</w:t>
            </w:r>
            <w:r w:rsidR="009D4609">
              <w:rPr>
                <w:noProof/>
                <w:webHidden/>
              </w:rPr>
              <w:tab/>
            </w:r>
            <w:r w:rsidR="009D4609">
              <w:rPr>
                <w:noProof/>
                <w:webHidden/>
              </w:rPr>
              <w:fldChar w:fldCharType="begin"/>
            </w:r>
            <w:r w:rsidR="009D4609">
              <w:rPr>
                <w:noProof/>
                <w:webHidden/>
              </w:rPr>
              <w:instrText xml:space="preserve"> PAGEREF _Toc531267437 \h </w:instrText>
            </w:r>
            <w:r w:rsidR="009D4609">
              <w:rPr>
                <w:noProof/>
                <w:webHidden/>
              </w:rPr>
            </w:r>
            <w:r w:rsidR="009D4609">
              <w:rPr>
                <w:noProof/>
                <w:webHidden/>
              </w:rPr>
              <w:fldChar w:fldCharType="separate"/>
            </w:r>
            <w:r w:rsidR="009D4609">
              <w:rPr>
                <w:noProof/>
                <w:webHidden/>
              </w:rPr>
              <w:t>121</w:t>
            </w:r>
            <w:r w:rsidR="009D4609">
              <w:rPr>
                <w:noProof/>
                <w:webHidden/>
              </w:rPr>
              <w:fldChar w:fldCharType="end"/>
            </w:r>
          </w:hyperlink>
        </w:p>
        <w:p w14:paraId="5E056128" w14:textId="7B27486E" w:rsidR="009D4609" w:rsidRDefault="00F865FC">
          <w:pPr>
            <w:pStyle w:val="TM1"/>
            <w:tabs>
              <w:tab w:val="right" w:leader="dot" w:pos="9062"/>
            </w:tabs>
            <w:rPr>
              <w:rFonts w:asciiTheme="minorHAnsi" w:eastAsiaTheme="minorEastAsia" w:hAnsiTheme="minorHAnsi"/>
              <w:noProof/>
              <w:sz w:val="22"/>
              <w:lang w:val="en-US"/>
            </w:rPr>
          </w:pPr>
          <w:hyperlink w:anchor="_Toc531267438" w:history="1">
            <w:r w:rsidR="009D4609" w:rsidRPr="0073738B">
              <w:rPr>
                <w:rStyle w:val="Lienhypertexte"/>
                <w:noProof/>
              </w:rPr>
              <w:t>Annexe 1 : Résolution de l’équation de Reynolds compressible isotherme</w:t>
            </w:r>
            <w:r w:rsidR="009D4609">
              <w:rPr>
                <w:noProof/>
                <w:webHidden/>
              </w:rPr>
              <w:tab/>
            </w:r>
            <w:r w:rsidR="009D4609">
              <w:rPr>
                <w:noProof/>
                <w:webHidden/>
              </w:rPr>
              <w:fldChar w:fldCharType="begin"/>
            </w:r>
            <w:r w:rsidR="009D4609">
              <w:rPr>
                <w:noProof/>
                <w:webHidden/>
              </w:rPr>
              <w:instrText xml:space="preserve"> PAGEREF _Toc531267438 \h </w:instrText>
            </w:r>
            <w:r w:rsidR="009D4609">
              <w:rPr>
                <w:noProof/>
                <w:webHidden/>
              </w:rPr>
            </w:r>
            <w:r w:rsidR="009D4609">
              <w:rPr>
                <w:noProof/>
                <w:webHidden/>
              </w:rPr>
              <w:fldChar w:fldCharType="separate"/>
            </w:r>
            <w:r w:rsidR="009D4609">
              <w:rPr>
                <w:noProof/>
                <w:webHidden/>
              </w:rPr>
              <w:t>125</w:t>
            </w:r>
            <w:r w:rsidR="009D4609">
              <w:rPr>
                <w:noProof/>
                <w:webHidden/>
              </w:rPr>
              <w:fldChar w:fldCharType="end"/>
            </w:r>
          </w:hyperlink>
        </w:p>
        <w:p w14:paraId="0F6D2C27" w14:textId="5168D241" w:rsidR="009D4609" w:rsidRDefault="00F865FC">
          <w:pPr>
            <w:pStyle w:val="TM1"/>
            <w:tabs>
              <w:tab w:val="right" w:leader="dot" w:pos="9062"/>
            </w:tabs>
            <w:rPr>
              <w:rFonts w:asciiTheme="minorHAnsi" w:eastAsiaTheme="minorEastAsia" w:hAnsiTheme="minorHAnsi"/>
              <w:noProof/>
              <w:sz w:val="22"/>
              <w:lang w:val="en-US"/>
            </w:rPr>
          </w:pPr>
          <w:hyperlink w:anchor="_Toc531267439" w:history="1">
            <w:r w:rsidR="009D4609" w:rsidRPr="0073738B">
              <w:rPr>
                <w:rStyle w:val="Lienhypertexte"/>
                <w:noProof/>
              </w:rPr>
              <w:t>Annexe 2 : Résolution de l’équation de Reynolds compressible non-isotherme</w:t>
            </w:r>
            <w:r w:rsidR="009D4609">
              <w:rPr>
                <w:noProof/>
                <w:webHidden/>
              </w:rPr>
              <w:tab/>
            </w:r>
            <w:r w:rsidR="009D4609">
              <w:rPr>
                <w:noProof/>
                <w:webHidden/>
              </w:rPr>
              <w:fldChar w:fldCharType="begin"/>
            </w:r>
            <w:r w:rsidR="009D4609">
              <w:rPr>
                <w:noProof/>
                <w:webHidden/>
              </w:rPr>
              <w:instrText xml:space="preserve"> PAGEREF _Toc531267439 \h </w:instrText>
            </w:r>
            <w:r w:rsidR="009D4609">
              <w:rPr>
                <w:noProof/>
                <w:webHidden/>
              </w:rPr>
            </w:r>
            <w:r w:rsidR="009D4609">
              <w:rPr>
                <w:noProof/>
                <w:webHidden/>
              </w:rPr>
              <w:fldChar w:fldCharType="separate"/>
            </w:r>
            <w:r w:rsidR="009D4609">
              <w:rPr>
                <w:noProof/>
                <w:webHidden/>
              </w:rPr>
              <w:t>127</w:t>
            </w:r>
            <w:r w:rsidR="009D4609">
              <w:rPr>
                <w:noProof/>
                <w:webHidden/>
              </w:rPr>
              <w:fldChar w:fldCharType="end"/>
            </w:r>
          </w:hyperlink>
        </w:p>
        <w:p w14:paraId="6A4387DE" w14:textId="754B3BFE" w:rsidR="009D4609" w:rsidRDefault="00F865FC">
          <w:pPr>
            <w:pStyle w:val="TM1"/>
            <w:tabs>
              <w:tab w:val="right" w:leader="dot" w:pos="9062"/>
            </w:tabs>
            <w:rPr>
              <w:rFonts w:asciiTheme="minorHAnsi" w:eastAsiaTheme="minorEastAsia" w:hAnsiTheme="minorHAnsi"/>
              <w:noProof/>
              <w:sz w:val="22"/>
              <w:lang w:val="en-US"/>
            </w:rPr>
          </w:pPr>
          <w:hyperlink w:anchor="_Toc531267440" w:history="1">
            <w:r w:rsidR="009D4609" w:rsidRPr="0073738B">
              <w:rPr>
                <w:rStyle w:val="Lienhypertexte"/>
                <w:noProof/>
              </w:rPr>
              <w:t>Annexe 3 : Courbes de démarrage pour un palier de 10 microns de jeu (avec et sans défauts d’usinage).</w:t>
            </w:r>
            <w:r w:rsidR="009D4609">
              <w:rPr>
                <w:noProof/>
                <w:webHidden/>
              </w:rPr>
              <w:tab/>
            </w:r>
            <w:r w:rsidR="009D4609">
              <w:rPr>
                <w:noProof/>
                <w:webHidden/>
              </w:rPr>
              <w:fldChar w:fldCharType="begin"/>
            </w:r>
            <w:r w:rsidR="009D4609">
              <w:rPr>
                <w:noProof/>
                <w:webHidden/>
              </w:rPr>
              <w:instrText xml:space="preserve"> PAGEREF _Toc531267440 \h </w:instrText>
            </w:r>
            <w:r w:rsidR="009D4609">
              <w:rPr>
                <w:noProof/>
                <w:webHidden/>
              </w:rPr>
            </w:r>
            <w:r w:rsidR="009D4609">
              <w:rPr>
                <w:noProof/>
                <w:webHidden/>
              </w:rPr>
              <w:fldChar w:fldCharType="separate"/>
            </w:r>
            <w:r w:rsidR="009D4609">
              <w:rPr>
                <w:noProof/>
                <w:webHidden/>
              </w:rPr>
              <w:t>129</w:t>
            </w:r>
            <w:r w:rsidR="009D4609">
              <w:rPr>
                <w:noProof/>
                <w:webHidden/>
              </w:rPr>
              <w:fldChar w:fldCharType="end"/>
            </w:r>
          </w:hyperlink>
        </w:p>
        <w:p w14:paraId="3BC0363A" w14:textId="2B90BBDC" w:rsidR="009D4609" w:rsidRDefault="00F865FC">
          <w:pPr>
            <w:pStyle w:val="TM1"/>
            <w:tabs>
              <w:tab w:val="right" w:leader="dot" w:pos="9062"/>
            </w:tabs>
            <w:rPr>
              <w:rFonts w:asciiTheme="minorHAnsi" w:eastAsiaTheme="minorEastAsia" w:hAnsiTheme="minorHAnsi"/>
              <w:noProof/>
              <w:sz w:val="22"/>
              <w:lang w:val="en-US"/>
            </w:rPr>
          </w:pPr>
          <w:hyperlink w:anchor="_Toc531267441" w:history="1">
            <w:r w:rsidR="009D4609" w:rsidRPr="0073738B">
              <w:rPr>
                <w:rStyle w:val="Lienhypertexte"/>
                <w:noProof/>
                <w:lang w:val="en-US"/>
              </w:rPr>
              <w:t>Bibliographie</w:t>
            </w:r>
            <w:r w:rsidR="009D4609">
              <w:rPr>
                <w:noProof/>
                <w:webHidden/>
              </w:rPr>
              <w:tab/>
            </w:r>
            <w:r w:rsidR="009D4609">
              <w:rPr>
                <w:noProof/>
                <w:webHidden/>
              </w:rPr>
              <w:fldChar w:fldCharType="begin"/>
            </w:r>
            <w:r w:rsidR="009D4609">
              <w:rPr>
                <w:noProof/>
                <w:webHidden/>
              </w:rPr>
              <w:instrText xml:space="preserve"> PAGEREF _Toc531267441 \h </w:instrText>
            </w:r>
            <w:r w:rsidR="009D4609">
              <w:rPr>
                <w:noProof/>
                <w:webHidden/>
              </w:rPr>
            </w:r>
            <w:r w:rsidR="009D4609">
              <w:rPr>
                <w:noProof/>
                <w:webHidden/>
              </w:rPr>
              <w:fldChar w:fldCharType="separate"/>
            </w:r>
            <w:r w:rsidR="009D4609">
              <w:rPr>
                <w:noProof/>
                <w:webHidden/>
              </w:rPr>
              <w:t>131</w:t>
            </w:r>
            <w:r w:rsidR="009D4609">
              <w:rPr>
                <w:noProof/>
                <w:webHidden/>
              </w:rPr>
              <w:fldChar w:fldCharType="end"/>
            </w:r>
          </w:hyperlink>
        </w:p>
        <w:p w14:paraId="57ED1C18" w14:textId="45DBDC85" w:rsidR="009D4609" w:rsidRDefault="00F865FC">
          <w:pPr>
            <w:pStyle w:val="TM1"/>
            <w:tabs>
              <w:tab w:val="right" w:leader="dot" w:pos="9062"/>
            </w:tabs>
            <w:rPr>
              <w:rFonts w:asciiTheme="minorHAnsi" w:eastAsiaTheme="minorEastAsia" w:hAnsiTheme="minorHAnsi"/>
              <w:noProof/>
              <w:sz w:val="22"/>
              <w:lang w:val="en-US"/>
            </w:rPr>
          </w:pPr>
          <w:hyperlink w:anchor="_Toc531267442" w:history="1">
            <w:r w:rsidR="009D4609" w:rsidRPr="0073738B">
              <w:rPr>
                <w:rStyle w:val="Lienhypertexte"/>
                <w:noProof/>
              </w:rPr>
              <w:t>Table des figures :</w:t>
            </w:r>
            <w:r w:rsidR="009D4609">
              <w:rPr>
                <w:noProof/>
                <w:webHidden/>
              </w:rPr>
              <w:tab/>
            </w:r>
            <w:r w:rsidR="009D4609">
              <w:rPr>
                <w:noProof/>
                <w:webHidden/>
              </w:rPr>
              <w:fldChar w:fldCharType="begin"/>
            </w:r>
            <w:r w:rsidR="009D4609">
              <w:rPr>
                <w:noProof/>
                <w:webHidden/>
              </w:rPr>
              <w:instrText xml:space="preserve"> PAGEREF _Toc531267442 \h </w:instrText>
            </w:r>
            <w:r w:rsidR="009D4609">
              <w:rPr>
                <w:noProof/>
                <w:webHidden/>
              </w:rPr>
            </w:r>
            <w:r w:rsidR="009D4609">
              <w:rPr>
                <w:noProof/>
                <w:webHidden/>
              </w:rPr>
              <w:fldChar w:fldCharType="separate"/>
            </w:r>
            <w:r w:rsidR="009D4609">
              <w:rPr>
                <w:noProof/>
                <w:webHidden/>
              </w:rPr>
              <w:t>137</w:t>
            </w:r>
            <w:r w:rsidR="009D4609">
              <w:rPr>
                <w:noProof/>
                <w:webHidden/>
              </w:rPr>
              <w:fldChar w:fldCharType="end"/>
            </w:r>
          </w:hyperlink>
        </w:p>
        <w:p w14:paraId="3E5BBA6E" w14:textId="6DA739CD" w:rsidR="009D4609" w:rsidRDefault="00F865FC">
          <w:pPr>
            <w:pStyle w:val="TM1"/>
            <w:tabs>
              <w:tab w:val="right" w:leader="dot" w:pos="9062"/>
            </w:tabs>
            <w:rPr>
              <w:rFonts w:asciiTheme="minorHAnsi" w:eastAsiaTheme="minorEastAsia" w:hAnsiTheme="minorHAnsi"/>
              <w:noProof/>
              <w:sz w:val="22"/>
              <w:lang w:val="en-US"/>
            </w:rPr>
          </w:pPr>
          <w:hyperlink w:anchor="_Toc531267443" w:history="1">
            <w:r w:rsidR="009D4609" w:rsidRPr="0073738B">
              <w:rPr>
                <w:rStyle w:val="Lienhypertexte"/>
                <w:noProof/>
              </w:rPr>
              <w:t>Liste des tableaux :</w:t>
            </w:r>
            <w:r w:rsidR="009D4609">
              <w:rPr>
                <w:noProof/>
                <w:webHidden/>
              </w:rPr>
              <w:tab/>
            </w:r>
            <w:r w:rsidR="009D4609">
              <w:rPr>
                <w:noProof/>
                <w:webHidden/>
              </w:rPr>
              <w:fldChar w:fldCharType="begin"/>
            </w:r>
            <w:r w:rsidR="009D4609">
              <w:rPr>
                <w:noProof/>
                <w:webHidden/>
              </w:rPr>
              <w:instrText xml:space="preserve"> PAGEREF _Toc531267443 \h </w:instrText>
            </w:r>
            <w:r w:rsidR="009D4609">
              <w:rPr>
                <w:noProof/>
                <w:webHidden/>
              </w:rPr>
            </w:r>
            <w:r w:rsidR="009D4609">
              <w:rPr>
                <w:noProof/>
                <w:webHidden/>
              </w:rPr>
              <w:fldChar w:fldCharType="separate"/>
            </w:r>
            <w:r w:rsidR="009D4609">
              <w:rPr>
                <w:noProof/>
                <w:webHidden/>
              </w:rPr>
              <w:t>141</w:t>
            </w:r>
            <w:r w:rsidR="009D4609">
              <w:rPr>
                <w:noProof/>
                <w:webHidden/>
              </w:rPr>
              <w:fldChar w:fldCharType="end"/>
            </w:r>
          </w:hyperlink>
        </w:p>
        <w:p w14:paraId="4D4DB445" w14:textId="39778374" w:rsidR="00C11086" w:rsidRDefault="00C11086" w:rsidP="00C11086">
          <w:r>
            <w:rPr>
              <w:b/>
              <w:bCs/>
            </w:rPr>
            <w:lastRenderedPageBreak/>
            <w:fldChar w:fldCharType="end"/>
          </w:r>
        </w:p>
      </w:sdtContent>
    </w:sdt>
    <w:p w14:paraId="39099CD9" w14:textId="77777777" w:rsidR="00DF56E5" w:rsidRDefault="00DF56E5" w:rsidP="00DF56E5">
      <w:pPr>
        <w:pStyle w:val="Titre1"/>
      </w:pPr>
      <w:bookmarkStart w:id="0" w:name="_Toc531267377"/>
      <w:r>
        <w:t>Nomenclature</w:t>
      </w:r>
      <w:bookmarkEnd w:id="0"/>
    </w:p>
    <w:p w14:paraId="40D30C3F" w14:textId="77777777" w:rsidR="00DF56E5" w:rsidRPr="00DF56E5" w:rsidRDefault="00DF56E5" w:rsidP="00DF56E5"/>
    <w:p w14:paraId="7B899770" w14:textId="77777777" w:rsidR="00DF56E5" w:rsidRDefault="00DF56E5" w:rsidP="00DF56E5">
      <w:pPr>
        <w:pStyle w:val="Titre2"/>
      </w:pPr>
      <w:bookmarkStart w:id="1" w:name="_Toc531267378"/>
      <w:r>
        <w:t>Symboles</w:t>
      </w:r>
      <w:bookmarkEnd w:id="1"/>
      <w:r>
        <w:t> </w:t>
      </w:r>
    </w:p>
    <w:p w14:paraId="6883999F" w14:textId="77777777" w:rsidR="006346C9" w:rsidRPr="006346C9" w:rsidRDefault="006346C9" w:rsidP="006346C9"/>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7"/>
        <w:gridCol w:w="6388"/>
        <w:gridCol w:w="142"/>
        <w:gridCol w:w="1275"/>
      </w:tblGrid>
      <w:tr w:rsidR="00DF56E5" w:rsidRPr="000A6C02" w14:paraId="33C336B1" w14:textId="77777777" w:rsidTr="00A054B7">
        <w:tc>
          <w:tcPr>
            <w:tcW w:w="1267" w:type="dxa"/>
          </w:tcPr>
          <w:p w14:paraId="1BA9655F" w14:textId="77777777" w:rsidR="00DF56E5" w:rsidRPr="000A6C02" w:rsidRDefault="000E55E3" w:rsidP="00DF56E5">
            <w:pPr>
              <w:spacing w:line="360" w:lineRule="auto"/>
              <w:rPr>
                <w:szCs w:val="24"/>
              </w:rPr>
            </w:pPr>
            <w:r w:rsidRPr="000A6C02">
              <w:rPr>
                <w:szCs w:val="24"/>
              </w:rPr>
              <w:t>2b</w:t>
            </w:r>
          </w:p>
        </w:tc>
        <w:tc>
          <w:tcPr>
            <w:tcW w:w="6530" w:type="dxa"/>
            <w:gridSpan w:val="2"/>
          </w:tcPr>
          <w:p w14:paraId="4CA2A39C" w14:textId="77777777" w:rsidR="00DF56E5" w:rsidRPr="000A6C02" w:rsidRDefault="000E55E3" w:rsidP="00EE0949">
            <w:pPr>
              <w:spacing w:line="360" w:lineRule="auto"/>
              <w:rPr>
                <w:rFonts w:cs="Times New Roman"/>
                <w:szCs w:val="24"/>
              </w:rPr>
            </w:pPr>
            <w:r w:rsidRPr="000A6C02">
              <w:rPr>
                <w:rFonts w:cs="Times New Roman"/>
                <w:szCs w:val="24"/>
              </w:rPr>
              <w:t xml:space="preserve">Feuille </w:t>
            </w:r>
            <w:r w:rsidR="00EE0949" w:rsidRPr="000A6C02">
              <w:rPr>
                <w:rFonts w:cs="Times New Roman"/>
                <w:szCs w:val="24"/>
              </w:rPr>
              <w:t xml:space="preserve">à </w:t>
            </w:r>
            <w:r w:rsidRPr="000A6C02">
              <w:rPr>
                <w:rFonts w:cs="Times New Roman"/>
                <w:szCs w:val="24"/>
              </w:rPr>
              <w:t>deux plissés (équations 9 à 13)</w:t>
            </w:r>
          </w:p>
        </w:tc>
        <w:tc>
          <w:tcPr>
            <w:tcW w:w="1275" w:type="dxa"/>
          </w:tcPr>
          <w:p w14:paraId="166B770F" w14:textId="77777777" w:rsidR="00DF56E5" w:rsidRPr="000A6C02" w:rsidRDefault="00DF56E5" w:rsidP="00DF56E5">
            <w:pPr>
              <w:spacing w:line="360" w:lineRule="auto"/>
              <w:rPr>
                <w:rFonts w:cs="Times New Roman"/>
                <w:szCs w:val="24"/>
              </w:rPr>
            </w:pPr>
          </w:p>
        </w:tc>
      </w:tr>
      <w:tr w:rsidR="00BB2629" w:rsidRPr="000A6C02" w14:paraId="5DC9965B" w14:textId="77777777" w:rsidTr="00A054B7">
        <w:tc>
          <w:tcPr>
            <w:tcW w:w="1267" w:type="dxa"/>
          </w:tcPr>
          <w:p w14:paraId="6315FFA3" w14:textId="77777777" w:rsidR="00BB2629" w:rsidRPr="000A6C02" w:rsidRDefault="00BB2629" w:rsidP="00DF56E5">
            <w:pPr>
              <w:spacing w:line="360" w:lineRule="auto"/>
              <w:rPr>
                <w:szCs w:val="24"/>
              </w:rPr>
            </w:pPr>
            <m:oMathPara>
              <m:oMathParaPr>
                <m:jc m:val="left"/>
              </m:oMathParaPr>
              <m:oMath>
                <m:r>
                  <m:rPr>
                    <m:sty m:val="bi"/>
                  </m:rPr>
                  <w:rPr>
                    <w:rFonts w:ascii="Cambria Math" w:hAnsi="Cambria Math"/>
                    <w:szCs w:val="24"/>
                  </w:rPr>
                  <m:t>C</m:t>
                </m:r>
              </m:oMath>
            </m:oMathPara>
          </w:p>
        </w:tc>
        <w:tc>
          <w:tcPr>
            <w:tcW w:w="6530" w:type="dxa"/>
            <w:gridSpan w:val="2"/>
          </w:tcPr>
          <w:p w14:paraId="5DFCFA29" w14:textId="77777777" w:rsidR="00BB2629" w:rsidRPr="000A6C02" w:rsidRDefault="00BB2629" w:rsidP="00DF56E5">
            <w:pPr>
              <w:spacing w:line="360" w:lineRule="auto"/>
              <w:rPr>
                <w:rFonts w:cs="Times New Roman"/>
                <w:szCs w:val="24"/>
              </w:rPr>
            </w:pPr>
            <w:r w:rsidRPr="000A6C02">
              <w:rPr>
                <w:rFonts w:cs="Times New Roman"/>
                <w:szCs w:val="24"/>
              </w:rPr>
              <w:t>Matrice d’amortissement global</w:t>
            </w:r>
          </w:p>
        </w:tc>
        <w:tc>
          <w:tcPr>
            <w:tcW w:w="1275" w:type="dxa"/>
          </w:tcPr>
          <w:p w14:paraId="4D15F0F4" w14:textId="77777777" w:rsidR="00BB2629" w:rsidRPr="000A6C02" w:rsidRDefault="002021C0" w:rsidP="00DF56E5">
            <w:pPr>
              <w:spacing w:line="360" w:lineRule="auto"/>
              <w:rPr>
                <w:rFonts w:cs="Times New Roman"/>
                <w:szCs w:val="24"/>
              </w:rPr>
            </w:pPr>
            <w:r>
              <w:rPr>
                <w:rFonts w:cs="Times New Roman"/>
                <w:szCs w:val="24"/>
              </w:rPr>
              <w:t>N∙</w:t>
            </w:r>
            <w:r w:rsidR="00BB2629" w:rsidRPr="000A6C02">
              <w:rPr>
                <w:rFonts w:cs="Times New Roman"/>
                <w:szCs w:val="24"/>
              </w:rPr>
              <w:t>s/m</w:t>
            </w:r>
          </w:p>
        </w:tc>
      </w:tr>
      <w:tr w:rsidR="000E55E3" w:rsidRPr="000A6C02" w14:paraId="7764A4D1" w14:textId="77777777" w:rsidTr="00A054B7">
        <w:tc>
          <w:tcPr>
            <w:tcW w:w="1267" w:type="dxa"/>
          </w:tcPr>
          <w:p w14:paraId="199A1979" w14:textId="77777777" w:rsidR="000E55E3" w:rsidRPr="000A6C02" w:rsidRDefault="000E55E3" w:rsidP="000E55E3">
            <w:pPr>
              <w:spacing w:line="360" w:lineRule="auto"/>
              <w:rPr>
                <w:szCs w:val="24"/>
              </w:rPr>
            </w:pPr>
            <w:r w:rsidRPr="000A6C02">
              <w:rPr>
                <w:szCs w:val="24"/>
              </w:rPr>
              <w:t>c</w:t>
            </w:r>
          </w:p>
        </w:tc>
        <w:tc>
          <w:tcPr>
            <w:tcW w:w="6530" w:type="dxa"/>
            <w:gridSpan w:val="2"/>
          </w:tcPr>
          <w:p w14:paraId="47CFE676" w14:textId="77777777" w:rsidR="000E55E3" w:rsidRPr="000A6C02" w:rsidRDefault="000E55E3" w:rsidP="000E55E3">
            <w:pPr>
              <w:spacing w:line="360" w:lineRule="auto"/>
              <w:rPr>
                <w:rFonts w:cs="Times New Roman"/>
                <w:szCs w:val="24"/>
              </w:rPr>
            </w:pPr>
            <w:r w:rsidRPr="000A6C02">
              <w:rPr>
                <w:rFonts w:cs="Times New Roman"/>
                <w:szCs w:val="24"/>
              </w:rPr>
              <w:t xml:space="preserve">Cosinus de l’angle de transmission des efforts </w:t>
            </w:r>
            <m:oMath>
              <m:r>
                <w:rPr>
                  <w:rFonts w:ascii="Cambria Math" w:eastAsiaTheme="minorEastAsia" w:hAnsi="Cambria Math" w:cs="Times New Roman"/>
                  <w:szCs w:val="24"/>
                </w:rPr>
                <m:t>c=</m:t>
              </m:r>
              <m:r>
                <m:rPr>
                  <m:sty m:val="p"/>
                </m:rPr>
                <w:rPr>
                  <w:rFonts w:ascii="Cambria Math" w:eastAsiaTheme="minorEastAsia" w:hAnsi="Cambria Math" w:cs="Times New Roman"/>
                  <w:szCs w:val="24"/>
                </w:rPr>
                <m:t>cos⁡</m:t>
              </m:r>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d</m:t>
                  </m:r>
                </m:sub>
              </m:sSub>
              <m:r>
                <w:rPr>
                  <w:rFonts w:ascii="Cambria Math" w:eastAsiaTheme="minorEastAsia" w:hAnsi="Cambria Math" w:cs="Times New Roman"/>
                  <w:szCs w:val="24"/>
                </w:rPr>
                <m:t>)</m:t>
              </m:r>
            </m:oMath>
          </w:p>
        </w:tc>
        <w:tc>
          <w:tcPr>
            <w:tcW w:w="1275" w:type="dxa"/>
          </w:tcPr>
          <w:p w14:paraId="0DC91CDB" w14:textId="77777777" w:rsidR="000E55E3" w:rsidRPr="000A6C02" w:rsidRDefault="000E55E3" w:rsidP="000E55E3">
            <w:pPr>
              <w:spacing w:line="360" w:lineRule="auto"/>
              <w:rPr>
                <w:rFonts w:cs="Times New Roman"/>
                <w:szCs w:val="24"/>
              </w:rPr>
            </w:pPr>
          </w:p>
        </w:tc>
      </w:tr>
      <w:tr w:rsidR="003838E1" w:rsidRPr="000A6C02" w14:paraId="50439EBC" w14:textId="77777777" w:rsidTr="00A054B7">
        <w:trPr>
          <w:trHeight w:val="331"/>
        </w:trPr>
        <w:tc>
          <w:tcPr>
            <w:tcW w:w="1267" w:type="dxa"/>
          </w:tcPr>
          <w:p w14:paraId="6B13ED05" w14:textId="77777777" w:rsidR="003838E1" w:rsidRPr="000A6C02" w:rsidRDefault="003838E1" w:rsidP="000E55E3">
            <w:pPr>
              <w:spacing w:line="360" w:lineRule="auto"/>
              <w:rPr>
                <w:szCs w:val="24"/>
              </w:rPr>
            </w:pPr>
            <w:r w:rsidRPr="000A6C02">
              <w:rPr>
                <w:i/>
                <w:szCs w:val="24"/>
                <w:lang w:val="en-US"/>
              </w:rPr>
              <w:t>C</w:t>
            </w:r>
            <w:r w:rsidRPr="000A6C02">
              <w:rPr>
                <w:i/>
                <w:szCs w:val="24"/>
                <w:vertAlign w:val="subscript"/>
                <w:lang w:val="en-US"/>
              </w:rPr>
              <w:t>r</w:t>
            </w:r>
          </w:p>
        </w:tc>
        <w:tc>
          <w:tcPr>
            <w:tcW w:w="6530" w:type="dxa"/>
            <w:gridSpan w:val="2"/>
          </w:tcPr>
          <w:p w14:paraId="7678C5D6" w14:textId="77777777" w:rsidR="003838E1" w:rsidRPr="000A6C02" w:rsidRDefault="003838E1" w:rsidP="000E55E3">
            <w:pPr>
              <w:spacing w:line="360" w:lineRule="auto"/>
              <w:rPr>
                <w:rFonts w:cs="Times New Roman"/>
                <w:szCs w:val="24"/>
              </w:rPr>
            </w:pPr>
            <w:r w:rsidRPr="000A6C02">
              <w:rPr>
                <w:rFonts w:cs="Times New Roman"/>
                <w:szCs w:val="24"/>
              </w:rPr>
              <w:t>Jeu radial</w:t>
            </w:r>
          </w:p>
        </w:tc>
        <w:tc>
          <w:tcPr>
            <w:tcW w:w="1275" w:type="dxa"/>
          </w:tcPr>
          <w:p w14:paraId="124A87AC" w14:textId="77777777" w:rsidR="003838E1" w:rsidRPr="000A6C02" w:rsidRDefault="003838E1" w:rsidP="000E55E3">
            <w:pPr>
              <w:spacing w:line="360" w:lineRule="auto"/>
              <w:rPr>
                <w:rFonts w:cs="Times New Roman"/>
                <w:szCs w:val="24"/>
              </w:rPr>
            </w:pPr>
            <w:r w:rsidRPr="000A6C02">
              <w:rPr>
                <w:rFonts w:cs="Times New Roman"/>
                <w:szCs w:val="24"/>
              </w:rPr>
              <w:t>m</w:t>
            </w:r>
          </w:p>
        </w:tc>
      </w:tr>
      <w:tr w:rsidR="006C7B22" w:rsidRPr="000A6C02" w14:paraId="63D43C77" w14:textId="77777777" w:rsidTr="00A054B7">
        <w:trPr>
          <w:trHeight w:val="331"/>
        </w:trPr>
        <w:tc>
          <w:tcPr>
            <w:tcW w:w="1267" w:type="dxa"/>
          </w:tcPr>
          <w:p w14:paraId="4D2D768D" w14:textId="77777777" w:rsidR="006C7B22" w:rsidRPr="000A6C02" w:rsidRDefault="006C7B22" w:rsidP="006C7B22">
            <w:pPr>
              <w:spacing w:line="360" w:lineRule="auto"/>
              <w:rPr>
                <w:i/>
                <w:szCs w:val="24"/>
                <w:lang w:val="en-US"/>
              </w:rPr>
            </w:pPr>
            <w:r w:rsidRPr="000A6C02">
              <w:rPr>
                <w:i/>
                <w:szCs w:val="24"/>
                <w:lang w:val="en-US"/>
              </w:rPr>
              <w:t>C</w:t>
            </w:r>
            <w:r w:rsidRPr="000A6C02">
              <w:rPr>
                <w:i/>
                <w:szCs w:val="24"/>
                <w:vertAlign w:val="subscript"/>
                <w:lang w:val="en-US"/>
              </w:rPr>
              <w:t>r</w:t>
            </w:r>
            <w:r>
              <w:rPr>
                <w:i/>
                <w:szCs w:val="24"/>
                <w:vertAlign w:val="subscript"/>
                <w:lang w:val="en-US"/>
              </w:rPr>
              <w:t>lt</w:t>
            </w:r>
          </w:p>
        </w:tc>
        <w:tc>
          <w:tcPr>
            <w:tcW w:w="6530" w:type="dxa"/>
            <w:gridSpan w:val="2"/>
          </w:tcPr>
          <w:p w14:paraId="6429DA69" w14:textId="77777777" w:rsidR="006C7B22" w:rsidRPr="000A6C02" w:rsidRDefault="006C7B22" w:rsidP="006C7B22">
            <w:pPr>
              <w:spacing w:line="360" w:lineRule="auto"/>
              <w:rPr>
                <w:rFonts w:cs="Times New Roman"/>
                <w:szCs w:val="24"/>
              </w:rPr>
            </w:pPr>
            <w:r>
              <w:rPr>
                <w:rFonts w:cs="Times New Roman"/>
                <w:szCs w:val="24"/>
              </w:rPr>
              <w:t>Amortissement dans le roulement</w:t>
            </w:r>
          </w:p>
        </w:tc>
        <w:tc>
          <w:tcPr>
            <w:tcW w:w="1275" w:type="dxa"/>
          </w:tcPr>
          <w:p w14:paraId="34ACCA28" w14:textId="77777777" w:rsidR="006C7B22" w:rsidRPr="000A6C02" w:rsidRDefault="006C7B22" w:rsidP="006C7B22">
            <w:pPr>
              <w:spacing w:line="360" w:lineRule="auto"/>
              <w:rPr>
                <w:rFonts w:cs="Times New Roman"/>
                <w:szCs w:val="24"/>
              </w:rPr>
            </w:pPr>
            <w:r>
              <w:rPr>
                <w:rFonts w:cs="Times New Roman"/>
                <w:szCs w:val="24"/>
              </w:rPr>
              <w:t>N∙</w:t>
            </w:r>
            <w:r w:rsidRPr="000A6C02">
              <w:rPr>
                <w:rFonts w:cs="Times New Roman"/>
                <w:szCs w:val="24"/>
              </w:rPr>
              <w:t>s/m</w:t>
            </w:r>
          </w:p>
        </w:tc>
      </w:tr>
      <w:tr w:rsidR="006C7B22" w:rsidRPr="000A6C02" w14:paraId="210BBD97" w14:textId="77777777" w:rsidTr="00A054B7">
        <w:tc>
          <w:tcPr>
            <w:tcW w:w="1267" w:type="dxa"/>
          </w:tcPr>
          <w:p w14:paraId="60209C90" w14:textId="77777777" w:rsidR="006C7B22" w:rsidRPr="000A6C02" w:rsidRDefault="006C7B22" w:rsidP="006C7B22">
            <w:pPr>
              <w:spacing w:line="360" w:lineRule="auto"/>
              <w:rPr>
                <w:szCs w:val="24"/>
              </w:rPr>
            </w:pPr>
            <w:r w:rsidRPr="000A6C02">
              <w:rPr>
                <w:i/>
                <w:szCs w:val="24"/>
                <w:lang w:val="en-US"/>
              </w:rPr>
              <w:t>E</w:t>
            </w:r>
          </w:p>
        </w:tc>
        <w:tc>
          <w:tcPr>
            <w:tcW w:w="6530" w:type="dxa"/>
            <w:gridSpan w:val="2"/>
          </w:tcPr>
          <w:p w14:paraId="5E231967" w14:textId="77777777" w:rsidR="006C7B22" w:rsidRPr="000A6C02" w:rsidRDefault="006C7B22" w:rsidP="006C7B22">
            <w:pPr>
              <w:spacing w:line="360" w:lineRule="auto"/>
              <w:rPr>
                <w:rFonts w:cs="Times New Roman"/>
                <w:szCs w:val="24"/>
              </w:rPr>
            </w:pPr>
            <w:r w:rsidRPr="000A6C02">
              <w:rPr>
                <w:rFonts w:cs="Times New Roman"/>
                <w:szCs w:val="24"/>
              </w:rPr>
              <w:t>Module de Young</w:t>
            </w:r>
          </w:p>
        </w:tc>
        <w:tc>
          <w:tcPr>
            <w:tcW w:w="1275" w:type="dxa"/>
          </w:tcPr>
          <w:p w14:paraId="03925D23" w14:textId="77777777" w:rsidR="006C7B22" w:rsidRPr="000A6C02" w:rsidRDefault="006C7B22" w:rsidP="006C7B22">
            <w:pPr>
              <w:spacing w:line="360" w:lineRule="auto"/>
              <w:rPr>
                <w:rFonts w:cs="Times New Roman"/>
                <w:szCs w:val="24"/>
              </w:rPr>
            </w:pPr>
            <w:r w:rsidRPr="000A6C02">
              <w:rPr>
                <w:rFonts w:cs="Times New Roman"/>
                <w:szCs w:val="24"/>
              </w:rPr>
              <w:t>Pa</w:t>
            </w:r>
          </w:p>
        </w:tc>
      </w:tr>
      <w:tr w:rsidR="006C7B22" w:rsidRPr="000A6C02" w14:paraId="3DF3C483" w14:textId="77777777" w:rsidTr="00A054B7">
        <w:tc>
          <w:tcPr>
            <w:tcW w:w="1267" w:type="dxa"/>
          </w:tcPr>
          <w:p w14:paraId="5A751455"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R</m:t>
                    </m:r>
                  </m:sub>
                </m:sSub>
              </m:oMath>
            </m:oMathPara>
          </w:p>
        </w:tc>
        <w:tc>
          <w:tcPr>
            <w:tcW w:w="6530" w:type="dxa"/>
            <w:gridSpan w:val="2"/>
          </w:tcPr>
          <w:p w14:paraId="5899EFD9" w14:textId="77777777" w:rsidR="006C7B22" w:rsidRPr="000A6C02" w:rsidRDefault="006C7B22" w:rsidP="006C7B22">
            <w:pPr>
              <w:spacing w:line="360" w:lineRule="auto"/>
              <w:rPr>
                <w:rFonts w:cs="Times New Roman"/>
                <w:szCs w:val="24"/>
              </w:rPr>
            </w:pPr>
            <w:r w:rsidRPr="000A6C02">
              <w:rPr>
                <w:rFonts w:cs="Times New Roman"/>
                <w:szCs w:val="24"/>
              </w:rPr>
              <w:t>Module d’élasticité du rotor</w:t>
            </w:r>
          </w:p>
        </w:tc>
        <w:tc>
          <w:tcPr>
            <w:tcW w:w="1275" w:type="dxa"/>
          </w:tcPr>
          <w:p w14:paraId="2493320C" w14:textId="77777777" w:rsidR="006C7B22" w:rsidRPr="000A6C02" w:rsidRDefault="006C7B22" w:rsidP="006C7B22">
            <w:pPr>
              <w:spacing w:line="360" w:lineRule="auto"/>
              <w:rPr>
                <w:rFonts w:cs="Times New Roman"/>
                <w:szCs w:val="24"/>
              </w:rPr>
            </w:pPr>
            <w:r w:rsidRPr="000A6C02">
              <w:rPr>
                <w:rFonts w:cs="Times New Roman"/>
                <w:szCs w:val="24"/>
              </w:rPr>
              <w:t>Pa</w:t>
            </w:r>
          </w:p>
        </w:tc>
      </w:tr>
      <w:tr w:rsidR="006C7B22" w:rsidRPr="000A6C02" w14:paraId="2B028FC6" w14:textId="77777777" w:rsidTr="00A054B7">
        <w:tc>
          <w:tcPr>
            <w:tcW w:w="1267" w:type="dxa"/>
          </w:tcPr>
          <w:p w14:paraId="4BC69A60"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t</m:t>
                    </m:r>
                  </m:sub>
                </m:sSub>
              </m:oMath>
            </m:oMathPara>
          </w:p>
        </w:tc>
        <w:tc>
          <w:tcPr>
            <w:tcW w:w="6530" w:type="dxa"/>
            <w:gridSpan w:val="2"/>
          </w:tcPr>
          <w:p w14:paraId="1D1D24FA" w14:textId="77777777" w:rsidR="006C7B22" w:rsidRPr="000A6C02" w:rsidRDefault="006C7B22" w:rsidP="006C7B22">
            <w:pPr>
              <w:jc w:val="both"/>
              <w:rPr>
                <w:rFonts w:cs="Times New Roman"/>
                <w:szCs w:val="24"/>
              </w:rPr>
            </w:pPr>
            <w:r w:rsidRPr="000A6C02">
              <w:rPr>
                <w:rFonts w:cs="Times New Roman"/>
                <w:szCs w:val="24"/>
              </w:rPr>
              <w:t>Module d’élasticité de la feuille lisse</w:t>
            </w:r>
          </w:p>
        </w:tc>
        <w:tc>
          <w:tcPr>
            <w:tcW w:w="1275" w:type="dxa"/>
          </w:tcPr>
          <w:p w14:paraId="022044F8" w14:textId="77777777" w:rsidR="006C7B22" w:rsidRPr="000A6C02" w:rsidRDefault="006C7B22" w:rsidP="006C7B22">
            <w:pPr>
              <w:spacing w:line="360" w:lineRule="auto"/>
              <w:rPr>
                <w:rFonts w:cs="Times New Roman"/>
                <w:szCs w:val="24"/>
              </w:rPr>
            </w:pPr>
            <w:r w:rsidRPr="000A6C02">
              <w:rPr>
                <w:rFonts w:cs="Times New Roman"/>
                <w:szCs w:val="24"/>
              </w:rPr>
              <w:t>Pa</w:t>
            </w:r>
          </w:p>
        </w:tc>
      </w:tr>
      <w:tr w:rsidR="006C7B22" w:rsidRPr="000A6C02" w14:paraId="109BB079" w14:textId="77777777" w:rsidTr="00A054B7">
        <w:tc>
          <w:tcPr>
            <w:tcW w:w="1267" w:type="dxa"/>
          </w:tcPr>
          <w:p w14:paraId="1C5262D2"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éq</m:t>
                    </m:r>
                  </m:sub>
                </m:sSub>
              </m:oMath>
            </m:oMathPara>
          </w:p>
        </w:tc>
        <w:tc>
          <w:tcPr>
            <w:tcW w:w="6530" w:type="dxa"/>
            <w:gridSpan w:val="2"/>
          </w:tcPr>
          <w:p w14:paraId="1FA5CC23" w14:textId="77777777" w:rsidR="006C7B22" w:rsidRPr="000A6C02" w:rsidRDefault="006C7B22" w:rsidP="006C7B22">
            <w:pPr>
              <w:spacing w:line="360" w:lineRule="auto"/>
              <w:rPr>
                <w:rFonts w:cs="Times New Roman"/>
                <w:szCs w:val="24"/>
              </w:rPr>
            </w:pPr>
            <w:r w:rsidRPr="000A6C02">
              <w:rPr>
                <w:rFonts w:cs="Times New Roman"/>
                <w:szCs w:val="24"/>
              </w:rPr>
              <w:t>Module d’élasticité équivalent</w:t>
            </w:r>
          </w:p>
        </w:tc>
        <w:tc>
          <w:tcPr>
            <w:tcW w:w="1275" w:type="dxa"/>
          </w:tcPr>
          <w:p w14:paraId="369516E2" w14:textId="77777777" w:rsidR="006C7B22" w:rsidRPr="000A6C02" w:rsidRDefault="006C7B22" w:rsidP="006C7B22">
            <w:pPr>
              <w:spacing w:line="360" w:lineRule="auto"/>
              <w:rPr>
                <w:rFonts w:cs="Times New Roman"/>
                <w:szCs w:val="24"/>
              </w:rPr>
            </w:pPr>
            <w:r w:rsidRPr="000A6C02">
              <w:rPr>
                <w:rFonts w:cs="Times New Roman"/>
                <w:szCs w:val="24"/>
              </w:rPr>
              <w:t>Pa</w:t>
            </w:r>
          </w:p>
        </w:tc>
      </w:tr>
      <w:tr w:rsidR="006C7B22" w:rsidRPr="000A6C02" w14:paraId="406A6584" w14:textId="77777777" w:rsidTr="00A054B7">
        <w:tc>
          <w:tcPr>
            <w:tcW w:w="1267" w:type="dxa"/>
          </w:tcPr>
          <w:p w14:paraId="3FCDD9AA"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t</m:t>
                    </m:r>
                  </m:sub>
                </m:sSub>
              </m:oMath>
            </m:oMathPara>
          </w:p>
        </w:tc>
        <w:tc>
          <w:tcPr>
            <w:tcW w:w="6530" w:type="dxa"/>
            <w:gridSpan w:val="2"/>
          </w:tcPr>
          <w:p w14:paraId="57242214" w14:textId="77777777" w:rsidR="006C7B22" w:rsidRPr="000A6C02" w:rsidRDefault="006C7B22" w:rsidP="006C7B22">
            <w:pPr>
              <w:spacing w:line="360" w:lineRule="auto"/>
              <w:rPr>
                <w:rFonts w:cs="Times New Roman"/>
                <w:szCs w:val="24"/>
              </w:rPr>
            </w:pPr>
            <w:r w:rsidRPr="000A6C02">
              <w:rPr>
                <w:rFonts w:cs="Times New Roman"/>
                <w:szCs w:val="24"/>
              </w:rPr>
              <w:t>Epaisseur de la feuille supérieure</w:t>
            </w:r>
          </w:p>
        </w:tc>
        <w:tc>
          <w:tcPr>
            <w:tcW w:w="1275" w:type="dxa"/>
          </w:tcPr>
          <w:p w14:paraId="203C3282"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3EC701C0" w14:textId="77777777" w:rsidTr="00A054B7">
        <w:tc>
          <w:tcPr>
            <w:tcW w:w="1267" w:type="dxa"/>
          </w:tcPr>
          <w:p w14:paraId="4CC54CF3"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b</m:t>
                    </m:r>
                  </m:sub>
                </m:sSub>
              </m:oMath>
            </m:oMathPara>
          </w:p>
        </w:tc>
        <w:tc>
          <w:tcPr>
            <w:tcW w:w="6530" w:type="dxa"/>
            <w:gridSpan w:val="2"/>
          </w:tcPr>
          <w:p w14:paraId="4825D181" w14:textId="77777777" w:rsidR="006C7B22" w:rsidRPr="000A6C02" w:rsidRDefault="006C7B22" w:rsidP="006C7B22">
            <w:pPr>
              <w:spacing w:line="360" w:lineRule="auto"/>
              <w:rPr>
                <w:rFonts w:cs="Times New Roman"/>
                <w:szCs w:val="24"/>
              </w:rPr>
            </w:pPr>
            <w:r w:rsidRPr="000A6C02">
              <w:rPr>
                <w:rFonts w:cs="Times New Roman"/>
                <w:szCs w:val="24"/>
              </w:rPr>
              <w:t>Epaisseur de la feuille plissée</w:t>
            </w:r>
          </w:p>
        </w:tc>
        <w:tc>
          <w:tcPr>
            <w:tcW w:w="1275" w:type="dxa"/>
          </w:tcPr>
          <w:p w14:paraId="6DE329C9"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B044D35" w14:textId="77777777" w:rsidTr="00A054B7">
        <w:tc>
          <w:tcPr>
            <w:tcW w:w="1267" w:type="dxa"/>
          </w:tcPr>
          <w:p w14:paraId="739AF4CB"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e</m:t>
                    </m:r>
                  </m:e>
                  <m:sub>
                    <m:r>
                      <w:rPr>
                        <w:rFonts w:ascii="Cambria Math" w:hAnsi="Cambria Math"/>
                        <w:szCs w:val="24"/>
                        <w:lang w:val="en-US"/>
                      </w:rPr>
                      <m:t>B</m:t>
                    </m:r>
                  </m:sub>
                </m:sSub>
              </m:oMath>
            </m:oMathPara>
          </w:p>
        </w:tc>
        <w:tc>
          <w:tcPr>
            <w:tcW w:w="6530" w:type="dxa"/>
            <w:gridSpan w:val="2"/>
          </w:tcPr>
          <w:p w14:paraId="1AAE0BFB" w14:textId="77777777" w:rsidR="006C7B22" w:rsidRPr="000A6C02" w:rsidRDefault="006C7B22" w:rsidP="006C7B22">
            <w:pPr>
              <w:spacing w:line="360" w:lineRule="auto"/>
              <w:rPr>
                <w:rFonts w:cs="Times New Roman"/>
                <w:szCs w:val="24"/>
              </w:rPr>
            </w:pPr>
            <w:r w:rsidRPr="000A6C02">
              <w:rPr>
                <w:rFonts w:cs="Times New Roman"/>
                <w:szCs w:val="24"/>
              </w:rPr>
              <w:t>Excentricité du balourd</w:t>
            </w:r>
          </w:p>
        </w:tc>
        <w:tc>
          <w:tcPr>
            <w:tcW w:w="1275" w:type="dxa"/>
          </w:tcPr>
          <w:p w14:paraId="220E55F5"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3687C49B" w14:textId="77777777" w:rsidTr="00A054B7">
        <w:trPr>
          <w:trHeight w:val="382"/>
        </w:trPr>
        <w:tc>
          <w:tcPr>
            <w:tcW w:w="1267" w:type="dxa"/>
          </w:tcPr>
          <w:p w14:paraId="0F129C62" w14:textId="77777777" w:rsidR="006C7B22" w:rsidRPr="000A6C02" w:rsidRDefault="006C7B22" w:rsidP="006C7B22">
            <w:pPr>
              <w:spacing w:line="360" w:lineRule="auto"/>
              <w:rPr>
                <w:szCs w:val="24"/>
              </w:rPr>
            </w:pPr>
            <w:r w:rsidRPr="000A6C02">
              <w:rPr>
                <w:rFonts w:eastAsiaTheme="minorEastAsia"/>
                <w:i/>
                <w:szCs w:val="24"/>
                <w:lang w:val="en-US"/>
              </w:rPr>
              <w:t>F</w:t>
            </w:r>
          </w:p>
        </w:tc>
        <w:tc>
          <w:tcPr>
            <w:tcW w:w="6530" w:type="dxa"/>
            <w:gridSpan w:val="2"/>
          </w:tcPr>
          <w:p w14:paraId="580622EF" w14:textId="77777777" w:rsidR="006C7B22" w:rsidRPr="000A6C02" w:rsidRDefault="006C7B22" w:rsidP="006C7B22">
            <w:pPr>
              <w:spacing w:line="360" w:lineRule="auto"/>
              <w:rPr>
                <w:rFonts w:cs="Times New Roman"/>
                <w:szCs w:val="24"/>
              </w:rPr>
            </w:pPr>
            <w:r w:rsidRPr="000A6C02">
              <w:rPr>
                <w:rFonts w:cs="Times New Roman"/>
                <w:szCs w:val="24"/>
              </w:rPr>
              <w:t>Force</w:t>
            </w:r>
          </w:p>
        </w:tc>
        <w:tc>
          <w:tcPr>
            <w:tcW w:w="1275" w:type="dxa"/>
          </w:tcPr>
          <w:p w14:paraId="7E7701AA"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65224A89" w14:textId="77777777" w:rsidTr="00A054B7">
        <w:trPr>
          <w:trHeight w:val="382"/>
        </w:trPr>
        <w:tc>
          <w:tcPr>
            <w:tcW w:w="1267" w:type="dxa"/>
          </w:tcPr>
          <w:p w14:paraId="118E2CE0" w14:textId="77777777" w:rsidR="006C7B22" w:rsidRPr="000A6C02" w:rsidRDefault="006C7B22" w:rsidP="006C7B22">
            <w:pPr>
              <w:spacing w:line="360" w:lineRule="auto"/>
              <w:rPr>
                <w:rFonts w:eastAsiaTheme="minorEastAsia"/>
                <w:i/>
                <w:szCs w:val="24"/>
                <w:lang w:val="en-US"/>
              </w:rPr>
            </w:pPr>
            <m:oMathPara>
              <m:oMathParaPr>
                <m:jc m:val="left"/>
              </m:oMathParaPr>
              <m:oMath>
                <m:r>
                  <m:rPr>
                    <m:sty m:val="bi"/>
                  </m:rPr>
                  <w:rPr>
                    <w:rFonts w:ascii="Cambria Math" w:eastAsiaTheme="minorEastAsia" w:hAnsi="Cambria Math"/>
                    <w:szCs w:val="24"/>
                  </w:rPr>
                  <m:t>F</m:t>
                </m:r>
              </m:oMath>
            </m:oMathPara>
          </w:p>
        </w:tc>
        <w:tc>
          <w:tcPr>
            <w:tcW w:w="6530" w:type="dxa"/>
            <w:gridSpan w:val="2"/>
          </w:tcPr>
          <w:p w14:paraId="165C5A8E" w14:textId="77777777" w:rsidR="006C7B22" w:rsidRPr="000A6C02" w:rsidRDefault="006C7B22" w:rsidP="006C7B22">
            <w:pPr>
              <w:spacing w:line="360" w:lineRule="auto"/>
              <w:rPr>
                <w:rFonts w:cs="Times New Roman"/>
                <w:szCs w:val="24"/>
              </w:rPr>
            </w:pPr>
            <w:r w:rsidRPr="000A6C02">
              <w:rPr>
                <w:rFonts w:cs="Times New Roman"/>
                <w:szCs w:val="24"/>
              </w:rPr>
              <w:t>Matrice de forces globale</w:t>
            </w:r>
          </w:p>
        </w:tc>
        <w:tc>
          <w:tcPr>
            <w:tcW w:w="1275" w:type="dxa"/>
          </w:tcPr>
          <w:p w14:paraId="700AB081"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219BB242" w14:textId="77777777" w:rsidTr="00A054B7">
        <w:tc>
          <w:tcPr>
            <w:tcW w:w="1267" w:type="dxa"/>
          </w:tcPr>
          <w:p w14:paraId="6F924567" w14:textId="77777777" w:rsidR="006C7B22" w:rsidRPr="000A6C02" w:rsidRDefault="00F865FC" w:rsidP="006C7B22">
            <w:pPr>
              <w:spacing w:line="360" w:lineRule="auto"/>
              <w:rPr>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n</m:t>
                    </m:r>
                  </m:sub>
                </m:sSub>
              </m:oMath>
            </m:oMathPara>
          </w:p>
        </w:tc>
        <w:tc>
          <w:tcPr>
            <w:tcW w:w="6530" w:type="dxa"/>
            <w:gridSpan w:val="2"/>
          </w:tcPr>
          <w:p w14:paraId="597D863D" w14:textId="77777777" w:rsidR="006C7B22" w:rsidRPr="000A6C02" w:rsidRDefault="006C7B22" w:rsidP="006C7B22">
            <w:pPr>
              <w:spacing w:line="360" w:lineRule="auto"/>
              <w:rPr>
                <w:rFonts w:cs="Times New Roman"/>
                <w:szCs w:val="24"/>
              </w:rPr>
            </w:pPr>
            <w:r w:rsidRPr="000A6C02">
              <w:rPr>
                <w:rFonts w:cs="Times New Roman"/>
                <w:szCs w:val="24"/>
              </w:rPr>
              <w:t>Force normale</w:t>
            </w:r>
          </w:p>
        </w:tc>
        <w:tc>
          <w:tcPr>
            <w:tcW w:w="1275" w:type="dxa"/>
          </w:tcPr>
          <w:p w14:paraId="3F93BBE2"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08119940" w14:textId="77777777" w:rsidTr="00A054B7">
        <w:tc>
          <w:tcPr>
            <w:tcW w:w="1267" w:type="dxa"/>
          </w:tcPr>
          <w:p w14:paraId="6D1249B1" w14:textId="77777777" w:rsidR="006C7B22" w:rsidRPr="000A6C02" w:rsidRDefault="00F865FC" w:rsidP="006C7B22">
            <w:pPr>
              <w:spacing w:line="360" w:lineRule="auto"/>
              <w:rPr>
                <w:b/>
                <w:i/>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oMath>
            </m:oMathPara>
          </w:p>
        </w:tc>
        <w:tc>
          <w:tcPr>
            <w:tcW w:w="6530" w:type="dxa"/>
            <w:gridSpan w:val="2"/>
          </w:tcPr>
          <w:p w14:paraId="71A20295" w14:textId="77777777" w:rsidR="006C7B22" w:rsidRPr="000A6C02" w:rsidRDefault="006C7B22" w:rsidP="006C7B22">
            <w:pPr>
              <w:spacing w:line="360" w:lineRule="auto"/>
              <w:rPr>
                <w:rFonts w:cs="Times New Roman"/>
                <w:szCs w:val="24"/>
              </w:rPr>
            </w:pPr>
            <w:r w:rsidRPr="000A6C02">
              <w:rPr>
                <w:rFonts w:cs="Times New Roman"/>
                <w:szCs w:val="24"/>
              </w:rPr>
              <w:t>Force de frottement</w:t>
            </w:r>
          </w:p>
        </w:tc>
        <w:tc>
          <w:tcPr>
            <w:tcW w:w="1275" w:type="dxa"/>
          </w:tcPr>
          <w:p w14:paraId="6F4A14EC"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074BCD0A" w14:textId="77777777" w:rsidTr="00A054B7">
        <w:trPr>
          <w:trHeight w:val="714"/>
        </w:trPr>
        <w:tc>
          <w:tcPr>
            <w:tcW w:w="1267" w:type="dxa"/>
          </w:tcPr>
          <w:p w14:paraId="2630D4F0"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x</m:t>
                    </m:r>
                  </m:sub>
                </m:sSub>
                <m:r>
                  <w:rPr>
                    <w:rFonts w:ascii="Cambria Math" w:hAnsi="Cambria Math"/>
                    <w:szCs w:val="24"/>
                  </w:rPr>
                  <m:t xml:space="preserve"> et </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y</m:t>
                    </m:r>
                  </m:sub>
                </m:sSub>
                <m:r>
                  <w:rPr>
                    <w:rFonts w:ascii="Cambria Math" w:hAnsi="Cambria Math"/>
                    <w:szCs w:val="24"/>
                  </w:rPr>
                  <m:t xml:space="preserve"> </m:t>
                </m:r>
              </m:oMath>
            </m:oMathPara>
          </w:p>
        </w:tc>
        <w:tc>
          <w:tcPr>
            <w:tcW w:w="6530" w:type="dxa"/>
            <w:gridSpan w:val="2"/>
          </w:tcPr>
          <w:p w14:paraId="3A65C6DE" w14:textId="77777777" w:rsidR="006C7B22" w:rsidRPr="000A6C02" w:rsidRDefault="006C7B22" w:rsidP="006C7B22">
            <w:pPr>
              <w:rPr>
                <w:rFonts w:cs="Times New Roman"/>
                <w:szCs w:val="24"/>
              </w:rPr>
            </w:pPr>
            <w:r w:rsidRPr="000A6C02">
              <w:rPr>
                <w:rFonts w:cs="Times New Roman"/>
                <w:szCs w:val="24"/>
              </w:rPr>
              <w:t>Forces sur le rotor et sur la feuille supérieure suivant les axes X puis Y</w:t>
            </w:r>
          </w:p>
        </w:tc>
        <w:tc>
          <w:tcPr>
            <w:tcW w:w="1275" w:type="dxa"/>
          </w:tcPr>
          <w:p w14:paraId="6D8AF7A8"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7F2BBFBC" w14:textId="77777777" w:rsidTr="00A054B7">
        <w:trPr>
          <w:trHeight w:val="695"/>
        </w:trPr>
        <w:tc>
          <w:tcPr>
            <w:tcW w:w="1267" w:type="dxa"/>
          </w:tcPr>
          <w:p w14:paraId="0205A66B"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F</m:t>
                    </m:r>
                  </m:e>
                  <m:sub>
                    <m:r>
                      <w:rPr>
                        <w:rFonts w:ascii="Cambria Math" w:eastAsia="Calibri" w:hAnsi="Cambria Math" w:cs="Times New Roman"/>
                        <w:szCs w:val="24"/>
                      </w:rPr>
                      <m:t>Hrtz</m:t>
                    </m:r>
                  </m:sub>
                </m:sSub>
              </m:oMath>
            </m:oMathPara>
          </w:p>
        </w:tc>
        <w:tc>
          <w:tcPr>
            <w:tcW w:w="6530" w:type="dxa"/>
            <w:gridSpan w:val="2"/>
          </w:tcPr>
          <w:p w14:paraId="2DCE09AD" w14:textId="77777777" w:rsidR="006C7B22" w:rsidRPr="000A6C02" w:rsidRDefault="006C7B22" w:rsidP="006C7B22">
            <w:pPr>
              <w:rPr>
                <w:rFonts w:cs="Times New Roman"/>
                <w:szCs w:val="24"/>
              </w:rPr>
            </w:pPr>
            <w:r w:rsidRPr="000A6C02">
              <w:rPr>
                <w:rFonts w:cs="Times New Roman"/>
                <w:szCs w:val="24"/>
              </w:rPr>
              <w:t>Effort donné par la théorie de Hertz pour un contact élastique sphère-plan</w:t>
            </w:r>
          </w:p>
        </w:tc>
        <w:tc>
          <w:tcPr>
            <w:tcW w:w="1275" w:type="dxa"/>
          </w:tcPr>
          <w:p w14:paraId="5455EB2B"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554BB39C" w14:textId="77777777" w:rsidTr="00A054B7">
        <w:trPr>
          <w:trHeight w:val="975"/>
        </w:trPr>
        <w:tc>
          <w:tcPr>
            <w:tcW w:w="1267" w:type="dxa"/>
          </w:tcPr>
          <w:p w14:paraId="4C679DCF" w14:textId="77777777" w:rsidR="006C7B22" w:rsidRPr="000A6C02" w:rsidRDefault="00F865FC" w:rsidP="006C7B22">
            <w:pPr>
              <w:spacing w:line="360" w:lineRule="auto"/>
              <w:rPr>
                <w:rFonts w:ascii="Calibri" w:eastAsia="Calibri" w:hAnsi="Calibri" w:cs="Times New Roman"/>
                <w:b/>
                <w:szCs w:val="24"/>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bt</m:t>
                    </m:r>
                    <m:r>
                      <m:rPr>
                        <m:sty m:val="bi"/>
                      </m:rPr>
                      <w:rPr>
                        <w:rFonts w:ascii="Cambria Math" w:hAnsi="Cambria Math"/>
                        <w:szCs w:val="24"/>
                      </w:rPr>
                      <m:t>1</m:t>
                    </m:r>
                  </m:sub>
                </m:sSub>
              </m:oMath>
            </m:oMathPara>
          </w:p>
        </w:tc>
        <w:tc>
          <w:tcPr>
            <w:tcW w:w="6530" w:type="dxa"/>
            <w:gridSpan w:val="2"/>
          </w:tcPr>
          <w:p w14:paraId="3E1DFA9F" w14:textId="77777777" w:rsidR="006C7B22" w:rsidRPr="000A6C02" w:rsidRDefault="006C7B22" w:rsidP="006C7B22">
            <w:pPr>
              <w:rPr>
                <w:rFonts w:cs="Times New Roman"/>
                <w:szCs w:val="24"/>
              </w:rPr>
            </w:pPr>
            <w:r w:rsidRPr="000A6C02">
              <w:rPr>
                <w:rFonts w:cs="Times New Roman"/>
                <w:szCs w:val="24"/>
              </w:rPr>
              <w:t xml:space="preserve">Vecteur de forces correspondant aux </w:t>
            </w:r>
            <w:r w:rsidRPr="000A6C02">
              <w:rPr>
                <w:rFonts w:eastAsiaTheme="minorEastAsia" w:cs="Times New Roman"/>
                <w:szCs w:val="24"/>
              </w:rPr>
              <w:t>déplacements des plissés ainsi que les déplacements de la feuille supérieure en relation avec les plissés</w:t>
            </w:r>
          </w:p>
        </w:tc>
        <w:tc>
          <w:tcPr>
            <w:tcW w:w="1275" w:type="dxa"/>
          </w:tcPr>
          <w:p w14:paraId="1F24793C"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4A92F787" w14:textId="77777777" w:rsidTr="00A054B7">
        <w:trPr>
          <w:trHeight w:val="989"/>
        </w:trPr>
        <w:tc>
          <w:tcPr>
            <w:tcW w:w="1267" w:type="dxa"/>
          </w:tcPr>
          <w:p w14:paraId="54364615" w14:textId="77777777" w:rsidR="006C7B22" w:rsidRPr="000A6C02" w:rsidRDefault="00F865FC" w:rsidP="006C7B22">
            <w:pPr>
              <w:spacing w:line="360" w:lineRule="auto"/>
              <w:rPr>
                <w:rFonts w:ascii="Calibri" w:eastAsia="Calibri" w:hAnsi="Calibri" w:cs="Times New Roman"/>
                <w:b/>
                <w:szCs w:val="24"/>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p</m:t>
                    </m:r>
                    <m:r>
                      <m:rPr>
                        <m:sty m:val="bi"/>
                      </m:rPr>
                      <w:rPr>
                        <w:rFonts w:ascii="Cambria Math" w:hAnsi="Cambria Math"/>
                        <w:szCs w:val="24"/>
                      </w:rPr>
                      <m:t>2</m:t>
                    </m:r>
                  </m:sub>
                </m:sSub>
              </m:oMath>
            </m:oMathPara>
          </w:p>
        </w:tc>
        <w:tc>
          <w:tcPr>
            <w:tcW w:w="6530" w:type="dxa"/>
            <w:gridSpan w:val="2"/>
          </w:tcPr>
          <w:p w14:paraId="412B6860" w14:textId="77777777" w:rsidR="006C7B22" w:rsidRPr="000A6C02" w:rsidRDefault="006C7B22" w:rsidP="006C7B22">
            <w:pPr>
              <w:rPr>
                <w:rFonts w:cs="Times New Roman"/>
                <w:szCs w:val="24"/>
              </w:rPr>
            </w:pPr>
            <w:r w:rsidRPr="000A6C02">
              <w:rPr>
                <w:rFonts w:cs="Times New Roman"/>
                <w:szCs w:val="24"/>
              </w:rPr>
              <w:t>Vecteur de forces correspondant aux</w:t>
            </w:r>
            <w:r w:rsidRPr="000A6C02">
              <w:rPr>
                <w:rFonts w:eastAsiaTheme="minorEastAsia" w:cs="Times New Roman"/>
                <w:szCs w:val="24"/>
              </w:rPr>
              <w:t xml:space="preserve"> déplacements de la feuille supérieure correspondant aux nœuds de discrétisation de l’équation de Reynolds</w:t>
            </w:r>
          </w:p>
        </w:tc>
        <w:tc>
          <w:tcPr>
            <w:tcW w:w="1275" w:type="dxa"/>
          </w:tcPr>
          <w:p w14:paraId="394FEF0F"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1FD74577" w14:textId="77777777" w:rsidTr="00A054B7">
        <w:trPr>
          <w:trHeight w:val="316"/>
        </w:trPr>
        <w:tc>
          <w:tcPr>
            <w:tcW w:w="1267" w:type="dxa"/>
          </w:tcPr>
          <w:p w14:paraId="032ED129" w14:textId="77777777" w:rsidR="006C7B22" w:rsidRPr="000A6C02" w:rsidRDefault="006C7B22" w:rsidP="006C7B22">
            <w:pPr>
              <w:spacing w:line="360" w:lineRule="auto"/>
              <w:rPr>
                <w:szCs w:val="24"/>
              </w:rPr>
            </w:pPr>
            <w:r w:rsidRPr="000A6C02">
              <w:rPr>
                <w:rFonts w:eastAsiaTheme="minorEastAsia"/>
                <w:i/>
                <w:szCs w:val="24"/>
                <w:lang w:val="en-US"/>
              </w:rPr>
              <w:t>f</w:t>
            </w:r>
          </w:p>
        </w:tc>
        <w:tc>
          <w:tcPr>
            <w:tcW w:w="6530" w:type="dxa"/>
            <w:gridSpan w:val="2"/>
          </w:tcPr>
          <w:p w14:paraId="361AC093" w14:textId="77777777" w:rsidR="006C7B22" w:rsidRPr="000A6C02" w:rsidRDefault="006C7B22" w:rsidP="006C7B22">
            <w:pPr>
              <w:spacing w:line="360" w:lineRule="auto"/>
              <w:rPr>
                <w:rFonts w:cs="Times New Roman"/>
                <w:szCs w:val="24"/>
              </w:rPr>
            </w:pPr>
            <w:r w:rsidRPr="000A6C02">
              <w:rPr>
                <w:rFonts w:cs="Times New Roman"/>
                <w:szCs w:val="24"/>
              </w:rPr>
              <w:t>Coefficient de frottement</w:t>
            </w:r>
          </w:p>
        </w:tc>
        <w:tc>
          <w:tcPr>
            <w:tcW w:w="1275" w:type="dxa"/>
          </w:tcPr>
          <w:p w14:paraId="3B5AA777" w14:textId="77777777" w:rsidR="006C7B22" w:rsidRPr="000A6C02" w:rsidRDefault="006C7B22" w:rsidP="006C7B22">
            <w:pPr>
              <w:spacing w:line="360" w:lineRule="auto"/>
              <w:rPr>
                <w:rFonts w:cs="Times New Roman"/>
                <w:szCs w:val="24"/>
              </w:rPr>
            </w:pPr>
          </w:p>
        </w:tc>
      </w:tr>
      <w:tr w:rsidR="006C7B22" w:rsidRPr="000A6C02" w14:paraId="20DABAFF" w14:textId="77777777" w:rsidTr="00A054B7">
        <w:trPr>
          <w:trHeight w:val="316"/>
        </w:trPr>
        <w:tc>
          <w:tcPr>
            <w:tcW w:w="1267" w:type="dxa"/>
          </w:tcPr>
          <w:p w14:paraId="2090B9C7" w14:textId="77777777" w:rsidR="006C7B22" w:rsidRPr="000A6C02" w:rsidRDefault="006C7B22" w:rsidP="006C7B22">
            <w:pPr>
              <w:spacing w:line="360" w:lineRule="auto"/>
              <w:rPr>
                <w:rFonts w:eastAsiaTheme="minorEastAsia"/>
                <w:b/>
                <w:i/>
                <w:szCs w:val="24"/>
                <w:lang w:val="en-US"/>
              </w:rPr>
            </w:pPr>
            <w:r w:rsidRPr="000A6C02">
              <w:rPr>
                <w:rFonts w:eastAsiaTheme="minorEastAsia"/>
                <w:b/>
                <w:i/>
                <w:szCs w:val="24"/>
                <w:lang w:val="en-US"/>
              </w:rPr>
              <w:t>G</w:t>
            </w:r>
          </w:p>
        </w:tc>
        <w:tc>
          <w:tcPr>
            <w:tcW w:w="6530" w:type="dxa"/>
            <w:gridSpan w:val="2"/>
          </w:tcPr>
          <w:p w14:paraId="6B33CF12" w14:textId="77777777" w:rsidR="006C7B22" w:rsidRPr="000A6C02" w:rsidRDefault="006C7B22" w:rsidP="006C7B22">
            <w:pPr>
              <w:spacing w:line="360" w:lineRule="auto"/>
              <w:rPr>
                <w:rFonts w:cs="Times New Roman"/>
                <w:szCs w:val="24"/>
              </w:rPr>
            </w:pPr>
            <w:r w:rsidRPr="000A6C02">
              <w:rPr>
                <w:rFonts w:cs="Times New Roman"/>
                <w:szCs w:val="24"/>
              </w:rPr>
              <w:t>Matrice d’effets gyroscopiques</w:t>
            </w:r>
          </w:p>
        </w:tc>
        <w:tc>
          <w:tcPr>
            <w:tcW w:w="1275" w:type="dxa"/>
          </w:tcPr>
          <w:p w14:paraId="3D9BE631"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2</m:t>
                        </m:r>
                      </m:sup>
                    </m:sSup>
                  </m:num>
                  <m:den>
                    <m:r>
                      <w:rPr>
                        <w:rFonts w:ascii="Cambria Math" w:hAnsi="Cambria Math" w:cs="Times New Roman"/>
                        <w:szCs w:val="24"/>
                      </w:rPr>
                      <m:t>s</m:t>
                    </m:r>
                  </m:den>
                </m:f>
              </m:oMath>
            </m:oMathPara>
          </w:p>
        </w:tc>
      </w:tr>
      <w:tr w:rsidR="006C7B22" w:rsidRPr="000A6C02" w14:paraId="0191ADB8" w14:textId="77777777" w:rsidTr="00A054B7">
        <w:tc>
          <w:tcPr>
            <w:tcW w:w="1267" w:type="dxa"/>
          </w:tcPr>
          <w:p w14:paraId="02449046" w14:textId="77777777" w:rsidR="006C7B22" w:rsidRPr="000A6C02" w:rsidRDefault="00F865FC" w:rsidP="006C7B22">
            <w:pPr>
              <w:spacing w:line="360" w:lineRule="auto"/>
              <w:rPr>
                <w:i/>
                <w:szCs w:val="24"/>
              </w:rPr>
            </w:pPr>
            <m:oMathPara>
              <m:oMathParaPr>
                <m:jc m:val="left"/>
              </m:oMathPara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T</m:t>
                    </m:r>
                  </m:sub>
                </m:sSub>
              </m:oMath>
            </m:oMathPara>
          </w:p>
        </w:tc>
        <w:tc>
          <w:tcPr>
            <w:tcW w:w="6530" w:type="dxa"/>
            <w:gridSpan w:val="2"/>
          </w:tcPr>
          <w:p w14:paraId="1B5F736C" w14:textId="1419F6B5" w:rsidR="006C7B22" w:rsidRPr="000A6C02" w:rsidRDefault="006C7B22" w:rsidP="006C7B22">
            <w:pPr>
              <w:spacing w:line="360" w:lineRule="auto"/>
              <w:rPr>
                <w:rFonts w:cs="Times New Roman"/>
                <w:szCs w:val="24"/>
              </w:rPr>
            </w:pPr>
            <w:r w:rsidRPr="000A6C02">
              <w:rPr>
                <w:rFonts w:cs="Times New Roman"/>
                <w:szCs w:val="24"/>
              </w:rPr>
              <w:t xml:space="preserve">Paramètre dans les équations </w:t>
            </w:r>
            <w:r w:rsidRPr="000A6C02">
              <w:rPr>
                <w:rFonts w:cs="Times New Roman"/>
                <w:szCs w:val="24"/>
              </w:rPr>
              <w:fldChar w:fldCharType="begin"/>
            </w:r>
            <w:r w:rsidRPr="000A6C02">
              <w:rPr>
                <w:rFonts w:cs="Times New Roman"/>
                <w:szCs w:val="24"/>
              </w:rPr>
              <w:instrText xml:space="preserve"> REF _Ref528516194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w:t>
            </w:r>
            <w:r w:rsidR="009D4609" w:rsidRPr="009D4609">
              <w:rPr>
                <w:rFonts w:cs="Times New Roman"/>
                <w:noProof/>
                <w:szCs w:val="24"/>
              </w:rPr>
              <w:t>28</w:t>
            </w:r>
            <w:r w:rsidR="009D4609" w:rsidRPr="009D4609">
              <w:rPr>
                <w:rFonts w:cs="Times New Roman"/>
                <w:szCs w:val="24"/>
              </w:rPr>
              <w:t>)</w:t>
            </w:r>
            <w:r w:rsidRPr="000A6C02">
              <w:rPr>
                <w:rFonts w:cs="Times New Roman"/>
                <w:szCs w:val="24"/>
              </w:rPr>
              <w:fldChar w:fldCharType="end"/>
            </w:r>
            <w:r w:rsidRPr="000A6C02">
              <w:rPr>
                <w:rFonts w:cs="Times New Roman"/>
                <w:szCs w:val="24"/>
              </w:rPr>
              <w:t xml:space="preserve"> et </w:t>
            </w:r>
            <w:r w:rsidRPr="000A6C02">
              <w:rPr>
                <w:rFonts w:cs="Times New Roman"/>
                <w:szCs w:val="24"/>
              </w:rPr>
              <w:fldChar w:fldCharType="begin"/>
            </w:r>
            <w:r w:rsidRPr="000A6C02">
              <w:rPr>
                <w:rFonts w:cs="Times New Roman"/>
                <w:szCs w:val="24"/>
              </w:rPr>
              <w:instrText xml:space="preserve"> REF _Ref528516197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w:t>
            </w:r>
            <w:r w:rsidR="009D4609" w:rsidRPr="009D4609">
              <w:rPr>
                <w:rFonts w:cs="Times New Roman"/>
                <w:noProof/>
                <w:szCs w:val="24"/>
              </w:rPr>
              <w:t>29</w:t>
            </w:r>
            <w:r w:rsidR="009D4609" w:rsidRPr="009D4609">
              <w:rPr>
                <w:rFonts w:cs="Times New Roman"/>
                <w:szCs w:val="24"/>
              </w:rPr>
              <w:t>)</w:t>
            </w:r>
            <w:r w:rsidRPr="000A6C02">
              <w:rPr>
                <w:rFonts w:cs="Times New Roman"/>
                <w:szCs w:val="24"/>
              </w:rPr>
              <w:fldChar w:fldCharType="end"/>
            </w:r>
          </w:p>
        </w:tc>
        <w:tc>
          <w:tcPr>
            <w:tcW w:w="1275" w:type="dxa"/>
          </w:tcPr>
          <w:p w14:paraId="37DBAD3C"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336E1598" w14:textId="77777777" w:rsidTr="00A054B7">
        <w:tc>
          <w:tcPr>
            <w:tcW w:w="1267" w:type="dxa"/>
          </w:tcPr>
          <w:p w14:paraId="4CC213EE" w14:textId="77777777" w:rsidR="006C7B22" w:rsidRPr="000A6C02" w:rsidRDefault="006C7B22" w:rsidP="006C7B22">
            <w:pPr>
              <w:spacing w:line="360" w:lineRule="auto"/>
              <w:rPr>
                <w:i/>
                <w:szCs w:val="24"/>
              </w:rPr>
            </w:pPr>
            <w:r w:rsidRPr="000A6C02">
              <w:rPr>
                <w:i/>
                <w:szCs w:val="24"/>
              </w:rPr>
              <w:lastRenderedPageBreak/>
              <w:t>g</w:t>
            </w:r>
          </w:p>
        </w:tc>
        <w:tc>
          <w:tcPr>
            <w:tcW w:w="6530" w:type="dxa"/>
            <w:gridSpan w:val="2"/>
          </w:tcPr>
          <w:p w14:paraId="4C83721F" w14:textId="77777777" w:rsidR="006C7B22" w:rsidRPr="000A6C02" w:rsidRDefault="006C7B22" w:rsidP="006C7B22">
            <w:pPr>
              <w:spacing w:line="360" w:lineRule="auto"/>
              <w:rPr>
                <w:rFonts w:cs="Times New Roman"/>
                <w:szCs w:val="24"/>
              </w:rPr>
            </w:pPr>
            <w:r w:rsidRPr="000A6C02">
              <w:rPr>
                <w:rFonts w:cs="Times New Roman"/>
                <w:szCs w:val="24"/>
              </w:rPr>
              <w:t>Jeu</w:t>
            </w:r>
          </w:p>
        </w:tc>
        <w:tc>
          <w:tcPr>
            <w:tcW w:w="1275" w:type="dxa"/>
          </w:tcPr>
          <w:p w14:paraId="69BDDA56"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0C565D82" w14:textId="77777777" w:rsidTr="00A054B7">
        <w:tc>
          <w:tcPr>
            <w:tcW w:w="1267" w:type="dxa"/>
          </w:tcPr>
          <w:p w14:paraId="213F47D4" w14:textId="77777777" w:rsidR="006C7B22" w:rsidRPr="000A6C02" w:rsidRDefault="00F865FC" w:rsidP="006C7B22">
            <w:pPr>
              <w:spacing w:line="360" w:lineRule="auto"/>
              <w:rPr>
                <w:i/>
                <w:szCs w:val="24"/>
              </w:rPr>
            </w:pPr>
            <m:oMathPara>
              <m:oMathParaPr>
                <m:jc m:val="left"/>
              </m:oMathPara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p</m:t>
                    </m:r>
                  </m:sub>
                </m:sSub>
              </m:oMath>
            </m:oMathPara>
          </w:p>
        </w:tc>
        <w:tc>
          <w:tcPr>
            <w:tcW w:w="6530" w:type="dxa"/>
            <w:gridSpan w:val="2"/>
          </w:tcPr>
          <w:p w14:paraId="13B3612A" w14:textId="77777777" w:rsidR="006C7B22" w:rsidRPr="000A6C02" w:rsidRDefault="006C7B22" w:rsidP="006C7B22">
            <w:pPr>
              <w:spacing w:line="360" w:lineRule="auto"/>
              <w:rPr>
                <w:rFonts w:cs="Times New Roman"/>
                <w:szCs w:val="24"/>
              </w:rPr>
            </w:pPr>
            <w:r w:rsidRPr="000A6C02">
              <w:rPr>
                <w:rFonts w:cs="Times New Roman"/>
                <w:szCs w:val="24"/>
              </w:rPr>
              <w:t>Accélération de la pesanteur</w:t>
            </w:r>
          </w:p>
        </w:tc>
        <w:tc>
          <w:tcPr>
            <w:tcW w:w="1275" w:type="dxa"/>
          </w:tcPr>
          <w:p w14:paraId="63A3573B"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m</m:t>
                    </m:r>
                  </m:num>
                  <m:den>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den>
                </m:f>
              </m:oMath>
            </m:oMathPara>
          </w:p>
        </w:tc>
      </w:tr>
      <w:tr w:rsidR="006C7B22" w:rsidRPr="000A6C02" w14:paraId="1BBA3CB8" w14:textId="77777777" w:rsidTr="00A054B7">
        <w:tc>
          <w:tcPr>
            <w:tcW w:w="1267" w:type="dxa"/>
          </w:tcPr>
          <w:p w14:paraId="684E0D5B" w14:textId="77777777" w:rsidR="006C7B22" w:rsidRPr="000A6C02" w:rsidRDefault="00F865FC" w:rsidP="006C7B22">
            <w:pPr>
              <w:spacing w:line="360" w:lineRule="auto"/>
              <w:rPr>
                <w:szCs w:val="24"/>
              </w:rPr>
            </w:pPr>
            <m:oMathPara>
              <m:oMathParaPr>
                <m:jc m:val="left"/>
              </m:oMathPara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r</m:t>
                    </m:r>
                  </m:sub>
                </m:sSub>
              </m:oMath>
            </m:oMathPara>
          </w:p>
        </w:tc>
        <w:tc>
          <w:tcPr>
            <w:tcW w:w="6530" w:type="dxa"/>
            <w:gridSpan w:val="2"/>
          </w:tcPr>
          <w:p w14:paraId="156340B1" w14:textId="77777777" w:rsidR="006C7B22" w:rsidRPr="000A6C02" w:rsidRDefault="006C7B22" w:rsidP="006C7B22">
            <w:pPr>
              <w:spacing w:line="360" w:lineRule="auto"/>
              <w:rPr>
                <w:rFonts w:cs="Times New Roman"/>
                <w:szCs w:val="24"/>
              </w:rPr>
            </w:pPr>
            <w:r w:rsidRPr="000A6C02">
              <w:rPr>
                <w:rFonts w:cs="Times New Roman"/>
                <w:szCs w:val="24"/>
              </w:rPr>
              <w:t>Jeu local entre le rotor et la feuille supérieure</w:t>
            </w:r>
          </w:p>
        </w:tc>
        <w:tc>
          <w:tcPr>
            <w:tcW w:w="1275" w:type="dxa"/>
          </w:tcPr>
          <w:p w14:paraId="1BB5779B"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62784219" w14:textId="77777777" w:rsidTr="00A054B7">
        <w:tc>
          <w:tcPr>
            <w:tcW w:w="1267" w:type="dxa"/>
          </w:tcPr>
          <w:p w14:paraId="52B8164A" w14:textId="77777777" w:rsidR="006C7B22" w:rsidRPr="000A6C02" w:rsidRDefault="00F865FC" w:rsidP="006C7B22">
            <w:pPr>
              <w:spacing w:line="360" w:lineRule="auto"/>
              <w:rPr>
                <w:szCs w:val="24"/>
              </w:rPr>
            </w:pPr>
            <m:oMathPara>
              <m:oMathParaPr>
                <m:jc m:val="left"/>
              </m:oMathPara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t</m:t>
                    </m:r>
                  </m:sub>
                </m:sSub>
              </m:oMath>
            </m:oMathPara>
          </w:p>
        </w:tc>
        <w:tc>
          <w:tcPr>
            <w:tcW w:w="6530" w:type="dxa"/>
            <w:gridSpan w:val="2"/>
          </w:tcPr>
          <w:p w14:paraId="7B3BFE9A" w14:textId="77777777" w:rsidR="006C7B22" w:rsidRPr="000A6C02" w:rsidRDefault="006C7B22" w:rsidP="006C7B22">
            <w:pPr>
              <w:spacing w:line="360" w:lineRule="auto"/>
              <w:rPr>
                <w:rFonts w:cs="Times New Roman"/>
                <w:szCs w:val="24"/>
              </w:rPr>
            </w:pPr>
            <w:r w:rsidRPr="000A6C02">
              <w:rPr>
                <w:rFonts w:cs="Times New Roman"/>
                <w:szCs w:val="24"/>
              </w:rPr>
              <w:t>Jeu local entre les deux feuilles</w:t>
            </w:r>
          </w:p>
        </w:tc>
        <w:tc>
          <w:tcPr>
            <w:tcW w:w="1275" w:type="dxa"/>
          </w:tcPr>
          <w:p w14:paraId="47A36576"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533177CB" w14:textId="77777777" w:rsidTr="00A054B7">
        <w:tc>
          <w:tcPr>
            <w:tcW w:w="1267" w:type="dxa"/>
          </w:tcPr>
          <w:p w14:paraId="3A8C97F1" w14:textId="77777777" w:rsidR="006C7B22" w:rsidRPr="000A6C02" w:rsidRDefault="00F865FC" w:rsidP="006C7B22">
            <w:pPr>
              <w:spacing w:line="360" w:lineRule="auto"/>
              <w:rPr>
                <w:szCs w:val="24"/>
              </w:rPr>
            </w:pPr>
            <m:oMathPara>
              <m:oMathParaPr>
                <m:jc m:val="left"/>
              </m:oMathPara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b</m:t>
                    </m:r>
                  </m:sub>
                </m:sSub>
              </m:oMath>
            </m:oMathPara>
          </w:p>
        </w:tc>
        <w:tc>
          <w:tcPr>
            <w:tcW w:w="6530" w:type="dxa"/>
            <w:gridSpan w:val="2"/>
          </w:tcPr>
          <w:p w14:paraId="3EADD0BE" w14:textId="77777777" w:rsidR="006C7B22" w:rsidRPr="000A6C02" w:rsidRDefault="006C7B22" w:rsidP="006C7B22">
            <w:pPr>
              <w:spacing w:line="360" w:lineRule="auto"/>
              <w:rPr>
                <w:rFonts w:cs="Times New Roman"/>
                <w:szCs w:val="24"/>
              </w:rPr>
            </w:pPr>
            <w:r w:rsidRPr="000A6C02">
              <w:rPr>
                <w:rFonts w:cs="Times New Roman"/>
                <w:szCs w:val="24"/>
              </w:rPr>
              <w:t>Jeu local entre la feuille plissée et la bague extérieure</w:t>
            </w:r>
          </w:p>
        </w:tc>
        <w:tc>
          <w:tcPr>
            <w:tcW w:w="1275" w:type="dxa"/>
          </w:tcPr>
          <w:p w14:paraId="2D2DDAD9"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6FE9509C" w14:textId="77777777" w:rsidTr="00A054B7">
        <w:tc>
          <w:tcPr>
            <w:tcW w:w="1267" w:type="dxa"/>
          </w:tcPr>
          <w:p w14:paraId="2BCD9318" w14:textId="77777777" w:rsidR="006C7B22" w:rsidRPr="000A6C02" w:rsidRDefault="006C7B22" w:rsidP="006C7B22">
            <w:pPr>
              <w:spacing w:line="360" w:lineRule="auto"/>
              <w:rPr>
                <w:rFonts w:ascii="Calibri" w:eastAsia="Calibri" w:hAnsi="Calibri" w:cs="Times New Roman"/>
                <w:i/>
                <w:szCs w:val="24"/>
              </w:rPr>
            </w:pPr>
            <w:r w:rsidRPr="000A6C02">
              <w:rPr>
                <w:rFonts w:ascii="Calibri" w:eastAsia="Calibri" w:hAnsi="Calibri" w:cs="Times New Roman"/>
                <w:i/>
                <w:szCs w:val="24"/>
              </w:rPr>
              <w:t>h</w:t>
            </w:r>
          </w:p>
        </w:tc>
        <w:tc>
          <w:tcPr>
            <w:tcW w:w="6530" w:type="dxa"/>
            <w:gridSpan w:val="2"/>
          </w:tcPr>
          <w:p w14:paraId="0890CC39" w14:textId="77777777" w:rsidR="006C7B22" w:rsidRPr="000A6C02" w:rsidRDefault="006C7B22" w:rsidP="006C7B22">
            <w:pPr>
              <w:spacing w:line="360" w:lineRule="auto"/>
              <w:rPr>
                <w:rFonts w:cs="Times New Roman"/>
                <w:szCs w:val="24"/>
              </w:rPr>
            </w:pPr>
            <w:r w:rsidRPr="000A6C02">
              <w:rPr>
                <w:rFonts w:cs="Times New Roman"/>
                <w:szCs w:val="24"/>
              </w:rPr>
              <w:t>Epaisseur du film fluide</w:t>
            </w:r>
          </w:p>
        </w:tc>
        <w:tc>
          <w:tcPr>
            <w:tcW w:w="1275" w:type="dxa"/>
          </w:tcPr>
          <w:p w14:paraId="35F76BA4"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7626AF7F" w14:textId="77777777" w:rsidTr="00A054B7">
        <w:tc>
          <w:tcPr>
            <w:tcW w:w="1267" w:type="dxa"/>
          </w:tcPr>
          <w:p w14:paraId="64C66F4C"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h</m:t>
                    </m:r>
                  </m:e>
                  <m:sub>
                    <m:r>
                      <w:rPr>
                        <w:rFonts w:ascii="Cambria Math" w:eastAsia="Calibri" w:hAnsi="Cambria Math" w:cs="Times New Roman"/>
                        <w:szCs w:val="24"/>
                      </w:rPr>
                      <m:t>b</m:t>
                    </m:r>
                  </m:sub>
                </m:sSub>
              </m:oMath>
            </m:oMathPara>
          </w:p>
        </w:tc>
        <w:tc>
          <w:tcPr>
            <w:tcW w:w="6530" w:type="dxa"/>
            <w:gridSpan w:val="2"/>
          </w:tcPr>
          <w:p w14:paraId="2BA8B5EA" w14:textId="77777777" w:rsidR="006C7B22" w:rsidRPr="000A6C02" w:rsidRDefault="006C7B22" w:rsidP="006C7B22">
            <w:pPr>
              <w:spacing w:line="360" w:lineRule="auto"/>
              <w:rPr>
                <w:rFonts w:cs="Times New Roman"/>
                <w:szCs w:val="24"/>
              </w:rPr>
            </w:pPr>
            <w:r w:rsidRPr="000A6C02">
              <w:rPr>
                <w:rFonts w:cs="Times New Roman"/>
                <w:szCs w:val="24"/>
              </w:rPr>
              <w:t>Hauteur initiale du plissé</w:t>
            </w:r>
          </w:p>
        </w:tc>
        <w:tc>
          <w:tcPr>
            <w:tcW w:w="1275" w:type="dxa"/>
          </w:tcPr>
          <w:p w14:paraId="02579CCA"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25A44708" w14:textId="77777777" w:rsidTr="00A054B7">
        <w:trPr>
          <w:trHeight w:val="653"/>
        </w:trPr>
        <w:tc>
          <w:tcPr>
            <w:tcW w:w="1267" w:type="dxa"/>
          </w:tcPr>
          <w:p w14:paraId="45278B3B"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h</m:t>
                    </m:r>
                  </m:e>
                  <m:sub>
                    <m:r>
                      <w:rPr>
                        <w:rFonts w:ascii="Cambria Math" w:eastAsia="Calibri" w:hAnsi="Cambria Math" w:cs="Times New Roman"/>
                        <w:szCs w:val="24"/>
                      </w:rPr>
                      <m:t>éq</m:t>
                    </m:r>
                  </m:sub>
                </m:sSub>
              </m:oMath>
            </m:oMathPara>
          </w:p>
        </w:tc>
        <w:tc>
          <w:tcPr>
            <w:tcW w:w="6530" w:type="dxa"/>
            <w:gridSpan w:val="2"/>
          </w:tcPr>
          <w:p w14:paraId="19153D2A" w14:textId="77777777" w:rsidR="006C7B22" w:rsidRPr="000A6C02" w:rsidRDefault="006C7B22" w:rsidP="006C7B22">
            <w:pPr>
              <w:rPr>
                <w:rFonts w:cs="Times New Roman"/>
                <w:szCs w:val="24"/>
              </w:rPr>
            </w:pPr>
            <w:r w:rsidRPr="000A6C02">
              <w:rPr>
                <w:rFonts w:cs="Times New Roman"/>
                <w:szCs w:val="24"/>
              </w:rPr>
              <w:t>Distance adimensionnée entre le plan moyen du rotor et la feuille supérieure</w:t>
            </w:r>
          </w:p>
        </w:tc>
        <w:tc>
          <w:tcPr>
            <w:tcW w:w="1275" w:type="dxa"/>
          </w:tcPr>
          <w:p w14:paraId="5ED828DB"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646CB9A5" w14:textId="77777777" w:rsidTr="00A054B7">
        <w:tc>
          <w:tcPr>
            <w:tcW w:w="1267" w:type="dxa"/>
          </w:tcPr>
          <w:p w14:paraId="2A45BFD8"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mbria Math" w:hAnsi="Cambria Math" w:cs="Cambria Math"/>
                        <w:i/>
                        <w:szCs w:val="24"/>
                      </w:rPr>
                    </m:ctrlPr>
                  </m:sSubPr>
                  <m:e>
                    <m:r>
                      <w:rPr>
                        <w:rFonts w:ascii="Cambria Math" w:eastAsia="Cambria Math" w:hAnsi="Cambria Math" w:cs="Cambria Math"/>
                        <w:szCs w:val="24"/>
                      </w:rPr>
                      <m:t>I</m:t>
                    </m:r>
                  </m:e>
                  <m:sub>
                    <m:r>
                      <w:rPr>
                        <w:rFonts w:ascii="Cambria Math" w:eastAsia="Cambria Math" w:hAnsi="Cambria Math" w:cs="Cambria Math"/>
                        <w:szCs w:val="24"/>
                      </w:rPr>
                      <m:t>p</m:t>
                    </m:r>
                  </m:sub>
                </m:sSub>
              </m:oMath>
            </m:oMathPara>
          </w:p>
        </w:tc>
        <w:tc>
          <w:tcPr>
            <w:tcW w:w="6530" w:type="dxa"/>
            <w:gridSpan w:val="2"/>
          </w:tcPr>
          <w:p w14:paraId="50DD9550" w14:textId="77777777" w:rsidR="006C7B22" w:rsidRPr="000A6C02" w:rsidRDefault="006C7B22" w:rsidP="006C7B22">
            <w:pPr>
              <w:spacing w:line="360" w:lineRule="auto"/>
              <w:rPr>
                <w:rFonts w:cs="Times New Roman"/>
                <w:szCs w:val="24"/>
              </w:rPr>
            </w:pPr>
            <w:r w:rsidRPr="000A6C02">
              <w:rPr>
                <w:rFonts w:cs="Times New Roman"/>
                <w:szCs w:val="24"/>
              </w:rPr>
              <w:t>Moment d’inertie polaire</w:t>
            </w:r>
          </w:p>
        </w:tc>
        <w:tc>
          <w:tcPr>
            <w:tcW w:w="1275" w:type="dxa"/>
          </w:tcPr>
          <w:p w14:paraId="5FB601B7"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num>
                  <m:den>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2</m:t>
                        </m:r>
                      </m:sup>
                    </m:sSup>
                  </m:den>
                </m:f>
              </m:oMath>
            </m:oMathPara>
          </w:p>
        </w:tc>
      </w:tr>
      <w:tr w:rsidR="006C7B22" w:rsidRPr="000A6C02" w14:paraId="4D36569A" w14:textId="77777777" w:rsidTr="00A054B7">
        <w:tc>
          <w:tcPr>
            <w:tcW w:w="1267" w:type="dxa"/>
          </w:tcPr>
          <w:p w14:paraId="3A1AEBEC"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mbria Math" w:hAnsi="Cambria Math" w:cs="Cambria Math"/>
                        <w:i/>
                        <w:szCs w:val="24"/>
                      </w:rPr>
                    </m:ctrlPr>
                  </m:sSubPr>
                  <m:e>
                    <m:r>
                      <w:rPr>
                        <w:rFonts w:ascii="Cambria Math" w:eastAsia="Cambria Math" w:hAnsi="Cambria Math" w:cs="Cambria Math"/>
                        <w:szCs w:val="24"/>
                      </w:rPr>
                      <m:t>I</m:t>
                    </m:r>
                  </m:e>
                  <m:sub>
                    <m:r>
                      <w:rPr>
                        <w:rFonts w:ascii="Cambria Math" w:eastAsia="Cambria Math" w:hAnsi="Cambria Math" w:cs="Cambria Math"/>
                        <w:szCs w:val="24"/>
                      </w:rPr>
                      <m:t>d</m:t>
                    </m:r>
                  </m:sub>
                </m:sSub>
              </m:oMath>
            </m:oMathPara>
          </w:p>
        </w:tc>
        <w:tc>
          <w:tcPr>
            <w:tcW w:w="6530" w:type="dxa"/>
            <w:gridSpan w:val="2"/>
          </w:tcPr>
          <w:p w14:paraId="35D995AD" w14:textId="77777777" w:rsidR="006C7B22" w:rsidRPr="000A6C02" w:rsidRDefault="006C7B22" w:rsidP="006C7B22">
            <w:pPr>
              <w:spacing w:line="360" w:lineRule="auto"/>
              <w:rPr>
                <w:rFonts w:cs="Times New Roman"/>
                <w:szCs w:val="24"/>
              </w:rPr>
            </w:pPr>
            <w:r w:rsidRPr="000A6C02">
              <w:rPr>
                <w:rFonts w:cs="Times New Roman"/>
                <w:szCs w:val="24"/>
              </w:rPr>
              <w:t>Moment d’inertie diamétrale</w:t>
            </w:r>
          </w:p>
        </w:tc>
        <w:tc>
          <w:tcPr>
            <w:tcW w:w="1275" w:type="dxa"/>
          </w:tcPr>
          <w:p w14:paraId="774FD89F"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num>
                  <m:den>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2</m:t>
                        </m:r>
                      </m:sup>
                    </m:sSup>
                  </m:den>
                </m:f>
              </m:oMath>
            </m:oMathPara>
          </w:p>
        </w:tc>
      </w:tr>
      <w:tr w:rsidR="006C7B22" w:rsidRPr="000A6C02" w14:paraId="551C7AF3" w14:textId="77777777" w:rsidTr="00530136">
        <w:trPr>
          <w:trHeight w:val="741"/>
        </w:trPr>
        <w:tc>
          <w:tcPr>
            <w:tcW w:w="1267" w:type="dxa"/>
          </w:tcPr>
          <w:p w14:paraId="38A5421D"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Theme="minorEastAsia" w:hAnsi="Cambria Math"/>
                        <w:i/>
                        <w:szCs w:val="24"/>
                      </w:rPr>
                    </m:ctrlPr>
                  </m:sSubPr>
                  <m:e>
                    <m:r>
                      <w:rPr>
                        <w:rFonts w:ascii="Cambria Math" w:eastAsiaTheme="minorEastAsia" w:hAnsi="Cambria Math"/>
                        <w:szCs w:val="24"/>
                      </w:rPr>
                      <m:t>ISTICK</m:t>
                    </m:r>
                  </m:e>
                  <m:sub>
                    <m:r>
                      <w:rPr>
                        <w:rFonts w:ascii="Cambria Math" w:eastAsiaTheme="minorEastAsia" w:hAnsi="Cambria Math"/>
                        <w:szCs w:val="24"/>
                      </w:rPr>
                      <m:t>t</m:t>
                    </m:r>
                  </m:sub>
                </m:sSub>
              </m:oMath>
            </m:oMathPara>
          </w:p>
        </w:tc>
        <w:tc>
          <w:tcPr>
            <w:tcW w:w="6530" w:type="dxa"/>
            <w:gridSpan w:val="2"/>
          </w:tcPr>
          <w:p w14:paraId="36E62927" w14:textId="77777777" w:rsidR="006C7B22" w:rsidRPr="000A6C02" w:rsidRDefault="006C7B22" w:rsidP="006C7B22">
            <w:pPr>
              <w:rPr>
                <w:rFonts w:cs="Times New Roman"/>
                <w:szCs w:val="24"/>
              </w:rPr>
            </w:pPr>
            <w:r w:rsidRPr="000A6C02">
              <w:rPr>
                <w:rFonts w:cs="Times New Roman"/>
                <w:szCs w:val="24"/>
              </w:rPr>
              <w:t>Paramètre de qualification de la nature du contact local entre les feuilles (adhérent ou glissant)</w:t>
            </w:r>
          </w:p>
        </w:tc>
        <w:tc>
          <w:tcPr>
            <w:tcW w:w="1275" w:type="dxa"/>
          </w:tcPr>
          <w:p w14:paraId="36C5961C" w14:textId="77777777" w:rsidR="006C7B22" w:rsidRPr="000A6C02" w:rsidRDefault="006C7B22" w:rsidP="006C7B22">
            <w:pPr>
              <w:spacing w:line="360" w:lineRule="auto"/>
              <w:rPr>
                <w:rFonts w:cs="Times New Roman"/>
                <w:szCs w:val="24"/>
              </w:rPr>
            </w:pPr>
          </w:p>
        </w:tc>
      </w:tr>
      <w:tr w:rsidR="006C7B22" w:rsidRPr="000A6C02" w14:paraId="6DBF16FA" w14:textId="77777777" w:rsidTr="00A054B7">
        <w:trPr>
          <w:trHeight w:val="673"/>
        </w:trPr>
        <w:tc>
          <w:tcPr>
            <w:tcW w:w="1267" w:type="dxa"/>
          </w:tcPr>
          <w:p w14:paraId="40A5A0C2"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rPr>
                    </m:ctrlPr>
                  </m:sSubPr>
                  <m:e>
                    <m:r>
                      <w:rPr>
                        <w:rFonts w:ascii="Cambria Math" w:eastAsiaTheme="minorEastAsia" w:hAnsi="Cambria Math"/>
                        <w:szCs w:val="24"/>
                      </w:rPr>
                      <m:t>ISTICK</m:t>
                    </m:r>
                  </m:e>
                  <m:sub>
                    <m:r>
                      <w:rPr>
                        <w:rFonts w:ascii="Cambria Math" w:eastAsiaTheme="minorEastAsia" w:hAnsi="Cambria Math"/>
                        <w:szCs w:val="24"/>
                      </w:rPr>
                      <m:t>b</m:t>
                    </m:r>
                  </m:sub>
                </m:sSub>
              </m:oMath>
            </m:oMathPara>
          </w:p>
        </w:tc>
        <w:tc>
          <w:tcPr>
            <w:tcW w:w="6530" w:type="dxa"/>
            <w:gridSpan w:val="2"/>
          </w:tcPr>
          <w:p w14:paraId="2D14FC35" w14:textId="77777777" w:rsidR="006C7B22" w:rsidRPr="000A6C02" w:rsidRDefault="006C7B22" w:rsidP="006C7B22">
            <w:pPr>
              <w:rPr>
                <w:rFonts w:cs="Times New Roman"/>
                <w:szCs w:val="24"/>
              </w:rPr>
            </w:pPr>
            <w:r w:rsidRPr="000A6C02">
              <w:rPr>
                <w:rFonts w:cs="Times New Roman"/>
                <w:szCs w:val="24"/>
              </w:rPr>
              <w:t>Paramètre de qualification de la nature du contact local entre la feuille plissée et la bague extérieure (adhérent ou glissant)</w:t>
            </w:r>
          </w:p>
        </w:tc>
        <w:tc>
          <w:tcPr>
            <w:tcW w:w="1275" w:type="dxa"/>
          </w:tcPr>
          <w:p w14:paraId="191C4CE8" w14:textId="77777777" w:rsidR="006C7B22" w:rsidRPr="000A6C02" w:rsidRDefault="006C7B22" w:rsidP="006C7B22">
            <w:pPr>
              <w:spacing w:line="360" w:lineRule="auto"/>
              <w:rPr>
                <w:rFonts w:cs="Times New Roman"/>
                <w:szCs w:val="24"/>
              </w:rPr>
            </w:pPr>
          </w:p>
        </w:tc>
      </w:tr>
      <w:tr w:rsidR="006C7B22" w:rsidRPr="000A6C02" w14:paraId="2ED114D7" w14:textId="77777777" w:rsidTr="00A054B7">
        <w:tc>
          <w:tcPr>
            <w:tcW w:w="1267" w:type="dxa"/>
          </w:tcPr>
          <w:p w14:paraId="56E16596" w14:textId="77777777" w:rsidR="006C7B22" w:rsidRPr="000A6C02" w:rsidRDefault="00F865FC" w:rsidP="006C7B22">
            <w:pPr>
              <w:spacing w:line="360" w:lineRule="auto"/>
              <w:rPr>
                <w:rFonts w:eastAsiaTheme="minorEastAsia"/>
                <w:b/>
                <w:i/>
                <w:szCs w:val="24"/>
                <w:lang w:val="en-US"/>
              </w:rPr>
            </w:pPr>
            <m:oMathPara>
              <m:oMathParaPr>
                <m:jc m:val="left"/>
              </m:oMathParaPr>
              <m:oMath>
                <m:sSub>
                  <m:sSubPr>
                    <m:ctrlPr>
                      <w:rPr>
                        <w:rFonts w:ascii="Cambria Math" w:eastAsiaTheme="minorEastAsia" w:hAnsi="Cambria Math"/>
                        <w:i/>
                        <w:szCs w:val="24"/>
                      </w:rPr>
                    </m:ctrlPr>
                  </m:sSubPr>
                  <m:e>
                    <m:r>
                      <w:rPr>
                        <w:rFonts w:ascii="Cambria Math" w:eastAsiaTheme="minorEastAsia" w:hAnsi="Cambria Math"/>
                        <w:szCs w:val="24"/>
                      </w:rPr>
                      <m:t>ICNTCT</m:t>
                    </m:r>
                  </m:e>
                  <m:sub>
                    <m:r>
                      <w:rPr>
                        <w:rFonts w:ascii="Cambria Math" w:eastAsiaTheme="minorEastAsia" w:hAnsi="Cambria Math"/>
                        <w:szCs w:val="24"/>
                      </w:rPr>
                      <m:t>t</m:t>
                    </m:r>
                  </m:sub>
                </m:sSub>
              </m:oMath>
            </m:oMathPara>
          </w:p>
        </w:tc>
        <w:tc>
          <w:tcPr>
            <w:tcW w:w="6530" w:type="dxa"/>
            <w:gridSpan w:val="2"/>
          </w:tcPr>
          <w:p w14:paraId="20031392" w14:textId="77777777" w:rsidR="006C7B22" w:rsidRPr="000A6C02" w:rsidRDefault="006C7B22" w:rsidP="006C7B22">
            <w:pPr>
              <w:rPr>
                <w:rFonts w:cs="Times New Roman"/>
                <w:szCs w:val="24"/>
              </w:rPr>
            </w:pPr>
            <w:r w:rsidRPr="000A6C02">
              <w:rPr>
                <w:rFonts w:cs="Times New Roman"/>
                <w:szCs w:val="24"/>
              </w:rPr>
              <w:t>Paramètre de détection du contact local entre les feuilles</w:t>
            </w:r>
          </w:p>
        </w:tc>
        <w:tc>
          <w:tcPr>
            <w:tcW w:w="1275" w:type="dxa"/>
          </w:tcPr>
          <w:p w14:paraId="311286FB" w14:textId="77777777" w:rsidR="006C7B22" w:rsidRPr="000A6C02" w:rsidRDefault="006C7B22" w:rsidP="006C7B22">
            <w:pPr>
              <w:spacing w:line="360" w:lineRule="auto"/>
              <w:rPr>
                <w:rFonts w:cs="Times New Roman"/>
                <w:szCs w:val="24"/>
              </w:rPr>
            </w:pPr>
          </w:p>
        </w:tc>
      </w:tr>
      <w:tr w:rsidR="006C7B22" w:rsidRPr="000A6C02" w14:paraId="1B033AE5" w14:textId="77777777" w:rsidTr="00A054B7">
        <w:trPr>
          <w:trHeight w:val="689"/>
        </w:trPr>
        <w:tc>
          <w:tcPr>
            <w:tcW w:w="1267" w:type="dxa"/>
          </w:tcPr>
          <w:p w14:paraId="261944CA" w14:textId="77777777" w:rsidR="006C7B22" w:rsidRPr="000A6C02" w:rsidRDefault="00F865FC" w:rsidP="006C7B22">
            <w:pPr>
              <w:spacing w:line="360" w:lineRule="auto"/>
              <w:jc w:val="both"/>
              <w:rPr>
                <w:szCs w:val="24"/>
              </w:rPr>
            </w:pPr>
            <m:oMathPara>
              <m:oMathParaPr>
                <m:jc m:val="left"/>
              </m:oMathParaPr>
              <m:oMath>
                <m:sSub>
                  <m:sSubPr>
                    <m:ctrlPr>
                      <w:rPr>
                        <w:rFonts w:ascii="Cambria Math" w:eastAsiaTheme="minorEastAsia" w:hAnsi="Cambria Math"/>
                        <w:i/>
                        <w:szCs w:val="24"/>
                      </w:rPr>
                    </m:ctrlPr>
                  </m:sSubPr>
                  <m:e>
                    <m:r>
                      <w:rPr>
                        <w:rFonts w:ascii="Cambria Math" w:eastAsiaTheme="minorEastAsia" w:hAnsi="Cambria Math"/>
                        <w:szCs w:val="24"/>
                      </w:rPr>
                      <m:t>ICNTCT</m:t>
                    </m:r>
                  </m:e>
                  <m:sub>
                    <m:r>
                      <w:rPr>
                        <w:rFonts w:ascii="Cambria Math" w:eastAsiaTheme="minorEastAsia" w:hAnsi="Cambria Math"/>
                        <w:szCs w:val="24"/>
                      </w:rPr>
                      <m:t>b</m:t>
                    </m:r>
                  </m:sub>
                </m:sSub>
              </m:oMath>
            </m:oMathPara>
          </w:p>
        </w:tc>
        <w:tc>
          <w:tcPr>
            <w:tcW w:w="6530" w:type="dxa"/>
            <w:gridSpan w:val="2"/>
          </w:tcPr>
          <w:p w14:paraId="3270B434" w14:textId="77777777" w:rsidR="006C7B22" w:rsidRPr="000A6C02" w:rsidRDefault="006C7B22" w:rsidP="006C7B22">
            <w:pPr>
              <w:rPr>
                <w:rFonts w:cs="Times New Roman"/>
                <w:szCs w:val="24"/>
              </w:rPr>
            </w:pPr>
            <w:r w:rsidRPr="000A6C02">
              <w:rPr>
                <w:rFonts w:cs="Times New Roman"/>
                <w:szCs w:val="24"/>
              </w:rPr>
              <w:t>Paramètre de détection du contact local entre la feuille plissée et la bague extérieure</w:t>
            </w:r>
          </w:p>
        </w:tc>
        <w:tc>
          <w:tcPr>
            <w:tcW w:w="1275" w:type="dxa"/>
          </w:tcPr>
          <w:p w14:paraId="28BDF8EC" w14:textId="77777777" w:rsidR="006C7B22" w:rsidRPr="000A6C02" w:rsidRDefault="006C7B22" w:rsidP="006C7B22">
            <w:pPr>
              <w:spacing w:line="360" w:lineRule="auto"/>
              <w:rPr>
                <w:rFonts w:cs="Times New Roman"/>
                <w:szCs w:val="24"/>
              </w:rPr>
            </w:pPr>
          </w:p>
        </w:tc>
      </w:tr>
      <w:tr w:rsidR="006C7B22" w:rsidRPr="000A6C02" w14:paraId="618438DD" w14:textId="77777777" w:rsidTr="00A054B7">
        <w:tc>
          <w:tcPr>
            <w:tcW w:w="1267" w:type="dxa"/>
          </w:tcPr>
          <w:p w14:paraId="65F72FC4" w14:textId="77777777" w:rsidR="006C7B22" w:rsidRPr="000A6C02" w:rsidRDefault="006C7B22" w:rsidP="006C7B22">
            <w:pPr>
              <w:spacing w:line="360" w:lineRule="auto"/>
              <w:jc w:val="both"/>
              <w:rPr>
                <w:szCs w:val="24"/>
              </w:rPr>
            </w:pPr>
            <w:r w:rsidRPr="000A6C02">
              <w:rPr>
                <w:b/>
                <w:i/>
                <w:szCs w:val="24"/>
              </w:rPr>
              <w:t>J</w:t>
            </w:r>
          </w:p>
        </w:tc>
        <w:tc>
          <w:tcPr>
            <w:tcW w:w="6530" w:type="dxa"/>
            <w:gridSpan w:val="2"/>
          </w:tcPr>
          <w:p w14:paraId="56F06478" w14:textId="77777777" w:rsidR="006C7B22" w:rsidRPr="000A6C02" w:rsidRDefault="006C7B22" w:rsidP="006C7B22">
            <w:pPr>
              <w:rPr>
                <w:rFonts w:cs="Times New Roman"/>
                <w:szCs w:val="24"/>
              </w:rPr>
            </w:pPr>
            <w:r w:rsidRPr="000A6C02">
              <w:rPr>
                <w:rFonts w:cs="Times New Roman"/>
                <w:szCs w:val="24"/>
              </w:rPr>
              <w:t>Matrice jacobienne</w:t>
            </w:r>
          </w:p>
        </w:tc>
        <w:tc>
          <w:tcPr>
            <w:tcW w:w="1275" w:type="dxa"/>
          </w:tcPr>
          <w:p w14:paraId="5F4B2982"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693717AC" w14:textId="77777777" w:rsidTr="00A054B7">
        <w:tc>
          <w:tcPr>
            <w:tcW w:w="1267" w:type="dxa"/>
          </w:tcPr>
          <w:p w14:paraId="288671EB" w14:textId="77777777" w:rsidR="006C7B22" w:rsidRPr="000A6C02" w:rsidRDefault="006C7B22" w:rsidP="006C7B22">
            <w:pPr>
              <w:spacing w:line="360" w:lineRule="auto"/>
              <w:rPr>
                <w:szCs w:val="24"/>
              </w:rPr>
            </w:pPr>
            <w:r w:rsidRPr="000A6C02">
              <w:rPr>
                <w:rFonts w:eastAsiaTheme="minorEastAsia"/>
                <w:b/>
                <w:i/>
                <w:szCs w:val="24"/>
                <w:lang w:val="en-US"/>
              </w:rPr>
              <w:t>K</w:t>
            </w:r>
          </w:p>
        </w:tc>
        <w:tc>
          <w:tcPr>
            <w:tcW w:w="6530" w:type="dxa"/>
            <w:gridSpan w:val="2"/>
          </w:tcPr>
          <w:p w14:paraId="48CD12F8" w14:textId="77777777" w:rsidR="006C7B22" w:rsidRPr="000A6C02" w:rsidRDefault="006C7B22" w:rsidP="006C7B22">
            <w:pPr>
              <w:spacing w:line="360" w:lineRule="auto"/>
              <w:rPr>
                <w:rFonts w:cs="Times New Roman"/>
                <w:szCs w:val="24"/>
              </w:rPr>
            </w:pPr>
            <w:r w:rsidRPr="000A6C02">
              <w:rPr>
                <w:rFonts w:cs="Times New Roman"/>
                <w:szCs w:val="24"/>
              </w:rPr>
              <w:t>Matrice de raideur globale</w:t>
            </w:r>
          </w:p>
        </w:tc>
        <w:tc>
          <w:tcPr>
            <w:tcW w:w="1275" w:type="dxa"/>
          </w:tcPr>
          <w:p w14:paraId="7E5DA2AF"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0F98A00F" w14:textId="77777777" w:rsidTr="00A054B7">
        <w:tc>
          <w:tcPr>
            <w:tcW w:w="1267" w:type="dxa"/>
          </w:tcPr>
          <w:p w14:paraId="01940452" w14:textId="77777777" w:rsidR="006C7B22" w:rsidRPr="000A6C02" w:rsidRDefault="006C7B22" w:rsidP="006C7B22">
            <w:pPr>
              <w:spacing w:line="360" w:lineRule="auto"/>
              <w:rPr>
                <w:szCs w:val="24"/>
              </w:rPr>
            </w:pPr>
            <w:r w:rsidRPr="000A6C02">
              <w:rPr>
                <w:rFonts w:eastAsiaTheme="minorEastAsia"/>
                <w:i/>
                <w:szCs w:val="24"/>
                <w:lang w:val="en-US"/>
              </w:rPr>
              <w:t>k</w:t>
            </w:r>
            <w:r w:rsidRPr="000A6C02">
              <w:rPr>
                <w:rFonts w:eastAsiaTheme="minorEastAsia"/>
                <w:i/>
                <w:szCs w:val="24"/>
                <w:vertAlign w:val="subscript"/>
                <w:lang w:val="en-US"/>
              </w:rPr>
              <w:t>1</w:t>
            </w:r>
            <w:r w:rsidRPr="000A6C02">
              <w:rPr>
                <w:rFonts w:eastAsiaTheme="minorEastAsia"/>
                <w:i/>
                <w:szCs w:val="24"/>
                <w:lang w:val="en-US"/>
              </w:rPr>
              <w:t>,…,k</w:t>
            </w:r>
            <w:r w:rsidRPr="000A6C02">
              <w:rPr>
                <w:rFonts w:eastAsiaTheme="minorEastAsia"/>
                <w:i/>
                <w:szCs w:val="24"/>
                <w:vertAlign w:val="subscript"/>
                <w:lang w:val="en-US"/>
              </w:rPr>
              <w:t>4</w:t>
            </w:r>
            <w:r w:rsidRPr="000A6C02">
              <w:rPr>
                <w:rFonts w:eastAsiaTheme="minorEastAsia"/>
                <w:szCs w:val="24"/>
                <w:lang w:val="en-US"/>
              </w:rPr>
              <w:t>,</w:t>
            </w:r>
          </w:p>
        </w:tc>
        <w:tc>
          <w:tcPr>
            <w:tcW w:w="6530" w:type="dxa"/>
            <w:gridSpan w:val="2"/>
          </w:tcPr>
          <w:p w14:paraId="2676614F" w14:textId="77777777" w:rsidR="006C7B22" w:rsidRPr="000A6C02" w:rsidRDefault="006C7B22" w:rsidP="006C7B22">
            <w:pPr>
              <w:spacing w:line="360" w:lineRule="auto"/>
              <w:rPr>
                <w:rFonts w:cs="Times New Roman"/>
                <w:szCs w:val="24"/>
              </w:rPr>
            </w:pPr>
            <w:r w:rsidRPr="000A6C02">
              <w:rPr>
                <w:rFonts w:cs="Times New Roman"/>
                <w:szCs w:val="24"/>
              </w:rPr>
              <w:t>Raideurs du modèle à ressorts pour le palier à feuilles</w:t>
            </w:r>
          </w:p>
        </w:tc>
        <w:tc>
          <w:tcPr>
            <w:tcW w:w="1275" w:type="dxa"/>
          </w:tcPr>
          <w:p w14:paraId="267FCAED"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42EE0A23" w14:textId="77777777" w:rsidTr="00A054B7">
        <w:tc>
          <w:tcPr>
            <w:tcW w:w="1267" w:type="dxa"/>
          </w:tcPr>
          <w:p w14:paraId="6D4112E3" w14:textId="77777777" w:rsidR="006C7B22" w:rsidRPr="006C7B2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rlt</m:t>
                    </m:r>
                  </m:sub>
                </m:sSub>
              </m:oMath>
            </m:oMathPara>
          </w:p>
        </w:tc>
        <w:tc>
          <w:tcPr>
            <w:tcW w:w="6530" w:type="dxa"/>
            <w:gridSpan w:val="2"/>
          </w:tcPr>
          <w:p w14:paraId="747E6FD5" w14:textId="77777777" w:rsidR="006C7B22" w:rsidRPr="000A6C02" w:rsidRDefault="006C7B22" w:rsidP="006C7B22">
            <w:pPr>
              <w:spacing w:line="360" w:lineRule="auto"/>
              <w:rPr>
                <w:rFonts w:cs="Times New Roman"/>
                <w:szCs w:val="24"/>
              </w:rPr>
            </w:pPr>
            <w:r>
              <w:rPr>
                <w:rFonts w:cs="Times New Roman"/>
                <w:szCs w:val="24"/>
              </w:rPr>
              <w:t>Raideur du roulement</w:t>
            </w:r>
          </w:p>
        </w:tc>
        <w:tc>
          <w:tcPr>
            <w:tcW w:w="1275" w:type="dxa"/>
          </w:tcPr>
          <w:p w14:paraId="31952D0D"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15EA0036" w14:textId="77777777" w:rsidTr="00A054B7">
        <w:trPr>
          <w:trHeight w:val="431"/>
        </w:trPr>
        <w:tc>
          <w:tcPr>
            <w:tcW w:w="1267" w:type="dxa"/>
          </w:tcPr>
          <w:p w14:paraId="4107C651" w14:textId="77777777" w:rsidR="006C7B22" w:rsidRPr="000A6C02" w:rsidRDefault="00F865FC" w:rsidP="006C7B22">
            <w:pPr>
              <w:spacing w:line="360" w:lineRule="auto"/>
              <w:rPr>
                <w:rFonts w:eastAsiaTheme="minorEastAsia"/>
                <w:b/>
                <w:i/>
                <w:szCs w:val="24"/>
                <w:lang w:val="en-US"/>
              </w:rPr>
            </w:pPr>
            <m:oMathPara>
              <m:oMathParaPr>
                <m:jc m:val="left"/>
              </m:oMathParaPr>
              <m:oMath>
                <m:sSub>
                  <m:sSubPr>
                    <m:ctrlPr>
                      <w:rPr>
                        <w:rFonts w:ascii="Cambria Math" w:eastAsiaTheme="minorEastAsia" w:hAnsi="Cambria Math"/>
                        <w:b/>
                        <w:i/>
                        <w:szCs w:val="24"/>
                        <w:lang w:val="en-US"/>
                      </w:rPr>
                    </m:ctrlPr>
                  </m:sSubPr>
                  <m:e>
                    <m:r>
                      <m:rPr>
                        <m:sty m:val="bi"/>
                      </m:rPr>
                      <w:rPr>
                        <w:rFonts w:ascii="Cambria Math" w:eastAsiaTheme="minorEastAsia" w:hAnsi="Cambria Math"/>
                        <w:szCs w:val="24"/>
                        <w:lang w:val="en-US"/>
                      </w:rPr>
                      <m:t>K</m:t>
                    </m:r>
                  </m:e>
                  <m:sub>
                    <m:r>
                      <m:rPr>
                        <m:sty m:val="bi"/>
                      </m:rPr>
                      <w:rPr>
                        <w:rFonts w:ascii="Cambria Math" w:eastAsiaTheme="minorEastAsia" w:hAnsi="Cambria Math"/>
                        <w:szCs w:val="24"/>
                        <w:lang w:val="en-US"/>
                      </w:rPr>
                      <m:t>t</m:t>
                    </m:r>
                  </m:sub>
                </m:sSub>
              </m:oMath>
            </m:oMathPara>
          </w:p>
        </w:tc>
        <w:tc>
          <w:tcPr>
            <w:tcW w:w="6530" w:type="dxa"/>
            <w:gridSpan w:val="2"/>
          </w:tcPr>
          <w:p w14:paraId="624FF6F4" w14:textId="77777777" w:rsidR="006C7B22" w:rsidRPr="000A6C02" w:rsidRDefault="006C7B22" w:rsidP="006C7B22">
            <w:pPr>
              <w:spacing w:line="360" w:lineRule="auto"/>
              <w:rPr>
                <w:rFonts w:cs="Times New Roman"/>
                <w:szCs w:val="24"/>
              </w:rPr>
            </w:pPr>
            <w:r w:rsidRPr="000A6C02">
              <w:rPr>
                <w:rFonts w:cs="Times New Roman"/>
                <w:szCs w:val="24"/>
              </w:rPr>
              <w:t>Matrice de raideur de la feuille supérieure</w:t>
            </w:r>
          </w:p>
        </w:tc>
        <w:tc>
          <w:tcPr>
            <w:tcW w:w="1275" w:type="dxa"/>
          </w:tcPr>
          <w:p w14:paraId="30C1CD34"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1FC15A22" w14:textId="77777777" w:rsidTr="00A054B7">
        <w:trPr>
          <w:trHeight w:val="409"/>
        </w:trPr>
        <w:tc>
          <w:tcPr>
            <w:tcW w:w="1267" w:type="dxa"/>
          </w:tcPr>
          <w:p w14:paraId="4D16D38F" w14:textId="77777777" w:rsidR="006C7B22" w:rsidRPr="000A6C02" w:rsidRDefault="00F865FC" w:rsidP="006C7B22">
            <w:pPr>
              <w:spacing w:line="360" w:lineRule="auto"/>
              <w:rPr>
                <w:rFonts w:eastAsiaTheme="minorEastAsia"/>
                <w:b/>
                <w:i/>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K</m:t>
                    </m:r>
                  </m:e>
                  <m:sub>
                    <m:r>
                      <m:rPr>
                        <m:sty m:val="bi"/>
                      </m:rPr>
                      <w:rPr>
                        <w:rFonts w:ascii="Cambria Math" w:hAnsi="Cambria Math"/>
                        <w:szCs w:val="24"/>
                      </w:rPr>
                      <m:t>bt</m:t>
                    </m:r>
                    <m:r>
                      <m:rPr>
                        <m:sty m:val="bi"/>
                      </m:rPr>
                      <w:rPr>
                        <w:rFonts w:ascii="Cambria Math" w:hAnsi="Cambria Math"/>
                        <w:szCs w:val="24"/>
                      </w:rPr>
                      <m:t>1</m:t>
                    </m:r>
                  </m:sub>
                </m:sSub>
              </m:oMath>
            </m:oMathPara>
          </w:p>
        </w:tc>
        <w:tc>
          <w:tcPr>
            <w:tcW w:w="6530" w:type="dxa"/>
            <w:gridSpan w:val="2"/>
          </w:tcPr>
          <w:p w14:paraId="7FBEFAC6" w14:textId="77777777" w:rsidR="006C7B22" w:rsidRPr="000A6C02" w:rsidRDefault="006C7B22" w:rsidP="006C7B22">
            <w:pPr>
              <w:spacing w:line="360" w:lineRule="auto"/>
              <w:rPr>
                <w:rFonts w:cs="Times New Roman"/>
                <w:szCs w:val="24"/>
              </w:rPr>
            </w:pPr>
            <w:r w:rsidRPr="000A6C02">
              <w:rPr>
                <w:rFonts w:cs="Times New Roman"/>
                <w:szCs w:val="24"/>
              </w:rPr>
              <w:t xml:space="preserve">Matrice de raideur correspondant aux </w:t>
            </w:r>
            <w:r w:rsidRPr="000A6C02">
              <w:rPr>
                <w:rFonts w:eastAsiaTheme="minorEastAsia" w:cs="Times New Roman"/>
                <w:szCs w:val="24"/>
              </w:rPr>
              <w:t>déplacements des plissés ainsi que les déplacements de la feuille supérieure en relation avec les plissés</w:t>
            </w:r>
          </w:p>
        </w:tc>
        <w:tc>
          <w:tcPr>
            <w:tcW w:w="1275" w:type="dxa"/>
          </w:tcPr>
          <w:p w14:paraId="5CA7785C"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48A8416C" w14:textId="77777777" w:rsidTr="00A054B7">
        <w:trPr>
          <w:trHeight w:val="1124"/>
        </w:trPr>
        <w:tc>
          <w:tcPr>
            <w:tcW w:w="1267" w:type="dxa"/>
          </w:tcPr>
          <w:p w14:paraId="57AB95BA" w14:textId="77777777" w:rsidR="006C7B22" w:rsidRPr="000A6C02" w:rsidRDefault="00F865FC" w:rsidP="006C7B22">
            <w:pPr>
              <w:spacing w:line="360" w:lineRule="auto"/>
              <w:rPr>
                <w:rFonts w:ascii="Calibri" w:eastAsia="Calibri" w:hAnsi="Calibri" w:cs="Times New Roman"/>
                <w:b/>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K</m:t>
                    </m:r>
                  </m:e>
                  <m:sub>
                    <m:r>
                      <m:rPr>
                        <m:sty m:val="bi"/>
                      </m:rPr>
                      <w:rPr>
                        <w:rFonts w:ascii="Cambria Math" w:hAnsi="Cambria Math"/>
                        <w:szCs w:val="24"/>
                      </w:rPr>
                      <m:t>t</m:t>
                    </m:r>
                    <m:r>
                      <m:rPr>
                        <m:sty m:val="bi"/>
                      </m:rPr>
                      <w:rPr>
                        <w:rFonts w:ascii="Cambria Math" w:hAnsi="Cambria Math"/>
                        <w:szCs w:val="24"/>
                      </w:rPr>
                      <m:t>22</m:t>
                    </m:r>
                  </m:sub>
                </m:sSub>
              </m:oMath>
            </m:oMathPara>
          </w:p>
        </w:tc>
        <w:tc>
          <w:tcPr>
            <w:tcW w:w="6530" w:type="dxa"/>
            <w:gridSpan w:val="2"/>
          </w:tcPr>
          <w:p w14:paraId="6C9BF66E" w14:textId="77777777" w:rsidR="006C7B22" w:rsidRPr="000A6C02" w:rsidRDefault="006C7B22" w:rsidP="006C7B22">
            <w:pPr>
              <w:spacing w:line="276" w:lineRule="auto"/>
              <w:rPr>
                <w:rFonts w:cs="Times New Roman"/>
                <w:szCs w:val="24"/>
              </w:rPr>
            </w:pPr>
            <w:r w:rsidRPr="000A6C02">
              <w:rPr>
                <w:rFonts w:cs="Times New Roman"/>
                <w:szCs w:val="24"/>
              </w:rPr>
              <w:t>Matrice de raideur correspondant aux</w:t>
            </w:r>
            <w:r w:rsidRPr="000A6C02">
              <w:rPr>
                <w:rFonts w:eastAsiaTheme="minorEastAsia" w:cs="Times New Roman"/>
                <w:szCs w:val="24"/>
              </w:rPr>
              <w:t xml:space="preserve"> déplacements de la feuille supérieure correspondant aux nœuds de discrétisation de l’équation de Reynolds</w:t>
            </w:r>
          </w:p>
        </w:tc>
        <w:tc>
          <w:tcPr>
            <w:tcW w:w="1275" w:type="dxa"/>
          </w:tcPr>
          <w:p w14:paraId="3649CF73"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5D614623" w14:textId="77777777" w:rsidTr="00A054B7">
        <w:trPr>
          <w:trHeight w:val="409"/>
        </w:trPr>
        <w:tc>
          <w:tcPr>
            <w:tcW w:w="1267" w:type="dxa"/>
          </w:tcPr>
          <w:p w14:paraId="79E2B37B" w14:textId="77777777" w:rsidR="006C7B22" w:rsidRPr="000A6C02" w:rsidRDefault="006C7B22" w:rsidP="006C7B22">
            <w:pPr>
              <w:spacing w:line="360" w:lineRule="auto"/>
              <w:rPr>
                <w:rFonts w:ascii="Calibri" w:eastAsia="Calibri" w:hAnsi="Calibri" w:cs="Times New Roman"/>
                <w:b/>
                <w:szCs w:val="24"/>
                <w:lang w:val="en-US"/>
              </w:rPr>
            </w:pPr>
            <w:r w:rsidRPr="000A6C02">
              <w:rPr>
                <w:rFonts w:eastAsiaTheme="minorEastAsia"/>
                <w:i/>
                <w:szCs w:val="24"/>
                <w:lang w:val="en-US"/>
              </w:rPr>
              <w:t>L</w:t>
            </w:r>
          </w:p>
        </w:tc>
        <w:tc>
          <w:tcPr>
            <w:tcW w:w="6530" w:type="dxa"/>
            <w:gridSpan w:val="2"/>
          </w:tcPr>
          <w:p w14:paraId="090C816E" w14:textId="77777777" w:rsidR="006C7B22" w:rsidRPr="000A6C02" w:rsidRDefault="006C7B22" w:rsidP="006C7B22">
            <w:pPr>
              <w:spacing w:line="276" w:lineRule="auto"/>
              <w:rPr>
                <w:rFonts w:cs="Times New Roman"/>
                <w:szCs w:val="24"/>
              </w:rPr>
            </w:pPr>
            <w:r w:rsidRPr="000A6C02">
              <w:rPr>
                <w:rFonts w:cs="Times New Roman"/>
                <w:szCs w:val="24"/>
              </w:rPr>
              <w:t>Longueur du palier</w:t>
            </w:r>
          </w:p>
        </w:tc>
        <w:tc>
          <w:tcPr>
            <w:tcW w:w="1275" w:type="dxa"/>
          </w:tcPr>
          <w:p w14:paraId="3FCE034C"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23A995ED" w14:textId="77777777" w:rsidTr="00A054B7">
        <w:tc>
          <w:tcPr>
            <w:tcW w:w="1267" w:type="dxa"/>
          </w:tcPr>
          <w:p w14:paraId="77CC8A26" w14:textId="77777777" w:rsidR="006C7B22" w:rsidRPr="000A6C02" w:rsidRDefault="00F865FC" w:rsidP="006C7B22">
            <w:pPr>
              <w:spacing w:line="360" w:lineRule="auto"/>
              <w:rPr>
                <w:rFonts w:eastAsiaTheme="minorEastAsia"/>
                <w:b/>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0</m:t>
                    </m:r>
                  </m:sub>
                </m:sSub>
              </m:oMath>
            </m:oMathPara>
          </w:p>
        </w:tc>
        <w:tc>
          <w:tcPr>
            <w:tcW w:w="6530" w:type="dxa"/>
            <w:gridSpan w:val="2"/>
          </w:tcPr>
          <w:p w14:paraId="7CDCC10C" w14:textId="77777777" w:rsidR="006C7B22" w:rsidRPr="000A6C02" w:rsidRDefault="006C7B22" w:rsidP="006C7B22">
            <w:pPr>
              <w:spacing w:line="360" w:lineRule="auto"/>
              <w:rPr>
                <w:rFonts w:cs="Times New Roman"/>
                <w:szCs w:val="24"/>
              </w:rPr>
            </w:pPr>
            <w:r w:rsidRPr="000A6C02">
              <w:rPr>
                <w:rFonts w:cs="Times New Roman"/>
                <w:szCs w:val="24"/>
              </w:rPr>
              <w:t>Demi-longueur d’un plissé</w:t>
            </w:r>
          </w:p>
        </w:tc>
        <w:tc>
          <w:tcPr>
            <w:tcW w:w="1275" w:type="dxa"/>
          </w:tcPr>
          <w:p w14:paraId="3BE6E345"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7A9AD28B" w14:textId="77777777" w:rsidTr="00A054B7">
        <w:trPr>
          <w:trHeight w:val="983"/>
        </w:trPr>
        <w:tc>
          <w:tcPr>
            <w:tcW w:w="1267" w:type="dxa"/>
          </w:tcPr>
          <w:p w14:paraId="3BE95FFE"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L</m:t>
                    </m:r>
                  </m:e>
                  <m:sub>
                    <m:r>
                      <m:rPr>
                        <m:sty m:val="bi"/>
                      </m:rPr>
                      <w:rPr>
                        <w:rFonts w:ascii="Cambria Math" w:hAnsi="Cambria Math"/>
                        <w:szCs w:val="24"/>
                      </w:rPr>
                      <m:t>t</m:t>
                    </m:r>
                    <m:r>
                      <m:rPr>
                        <m:sty m:val="bi"/>
                      </m:rPr>
                      <w:rPr>
                        <w:rFonts w:ascii="Cambria Math" w:hAnsi="Cambria Math"/>
                        <w:szCs w:val="24"/>
                      </w:rPr>
                      <m:t>21</m:t>
                    </m:r>
                  </m:sub>
                </m:sSub>
                <m:r>
                  <m:rPr>
                    <m:sty m:val="bi"/>
                  </m:rPr>
                  <w:rPr>
                    <w:rFonts w:ascii="Cambria Math" w:hAnsi="Cambria Math"/>
                    <w:szCs w:val="24"/>
                  </w:rPr>
                  <m:t xml:space="preserve">, </m:t>
                </m:r>
                <m:sSub>
                  <m:sSubPr>
                    <m:ctrlPr>
                      <w:rPr>
                        <w:rFonts w:ascii="Cambria Math" w:hAnsi="Cambria Math"/>
                        <w:b/>
                        <w:i/>
                        <w:szCs w:val="24"/>
                      </w:rPr>
                    </m:ctrlPr>
                  </m:sSubPr>
                  <m:e>
                    <m:r>
                      <m:rPr>
                        <m:sty m:val="bi"/>
                      </m:rPr>
                      <w:rPr>
                        <w:rFonts w:ascii="Cambria Math" w:hAnsi="Cambria Math"/>
                        <w:szCs w:val="24"/>
                      </w:rPr>
                      <m:t>L</m:t>
                    </m:r>
                  </m:e>
                  <m:sub>
                    <m:r>
                      <m:rPr>
                        <m:sty m:val="bi"/>
                      </m:rPr>
                      <w:rPr>
                        <w:rFonts w:ascii="Cambria Math" w:hAnsi="Cambria Math"/>
                        <w:szCs w:val="24"/>
                      </w:rPr>
                      <m:t>t</m:t>
                    </m:r>
                    <m:r>
                      <m:rPr>
                        <m:sty m:val="bi"/>
                      </m:rPr>
                      <w:rPr>
                        <w:rFonts w:ascii="Cambria Math" w:hAnsi="Cambria Math"/>
                        <w:szCs w:val="24"/>
                      </w:rPr>
                      <m:t>12</m:t>
                    </m:r>
                  </m:sub>
                </m:sSub>
              </m:oMath>
            </m:oMathPara>
          </w:p>
        </w:tc>
        <w:tc>
          <w:tcPr>
            <w:tcW w:w="6530" w:type="dxa"/>
            <w:gridSpan w:val="2"/>
          </w:tcPr>
          <w:p w14:paraId="03146446" w14:textId="77777777" w:rsidR="006C7B22" w:rsidRPr="000A6C02" w:rsidRDefault="006C7B22" w:rsidP="006C7B22">
            <w:pPr>
              <w:rPr>
                <w:rFonts w:cs="Times New Roman"/>
                <w:szCs w:val="24"/>
              </w:rPr>
            </w:pPr>
            <w:r w:rsidRPr="000A6C02">
              <w:rPr>
                <w:rFonts w:cs="Times New Roman"/>
                <w:szCs w:val="24"/>
              </w:rPr>
              <w:t xml:space="preserve">Matrices de raideur correspondant au couplage entres les </w:t>
            </w:r>
            <w:r w:rsidRPr="000A6C02">
              <w:rPr>
                <w:rFonts w:eastAsiaTheme="minorEastAsia" w:cs="Times New Roman"/>
                <w:szCs w:val="24"/>
              </w:rPr>
              <w:t xml:space="preserve">déplacements des plissés et les déplacements de la feuille supérieure </w:t>
            </w:r>
          </w:p>
        </w:tc>
        <w:tc>
          <w:tcPr>
            <w:tcW w:w="1275" w:type="dxa"/>
          </w:tcPr>
          <w:p w14:paraId="40579278"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04C445FF" w14:textId="77777777" w:rsidTr="00A054B7">
        <w:trPr>
          <w:trHeight w:val="434"/>
        </w:trPr>
        <w:tc>
          <w:tcPr>
            <w:tcW w:w="1267" w:type="dxa"/>
          </w:tcPr>
          <w:p w14:paraId="208C243F" w14:textId="77777777" w:rsidR="006C7B22" w:rsidRPr="000A6C02" w:rsidRDefault="006C7B22" w:rsidP="006C7B22">
            <w:pPr>
              <w:spacing w:line="360" w:lineRule="auto"/>
              <w:rPr>
                <w:rFonts w:ascii="Calibri" w:eastAsia="Calibri" w:hAnsi="Calibri" w:cs="Times New Roman"/>
                <w:b/>
                <w:szCs w:val="24"/>
                <w:lang w:val="en-US"/>
              </w:rPr>
            </w:pPr>
            <m:oMathPara>
              <m:oMathParaPr>
                <m:jc m:val="left"/>
              </m:oMathParaPr>
              <m:oMath>
                <m:r>
                  <m:rPr>
                    <m:sty m:val="bi"/>
                  </m:rPr>
                  <w:rPr>
                    <w:rFonts w:ascii="Cambria Math" w:hAnsi="Cambria Math"/>
                    <w:szCs w:val="24"/>
                  </w:rPr>
                  <m:t>M</m:t>
                </m:r>
              </m:oMath>
            </m:oMathPara>
          </w:p>
        </w:tc>
        <w:tc>
          <w:tcPr>
            <w:tcW w:w="6530" w:type="dxa"/>
            <w:gridSpan w:val="2"/>
          </w:tcPr>
          <w:p w14:paraId="3B574134" w14:textId="77777777" w:rsidR="006C7B22" w:rsidRPr="000A6C02" w:rsidRDefault="006C7B22" w:rsidP="006C7B22">
            <w:pPr>
              <w:spacing w:line="276" w:lineRule="auto"/>
              <w:rPr>
                <w:rFonts w:cs="Times New Roman"/>
                <w:szCs w:val="24"/>
              </w:rPr>
            </w:pPr>
            <w:r w:rsidRPr="000A6C02">
              <w:rPr>
                <w:rFonts w:cs="Times New Roman"/>
                <w:szCs w:val="24"/>
              </w:rPr>
              <w:t>Matrice de masse globale</w:t>
            </w:r>
          </w:p>
        </w:tc>
        <w:tc>
          <w:tcPr>
            <w:tcW w:w="1275" w:type="dxa"/>
          </w:tcPr>
          <w:p w14:paraId="1D6D4A33"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75078B6C" w14:textId="77777777" w:rsidTr="00A054B7">
        <w:trPr>
          <w:trHeight w:val="434"/>
        </w:trPr>
        <w:tc>
          <w:tcPr>
            <w:tcW w:w="1267" w:type="dxa"/>
          </w:tcPr>
          <w:p w14:paraId="78BDF557"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b</m:t>
                    </m:r>
                  </m:sub>
                </m:sSub>
              </m:oMath>
            </m:oMathPara>
          </w:p>
        </w:tc>
        <w:tc>
          <w:tcPr>
            <w:tcW w:w="6530" w:type="dxa"/>
            <w:gridSpan w:val="2"/>
          </w:tcPr>
          <w:p w14:paraId="2A7A032B" w14:textId="77777777" w:rsidR="006C7B22" w:rsidRPr="000A6C02" w:rsidRDefault="006C7B22" w:rsidP="006C7B22">
            <w:pPr>
              <w:spacing w:line="360" w:lineRule="auto"/>
              <w:rPr>
                <w:rFonts w:cs="Times New Roman"/>
                <w:szCs w:val="24"/>
              </w:rPr>
            </w:pPr>
            <w:r w:rsidRPr="000A6C02">
              <w:rPr>
                <w:rFonts w:cs="Times New Roman"/>
                <w:szCs w:val="24"/>
              </w:rPr>
              <w:t>Matrice de masse de la feuille plissée</w:t>
            </w:r>
          </w:p>
        </w:tc>
        <w:tc>
          <w:tcPr>
            <w:tcW w:w="1275" w:type="dxa"/>
          </w:tcPr>
          <w:p w14:paraId="25D84624"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387963A7" w14:textId="77777777" w:rsidTr="00A054B7">
        <w:trPr>
          <w:trHeight w:val="434"/>
        </w:trPr>
        <w:tc>
          <w:tcPr>
            <w:tcW w:w="1267" w:type="dxa"/>
          </w:tcPr>
          <w:p w14:paraId="3D7C9EDA"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b1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b2</m:t>
                    </m:r>
                  </m:sub>
                </m:sSub>
              </m:oMath>
            </m:oMathPara>
          </w:p>
        </w:tc>
        <w:tc>
          <w:tcPr>
            <w:tcW w:w="6530" w:type="dxa"/>
            <w:gridSpan w:val="2"/>
          </w:tcPr>
          <w:p w14:paraId="70E6EB55" w14:textId="77777777" w:rsidR="006C7B22" w:rsidRPr="000A6C02" w:rsidRDefault="006C7B22" w:rsidP="006C7B22">
            <w:pPr>
              <w:spacing w:line="360" w:lineRule="auto"/>
              <w:rPr>
                <w:rFonts w:cs="Times New Roman"/>
                <w:szCs w:val="24"/>
              </w:rPr>
            </w:pPr>
            <w:r w:rsidRPr="000A6C02">
              <w:rPr>
                <w:rFonts w:cs="Times New Roman"/>
                <w:szCs w:val="24"/>
              </w:rPr>
              <w:t>Masses élémentaires sur la feuille plissée</w:t>
            </w:r>
          </w:p>
        </w:tc>
        <w:tc>
          <w:tcPr>
            <w:tcW w:w="1275" w:type="dxa"/>
          </w:tcPr>
          <w:p w14:paraId="65DF096C"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1298FB7C" w14:textId="77777777" w:rsidTr="00A054B7">
        <w:trPr>
          <w:trHeight w:val="434"/>
        </w:trPr>
        <w:tc>
          <w:tcPr>
            <w:tcW w:w="1267" w:type="dxa"/>
          </w:tcPr>
          <w:p w14:paraId="23F0DB55"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R</m:t>
                    </m:r>
                  </m:sub>
                </m:sSub>
              </m:oMath>
            </m:oMathPara>
          </w:p>
        </w:tc>
        <w:tc>
          <w:tcPr>
            <w:tcW w:w="6530" w:type="dxa"/>
            <w:gridSpan w:val="2"/>
          </w:tcPr>
          <w:p w14:paraId="6A1B014D" w14:textId="77777777" w:rsidR="006C7B22" w:rsidRPr="000A6C02" w:rsidRDefault="006C7B22" w:rsidP="006C7B22">
            <w:pPr>
              <w:spacing w:line="360" w:lineRule="auto"/>
              <w:rPr>
                <w:rFonts w:cs="Times New Roman"/>
                <w:szCs w:val="24"/>
              </w:rPr>
            </w:pPr>
            <w:r w:rsidRPr="000A6C02">
              <w:rPr>
                <w:rFonts w:cs="Times New Roman"/>
                <w:szCs w:val="24"/>
              </w:rPr>
              <w:t>Masse du rotor</w:t>
            </w:r>
          </w:p>
        </w:tc>
        <w:tc>
          <w:tcPr>
            <w:tcW w:w="1275" w:type="dxa"/>
          </w:tcPr>
          <w:p w14:paraId="290DD45F"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26526C26" w14:textId="77777777" w:rsidTr="00A054B7">
        <w:trPr>
          <w:trHeight w:val="434"/>
        </w:trPr>
        <w:tc>
          <w:tcPr>
            <w:tcW w:w="1267" w:type="dxa"/>
          </w:tcPr>
          <w:p w14:paraId="11F475A7"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t</m:t>
                    </m:r>
                  </m:sub>
                </m:sSub>
              </m:oMath>
            </m:oMathPara>
          </w:p>
        </w:tc>
        <w:tc>
          <w:tcPr>
            <w:tcW w:w="6530" w:type="dxa"/>
            <w:gridSpan w:val="2"/>
          </w:tcPr>
          <w:p w14:paraId="6A524495" w14:textId="77777777" w:rsidR="006C7B22" w:rsidRPr="000A6C02" w:rsidRDefault="006C7B22" w:rsidP="006C7B22">
            <w:pPr>
              <w:spacing w:line="360" w:lineRule="auto"/>
              <w:rPr>
                <w:rFonts w:cs="Times New Roman"/>
                <w:szCs w:val="24"/>
              </w:rPr>
            </w:pPr>
            <w:r w:rsidRPr="000A6C02">
              <w:rPr>
                <w:rFonts w:cs="Times New Roman"/>
                <w:szCs w:val="24"/>
              </w:rPr>
              <w:t>Matrice de masse de la feuille lisse</w:t>
            </w:r>
          </w:p>
        </w:tc>
        <w:tc>
          <w:tcPr>
            <w:tcW w:w="1275" w:type="dxa"/>
          </w:tcPr>
          <w:p w14:paraId="711DFBD1"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2BA4C286" w14:textId="77777777" w:rsidTr="00A054B7">
        <w:trPr>
          <w:trHeight w:val="434"/>
        </w:trPr>
        <w:tc>
          <w:tcPr>
            <w:tcW w:w="1267" w:type="dxa"/>
          </w:tcPr>
          <w:p w14:paraId="430BC4F2"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t</m:t>
                    </m:r>
                  </m:sub>
                </m:sSub>
              </m:oMath>
            </m:oMathPara>
          </w:p>
        </w:tc>
        <w:tc>
          <w:tcPr>
            <w:tcW w:w="6530" w:type="dxa"/>
            <w:gridSpan w:val="2"/>
          </w:tcPr>
          <w:p w14:paraId="358F5B45" w14:textId="77777777" w:rsidR="006C7B22" w:rsidRPr="000A6C02" w:rsidRDefault="006C7B22" w:rsidP="006C7B22">
            <w:pPr>
              <w:spacing w:line="360" w:lineRule="auto"/>
              <w:rPr>
                <w:rFonts w:cs="Times New Roman"/>
                <w:szCs w:val="24"/>
              </w:rPr>
            </w:pPr>
            <w:r w:rsidRPr="000A6C02">
              <w:rPr>
                <w:rFonts w:cs="Times New Roman"/>
                <w:szCs w:val="24"/>
              </w:rPr>
              <w:t>Masse élémentaire sur la feuille lissé</w:t>
            </w:r>
          </w:p>
        </w:tc>
        <w:tc>
          <w:tcPr>
            <w:tcW w:w="1275" w:type="dxa"/>
          </w:tcPr>
          <w:p w14:paraId="57AD3A5C" w14:textId="77777777" w:rsidR="006C7B22" w:rsidRPr="000A6C02" w:rsidRDefault="006C7B22" w:rsidP="006C7B22">
            <w:pPr>
              <w:spacing w:line="360" w:lineRule="auto"/>
              <w:rPr>
                <w:rFonts w:cs="Times New Roman"/>
                <w:szCs w:val="24"/>
              </w:rPr>
            </w:pPr>
            <w:r w:rsidRPr="000A6C02">
              <w:rPr>
                <w:rFonts w:cs="Times New Roman"/>
                <w:szCs w:val="24"/>
              </w:rPr>
              <w:t>Kg</w:t>
            </w:r>
          </w:p>
        </w:tc>
      </w:tr>
      <w:tr w:rsidR="006C7B22" w:rsidRPr="000A6C02" w14:paraId="2DD4E787" w14:textId="77777777" w:rsidTr="00A054B7">
        <w:trPr>
          <w:trHeight w:val="434"/>
        </w:trPr>
        <w:tc>
          <w:tcPr>
            <w:tcW w:w="1267" w:type="dxa"/>
          </w:tcPr>
          <w:p w14:paraId="6AC7661E" w14:textId="77777777" w:rsidR="006C7B22" w:rsidRPr="000A6C02" w:rsidRDefault="006C7B22" w:rsidP="006C7B22">
            <w:pPr>
              <w:spacing w:line="360" w:lineRule="auto"/>
              <w:rPr>
                <w:rFonts w:ascii="Calibri" w:eastAsia="Calibri" w:hAnsi="Calibri" w:cs="Times New Roman"/>
                <w:szCs w:val="24"/>
                <w:lang w:val="en-US"/>
              </w:rPr>
            </w:pPr>
            <w:r w:rsidRPr="000A6C02">
              <w:rPr>
                <w:rFonts w:eastAsiaTheme="minorEastAsia"/>
                <w:i/>
                <w:szCs w:val="24"/>
                <w:lang w:val="en-US"/>
              </w:rPr>
              <w:t>n</w:t>
            </w:r>
          </w:p>
        </w:tc>
        <w:tc>
          <w:tcPr>
            <w:tcW w:w="6530" w:type="dxa"/>
            <w:gridSpan w:val="2"/>
          </w:tcPr>
          <w:p w14:paraId="7EA58C20" w14:textId="77777777" w:rsidR="006C7B22" w:rsidRPr="000A6C02" w:rsidRDefault="006C7B22" w:rsidP="006C7B22">
            <w:pPr>
              <w:spacing w:line="360" w:lineRule="auto"/>
              <w:rPr>
                <w:rFonts w:cs="Times New Roman"/>
                <w:szCs w:val="24"/>
              </w:rPr>
            </w:pPr>
            <w:r w:rsidRPr="000A6C02">
              <w:rPr>
                <w:rFonts w:cs="Times New Roman"/>
                <w:szCs w:val="24"/>
              </w:rPr>
              <w:t>Nombre d’aspérités en contact</w:t>
            </w:r>
          </w:p>
        </w:tc>
        <w:tc>
          <w:tcPr>
            <w:tcW w:w="1275" w:type="dxa"/>
          </w:tcPr>
          <w:p w14:paraId="2FFD91F3" w14:textId="77777777" w:rsidR="006C7B22" w:rsidRPr="000A6C02" w:rsidRDefault="006C7B22" w:rsidP="006C7B22">
            <w:pPr>
              <w:spacing w:line="360" w:lineRule="auto"/>
              <w:rPr>
                <w:rFonts w:cs="Times New Roman"/>
                <w:szCs w:val="24"/>
              </w:rPr>
            </w:pPr>
          </w:p>
        </w:tc>
      </w:tr>
      <w:tr w:rsidR="006C7B22" w:rsidRPr="000A6C02" w14:paraId="6A848AF5" w14:textId="77777777" w:rsidTr="00A054B7">
        <w:trPr>
          <w:trHeight w:val="761"/>
        </w:trPr>
        <w:tc>
          <w:tcPr>
            <w:tcW w:w="1267" w:type="dxa"/>
          </w:tcPr>
          <w:p w14:paraId="5BC2EE1F"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n</m:t>
                    </m:r>
                  </m:e>
                  <m:sub>
                    <m:r>
                      <w:rPr>
                        <w:rFonts w:ascii="Cambria Math" w:eastAsiaTheme="minorEastAsia" w:hAnsi="Cambria Math"/>
                        <w:szCs w:val="24"/>
                        <w:lang w:val="en-US"/>
                      </w:rPr>
                      <m:t>x</m:t>
                    </m:r>
                  </m:sub>
                </m:sSub>
              </m:oMath>
            </m:oMathPara>
          </w:p>
        </w:tc>
        <w:tc>
          <w:tcPr>
            <w:tcW w:w="6530" w:type="dxa"/>
            <w:gridSpan w:val="2"/>
          </w:tcPr>
          <w:p w14:paraId="6036116C" w14:textId="77777777" w:rsidR="006C7B22" w:rsidRPr="000A6C02" w:rsidRDefault="006C7B22" w:rsidP="006C7B22">
            <w:pPr>
              <w:rPr>
                <w:rFonts w:cs="Times New Roman"/>
                <w:szCs w:val="24"/>
              </w:rPr>
            </w:pPr>
            <w:r w:rsidRPr="000A6C02">
              <w:rPr>
                <w:rFonts w:cs="Times New Roman"/>
                <w:szCs w:val="24"/>
              </w:rPr>
              <w:t>Nombre de nœuds de discrétisation suivant la circonférence de l’équation de Reynolds</w:t>
            </w:r>
          </w:p>
        </w:tc>
        <w:tc>
          <w:tcPr>
            <w:tcW w:w="1275" w:type="dxa"/>
          </w:tcPr>
          <w:p w14:paraId="1547473C" w14:textId="77777777" w:rsidR="006C7B22" w:rsidRPr="000A6C02" w:rsidRDefault="006C7B22" w:rsidP="006C7B22">
            <w:pPr>
              <w:spacing w:line="360" w:lineRule="auto"/>
              <w:rPr>
                <w:rFonts w:cs="Times New Roman"/>
                <w:szCs w:val="24"/>
              </w:rPr>
            </w:pPr>
          </w:p>
        </w:tc>
      </w:tr>
      <w:tr w:rsidR="006C7B22" w:rsidRPr="000A6C02" w14:paraId="3365B20B" w14:textId="77777777" w:rsidTr="00A054B7">
        <w:tc>
          <w:tcPr>
            <w:tcW w:w="1267" w:type="dxa"/>
          </w:tcPr>
          <w:p w14:paraId="79D3C1C0"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N</m:t>
                    </m:r>
                  </m:e>
                  <m:sub>
                    <m:r>
                      <w:rPr>
                        <w:rFonts w:ascii="Cambria Math" w:eastAsiaTheme="minorEastAsia" w:hAnsi="Cambria Math"/>
                        <w:szCs w:val="24"/>
                        <w:lang w:val="en-US"/>
                      </w:rPr>
                      <m:t>asp</m:t>
                    </m:r>
                  </m:sub>
                </m:sSub>
              </m:oMath>
            </m:oMathPara>
          </w:p>
        </w:tc>
        <w:tc>
          <w:tcPr>
            <w:tcW w:w="6530" w:type="dxa"/>
            <w:gridSpan w:val="2"/>
          </w:tcPr>
          <w:p w14:paraId="4BBCE068" w14:textId="77777777" w:rsidR="006C7B22" w:rsidRPr="000A6C02" w:rsidRDefault="006C7B22" w:rsidP="006C7B22">
            <w:pPr>
              <w:rPr>
                <w:rFonts w:cs="Times New Roman"/>
                <w:szCs w:val="24"/>
              </w:rPr>
            </w:pPr>
            <w:r w:rsidRPr="000A6C02">
              <w:rPr>
                <w:rFonts w:cs="Times New Roman"/>
                <w:szCs w:val="24"/>
              </w:rPr>
              <w:t>Nombre total des aspérités de la surface équivalente</w:t>
            </w:r>
          </w:p>
        </w:tc>
        <w:tc>
          <w:tcPr>
            <w:tcW w:w="1275" w:type="dxa"/>
          </w:tcPr>
          <w:p w14:paraId="27F9C0C9" w14:textId="77777777" w:rsidR="006C7B22" w:rsidRPr="000A6C02" w:rsidRDefault="006C7B22" w:rsidP="006C7B22">
            <w:pPr>
              <w:spacing w:line="360" w:lineRule="auto"/>
              <w:rPr>
                <w:rFonts w:cs="Times New Roman"/>
                <w:szCs w:val="24"/>
              </w:rPr>
            </w:pPr>
          </w:p>
        </w:tc>
      </w:tr>
      <w:tr w:rsidR="006C7B22" w:rsidRPr="000A6C02" w14:paraId="52142FBA" w14:textId="77777777" w:rsidTr="00A054B7">
        <w:tc>
          <w:tcPr>
            <w:tcW w:w="1267" w:type="dxa"/>
          </w:tcPr>
          <w:p w14:paraId="5F6C0D5C" w14:textId="77777777" w:rsidR="006C7B22" w:rsidRPr="000A6C02" w:rsidRDefault="006C7B22" w:rsidP="006C7B22">
            <w:pPr>
              <w:spacing w:line="360" w:lineRule="auto"/>
              <w:rPr>
                <w:rFonts w:eastAsiaTheme="minorEastAsia"/>
                <w:i/>
                <w:szCs w:val="24"/>
                <w:lang w:val="en-US"/>
              </w:rPr>
            </w:pPr>
            <w:r w:rsidRPr="000A6C02">
              <w:rPr>
                <w:i/>
                <w:szCs w:val="24"/>
                <w:lang w:val="en-US"/>
              </w:rPr>
              <w:t>N</w:t>
            </w:r>
            <w:r w:rsidRPr="000A6C02">
              <w:rPr>
                <w:i/>
                <w:szCs w:val="24"/>
                <w:vertAlign w:val="subscript"/>
                <w:lang w:val="en-US"/>
              </w:rPr>
              <w:t>bumps</w:t>
            </w:r>
          </w:p>
        </w:tc>
        <w:tc>
          <w:tcPr>
            <w:tcW w:w="6530" w:type="dxa"/>
            <w:gridSpan w:val="2"/>
          </w:tcPr>
          <w:p w14:paraId="4F49798F" w14:textId="77777777" w:rsidR="006C7B22" w:rsidRPr="000A6C02" w:rsidRDefault="006C7B22" w:rsidP="006C7B22">
            <w:pPr>
              <w:spacing w:line="360" w:lineRule="auto"/>
              <w:rPr>
                <w:rFonts w:cs="Times New Roman"/>
                <w:szCs w:val="24"/>
              </w:rPr>
            </w:pPr>
            <w:r w:rsidRPr="000A6C02">
              <w:rPr>
                <w:rFonts w:cs="Times New Roman"/>
                <w:szCs w:val="24"/>
              </w:rPr>
              <w:t>Nombre de plissés de la feuille ondulée</w:t>
            </w:r>
          </w:p>
        </w:tc>
        <w:tc>
          <w:tcPr>
            <w:tcW w:w="1275" w:type="dxa"/>
          </w:tcPr>
          <w:p w14:paraId="50C93572" w14:textId="77777777" w:rsidR="006C7B22" w:rsidRPr="000A6C02" w:rsidRDefault="006C7B22" w:rsidP="006C7B22">
            <w:pPr>
              <w:spacing w:line="360" w:lineRule="auto"/>
              <w:rPr>
                <w:rFonts w:cs="Times New Roman"/>
                <w:szCs w:val="24"/>
              </w:rPr>
            </w:pPr>
          </w:p>
        </w:tc>
      </w:tr>
      <w:tr w:rsidR="006C7B22" w:rsidRPr="000A6C02" w14:paraId="5479B6FF" w14:textId="77777777" w:rsidTr="00A054B7">
        <w:tc>
          <w:tcPr>
            <w:tcW w:w="1267" w:type="dxa"/>
          </w:tcPr>
          <w:p w14:paraId="6B77E030" w14:textId="77777777" w:rsidR="006C7B22" w:rsidRPr="000A6C02" w:rsidRDefault="006C7B22" w:rsidP="006C7B22">
            <w:pPr>
              <w:spacing w:line="360" w:lineRule="auto"/>
              <w:rPr>
                <w:rFonts w:eastAsiaTheme="minorEastAsia"/>
                <w:b/>
                <w:i/>
                <w:szCs w:val="24"/>
                <w:lang w:val="en-US"/>
              </w:rPr>
            </w:pPr>
            <w:r w:rsidRPr="000A6C02">
              <w:rPr>
                <w:i/>
                <w:szCs w:val="24"/>
                <w:lang w:val="en-US"/>
              </w:rPr>
              <w:t>N</w:t>
            </w:r>
            <w:r w:rsidRPr="000A6C02">
              <w:rPr>
                <w:i/>
                <w:szCs w:val="24"/>
                <w:vertAlign w:val="subscript"/>
                <w:lang w:val="en-US"/>
              </w:rPr>
              <w:t>cntct</w:t>
            </w:r>
          </w:p>
        </w:tc>
        <w:tc>
          <w:tcPr>
            <w:tcW w:w="6530" w:type="dxa"/>
            <w:gridSpan w:val="2"/>
          </w:tcPr>
          <w:p w14:paraId="70E087AC" w14:textId="77777777" w:rsidR="006C7B22" w:rsidRPr="000A6C02" w:rsidRDefault="006C7B22" w:rsidP="006C7B22">
            <w:pPr>
              <w:spacing w:line="360" w:lineRule="auto"/>
              <w:rPr>
                <w:rFonts w:cs="Times New Roman"/>
                <w:szCs w:val="24"/>
              </w:rPr>
            </w:pPr>
            <w:r w:rsidRPr="000A6C02">
              <w:rPr>
                <w:rFonts w:cs="Times New Roman"/>
                <w:szCs w:val="24"/>
              </w:rPr>
              <w:t>Nombre de nœuds en contact</w:t>
            </w:r>
          </w:p>
        </w:tc>
        <w:tc>
          <w:tcPr>
            <w:tcW w:w="1275" w:type="dxa"/>
          </w:tcPr>
          <w:p w14:paraId="70C1C399" w14:textId="77777777" w:rsidR="006C7B22" w:rsidRPr="000A6C02" w:rsidRDefault="006C7B22" w:rsidP="006C7B22">
            <w:pPr>
              <w:spacing w:line="360" w:lineRule="auto"/>
              <w:rPr>
                <w:rFonts w:cs="Times New Roman"/>
                <w:szCs w:val="24"/>
              </w:rPr>
            </w:pPr>
          </w:p>
        </w:tc>
      </w:tr>
      <w:tr w:rsidR="006C7B22" w:rsidRPr="000A6C02" w14:paraId="2B3C5A1B" w14:textId="77777777" w:rsidTr="00A054B7">
        <w:tc>
          <w:tcPr>
            <w:tcW w:w="1267" w:type="dxa"/>
          </w:tcPr>
          <w:p w14:paraId="5C6E3C90" w14:textId="77777777" w:rsidR="006C7B22" w:rsidRPr="000A6C02" w:rsidRDefault="006C7B22" w:rsidP="006C7B22">
            <w:pPr>
              <w:spacing w:line="360" w:lineRule="auto"/>
              <w:rPr>
                <w:rFonts w:eastAsiaTheme="minorEastAsia"/>
                <w:b/>
                <w:i/>
                <w:szCs w:val="24"/>
                <w:lang w:val="en-US"/>
              </w:rPr>
            </w:pPr>
            <w:r w:rsidRPr="000A6C02">
              <w:rPr>
                <w:i/>
                <w:szCs w:val="24"/>
                <w:lang w:val="en-US"/>
              </w:rPr>
              <w:t>N</w:t>
            </w:r>
            <w:r w:rsidRPr="000A6C02">
              <w:rPr>
                <w:i/>
                <w:szCs w:val="24"/>
                <w:vertAlign w:val="subscript"/>
                <w:lang w:val="en-US"/>
              </w:rPr>
              <w:t>stick</w:t>
            </w:r>
          </w:p>
        </w:tc>
        <w:tc>
          <w:tcPr>
            <w:tcW w:w="6530" w:type="dxa"/>
            <w:gridSpan w:val="2"/>
          </w:tcPr>
          <w:p w14:paraId="0C1637AF" w14:textId="77777777" w:rsidR="006C7B22" w:rsidRPr="000A6C02" w:rsidRDefault="006C7B22" w:rsidP="006C7B22">
            <w:pPr>
              <w:spacing w:line="360" w:lineRule="auto"/>
              <w:rPr>
                <w:rFonts w:cs="Times New Roman"/>
                <w:szCs w:val="24"/>
              </w:rPr>
            </w:pPr>
            <w:r w:rsidRPr="000A6C02">
              <w:rPr>
                <w:rFonts w:cs="Times New Roman"/>
                <w:szCs w:val="24"/>
              </w:rPr>
              <w:t>Nombre de nœuds en contact adhérent</w:t>
            </w:r>
          </w:p>
        </w:tc>
        <w:tc>
          <w:tcPr>
            <w:tcW w:w="1275" w:type="dxa"/>
          </w:tcPr>
          <w:p w14:paraId="4B62E01B" w14:textId="77777777" w:rsidR="006C7B22" w:rsidRPr="000A6C02" w:rsidRDefault="006C7B22" w:rsidP="006C7B22">
            <w:pPr>
              <w:spacing w:line="360" w:lineRule="auto"/>
              <w:rPr>
                <w:rFonts w:cs="Times New Roman"/>
                <w:szCs w:val="24"/>
              </w:rPr>
            </w:pPr>
          </w:p>
        </w:tc>
      </w:tr>
      <w:tr w:rsidR="006C7B22" w:rsidRPr="000A6C02" w14:paraId="55D4A0F5" w14:textId="77777777" w:rsidTr="00A054B7">
        <w:tc>
          <w:tcPr>
            <w:tcW w:w="1267" w:type="dxa"/>
          </w:tcPr>
          <w:p w14:paraId="45597FAC" w14:textId="77777777" w:rsidR="006C7B22" w:rsidRPr="000A6C02" w:rsidRDefault="006C7B22" w:rsidP="006C7B22">
            <w:pPr>
              <w:spacing w:line="360" w:lineRule="auto"/>
              <w:rPr>
                <w:rFonts w:eastAsiaTheme="minorEastAsia"/>
                <w:b/>
                <w:i/>
                <w:szCs w:val="24"/>
                <w:lang w:val="en-US"/>
              </w:rPr>
            </w:pPr>
            <w:r w:rsidRPr="000A6C02">
              <w:rPr>
                <w:i/>
                <w:szCs w:val="24"/>
                <w:lang w:val="en-US"/>
              </w:rPr>
              <w:t>N</w:t>
            </w:r>
            <w:r w:rsidRPr="000A6C02">
              <w:rPr>
                <w:i/>
                <w:szCs w:val="24"/>
                <w:vertAlign w:val="subscript"/>
                <w:lang w:val="en-US"/>
              </w:rPr>
              <w:t>slip</w:t>
            </w:r>
          </w:p>
        </w:tc>
        <w:tc>
          <w:tcPr>
            <w:tcW w:w="6530" w:type="dxa"/>
            <w:gridSpan w:val="2"/>
          </w:tcPr>
          <w:p w14:paraId="1583B65D" w14:textId="77777777" w:rsidR="006C7B22" w:rsidRPr="000A6C02" w:rsidRDefault="006C7B22" w:rsidP="006C7B22">
            <w:pPr>
              <w:spacing w:line="360" w:lineRule="auto"/>
              <w:rPr>
                <w:rFonts w:cs="Times New Roman"/>
                <w:szCs w:val="24"/>
              </w:rPr>
            </w:pPr>
            <w:r w:rsidRPr="000A6C02">
              <w:rPr>
                <w:rFonts w:cs="Times New Roman"/>
                <w:szCs w:val="24"/>
              </w:rPr>
              <w:t xml:space="preserve">Nombre de nœuds en contact glissant </w:t>
            </w:r>
          </w:p>
        </w:tc>
        <w:tc>
          <w:tcPr>
            <w:tcW w:w="1275" w:type="dxa"/>
          </w:tcPr>
          <w:p w14:paraId="78F7CF32" w14:textId="77777777" w:rsidR="006C7B22" w:rsidRPr="000A6C02" w:rsidRDefault="006C7B22" w:rsidP="006C7B22">
            <w:pPr>
              <w:spacing w:line="360" w:lineRule="auto"/>
              <w:rPr>
                <w:rFonts w:cs="Times New Roman"/>
                <w:szCs w:val="24"/>
              </w:rPr>
            </w:pPr>
          </w:p>
        </w:tc>
      </w:tr>
      <w:tr w:rsidR="006C7B22" w:rsidRPr="000A6C02" w14:paraId="457DB0A1" w14:textId="77777777" w:rsidTr="00A054B7">
        <w:trPr>
          <w:trHeight w:val="675"/>
        </w:trPr>
        <w:tc>
          <w:tcPr>
            <w:tcW w:w="1267" w:type="dxa"/>
          </w:tcPr>
          <w:p w14:paraId="592FB124" w14:textId="77777777" w:rsidR="006C7B22" w:rsidRPr="000A6C02" w:rsidRDefault="006C7B22" w:rsidP="006C7B22">
            <w:pPr>
              <w:spacing w:line="360" w:lineRule="auto"/>
              <w:rPr>
                <w:i/>
                <w:szCs w:val="24"/>
                <w:lang w:val="en-US"/>
              </w:rPr>
            </w:pPr>
            <w:r w:rsidRPr="000A6C02">
              <w:rPr>
                <w:i/>
                <w:szCs w:val="24"/>
                <w:lang w:val="en-US"/>
              </w:rPr>
              <w:t>N</w:t>
            </w:r>
            <w:r w:rsidRPr="000A6C02">
              <w:rPr>
                <w:i/>
                <w:szCs w:val="24"/>
                <w:vertAlign w:val="subscript"/>
                <w:lang w:val="en-US"/>
              </w:rPr>
              <w:t>Rotor</w:t>
            </w:r>
          </w:p>
        </w:tc>
        <w:tc>
          <w:tcPr>
            <w:tcW w:w="6530" w:type="dxa"/>
            <w:gridSpan w:val="2"/>
          </w:tcPr>
          <w:p w14:paraId="15AB9FA0" w14:textId="77777777" w:rsidR="006C7B22" w:rsidRPr="000A6C02" w:rsidRDefault="006C7B22" w:rsidP="006C7B22">
            <w:pPr>
              <w:rPr>
                <w:rFonts w:cs="Times New Roman"/>
                <w:szCs w:val="24"/>
              </w:rPr>
            </w:pPr>
            <w:r w:rsidRPr="000A6C02">
              <w:rPr>
                <w:rFonts w:cs="Times New Roman"/>
                <w:szCs w:val="24"/>
              </w:rPr>
              <w:t>Nombre de nœud où le contact entre le rotor et la feuille supérieure se produit</w:t>
            </w:r>
          </w:p>
        </w:tc>
        <w:tc>
          <w:tcPr>
            <w:tcW w:w="1275" w:type="dxa"/>
          </w:tcPr>
          <w:p w14:paraId="74178607" w14:textId="77777777" w:rsidR="006C7B22" w:rsidRPr="000A6C02" w:rsidRDefault="006C7B22" w:rsidP="006C7B22">
            <w:pPr>
              <w:spacing w:line="360" w:lineRule="auto"/>
              <w:rPr>
                <w:rFonts w:cs="Times New Roman"/>
                <w:szCs w:val="24"/>
              </w:rPr>
            </w:pPr>
          </w:p>
        </w:tc>
      </w:tr>
      <w:tr w:rsidR="006C7B22" w:rsidRPr="000A6C02" w14:paraId="12AB21D3" w14:textId="77777777" w:rsidTr="00A054B7">
        <w:tc>
          <w:tcPr>
            <w:tcW w:w="1267" w:type="dxa"/>
          </w:tcPr>
          <w:p w14:paraId="01EDF486" w14:textId="77777777" w:rsidR="006C7B22" w:rsidRPr="000A6C02" w:rsidRDefault="006C7B22" w:rsidP="006C7B22">
            <w:pPr>
              <w:spacing w:line="360" w:lineRule="auto"/>
              <w:rPr>
                <w:i/>
                <w:szCs w:val="24"/>
                <w:lang w:val="en-US"/>
              </w:rPr>
            </w:pPr>
            <w:r w:rsidRPr="000A6C02">
              <w:rPr>
                <w:i/>
                <w:szCs w:val="24"/>
                <w:lang w:val="en-US"/>
              </w:rPr>
              <w:t xml:space="preserve">P, </w:t>
            </w:r>
            <m:oMath>
              <m:acc>
                <m:accPr>
                  <m:chr m:val="̃"/>
                  <m:ctrlPr>
                    <w:rPr>
                      <w:rFonts w:ascii="Cambria Math" w:hAnsi="Cambria Math"/>
                      <w:i/>
                      <w:szCs w:val="24"/>
                      <w:lang w:val="en-US"/>
                    </w:rPr>
                  </m:ctrlPr>
                </m:accPr>
                <m:e>
                  <m:r>
                    <w:rPr>
                      <w:rFonts w:ascii="Cambria Math" w:hAnsi="Cambria Math"/>
                      <w:szCs w:val="24"/>
                      <w:lang w:val="en-US"/>
                    </w:rPr>
                    <m:t>P</m:t>
                  </m:r>
                </m:e>
              </m:acc>
            </m:oMath>
          </w:p>
        </w:tc>
        <w:tc>
          <w:tcPr>
            <w:tcW w:w="6530" w:type="dxa"/>
            <w:gridSpan w:val="2"/>
          </w:tcPr>
          <w:p w14:paraId="20CA589A" w14:textId="77777777" w:rsidR="006C7B22" w:rsidRPr="000A6C02" w:rsidRDefault="006C7B22" w:rsidP="006C7B22">
            <w:pPr>
              <w:rPr>
                <w:rFonts w:cs="Times New Roman"/>
                <w:szCs w:val="24"/>
              </w:rPr>
            </w:pPr>
            <w:r w:rsidRPr="000A6C02">
              <w:rPr>
                <w:rFonts w:cs="Times New Roman"/>
                <w:szCs w:val="24"/>
              </w:rPr>
              <w:t>Pression</w:t>
            </w:r>
          </w:p>
        </w:tc>
        <w:tc>
          <w:tcPr>
            <w:tcW w:w="1275" w:type="dxa"/>
          </w:tcPr>
          <w:p w14:paraId="0DB5CDF6" w14:textId="77777777" w:rsidR="006C7B22" w:rsidRPr="000A6C02" w:rsidRDefault="006C7B22" w:rsidP="006C7B22">
            <w:pPr>
              <w:spacing w:line="360" w:lineRule="auto"/>
              <w:rPr>
                <w:rFonts w:cs="Times New Roman"/>
                <w:szCs w:val="24"/>
              </w:rPr>
            </w:pPr>
            <w:r w:rsidRPr="000A6C02">
              <w:rPr>
                <w:rFonts w:cs="Times New Roman"/>
                <w:szCs w:val="24"/>
              </w:rPr>
              <w:t>Pa</w:t>
            </w:r>
          </w:p>
        </w:tc>
      </w:tr>
      <w:tr w:rsidR="006C7B22" w:rsidRPr="000A6C02" w14:paraId="5EFA761E" w14:textId="77777777" w:rsidTr="00A054B7">
        <w:tc>
          <w:tcPr>
            <w:tcW w:w="1267" w:type="dxa"/>
          </w:tcPr>
          <w:p w14:paraId="4A3D4BC2" w14:textId="77777777" w:rsidR="006C7B22" w:rsidRPr="000A6C02" w:rsidRDefault="006C7B22" w:rsidP="006C7B22">
            <w:pPr>
              <w:spacing w:line="360" w:lineRule="auto"/>
              <w:rPr>
                <w:i/>
                <w:szCs w:val="24"/>
                <w:lang w:val="en-US"/>
              </w:rPr>
            </w:pPr>
            <w:r w:rsidRPr="000A6C02">
              <w:rPr>
                <w:i/>
                <w:szCs w:val="24"/>
                <w:lang w:val="en-US"/>
              </w:rPr>
              <w:t>p</w:t>
            </w:r>
          </w:p>
        </w:tc>
        <w:tc>
          <w:tcPr>
            <w:tcW w:w="6530" w:type="dxa"/>
            <w:gridSpan w:val="2"/>
          </w:tcPr>
          <w:p w14:paraId="2C901C7B" w14:textId="77777777" w:rsidR="006C7B22" w:rsidRPr="000A6C02" w:rsidRDefault="006C7B22" w:rsidP="006C7B22">
            <w:pPr>
              <w:spacing w:line="360" w:lineRule="auto"/>
              <w:rPr>
                <w:rFonts w:cs="Times New Roman"/>
                <w:szCs w:val="24"/>
              </w:rPr>
            </w:pPr>
            <w:r w:rsidRPr="000A6C02">
              <w:rPr>
                <w:rFonts w:cs="Times New Roman"/>
                <w:szCs w:val="24"/>
              </w:rPr>
              <w:t>Pitch du plissé</w:t>
            </w:r>
          </w:p>
        </w:tc>
        <w:tc>
          <w:tcPr>
            <w:tcW w:w="1275" w:type="dxa"/>
          </w:tcPr>
          <w:p w14:paraId="2FA16DB5"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04217494" w14:textId="77777777" w:rsidTr="00A054B7">
        <w:tc>
          <w:tcPr>
            <w:tcW w:w="1267" w:type="dxa"/>
          </w:tcPr>
          <w:p w14:paraId="49925409" w14:textId="77777777" w:rsidR="006C7B22" w:rsidRPr="000A6C02" w:rsidRDefault="006C7B22" w:rsidP="006C7B22">
            <w:pPr>
              <w:spacing w:line="360" w:lineRule="auto"/>
              <w:rPr>
                <w:i/>
                <w:szCs w:val="24"/>
                <w:lang w:val="en-US"/>
              </w:rPr>
            </w:pPr>
            <m:oMathPara>
              <m:oMathParaPr>
                <m:jc m:val="left"/>
              </m:oMathParaPr>
              <m:oMath>
                <m:r>
                  <m:rPr>
                    <m:sty m:val="bi"/>
                  </m:rPr>
                  <w:rPr>
                    <w:rFonts w:ascii="Cambria Math" w:hAnsi="Cambria Math" w:cs="Arial"/>
                    <w:szCs w:val="24"/>
                  </w:rPr>
                  <m:t xml:space="preserve">q, </m:t>
                </m:r>
                <m:acc>
                  <m:accPr>
                    <m:chr m:val="̇"/>
                    <m:ctrlPr>
                      <w:rPr>
                        <w:rFonts w:ascii="Cambria Math" w:eastAsia="Calibri" w:hAnsi="Cambria Math" w:cs="Times New Roman"/>
                        <w:i/>
                        <w:szCs w:val="24"/>
                      </w:rPr>
                    </m:ctrlPr>
                  </m:accPr>
                  <m:e>
                    <m:r>
                      <m:rPr>
                        <m:sty m:val="bi"/>
                      </m:rPr>
                      <w:rPr>
                        <w:rFonts w:ascii="Cambria Math" w:hAnsi="Cambria Math" w:cs="Arial"/>
                        <w:szCs w:val="24"/>
                      </w:rPr>
                      <m:t>q</m:t>
                    </m:r>
                  </m:e>
                </m:acc>
                <m:r>
                  <w:rPr>
                    <w:rFonts w:ascii="Cambria Math" w:eastAsia="Calibri" w:hAnsi="Cambria Math" w:cs="Times New Roman"/>
                    <w:szCs w:val="24"/>
                  </w:rPr>
                  <m:t xml:space="preserve">, </m:t>
                </m:r>
                <m:acc>
                  <m:accPr>
                    <m:chr m:val="̈"/>
                    <m:ctrlPr>
                      <w:rPr>
                        <w:rFonts w:ascii="Cambria Math" w:eastAsia="Calibri" w:hAnsi="Cambria Math" w:cs="Times New Roman"/>
                        <w:i/>
                        <w:szCs w:val="24"/>
                      </w:rPr>
                    </m:ctrlPr>
                  </m:accPr>
                  <m:e>
                    <m:r>
                      <m:rPr>
                        <m:sty m:val="bi"/>
                      </m:rPr>
                      <w:rPr>
                        <w:rFonts w:ascii="Cambria Math" w:hAnsi="Cambria Math" w:cs="Arial"/>
                        <w:szCs w:val="24"/>
                      </w:rPr>
                      <m:t>q</m:t>
                    </m:r>
                  </m:e>
                </m:acc>
              </m:oMath>
            </m:oMathPara>
          </w:p>
        </w:tc>
        <w:tc>
          <w:tcPr>
            <w:tcW w:w="6530" w:type="dxa"/>
            <w:gridSpan w:val="2"/>
          </w:tcPr>
          <w:p w14:paraId="0DAEAFC5" w14:textId="77777777" w:rsidR="006C7B22" w:rsidRPr="000A6C02" w:rsidRDefault="006C7B22" w:rsidP="006C7B22">
            <w:pPr>
              <w:spacing w:line="360" w:lineRule="auto"/>
              <w:rPr>
                <w:rFonts w:cs="Times New Roman"/>
                <w:szCs w:val="24"/>
              </w:rPr>
            </w:pPr>
            <w:r w:rsidRPr="000A6C02">
              <w:rPr>
                <w:rFonts w:cs="Times New Roman"/>
                <w:szCs w:val="24"/>
              </w:rPr>
              <w:t xml:space="preserve">Vecteur des degrés de liberté du rotor </w:t>
            </w:r>
          </w:p>
        </w:tc>
        <w:tc>
          <w:tcPr>
            <w:tcW w:w="1275" w:type="dxa"/>
          </w:tcPr>
          <w:p w14:paraId="0199CB86" w14:textId="77777777" w:rsidR="006C7B22" w:rsidRPr="000A6C02" w:rsidRDefault="006C7B22" w:rsidP="006C7B22">
            <w:pPr>
              <w:spacing w:line="360" w:lineRule="auto"/>
              <w:rPr>
                <w:rFonts w:cs="Times New Roman"/>
                <w:szCs w:val="24"/>
              </w:rPr>
            </w:pPr>
          </w:p>
        </w:tc>
      </w:tr>
      <w:tr w:rsidR="006C7B22" w:rsidRPr="000A6C02" w14:paraId="62986073" w14:textId="77777777" w:rsidTr="00A054B7">
        <w:tc>
          <w:tcPr>
            <w:tcW w:w="1267" w:type="dxa"/>
          </w:tcPr>
          <w:p w14:paraId="1281FB48" w14:textId="77777777" w:rsidR="006C7B22" w:rsidRPr="000A6C02" w:rsidRDefault="006C7B22" w:rsidP="006C7B22">
            <w:pPr>
              <w:spacing w:line="360" w:lineRule="auto"/>
              <w:rPr>
                <w:i/>
                <w:szCs w:val="24"/>
                <w:lang w:val="en-US"/>
              </w:rPr>
            </w:pPr>
            <w:r w:rsidRPr="000A6C02">
              <w:rPr>
                <w:i/>
                <w:szCs w:val="24"/>
                <w:lang w:val="en-US"/>
              </w:rPr>
              <w:t>R</w:t>
            </w:r>
          </w:p>
        </w:tc>
        <w:tc>
          <w:tcPr>
            <w:tcW w:w="6530" w:type="dxa"/>
            <w:gridSpan w:val="2"/>
          </w:tcPr>
          <w:p w14:paraId="1F91A9E5" w14:textId="77777777" w:rsidR="006C7B22" w:rsidRPr="000A6C02" w:rsidRDefault="006C7B22" w:rsidP="006C7B22">
            <w:pPr>
              <w:spacing w:line="360" w:lineRule="auto"/>
              <w:rPr>
                <w:rFonts w:cs="Times New Roman"/>
                <w:szCs w:val="24"/>
              </w:rPr>
            </w:pPr>
            <w:r w:rsidRPr="000A6C02">
              <w:rPr>
                <w:rFonts w:cs="Times New Roman"/>
                <w:szCs w:val="24"/>
              </w:rPr>
              <w:t>Rayon du palier</w:t>
            </w:r>
          </w:p>
        </w:tc>
        <w:tc>
          <w:tcPr>
            <w:tcW w:w="1275" w:type="dxa"/>
          </w:tcPr>
          <w:p w14:paraId="322F7B42"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47826C84" w14:textId="77777777" w:rsidTr="00A054B7">
        <w:tc>
          <w:tcPr>
            <w:tcW w:w="1267" w:type="dxa"/>
          </w:tcPr>
          <w:p w14:paraId="0AB914F1" w14:textId="77777777" w:rsidR="006C7B22" w:rsidRPr="000A6C02" w:rsidRDefault="006C7B22" w:rsidP="006C7B22">
            <w:pPr>
              <w:spacing w:line="360" w:lineRule="auto"/>
              <w:rPr>
                <w:rFonts w:eastAsiaTheme="minorEastAsia"/>
                <w:i/>
                <w:szCs w:val="24"/>
                <w:lang w:val="en-US"/>
              </w:rPr>
            </w:pPr>
            <w:r w:rsidRPr="000A6C02">
              <w:rPr>
                <w:i/>
                <w:szCs w:val="24"/>
                <w:lang w:val="en-US"/>
              </w:rPr>
              <w:t>r</w:t>
            </w:r>
          </w:p>
        </w:tc>
        <w:tc>
          <w:tcPr>
            <w:tcW w:w="6530" w:type="dxa"/>
            <w:gridSpan w:val="2"/>
          </w:tcPr>
          <w:p w14:paraId="79650A02" w14:textId="77777777" w:rsidR="006C7B22" w:rsidRPr="000A6C02" w:rsidRDefault="006C7B22" w:rsidP="006C7B22">
            <w:pPr>
              <w:spacing w:line="360" w:lineRule="auto"/>
              <w:rPr>
                <w:rFonts w:cs="Times New Roman"/>
                <w:szCs w:val="24"/>
              </w:rPr>
            </w:pPr>
            <w:r w:rsidRPr="000A6C02">
              <w:rPr>
                <w:rFonts w:cs="Times New Roman"/>
                <w:szCs w:val="24"/>
              </w:rPr>
              <w:t>Distance entre le rotor et la feuille supérieure avant déformation</w:t>
            </w:r>
          </w:p>
        </w:tc>
        <w:tc>
          <w:tcPr>
            <w:tcW w:w="1275" w:type="dxa"/>
          </w:tcPr>
          <w:p w14:paraId="343DF23A"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02242678" w14:textId="77777777" w:rsidTr="00A054B7">
        <w:tc>
          <w:tcPr>
            <w:tcW w:w="1267" w:type="dxa"/>
          </w:tcPr>
          <w:p w14:paraId="7189EECC"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R</m:t>
                    </m:r>
                  </m:e>
                  <m:sub>
                    <m:r>
                      <w:rPr>
                        <w:rFonts w:ascii="Cambria Math" w:hAnsi="Cambria Math"/>
                        <w:szCs w:val="24"/>
                        <w:lang w:val="en-US"/>
                      </w:rPr>
                      <m:t>b</m:t>
                    </m:r>
                  </m:sub>
                </m:sSub>
              </m:oMath>
            </m:oMathPara>
          </w:p>
        </w:tc>
        <w:tc>
          <w:tcPr>
            <w:tcW w:w="6530" w:type="dxa"/>
            <w:gridSpan w:val="2"/>
          </w:tcPr>
          <w:p w14:paraId="539B090F" w14:textId="77777777" w:rsidR="006C7B22" w:rsidRPr="000A6C02" w:rsidRDefault="006C7B22" w:rsidP="006C7B22">
            <w:pPr>
              <w:spacing w:line="276" w:lineRule="auto"/>
              <w:rPr>
                <w:rFonts w:cs="Times New Roman"/>
                <w:szCs w:val="24"/>
              </w:rPr>
            </w:pPr>
            <w:r w:rsidRPr="000A6C02">
              <w:rPr>
                <w:rFonts w:cs="Times New Roman"/>
                <w:szCs w:val="24"/>
              </w:rPr>
              <w:t>Rayon de courbure du plissé</w:t>
            </w:r>
          </w:p>
        </w:tc>
        <w:tc>
          <w:tcPr>
            <w:tcW w:w="1275" w:type="dxa"/>
          </w:tcPr>
          <w:p w14:paraId="7DB77583"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78F014CE" w14:textId="77777777" w:rsidTr="00A054B7">
        <w:tc>
          <w:tcPr>
            <w:tcW w:w="1267" w:type="dxa"/>
          </w:tcPr>
          <w:p w14:paraId="3FE47115"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R</m:t>
                    </m:r>
                  </m:e>
                  <m:sub>
                    <m:r>
                      <w:rPr>
                        <w:rFonts w:ascii="Cambria Math" w:eastAsia="Calibri" w:hAnsi="Cambria Math" w:cs="Times New Roman"/>
                        <w:szCs w:val="24"/>
                        <w:lang w:val="en-US"/>
                      </w:rPr>
                      <m:t>g</m:t>
                    </m:r>
                  </m:sub>
                </m:sSub>
              </m:oMath>
            </m:oMathPara>
          </w:p>
        </w:tc>
        <w:tc>
          <w:tcPr>
            <w:tcW w:w="6388" w:type="dxa"/>
          </w:tcPr>
          <w:p w14:paraId="39D301E8" w14:textId="77777777" w:rsidR="006C7B22" w:rsidRPr="000A6C02" w:rsidRDefault="006C7B22" w:rsidP="006C7B22">
            <w:pPr>
              <w:spacing w:line="276" w:lineRule="auto"/>
              <w:rPr>
                <w:rFonts w:cs="Times New Roman"/>
                <w:szCs w:val="24"/>
              </w:rPr>
            </w:pPr>
            <w:r w:rsidRPr="000A6C02">
              <w:rPr>
                <w:rFonts w:cs="Times New Roman"/>
                <w:szCs w:val="24"/>
              </w:rPr>
              <w:t>Constante des gaz parfaits</w:t>
            </w:r>
          </w:p>
        </w:tc>
        <w:tc>
          <w:tcPr>
            <w:tcW w:w="1417" w:type="dxa"/>
            <w:gridSpan w:val="2"/>
          </w:tcPr>
          <w:p w14:paraId="6EFCF280" w14:textId="77777777" w:rsidR="006C7B22" w:rsidRPr="000A6C02" w:rsidRDefault="006C7B22" w:rsidP="006C7B22">
            <w:pPr>
              <w:spacing w:line="360" w:lineRule="auto"/>
              <w:rPr>
                <w:rFonts w:cs="Times New Roman"/>
                <w:szCs w:val="24"/>
              </w:rPr>
            </w:pPr>
            <w:r>
              <w:rPr>
                <w:rFonts w:cs="Times New Roman"/>
                <w:szCs w:val="24"/>
              </w:rPr>
              <w:t>j</w:t>
            </w:r>
            <m:oMath>
              <m:sSup>
                <m:sSupPr>
                  <m:ctrlPr>
                    <w:rPr>
                      <w:rFonts w:ascii="Cambria Math" w:hAnsi="Cambria Math" w:cs="Times New Roman"/>
                      <w:i/>
                      <w:szCs w:val="24"/>
                    </w:rPr>
                  </m:ctrlPr>
                </m:sSupPr>
                <m:e>
                  <m:r>
                    <w:rPr>
                      <w:rFonts w:ascii="Cambria Math" w:hAnsi="Cambria Math" w:cs="Times New Roman"/>
                      <w:szCs w:val="24"/>
                    </w:rPr>
                    <m:t>K</m:t>
                  </m:r>
                </m:e>
                <m:sup>
                  <m:r>
                    <w:rPr>
                      <w:rFonts w:ascii="Cambria Math" w:hAnsi="Cambria Math" w:cs="Times New Roman"/>
                      <w:szCs w:val="24"/>
                    </w:rPr>
                    <m:t>-1</m:t>
                  </m:r>
                </m:sup>
              </m:sSup>
              <m:sSup>
                <m:sSupPr>
                  <m:ctrlPr>
                    <w:rPr>
                      <w:rFonts w:ascii="Cambria Math" w:hAnsi="Cambria Math" w:cs="Times New Roman"/>
                      <w:i/>
                      <w:szCs w:val="24"/>
                    </w:rPr>
                  </m:ctrlPr>
                </m:sSupPr>
                <m:e>
                  <m:r>
                    <w:rPr>
                      <w:rFonts w:ascii="Cambria Math" w:hAnsi="Cambria Math" w:cs="Times New Roman"/>
                      <w:szCs w:val="24"/>
                    </w:rPr>
                    <m:t>mol</m:t>
                  </m:r>
                </m:e>
                <m:sup>
                  <m:r>
                    <w:rPr>
                      <w:rFonts w:ascii="Cambria Math" w:hAnsi="Cambria Math" w:cs="Times New Roman"/>
                      <w:szCs w:val="24"/>
                    </w:rPr>
                    <m:t>-1</m:t>
                  </m:r>
                </m:sup>
              </m:sSup>
            </m:oMath>
          </w:p>
        </w:tc>
      </w:tr>
      <w:tr w:rsidR="006C7B22" w:rsidRPr="000A6C02" w14:paraId="5FAFE08E" w14:textId="77777777" w:rsidTr="00A054B7">
        <w:tc>
          <w:tcPr>
            <w:tcW w:w="1267" w:type="dxa"/>
          </w:tcPr>
          <w:p w14:paraId="2D5B09DD" w14:textId="77777777" w:rsidR="006C7B22" w:rsidRPr="000A6C02" w:rsidRDefault="006C7B22" w:rsidP="006C7B22">
            <w:pPr>
              <w:spacing w:line="360" w:lineRule="auto"/>
              <w:rPr>
                <w:i/>
                <w:szCs w:val="24"/>
                <w:lang w:val="en-US"/>
              </w:rPr>
            </w:pPr>
            <w:r w:rsidRPr="000A6C02">
              <w:rPr>
                <w:rFonts w:eastAsiaTheme="minorEastAsia"/>
                <w:b/>
                <w:i/>
                <w:szCs w:val="24"/>
                <w:lang w:val="en-US"/>
              </w:rPr>
              <w:t>S</w:t>
            </w:r>
          </w:p>
        </w:tc>
        <w:tc>
          <w:tcPr>
            <w:tcW w:w="6530" w:type="dxa"/>
            <w:gridSpan w:val="2"/>
          </w:tcPr>
          <w:p w14:paraId="189633D6" w14:textId="77777777" w:rsidR="006C7B22" w:rsidRPr="000A6C02" w:rsidRDefault="006C7B22" w:rsidP="006C7B22">
            <w:pPr>
              <w:spacing w:line="360" w:lineRule="auto"/>
              <w:rPr>
                <w:rFonts w:cs="Times New Roman"/>
                <w:szCs w:val="24"/>
              </w:rPr>
            </w:pPr>
            <w:r w:rsidRPr="000A6C02">
              <w:rPr>
                <w:rFonts w:cs="Times New Roman"/>
                <w:szCs w:val="24"/>
              </w:rPr>
              <w:t>Matrice de souplesse de la feuille supérieure</w:t>
            </w:r>
          </w:p>
        </w:tc>
        <w:tc>
          <w:tcPr>
            <w:tcW w:w="1275" w:type="dxa"/>
          </w:tcPr>
          <w:p w14:paraId="554F5655" w14:textId="77777777" w:rsidR="006C7B22" w:rsidRPr="000A6C02" w:rsidRDefault="006C7B22" w:rsidP="006C7B22">
            <w:pPr>
              <w:spacing w:line="360" w:lineRule="auto"/>
              <w:rPr>
                <w:rFonts w:cs="Times New Roman"/>
                <w:szCs w:val="24"/>
              </w:rPr>
            </w:pPr>
            <w:r w:rsidRPr="000A6C02">
              <w:rPr>
                <w:rFonts w:cs="Times New Roman"/>
                <w:szCs w:val="24"/>
              </w:rPr>
              <w:t>m/N</w:t>
            </w:r>
          </w:p>
        </w:tc>
      </w:tr>
      <w:tr w:rsidR="006C7B22" w:rsidRPr="000A6C02" w14:paraId="47BECD17" w14:textId="77777777" w:rsidTr="00A054B7">
        <w:trPr>
          <w:trHeight w:val="430"/>
        </w:trPr>
        <w:tc>
          <w:tcPr>
            <w:tcW w:w="1267" w:type="dxa"/>
          </w:tcPr>
          <w:p w14:paraId="79469414" w14:textId="77777777" w:rsidR="006C7B22" w:rsidRPr="000A6C02" w:rsidRDefault="006C7B22" w:rsidP="006C7B22">
            <w:pPr>
              <w:spacing w:line="360" w:lineRule="auto"/>
              <w:rPr>
                <w:i/>
                <w:szCs w:val="24"/>
                <w:lang w:val="en-US"/>
              </w:rPr>
            </w:pPr>
            <w:r w:rsidRPr="000A6C02">
              <w:rPr>
                <w:rFonts w:eastAsiaTheme="minorEastAsia"/>
                <w:szCs w:val="24"/>
                <w:lang w:val="en-US"/>
              </w:rPr>
              <w:t>S</w:t>
            </w:r>
          </w:p>
        </w:tc>
        <w:tc>
          <w:tcPr>
            <w:tcW w:w="6530" w:type="dxa"/>
            <w:gridSpan w:val="2"/>
          </w:tcPr>
          <w:p w14:paraId="23ABC412" w14:textId="77777777" w:rsidR="006C7B22" w:rsidRPr="000A6C02" w:rsidRDefault="006C7B22" w:rsidP="006C7B22">
            <w:pPr>
              <w:spacing w:line="360" w:lineRule="auto"/>
              <w:rPr>
                <w:rFonts w:cs="Times New Roman"/>
                <w:szCs w:val="24"/>
              </w:rPr>
            </w:pPr>
            <w:r w:rsidRPr="000A6C02">
              <w:rPr>
                <w:rFonts w:cs="Times New Roman"/>
                <w:szCs w:val="24"/>
              </w:rPr>
              <w:t>Terme source de l’équation de Reynolds</w:t>
            </w:r>
          </w:p>
        </w:tc>
        <w:tc>
          <w:tcPr>
            <w:tcW w:w="1275" w:type="dxa"/>
          </w:tcPr>
          <w:p w14:paraId="0F8DA34F" w14:textId="77777777" w:rsidR="006C7B22" w:rsidRPr="000A6C02" w:rsidRDefault="006C7B22" w:rsidP="006C7B22">
            <w:pPr>
              <w:spacing w:line="360" w:lineRule="auto"/>
              <w:rPr>
                <w:rFonts w:cs="Times New Roman"/>
                <w:szCs w:val="24"/>
              </w:rPr>
            </w:pPr>
          </w:p>
        </w:tc>
      </w:tr>
      <w:tr w:rsidR="006C7B22" w:rsidRPr="000A6C02" w14:paraId="04CEE32F" w14:textId="77777777" w:rsidTr="00A054B7">
        <w:trPr>
          <w:trHeight w:val="430"/>
        </w:trPr>
        <w:tc>
          <w:tcPr>
            <w:tcW w:w="1267" w:type="dxa"/>
          </w:tcPr>
          <w:p w14:paraId="7DCEB874"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S</m:t>
                    </m:r>
                  </m:e>
                  <m:sub>
                    <m:r>
                      <w:rPr>
                        <w:rFonts w:ascii="Cambria Math" w:eastAsiaTheme="minorEastAsia" w:hAnsi="Cambria Math"/>
                        <w:szCs w:val="24"/>
                        <w:lang w:val="en-US"/>
                      </w:rPr>
                      <m:t>t</m:t>
                    </m:r>
                  </m:sub>
                </m:sSub>
              </m:oMath>
            </m:oMathPara>
          </w:p>
        </w:tc>
        <w:tc>
          <w:tcPr>
            <w:tcW w:w="6530" w:type="dxa"/>
            <w:gridSpan w:val="2"/>
          </w:tcPr>
          <w:p w14:paraId="7E8736D1" w14:textId="77777777" w:rsidR="006C7B22" w:rsidRPr="000A6C02" w:rsidRDefault="006C7B22" w:rsidP="006C7B22">
            <w:pPr>
              <w:spacing w:line="360" w:lineRule="auto"/>
              <w:rPr>
                <w:rFonts w:cs="Times New Roman"/>
                <w:szCs w:val="24"/>
              </w:rPr>
            </w:pPr>
            <w:r w:rsidRPr="000A6C02">
              <w:rPr>
                <w:rFonts w:cs="Times New Roman"/>
                <w:szCs w:val="24"/>
              </w:rPr>
              <w:t>Terme instationnaire de l’équation de Reynolds</w:t>
            </w:r>
          </w:p>
        </w:tc>
        <w:tc>
          <w:tcPr>
            <w:tcW w:w="1275" w:type="dxa"/>
          </w:tcPr>
          <w:p w14:paraId="244EF9B9" w14:textId="77777777" w:rsidR="006C7B22" w:rsidRPr="000A6C02" w:rsidRDefault="006C7B22" w:rsidP="006C7B22">
            <w:pPr>
              <w:spacing w:line="360" w:lineRule="auto"/>
              <w:rPr>
                <w:rFonts w:cs="Times New Roman"/>
                <w:szCs w:val="24"/>
              </w:rPr>
            </w:pPr>
          </w:p>
        </w:tc>
      </w:tr>
      <w:tr w:rsidR="006C7B22" w:rsidRPr="000A6C02" w14:paraId="43F8CAF3" w14:textId="77777777" w:rsidTr="00A054B7">
        <w:tc>
          <w:tcPr>
            <w:tcW w:w="1267" w:type="dxa"/>
          </w:tcPr>
          <w:p w14:paraId="0FEE45AA" w14:textId="77777777" w:rsidR="006C7B22" w:rsidRPr="000A6C02" w:rsidRDefault="006C7B22" w:rsidP="006C7B22">
            <w:pPr>
              <w:spacing w:line="360" w:lineRule="auto"/>
              <w:rPr>
                <w:i/>
                <w:szCs w:val="24"/>
                <w:lang w:val="en-US"/>
              </w:rPr>
            </w:pPr>
            <w:r w:rsidRPr="000A6C02">
              <w:rPr>
                <w:i/>
                <w:szCs w:val="24"/>
                <w:lang w:val="en-US"/>
              </w:rPr>
              <w:t>s</w:t>
            </w:r>
          </w:p>
        </w:tc>
        <w:tc>
          <w:tcPr>
            <w:tcW w:w="6530" w:type="dxa"/>
            <w:gridSpan w:val="2"/>
          </w:tcPr>
          <w:p w14:paraId="42F33817" w14:textId="77777777" w:rsidR="006C7B22" w:rsidRPr="000A6C02" w:rsidRDefault="006C7B22" w:rsidP="006C7B22">
            <w:pPr>
              <w:spacing w:line="360" w:lineRule="auto"/>
              <w:rPr>
                <w:rFonts w:cs="Times New Roman"/>
                <w:szCs w:val="24"/>
              </w:rPr>
            </w:pPr>
            <w:r w:rsidRPr="000A6C02">
              <w:rPr>
                <w:rFonts w:cs="Times New Roman"/>
                <w:szCs w:val="24"/>
              </w:rPr>
              <w:t xml:space="preserve">Sinus de l’angle de transmission des efforts </w:t>
            </w:r>
            <m:oMath>
              <m:r>
                <w:rPr>
                  <w:rFonts w:ascii="Cambria Math" w:eastAsiaTheme="minorEastAsia" w:hAnsi="Cambria Math" w:cs="Times New Roman"/>
                  <w:szCs w:val="24"/>
                </w:rPr>
                <m:t>s=sin</m:t>
              </m:r>
              <m:r>
                <m:rPr>
                  <m:sty m:val="p"/>
                </m:rPr>
                <w:rPr>
                  <w:rFonts w:ascii="Cambria Math" w:eastAsiaTheme="minorEastAsia" w:hAnsi="Cambria Math" w:cs="Times New Roman"/>
                  <w:szCs w:val="24"/>
                </w:rPr>
                <m:t>⁡</m:t>
              </m:r>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d</m:t>
                  </m:r>
                </m:sub>
              </m:sSub>
              <m:r>
                <w:rPr>
                  <w:rFonts w:ascii="Cambria Math" w:eastAsiaTheme="minorEastAsia" w:hAnsi="Cambria Math" w:cs="Times New Roman"/>
                  <w:szCs w:val="24"/>
                </w:rPr>
                <m:t>)</m:t>
              </m:r>
            </m:oMath>
          </w:p>
        </w:tc>
        <w:tc>
          <w:tcPr>
            <w:tcW w:w="1275" w:type="dxa"/>
          </w:tcPr>
          <w:p w14:paraId="07BBA014" w14:textId="77777777" w:rsidR="006C7B22" w:rsidRPr="000A6C02" w:rsidRDefault="006C7B22" w:rsidP="006C7B22">
            <w:pPr>
              <w:spacing w:line="360" w:lineRule="auto"/>
              <w:rPr>
                <w:rFonts w:cs="Times New Roman"/>
                <w:szCs w:val="24"/>
              </w:rPr>
            </w:pPr>
          </w:p>
        </w:tc>
      </w:tr>
      <w:tr w:rsidR="006C7B22" w:rsidRPr="000A6C02" w14:paraId="10AB4F71" w14:textId="77777777" w:rsidTr="00A054B7">
        <w:tc>
          <w:tcPr>
            <w:tcW w:w="1267" w:type="dxa"/>
          </w:tcPr>
          <w:p w14:paraId="3A8EA225" w14:textId="77777777" w:rsidR="006C7B22" w:rsidRPr="000A6C02" w:rsidRDefault="006C7B22" w:rsidP="006C7B22">
            <w:pPr>
              <w:spacing w:line="360" w:lineRule="auto"/>
              <w:rPr>
                <w:rFonts w:ascii="Calibri" w:eastAsia="Calibri" w:hAnsi="Calibri" w:cs="Times New Roman"/>
                <w:szCs w:val="24"/>
                <w:lang w:val="en-US"/>
              </w:rPr>
            </w:pPr>
            <w:r w:rsidRPr="000A6C02">
              <w:rPr>
                <w:rFonts w:eastAsiaTheme="minorEastAsia"/>
                <w:i/>
                <w:szCs w:val="24"/>
                <w:lang w:val="en-US"/>
              </w:rPr>
              <w:t>s</w:t>
            </w:r>
            <w:r w:rsidRPr="000A6C02">
              <w:rPr>
                <w:rFonts w:eastAsiaTheme="minorEastAsia"/>
                <w:i/>
                <w:szCs w:val="24"/>
                <w:vertAlign w:val="subscript"/>
                <w:lang w:val="en-US"/>
              </w:rPr>
              <w:t>ij</w:t>
            </w:r>
          </w:p>
        </w:tc>
        <w:tc>
          <w:tcPr>
            <w:tcW w:w="6530" w:type="dxa"/>
            <w:gridSpan w:val="2"/>
          </w:tcPr>
          <w:p w14:paraId="0CEF456E" w14:textId="77777777" w:rsidR="006C7B22" w:rsidRPr="000A6C02" w:rsidRDefault="006C7B22" w:rsidP="006C7B22">
            <w:pPr>
              <w:spacing w:line="360" w:lineRule="auto"/>
              <w:rPr>
                <w:rFonts w:cs="Times New Roman"/>
                <w:szCs w:val="24"/>
              </w:rPr>
            </w:pPr>
            <w:r w:rsidRPr="000A6C02">
              <w:rPr>
                <w:rFonts w:cs="Times New Roman"/>
                <w:szCs w:val="24"/>
              </w:rPr>
              <w:t>Termes de la matrice de souplesse de la feuille supérieure</w:t>
            </w:r>
          </w:p>
        </w:tc>
        <w:tc>
          <w:tcPr>
            <w:tcW w:w="1275" w:type="dxa"/>
          </w:tcPr>
          <w:p w14:paraId="52473439" w14:textId="77777777" w:rsidR="006C7B22" w:rsidRPr="000A6C02" w:rsidRDefault="006C7B22" w:rsidP="006C7B22">
            <w:pPr>
              <w:spacing w:line="360" w:lineRule="auto"/>
              <w:rPr>
                <w:rFonts w:cs="Times New Roman"/>
                <w:szCs w:val="24"/>
              </w:rPr>
            </w:pPr>
            <w:r w:rsidRPr="000A6C02">
              <w:rPr>
                <w:rFonts w:cs="Times New Roman"/>
                <w:szCs w:val="24"/>
              </w:rPr>
              <w:t>m/N</w:t>
            </w:r>
          </w:p>
        </w:tc>
      </w:tr>
      <w:tr w:rsidR="006C7B22" w:rsidRPr="000A6C02" w14:paraId="7FA842F0" w14:textId="77777777" w:rsidTr="00A054B7">
        <w:tc>
          <w:tcPr>
            <w:tcW w:w="1267" w:type="dxa"/>
          </w:tcPr>
          <w:p w14:paraId="171368A3" w14:textId="77777777" w:rsidR="006C7B22" w:rsidRPr="000A6C02" w:rsidRDefault="00F865FC" w:rsidP="006C7B22">
            <w:pPr>
              <w:spacing w:line="360" w:lineRule="auto"/>
              <w:rPr>
                <w:rFonts w:eastAsiaTheme="minorEastAsia"/>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g</m:t>
                    </m:r>
                  </m:sub>
                </m:sSub>
              </m:oMath>
            </m:oMathPara>
          </w:p>
        </w:tc>
        <w:tc>
          <w:tcPr>
            <w:tcW w:w="6530" w:type="dxa"/>
            <w:gridSpan w:val="2"/>
          </w:tcPr>
          <w:p w14:paraId="5EA1ECBC" w14:textId="77777777" w:rsidR="006C7B22" w:rsidRPr="000A6C02" w:rsidRDefault="006C7B22" w:rsidP="006C7B22">
            <w:pPr>
              <w:spacing w:line="360" w:lineRule="auto"/>
              <w:rPr>
                <w:rFonts w:cs="Times New Roman"/>
                <w:szCs w:val="24"/>
              </w:rPr>
            </w:pPr>
            <w:r w:rsidRPr="000A6C02">
              <w:rPr>
                <w:rFonts w:cs="Times New Roman"/>
                <w:szCs w:val="24"/>
              </w:rPr>
              <w:t>Température qui régit le film fluide</w:t>
            </w:r>
          </w:p>
        </w:tc>
        <w:tc>
          <w:tcPr>
            <w:tcW w:w="1275" w:type="dxa"/>
          </w:tcPr>
          <w:p w14:paraId="0503D8FE" w14:textId="77777777" w:rsidR="006C7B22" w:rsidRPr="000A6C02" w:rsidRDefault="006C7B22" w:rsidP="006C7B22">
            <w:pPr>
              <w:spacing w:line="360" w:lineRule="auto"/>
              <w:rPr>
                <w:rFonts w:cs="Times New Roman"/>
                <w:szCs w:val="24"/>
              </w:rPr>
            </w:pPr>
            <w:r w:rsidRPr="000A6C02">
              <w:rPr>
                <w:rFonts w:cs="Times New Roman"/>
                <w:szCs w:val="24"/>
              </w:rPr>
              <w:t>K</w:t>
            </w:r>
          </w:p>
        </w:tc>
      </w:tr>
      <w:tr w:rsidR="006C7B22" w:rsidRPr="000A6C02" w14:paraId="3997CD99" w14:textId="77777777" w:rsidTr="00A054B7">
        <w:tc>
          <w:tcPr>
            <w:tcW w:w="1267" w:type="dxa"/>
          </w:tcPr>
          <w:p w14:paraId="751CFA01" w14:textId="77777777" w:rsidR="006C7B22" w:rsidRPr="000A6C02" w:rsidRDefault="006C7B22" w:rsidP="006C7B22">
            <w:pPr>
              <w:spacing w:line="360" w:lineRule="auto"/>
              <w:rPr>
                <w:rFonts w:eastAsiaTheme="minorEastAsia"/>
                <w:i/>
                <w:szCs w:val="24"/>
                <w:lang w:val="en-US"/>
              </w:rPr>
            </w:pPr>
            <w:r w:rsidRPr="000A6C02">
              <w:rPr>
                <w:rFonts w:ascii="Calibri" w:eastAsia="Calibri" w:hAnsi="Calibri" w:cs="Times New Roman"/>
                <w:i/>
                <w:szCs w:val="24"/>
              </w:rPr>
              <w:t>T</w:t>
            </w:r>
          </w:p>
        </w:tc>
        <w:tc>
          <w:tcPr>
            <w:tcW w:w="6530" w:type="dxa"/>
            <w:gridSpan w:val="2"/>
          </w:tcPr>
          <w:p w14:paraId="73AFEC46" w14:textId="77777777" w:rsidR="006C7B22" w:rsidRPr="000A6C02" w:rsidRDefault="006C7B22" w:rsidP="006C7B22">
            <w:pPr>
              <w:spacing w:line="360" w:lineRule="auto"/>
              <w:rPr>
                <w:rFonts w:cs="Times New Roman"/>
                <w:szCs w:val="24"/>
              </w:rPr>
            </w:pPr>
            <w:r w:rsidRPr="000A6C02">
              <w:rPr>
                <w:rFonts w:cs="Times New Roman"/>
                <w:szCs w:val="24"/>
              </w:rPr>
              <w:t>Période de temps</w:t>
            </w:r>
          </w:p>
        </w:tc>
        <w:tc>
          <w:tcPr>
            <w:tcW w:w="1275" w:type="dxa"/>
          </w:tcPr>
          <w:p w14:paraId="3F0839A2" w14:textId="77777777" w:rsidR="006C7B22" w:rsidRPr="000A6C02" w:rsidRDefault="006C7B22" w:rsidP="006C7B22">
            <w:pPr>
              <w:spacing w:line="360" w:lineRule="auto"/>
              <w:rPr>
                <w:rFonts w:cs="Times New Roman"/>
                <w:szCs w:val="24"/>
              </w:rPr>
            </w:pPr>
            <w:r w:rsidRPr="000A6C02">
              <w:rPr>
                <w:rFonts w:cs="Times New Roman"/>
                <w:szCs w:val="24"/>
              </w:rPr>
              <w:t>s</w:t>
            </w:r>
          </w:p>
        </w:tc>
      </w:tr>
      <w:tr w:rsidR="006C7B22" w:rsidRPr="000A6C02" w14:paraId="17091F5A" w14:textId="77777777" w:rsidTr="00A054B7">
        <w:tc>
          <w:tcPr>
            <w:tcW w:w="1267" w:type="dxa"/>
          </w:tcPr>
          <w:p w14:paraId="0FB746F1" w14:textId="77777777" w:rsidR="006C7B22" w:rsidRPr="000A6C02" w:rsidRDefault="006C7B22" w:rsidP="006C7B22">
            <w:pPr>
              <w:spacing w:line="360" w:lineRule="auto"/>
              <w:rPr>
                <w:i/>
                <w:szCs w:val="24"/>
                <w:lang w:val="en-US"/>
              </w:rPr>
            </w:pPr>
            <w:r w:rsidRPr="000A6C02">
              <w:rPr>
                <w:rFonts w:ascii="Calibri" w:eastAsia="Calibri" w:hAnsi="Calibri" w:cs="Times New Roman"/>
                <w:i/>
                <w:szCs w:val="24"/>
              </w:rPr>
              <w:t>t</w:t>
            </w:r>
          </w:p>
        </w:tc>
        <w:tc>
          <w:tcPr>
            <w:tcW w:w="6530" w:type="dxa"/>
            <w:gridSpan w:val="2"/>
          </w:tcPr>
          <w:p w14:paraId="052955A9" w14:textId="77777777" w:rsidR="006C7B22" w:rsidRPr="000A6C02" w:rsidRDefault="006C7B22" w:rsidP="006C7B22">
            <w:pPr>
              <w:spacing w:line="360" w:lineRule="auto"/>
              <w:rPr>
                <w:rFonts w:cs="Times New Roman"/>
                <w:szCs w:val="24"/>
              </w:rPr>
            </w:pPr>
            <w:r w:rsidRPr="000A6C02">
              <w:rPr>
                <w:rFonts w:cs="Times New Roman"/>
                <w:szCs w:val="24"/>
              </w:rPr>
              <w:t>Temps</w:t>
            </w:r>
          </w:p>
        </w:tc>
        <w:tc>
          <w:tcPr>
            <w:tcW w:w="1275" w:type="dxa"/>
          </w:tcPr>
          <w:p w14:paraId="1DC7DA29" w14:textId="77777777" w:rsidR="006C7B22" w:rsidRPr="000A6C02" w:rsidRDefault="006C7B22" w:rsidP="006C7B22">
            <w:pPr>
              <w:spacing w:line="360" w:lineRule="auto"/>
              <w:rPr>
                <w:rFonts w:cs="Times New Roman"/>
                <w:szCs w:val="24"/>
              </w:rPr>
            </w:pPr>
            <w:r w:rsidRPr="000A6C02">
              <w:rPr>
                <w:rFonts w:cs="Times New Roman"/>
                <w:szCs w:val="24"/>
              </w:rPr>
              <w:t>s</w:t>
            </w:r>
          </w:p>
        </w:tc>
      </w:tr>
      <w:tr w:rsidR="006C7B22" w:rsidRPr="000A6C02" w14:paraId="352D8E94" w14:textId="77777777" w:rsidTr="00A054B7">
        <w:tc>
          <w:tcPr>
            <w:tcW w:w="1267" w:type="dxa"/>
          </w:tcPr>
          <w:p w14:paraId="54048BF9"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t</m:t>
                    </m:r>
                  </m:e>
                  <m:sub>
                    <m:r>
                      <w:rPr>
                        <w:rFonts w:ascii="Cambria Math" w:eastAsia="Calibri" w:hAnsi="Cambria Math" w:cs="Times New Roman"/>
                        <w:szCs w:val="24"/>
                      </w:rPr>
                      <m:t>max</m:t>
                    </m:r>
                  </m:sub>
                </m:sSub>
              </m:oMath>
            </m:oMathPara>
          </w:p>
        </w:tc>
        <w:tc>
          <w:tcPr>
            <w:tcW w:w="6530" w:type="dxa"/>
            <w:gridSpan w:val="2"/>
          </w:tcPr>
          <w:p w14:paraId="4D7AA5D9" w14:textId="77777777" w:rsidR="006C7B22" w:rsidRPr="000A6C02" w:rsidRDefault="006C7B22" w:rsidP="006C7B22">
            <w:pPr>
              <w:spacing w:line="360" w:lineRule="auto"/>
              <w:rPr>
                <w:rFonts w:cs="Times New Roman"/>
                <w:szCs w:val="24"/>
              </w:rPr>
            </w:pPr>
            <w:r w:rsidRPr="000A6C02">
              <w:rPr>
                <w:rFonts w:cs="Times New Roman"/>
                <w:szCs w:val="24"/>
              </w:rPr>
              <w:t>Temps maximal</w:t>
            </w:r>
          </w:p>
        </w:tc>
        <w:tc>
          <w:tcPr>
            <w:tcW w:w="1275" w:type="dxa"/>
          </w:tcPr>
          <w:p w14:paraId="7539603A" w14:textId="77777777" w:rsidR="006C7B22" w:rsidRPr="000A6C02" w:rsidRDefault="006C7B22" w:rsidP="006C7B22">
            <w:pPr>
              <w:spacing w:line="360" w:lineRule="auto"/>
              <w:rPr>
                <w:rFonts w:cs="Times New Roman"/>
                <w:szCs w:val="24"/>
              </w:rPr>
            </w:pPr>
            <w:r w:rsidRPr="000A6C02">
              <w:rPr>
                <w:rFonts w:cs="Times New Roman"/>
                <w:szCs w:val="24"/>
              </w:rPr>
              <w:t>s</w:t>
            </w:r>
          </w:p>
        </w:tc>
      </w:tr>
      <w:tr w:rsidR="006C7B22" w:rsidRPr="000A6C02" w14:paraId="506919D7" w14:textId="77777777" w:rsidTr="00A054B7">
        <w:tc>
          <w:tcPr>
            <w:tcW w:w="1267" w:type="dxa"/>
          </w:tcPr>
          <w:p w14:paraId="2FC380D5" w14:textId="77777777" w:rsidR="006C7B22" w:rsidRPr="000A6C02" w:rsidRDefault="006C7B22" w:rsidP="006C7B22">
            <w:pPr>
              <w:spacing w:line="360" w:lineRule="auto"/>
              <w:rPr>
                <w:rFonts w:eastAsiaTheme="minorEastAsia"/>
                <w:i/>
                <w:szCs w:val="24"/>
                <w:lang w:val="en-US"/>
              </w:rPr>
            </w:pPr>
            <m:oMathPara>
              <m:oMathParaPr>
                <m:jc m:val="left"/>
              </m:oMathParaPr>
              <m:oMath>
                <m:r>
                  <w:rPr>
                    <w:rFonts w:ascii="Cambria Math" w:hAnsi="Cambria Math"/>
                    <w:szCs w:val="24"/>
                    <w:lang w:val="en-US"/>
                  </w:rPr>
                  <m:t>u</m:t>
                </m:r>
              </m:oMath>
            </m:oMathPara>
          </w:p>
        </w:tc>
        <w:tc>
          <w:tcPr>
            <w:tcW w:w="6530" w:type="dxa"/>
            <w:gridSpan w:val="2"/>
          </w:tcPr>
          <w:p w14:paraId="7A3246A3" w14:textId="77777777" w:rsidR="006C7B22" w:rsidRPr="000A6C02" w:rsidRDefault="006C7B22" w:rsidP="006C7B22">
            <w:pPr>
              <w:spacing w:line="360" w:lineRule="auto"/>
              <w:rPr>
                <w:rFonts w:cs="Times New Roman"/>
                <w:szCs w:val="24"/>
              </w:rPr>
            </w:pPr>
            <w:r w:rsidRPr="000A6C02">
              <w:rPr>
                <w:rFonts w:cs="Times New Roman"/>
                <w:szCs w:val="24"/>
              </w:rPr>
              <w:t>Déplacement d’un nœud de la structure</w:t>
            </w:r>
          </w:p>
        </w:tc>
        <w:tc>
          <w:tcPr>
            <w:tcW w:w="1275" w:type="dxa"/>
          </w:tcPr>
          <w:p w14:paraId="75CCE48E"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3588B539" w14:textId="77777777" w:rsidTr="00A054B7">
        <w:trPr>
          <w:trHeight w:val="465"/>
        </w:trPr>
        <w:tc>
          <w:tcPr>
            <w:tcW w:w="1267" w:type="dxa"/>
          </w:tcPr>
          <w:p w14:paraId="6B11297D"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u</m:t>
                    </m:r>
                  </m:e>
                </m:acc>
              </m:oMath>
            </m:oMathPara>
          </w:p>
        </w:tc>
        <w:tc>
          <w:tcPr>
            <w:tcW w:w="6530" w:type="dxa"/>
            <w:gridSpan w:val="2"/>
          </w:tcPr>
          <w:p w14:paraId="0C719F31" w14:textId="77777777" w:rsidR="006C7B22" w:rsidRPr="000A6C02" w:rsidRDefault="006C7B22" w:rsidP="006C7B22">
            <w:pPr>
              <w:spacing w:line="360" w:lineRule="auto"/>
              <w:rPr>
                <w:rFonts w:cs="Times New Roman"/>
                <w:szCs w:val="24"/>
              </w:rPr>
            </w:pPr>
            <w:r w:rsidRPr="000A6C02">
              <w:rPr>
                <w:rFonts w:cs="Times New Roman"/>
                <w:szCs w:val="24"/>
              </w:rPr>
              <w:t>Vitesse d’un nœud de la structure</w:t>
            </w:r>
          </w:p>
        </w:tc>
        <w:tc>
          <w:tcPr>
            <w:tcW w:w="1275" w:type="dxa"/>
          </w:tcPr>
          <w:p w14:paraId="7DF4DB29"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270AA50D" w14:textId="77777777" w:rsidTr="00A054B7">
        <w:trPr>
          <w:trHeight w:val="465"/>
        </w:trPr>
        <w:tc>
          <w:tcPr>
            <w:tcW w:w="1267" w:type="dxa"/>
          </w:tcPr>
          <w:p w14:paraId="589D12F6"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m:t>
                    </m:r>
                  </m:sub>
                </m:sSub>
              </m:oMath>
            </m:oMathPara>
          </w:p>
        </w:tc>
        <w:tc>
          <w:tcPr>
            <w:tcW w:w="6530" w:type="dxa"/>
            <w:gridSpan w:val="2"/>
          </w:tcPr>
          <w:p w14:paraId="1CED5D9B" w14:textId="77777777" w:rsidR="006C7B22" w:rsidRPr="000A6C02" w:rsidRDefault="006C7B22" w:rsidP="006C7B22">
            <w:pPr>
              <w:spacing w:line="360" w:lineRule="auto"/>
              <w:rPr>
                <w:rFonts w:cs="Times New Roman"/>
                <w:szCs w:val="24"/>
              </w:rPr>
            </w:pPr>
            <w:r w:rsidRPr="000A6C02">
              <w:rPr>
                <w:rFonts w:cs="Times New Roman"/>
                <w:szCs w:val="24"/>
              </w:rPr>
              <w:t>Déplacement des nœuds de la feuille plissée</w:t>
            </w:r>
          </w:p>
        </w:tc>
        <w:tc>
          <w:tcPr>
            <w:tcW w:w="1275" w:type="dxa"/>
          </w:tcPr>
          <w:p w14:paraId="592CCEE9"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83AF0F7" w14:textId="77777777" w:rsidTr="00A054B7">
        <w:tc>
          <w:tcPr>
            <w:tcW w:w="1267" w:type="dxa"/>
          </w:tcPr>
          <w:p w14:paraId="5E6AA67B"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t</m:t>
                    </m:r>
                  </m:sub>
                </m:sSub>
              </m:oMath>
            </m:oMathPara>
          </w:p>
        </w:tc>
        <w:tc>
          <w:tcPr>
            <w:tcW w:w="6530" w:type="dxa"/>
            <w:gridSpan w:val="2"/>
          </w:tcPr>
          <w:p w14:paraId="3C81B6D1" w14:textId="77777777" w:rsidR="006C7B22" w:rsidRPr="000A6C02" w:rsidRDefault="006C7B22" w:rsidP="006C7B22">
            <w:pPr>
              <w:spacing w:line="360" w:lineRule="auto"/>
              <w:rPr>
                <w:rFonts w:cs="Times New Roman"/>
                <w:szCs w:val="24"/>
              </w:rPr>
            </w:pPr>
            <w:r w:rsidRPr="000A6C02">
              <w:rPr>
                <w:rFonts w:cs="Times New Roman"/>
                <w:szCs w:val="24"/>
              </w:rPr>
              <w:t>Déplacement des nœuds de la feuille lisse</w:t>
            </w:r>
          </w:p>
        </w:tc>
        <w:tc>
          <w:tcPr>
            <w:tcW w:w="1275" w:type="dxa"/>
          </w:tcPr>
          <w:p w14:paraId="574F4C9C"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2551DFB" w14:textId="77777777" w:rsidTr="00A054B7">
        <w:tc>
          <w:tcPr>
            <w:tcW w:w="1267" w:type="dxa"/>
          </w:tcPr>
          <w:p w14:paraId="283AE39D"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tg</m:t>
                    </m:r>
                  </m:sub>
                </m:sSub>
              </m:oMath>
            </m:oMathPara>
          </w:p>
        </w:tc>
        <w:tc>
          <w:tcPr>
            <w:tcW w:w="6530" w:type="dxa"/>
            <w:gridSpan w:val="2"/>
          </w:tcPr>
          <w:p w14:paraId="763AB421" w14:textId="77777777" w:rsidR="006C7B22" w:rsidRPr="000A6C02" w:rsidRDefault="006C7B22" w:rsidP="006C7B22">
            <w:pPr>
              <w:spacing w:line="360" w:lineRule="auto"/>
              <w:rPr>
                <w:rFonts w:cs="Times New Roman"/>
                <w:szCs w:val="24"/>
              </w:rPr>
            </w:pPr>
            <w:r w:rsidRPr="000A6C02">
              <w:rPr>
                <w:rFonts w:cs="Times New Roman"/>
                <w:szCs w:val="24"/>
              </w:rPr>
              <w:t>Glissement local</w:t>
            </w:r>
          </w:p>
        </w:tc>
        <w:tc>
          <w:tcPr>
            <w:tcW w:w="1275" w:type="dxa"/>
          </w:tcPr>
          <w:p w14:paraId="451D5BBC"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5F4EEAD0" w14:textId="77777777" w:rsidTr="00A054B7">
        <w:trPr>
          <w:trHeight w:val="665"/>
        </w:trPr>
        <w:tc>
          <w:tcPr>
            <w:tcW w:w="1267" w:type="dxa"/>
          </w:tcPr>
          <w:p w14:paraId="666BE220"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u</m:t>
                    </m:r>
                  </m:e>
                  <m:sub>
                    <m:r>
                      <m:rPr>
                        <m:sty m:val="bi"/>
                      </m:rPr>
                      <w:rPr>
                        <w:rFonts w:ascii="Cambria Math" w:hAnsi="Cambria Math"/>
                        <w:szCs w:val="24"/>
                      </w:rPr>
                      <m:t>bt</m:t>
                    </m:r>
                    <m:r>
                      <m:rPr>
                        <m:sty m:val="bi"/>
                      </m:rPr>
                      <w:rPr>
                        <w:rFonts w:ascii="Cambria Math" w:hAnsi="Cambria Math"/>
                        <w:szCs w:val="24"/>
                      </w:rPr>
                      <m:t>1</m:t>
                    </m:r>
                  </m:sub>
                </m:sSub>
              </m:oMath>
            </m:oMathPara>
          </w:p>
        </w:tc>
        <w:tc>
          <w:tcPr>
            <w:tcW w:w="6530" w:type="dxa"/>
            <w:gridSpan w:val="2"/>
          </w:tcPr>
          <w:p w14:paraId="53CECB74" w14:textId="77777777" w:rsidR="006C7B22" w:rsidRPr="000A6C02" w:rsidRDefault="006C7B22" w:rsidP="006C7B22">
            <w:pPr>
              <w:rPr>
                <w:rFonts w:cs="Times New Roman"/>
                <w:szCs w:val="24"/>
              </w:rPr>
            </w:pPr>
            <w:r w:rsidRPr="000A6C02">
              <w:rPr>
                <w:rFonts w:cs="Times New Roman"/>
                <w:szCs w:val="24"/>
              </w:rPr>
              <w:t xml:space="preserve">Vecteur contenant </w:t>
            </w:r>
            <w:r w:rsidRPr="000A6C02">
              <w:rPr>
                <w:rFonts w:eastAsiaTheme="minorEastAsia" w:cs="Times New Roman"/>
                <w:szCs w:val="24"/>
              </w:rPr>
              <w:t>tous les déplacements des plissés ainsi que les déplacements de la feuille supérieure en relation avec les plissés</w:t>
            </w:r>
          </w:p>
        </w:tc>
        <w:tc>
          <w:tcPr>
            <w:tcW w:w="1275" w:type="dxa"/>
          </w:tcPr>
          <w:p w14:paraId="3F5FF536"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0626374" w14:textId="77777777" w:rsidTr="00A054B7">
        <w:trPr>
          <w:trHeight w:val="985"/>
        </w:trPr>
        <w:tc>
          <w:tcPr>
            <w:tcW w:w="1267" w:type="dxa"/>
          </w:tcPr>
          <w:p w14:paraId="7193115D"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b/>
                        <w:i/>
                        <w:szCs w:val="24"/>
                      </w:rPr>
                    </m:ctrlPr>
                  </m:sSubPr>
                  <m:e>
                    <m:r>
                      <m:rPr>
                        <m:sty m:val="bi"/>
                      </m:rPr>
                      <w:rPr>
                        <w:rFonts w:ascii="Cambria Math" w:hAnsi="Cambria Math"/>
                        <w:szCs w:val="24"/>
                      </w:rPr>
                      <m:t>u</m:t>
                    </m:r>
                  </m:e>
                  <m:sub>
                    <m:r>
                      <m:rPr>
                        <m:sty m:val="bi"/>
                      </m:rPr>
                      <w:rPr>
                        <w:rFonts w:ascii="Cambria Math" w:hAnsi="Cambria Math"/>
                        <w:szCs w:val="24"/>
                      </w:rPr>
                      <m:t>t</m:t>
                    </m:r>
                    <m:r>
                      <m:rPr>
                        <m:sty m:val="bi"/>
                      </m:rPr>
                      <w:rPr>
                        <w:rFonts w:ascii="Cambria Math" w:hAnsi="Cambria Math"/>
                        <w:szCs w:val="24"/>
                      </w:rPr>
                      <m:t>2</m:t>
                    </m:r>
                  </m:sub>
                </m:sSub>
              </m:oMath>
            </m:oMathPara>
          </w:p>
        </w:tc>
        <w:tc>
          <w:tcPr>
            <w:tcW w:w="6530" w:type="dxa"/>
            <w:gridSpan w:val="2"/>
          </w:tcPr>
          <w:p w14:paraId="320E1AE4" w14:textId="77777777" w:rsidR="006C7B22" w:rsidRPr="000A6C02" w:rsidRDefault="006C7B22" w:rsidP="006C7B22">
            <w:pPr>
              <w:rPr>
                <w:rFonts w:cs="Times New Roman"/>
                <w:szCs w:val="24"/>
              </w:rPr>
            </w:pPr>
            <w:r w:rsidRPr="000A6C02">
              <w:rPr>
                <w:rFonts w:cs="Times New Roman"/>
                <w:szCs w:val="24"/>
              </w:rPr>
              <w:t>vecteur</w:t>
            </w:r>
            <w:r w:rsidRPr="000A6C02">
              <w:rPr>
                <w:rFonts w:eastAsiaTheme="minorEastAsia" w:cs="Times New Roman"/>
                <w:szCs w:val="24"/>
              </w:rPr>
              <w:t xml:space="preserve"> contenant les déplacements de la feuille supérieure correspondant aux nœuds de discrétisation de l’équation de Reynolds</w:t>
            </w:r>
          </w:p>
        </w:tc>
        <w:tc>
          <w:tcPr>
            <w:tcW w:w="1275" w:type="dxa"/>
          </w:tcPr>
          <w:p w14:paraId="622A6B47"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0453AB8A" w14:textId="77777777" w:rsidTr="00A054B7">
        <w:trPr>
          <w:trHeight w:val="298"/>
        </w:trPr>
        <w:tc>
          <w:tcPr>
            <w:tcW w:w="1267" w:type="dxa"/>
          </w:tcPr>
          <w:p w14:paraId="298E18C2"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lang w:val="en-US"/>
                      </w:rPr>
                    </m:ctrlPr>
                  </m:sSubPr>
                  <m:e>
                    <m:acc>
                      <m:accPr>
                        <m:chr m:val="̇"/>
                        <m:ctrlPr>
                          <w:rPr>
                            <w:rFonts w:ascii="Cambria Math" w:eastAsiaTheme="minorEastAsia" w:hAnsi="Cambria Math"/>
                            <w:i/>
                            <w:szCs w:val="24"/>
                            <w:lang w:val="en-US"/>
                          </w:rPr>
                        </m:ctrlPr>
                      </m:accPr>
                      <m:e>
                        <m:r>
                          <w:rPr>
                            <w:rFonts w:ascii="Cambria Math" w:eastAsiaTheme="minorEastAsia" w:hAnsi="Cambria Math"/>
                            <w:szCs w:val="24"/>
                            <w:lang w:val="en-US"/>
                          </w:rPr>
                          <m:t>u</m:t>
                        </m:r>
                      </m:e>
                    </m:acc>
                  </m:e>
                  <m:sub>
                    <m:r>
                      <w:rPr>
                        <w:rFonts w:ascii="Cambria Math" w:eastAsiaTheme="minorEastAsia" w:hAnsi="Cambria Math"/>
                        <w:szCs w:val="24"/>
                        <w:lang w:val="en-US"/>
                      </w:rPr>
                      <m:t>tg</m:t>
                    </m:r>
                  </m:sub>
                </m:sSub>
              </m:oMath>
            </m:oMathPara>
          </w:p>
        </w:tc>
        <w:tc>
          <w:tcPr>
            <w:tcW w:w="6530" w:type="dxa"/>
            <w:gridSpan w:val="2"/>
          </w:tcPr>
          <w:p w14:paraId="4B58861E" w14:textId="77777777" w:rsidR="006C7B22" w:rsidRPr="000A6C02" w:rsidRDefault="006C7B22" w:rsidP="006C7B22">
            <w:pPr>
              <w:spacing w:line="360" w:lineRule="auto"/>
              <w:rPr>
                <w:rFonts w:cs="Times New Roman"/>
                <w:szCs w:val="24"/>
              </w:rPr>
            </w:pPr>
            <w:r w:rsidRPr="000A6C02">
              <w:rPr>
                <w:rFonts w:cs="Times New Roman"/>
                <w:szCs w:val="24"/>
              </w:rPr>
              <w:t>Vitesse locale de glissement</w:t>
            </w:r>
          </w:p>
        </w:tc>
        <w:tc>
          <w:tcPr>
            <w:tcW w:w="1275" w:type="dxa"/>
          </w:tcPr>
          <w:p w14:paraId="1E1E1D38"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356765E9" w14:textId="77777777" w:rsidTr="00A054B7">
        <w:trPr>
          <w:trHeight w:val="298"/>
        </w:trPr>
        <w:tc>
          <w:tcPr>
            <w:tcW w:w="1267" w:type="dxa"/>
          </w:tcPr>
          <w:p w14:paraId="18E87778"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x</m:t>
                    </m:r>
                  </m:sub>
                </m:sSub>
                <m:r>
                  <w:rPr>
                    <w:rFonts w:ascii="Cambria Math" w:eastAsiaTheme="minorEastAsia" w:hAnsi="Cambria Math"/>
                    <w:szCs w:val="24"/>
                    <w:lang w:val="en-US"/>
                  </w:rPr>
                  <m:t xml:space="preserve"> et </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y</m:t>
                    </m:r>
                  </m:sub>
                </m:sSub>
              </m:oMath>
            </m:oMathPara>
          </w:p>
        </w:tc>
        <w:tc>
          <w:tcPr>
            <w:tcW w:w="6530" w:type="dxa"/>
            <w:gridSpan w:val="2"/>
          </w:tcPr>
          <w:p w14:paraId="293C0220" w14:textId="77777777" w:rsidR="006C7B22" w:rsidRPr="000A6C02" w:rsidRDefault="006C7B22" w:rsidP="006C7B22">
            <w:pPr>
              <w:spacing w:line="360" w:lineRule="auto"/>
              <w:rPr>
                <w:rFonts w:cs="Times New Roman"/>
                <w:szCs w:val="24"/>
              </w:rPr>
            </w:pPr>
            <w:r w:rsidRPr="000A6C02">
              <w:rPr>
                <w:rFonts w:cs="Times New Roman"/>
                <w:szCs w:val="24"/>
              </w:rPr>
              <w:t>Charges statiques suivant les axes X et Y</w:t>
            </w:r>
          </w:p>
        </w:tc>
        <w:tc>
          <w:tcPr>
            <w:tcW w:w="1275" w:type="dxa"/>
          </w:tcPr>
          <w:p w14:paraId="7E2A3CB2"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2FD315FE" w14:textId="77777777" w:rsidTr="00A054B7">
        <w:trPr>
          <w:trHeight w:val="298"/>
        </w:trPr>
        <w:tc>
          <w:tcPr>
            <w:tcW w:w="1267" w:type="dxa"/>
          </w:tcPr>
          <w:p w14:paraId="5ABD6F30" w14:textId="77777777" w:rsidR="006C7B22" w:rsidRPr="000A6C02" w:rsidRDefault="006C7B22" w:rsidP="006C7B22">
            <w:pPr>
              <w:spacing w:line="360" w:lineRule="auto"/>
              <w:rPr>
                <w:rFonts w:ascii="Calibri" w:eastAsia="Calibri" w:hAnsi="Calibri" w:cs="Times New Roman"/>
                <w:b/>
                <w:szCs w:val="24"/>
                <w:lang w:val="en-US"/>
              </w:rPr>
            </w:pPr>
            <w:r w:rsidRPr="000A6C02">
              <w:rPr>
                <w:i/>
                <w:szCs w:val="24"/>
                <w:lang w:val="en-US"/>
              </w:rPr>
              <w:t>x</w:t>
            </w:r>
            <w:r w:rsidRPr="000A6C02">
              <w:rPr>
                <w:szCs w:val="24"/>
                <w:lang w:val="en-US"/>
              </w:rPr>
              <w:t xml:space="preserve">, </w:t>
            </w:r>
            <w:r w:rsidRPr="000A6C02">
              <w:rPr>
                <w:i/>
                <w:szCs w:val="24"/>
                <w:lang w:val="en-US"/>
              </w:rPr>
              <w:t>y</w:t>
            </w:r>
          </w:p>
        </w:tc>
        <w:tc>
          <w:tcPr>
            <w:tcW w:w="6530" w:type="dxa"/>
            <w:gridSpan w:val="2"/>
          </w:tcPr>
          <w:p w14:paraId="305F7295" w14:textId="77777777" w:rsidR="006C7B22" w:rsidRPr="000A6C02" w:rsidRDefault="006C7B22" w:rsidP="006C7B22">
            <w:pPr>
              <w:spacing w:line="276" w:lineRule="auto"/>
              <w:rPr>
                <w:rFonts w:cs="Times New Roman"/>
                <w:szCs w:val="24"/>
              </w:rPr>
            </w:pPr>
            <w:r w:rsidRPr="000A6C02">
              <w:rPr>
                <w:rFonts w:cs="Times New Roman"/>
                <w:szCs w:val="24"/>
              </w:rPr>
              <w:t>Cordonnées dans un système cartésien</w:t>
            </w:r>
          </w:p>
        </w:tc>
        <w:tc>
          <w:tcPr>
            <w:tcW w:w="1275" w:type="dxa"/>
          </w:tcPr>
          <w:p w14:paraId="58BB986B"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3B97570A" w14:textId="77777777" w:rsidTr="00A054B7">
        <w:trPr>
          <w:trHeight w:val="298"/>
        </w:trPr>
        <w:tc>
          <w:tcPr>
            <w:tcW w:w="1267" w:type="dxa"/>
          </w:tcPr>
          <w:p w14:paraId="4FFF71F0" w14:textId="77777777" w:rsidR="006C7B22" w:rsidRPr="000A6C02" w:rsidRDefault="006C7B22" w:rsidP="006C7B22">
            <w:pPr>
              <w:spacing w:line="360" w:lineRule="auto"/>
              <w:rPr>
                <w:rFonts w:ascii="Calibri" w:eastAsia="Calibri" w:hAnsi="Calibri" w:cs="Times New Roman"/>
                <w:b/>
                <w:szCs w:val="24"/>
                <w:lang w:val="en-US"/>
              </w:rPr>
            </w:pPr>
            <w:r w:rsidRPr="000A6C02">
              <w:rPr>
                <w:i/>
                <w:szCs w:val="24"/>
                <w:lang w:val="en-US"/>
              </w:rPr>
              <w:t>X</w:t>
            </w:r>
            <w:r w:rsidRPr="000A6C02">
              <w:rPr>
                <w:szCs w:val="24"/>
                <w:lang w:val="en-US"/>
              </w:rPr>
              <w:t xml:space="preserve">, </w:t>
            </w:r>
            <w:r w:rsidRPr="000A6C02">
              <w:rPr>
                <w:i/>
                <w:szCs w:val="24"/>
                <w:lang w:val="en-US"/>
              </w:rPr>
              <w:t>Y</w:t>
            </w:r>
          </w:p>
        </w:tc>
        <w:tc>
          <w:tcPr>
            <w:tcW w:w="6530" w:type="dxa"/>
            <w:gridSpan w:val="2"/>
          </w:tcPr>
          <w:p w14:paraId="15C2D4AA" w14:textId="77777777" w:rsidR="006C7B22" w:rsidRPr="000A6C02" w:rsidRDefault="006C7B22" w:rsidP="006C7B22">
            <w:pPr>
              <w:spacing w:line="276" w:lineRule="auto"/>
              <w:rPr>
                <w:rFonts w:cs="Times New Roman"/>
                <w:szCs w:val="24"/>
              </w:rPr>
            </w:pPr>
            <w:r w:rsidRPr="000A6C02">
              <w:rPr>
                <w:rFonts w:cs="Times New Roman"/>
                <w:szCs w:val="24"/>
              </w:rPr>
              <w:t>Axes du système de coordonnées cartésien</w:t>
            </w:r>
          </w:p>
        </w:tc>
        <w:tc>
          <w:tcPr>
            <w:tcW w:w="1275" w:type="dxa"/>
          </w:tcPr>
          <w:p w14:paraId="6E653461" w14:textId="77777777" w:rsidR="006C7B22" w:rsidRPr="000A6C02" w:rsidRDefault="006C7B22" w:rsidP="006C7B22">
            <w:pPr>
              <w:spacing w:line="360" w:lineRule="auto"/>
              <w:rPr>
                <w:rFonts w:cs="Times New Roman"/>
                <w:szCs w:val="24"/>
              </w:rPr>
            </w:pPr>
          </w:p>
        </w:tc>
      </w:tr>
      <w:tr w:rsidR="006C7B22" w:rsidRPr="000A6C02" w14:paraId="74C193B2" w14:textId="77777777" w:rsidTr="00A054B7">
        <w:trPr>
          <w:trHeight w:val="298"/>
        </w:trPr>
        <w:tc>
          <w:tcPr>
            <w:tcW w:w="1267" w:type="dxa"/>
          </w:tcPr>
          <w:p w14:paraId="37F2E064"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G</m:t>
                    </m:r>
                  </m:sub>
                </m:sSub>
              </m:oMath>
            </m:oMathPara>
          </w:p>
        </w:tc>
        <w:tc>
          <w:tcPr>
            <w:tcW w:w="6530" w:type="dxa"/>
            <w:gridSpan w:val="2"/>
          </w:tcPr>
          <w:p w14:paraId="7B973A49" w14:textId="77777777" w:rsidR="006C7B22" w:rsidRPr="000A6C02" w:rsidRDefault="006C7B22" w:rsidP="006C7B22">
            <w:pPr>
              <w:spacing w:line="360" w:lineRule="auto"/>
              <w:rPr>
                <w:rFonts w:cs="Times New Roman"/>
                <w:szCs w:val="24"/>
              </w:rPr>
            </w:pPr>
            <w:r w:rsidRPr="000A6C02">
              <w:rPr>
                <w:rFonts w:cs="Times New Roman"/>
                <w:szCs w:val="24"/>
              </w:rPr>
              <w:t xml:space="preserve">Coordonnée du centre d’inertie du rotor </w:t>
            </w:r>
          </w:p>
        </w:tc>
        <w:tc>
          <w:tcPr>
            <w:tcW w:w="1275" w:type="dxa"/>
          </w:tcPr>
          <w:p w14:paraId="73A3FA2D"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6B9A1C66" w14:textId="77777777" w:rsidTr="00A054B7">
        <w:tc>
          <w:tcPr>
            <w:tcW w:w="1267" w:type="dxa"/>
          </w:tcPr>
          <w:p w14:paraId="414BFD8A"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k</m:t>
                    </m:r>
                  </m:sub>
                </m:sSub>
              </m:oMath>
            </m:oMathPara>
          </w:p>
        </w:tc>
        <w:tc>
          <w:tcPr>
            <w:tcW w:w="6530" w:type="dxa"/>
            <w:gridSpan w:val="2"/>
          </w:tcPr>
          <w:p w14:paraId="1B4A63F0" w14:textId="77777777" w:rsidR="006C7B22" w:rsidRPr="000A6C02" w:rsidRDefault="006C7B22" w:rsidP="006C7B22">
            <w:pPr>
              <w:spacing w:line="360" w:lineRule="auto"/>
              <w:rPr>
                <w:rFonts w:cs="Times New Roman"/>
                <w:szCs w:val="24"/>
              </w:rPr>
            </w:pPr>
            <w:r w:rsidRPr="000A6C02">
              <w:rPr>
                <w:rFonts w:cs="Times New Roman"/>
                <w:szCs w:val="24"/>
              </w:rPr>
              <w:t xml:space="preserve">Coordonnée suivant OX du nœud k de discrétisation de l’arbre </w:t>
            </w:r>
          </w:p>
        </w:tc>
        <w:tc>
          <w:tcPr>
            <w:tcW w:w="1275" w:type="dxa"/>
          </w:tcPr>
          <w:p w14:paraId="0FE8A8A3"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23B19978" w14:textId="77777777" w:rsidTr="00A054B7">
        <w:tc>
          <w:tcPr>
            <w:tcW w:w="1267" w:type="dxa"/>
          </w:tcPr>
          <w:p w14:paraId="1240752F"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G</m:t>
                    </m:r>
                  </m:sub>
                </m:sSub>
              </m:oMath>
            </m:oMathPara>
          </w:p>
        </w:tc>
        <w:tc>
          <w:tcPr>
            <w:tcW w:w="6530" w:type="dxa"/>
            <w:gridSpan w:val="2"/>
          </w:tcPr>
          <w:p w14:paraId="4DDC56ED" w14:textId="77777777" w:rsidR="006C7B22" w:rsidRPr="000A6C02" w:rsidRDefault="006C7B22" w:rsidP="006C7B22">
            <w:pPr>
              <w:spacing w:line="360" w:lineRule="auto"/>
              <w:rPr>
                <w:rFonts w:cs="Times New Roman"/>
                <w:szCs w:val="24"/>
              </w:rPr>
            </w:pPr>
            <w:r w:rsidRPr="000A6C02">
              <w:rPr>
                <w:rFonts w:cs="Times New Roman"/>
                <w:szCs w:val="24"/>
              </w:rPr>
              <w:t>Vitesse suivant OX du centre de masse de l’arbre</w:t>
            </w:r>
          </w:p>
        </w:tc>
        <w:tc>
          <w:tcPr>
            <w:tcW w:w="1275" w:type="dxa"/>
          </w:tcPr>
          <w:p w14:paraId="18FFAD8C"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1B85DD14" w14:textId="77777777" w:rsidTr="00A054B7">
        <w:tc>
          <w:tcPr>
            <w:tcW w:w="1267" w:type="dxa"/>
          </w:tcPr>
          <w:p w14:paraId="6F59609D"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x</m:t>
                        </m:r>
                      </m:e>
                    </m:acc>
                  </m:e>
                  <m:sub>
                    <m:r>
                      <w:rPr>
                        <w:rFonts w:ascii="Cambria Math" w:hAnsi="Cambria Math"/>
                        <w:szCs w:val="24"/>
                      </w:rPr>
                      <m:t>k</m:t>
                    </m:r>
                  </m:sub>
                </m:sSub>
              </m:oMath>
            </m:oMathPara>
          </w:p>
        </w:tc>
        <w:tc>
          <w:tcPr>
            <w:tcW w:w="6530" w:type="dxa"/>
            <w:gridSpan w:val="2"/>
          </w:tcPr>
          <w:p w14:paraId="52DC66F0" w14:textId="77777777" w:rsidR="006C7B22" w:rsidRPr="000A6C02" w:rsidRDefault="006C7B22" w:rsidP="006C7B22">
            <w:pPr>
              <w:spacing w:line="360" w:lineRule="auto"/>
              <w:rPr>
                <w:rFonts w:cs="Times New Roman"/>
                <w:szCs w:val="24"/>
              </w:rPr>
            </w:pPr>
            <w:r w:rsidRPr="000A6C02">
              <w:rPr>
                <w:rFonts w:cs="Times New Roman"/>
                <w:szCs w:val="24"/>
              </w:rPr>
              <w:t>Vitesse suivant OX du nœud k de discrétisation de l’arbre</w:t>
            </w:r>
          </w:p>
        </w:tc>
        <w:tc>
          <w:tcPr>
            <w:tcW w:w="1275" w:type="dxa"/>
          </w:tcPr>
          <w:p w14:paraId="6C65E16C"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789D4FA3" w14:textId="77777777" w:rsidTr="00A054B7">
        <w:tc>
          <w:tcPr>
            <w:tcW w:w="1267" w:type="dxa"/>
          </w:tcPr>
          <w:p w14:paraId="797F1105"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y</m:t>
                    </m:r>
                  </m:e>
                  <m:sub>
                    <m:r>
                      <w:rPr>
                        <w:rFonts w:ascii="Cambria Math" w:hAnsi="Cambria Math"/>
                        <w:szCs w:val="24"/>
                        <w:lang w:val="en-US"/>
                      </w:rPr>
                      <m:t>G</m:t>
                    </m:r>
                  </m:sub>
                </m:sSub>
              </m:oMath>
            </m:oMathPara>
          </w:p>
        </w:tc>
        <w:tc>
          <w:tcPr>
            <w:tcW w:w="6530" w:type="dxa"/>
            <w:gridSpan w:val="2"/>
          </w:tcPr>
          <w:p w14:paraId="1ABCD4F8" w14:textId="77777777" w:rsidR="006C7B22" w:rsidRPr="000A6C02" w:rsidRDefault="006C7B22" w:rsidP="006C7B22">
            <w:pPr>
              <w:spacing w:line="360" w:lineRule="auto"/>
              <w:rPr>
                <w:rFonts w:cs="Times New Roman"/>
                <w:szCs w:val="24"/>
              </w:rPr>
            </w:pPr>
            <w:r w:rsidRPr="000A6C02">
              <w:rPr>
                <w:rFonts w:cs="Times New Roman"/>
                <w:szCs w:val="24"/>
              </w:rPr>
              <w:t xml:space="preserve">Coordonnée du centre d’inertie du rotor </w:t>
            </w:r>
          </w:p>
        </w:tc>
        <w:tc>
          <w:tcPr>
            <w:tcW w:w="1275" w:type="dxa"/>
          </w:tcPr>
          <w:p w14:paraId="5942F427"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2813BDC" w14:textId="77777777" w:rsidTr="00A054B7">
        <w:tc>
          <w:tcPr>
            <w:tcW w:w="1267" w:type="dxa"/>
          </w:tcPr>
          <w:p w14:paraId="46050764"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lang w:val="en-US"/>
                      </w:rPr>
                    </m:ctrlPr>
                  </m:sSubPr>
                  <m:e>
                    <m:r>
                      <w:rPr>
                        <w:rFonts w:ascii="Cambria Math" w:hAnsi="Cambria Math"/>
                        <w:szCs w:val="24"/>
                        <w:lang w:val="en-US"/>
                      </w:rPr>
                      <m:t>y</m:t>
                    </m:r>
                  </m:e>
                  <m:sub>
                    <m:r>
                      <w:rPr>
                        <w:rFonts w:ascii="Cambria Math" w:hAnsi="Cambria Math"/>
                        <w:szCs w:val="24"/>
                        <w:lang w:val="en-US"/>
                      </w:rPr>
                      <m:t>k</m:t>
                    </m:r>
                  </m:sub>
                </m:sSub>
              </m:oMath>
            </m:oMathPara>
          </w:p>
        </w:tc>
        <w:tc>
          <w:tcPr>
            <w:tcW w:w="6530" w:type="dxa"/>
            <w:gridSpan w:val="2"/>
          </w:tcPr>
          <w:p w14:paraId="49F965D0" w14:textId="77777777" w:rsidR="006C7B22" w:rsidRPr="000A6C02" w:rsidRDefault="006C7B22" w:rsidP="006C7B22">
            <w:pPr>
              <w:spacing w:line="360" w:lineRule="auto"/>
              <w:rPr>
                <w:rFonts w:cs="Times New Roman"/>
                <w:szCs w:val="24"/>
              </w:rPr>
            </w:pPr>
            <w:r w:rsidRPr="000A6C02">
              <w:rPr>
                <w:rFonts w:cs="Times New Roman"/>
                <w:szCs w:val="24"/>
              </w:rPr>
              <w:t xml:space="preserve">Coordonnée suivant OY du nœud k de discrétisation de l’arbre </w:t>
            </w:r>
          </w:p>
        </w:tc>
        <w:tc>
          <w:tcPr>
            <w:tcW w:w="1275" w:type="dxa"/>
          </w:tcPr>
          <w:p w14:paraId="7FC3B845"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15CA663B" w14:textId="77777777" w:rsidTr="00A054B7">
        <w:tc>
          <w:tcPr>
            <w:tcW w:w="1267" w:type="dxa"/>
          </w:tcPr>
          <w:p w14:paraId="02E22617"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G</m:t>
                    </m:r>
                  </m:sub>
                </m:sSub>
              </m:oMath>
            </m:oMathPara>
          </w:p>
        </w:tc>
        <w:tc>
          <w:tcPr>
            <w:tcW w:w="6530" w:type="dxa"/>
            <w:gridSpan w:val="2"/>
          </w:tcPr>
          <w:p w14:paraId="38DBF88D" w14:textId="77777777" w:rsidR="006C7B22" w:rsidRPr="000A6C02" w:rsidRDefault="006C7B22" w:rsidP="006C7B22">
            <w:pPr>
              <w:spacing w:line="360" w:lineRule="auto"/>
              <w:rPr>
                <w:rFonts w:cs="Times New Roman"/>
                <w:szCs w:val="24"/>
              </w:rPr>
            </w:pPr>
            <w:r w:rsidRPr="000A6C02">
              <w:rPr>
                <w:rFonts w:cs="Times New Roman"/>
                <w:szCs w:val="24"/>
              </w:rPr>
              <w:t>Vitesse suivant OY du centre de masse de l’arbre</w:t>
            </w:r>
          </w:p>
        </w:tc>
        <w:tc>
          <w:tcPr>
            <w:tcW w:w="1275" w:type="dxa"/>
          </w:tcPr>
          <w:p w14:paraId="69DB1BE7"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16117810" w14:textId="77777777" w:rsidTr="00A054B7">
        <w:tc>
          <w:tcPr>
            <w:tcW w:w="1267" w:type="dxa"/>
          </w:tcPr>
          <w:p w14:paraId="10C09BD6"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y</m:t>
                        </m:r>
                      </m:e>
                    </m:acc>
                  </m:e>
                  <m:sub>
                    <m:r>
                      <w:rPr>
                        <w:rFonts w:ascii="Cambria Math" w:hAnsi="Cambria Math"/>
                        <w:szCs w:val="24"/>
                      </w:rPr>
                      <m:t>k</m:t>
                    </m:r>
                  </m:sub>
                </m:sSub>
              </m:oMath>
            </m:oMathPara>
          </w:p>
        </w:tc>
        <w:tc>
          <w:tcPr>
            <w:tcW w:w="6530" w:type="dxa"/>
            <w:gridSpan w:val="2"/>
          </w:tcPr>
          <w:p w14:paraId="48270F46" w14:textId="77777777" w:rsidR="006C7B22" w:rsidRPr="000A6C02" w:rsidRDefault="006C7B22" w:rsidP="006C7B22">
            <w:pPr>
              <w:spacing w:line="360" w:lineRule="auto"/>
              <w:rPr>
                <w:rFonts w:cs="Times New Roman"/>
                <w:szCs w:val="24"/>
              </w:rPr>
            </w:pPr>
            <w:r w:rsidRPr="000A6C02">
              <w:rPr>
                <w:rFonts w:cs="Times New Roman"/>
                <w:szCs w:val="24"/>
              </w:rPr>
              <w:t>Vitesse suivant OY du nœud k de discrétisation de l’arbre</w:t>
            </w:r>
          </w:p>
        </w:tc>
        <w:tc>
          <w:tcPr>
            <w:tcW w:w="1275" w:type="dxa"/>
          </w:tcPr>
          <w:p w14:paraId="1D81C28E" w14:textId="77777777" w:rsidR="006C7B22" w:rsidRPr="000A6C02" w:rsidRDefault="006C7B22" w:rsidP="006C7B22">
            <w:pPr>
              <w:spacing w:line="360" w:lineRule="auto"/>
              <w:rPr>
                <w:rFonts w:cs="Times New Roman"/>
                <w:szCs w:val="24"/>
              </w:rPr>
            </w:pPr>
            <w:r w:rsidRPr="000A6C02">
              <w:rPr>
                <w:rFonts w:cs="Times New Roman"/>
                <w:szCs w:val="24"/>
              </w:rPr>
              <w:t>m/s</w:t>
            </w:r>
          </w:p>
        </w:tc>
      </w:tr>
      <w:tr w:rsidR="006C7B22" w:rsidRPr="000A6C02" w14:paraId="5DCFF785" w14:textId="77777777" w:rsidTr="00A054B7">
        <w:tc>
          <w:tcPr>
            <w:tcW w:w="1267" w:type="dxa"/>
          </w:tcPr>
          <w:p w14:paraId="3737B350" w14:textId="77777777" w:rsidR="006C7B22" w:rsidRPr="000A6C02" w:rsidRDefault="006C7B22" w:rsidP="006C7B22">
            <w:pPr>
              <w:spacing w:line="360" w:lineRule="auto"/>
              <w:rPr>
                <w:i/>
                <w:szCs w:val="24"/>
                <w:lang w:val="en-US"/>
              </w:rPr>
            </w:pPr>
            <w:r w:rsidRPr="000A6C02">
              <w:rPr>
                <w:rFonts w:ascii="Cambria Math" w:hAnsi="Cambria Math"/>
                <w:i/>
                <w:szCs w:val="24"/>
                <w:lang w:val="en-US"/>
              </w:rPr>
              <w:t>α</w:t>
            </w:r>
          </w:p>
        </w:tc>
        <w:tc>
          <w:tcPr>
            <w:tcW w:w="6530" w:type="dxa"/>
            <w:gridSpan w:val="2"/>
          </w:tcPr>
          <w:p w14:paraId="6EE6D20F" w14:textId="4BBB6AEE" w:rsidR="006C7B22" w:rsidRPr="000A6C02" w:rsidRDefault="006C7B22" w:rsidP="006C7B22">
            <w:pPr>
              <w:spacing w:line="360" w:lineRule="auto"/>
              <w:rPr>
                <w:rFonts w:cs="Times New Roman"/>
                <w:szCs w:val="24"/>
              </w:rPr>
            </w:pPr>
            <w:r w:rsidRPr="000A6C02">
              <w:rPr>
                <w:rFonts w:cs="Times New Roman"/>
                <w:szCs w:val="24"/>
              </w:rPr>
              <w:t xml:space="preserve">Paramètre de linéarisation </w:t>
            </w:r>
            <w:r w:rsidRPr="000A6C02">
              <w:rPr>
                <w:rFonts w:cs="Times New Roman"/>
                <w:szCs w:val="24"/>
              </w:rPr>
              <w:fldChar w:fldCharType="begin"/>
            </w:r>
            <w:r w:rsidRPr="000A6C02">
              <w:rPr>
                <w:rFonts w:cs="Times New Roman"/>
                <w:szCs w:val="24"/>
              </w:rPr>
              <w:instrText xml:space="preserve"> REF _Ref528665634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w:t>
            </w:r>
            <w:r w:rsidR="009D4609" w:rsidRPr="009D4609">
              <w:rPr>
                <w:rFonts w:cs="Times New Roman"/>
                <w:noProof/>
                <w:szCs w:val="24"/>
              </w:rPr>
              <w:t>122</w:t>
            </w:r>
            <w:r w:rsidR="009D4609" w:rsidRPr="009D4609">
              <w:rPr>
                <w:rFonts w:cs="Times New Roman"/>
                <w:szCs w:val="24"/>
              </w:rPr>
              <w:t>)</w:t>
            </w:r>
            <w:r w:rsidRPr="000A6C02">
              <w:rPr>
                <w:rFonts w:cs="Times New Roman"/>
                <w:szCs w:val="24"/>
              </w:rPr>
              <w:fldChar w:fldCharType="end"/>
            </w:r>
          </w:p>
        </w:tc>
        <w:tc>
          <w:tcPr>
            <w:tcW w:w="1275" w:type="dxa"/>
          </w:tcPr>
          <w:p w14:paraId="28158D06" w14:textId="77777777" w:rsidR="006C7B22" w:rsidRPr="000A6C02" w:rsidRDefault="006C7B22" w:rsidP="006C7B22">
            <w:pPr>
              <w:spacing w:line="360" w:lineRule="auto"/>
              <w:rPr>
                <w:rFonts w:cs="Times New Roman"/>
                <w:szCs w:val="24"/>
              </w:rPr>
            </w:pPr>
          </w:p>
        </w:tc>
      </w:tr>
      <w:tr w:rsidR="006C7B22" w:rsidRPr="000A6C02" w14:paraId="7ADECB66" w14:textId="77777777" w:rsidTr="00A054B7">
        <w:tc>
          <w:tcPr>
            <w:tcW w:w="1267" w:type="dxa"/>
          </w:tcPr>
          <w:p w14:paraId="0E578914" w14:textId="77777777" w:rsidR="006C7B22" w:rsidRPr="000A6C02" w:rsidRDefault="006C7B22" w:rsidP="006C7B22">
            <w:pPr>
              <w:spacing w:line="360" w:lineRule="auto"/>
              <w:rPr>
                <w:i/>
                <w:szCs w:val="24"/>
                <w:lang w:val="en-US"/>
              </w:rPr>
            </w:pPr>
            <m:oMathPara>
              <m:oMathParaPr>
                <m:jc m:val="left"/>
              </m:oMathParaPr>
              <m:oMath>
                <m:r>
                  <w:rPr>
                    <w:rFonts w:ascii="Cambria Math" w:hAnsi="Cambria Math"/>
                    <w:szCs w:val="24"/>
                  </w:rPr>
                  <m:t>β</m:t>
                </m:r>
              </m:oMath>
            </m:oMathPara>
          </w:p>
        </w:tc>
        <w:tc>
          <w:tcPr>
            <w:tcW w:w="6530" w:type="dxa"/>
            <w:gridSpan w:val="2"/>
          </w:tcPr>
          <w:p w14:paraId="4F327CFC" w14:textId="77777777" w:rsidR="006C7B22" w:rsidRPr="000A6C02" w:rsidRDefault="006C7B22" w:rsidP="006C7B22">
            <w:pPr>
              <w:spacing w:line="360" w:lineRule="auto"/>
              <w:rPr>
                <w:rFonts w:cs="Times New Roman"/>
                <w:szCs w:val="24"/>
              </w:rPr>
            </w:pPr>
            <w:r w:rsidRPr="000A6C02">
              <w:rPr>
                <w:rFonts w:cs="Times New Roman"/>
                <w:szCs w:val="24"/>
              </w:rPr>
              <w:t>Rayon des aspérités</w:t>
            </w:r>
          </w:p>
        </w:tc>
        <w:tc>
          <w:tcPr>
            <w:tcW w:w="1275" w:type="dxa"/>
          </w:tcPr>
          <w:p w14:paraId="5EF1BCA4"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0AFA7866" w14:textId="77777777" w:rsidTr="00A054B7">
        <w:tc>
          <w:tcPr>
            <w:tcW w:w="1267" w:type="dxa"/>
          </w:tcPr>
          <w:p w14:paraId="502DF081" w14:textId="77777777" w:rsidR="006C7B22" w:rsidRPr="000A6C02" w:rsidRDefault="006C7B22" w:rsidP="006C7B22">
            <w:pPr>
              <w:spacing w:line="360" w:lineRule="auto"/>
              <w:rPr>
                <w:i/>
                <w:szCs w:val="24"/>
                <w:lang w:val="en-US"/>
              </w:rPr>
            </w:pPr>
            <m:oMathPara>
              <m:oMathParaPr>
                <m:jc m:val="left"/>
              </m:oMathParaPr>
              <m:oMath>
                <m:r>
                  <w:rPr>
                    <w:rFonts w:ascii="Cambria Math" w:eastAsiaTheme="minorEastAsia" w:hAnsi="Cambria Math"/>
                    <w:szCs w:val="24"/>
                    <w:lang w:val="en-US"/>
                  </w:rPr>
                  <m:t>γ</m:t>
                </m:r>
              </m:oMath>
            </m:oMathPara>
          </w:p>
        </w:tc>
        <w:tc>
          <w:tcPr>
            <w:tcW w:w="6530" w:type="dxa"/>
            <w:gridSpan w:val="2"/>
          </w:tcPr>
          <w:p w14:paraId="0D7066CC" w14:textId="10ACFB91" w:rsidR="006C7B22" w:rsidRPr="000A6C02" w:rsidRDefault="006C7B22" w:rsidP="006C7B22">
            <w:pPr>
              <w:spacing w:line="360" w:lineRule="auto"/>
              <w:rPr>
                <w:rFonts w:cs="Times New Roman"/>
                <w:szCs w:val="24"/>
              </w:rPr>
            </w:pPr>
            <w:r w:rsidRPr="000A6C02">
              <w:rPr>
                <w:rFonts w:cs="Times New Roman"/>
                <w:szCs w:val="24"/>
              </w:rPr>
              <w:t>Constante de proportionnalité (</w:t>
            </w:r>
            <w:r w:rsidRPr="000A6C02">
              <w:rPr>
                <w:rFonts w:cs="Times New Roman"/>
                <w:szCs w:val="24"/>
              </w:rPr>
              <w:fldChar w:fldCharType="begin"/>
            </w:r>
            <w:r w:rsidRPr="000A6C02">
              <w:rPr>
                <w:rFonts w:cs="Times New Roman"/>
                <w:szCs w:val="24"/>
              </w:rPr>
              <w:instrText xml:space="preserve"> REF _Ref525720501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 xml:space="preserve">Figure </w:t>
            </w:r>
            <w:r w:rsidR="009D4609" w:rsidRPr="009D4609">
              <w:rPr>
                <w:rFonts w:cs="Times New Roman"/>
                <w:noProof/>
                <w:szCs w:val="24"/>
              </w:rPr>
              <w:t>27</w:t>
            </w:r>
            <w:r w:rsidRPr="000A6C02">
              <w:rPr>
                <w:rFonts w:cs="Times New Roman"/>
                <w:szCs w:val="24"/>
              </w:rPr>
              <w:fldChar w:fldCharType="end"/>
            </w:r>
            <w:r w:rsidRPr="000A6C02">
              <w:rPr>
                <w:rFonts w:cs="Times New Roman"/>
                <w:szCs w:val="24"/>
              </w:rPr>
              <w:t xml:space="preserve">, </w:t>
            </w:r>
            <w:r w:rsidRPr="000A6C02">
              <w:rPr>
                <w:rFonts w:cs="Times New Roman"/>
                <w:szCs w:val="24"/>
              </w:rPr>
              <w:fldChar w:fldCharType="begin"/>
            </w:r>
            <w:r w:rsidRPr="000A6C02">
              <w:rPr>
                <w:rFonts w:cs="Times New Roman"/>
                <w:szCs w:val="24"/>
              </w:rPr>
              <w:instrText xml:space="preserve"> REF _Ref525721230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 xml:space="preserve">Figure </w:t>
            </w:r>
            <w:r w:rsidR="009D4609" w:rsidRPr="009D4609">
              <w:rPr>
                <w:rFonts w:cs="Times New Roman"/>
                <w:noProof/>
                <w:szCs w:val="24"/>
              </w:rPr>
              <w:t>28</w:t>
            </w:r>
            <w:r w:rsidRPr="000A6C02">
              <w:rPr>
                <w:rFonts w:cs="Times New Roman"/>
                <w:szCs w:val="24"/>
              </w:rPr>
              <w:fldChar w:fldCharType="end"/>
            </w:r>
            <w:r w:rsidRPr="000A6C02">
              <w:rPr>
                <w:rFonts w:cs="Times New Roman"/>
                <w:szCs w:val="24"/>
              </w:rPr>
              <w:t xml:space="preserve">, </w:t>
            </w:r>
            <w:r w:rsidRPr="000A6C02">
              <w:rPr>
                <w:rFonts w:cs="Times New Roman"/>
                <w:szCs w:val="24"/>
              </w:rPr>
              <w:fldChar w:fldCharType="begin"/>
            </w:r>
            <w:r w:rsidRPr="000A6C02">
              <w:rPr>
                <w:rFonts w:cs="Times New Roman"/>
                <w:szCs w:val="24"/>
              </w:rPr>
              <w:instrText xml:space="preserve"> REF _Ref525808611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 xml:space="preserve">Figure </w:t>
            </w:r>
            <w:r w:rsidR="009D4609" w:rsidRPr="009D4609">
              <w:rPr>
                <w:rFonts w:cs="Times New Roman"/>
                <w:noProof/>
                <w:szCs w:val="24"/>
              </w:rPr>
              <w:t>29</w:t>
            </w:r>
            <w:r w:rsidRPr="000A6C02">
              <w:rPr>
                <w:rFonts w:cs="Times New Roman"/>
                <w:szCs w:val="24"/>
              </w:rPr>
              <w:fldChar w:fldCharType="end"/>
            </w:r>
            <w:r w:rsidRPr="000A6C02">
              <w:rPr>
                <w:rFonts w:cs="Times New Roman"/>
                <w:szCs w:val="24"/>
              </w:rPr>
              <w:t>)</w:t>
            </w:r>
          </w:p>
        </w:tc>
        <w:tc>
          <w:tcPr>
            <w:tcW w:w="1275" w:type="dxa"/>
          </w:tcPr>
          <w:p w14:paraId="2C246319" w14:textId="77777777" w:rsidR="006C7B22" w:rsidRPr="000A6C02" w:rsidRDefault="006C7B22" w:rsidP="006C7B22">
            <w:pPr>
              <w:spacing w:line="360" w:lineRule="auto"/>
              <w:rPr>
                <w:rFonts w:cs="Times New Roman"/>
                <w:szCs w:val="24"/>
              </w:rPr>
            </w:pPr>
          </w:p>
        </w:tc>
      </w:tr>
      <w:tr w:rsidR="006C7B22" w:rsidRPr="000A6C02" w14:paraId="59039881" w14:textId="77777777" w:rsidTr="00A054B7">
        <w:tc>
          <w:tcPr>
            <w:tcW w:w="1267" w:type="dxa"/>
          </w:tcPr>
          <w:p w14:paraId="45E98B04"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eastAsia="Cambria Math" w:hAnsi="Cambria Math" w:cs="Cambria Math"/>
                        <w:i/>
                        <w:szCs w:val="24"/>
                      </w:rPr>
                    </m:ctrlPr>
                  </m:sSubPr>
                  <m:e>
                    <m:r>
                      <w:rPr>
                        <w:rFonts w:ascii="Cambria Math" w:eastAsia="Cambria Math" w:hAnsi="Cambria Math" w:cs="Cambria Math"/>
                        <w:szCs w:val="24"/>
                      </w:rPr>
                      <m:t>δ</m:t>
                    </m:r>
                  </m:e>
                  <m:sub>
                    <m:r>
                      <w:rPr>
                        <w:rFonts w:ascii="Cambria Math" w:eastAsia="Cambria Math" w:hAnsi="Cambria Math" w:cs="Cambria Math"/>
                        <w:szCs w:val="24"/>
                      </w:rPr>
                      <m:t>1</m:t>
                    </m:r>
                  </m:sub>
                </m:sSub>
              </m:oMath>
            </m:oMathPara>
          </w:p>
        </w:tc>
        <w:tc>
          <w:tcPr>
            <w:tcW w:w="6530" w:type="dxa"/>
            <w:gridSpan w:val="2"/>
          </w:tcPr>
          <w:p w14:paraId="2B86E781" w14:textId="77777777" w:rsidR="006C7B22" w:rsidRPr="000A6C02" w:rsidRDefault="006C7B22" w:rsidP="006C7B22">
            <w:pPr>
              <w:spacing w:line="360" w:lineRule="auto"/>
              <w:rPr>
                <w:rFonts w:cs="Times New Roman"/>
                <w:szCs w:val="24"/>
              </w:rPr>
            </w:pPr>
            <w:r w:rsidRPr="000A6C02">
              <w:rPr>
                <w:rFonts w:cs="Times New Roman"/>
                <w:szCs w:val="24"/>
              </w:rPr>
              <w:t>Distance algébrique entre le centre d’inertie du rotor et le palier 1</w:t>
            </w:r>
          </w:p>
        </w:tc>
        <w:tc>
          <w:tcPr>
            <w:tcW w:w="1275" w:type="dxa"/>
          </w:tcPr>
          <w:p w14:paraId="716C0B8A"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7D74DB87" w14:textId="77777777" w:rsidTr="00A054B7">
        <w:tc>
          <w:tcPr>
            <w:tcW w:w="1267" w:type="dxa"/>
          </w:tcPr>
          <w:p w14:paraId="79FE71F0" w14:textId="77777777" w:rsidR="006C7B22" w:rsidRPr="000A6C02" w:rsidRDefault="00F865FC" w:rsidP="006C7B22">
            <w:pPr>
              <w:spacing w:line="360" w:lineRule="auto"/>
              <w:rPr>
                <w:i/>
                <w:szCs w:val="24"/>
                <w:lang w:val="en-US"/>
              </w:rPr>
            </w:pPr>
            <m:oMathPara>
              <m:oMathParaPr>
                <m:jc m:val="left"/>
              </m:oMathParaPr>
              <m:oMath>
                <m:sSub>
                  <m:sSubPr>
                    <m:ctrlPr>
                      <w:rPr>
                        <w:rFonts w:ascii="Cambria Math" w:eastAsia="Cambria Math" w:hAnsi="Cambria Math" w:cs="Cambria Math"/>
                        <w:i/>
                        <w:szCs w:val="24"/>
                      </w:rPr>
                    </m:ctrlPr>
                  </m:sSubPr>
                  <m:e>
                    <m:r>
                      <w:rPr>
                        <w:rFonts w:ascii="Cambria Math" w:eastAsia="Cambria Math" w:hAnsi="Cambria Math" w:cs="Cambria Math"/>
                        <w:szCs w:val="24"/>
                      </w:rPr>
                      <m:t>δ</m:t>
                    </m:r>
                  </m:e>
                  <m:sub>
                    <m:r>
                      <w:rPr>
                        <w:rFonts w:ascii="Cambria Math" w:eastAsia="Cambria Math" w:hAnsi="Cambria Math" w:cs="Cambria Math"/>
                        <w:szCs w:val="24"/>
                      </w:rPr>
                      <m:t>2</m:t>
                    </m:r>
                  </m:sub>
                </m:sSub>
              </m:oMath>
            </m:oMathPara>
          </w:p>
        </w:tc>
        <w:tc>
          <w:tcPr>
            <w:tcW w:w="6530" w:type="dxa"/>
            <w:gridSpan w:val="2"/>
          </w:tcPr>
          <w:p w14:paraId="316605AA" w14:textId="77777777" w:rsidR="006C7B22" w:rsidRPr="000A6C02" w:rsidRDefault="006C7B22" w:rsidP="006C7B22">
            <w:pPr>
              <w:spacing w:line="360" w:lineRule="auto"/>
              <w:rPr>
                <w:rFonts w:cs="Times New Roman"/>
                <w:szCs w:val="24"/>
              </w:rPr>
            </w:pPr>
            <w:r w:rsidRPr="000A6C02">
              <w:rPr>
                <w:rFonts w:cs="Times New Roman"/>
                <w:szCs w:val="24"/>
              </w:rPr>
              <w:t>Distance algébrique entre le centre d’inertie du rotor et le palier 2</w:t>
            </w:r>
          </w:p>
        </w:tc>
        <w:tc>
          <w:tcPr>
            <w:tcW w:w="1275" w:type="dxa"/>
          </w:tcPr>
          <w:p w14:paraId="31F41FCD"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74F5E286" w14:textId="77777777" w:rsidTr="00530136">
        <w:trPr>
          <w:trHeight w:val="774"/>
        </w:trPr>
        <w:tc>
          <w:tcPr>
            <w:tcW w:w="1267" w:type="dxa"/>
          </w:tcPr>
          <w:p w14:paraId="0716C501"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mbria Math" w:hAnsi="Cambria Math" w:cs="Cambria Math"/>
                        <w:i/>
                        <w:szCs w:val="24"/>
                      </w:rPr>
                    </m:ctrlPr>
                  </m:sSubPr>
                  <m:e>
                    <m:r>
                      <w:rPr>
                        <w:rFonts w:ascii="Cambria Math" w:eastAsia="Cambria Math" w:hAnsi="Cambria Math" w:cs="Cambria Math"/>
                        <w:szCs w:val="24"/>
                      </w:rPr>
                      <m:t>δ</m:t>
                    </m:r>
                  </m:e>
                  <m:sub>
                    <m:r>
                      <w:rPr>
                        <w:rFonts w:ascii="Cambria Math" w:eastAsia="Cambria Math" w:hAnsi="Cambria Math" w:cs="Cambria Math"/>
                        <w:szCs w:val="24"/>
                      </w:rPr>
                      <m:t>k</m:t>
                    </m:r>
                  </m:sub>
                </m:sSub>
              </m:oMath>
            </m:oMathPara>
          </w:p>
        </w:tc>
        <w:tc>
          <w:tcPr>
            <w:tcW w:w="6530" w:type="dxa"/>
            <w:gridSpan w:val="2"/>
          </w:tcPr>
          <w:p w14:paraId="0F906DB1" w14:textId="77777777" w:rsidR="006C7B22" w:rsidRPr="000A6C02" w:rsidRDefault="006C7B22" w:rsidP="006C7B22">
            <w:pPr>
              <w:spacing w:line="276" w:lineRule="auto"/>
              <w:rPr>
                <w:rFonts w:cs="Times New Roman"/>
                <w:szCs w:val="24"/>
              </w:rPr>
            </w:pPr>
            <w:r w:rsidRPr="000A6C02">
              <w:rPr>
                <w:rFonts w:cs="Times New Roman"/>
                <w:szCs w:val="24"/>
              </w:rPr>
              <w:t>Distance algébrique entre le contre d’inertie du rotor et le nœud k de discrétisation de l’arbre</w:t>
            </w:r>
          </w:p>
        </w:tc>
        <w:tc>
          <w:tcPr>
            <w:tcW w:w="1275" w:type="dxa"/>
          </w:tcPr>
          <w:p w14:paraId="32CCC6DD" w14:textId="77777777" w:rsidR="006C7B22" w:rsidRPr="000A6C02" w:rsidRDefault="006C7B22" w:rsidP="006C7B22">
            <w:pPr>
              <w:spacing w:line="360" w:lineRule="auto"/>
              <w:rPr>
                <w:rFonts w:cs="Times New Roman"/>
                <w:szCs w:val="24"/>
              </w:rPr>
            </w:pPr>
          </w:p>
        </w:tc>
      </w:tr>
      <w:tr w:rsidR="006C7B22" w:rsidRPr="000A6C02" w14:paraId="7F1080E4" w14:textId="77777777" w:rsidTr="00A054B7">
        <w:tc>
          <w:tcPr>
            <w:tcW w:w="1267" w:type="dxa"/>
          </w:tcPr>
          <w:p w14:paraId="18003182"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∆l</m:t>
                    </m:r>
                  </m:e>
                  <m:sub>
                    <m:r>
                      <w:rPr>
                        <w:rFonts w:ascii="Cambria Math" w:eastAsia="Calibri" w:hAnsi="Cambria Math" w:cs="Times New Roman"/>
                        <w:szCs w:val="24"/>
                        <w:lang w:val="en-US"/>
                      </w:rPr>
                      <m:t>i</m:t>
                    </m:r>
                  </m:sub>
                </m:sSub>
              </m:oMath>
            </m:oMathPara>
          </w:p>
        </w:tc>
        <w:tc>
          <w:tcPr>
            <w:tcW w:w="6530" w:type="dxa"/>
            <w:gridSpan w:val="2"/>
          </w:tcPr>
          <w:p w14:paraId="5A780165" w14:textId="77777777" w:rsidR="006C7B22" w:rsidRPr="000A6C02" w:rsidRDefault="006C7B22" w:rsidP="006C7B22">
            <w:pPr>
              <w:spacing w:line="360" w:lineRule="auto"/>
              <w:rPr>
                <w:rFonts w:cs="Times New Roman"/>
                <w:szCs w:val="24"/>
              </w:rPr>
            </w:pPr>
            <w:r w:rsidRPr="000A6C02">
              <w:rPr>
                <w:rFonts w:cs="Times New Roman"/>
                <w:szCs w:val="24"/>
              </w:rPr>
              <w:t>Allongement du ressort élémentaire i</w:t>
            </w:r>
          </w:p>
        </w:tc>
        <w:tc>
          <w:tcPr>
            <w:tcW w:w="1275" w:type="dxa"/>
          </w:tcPr>
          <w:p w14:paraId="48DA703C"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3CB9E8B6" w14:textId="77777777" w:rsidTr="00A054B7">
        <w:tc>
          <w:tcPr>
            <w:tcW w:w="1267" w:type="dxa"/>
          </w:tcPr>
          <w:p w14:paraId="372D9587" w14:textId="77777777" w:rsidR="006C7B22" w:rsidRPr="000A6C02" w:rsidRDefault="006C7B22" w:rsidP="006C7B22">
            <w:pPr>
              <w:spacing w:line="360" w:lineRule="auto"/>
              <w:rPr>
                <w:rFonts w:ascii="Cambria Math" w:eastAsiaTheme="minorEastAsia" w:hAnsi="Cambria Math"/>
                <w:i/>
                <w:szCs w:val="24"/>
                <w:lang w:val="en-US"/>
              </w:rPr>
            </w:pPr>
            <w:r w:rsidRPr="000A6C02">
              <w:rPr>
                <w:rFonts w:ascii="Calibri" w:eastAsia="Calibri" w:hAnsi="Calibri" w:cs="Calibri"/>
                <w:i/>
                <w:szCs w:val="24"/>
              </w:rPr>
              <w:t>Δ</w:t>
            </w:r>
            <w:r w:rsidRPr="000A6C02">
              <w:rPr>
                <w:rFonts w:ascii="Calibri" w:eastAsia="Calibri" w:hAnsi="Calibri" w:cs="Times New Roman"/>
                <w:i/>
                <w:szCs w:val="24"/>
              </w:rPr>
              <w:t>t</w:t>
            </w:r>
          </w:p>
        </w:tc>
        <w:tc>
          <w:tcPr>
            <w:tcW w:w="6530" w:type="dxa"/>
            <w:gridSpan w:val="2"/>
          </w:tcPr>
          <w:p w14:paraId="6ACE28B1" w14:textId="77777777" w:rsidR="006C7B22" w:rsidRPr="000A6C02" w:rsidRDefault="006C7B22" w:rsidP="006C7B22">
            <w:pPr>
              <w:spacing w:line="360" w:lineRule="auto"/>
              <w:rPr>
                <w:rFonts w:cs="Times New Roman"/>
                <w:szCs w:val="24"/>
              </w:rPr>
            </w:pPr>
            <w:r w:rsidRPr="000A6C02">
              <w:rPr>
                <w:rFonts w:cs="Times New Roman"/>
                <w:szCs w:val="24"/>
              </w:rPr>
              <w:t>Pas de temps</w:t>
            </w:r>
          </w:p>
        </w:tc>
        <w:tc>
          <w:tcPr>
            <w:tcW w:w="1275" w:type="dxa"/>
          </w:tcPr>
          <w:p w14:paraId="01FC078A" w14:textId="77777777" w:rsidR="006C7B22" w:rsidRPr="000A6C02" w:rsidRDefault="006C7B22" w:rsidP="006C7B22">
            <w:pPr>
              <w:spacing w:line="360" w:lineRule="auto"/>
              <w:rPr>
                <w:rFonts w:cs="Times New Roman"/>
                <w:szCs w:val="24"/>
              </w:rPr>
            </w:pPr>
            <w:r w:rsidRPr="000A6C02">
              <w:rPr>
                <w:rFonts w:cs="Times New Roman"/>
                <w:szCs w:val="24"/>
              </w:rPr>
              <w:t>s</w:t>
            </w:r>
          </w:p>
        </w:tc>
      </w:tr>
      <w:tr w:rsidR="006C7B22" w:rsidRPr="000A6C02" w14:paraId="69967B60" w14:textId="77777777" w:rsidTr="00A054B7">
        <w:trPr>
          <w:trHeight w:val="715"/>
        </w:trPr>
        <w:tc>
          <w:tcPr>
            <w:tcW w:w="1267" w:type="dxa"/>
          </w:tcPr>
          <w:p w14:paraId="43217512" w14:textId="77777777" w:rsidR="006C7B22" w:rsidRPr="000A6C02" w:rsidRDefault="006C7B22" w:rsidP="006C7B22">
            <w:pPr>
              <w:spacing w:line="360" w:lineRule="auto"/>
              <w:rPr>
                <w:rFonts w:ascii="Calibri" w:eastAsia="Calibri" w:hAnsi="Calibri" w:cs="Times New Roman"/>
                <w:i/>
                <w:szCs w:val="24"/>
                <w:lang w:val="en-US"/>
              </w:rPr>
            </w:pPr>
            <w:r w:rsidRPr="000A6C02">
              <w:rPr>
                <w:rFonts w:ascii="Calibri" w:eastAsia="Calibri" w:hAnsi="Calibri" w:cs="Calibri"/>
                <w:i/>
                <w:szCs w:val="24"/>
              </w:rPr>
              <w:t>Δ</w:t>
            </w:r>
            <w:r w:rsidRPr="000A6C02">
              <w:rPr>
                <w:rFonts w:ascii="Calibri" w:eastAsia="Calibri" w:hAnsi="Calibri" w:cs="Times New Roman"/>
                <w:i/>
                <w:szCs w:val="24"/>
              </w:rPr>
              <w:t xml:space="preserve">X, </w:t>
            </w:r>
            <w:r w:rsidRPr="000A6C02">
              <w:rPr>
                <w:rFonts w:ascii="Calibri" w:eastAsia="Calibri" w:hAnsi="Calibri" w:cs="Calibri"/>
                <w:i/>
                <w:szCs w:val="24"/>
              </w:rPr>
              <w:t>Δ</w:t>
            </w:r>
            <w:r w:rsidRPr="000A6C02">
              <w:rPr>
                <w:rFonts w:ascii="Calibri" w:eastAsia="Calibri" w:hAnsi="Calibri" w:cs="Times New Roman"/>
                <w:i/>
                <w:szCs w:val="24"/>
              </w:rPr>
              <w:t>Z</w:t>
            </w:r>
          </w:p>
        </w:tc>
        <w:tc>
          <w:tcPr>
            <w:tcW w:w="6530" w:type="dxa"/>
            <w:gridSpan w:val="2"/>
          </w:tcPr>
          <w:p w14:paraId="7595140B" w14:textId="77777777" w:rsidR="006C7B22" w:rsidRPr="000A6C02" w:rsidRDefault="006C7B22" w:rsidP="006C7B22">
            <w:pPr>
              <w:rPr>
                <w:rFonts w:cs="Times New Roman"/>
                <w:szCs w:val="24"/>
              </w:rPr>
            </w:pPr>
            <w:r w:rsidRPr="000A6C02">
              <w:rPr>
                <w:rFonts w:eastAsia="Calibri" w:cs="Times New Roman"/>
                <w:szCs w:val="24"/>
              </w:rPr>
              <w:t>Pas circonférentiel et pas axial de maillage de l’équation de Reynolds</w:t>
            </w:r>
          </w:p>
        </w:tc>
        <w:tc>
          <w:tcPr>
            <w:tcW w:w="1275" w:type="dxa"/>
          </w:tcPr>
          <w:p w14:paraId="732EE866"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55C91C09" w14:textId="77777777" w:rsidTr="00A054B7">
        <w:tc>
          <w:tcPr>
            <w:tcW w:w="1267" w:type="dxa"/>
          </w:tcPr>
          <w:p w14:paraId="4D08087C"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w:rPr>
                    <w:rFonts w:ascii="Cambria Math" w:hAnsi="Cambria Math"/>
                    <w:szCs w:val="24"/>
                    <w:lang w:val="en-US"/>
                  </w:rPr>
                  <m:t>ε</m:t>
                </m:r>
              </m:oMath>
            </m:oMathPara>
          </w:p>
        </w:tc>
        <w:tc>
          <w:tcPr>
            <w:tcW w:w="6530" w:type="dxa"/>
            <w:gridSpan w:val="2"/>
          </w:tcPr>
          <w:p w14:paraId="483A6B7E" w14:textId="77777777" w:rsidR="006C7B22" w:rsidRPr="000A6C02" w:rsidRDefault="006C7B22" w:rsidP="006C7B22">
            <w:pPr>
              <w:spacing w:line="360" w:lineRule="auto"/>
              <w:rPr>
                <w:rFonts w:cs="Times New Roman"/>
                <w:szCs w:val="24"/>
              </w:rPr>
            </w:pPr>
            <w:r w:rsidRPr="000A6C02">
              <w:rPr>
                <w:rFonts w:cs="Times New Roman"/>
                <w:szCs w:val="24"/>
              </w:rPr>
              <w:t>Paramètre de pénalité</w:t>
            </w:r>
          </w:p>
        </w:tc>
        <w:tc>
          <w:tcPr>
            <w:tcW w:w="1275" w:type="dxa"/>
          </w:tcPr>
          <w:p w14:paraId="043A9093"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5F575EE3" w14:textId="77777777" w:rsidTr="00A054B7">
        <w:tc>
          <w:tcPr>
            <w:tcW w:w="1267" w:type="dxa"/>
          </w:tcPr>
          <w:p w14:paraId="1F456DCC"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X</m:t>
                    </m:r>
                  </m:sub>
                </m:sSub>
              </m:oMath>
            </m:oMathPara>
          </w:p>
        </w:tc>
        <w:tc>
          <w:tcPr>
            <w:tcW w:w="6530" w:type="dxa"/>
            <w:gridSpan w:val="2"/>
          </w:tcPr>
          <w:p w14:paraId="4591ED7F" w14:textId="57BBF560" w:rsidR="006C7B22" w:rsidRPr="000A6C02" w:rsidRDefault="006C7B22" w:rsidP="006C7B22">
            <w:pPr>
              <w:spacing w:line="276" w:lineRule="auto"/>
              <w:rPr>
                <w:rFonts w:cs="Times New Roman"/>
                <w:szCs w:val="24"/>
              </w:rPr>
            </w:pPr>
            <w:r w:rsidRPr="000A6C02">
              <w:rPr>
                <w:rFonts w:cs="Times New Roman"/>
                <w:szCs w:val="24"/>
              </w:rPr>
              <w:t>Excentricité relative du rotor par rapport au jeu radial (</w:t>
            </w:r>
            <w:r w:rsidRPr="000A6C02">
              <w:rPr>
                <w:rFonts w:cs="Times New Roman"/>
                <w:szCs w:val="24"/>
              </w:rPr>
              <w:fldChar w:fldCharType="begin"/>
            </w:r>
            <w:r w:rsidRPr="000A6C02">
              <w:rPr>
                <w:rFonts w:cs="Times New Roman"/>
                <w:szCs w:val="24"/>
              </w:rPr>
              <w:instrText xml:space="preserve"> REF _Ref525825024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 xml:space="preserve">Figure </w:t>
            </w:r>
            <w:r w:rsidR="009D4609" w:rsidRPr="009D4609">
              <w:rPr>
                <w:rFonts w:cs="Times New Roman"/>
                <w:noProof/>
                <w:szCs w:val="24"/>
              </w:rPr>
              <w:t>35</w:t>
            </w:r>
            <w:r w:rsidRPr="000A6C02">
              <w:rPr>
                <w:rFonts w:cs="Times New Roman"/>
                <w:szCs w:val="24"/>
              </w:rPr>
              <w:fldChar w:fldCharType="end"/>
            </w:r>
            <w:r w:rsidRPr="000A6C02">
              <w:rPr>
                <w:rFonts w:cs="Times New Roman"/>
                <w:szCs w:val="24"/>
              </w:rPr>
              <w:t>)</w:t>
            </w:r>
          </w:p>
        </w:tc>
        <w:tc>
          <w:tcPr>
            <w:tcW w:w="1275" w:type="dxa"/>
          </w:tcPr>
          <w:p w14:paraId="0A50F86F" w14:textId="77777777" w:rsidR="006C7B22" w:rsidRPr="000A6C02" w:rsidRDefault="006C7B22" w:rsidP="006C7B22">
            <w:pPr>
              <w:spacing w:line="360" w:lineRule="auto"/>
              <w:rPr>
                <w:rFonts w:cs="Times New Roman"/>
                <w:szCs w:val="24"/>
              </w:rPr>
            </w:pPr>
          </w:p>
        </w:tc>
      </w:tr>
      <w:tr w:rsidR="006C7B22" w:rsidRPr="000A6C02" w14:paraId="54FB03B4" w14:textId="77777777" w:rsidTr="00A054B7">
        <w:tc>
          <w:tcPr>
            <w:tcW w:w="1267" w:type="dxa"/>
          </w:tcPr>
          <w:p w14:paraId="35E01CE2" w14:textId="77777777" w:rsidR="006C7B22" w:rsidRPr="000A6C02" w:rsidRDefault="00F865FC" w:rsidP="006C7B22">
            <w:pPr>
              <w:spacing w:line="360" w:lineRule="auto"/>
              <w:rPr>
                <w:szCs w:val="24"/>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f</m:t>
                    </m:r>
                  </m:sub>
                </m:sSub>
              </m:oMath>
            </m:oMathPara>
          </w:p>
        </w:tc>
        <w:tc>
          <w:tcPr>
            <w:tcW w:w="6530" w:type="dxa"/>
            <w:gridSpan w:val="2"/>
          </w:tcPr>
          <w:p w14:paraId="71C0CB96" w14:textId="77777777" w:rsidR="006C7B22" w:rsidRPr="000A6C02" w:rsidRDefault="006C7B22" w:rsidP="006C7B22">
            <w:pPr>
              <w:rPr>
                <w:rFonts w:cs="Times New Roman"/>
                <w:szCs w:val="24"/>
              </w:rPr>
            </w:pPr>
            <w:r w:rsidRPr="000A6C02">
              <w:rPr>
                <w:rFonts w:cs="Times New Roman"/>
                <w:szCs w:val="24"/>
              </w:rPr>
              <w:t>Paramètre de pénalité relatif à l’estimation des forces de frottement</w:t>
            </w:r>
          </w:p>
        </w:tc>
        <w:tc>
          <w:tcPr>
            <w:tcW w:w="1275" w:type="dxa"/>
          </w:tcPr>
          <w:p w14:paraId="0C4F3042"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3E5AFFF4" w14:textId="77777777" w:rsidTr="00A054B7">
        <w:trPr>
          <w:trHeight w:val="708"/>
        </w:trPr>
        <w:tc>
          <w:tcPr>
            <w:tcW w:w="1267" w:type="dxa"/>
          </w:tcPr>
          <w:p w14:paraId="3CCA0547" w14:textId="77777777" w:rsidR="006C7B22" w:rsidRPr="004E4E3B"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r</m:t>
                    </m:r>
                  </m:sub>
                </m:sSub>
              </m:oMath>
            </m:oMathPara>
          </w:p>
        </w:tc>
        <w:tc>
          <w:tcPr>
            <w:tcW w:w="6530" w:type="dxa"/>
            <w:gridSpan w:val="2"/>
          </w:tcPr>
          <w:p w14:paraId="2D395C6C" w14:textId="77777777" w:rsidR="006C7B22" w:rsidRPr="000A6C02" w:rsidRDefault="006C7B22" w:rsidP="006C7B22">
            <w:pPr>
              <w:rPr>
                <w:rFonts w:cs="Times New Roman"/>
                <w:szCs w:val="24"/>
              </w:rPr>
            </w:pPr>
            <w:r w:rsidRPr="000A6C02">
              <w:rPr>
                <w:rFonts w:cs="Times New Roman"/>
                <w:szCs w:val="24"/>
              </w:rPr>
              <w:t>Paramètre de pénalité relatif à l’estimation des contacts rotor/feuille supérieure</w:t>
            </w:r>
          </w:p>
        </w:tc>
        <w:tc>
          <w:tcPr>
            <w:tcW w:w="1275" w:type="dxa"/>
          </w:tcPr>
          <w:p w14:paraId="0C9B56BB"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0F63727D" w14:textId="77777777" w:rsidTr="00530136">
        <w:trPr>
          <w:trHeight w:val="1002"/>
        </w:trPr>
        <w:tc>
          <w:tcPr>
            <w:tcW w:w="1267" w:type="dxa"/>
          </w:tcPr>
          <w:p w14:paraId="4419FA13" w14:textId="77777777" w:rsidR="006C7B22" w:rsidRPr="004E4E3B" w:rsidRDefault="00F865FC" w:rsidP="006C7B22">
            <w:pPr>
              <w:spacing w:line="360" w:lineRule="auto"/>
              <w:rPr>
                <w:rFonts w:ascii="Cambria Math" w:eastAsia="Calibri" w:hAnsi="Cambria Math" w:cs="Times New Roman"/>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ε</m:t>
                    </m:r>
                  </m:e>
                  <m:sub>
                    <m:r>
                      <w:rPr>
                        <w:rFonts w:ascii="Cambria Math" w:eastAsiaTheme="minorEastAsia" w:hAnsi="Cambria Math"/>
                        <w:szCs w:val="24"/>
                        <w:lang w:val="en-US"/>
                      </w:rPr>
                      <m:t>ALM</m:t>
                    </m:r>
                  </m:sub>
                </m:sSub>
              </m:oMath>
            </m:oMathPara>
          </w:p>
        </w:tc>
        <w:tc>
          <w:tcPr>
            <w:tcW w:w="6530" w:type="dxa"/>
            <w:gridSpan w:val="2"/>
          </w:tcPr>
          <w:p w14:paraId="339B7ADA" w14:textId="77777777" w:rsidR="006C7B22" w:rsidRPr="000A6C02" w:rsidRDefault="006C7B22" w:rsidP="006C7B22">
            <w:pPr>
              <w:rPr>
                <w:rFonts w:cs="Times New Roman"/>
                <w:szCs w:val="24"/>
              </w:rPr>
            </w:pPr>
            <w:r w:rsidRPr="000A6C02">
              <w:rPr>
                <w:rFonts w:cs="Times New Roman"/>
                <w:szCs w:val="24"/>
              </w:rPr>
              <w:t>Paramètre de pénalité relatif à l’estimation des ouvertures/fermetures entre les feuilles et entre la feuille plissée et la bague extérieure</w:t>
            </w:r>
          </w:p>
        </w:tc>
        <w:tc>
          <w:tcPr>
            <w:tcW w:w="1275" w:type="dxa"/>
          </w:tcPr>
          <w:p w14:paraId="6EC4CFC4" w14:textId="77777777" w:rsidR="006C7B22" w:rsidRPr="000A6C02" w:rsidRDefault="006C7B22" w:rsidP="006C7B22">
            <w:pPr>
              <w:spacing w:line="360" w:lineRule="auto"/>
              <w:rPr>
                <w:rFonts w:cs="Times New Roman"/>
                <w:szCs w:val="24"/>
              </w:rPr>
            </w:pPr>
            <w:r w:rsidRPr="000A6C02">
              <w:rPr>
                <w:rFonts w:cs="Times New Roman"/>
                <w:szCs w:val="24"/>
              </w:rPr>
              <w:t>N/m</w:t>
            </w:r>
          </w:p>
        </w:tc>
      </w:tr>
      <w:tr w:rsidR="006C7B22" w:rsidRPr="000A6C02" w14:paraId="7D2C9A9C" w14:textId="77777777" w:rsidTr="00A054B7">
        <w:tc>
          <w:tcPr>
            <w:tcW w:w="1267" w:type="dxa"/>
          </w:tcPr>
          <w:p w14:paraId="752BE89E"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η</m:t>
                    </m:r>
                  </m:e>
                  <m:sub>
                    <m:r>
                      <w:rPr>
                        <w:rFonts w:ascii="Cambria Math" w:hAnsi="Cambria Math"/>
                        <w:szCs w:val="24"/>
                      </w:rPr>
                      <m:t>R</m:t>
                    </m:r>
                  </m:sub>
                </m:sSub>
              </m:oMath>
            </m:oMathPara>
          </w:p>
        </w:tc>
        <w:tc>
          <w:tcPr>
            <w:tcW w:w="6530" w:type="dxa"/>
            <w:gridSpan w:val="2"/>
          </w:tcPr>
          <w:p w14:paraId="3087F2FB" w14:textId="77777777" w:rsidR="006C7B22" w:rsidRPr="000A6C02" w:rsidRDefault="006C7B22" w:rsidP="006C7B22">
            <w:pPr>
              <w:spacing w:line="360" w:lineRule="auto"/>
              <w:rPr>
                <w:rFonts w:cs="Times New Roman"/>
                <w:szCs w:val="24"/>
              </w:rPr>
            </w:pPr>
            <w:r w:rsidRPr="000A6C02">
              <w:rPr>
                <w:rFonts w:cs="Times New Roman"/>
                <w:szCs w:val="24"/>
              </w:rPr>
              <w:t>Densité des rugosités du rotor</w:t>
            </w:r>
          </w:p>
        </w:tc>
        <w:tc>
          <w:tcPr>
            <w:tcW w:w="1275" w:type="dxa"/>
          </w:tcPr>
          <w:p w14:paraId="6A814B24" w14:textId="77777777" w:rsidR="006C7B22" w:rsidRPr="000A6C02" w:rsidRDefault="006C7B22" w:rsidP="006C7B22">
            <w:pPr>
              <w:spacing w:line="360" w:lineRule="auto"/>
              <w:rPr>
                <w:rFonts w:cs="Times New Roman"/>
                <w:szCs w:val="24"/>
              </w:rPr>
            </w:pPr>
            <w:r w:rsidRPr="000A6C02">
              <w:rPr>
                <w:rFonts w:cs="Times New Roman"/>
                <w:szCs w:val="24"/>
              </w:rPr>
              <w:t>m</w:t>
            </w:r>
            <w:r w:rsidRPr="000A6C02">
              <w:rPr>
                <w:rFonts w:cs="Times New Roman"/>
                <w:szCs w:val="24"/>
                <w:vertAlign w:val="superscript"/>
              </w:rPr>
              <w:t>-2</w:t>
            </w:r>
          </w:p>
        </w:tc>
      </w:tr>
      <w:tr w:rsidR="006C7B22" w:rsidRPr="000A6C02" w14:paraId="4C1948C5" w14:textId="77777777" w:rsidTr="00A054B7">
        <w:tc>
          <w:tcPr>
            <w:tcW w:w="1267" w:type="dxa"/>
          </w:tcPr>
          <w:p w14:paraId="33346083"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η</m:t>
                    </m:r>
                  </m:e>
                  <m:sub>
                    <m:r>
                      <w:rPr>
                        <w:rFonts w:ascii="Cambria Math" w:hAnsi="Cambria Math"/>
                        <w:szCs w:val="24"/>
                      </w:rPr>
                      <m:t>t</m:t>
                    </m:r>
                  </m:sub>
                </m:sSub>
              </m:oMath>
            </m:oMathPara>
          </w:p>
        </w:tc>
        <w:tc>
          <w:tcPr>
            <w:tcW w:w="6530" w:type="dxa"/>
            <w:gridSpan w:val="2"/>
          </w:tcPr>
          <w:p w14:paraId="7B675595" w14:textId="77777777" w:rsidR="006C7B22" w:rsidRPr="000A6C02" w:rsidRDefault="006C7B22" w:rsidP="006C7B22">
            <w:pPr>
              <w:spacing w:line="360" w:lineRule="auto"/>
              <w:rPr>
                <w:rFonts w:cs="Times New Roman"/>
                <w:szCs w:val="24"/>
              </w:rPr>
            </w:pPr>
            <w:r w:rsidRPr="000A6C02">
              <w:rPr>
                <w:rFonts w:cs="Times New Roman"/>
                <w:szCs w:val="24"/>
              </w:rPr>
              <w:t>Densité des rugosités de la feuille lisse</w:t>
            </w:r>
          </w:p>
        </w:tc>
        <w:tc>
          <w:tcPr>
            <w:tcW w:w="1275" w:type="dxa"/>
          </w:tcPr>
          <w:p w14:paraId="464B26B8" w14:textId="77777777" w:rsidR="006C7B22" w:rsidRPr="000A6C02" w:rsidRDefault="006C7B22" w:rsidP="006C7B22">
            <w:pPr>
              <w:spacing w:line="360" w:lineRule="auto"/>
              <w:rPr>
                <w:rFonts w:cs="Times New Roman"/>
                <w:szCs w:val="24"/>
              </w:rPr>
            </w:pPr>
            <w:r w:rsidRPr="000A6C02">
              <w:rPr>
                <w:rFonts w:cs="Times New Roman"/>
                <w:szCs w:val="24"/>
              </w:rPr>
              <w:t>m</w:t>
            </w:r>
            <w:r w:rsidRPr="000A6C02">
              <w:rPr>
                <w:rFonts w:cs="Times New Roman"/>
                <w:szCs w:val="24"/>
                <w:vertAlign w:val="superscript"/>
              </w:rPr>
              <w:t>-2</w:t>
            </w:r>
          </w:p>
        </w:tc>
      </w:tr>
      <w:tr w:rsidR="006C7B22" w:rsidRPr="000A6C02" w14:paraId="5B07D567" w14:textId="77777777" w:rsidTr="00A054B7">
        <w:tc>
          <w:tcPr>
            <w:tcW w:w="1267" w:type="dxa"/>
          </w:tcPr>
          <w:p w14:paraId="010984F0" w14:textId="77777777" w:rsidR="006C7B22" w:rsidRPr="006C7B22" w:rsidRDefault="00F865FC" w:rsidP="006C7B22">
            <w:pPr>
              <w:spacing w:line="360" w:lineRule="auto"/>
              <w:rPr>
                <w:rFonts w:eastAsia="Calibri" w:cs="Times New Roman"/>
                <w:szCs w:val="24"/>
              </w:rPr>
            </w:pPr>
            <m:oMathPara>
              <m:oMathParaPr>
                <m:jc m:val="left"/>
              </m:oMathParaPr>
              <m:oMath>
                <m:sSub>
                  <m:sSubPr>
                    <m:ctrlPr>
                      <w:rPr>
                        <w:rFonts w:ascii="Cambria Math" w:hAnsi="Cambria Math"/>
                        <w:i/>
                        <w:szCs w:val="24"/>
                      </w:rPr>
                    </m:ctrlPr>
                  </m:sSubPr>
                  <m:e>
                    <m:r>
                      <w:rPr>
                        <w:rFonts w:ascii="Cambria Math" w:hAnsi="Cambria Math"/>
                        <w:szCs w:val="24"/>
                      </w:rPr>
                      <m:t>η</m:t>
                    </m:r>
                  </m:e>
                  <m:sub>
                    <m:r>
                      <w:rPr>
                        <w:rFonts w:ascii="Cambria Math" w:hAnsi="Cambria Math"/>
                        <w:szCs w:val="24"/>
                      </w:rPr>
                      <m:t>rlt</m:t>
                    </m:r>
                  </m:sub>
                </m:sSub>
              </m:oMath>
            </m:oMathPara>
          </w:p>
        </w:tc>
        <w:tc>
          <w:tcPr>
            <w:tcW w:w="6530" w:type="dxa"/>
            <w:gridSpan w:val="2"/>
          </w:tcPr>
          <w:p w14:paraId="653D96B8" w14:textId="77777777" w:rsidR="006C7B22" w:rsidRPr="000A6C02" w:rsidRDefault="006C7B22" w:rsidP="006C7B22">
            <w:pPr>
              <w:spacing w:line="360" w:lineRule="auto"/>
              <w:rPr>
                <w:rFonts w:cs="Times New Roman"/>
                <w:szCs w:val="24"/>
              </w:rPr>
            </w:pPr>
            <w:r>
              <w:rPr>
                <w:rFonts w:cs="Times New Roman"/>
                <w:szCs w:val="24"/>
              </w:rPr>
              <w:t>Coefficient d’amortissement structurel</w:t>
            </w:r>
          </w:p>
        </w:tc>
        <w:tc>
          <w:tcPr>
            <w:tcW w:w="1275" w:type="dxa"/>
          </w:tcPr>
          <w:p w14:paraId="06CBFF25" w14:textId="77777777" w:rsidR="006C7B22" w:rsidRPr="000A6C02" w:rsidRDefault="006C7B22" w:rsidP="006C7B22">
            <w:pPr>
              <w:spacing w:line="360" w:lineRule="auto"/>
              <w:rPr>
                <w:rFonts w:cs="Times New Roman"/>
                <w:szCs w:val="24"/>
              </w:rPr>
            </w:pPr>
          </w:p>
        </w:tc>
      </w:tr>
      <w:tr w:rsidR="006C7B22" w:rsidRPr="000A6C02" w14:paraId="059CCDEF" w14:textId="77777777" w:rsidTr="00A054B7">
        <w:tc>
          <w:tcPr>
            <w:tcW w:w="1267" w:type="dxa"/>
          </w:tcPr>
          <w:p w14:paraId="5692BBA4" w14:textId="77777777" w:rsidR="006C7B22" w:rsidRPr="000A6C02" w:rsidRDefault="006C7B22" w:rsidP="006C7B22">
            <w:pPr>
              <w:spacing w:line="360" w:lineRule="auto"/>
              <w:rPr>
                <w:rFonts w:eastAsiaTheme="minorEastAsia"/>
                <w:i/>
                <w:szCs w:val="24"/>
                <w:lang w:val="en-US"/>
              </w:rPr>
            </w:pPr>
            <m:oMathPara>
              <m:oMathParaPr>
                <m:jc m:val="left"/>
              </m:oMathParaPr>
              <m:oMath>
                <m:r>
                  <w:rPr>
                    <w:rFonts w:ascii="Cambria Math" w:hAnsi="Cambria Math"/>
                    <w:szCs w:val="24"/>
                    <w:lang w:val="en-US"/>
                  </w:rPr>
                  <m:t>θ</m:t>
                </m:r>
              </m:oMath>
            </m:oMathPara>
          </w:p>
        </w:tc>
        <w:tc>
          <w:tcPr>
            <w:tcW w:w="6530" w:type="dxa"/>
            <w:gridSpan w:val="2"/>
          </w:tcPr>
          <w:p w14:paraId="563559A5" w14:textId="75C9A3E0" w:rsidR="006C7B22" w:rsidRPr="000A6C02" w:rsidRDefault="006C7B22" w:rsidP="006C7B22">
            <w:pPr>
              <w:spacing w:line="360" w:lineRule="auto"/>
              <w:rPr>
                <w:rFonts w:cs="Times New Roman"/>
                <w:szCs w:val="24"/>
              </w:rPr>
            </w:pPr>
            <w:r w:rsidRPr="000A6C02">
              <w:rPr>
                <w:rFonts w:cs="Times New Roman"/>
                <w:szCs w:val="24"/>
              </w:rPr>
              <w:t xml:space="preserve">Coordonnée angulaire (mesurée comme indiqué sur la </w:t>
            </w:r>
            <w:r w:rsidRPr="000A6C02">
              <w:rPr>
                <w:rFonts w:cs="Times New Roman"/>
                <w:szCs w:val="24"/>
              </w:rPr>
              <w:fldChar w:fldCharType="begin"/>
            </w:r>
            <w:r w:rsidRPr="000A6C02">
              <w:rPr>
                <w:rFonts w:cs="Times New Roman"/>
                <w:szCs w:val="24"/>
              </w:rPr>
              <w:instrText xml:space="preserve"> REF _Ref525638090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 xml:space="preserve">Figure </w:t>
            </w:r>
            <w:r w:rsidR="009D4609" w:rsidRPr="009D4609">
              <w:rPr>
                <w:rFonts w:cs="Times New Roman"/>
                <w:noProof/>
                <w:szCs w:val="24"/>
              </w:rPr>
              <w:t>20</w:t>
            </w:r>
            <w:r w:rsidRPr="000A6C02">
              <w:rPr>
                <w:rFonts w:cs="Times New Roman"/>
                <w:szCs w:val="24"/>
              </w:rPr>
              <w:fldChar w:fldCharType="end"/>
            </w:r>
            <w:r w:rsidRPr="000A6C02">
              <w:rPr>
                <w:rFonts w:cs="Times New Roman"/>
                <w:szCs w:val="24"/>
              </w:rPr>
              <w:t>)</w:t>
            </w:r>
          </w:p>
        </w:tc>
        <w:tc>
          <w:tcPr>
            <w:tcW w:w="1275" w:type="dxa"/>
          </w:tcPr>
          <w:p w14:paraId="57BCEB54" w14:textId="77777777" w:rsidR="006C7B22" w:rsidRPr="000A6C02" w:rsidRDefault="006C7B22" w:rsidP="006C7B22">
            <w:pPr>
              <w:spacing w:line="360" w:lineRule="auto"/>
              <w:rPr>
                <w:rFonts w:cs="Times New Roman"/>
                <w:szCs w:val="24"/>
              </w:rPr>
            </w:pPr>
            <w:r w:rsidRPr="000A6C02">
              <w:rPr>
                <w:rFonts w:cs="Times New Roman"/>
                <w:szCs w:val="24"/>
              </w:rPr>
              <w:t>rad</w:t>
            </w:r>
          </w:p>
        </w:tc>
      </w:tr>
      <w:tr w:rsidR="006C7B22" w:rsidRPr="000A6C02" w14:paraId="6FBCF8B8" w14:textId="77777777" w:rsidTr="00A054B7">
        <w:tc>
          <w:tcPr>
            <w:tcW w:w="1267" w:type="dxa"/>
          </w:tcPr>
          <w:p w14:paraId="6B950A2F"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θ</m:t>
                    </m:r>
                  </m:e>
                  <m:sub>
                    <m:r>
                      <w:rPr>
                        <w:rFonts w:ascii="Cambria Math" w:eastAsia="Calibri" w:hAnsi="Cambria Math" w:cs="Times New Roman"/>
                        <w:szCs w:val="24"/>
                        <w:lang w:val="en-US"/>
                      </w:rPr>
                      <m:t>r</m:t>
                    </m:r>
                  </m:sub>
                </m:sSub>
              </m:oMath>
            </m:oMathPara>
          </w:p>
        </w:tc>
        <w:tc>
          <w:tcPr>
            <w:tcW w:w="6530" w:type="dxa"/>
            <w:gridSpan w:val="2"/>
          </w:tcPr>
          <w:p w14:paraId="4FB4AE66" w14:textId="77777777" w:rsidR="006C7B22" w:rsidRPr="000A6C02" w:rsidRDefault="006C7B22" w:rsidP="006C7B22">
            <w:pPr>
              <w:spacing w:line="276" w:lineRule="auto"/>
              <w:rPr>
                <w:rFonts w:cs="Times New Roman"/>
                <w:szCs w:val="24"/>
              </w:rPr>
            </w:pPr>
            <w:r w:rsidRPr="000A6C02">
              <w:rPr>
                <w:rFonts w:cs="Times New Roman"/>
                <w:szCs w:val="24"/>
              </w:rPr>
              <w:t>Angle de rotation autour de OX</w:t>
            </w:r>
          </w:p>
        </w:tc>
        <w:tc>
          <w:tcPr>
            <w:tcW w:w="1275" w:type="dxa"/>
          </w:tcPr>
          <w:p w14:paraId="61936CAC" w14:textId="77777777" w:rsidR="006C7B22" w:rsidRPr="000A6C02" w:rsidRDefault="006C7B22" w:rsidP="006C7B22">
            <w:pPr>
              <w:spacing w:line="360" w:lineRule="auto"/>
              <w:rPr>
                <w:rFonts w:cs="Times New Roman"/>
                <w:szCs w:val="24"/>
              </w:rPr>
            </w:pPr>
            <w:r w:rsidRPr="000A6C02">
              <w:rPr>
                <w:rFonts w:cs="Times New Roman"/>
                <w:szCs w:val="24"/>
              </w:rPr>
              <w:t>rad</w:t>
            </w:r>
          </w:p>
        </w:tc>
      </w:tr>
      <w:tr w:rsidR="006C7B22" w:rsidRPr="000A6C02" w14:paraId="106ED634" w14:textId="77777777" w:rsidTr="00A054B7">
        <w:trPr>
          <w:trHeight w:val="306"/>
        </w:trPr>
        <w:tc>
          <w:tcPr>
            <w:tcW w:w="1267" w:type="dxa"/>
          </w:tcPr>
          <w:p w14:paraId="3F9E9CCF"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w:rPr>
                    <w:rFonts w:ascii="Cambria Math" w:hAnsi="Cambria Math"/>
                    <w:szCs w:val="24"/>
                  </w:rPr>
                  <m:t>ψ</m:t>
                </m:r>
              </m:oMath>
            </m:oMathPara>
          </w:p>
        </w:tc>
        <w:tc>
          <w:tcPr>
            <w:tcW w:w="6530" w:type="dxa"/>
            <w:gridSpan w:val="2"/>
          </w:tcPr>
          <w:p w14:paraId="42F295AE" w14:textId="77777777" w:rsidR="006C7B22" w:rsidRPr="00A054B7" w:rsidRDefault="006C7B22" w:rsidP="006C7B22">
            <w:pPr>
              <w:rPr>
                <w:rFonts w:cs="Times New Roman"/>
                <w:szCs w:val="24"/>
              </w:rPr>
            </w:pPr>
            <w:r w:rsidRPr="000A6C02">
              <w:rPr>
                <w:rFonts w:cs="Times New Roman"/>
                <w:szCs w:val="24"/>
              </w:rPr>
              <w:t>Angle de rotation autour de OY</w:t>
            </w:r>
          </w:p>
        </w:tc>
        <w:tc>
          <w:tcPr>
            <w:tcW w:w="1275" w:type="dxa"/>
          </w:tcPr>
          <w:p w14:paraId="6F64FDF0" w14:textId="77777777" w:rsidR="006C7B22" w:rsidRPr="000A6C02" w:rsidRDefault="006C7B22" w:rsidP="006C7B22">
            <w:pPr>
              <w:spacing w:line="360" w:lineRule="auto"/>
              <w:rPr>
                <w:rFonts w:cs="Times New Roman"/>
                <w:szCs w:val="24"/>
              </w:rPr>
            </w:pPr>
            <w:r w:rsidRPr="000A6C02">
              <w:rPr>
                <w:rFonts w:cs="Times New Roman"/>
                <w:szCs w:val="24"/>
              </w:rPr>
              <w:t>rad</w:t>
            </w:r>
          </w:p>
        </w:tc>
      </w:tr>
      <w:tr w:rsidR="006C7B22" w:rsidRPr="000A6C02" w14:paraId="437BA25C" w14:textId="77777777" w:rsidTr="00A054B7">
        <w:tc>
          <w:tcPr>
            <w:tcW w:w="1267" w:type="dxa"/>
          </w:tcPr>
          <w:p w14:paraId="071C3FAB" w14:textId="77777777" w:rsidR="006C7B22" w:rsidRPr="000A6C02" w:rsidRDefault="00F865FC" w:rsidP="006C7B22">
            <w:pPr>
              <w:spacing w:line="360" w:lineRule="auto"/>
              <w:rPr>
                <w:rFonts w:ascii="Calibri" w:eastAsia="Calibri" w:hAnsi="Calibri" w:cs="Times New Roman"/>
                <w:szCs w:val="24"/>
              </w:rPr>
            </w:pPr>
            <m:oMathPara>
              <m:oMathParaPr>
                <m:jc m:val="left"/>
              </m:oMathParaPr>
              <m:oMath>
                <m:sSub>
                  <m:sSubPr>
                    <m:ctrlPr>
                      <w:rPr>
                        <w:rFonts w:ascii="Cambria Math" w:eastAsia="Cambria Math" w:hAnsi="Cambria Math" w:cs="Cambria Math"/>
                        <w:i/>
                        <w:szCs w:val="24"/>
                      </w:rPr>
                    </m:ctrlPr>
                  </m:sSubPr>
                  <m:e>
                    <m:acc>
                      <m:accPr>
                        <m:chr m:val="̇"/>
                        <m:ctrlPr>
                          <w:rPr>
                            <w:rFonts w:ascii="Cambria Math" w:eastAsia="Cambria Math" w:hAnsi="Cambria Math" w:cs="Cambria Math"/>
                            <w:i/>
                            <w:szCs w:val="24"/>
                          </w:rPr>
                        </m:ctrlPr>
                      </m:accPr>
                      <m:e>
                        <m:r>
                          <w:rPr>
                            <w:rFonts w:ascii="Cambria Math" w:eastAsia="Cambria Math" w:hAnsi="Cambria Math" w:cs="Cambria Math"/>
                            <w:szCs w:val="24"/>
                          </w:rPr>
                          <m:t>θ</m:t>
                        </m:r>
                      </m:e>
                    </m:acc>
                  </m:e>
                  <m:sub>
                    <m:r>
                      <w:rPr>
                        <w:rFonts w:ascii="Cambria Math" w:eastAsia="Cambria Math" w:hAnsi="Cambria Math" w:cs="Cambria Math"/>
                        <w:szCs w:val="24"/>
                      </w:rPr>
                      <m:t>r</m:t>
                    </m:r>
                  </m:sub>
                </m:sSub>
              </m:oMath>
            </m:oMathPara>
          </w:p>
        </w:tc>
        <w:tc>
          <w:tcPr>
            <w:tcW w:w="6530" w:type="dxa"/>
            <w:gridSpan w:val="2"/>
          </w:tcPr>
          <w:p w14:paraId="61C32E21" w14:textId="77777777" w:rsidR="006C7B22" w:rsidRPr="000A6C02" w:rsidRDefault="006C7B22" w:rsidP="006C7B22">
            <w:pPr>
              <w:spacing w:line="360" w:lineRule="auto"/>
              <w:rPr>
                <w:rFonts w:eastAsia="Calibri" w:cs="Times New Roman"/>
                <w:szCs w:val="24"/>
              </w:rPr>
            </w:pPr>
            <w:r w:rsidRPr="000A6C02">
              <w:rPr>
                <w:rFonts w:cs="Times New Roman"/>
                <w:szCs w:val="24"/>
              </w:rPr>
              <w:t>Vitesse angulaire autour de OX</w:t>
            </w:r>
          </w:p>
        </w:tc>
        <w:tc>
          <w:tcPr>
            <w:tcW w:w="1275" w:type="dxa"/>
          </w:tcPr>
          <w:p w14:paraId="17CD8BDF" w14:textId="77777777" w:rsidR="006C7B22" w:rsidRPr="000A6C02" w:rsidRDefault="006C7B22" w:rsidP="006C7B22">
            <w:pPr>
              <w:spacing w:line="360" w:lineRule="auto"/>
              <w:rPr>
                <w:rFonts w:cs="Times New Roman"/>
                <w:szCs w:val="24"/>
              </w:rPr>
            </w:pPr>
            <w:r w:rsidRPr="000A6C02">
              <w:rPr>
                <w:rFonts w:cs="Times New Roman"/>
                <w:szCs w:val="24"/>
              </w:rPr>
              <w:t>rad/s</w:t>
            </w:r>
          </w:p>
        </w:tc>
      </w:tr>
      <w:tr w:rsidR="006C7B22" w:rsidRPr="000A6C02" w14:paraId="49999B79" w14:textId="77777777" w:rsidTr="00A054B7">
        <w:tc>
          <w:tcPr>
            <w:tcW w:w="1267" w:type="dxa"/>
          </w:tcPr>
          <w:p w14:paraId="79106DAC"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acc>
                  <m:accPr>
                    <m:chr m:val="̇"/>
                    <m:ctrlPr>
                      <w:rPr>
                        <w:rFonts w:ascii="Cambria Math" w:eastAsia="Cambria Math" w:hAnsi="Cambria Math" w:cs="Cambria Math"/>
                        <w:i/>
                        <w:szCs w:val="24"/>
                      </w:rPr>
                    </m:ctrlPr>
                  </m:accPr>
                  <m:e>
                    <m:r>
                      <w:rPr>
                        <w:rFonts w:ascii="Cambria Math" w:eastAsia="Cambria Math" w:hAnsi="Cambria Math" w:cs="Cambria Math"/>
                        <w:szCs w:val="24"/>
                      </w:rPr>
                      <m:t>ψ</m:t>
                    </m:r>
                  </m:e>
                </m:acc>
              </m:oMath>
            </m:oMathPara>
          </w:p>
        </w:tc>
        <w:tc>
          <w:tcPr>
            <w:tcW w:w="6530" w:type="dxa"/>
            <w:gridSpan w:val="2"/>
          </w:tcPr>
          <w:p w14:paraId="064C5FEA" w14:textId="77777777" w:rsidR="006C7B22" w:rsidRPr="000A6C02" w:rsidRDefault="006C7B22" w:rsidP="006C7B22">
            <w:pPr>
              <w:rPr>
                <w:rFonts w:cs="Times New Roman"/>
                <w:szCs w:val="24"/>
              </w:rPr>
            </w:pPr>
            <w:r w:rsidRPr="000A6C02">
              <w:rPr>
                <w:rFonts w:cs="Times New Roman"/>
                <w:szCs w:val="24"/>
              </w:rPr>
              <w:t>Vitesse angulaire autour de OY</w:t>
            </w:r>
          </w:p>
        </w:tc>
        <w:tc>
          <w:tcPr>
            <w:tcW w:w="1275" w:type="dxa"/>
          </w:tcPr>
          <w:p w14:paraId="3B08545F" w14:textId="77777777" w:rsidR="006C7B22" w:rsidRPr="000A6C02" w:rsidRDefault="006C7B22" w:rsidP="006C7B22">
            <w:pPr>
              <w:spacing w:line="360" w:lineRule="auto"/>
              <w:rPr>
                <w:rFonts w:cs="Times New Roman"/>
                <w:szCs w:val="24"/>
              </w:rPr>
            </w:pPr>
            <w:r w:rsidRPr="000A6C02">
              <w:rPr>
                <w:rFonts w:cs="Times New Roman"/>
                <w:szCs w:val="24"/>
              </w:rPr>
              <w:t>rad/s</w:t>
            </w:r>
          </w:p>
        </w:tc>
      </w:tr>
      <w:tr w:rsidR="006C7B22" w:rsidRPr="000A6C02" w14:paraId="4F8226B5" w14:textId="77777777" w:rsidTr="00A054B7">
        <w:trPr>
          <w:trHeight w:val="322"/>
        </w:trPr>
        <w:tc>
          <w:tcPr>
            <w:tcW w:w="1267" w:type="dxa"/>
          </w:tcPr>
          <w:p w14:paraId="24EE5E6E" w14:textId="77777777" w:rsidR="006C7B22" w:rsidRPr="000A6C02" w:rsidRDefault="00F865FC" w:rsidP="006C7B22">
            <w:pPr>
              <w:spacing w:line="360" w:lineRule="auto"/>
              <w:rPr>
                <w:rFonts w:ascii="Cambria Math" w:eastAsia="Calibri" w:hAnsi="Cambria Math" w:cs="Times New Roman"/>
                <w:szCs w:val="24"/>
                <w:lang w:val="en-US"/>
              </w:rPr>
            </w:pPr>
            <m:oMathPara>
              <m:oMathParaPr>
                <m:jc m:val="left"/>
              </m:oMathParaPr>
              <m:oMath>
                <m:sSub>
                  <m:sSubPr>
                    <m:ctrlPr>
                      <w:rPr>
                        <w:rFonts w:ascii="Cambria Math" w:eastAsia="Cambria Math" w:hAnsi="Cambria Math" w:cs="Cambria Math"/>
                        <w:i/>
                        <w:szCs w:val="24"/>
                      </w:rPr>
                    </m:ctrlPr>
                  </m:sSubPr>
                  <m:e>
                    <m:acc>
                      <m:accPr>
                        <m:chr m:val="̈"/>
                        <m:ctrlPr>
                          <w:rPr>
                            <w:rFonts w:ascii="Cambria Math" w:eastAsia="Cambria Math" w:hAnsi="Cambria Math" w:cs="Cambria Math"/>
                            <w:i/>
                            <w:szCs w:val="24"/>
                          </w:rPr>
                        </m:ctrlPr>
                      </m:accPr>
                      <m:e>
                        <m:r>
                          <w:rPr>
                            <w:rFonts w:ascii="Cambria Math" w:eastAsia="Cambria Math" w:hAnsi="Cambria Math" w:cs="Cambria Math"/>
                            <w:szCs w:val="24"/>
                          </w:rPr>
                          <m:t>θ</m:t>
                        </m:r>
                      </m:e>
                    </m:acc>
                  </m:e>
                  <m:sub>
                    <m:r>
                      <w:rPr>
                        <w:rFonts w:ascii="Cambria Math" w:eastAsia="Cambria Math" w:hAnsi="Cambria Math" w:cs="Cambria Math"/>
                        <w:szCs w:val="24"/>
                      </w:rPr>
                      <m:t>r</m:t>
                    </m:r>
                  </m:sub>
                </m:sSub>
              </m:oMath>
            </m:oMathPara>
          </w:p>
        </w:tc>
        <w:tc>
          <w:tcPr>
            <w:tcW w:w="6530" w:type="dxa"/>
            <w:gridSpan w:val="2"/>
          </w:tcPr>
          <w:p w14:paraId="67A963E5" w14:textId="77777777" w:rsidR="006C7B22" w:rsidRPr="000A6C02" w:rsidRDefault="006C7B22" w:rsidP="006C7B22">
            <w:pPr>
              <w:rPr>
                <w:rFonts w:cs="Times New Roman"/>
                <w:szCs w:val="24"/>
              </w:rPr>
            </w:pPr>
            <w:r w:rsidRPr="000A6C02">
              <w:rPr>
                <w:rFonts w:cs="Times New Roman"/>
                <w:szCs w:val="24"/>
              </w:rPr>
              <w:t xml:space="preserve">Accélération angulaire autour de OX </w:t>
            </w:r>
          </w:p>
        </w:tc>
        <w:tc>
          <w:tcPr>
            <w:tcW w:w="1275" w:type="dxa"/>
          </w:tcPr>
          <w:p w14:paraId="686A4266"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rad</m:t>
                    </m:r>
                  </m:num>
                  <m:den>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den>
                </m:f>
              </m:oMath>
            </m:oMathPara>
          </w:p>
        </w:tc>
      </w:tr>
      <w:tr w:rsidR="006C7B22" w:rsidRPr="000A6C02" w14:paraId="4E9C3DFE" w14:textId="77777777" w:rsidTr="00A054B7">
        <w:trPr>
          <w:trHeight w:val="322"/>
        </w:trPr>
        <w:tc>
          <w:tcPr>
            <w:tcW w:w="1267" w:type="dxa"/>
          </w:tcPr>
          <w:p w14:paraId="4F13DDEC"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acc>
                  <m:accPr>
                    <m:chr m:val="̈"/>
                    <m:ctrlPr>
                      <w:rPr>
                        <w:rFonts w:ascii="Cambria Math" w:eastAsia="Cambria Math" w:hAnsi="Cambria Math" w:cs="Cambria Math"/>
                        <w:i/>
                        <w:szCs w:val="24"/>
                      </w:rPr>
                    </m:ctrlPr>
                  </m:accPr>
                  <m:e>
                    <m:r>
                      <w:rPr>
                        <w:rFonts w:ascii="Cambria Math" w:eastAsia="Cambria Math" w:hAnsi="Cambria Math" w:cs="Cambria Math"/>
                        <w:szCs w:val="24"/>
                      </w:rPr>
                      <m:t>ψ</m:t>
                    </m:r>
                  </m:e>
                </m:acc>
              </m:oMath>
            </m:oMathPara>
          </w:p>
        </w:tc>
        <w:tc>
          <w:tcPr>
            <w:tcW w:w="6530" w:type="dxa"/>
            <w:gridSpan w:val="2"/>
          </w:tcPr>
          <w:p w14:paraId="48357D5A" w14:textId="77777777" w:rsidR="006C7B22" w:rsidRPr="000A6C02" w:rsidRDefault="006C7B22" w:rsidP="006C7B22">
            <w:pPr>
              <w:rPr>
                <w:rFonts w:cs="Times New Roman"/>
                <w:szCs w:val="24"/>
              </w:rPr>
            </w:pPr>
            <w:r w:rsidRPr="000A6C02">
              <w:rPr>
                <w:rFonts w:cs="Times New Roman"/>
                <w:szCs w:val="24"/>
              </w:rPr>
              <w:t xml:space="preserve">Accélération angulaire autour de OY </w:t>
            </w:r>
          </w:p>
        </w:tc>
        <w:tc>
          <w:tcPr>
            <w:tcW w:w="1275" w:type="dxa"/>
          </w:tcPr>
          <w:p w14:paraId="4716BEA3"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rad</m:t>
                    </m:r>
                  </m:num>
                  <m:den>
                    <m:sSup>
                      <m:sSupPr>
                        <m:ctrlPr>
                          <w:rPr>
                            <w:rFonts w:ascii="Cambria Math" w:hAnsi="Cambria Math" w:cs="Times New Roman"/>
                            <w:i/>
                            <w:szCs w:val="24"/>
                          </w:rPr>
                        </m:ctrlPr>
                      </m:sSupPr>
                      <m:e>
                        <m:r>
                          <w:rPr>
                            <w:rFonts w:ascii="Cambria Math" w:hAnsi="Cambria Math" w:cs="Times New Roman"/>
                            <w:szCs w:val="24"/>
                          </w:rPr>
                          <m:t>s</m:t>
                        </m:r>
                      </m:e>
                      <m:sup>
                        <m:r>
                          <w:rPr>
                            <w:rFonts w:ascii="Cambria Math" w:hAnsi="Cambria Math" w:cs="Times New Roman"/>
                            <w:szCs w:val="24"/>
                          </w:rPr>
                          <m:t>2</m:t>
                        </m:r>
                      </m:sup>
                    </m:sSup>
                  </m:den>
                </m:f>
              </m:oMath>
            </m:oMathPara>
          </w:p>
        </w:tc>
      </w:tr>
      <w:tr w:rsidR="006C7B22" w:rsidRPr="000A6C02" w14:paraId="7566BFF5" w14:textId="77777777" w:rsidTr="00A054B7">
        <w:trPr>
          <w:trHeight w:val="322"/>
        </w:trPr>
        <w:tc>
          <w:tcPr>
            <w:tcW w:w="1267" w:type="dxa"/>
          </w:tcPr>
          <w:p w14:paraId="5B031DC0"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w:rPr>
                    <w:rFonts w:ascii="Cambria Math" w:eastAsiaTheme="minorEastAsia" w:hAnsi="Cambria Math"/>
                    <w:szCs w:val="24"/>
                    <w:lang w:val="en-US"/>
                  </w:rPr>
                  <m:t>λ</m:t>
                </m:r>
              </m:oMath>
            </m:oMathPara>
          </w:p>
        </w:tc>
        <w:tc>
          <w:tcPr>
            <w:tcW w:w="6530" w:type="dxa"/>
            <w:gridSpan w:val="2"/>
          </w:tcPr>
          <w:p w14:paraId="21993ED8" w14:textId="77777777" w:rsidR="006C7B22" w:rsidRPr="000A6C02" w:rsidRDefault="006C7B22" w:rsidP="006C7B22">
            <w:pPr>
              <w:rPr>
                <w:rFonts w:cs="Times New Roman"/>
                <w:szCs w:val="24"/>
              </w:rPr>
            </w:pPr>
            <w:r w:rsidRPr="000A6C02">
              <w:rPr>
                <w:rFonts w:cs="Times New Roman"/>
                <w:szCs w:val="24"/>
              </w:rPr>
              <w:t>Multiplicateur de Lagrange</w:t>
            </w:r>
          </w:p>
        </w:tc>
        <w:tc>
          <w:tcPr>
            <w:tcW w:w="1275" w:type="dxa"/>
          </w:tcPr>
          <w:p w14:paraId="0F0CB41F"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088F1DC3" w14:textId="77777777" w:rsidTr="00A054B7">
        <w:trPr>
          <w:trHeight w:val="322"/>
        </w:trPr>
        <w:tc>
          <w:tcPr>
            <w:tcW w:w="1267" w:type="dxa"/>
          </w:tcPr>
          <w:p w14:paraId="01DF0AC6"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λ</m:t>
                    </m:r>
                  </m:e>
                  <m:sub>
                    <m:r>
                      <w:rPr>
                        <w:rFonts w:ascii="Cambria Math" w:eastAsia="Calibri" w:hAnsi="Cambria Math" w:cs="Times New Roman"/>
                        <w:szCs w:val="24"/>
                      </w:rPr>
                      <m:t>t</m:t>
                    </m:r>
                  </m:sub>
                </m:sSub>
              </m:oMath>
            </m:oMathPara>
          </w:p>
        </w:tc>
        <w:tc>
          <w:tcPr>
            <w:tcW w:w="6530" w:type="dxa"/>
            <w:gridSpan w:val="2"/>
          </w:tcPr>
          <w:p w14:paraId="64AD0FA4" w14:textId="77777777" w:rsidR="006C7B22" w:rsidRPr="000A6C02" w:rsidRDefault="006C7B22" w:rsidP="006C7B22">
            <w:pPr>
              <w:rPr>
                <w:rFonts w:cs="Times New Roman"/>
                <w:szCs w:val="24"/>
              </w:rPr>
            </w:pPr>
            <w:r w:rsidRPr="000A6C02">
              <w:rPr>
                <w:rFonts w:cs="Times New Roman"/>
                <w:szCs w:val="24"/>
              </w:rPr>
              <w:t>Multiplicateur de Lagrange relatif à la feuille supérieure</w:t>
            </w:r>
          </w:p>
        </w:tc>
        <w:tc>
          <w:tcPr>
            <w:tcW w:w="1275" w:type="dxa"/>
          </w:tcPr>
          <w:p w14:paraId="5E3DEBE2" w14:textId="77777777" w:rsidR="006C7B22" w:rsidRPr="000A6C02" w:rsidRDefault="006C7B22" w:rsidP="006C7B22">
            <w:pPr>
              <w:spacing w:line="360" w:lineRule="auto"/>
              <w:rPr>
                <w:rFonts w:cs="Times New Roman"/>
                <w:szCs w:val="24"/>
              </w:rPr>
            </w:pPr>
          </w:p>
        </w:tc>
      </w:tr>
      <w:tr w:rsidR="006C7B22" w:rsidRPr="000A6C02" w14:paraId="792D8F07" w14:textId="77777777" w:rsidTr="00A054B7">
        <w:trPr>
          <w:trHeight w:val="322"/>
        </w:trPr>
        <w:tc>
          <w:tcPr>
            <w:tcW w:w="1267" w:type="dxa"/>
          </w:tcPr>
          <w:p w14:paraId="75758173"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rPr>
                    </m:ctrlPr>
                  </m:sSubPr>
                  <m:e>
                    <m:r>
                      <w:rPr>
                        <w:rFonts w:ascii="Cambria Math" w:eastAsia="Calibri" w:hAnsi="Cambria Math" w:cs="Times New Roman"/>
                        <w:szCs w:val="24"/>
                      </w:rPr>
                      <m:t>λ</m:t>
                    </m:r>
                  </m:e>
                  <m:sub>
                    <m:r>
                      <w:rPr>
                        <w:rFonts w:ascii="Cambria Math" w:eastAsia="Calibri" w:hAnsi="Cambria Math" w:cs="Times New Roman"/>
                        <w:szCs w:val="24"/>
                      </w:rPr>
                      <m:t>b</m:t>
                    </m:r>
                  </m:sub>
                </m:sSub>
              </m:oMath>
            </m:oMathPara>
          </w:p>
        </w:tc>
        <w:tc>
          <w:tcPr>
            <w:tcW w:w="6530" w:type="dxa"/>
            <w:gridSpan w:val="2"/>
          </w:tcPr>
          <w:p w14:paraId="37F42126" w14:textId="77777777" w:rsidR="006C7B22" w:rsidRPr="000A6C02" w:rsidRDefault="006C7B22" w:rsidP="006C7B22">
            <w:pPr>
              <w:rPr>
                <w:rFonts w:cs="Times New Roman"/>
                <w:szCs w:val="24"/>
              </w:rPr>
            </w:pPr>
            <w:r w:rsidRPr="000A6C02">
              <w:rPr>
                <w:rFonts w:cs="Times New Roman"/>
                <w:szCs w:val="24"/>
              </w:rPr>
              <w:t>Multiplicateur de Lagrange relatif à la feuille plissée</w:t>
            </w:r>
          </w:p>
        </w:tc>
        <w:tc>
          <w:tcPr>
            <w:tcW w:w="1275" w:type="dxa"/>
          </w:tcPr>
          <w:p w14:paraId="2BA878C3" w14:textId="77777777" w:rsidR="006C7B22" w:rsidRPr="000A6C02" w:rsidRDefault="006C7B22" w:rsidP="006C7B22">
            <w:pPr>
              <w:spacing w:line="360" w:lineRule="auto"/>
              <w:rPr>
                <w:rFonts w:cs="Times New Roman"/>
                <w:szCs w:val="24"/>
              </w:rPr>
            </w:pPr>
          </w:p>
        </w:tc>
      </w:tr>
      <w:tr w:rsidR="006C7B22" w:rsidRPr="000A6C02" w14:paraId="4B78A37C" w14:textId="77777777" w:rsidTr="00530136">
        <w:trPr>
          <w:trHeight w:val="663"/>
        </w:trPr>
        <w:tc>
          <w:tcPr>
            <w:tcW w:w="1267" w:type="dxa"/>
          </w:tcPr>
          <w:p w14:paraId="63D4F69A"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lang w:val="en-US"/>
                      </w:rPr>
                    </m:ctrlPr>
                  </m:sSubPr>
                  <m:e>
                    <m:bar>
                      <m:barPr>
                        <m:pos m:val="top"/>
                        <m:ctrlPr>
                          <w:rPr>
                            <w:rFonts w:ascii="Cambria Math" w:hAnsi="Cambria Math"/>
                            <w:i/>
                            <w:szCs w:val="24"/>
                            <w:lang w:val="en-US"/>
                          </w:rPr>
                        </m:ctrlPr>
                      </m:barPr>
                      <m:e>
                        <m:r>
                          <m:rPr>
                            <m:sty m:val="bi"/>
                          </m:rPr>
                          <w:rPr>
                            <w:rFonts w:ascii="Cambria Math" w:hAnsi="Cambria Math"/>
                            <w:szCs w:val="24"/>
                            <w:lang w:val="en-US"/>
                          </w:rPr>
                          <m:t>λ</m:t>
                        </m:r>
                      </m:e>
                    </m:bar>
                  </m:e>
                  <m:sub>
                    <m:r>
                      <w:rPr>
                        <w:rFonts w:ascii="Cambria Math" w:hAnsi="Cambria Math"/>
                        <w:szCs w:val="24"/>
                        <w:lang w:val="en-US"/>
                      </w:rPr>
                      <m:t>new</m:t>
                    </m:r>
                  </m:sub>
                </m:sSub>
              </m:oMath>
            </m:oMathPara>
          </w:p>
        </w:tc>
        <w:tc>
          <w:tcPr>
            <w:tcW w:w="6530" w:type="dxa"/>
            <w:gridSpan w:val="2"/>
          </w:tcPr>
          <w:p w14:paraId="7C0563E8" w14:textId="77777777" w:rsidR="006C7B22" w:rsidRPr="000A6C02" w:rsidRDefault="006C7B22" w:rsidP="006C7B22">
            <w:pPr>
              <w:rPr>
                <w:rFonts w:cs="Times New Roman"/>
                <w:szCs w:val="24"/>
              </w:rPr>
            </w:pPr>
            <w:r w:rsidRPr="000A6C02">
              <w:rPr>
                <w:rFonts w:cs="Times New Roman"/>
                <w:szCs w:val="24"/>
              </w:rPr>
              <w:t>Estimation des multiplicateurs de Lagrange pour la nouvelle itération</w:t>
            </w:r>
          </w:p>
        </w:tc>
        <w:tc>
          <w:tcPr>
            <w:tcW w:w="1275" w:type="dxa"/>
          </w:tcPr>
          <w:p w14:paraId="75D6C60C"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74C3808D" w14:textId="77777777" w:rsidTr="00A054B7">
        <w:trPr>
          <w:trHeight w:val="818"/>
        </w:trPr>
        <w:tc>
          <w:tcPr>
            <w:tcW w:w="1267" w:type="dxa"/>
          </w:tcPr>
          <w:p w14:paraId="6E249FE4"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lang w:val="en-US"/>
                      </w:rPr>
                    </m:ctrlPr>
                  </m:sSubPr>
                  <m:e>
                    <m:bar>
                      <m:barPr>
                        <m:pos m:val="top"/>
                        <m:ctrlPr>
                          <w:rPr>
                            <w:rFonts w:ascii="Cambria Math" w:hAnsi="Cambria Math"/>
                            <w:b/>
                            <w:i/>
                            <w:szCs w:val="24"/>
                            <w:lang w:val="en-US"/>
                          </w:rPr>
                        </m:ctrlPr>
                      </m:barPr>
                      <m:e>
                        <m:r>
                          <m:rPr>
                            <m:sty m:val="bi"/>
                          </m:rPr>
                          <w:rPr>
                            <w:rFonts w:ascii="Cambria Math" w:hAnsi="Cambria Math"/>
                            <w:szCs w:val="24"/>
                            <w:lang w:val="en-US"/>
                          </w:rPr>
                          <m:t>λ</m:t>
                        </m:r>
                      </m:e>
                    </m:bar>
                  </m:e>
                  <m:sub>
                    <m:r>
                      <w:rPr>
                        <w:rFonts w:ascii="Cambria Math" w:hAnsi="Cambria Math"/>
                        <w:szCs w:val="24"/>
                        <w:lang w:val="en-US"/>
                      </w:rPr>
                      <m:t>old</m:t>
                    </m:r>
                  </m:sub>
                </m:sSub>
              </m:oMath>
            </m:oMathPara>
          </w:p>
        </w:tc>
        <w:tc>
          <w:tcPr>
            <w:tcW w:w="6530" w:type="dxa"/>
            <w:gridSpan w:val="2"/>
          </w:tcPr>
          <w:p w14:paraId="0E16D17C" w14:textId="77777777" w:rsidR="006C7B22" w:rsidRPr="000A6C02" w:rsidRDefault="006C7B22" w:rsidP="006C7B22">
            <w:pPr>
              <w:rPr>
                <w:rFonts w:cs="Times New Roman"/>
                <w:szCs w:val="24"/>
              </w:rPr>
            </w:pPr>
            <w:r w:rsidRPr="000A6C02">
              <w:rPr>
                <w:rFonts w:cs="Times New Roman"/>
                <w:szCs w:val="24"/>
              </w:rPr>
              <w:t>Estimation des multiplicateurs de Lagrange pour l’itération précédente</w:t>
            </w:r>
          </w:p>
        </w:tc>
        <w:tc>
          <w:tcPr>
            <w:tcW w:w="1275" w:type="dxa"/>
          </w:tcPr>
          <w:p w14:paraId="1C6F4C01" w14:textId="77777777" w:rsidR="006C7B22" w:rsidRPr="000A6C02" w:rsidRDefault="006C7B22" w:rsidP="006C7B22">
            <w:pPr>
              <w:spacing w:line="360" w:lineRule="auto"/>
              <w:rPr>
                <w:rFonts w:cs="Times New Roman"/>
                <w:szCs w:val="24"/>
              </w:rPr>
            </w:pPr>
            <w:r w:rsidRPr="000A6C02">
              <w:rPr>
                <w:rFonts w:cs="Times New Roman"/>
                <w:szCs w:val="24"/>
              </w:rPr>
              <w:t>N</w:t>
            </w:r>
          </w:p>
        </w:tc>
      </w:tr>
      <w:tr w:rsidR="006C7B22" w:rsidRPr="000A6C02" w14:paraId="08CFBBE3" w14:textId="77777777" w:rsidTr="00A054B7">
        <w:tc>
          <w:tcPr>
            <w:tcW w:w="1267" w:type="dxa"/>
          </w:tcPr>
          <w:p w14:paraId="0B27984A" w14:textId="77777777" w:rsidR="006C7B22" w:rsidRPr="000A6C02" w:rsidRDefault="006C7B22" w:rsidP="006C7B22">
            <w:pPr>
              <w:spacing w:line="360" w:lineRule="auto"/>
              <w:rPr>
                <w:rFonts w:ascii="Calibri" w:eastAsia="Calibri" w:hAnsi="Calibri" w:cs="Times New Roman"/>
                <w:szCs w:val="24"/>
                <w:lang w:val="en-US"/>
              </w:rPr>
            </w:pPr>
            <w:r w:rsidRPr="000A6C02">
              <w:rPr>
                <w:rFonts w:ascii="Cambria Math" w:eastAsia="Calibri" w:hAnsi="Cambria Math" w:cs="Times New Roman"/>
                <w:szCs w:val="24"/>
                <w:lang w:val="en-US"/>
              </w:rPr>
              <w:t>μ</w:t>
            </w:r>
          </w:p>
        </w:tc>
        <w:tc>
          <w:tcPr>
            <w:tcW w:w="6530" w:type="dxa"/>
            <w:gridSpan w:val="2"/>
          </w:tcPr>
          <w:p w14:paraId="0909F420" w14:textId="77777777" w:rsidR="006C7B22" w:rsidRPr="000A6C02" w:rsidRDefault="006C7B22" w:rsidP="006C7B22">
            <w:pPr>
              <w:spacing w:line="360" w:lineRule="auto"/>
              <w:rPr>
                <w:rFonts w:cs="Times New Roman"/>
                <w:szCs w:val="24"/>
              </w:rPr>
            </w:pPr>
            <w:r w:rsidRPr="000A6C02">
              <w:rPr>
                <w:rFonts w:cs="Times New Roman"/>
                <w:szCs w:val="24"/>
              </w:rPr>
              <w:t>Viscosité dynamique</w:t>
            </w:r>
          </w:p>
        </w:tc>
        <w:tc>
          <w:tcPr>
            <w:tcW w:w="1275" w:type="dxa"/>
          </w:tcPr>
          <w:p w14:paraId="5DE72DAA" w14:textId="77777777" w:rsidR="006C7B22" w:rsidRPr="000A6C02" w:rsidRDefault="006C7B22" w:rsidP="006C7B22">
            <w:pPr>
              <w:spacing w:line="360" w:lineRule="auto"/>
              <w:rPr>
                <w:rFonts w:cs="Times New Roman"/>
                <w:szCs w:val="24"/>
              </w:rPr>
            </w:pPr>
            <w:r>
              <w:rPr>
                <w:rFonts w:cs="Times New Roman"/>
                <w:szCs w:val="24"/>
              </w:rPr>
              <w:t>Pa∙</w:t>
            </w:r>
            <w:r w:rsidRPr="000A6C02">
              <w:rPr>
                <w:rFonts w:cs="Times New Roman"/>
                <w:szCs w:val="24"/>
              </w:rPr>
              <w:t>s</w:t>
            </w:r>
          </w:p>
        </w:tc>
      </w:tr>
      <w:tr w:rsidR="006C7B22" w:rsidRPr="000A6C02" w14:paraId="601D65E2" w14:textId="77777777" w:rsidTr="00A054B7">
        <w:tc>
          <w:tcPr>
            <w:tcW w:w="1267" w:type="dxa"/>
          </w:tcPr>
          <w:p w14:paraId="2467A0E0"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w:rPr>
                    <w:rFonts w:ascii="Cambria Math" w:eastAsiaTheme="minorEastAsia" w:hAnsi="Cambria Math"/>
                    <w:szCs w:val="24"/>
                    <w:lang w:val="en-US"/>
                  </w:rPr>
                  <m:t>ν</m:t>
                </m:r>
              </m:oMath>
            </m:oMathPara>
          </w:p>
        </w:tc>
        <w:tc>
          <w:tcPr>
            <w:tcW w:w="6530" w:type="dxa"/>
            <w:gridSpan w:val="2"/>
          </w:tcPr>
          <w:p w14:paraId="369367B3" w14:textId="77777777" w:rsidR="006C7B22" w:rsidRPr="000A6C02" w:rsidRDefault="006C7B22" w:rsidP="006C7B22">
            <w:pPr>
              <w:spacing w:line="360" w:lineRule="auto"/>
              <w:rPr>
                <w:rFonts w:cs="Times New Roman"/>
                <w:szCs w:val="24"/>
              </w:rPr>
            </w:pPr>
            <w:r w:rsidRPr="000A6C02">
              <w:rPr>
                <w:rFonts w:cs="Times New Roman"/>
                <w:szCs w:val="24"/>
              </w:rPr>
              <w:t>Coefficient de Poisson</w:t>
            </w:r>
          </w:p>
        </w:tc>
        <w:tc>
          <w:tcPr>
            <w:tcW w:w="1275" w:type="dxa"/>
          </w:tcPr>
          <w:p w14:paraId="4FFE0BF4" w14:textId="77777777" w:rsidR="006C7B22" w:rsidRPr="000A6C02" w:rsidRDefault="006C7B22" w:rsidP="006C7B22">
            <w:pPr>
              <w:spacing w:line="360" w:lineRule="auto"/>
              <w:rPr>
                <w:rFonts w:cs="Times New Roman"/>
                <w:szCs w:val="24"/>
              </w:rPr>
            </w:pPr>
          </w:p>
        </w:tc>
      </w:tr>
      <w:tr w:rsidR="006C7B22" w:rsidRPr="000A6C02" w14:paraId="247F8768" w14:textId="77777777" w:rsidTr="00A054B7">
        <w:tc>
          <w:tcPr>
            <w:tcW w:w="1267" w:type="dxa"/>
          </w:tcPr>
          <w:p w14:paraId="62DA6B90" w14:textId="77777777" w:rsidR="006C7B22" w:rsidRPr="000A6C02" w:rsidRDefault="00F865FC" w:rsidP="006C7B22">
            <w:pPr>
              <w:spacing w:line="360" w:lineRule="auto"/>
              <w:rPr>
                <w:rFonts w:eastAsiaTheme="minorEastAsia"/>
                <w:i/>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ν</m:t>
                    </m:r>
                  </m:e>
                  <m:sub>
                    <m:r>
                      <w:rPr>
                        <w:rFonts w:ascii="Cambria Math" w:hAnsi="Cambria Math"/>
                        <w:szCs w:val="24"/>
                      </w:rPr>
                      <m:t>R</m:t>
                    </m:r>
                  </m:sub>
                </m:sSub>
              </m:oMath>
            </m:oMathPara>
          </w:p>
        </w:tc>
        <w:tc>
          <w:tcPr>
            <w:tcW w:w="6530" w:type="dxa"/>
            <w:gridSpan w:val="2"/>
          </w:tcPr>
          <w:p w14:paraId="705D52B2" w14:textId="77777777" w:rsidR="006C7B22" w:rsidRPr="000A6C02" w:rsidRDefault="006C7B22" w:rsidP="006C7B22">
            <w:pPr>
              <w:spacing w:line="360" w:lineRule="auto"/>
              <w:rPr>
                <w:rFonts w:cs="Times New Roman"/>
                <w:szCs w:val="24"/>
              </w:rPr>
            </w:pPr>
            <w:r w:rsidRPr="000A6C02">
              <w:rPr>
                <w:rFonts w:cs="Times New Roman"/>
                <w:szCs w:val="24"/>
              </w:rPr>
              <w:t>Coefficient de Poisson du rotor</w:t>
            </w:r>
          </w:p>
        </w:tc>
        <w:tc>
          <w:tcPr>
            <w:tcW w:w="1275" w:type="dxa"/>
          </w:tcPr>
          <w:p w14:paraId="473A5945" w14:textId="77777777" w:rsidR="006C7B22" w:rsidRPr="000A6C02" w:rsidRDefault="006C7B22" w:rsidP="006C7B22">
            <w:pPr>
              <w:spacing w:line="360" w:lineRule="auto"/>
              <w:rPr>
                <w:rFonts w:cs="Times New Roman"/>
                <w:szCs w:val="24"/>
              </w:rPr>
            </w:pPr>
          </w:p>
        </w:tc>
      </w:tr>
      <w:tr w:rsidR="006C7B22" w:rsidRPr="000A6C02" w14:paraId="30E1CC7C" w14:textId="77777777" w:rsidTr="00A054B7">
        <w:tc>
          <w:tcPr>
            <w:tcW w:w="1267" w:type="dxa"/>
          </w:tcPr>
          <w:p w14:paraId="4B7A645E"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ν</m:t>
                    </m:r>
                  </m:e>
                  <m:sub>
                    <m:r>
                      <w:rPr>
                        <w:rFonts w:ascii="Cambria Math" w:hAnsi="Cambria Math"/>
                        <w:szCs w:val="24"/>
                      </w:rPr>
                      <m:t>t</m:t>
                    </m:r>
                  </m:sub>
                </m:sSub>
              </m:oMath>
            </m:oMathPara>
          </w:p>
        </w:tc>
        <w:tc>
          <w:tcPr>
            <w:tcW w:w="6530" w:type="dxa"/>
            <w:gridSpan w:val="2"/>
          </w:tcPr>
          <w:p w14:paraId="31693DD8" w14:textId="77777777" w:rsidR="006C7B22" w:rsidRPr="000A6C02" w:rsidRDefault="006C7B22" w:rsidP="006C7B22">
            <w:pPr>
              <w:spacing w:line="360" w:lineRule="auto"/>
              <w:rPr>
                <w:rFonts w:cs="Times New Roman"/>
                <w:szCs w:val="24"/>
              </w:rPr>
            </w:pPr>
            <w:r w:rsidRPr="000A6C02">
              <w:rPr>
                <w:rFonts w:cs="Times New Roman"/>
                <w:szCs w:val="24"/>
              </w:rPr>
              <w:t>Coefficient de Poisson de la feuille lisse</w:t>
            </w:r>
          </w:p>
        </w:tc>
        <w:tc>
          <w:tcPr>
            <w:tcW w:w="1275" w:type="dxa"/>
          </w:tcPr>
          <w:p w14:paraId="2D765D30" w14:textId="77777777" w:rsidR="006C7B22" w:rsidRPr="000A6C02" w:rsidRDefault="006C7B22" w:rsidP="006C7B22">
            <w:pPr>
              <w:spacing w:line="360" w:lineRule="auto"/>
              <w:rPr>
                <w:rFonts w:cs="Times New Roman"/>
                <w:szCs w:val="24"/>
              </w:rPr>
            </w:pPr>
          </w:p>
        </w:tc>
      </w:tr>
      <w:tr w:rsidR="006C7B22" w:rsidRPr="000A6C02" w14:paraId="0823AF4A" w14:textId="77777777" w:rsidTr="00A054B7">
        <w:tc>
          <w:tcPr>
            <w:tcW w:w="1267" w:type="dxa"/>
          </w:tcPr>
          <w:p w14:paraId="616E86EA"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w:rPr>
                    <w:rFonts w:ascii="Cambria Math" w:eastAsiaTheme="minorEastAsia" w:hAnsi="Cambria Math"/>
                    <w:szCs w:val="24"/>
                  </w:rPr>
                  <m:t>ξ</m:t>
                </m:r>
              </m:oMath>
            </m:oMathPara>
          </w:p>
        </w:tc>
        <w:tc>
          <w:tcPr>
            <w:tcW w:w="6530" w:type="dxa"/>
            <w:gridSpan w:val="2"/>
          </w:tcPr>
          <w:p w14:paraId="683A9EFD" w14:textId="77777777" w:rsidR="006C7B22" w:rsidRPr="000A6C02" w:rsidRDefault="006C7B22" w:rsidP="006C7B22">
            <w:pPr>
              <w:rPr>
                <w:rFonts w:cs="Times New Roman"/>
                <w:szCs w:val="24"/>
              </w:rPr>
            </w:pPr>
            <w:r w:rsidRPr="000A6C02">
              <w:rPr>
                <w:rFonts w:cs="Times New Roman"/>
                <w:szCs w:val="24"/>
              </w:rPr>
              <w:t>Amortissement modal réduit</w:t>
            </w:r>
          </w:p>
        </w:tc>
        <w:tc>
          <w:tcPr>
            <w:tcW w:w="1275" w:type="dxa"/>
          </w:tcPr>
          <w:p w14:paraId="2BF243E7" w14:textId="77777777" w:rsidR="006C7B22" w:rsidRPr="000A6C02" w:rsidRDefault="006C7B22" w:rsidP="006C7B22">
            <w:pPr>
              <w:spacing w:line="360" w:lineRule="auto"/>
              <w:rPr>
                <w:rFonts w:cs="Times New Roman"/>
                <w:szCs w:val="24"/>
              </w:rPr>
            </w:pPr>
          </w:p>
        </w:tc>
      </w:tr>
      <w:tr w:rsidR="006C7B22" w:rsidRPr="000A6C02" w14:paraId="371ED21A" w14:textId="77777777" w:rsidTr="00A054B7">
        <w:trPr>
          <w:trHeight w:val="374"/>
        </w:trPr>
        <w:tc>
          <w:tcPr>
            <w:tcW w:w="1267" w:type="dxa"/>
          </w:tcPr>
          <w:p w14:paraId="5C087077" w14:textId="77777777" w:rsidR="006C7B22" w:rsidRPr="000A6C02" w:rsidRDefault="006C7B22" w:rsidP="006C7B22">
            <w:pPr>
              <w:spacing w:line="360" w:lineRule="auto"/>
              <w:rPr>
                <w:rFonts w:ascii="Calibri" w:eastAsia="Calibri" w:hAnsi="Calibri" w:cs="Times New Roman"/>
                <w:i/>
                <w:szCs w:val="24"/>
                <w:lang w:val="en-US"/>
              </w:rPr>
            </w:pPr>
            <m:oMathPara>
              <m:oMathParaPr>
                <m:jc m:val="left"/>
              </m:oMathParaPr>
              <m:oMath>
                <m:r>
                  <w:rPr>
                    <w:rFonts w:ascii="Cambria Math" w:eastAsiaTheme="minorEastAsia" w:hAnsi="Cambria Math"/>
                    <w:szCs w:val="24"/>
                    <w:lang w:val="en-US"/>
                  </w:rPr>
                  <m:t>Π</m:t>
                </m:r>
              </m:oMath>
            </m:oMathPara>
          </w:p>
        </w:tc>
        <w:tc>
          <w:tcPr>
            <w:tcW w:w="6530" w:type="dxa"/>
            <w:gridSpan w:val="2"/>
          </w:tcPr>
          <w:p w14:paraId="4ACF631E" w14:textId="77777777" w:rsidR="006C7B22" w:rsidRPr="000A6C02" w:rsidRDefault="006C7B22" w:rsidP="006C7B22">
            <w:pPr>
              <w:rPr>
                <w:rFonts w:cs="Times New Roman"/>
                <w:szCs w:val="24"/>
              </w:rPr>
            </w:pPr>
            <w:r w:rsidRPr="000A6C02">
              <w:rPr>
                <w:rFonts w:cs="Times New Roman"/>
                <w:szCs w:val="24"/>
              </w:rPr>
              <w:t>Energie potentielle</w:t>
            </w:r>
          </w:p>
        </w:tc>
        <w:tc>
          <w:tcPr>
            <w:tcW w:w="1275" w:type="dxa"/>
          </w:tcPr>
          <w:p w14:paraId="111A403B" w14:textId="77777777" w:rsidR="006C7B22" w:rsidRPr="000A6C02" w:rsidRDefault="006C7B22" w:rsidP="006C7B22">
            <w:pPr>
              <w:spacing w:line="360" w:lineRule="auto"/>
              <w:rPr>
                <w:rFonts w:cs="Times New Roman"/>
                <w:szCs w:val="24"/>
              </w:rPr>
            </w:pPr>
            <w:r w:rsidRPr="000A6C02">
              <w:rPr>
                <w:rFonts w:cs="Times New Roman"/>
                <w:szCs w:val="24"/>
              </w:rPr>
              <w:t>j</w:t>
            </w:r>
          </w:p>
        </w:tc>
      </w:tr>
      <w:tr w:rsidR="006C7B22" w:rsidRPr="000A6C02" w14:paraId="2A0C7959" w14:textId="77777777" w:rsidTr="00A054B7">
        <w:trPr>
          <w:trHeight w:val="668"/>
        </w:trPr>
        <w:tc>
          <w:tcPr>
            <w:tcW w:w="1267" w:type="dxa"/>
          </w:tcPr>
          <w:p w14:paraId="346F11E7" w14:textId="77777777" w:rsidR="006C7B22" w:rsidRPr="000A6C02" w:rsidRDefault="00F865FC" w:rsidP="006C7B22">
            <w:pPr>
              <w:spacing w:line="360" w:lineRule="auto"/>
              <w:rPr>
                <w:rFonts w:ascii="Cambria Math" w:eastAsia="Calibri" w:hAnsi="Cambria Math"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Π</m:t>
                    </m:r>
                  </m:e>
                  <m:sub>
                    <m:r>
                      <w:rPr>
                        <w:rFonts w:ascii="Cambria Math" w:eastAsia="Calibri" w:hAnsi="Cambria Math" w:cs="Times New Roman"/>
                        <w:szCs w:val="24"/>
                        <w:lang w:val="en-US"/>
                      </w:rPr>
                      <m:t>p</m:t>
                    </m:r>
                  </m:sub>
                </m:sSub>
              </m:oMath>
            </m:oMathPara>
          </w:p>
        </w:tc>
        <w:tc>
          <w:tcPr>
            <w:tcW w:w="6530" w:type="dxa"/>
            <w:gridSpan w:val="2"/>
          </w:tcPr>
          <w:p w14:paraId="240E9852" w14:textId="77777777" w:rsidR="006C7B22" w:rsidRPr="000A6C02" w:rsidRDefault="006C7B22" w:rsidP="006C7B22">
            <w:pPr>
              <w:rPr>
                <w:rFonts w:cs="Times New Roman"/>
                <w:szCs w:val="24"/>
              </w:rPr>
            </w:pPr>
            <w:r w:rsidRPr="000A6C02">
              <w:rPr>
                <w:rFonts w:cs="Times New Roman"/>
                <w:szCs w:val="24"/>
              </w:rPr>
              <w:t>Energie potentielle avec prise en compte des contraintes par la méthode des pénalités</w:t>
            </w:r>
          </w:p>
        </w:tc>
        <w:tc>
          <w:tcPr>
            <w:tcW w:w="1275" w:type="dxa"/>
          </w:tcPr>
          <w:p w14:paraId="5EF64D9D" w14:textId="77777777" w:rsidR="006C7B22" w:rsidRPr="000A6C02" w:rsidRDefault="006C7B22" w:rsidP="006C7B22">
            <w:pPr>
              <w:spacing w:line="360" w:lineRule="auto"/>
              <w:rPr>
                <w:rFonts w:cs="Times New Roman"/>
                <w:szCs w:val="24"/>
              </w:rPr>
            </w:pPr>
            <w:r w:rsidRPr="000A6C02">
              <w:rPr>
                <w:rFonts w:cs="Times New Roman"/>
                <w:szCs w:val="24"/>
              </w:rPr>
              <w:t>j</w:t>
            </w:r>
          </w:p>
        </w:tc>
      </w:tr>
      <w:tr w:rsidR="006C7B22" w:rsidRPr="000A6C02" w14:paraId="7874258C" w14:textId="77777777" w:rsidTr="00A054B7">
        <w:trPr>
          <w:trHeight w:val="833"/>
        </w:trPr>
        <w:tc>
          <w:tcPr>
            <w:tcW w:w="1267" w:type="dxa"/>
          </w:tcPr>
          <w:p w14:paraId="3B9801BB" w14:textId="77777777" w:rsidR="006C7B22" w:rsidRPr="000A6C02" w:rsidRDefault="00F865FC" w:rsidP="006C7B22">
            <w:pPr>
              <w:spacing w:line="360" w:lineRule="auto"/>
              <w:rPr>
                <w:rFonts w:ascii="Cambria Math" w:eastAsia="Calibri" w:hAnsi="Cambria Math"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Π</m:t>
                    </m:r>
                  </m:e>
                  <m:sub>
                    <m:r>
                      <w:rPr>
                        <w:rFonts w:ascii="Cambria Math" w:eastAsia="Calibri" w:hAnsi="Cambria Math" w:cs="Times New Roman"/>
                        <w:szCs w:val="24"/>
                        <w:lang w:val="en-US"/>
                      </w:rPr>
                      <m:t>LM</m:t>
                    </m:r>
                  </m:sub>
                </m:sSub>
              </m:oMath>
            </m:oMathPara>
          </w:p>
        </w:tc>
        <w:tc>
          <w:tcPr>
            <w:tcW w:w="6530" w:type="dxa"/>
            <w:gridSpan w:val="2"/>
          </w:tcPr>
          <w:p w14:paraId="518737D4" w14:textId="77777777" w:rsidR="006C7B22" w:rsidRPr="000A6C02" w:rsidRDefault="006C7B22" w:rsidP="006C7B22">
            <w:pPr>
              <w:rPr>
                <w:rFonts w:cs="Times New Roman"/>
                <w:szCs w:val="24"/>
              </w:rPr>
            </w:pPr>
            <w:r w:rsidRPr="000A6C02">
              <w:rPr>
                <w:rFonts w:cs="Times New Roman"/>
                <w:szCs w:val="24"/>
              </w:rPr>
              <w:t>Energie potentielle avec prise en compte des contraintes par la méthode des multiplicateurs de Lagrange</w:t>
            </w:r>
          </w:p>
        </w:tc>
        <w:tc>
          <w:tcPr>
            <w:tcW w:w="1275" w:type="dxa"/>
          </w:tcPr>
          <w:p w14:paraId="4B759223" w14:textId="77777777" w:rsidR="006C7B22" w:rsidRPr="000A6C02" w:rsidRDefault="006C7B22" w:rsidP="006C7B22">
            <w:pPr>
              <w:spacing w:line="360" w:lineRule="auto"/>
              <w:rPr>
                <w:rFonts w:cs="Times New Roman"/>
                <w:szCs w:val="24"/>
              </w:rPr>
            </w:pPr>
            <w:r w:rsidRPr="000A6C02">
              <w:rPr>
                <w:rFonts w:cs="Times New Roman"/>
                <w:szCs w:val="24"/>
              </w:rPr>
              <w:t>j</w:t>
            </w:r>
          </w:p>
        </w:tc>
      </w:tr>
      <w:tr w:rsidR="006C7B22" w:rsidRPr="000A6C02" w14:paraId="7F7A2151" w14:textId="77777777" w:rsidTr="00A054B7">
        <w:trPr>
          <w:trHeight w:val="703"/>
        </w:trPr>
        <w:tc>
          <w:tcPr>
            <w:tcW w:w="1267" w:type="dxa"/>
          </w:tcPr>
          <w:p w14:paraId="1AD16E16" w14:textId="77777777" w:rsidR="006C7B22" w:rsidRPr="000A6C02" w:rsidRDefault="00F865FC" w:rsidP="006C7B22">
            <w:pPr>
              <w:spacing w:line="360" w:lineRule="auto"/>
              <w:rPr>
                <w:szCs w:val="24"/>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Π</m:t>
                    </m:r>
                  </m:e>
                  <m:sub>
                    <m:r>
                      <w:rPr>
                        <w:rFonts w:ascii="Cambria Math" w:eastAsia="Calibri" w:hAnsi="Cambria Math" w:cs="Times New Roman"/>
                        <w:szCs w:val="24"/>
                        <w:lang w:val="en-US"/>
                      </w:rPr>
                      <m:t>ALM</m:t>
                    </m:r>
                  </m:sub>
                </m:sSub>
              </m:oMath>
            </m:oMathPara>
          </w:p>
        </w:tc>
        <w:tc>
          <w:tcPr>
            <w:tcW w:w="6530" w:type="dxa"/>
            <w:gridSpan w:val="2"/>
          </w:tcPr>
          <w:p w14:paraId="6F791024" w14:textId="77777777" w:rsidR="006C7B22" w:rsidRPr="000A6C02" w:rsidRDefault="006C7B22" w:rsidP="006C7B22">
            <w:pPr>
              <w:rPr>
                <w:rFonts w:cs="Times New Roman"/>
                <w:szCs w:val="24"/>
              </w:rPr>
            </w:pPr>
            <w:r w:rsidRPr="000A6C02">
              <w:rPr>
                <w:rFonts w:cs="Times New Roman"/>
                <w:szCs w:val="24"/>
              </w:rPr>
              <w:t>Energie potentielle avec prise en compte des contraintes par la méthode des multiplicateurs de Lagrange augmentés</w:t>
            </w:r>
          </w:p>
        </w:tc>
        <w:tc>
          <w:tcPr>
            <w:tcW w:w="1275" w:type="dxa"/>
          </w:tcPr>
          <w:p w14:paraId="126D203B" w14:textId="77777777" w:rsidR="006C7B22" w:rsidRPr="000A6C02" w:rsidRDefault="006C7B22" w:rsidP="006C7B22">
            <w:pPr>
              <w:spacing w:line="360" w:lineRule="auto"/>
              <w:rPr>
                <w:rFonts w:cs="Times New Roman"/>
                <w:szCs w:val="24"/>
              </w:rPr>
            </w:pPr>
            <w:r w:rsidRPr="000A6C02">
              <w:rPr>
                <w:rFonts w:cs="Times New Roman"/>
                <w:szCs w:val="24"/>
              </w:rPr>
              <w:t>j</w:t>
            </w:r>
          </w:p>
        </w:tc>
      </w:tr>
      <w:tr w:rsidR="006C7B22" w:rsidRPr="000A6C02" w14:paraId="10163A79" w14:textId="77777777" w:rsidTr="00A054B7">
        <w:tc>
          <w:tcPr>
            <w:tcW w:w="1267" w:type="dxa"/>
          </w:tcPr>
          <w:p w14:paraId="0B5D0EE0" w14:textId="77777777" w:rsidR="006C7B22" w:rsidRPr="000A6C02" w:rsidRDefault="006C7B22" w:rsidP="006C7B22">
            <w:pPr>
              <w:spacing w:line="360" w:lineRule="auto"/>
              <w:rPr>
                <w:rFonts w:ascii="Calibri" w:eastAsia="Calibri" w:hAnsi="Calibri" w:cs="Times New Roman"/>
                <w:szCs w:val="24"/>
              </w:rPr>
            </w:pPr>
            <w:r w:rsidRPr="000A6C02">
              <w:rPr>
                <w:rFonts w:ascii="Cambria Math" w:eastAsia="Calibri" w:hAnsi="Cambria Math" w:cs="Times New Roman"/>
                <w:szCs w:val="24"/>
                <w:lang w:val="en-US"/>
              </w:rPr>
              <w:t>ρ</w:t>
            </w:r>
          </w:p>
        </w:tc>
        <w:tc>
          <w:tcPr>
            <w:tcW w:w="6530" w:type="dxa"/>
            <w:gridSpan w:val="2"/>
          </w:tcPr>
          <w:p w14:paraId="0C1050F7" w14:textId="77777777" w:rsidR="006C7B22" w:rsidRPr="000A6C02" w:rsidRDefault="006C7B22" w:rsidP="006C7B22">
            <w:pPr>
              <w:spacing w:line="360" w:lineRule="auto"/>
              <w:rPr>
                <w:rFonts w:cs="Times New Roman"/>
                <w:szCs w:val="24"/>
              </w:rPr>
            </w:pPr>
            <w:r w:rsidRPr="000A6C02">
              <w:rPr>
                <w:rFonts w:cs="Times New Roman"/>
                <w:szCs w:val="24"/>
              </w:rPr>
              <w:t>Masse volumique du film fluide</w:t>
            </w:r>
          </w:p>
        </w:tc>
        <w:tc>
          <w:tcPr>
            <w:tcW w:w="1275" w:type="dxa"/>
          </w:tcPr>
          <w:p w14:paraId="68FEBFF0"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num>
                  <m:den>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3</m:t>
                        </m:r>
                      </m:sup>
                    </m:sSup>
                  </m:den>
                </m:f>
              </m:oMath>
            </m:oMathPara>
          </w:p>
        </w:tc>
      </w:tr>
      <w:tr w:rsidR="006C7B22" w:rsidRPr="000A6C02" w14:paraId="17CBF326" w14:textId="77777777" w:rsidTr="00A054B7">
        <w:tc>
          <w:tcPr>
            <w:tcW w:w="1267" w:type="dxa"/>
          </w:tcPr>
          <w:p w14:paraId="3FCDF718"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ρ</m:t>
                    </m:r>
                  </m:e>
                  <m:sub>
                    <m:r>
                      <w:rPr>
                        <w:rFonts w:ascii="Cambria Math" w:eastAsia="Calibri" w:hAnsi="Cambria Math" w:cs="Times New Roman"/>
                        <w:szCs w:val="24"/>
                        <w:lang w:val="en-US"/>
                      </w:rPr>
                      <m:t>b</m:t>
                    </m:r>
                  </m:sub>
                </m:sSub>
              </m:oMath>
            </m:oMathPara>
          </w:p>
        </w:tc>
        <w:tc>
          <w:tcPr>
            <w:tcW w:w="6530" w:type="dxa"/>
            <w:gridSpan w:val="2"/>
          </w:tcPr>
          <w:p w14:paraId="5B8D23F7" w14:textId="77777777" w:rsidR="006C7B22" w:rsidRPr="000A6C02" w:rsidRDefault="006C7B22" w:rsidP="006C7B22">
            <w:pPr>
              <w:spacing w:line="360" w:lineRule="auto"/>
              <w:rPr>
                <w:rFonts w:cs="Times New Roman"/>
                <w:szCs w:val="24"/>
              </w:rPr>
            </w:pPr>
            <w:r w:rsidRPr="000A6C02">
              <w:rPr>
                <w:rFonts w:cs="Times New Roman"/>
                <w:szCs w:val="24"/>
              </w:rPr>
              <w:t>Densité du matériau constituant la feuille plissé</w:t>
            </w:r>
          </w:p>
        </w:tc>
        <w:tc>
          <w:tcPr>
            <w:tcW w:w="1275" w:type="dxa"/>
          </w:tcPr>
          <w:p w14:paraId="50A9A92D"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num>
                  <m:den>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3</m:t>
                        </m:r>
                      </m:sup>
                    </m:sSup>
                  </m:den>
                </m:f>
              </m:oMath>
            </m:oMathPara>
          </w:p>
        </w:tc>
      </w:tr>
      <w:tr w:rsidR="006C7B22" w:rsidRPr="000A6C02" w14:paraId="668B9770" w14:textId="77777777" w:rsidTr="00A054B7">
        <w:tc>
          <w:tcPr>
            <w:tcW w:w="1267" w:type="dxa"/>
          </w:tcPr>
          <w:p w14:paraId="063BBD71"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r>
                      <w:rPr>
                        <w:rFonts w:ascii="Cambria Math" w:eastAsia="Calibri" w:hAnsi="Cambria Math" w:cs="Times New Roman"/>
                        <w:szCs w:val="24"/>
                        <w:lang w:val="en-US"/>
                      </w:rPr>
                      <m:t>ρ</m:t>
                    </m:r>
                  </m:e>
                  <m:sub>
                    <m:r>
                      <w:rPr>
                        <w:rFonts w:ascii="Cambria Math" w:eastAsia="Calibri" w:hAnsi="Cambria Math" w:cs="Times New Roman"/>
                        <w:szCs w:val="24"/>
                        <w:lang w:val="en-US"/>
                      </w:rPr>
                      <m:t>t</m:t>
                    </m:r>
                  </m:sub>
                </m:sSub>
              </m:oMath>
            </m:oMathPara>
          </w:p>
        </w:tc>
        <w:tc>
          <w:tcPr>
            <w:tcW w:w="6530" w:type="dxa"/>
            <w:gridSpan w:val="2"/>
          </w:tcPr>
          <w:p w14:paraId="3CDF5A37" w14:textId="77777777" w:rsidR="006C7B22" w:rsidRPr="000A6C02" w:rsidRDefault="006C7B22" w:rsidP="006C7B22">
            <w:pPr>
              <w:spacing w:line="276" w:lineRule="auto"/>
              <w:rPr>
                <w:rFonts w:cs="Times New Roman"/>
                <w:szCs w:val="24"/>
              </w:rPr>
            </w:pPr>
            <w:r w:rsidRPr="000A6C02">
              <w:rPr>
                <w:rFonts w:cs="Times New Roman"/>
                <w:szCs w:val="24"/>
              </w:rPr>
              <w:t>Densité du matériau constituant la feuille lisse</w:t>
            </w:r>
          </w:p>
        </w:tc>
        <w:tc>
          <w:tcPr>
            <w:tcW w:w="1275" w:type="dxa"/>
          </w:tcPr>
          <w:p w14:paraId="5F94B25E" w14:textId="77777777" w:rsidR="006C7B22" w:rsidRPr="000A6C02" w:rsidRDefault="00F865FC" w:rsidP="006C7B22">
            <w:pPr>
              <w:spacing w:line="360" w:lineRule="auto"/>
              <w:rPr>
                <w:rFonts w:cs="Times New Roman"/>
                <w:szCs w:val="24"/>
              </w:rPr>
            </w:pPr>
            <m:oMathPara>
              <m:oMathParaPr>
                <m:jc m:val="left"/>
              </m:oMathParaPr>
              <m:oMath>
                <m:f>
                  <m:fPr>
                    <m:type m:val="lin"/>
                    <m:ctrlPr>
                      <w:rPr>
                        <w:rFonts w:ascii="Cambria Math" w:hAnsi="Cambria Math" w:cs="Times New Roman"/>
                        <w:i/>
                        <w:szCs w:val="24"/>
                      </w:rPr>
                    </m:ctrlPr>
                  </m:fPr>
                  <m:num>
                    <m:r>
                      <w:rPr>
                        <w:rFonts w:ascii="Cambria Math" w:hAnsi="Cambria Math" w:cs="Times New Roman"/>
                        <w:szCs w:val="24"/>
                      </w:rPr>
                      <m:t>Kg</m:t>
                    </m:r>
                  </m:num>
                  <m:den>
                    <m:sSup>
                      <m:sSupPr>
                        <m:ctrlPr>
                          <w:rPr>
                            <w:rFonts w:ascii="Cambria Math" w:hAnsi="Cambria Math" w:cs="Times New Roman"/>
                            <w:i/>
                            <w:szCs w:val="24"/>
                          </w:rPr>
                        </m:ctrlPr>
                      </m:sSupPr>
                      <m:e>
                        <m:r>
                          <w:rPr>
                            <w:rFonts w:ascii="Cambria Math" w:hAnsi="Cambria Math" w:cs="Times New Roman"/>
                            <w:szCs w:val="24"/>
                          </w:rPr>
                          <m:t>m</m:t>
                        </m:r>
                      </m:e>
                      <m:sup>
                        <m:r>
                          <w:rPr>
                            <w:rFonts w:ascii="Cambria Math" w:hAnsi="Cambria Math" w:cs="Times New Roman"/>
                            <w:szCs w:val="24"/>
                          </w:rPr>
                          <m:t>3</m:t>
                        </m:r>
                      </m:sup>
                    </m:sSup>
                  </m:den>
                </m:f>
              </m:oMath>
            </m:oMathPara>
          </w:p>
        </w:tc>
      </w:tr>
      <w:tr w:rsidR="006C7B22" w:rsidRPr="000A6C02" w14:paraId="180536B5" w14:textId="77777777" w:rsidTr="00A054B7">
        <w:tc>
          <w:tcPr>
            <w:tcW w:w="1267" w:type="dxa"/>
          </w:tcPr>
          <w:p w14:paraId="143D94FB"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m:rPr>
                    <m:sty m:val="p"/>
                  </m:rPr>
                  <w:rPr>
                    <w:rFonts w:ascii="Cambria Math" w:hAnsi="Cambria Math"/>
                    <w:szCs w:val="24"/>
                  </w:rPr>
                  <m:t>σ</m:t>
                </m:r>
              </m:oMath>
            </m:oMathPara>
          </w:p>
        </w:tc>
        <w:tc>
          <w:tcPr>
            <w:tcW w:w="6530" w:type="dxa"/>
            <w:gridSpan w:val="2"/>
          </w:tcPr>
          <w:p w14:paraId="19892D3D" w14:textId="77777777" w:rsidR="006C7B22" w:rsidRPr="000A6C02" w:rsidRDefault="006C7B22" w:rsidP="006C7B22">
            <w:pPr>
              <w:spacing w:line="276" w:lineRule="auto"/>
              <w:rPr>
                <w:rFonts w:cs="Times New Roman"/>
                <w:szCs w:val="24"/>
              </w:rPr>
            </w:pPr>
            <w:r w:rsidRPr="000A6C02">
              <w:rPr>
                <w:rFonts w:eastAsia="Calibri" w:cs="Times New Roman"/>
                <w:szCs w:val="24"/>
              </w:rPr>
              <w:t xml:space="preserve">Paramètre de compressibilité </w:t>
            </w:r>
            <m:oMath>
              <m:r>
                <m:rPr>
                  <m:sty m:val="p"/>
                </m:rPr>
                <w:rPr>
                  <w:rFonts w:ascii="Cambria Math" w:hAnsi="Cambria Math" w:cs="Times New Roman"/>
                  <w:szCs w:val="24"/>
                </w:rPr>
                <m:t>σ</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12μ</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m:rPr>
                      <m:sty m:val="p"/>
                    </m:rPr>
                    <w:rPr>
                      <w:rFonts w:ascii="Cambria Math" w:hAnsi="Cambria Math" w:cs="Times New Roman"/>
                      <w:szCs w:val="24"/>
                    </w:rPr>
                    <m:t>ω</m:t>
                  </m:r>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ext</m:t>
                      </m:r>
                    </m:sub>
                  </m:sSub>
                  <m:sSubSup>
                    <m:sSubSupPr>
                      <m:ctrlPr>
                        <w:rPr>
                          <w:rFonts w:ascii="Cambria Math" w:hAnsi="Cambria Math" w:cs="Times New Roman"/>
                          <w:i/>
                          <w:szCs w:val="24"/>
                        </w:rPr>
                      </m:ctrlPr>
                    </m:sSubSupPr>
                    <m:e>
                      <m:r>
                        <w:rPr>
                          <w:rFonts w:ascii="Cambria Math" w:hAnsi="Cambria Math" w:cs="Times New Roman"/>
                          <w:szCs w:val="24"/>
                        </w:rPr>
                        <m:t>C</m:t>
                      </m:r>
                    </m:e>
                    <m:sub>
                      <m:r>
                        <w:rPr>
                          <w:rFonts w:ascii="Cambria Math" w:hAnsi="Cambria Math" w:cs="Times New Roman"/>
                          <w:szCs w:val="24"/>
                        </w:rPr>
                        <m:t>r</m:t>
                      </m:r>
                    </m:sub>
                    <m:sup>
                      <m:r>
                        <w:rPr>
                          <w:rFonts w:ascii="Cambria Math" w:hAnsi="Cambria Math" w:cs="Times New Roman"/>
                          <w:szCs w:val="24"/>
                        </w:rPr>
                        <m:t>2</m:t>
                      </m:r>
                    </m:sup>
                  </m:sSubSup>
                </m:den>
              </m:f>
            </m:oMath>
          </w:p>
        </w:tc>
        <w:tc>
          <w:tcPr>
            <w:tcW w:w="1275" w:type="dxa"/>
          </w:tcPr>
          <w:p w14:paraId="3E993EA6" w14:textId="77777777" w:rsidR="006C7B22" w:rsidRPr="000A6C02" w:rsidRDefault="006C7B22" w:rsidP="006C7B22">
            <w:pPr>
              <w:spacing w:line="360" w:lineRule="auto"/>
              <w:rPr>
                <w:rFonts w:cs="Times New Roman"/>
                <w:szCs w:val="24"/>
              </w:rPr>
            </w:pPr>
          </w:p>
        </w:tc>
      </w:tr>
      <w:tr w:rsidR="006C7B22" w:rsidRPr="000A6C02" w14:paraId="25628F6A" w14:textId="77777777" w:rsidTr="00A054B7">
        <w:tc>
          <w:tcPr>
            <w:tcW w:w="1267" w:type="dxa"/>
          </w:tcPr>
          <w:p w14:paraId="1B106D69" w14:textId="77777777" w:rsidR="006C7B22" w:rsidRPr="000A6C02"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R</m:t>
                    </m:r>
                  </m:sub>
                </m:sSub>
              </m:oMath>
            </m:oMathPara>
          </w:p>
        </w:tc>
        <w:tc>
          <w:tcPr>
            <w:tcW w:w="6530" w:type="dxa"/>
            <w:gridSpan w:val="2"/>
          </w:tcPr>
          <w:p w14:paraId="60421CB3" w14:textId="77777777" w:rsidR="006C7B22" w:rsidRPr="000A6C02" w:rsidRDefault="006C7B22" w:rsidP="006C7B22">
            <w:pPr>
              <w:spacing w:line="276" w:lineRule="auto"/>
              <w:rPr>
                <w:rFonts w:cs="Times New Roman"/>
                <w:szCs w:val="24"/>
              </w:rPr>
            </w:pPr>
            <w:r w:rsidRPr="000A6C02">
              <w:rPr>
                <w:rFonts w:cs="Times New Roman"/>
                <w:szCs w:val="24"/>
              </w:rPr>
              <w:t>Ecart type des rugosité du rotor</w:t>
            </w:r>
          </w:p>
        </w:tc>
        <w:tc>
          <w:tcPr>
            <w:tcW w:w="1275" w:type="dxa"/>
          </w:tcPr>
          <w:p w14:paraId="6353EAC6"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419B392B" w14:textId="77777777" w:rsidTr="00A054B7">
        <w:tc>
          <w:tcPr>
            <w:tcW w:w="1267" w:type="dxa"/>
          </w:tcPr>
          <w:p w14:paraId="5124950C" w14:textId="77777777" w:rsidR="006C7B22" w:rsidRPr="004E4E3B" w:rsidRDefault="00F865FC" w:rsidP="006C7B22">
            <w:pPr>
              <w:spacing w:line="360" w:lineRule="auto"/>
              <w:rPr>
                <w:rFonts w:ascii="Calibri" w:eastAsia="Calibri" w:hAnsi="Calibri" w:cs="Times New Roman"/>
                <w:szCs w:val="24"/>
                <w:lang w:val="en-US"/>
              </w:rPr>
            </w:pPr>
            <m:oMathPara>
              <m:oMathParaPr>
                <m:jc m:val="left"/>
              </m:oMathParaP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t</m:t>
                    </m:r>
                  </m:sub>
                </m:sSub>
              </m:oMath>
            </m:oMathPara>
          </w:p>
        </w:tc>
        <w:tc>
          <w:tcPr>
            <w:tcW w:w="6530" w:type="dxa"/>
            <w:gridSpan w:val="2"/>
          </w:tcPr>
          <w:p w14:paraId="0376C867" w14:textId="77777777" w:rsidR="006C7B22" w:rsidRPr="000A6C02" w:rsidRDefault="006C7B22" w:rsidP="006C7B22">
            <w:pPr>
              <w:rPr>
                <w:rFonts w:cs="Times New Roman"/>
                <w:szCs w:val="24"/>
              </w:rPr>
            </w:pPr>
            <w:r w:rsidRPr="000A6C02">
              <w:rPr>
                <w:rFonts w:cs="Times New Roman"/>
                <w:szCs w:val="24"/>
              </w:rPr>
              <w:t>Ecart type des rugosité de la feuille lisse</w:t>
            </w:r>
          </w:p>
        </w:tc>
        <w:tc>
          <w:tcPr>
            <w:tcW w:w="1275" w:type="dxa"/>
          </w:tcPr>
          <w:p w14:paraId="7EF2BF20" w14:textId="77777777" w:rsidR="006C7B22" w:rsidRPr="000A6C02" w:rsidRDefault="006C7B22" w:rsidP="006C7B22">
            <w:pPr>
              <w:spacing w:line="360" w:lineRule="auto"/>
              <w:rPr>
                <w:rFonts w:cs="Times New Roman"/>
                <w:szCs w:val="24"/>
              </w:rPr>
            </w:pPr>
            <w:r w:rsidRPr="000A6C02">
              <w:rPr>
                <w:rFonts w:cs="Times New Roman"/>
                <w:szCs w:val="24"/>
              </w:rPr>
              <w:t>m</w:t>
            </w:r>
          </w:p>
        </w:tc>
      </w:tr>
      <w:tr w:rsidR="006C7B22" w:rsidRPr="000A6C02" w14:paraId="5A5D3EF9" w14:textId="77777777" w:rsidTr="00A054B7">
        <w:tc>
          <w:tcPr>
            <w:tcW w:w="1267" w:type="dxa"/>
          </w:tcPr>
          <w:p w14:paraId="7AECFAEA" w14:textId="77777777" w:rsidR="006C7B22" w:rsidRPr="000A6C02" w:rsidRDefault="00F865FC" w:rsidP="006C7B22">
            <w:pPr>
              <w:spacing w:line="360" w:lineRule="auto"/>
              <w:rPr>
                <w:rFonts w:ascii="Cambria Math" w:eastAsia="Calibri" w:hAnsi="Cambria Math" w:cs="Times New Roman"/>
                <w:szCs w:val="24"/>
                <w:lang w:val="en-US"/>
              </w:rPr>
            </w:pPr>
            <m:oMathPara>
              <m:oMathParaPr>
                <m:jc m:val="left"/>
              </m:oMathPara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τ</m:t>
                    </m:r>
                  </m:e>
                  <m:sub>
                    <m:r>
                      <w:rPr>
                        <w:rFonts w:ascii="Cambria Math" w:eastAsiaTheme="minorEastAsia" w:hAnsi="Cambria Math"/>
                        <w:szCs w:val="24"/>
                        <w:lang w:val="en-US"/>
                      </w:rPr>
                      <m:t>f</m:t>
                    </m:r>
                  </m:sub>
                </m:sSub>
              </m:oMath>
            </m:oMathPara>
          </w:p>
        </w:tc>
        <w:tc>
          <w:tcPr>
            <w:tcW w:w="6530" w:type="dxa"/>
            <w:gridSpan w:val="2"/>
          </w:tcPr>
          <w:p w14:paraId="7062CA1B" w14:textId="77777777" w:rsidR="006C7B22" w:rsidRPr="000A6C02" w:rsidRDefault="006C7B22" w:rsidP="006C7B22">
            <w:pPr>
              <w:rPr>
                <w:rFonts w:cs="Times New Roman"/>
                <w:szCs w:val="24"/>
              </w:rPr>
            </w:pPr>
            <w:r w:rsidRPr="000A6C02">
              <w:rPr>
                <w:rFonts w:cs="Times New Roman"/>
                <w:szCs w:val="24"/>
              </w:rPr>
              <w:t>Constante de temps</w:t>
            </w:r>
          </w:p>
        </w:tc>
        <w:tc>
          <w:tcPr>
            <w:tcW w:w="1275" w:type="dxa"/>
          </w:tcPr>
          <w:p w14:paraId="18F06B9E" w14:textId="77777777" w:rsidR="006C7B22" w:rsidRPr="000A6C02" w:rsidRDefault="006C7B22" w:rsidP="006C7B22">
            <w:pPr>
              <w:spacing w:line="360" w:lineRule="auto"/>
              <w:rPr>
                <w:rFonts w:eastAsia="Calibri" w:cs="Times New Roman"/>
                <w:szCs w:val="24"/>
              </w:rPr>
            </w:pPr>
            <w:r w:rsidRPr="000A6C02">
              <w:rPr>
                <w:rFonts w:cs="Times New Roman"/>
                <w:szCs w:val="24"/>
              </w:rPr>
              <w:t>s</w:t>
            </w:r>
          </w:p>
        </w:tc>
      </w:tr>
      <w:tr w:rsidR="006C7B22" w:rsidRPr="000A6C02" w14:paraId="079E7C26" w14:textId="77777777" w:rsidTr="00A054B7">
        <w:tc>
          <w:tcPr>
            <w:tcW w:w="1267" w:type="dxa"/>
          </w:tcPr>
          <w:p w14:paraId="4645C799" w14:textId="77777777" w:rsidR="006C7B22" w:rsidRPr="000A6C02" w:rsidRDefault="006C7B22" w:rsidP="006C7B22">
            <w:pPr>
              <w:spacing w:line="360" w:lineRule="auto"/>
              <w:rPr>
                <w:rFonts w:ascii="Cambria Math" w:eastAsia="Calibri" w:hAnsi="Cambria Math" w:cs="Times New Roman"/>
                <w:szCs w:val="24"/>
                <w:lang w:val="en-US"/>
              </w:rPr>
            </w:pPr>
            <w:r w:rsidRPr="000A6C02">
              <w:rPr>
                <w:rFonts w:ascii="Cambria Math" w:eastAsia="Calibri" w:hAnsi="Cambria Math" w:cs="Times New Roman"/>
                <w:szCs w:val="24"/>
                <w:lang w:val="en-US"/>
              </w:rPr>
              <w:t>χ</w:t>
            </w:r>
          </w:p>
        </w:tc>
        <w:tc>
          <w:tcPr>
            <w:tcW w:w="6530" w:type="dxa"/>
            <w:gridSpan w:val="2"/>
          </w:tcPr>
          <w:p w14:paraId="7E071D0F" w14:textId="64BC62C1" w:rsidR="006C7B22" w:rsidRPr="000A6C02" w:rsidRDefault="006C7B22" w:rsidP="006C7B22">
            <w:pPr>
              <w:rPr>
                <w:rFonts w:cs="Times New Roman"/>
                <w:szCs w:val="24"/>
              </w:rPr>
            </w:pPr>
            <w:r w:rsidRPr="000A6C02">
              <w:rPr>
                <w:rFonts w:cs="Times New Roman"/>
                <w:szCs w:val="24"/>
              </w:rPr>
              <w:t xml:space="preserve">Paramètre de linéarisation </w:t>
            </w:r>
            <w:r w:rsidRPr="000A6C02">
              <w:rPr>
                <w:rFonts w:cs="Times New Roman"/>
                <w:szCs w:val="24"/>
              </w:rPr>
              <w:fldChar w:fldCharType="begin"/>
            </w:r>
            <w:r w:rsidRPr="000A6C02">
              <w:rPr>
                <w:rFonts w:cs="Times New Roman"/>
                <w:szCs w:val="24"/>
              </w:rPr>
              <w:instrText xml:space="preserve"> REF _Ref528665634 \h  \* MERGEFORMAT </w:instrText>
            </w:r>
            <w:r w:rsidRPr="000A6C02">
              <w:rPr>
                <w:rFonts w:cs="Times New Roman"/>
                <w:szCs w:val="24"/>
              </w:rPr>
            </w:r>
            <w:r w:rsidRPr="000A6C02">
              <w:rPr>
                <w:rFonts w:cs="Times New Roman"/>
                <w:szCs w:val="24"/>
              </w:rPr>
              <w:fldChar w:fldCharType="separate"/>
            </w:r>
            <w:r w:rsidR="009D4609" w:rsidRPr="009D4609">
              <w:rPr>
                <w:rFonts w:cs="Times New Roman"/>
                <w:szCs w:val="24"/>
              </w:rPr>
              <w:t>(</w:t>
            </w:r>
            <w:r w:rsidR="009D4609" w:rsidRPr="009D4609">
              <w:rPr>
                <w:rFonts w:cs="Times New Roman"/>
                <w:noProof/>
                <w:szCs w:val="24"/>
              </w:rPr>
              <w:t>122</w:t>
            </w:r>
            <w:r w:rsidR="009D4609" w:rsidRPr="009D4609">
              <w:rPr>
                <w:rFonts w:cs="Times New Roman"/>
                <w:szCs w:val="24"/>
              </w:rPr>
              <w:t>)</w:t>
            </w:r>
            <w:r w:rsidRPr="000A6C02">
              <w:rPr>
                <w:rFonts w:cs="Times New Roman"/>
                <w:szCs w:val="24"/>
              </w:rPr>
              <w:fldChar w:fldCharType="end"/>
            </w:r>
          </w:p>
        </w:tc>
        <w:tc>
          <w:tcPr>
            <w:tcW w:w="1275" w:type="dxa"/>
          </w:tcPr>
          <w:p w14:paraId="71F2B88A" w14:textId="77777777" w:rsidR="006C7B22" w:rsidRPr="000A6C02" w:rsidRDefault="006C7B22" w:rsidP="006C7B22">
            <w:pPr>
              <w:spacing w:line="360" w:lineRule="auto"/>
              <w:rPr>
                <w:rFonts w:eastAsia="Calibri" w:cs="Times New Roman"/>
                <w:szCs w:val="24"/>
              </w:rPr>
            </w:pPr>
          </w:p>
        </w:tc>
      </w:tr>
      <w:tr w:rsidR="006C7B22" w:rsidRPr="000A6C02" w14:paraId="24667AEE" w14:textId="77777777" w:rsidTr="00A054B7">
        <w:trPr>
          <w:trHeight w:val="544"/>
        </w:trPr>
        <w:tc>
          <w:tcPr>
            <w:tcW w:w="1267" w:type="dxa"/>
          </w:tcPr>
          <w:p w14:paraId="660D7493" w14:textId="77777777" w:rsidR="006C7B22" w:rsidRPr="000A6C02" w:rsidRDefault="006C7B22" w:rsidP="006C7B22">
            <w:pPr>
              <w:spacing w:line="360" w:lineRule="auto"/>
              <w:rPr>
                <w:rFonts w:ascii="Calibri" w:eastAsia="Calibri" w:hAnsi="Calibri" w:cs="Times New Roman"/>
                <w:szCs w:val="24"/>
                <w:lang w:val="en-US"/>
              </w:rPr>
            </w:pPr>
            <w:r w:rsidRPr="000A6C02">
              <w:rPr>
                <w:rFonts w:ascii="Cambria Math" w:eastAsia="Calibri" w:hAnsi="Cambria Math" w:cs="Times New Roman"/>
                <w:szCs w:val="24"/>
                <w:lang w:val="en-US"/>
              </w:rPr>
              <w:t>Ω</w:t>
            </w:r>
          </w:p>
        </w:tc>
        <w:tc>
          <w:tcPr>
            <w:tcW w:w="6530" w:type="dxa"/>
            <w:gridSpan w:val="2"/>
          </w:tcPr>
          <w:p w14:paraId="2D3E2324" w14:textId="77777777" w:rsidR="006C7B22" w:rsidRPr="000A6C02" w:rsidRDefault="006C7B22" w:rsidP="006C7B22">
            <w:pPr>
              <w:rPr>
                <w:rFonts w:cs="Times New Roman"/>
                <w:szCs w:val="24"/>
              </w:rPr>
            </w:pPr>
            <w:r w:rsidRPr="000A6C02">
              <w:rPr>
                <w:rFonts w:cs="Times New Roman"/>
                <w:szCs w:val="24"/>
              </w:rPr>
              <w:t>Vitesse de rotation de l’arbre</w:t>
            </w:r>
          </w:p>
        </w:tc>
        <w:tc>
          <w:tcPr>
            <w:tcW w:w="1275" w:type="dxa"/>
          </w:tcPr>
          <w:p w14:paraId="43D6D998" w14:textId="77777777" w:rsidR="006C7B22" w:rsidRPr="000A6C02" w:rsidRDefault="006C7B22" w:rsidP="006C7B22">
            <w:pPr>
              <w:spacing w:line="360" w:lineRule="auto"/>
              <w:rPr>
                <w:rFonts w:cs="Times New Roman"/>
                <w:szCs w:val="24"/>
              </w:rPr>
            </w:pPr>
            <w:r w:rsidRPr="000A6C02">
              <w:rPr>
                <w:rFonts w:cs="Times New Roman"/>
                <w:szCs w:val="24"/>
              </w:rPr>
              <w:t>rad/s</w:t>
            </w:r>
          </w:p>
        </w:tc>
      </w:tr>
      <w:tr w:rsidR="006C7B22" w:rsidRPr="000A6C02" w14:paraId="71B16900" w14:textId="77777777" w:rsidTr="00A054B7">
        <w:trPr>
          <w:trHeight w:val="662"/>
        </w:trPr>
        <w:tc>
          <w:tcPr>
            <w:tcW w:w="1267" w:type="dxa"/>
          </w:tcPr>
          <w:p w14:paraId="0A86C6B8" w14:textId="77777777" w:rsidR="006C7B22" w:rsidRPr="000A6C02" w:rsidRDefault="006C7B22" w:rsidP="006C7B22">
            <w:pPr>
              <w:spacing w:line="360" w:lineRule="auto"/>
              <w:rPr>
                <w:rFonts w:ascii="Calibri" w:eastAsia="Calibri" w:hAnsi="Calibri" w:cs="Times New Roman"/>
                <w:szCs w:val="24"/>
                <w:lang w:val="en-US"/>
              </w:rPr>
            </w:pPr>
            <m:oMathPara>
              <m:oMathParaPr>
                <m:jc m:val="left"/>
              </m:oMathParaPr>
              <m:oMath>
                <m:r>
                  <m:rPr>
                    <m:sty m:val="p"/>
                  </m:rPr>
                  <w:rPr>
                    <w:rFonts w:ascii="Cambria Math" w:hAnsi="Cambria Math"/>
                    <w:szCs w:val="24"/>
                  </w:rPr>
                  <m:t>Λ</m:t>
                </m:r>
              </m:oMath>
            </m:oMathPara>
          </w:p>
        </w:tc>
        <w:tc>
          <w:tcPr>
            <w:tcW w:w="6530" w:type="dxa"/>
            <w:gridSpan w:val="2"/>
          </w:tcPr>
          <w:p w14:paraId="6F82348B" w14:textId="77777777" w:rsidR="006C7B22" w:rsidRPr="000A6C02" w:rsidRDefault="006C7B22" w:rsidP="006C7B22">
            <w:pPr>
              <w:rPr>
                <w:rFonts w:cs="Times New Roman"/>
                <w:szCs w:val="24"/>
              </w:rPr>
            </w:pPr>
            <w:r w:rsidRPr="000A6C02">
              <w:rPr>
                <w:rFonts w:eastAsia="Calibri" w:cs="Times New Roman"/>
                <w:szCs w:val="24"/>
              </w:rPr>
              <w:t xml:space="preserve">Paramètre de compressibilité </w:t>
            </w:r>
            <m:oMath>
              <m:r>
                <m:rPr>
                  <m:sty m:val="p"/>
                </m:rPr>
                <w:rPr>
                  <w:rFonts w:ascii="Cambria Math" w:hAnsi="Cambria Math" w:cs="Times New Roman"/>
                  <w:szCs w:val="24"/>
                </w:rPr>
                <m:t>Λ</m:t>
              </m:r>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6μ</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r>
                    <m:rPr>
                      <m:sty m:val="p"/>
                    </m:rPr>
                    <w:rPr>
                      <w:rFonts w:ascii="Cambria Math" w:hAnsi="Cambria Math" w:cs="Times New Roman"/>
                      <w:szCs w:val="24"/>
                    </w:rPr>
                    <m:t>Ω</m:t>
                  </m:r>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ext</m:t>
                      </m:r>
                    </m:sub>
                  </m:sSub>
                  <m:sSubSup>
                    <m:sSubSupPr>
                      <m:ctrlPr>
                        <w:rPr>
                          <w:rFonts w:ascii="Cambria Math" w:hAnsi="Cambria Math" w:cs="Times New Roman"/>
                          <w:i/>
                          <w:szCs w:val="24"/>
                        </w:rPr>
                      </m:ctrlPr>
                    </m:sSubSupPr>
                    <m:e>
                      <m:r>
                        <w:rPr>
                          <w:rFonts w:ascii="Cambria Math" w:hAnsi="Cambria Math" w:cs="Times New Roman"/>
                          <w:szCs w:val="24"/>
                        </w:rPr>
                        <m:t>C</m:t>
                      </m:r>
                    </m:e>
                    <m:sub>
                      <m:r>
                        <w:rPr>
                          <w:rFonts w:ascii="Cambria Math" w:hAnsi="Cambria Math" w:cs="Times New Roman"/>
                          <w:szCs w:val="24"/>
                        </w:rPr>
                        <m:t>r</m:t>
                      </m:r>
                    </m:sub>
                    <m:sup>
                      <m:r>
                        <w:rPr>
                          <w:rFonts w:ascii="Cambria Math" w:hAnsi="Cambria Math" w:cs="Times New Roman"/>
                          <w:szCs w:val="24"/>
                        </w:rPr>
                        <m:t>2</m:t>
                      </m:r>
                    </m:sup>
                  </m:sSubSup>
                </m:den>
              </m:f>
            </m:oMath>
          </w:p>
        </w:tc>
        <w:tc>
          <w:tcPr>
            <w:tcW w:w="1275" w:type="dxa"/>
          </w:tcPr>
          <w:p w14:paraId="71269F12" w14:textId="77777777" w:rsidR="006C7B22" w:rsidRPr="000A6C02" w:rsidRDefault="006C7B22" w:rsidP="006C7B22">
            <w:pPr>
              <w:spacing w:line="360" w:lineRule="auto"/>
              <w:rPr>
                <w:rFonts w:cs="Times New Roman"/>
                <w:szCs w:val="24"/>
              </w:rPr>
            </w:pPr>
          </w:p>
        </w:tc>
      </w:tr>
    </w:tbl>
    <w:p w14:paraId="3E1621C2" w14:textId="77777777" w:rsidR="00A054B7" w:rsidRPr="00B14393" w:rsidRDefault="00A054B7" w:rsidP="00A054B7"/>
    <w:p w14:paraId="7219D395" w14:textId="77777777" w:rsidR="00DF56E5" w:rsidRDefault="00DF56E5" w:rsidP="00DF56E5">
      <w:pPr>
        <w:pStyle w:val="Titre2"/>
        <w:rPr>
          <w:rFonts w:eastAsiaTheme="minorEastAsia"/>
          <w:lang w:val="en-US"/>
        </w:rPr>
      </w:pPr>
      <w:bookmarkStart w:id="2" w:name="_Toc531267379"/>
      <w:r>
        <w:rPr>
          <w:rFonts w:eastAsiaTheme="minorEastAsia"/>
          <w:lang w:val="en-US"/>
        </w:rPr>
        <w:t>Abréviations</w:t>
      </w:r>
      <w:bookmarkEnd w:id="2"/>
    </w:p>
    <w:p w14:paraId="63D6FF9A" w14:textId="77777777" w:rsidR="00DF56E5" w:rsidRDefault="00DF56E5" w:rsidP="00DF56E5">
      <w:pPr>
        <w:rPr>
          <w:sz w:val="10"/>
          <w:szCs w:val="10"/>
          <w:lang w:val="en-US"/>
        </w:rPr>
      </w:pP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379"/>
        <w:gridCol w:w="1270"/>
      </w:tblGrid>
      <w:tr w:rsidR="005A21EF" w:rsidRPr="000A6C02" w14:paraId="28E6A620" w14:textId="77777777" w:rsidTr="000A6C02">
        <w:tc>
          <w:tcPr>
            <w:tcW w:w="1413" w:type="dxa"/>
          </w:tcPr>
          <w:p w14:paraId="4A18962E" w14:textId="77777777" w:rsidR="005A21EF" w:rsidRPr="000A6C02" w:rsidRDefault="005A21EF" w:rsidP="005A21EF">
            <w:pPr>
              <w:spacing w:line="360" w:lineRule="auto"/>
              <w:rPr>
                <w:szCs w:val="24"/>
                <w:lang w:val="en-US"/>
              </w:rPr>
            </w:pPr>
            <w:r w:rsidRPr="000A6C02">
              <w:rPr>
                <w:rFonts w:eastAsiaTheme="minorEastAsia"/>
                <w:i/>
                <w:szCs w:val="24"/>
                <w:lang w:val="en-US"/>
              </w:rPr>
              <w:t>ALM</w:t>
            </w:r>
          </w:p>
        </w:tc>
        <w:tc>
          <w:tcPr>
            <w:tcW w:w="6379" w:type="dxa"/>
          </w:tcPr>
          <w:p w14:paraId="2C463762" w14:textId="77777777" w:rsidR="005A21EF" w:rsidRPr="000A6C02" w:rsidRDefault="005A21EF" w:rsidP="005A21EF">
            <w:pPr>
              <w:spacing w:line="360" w:lineRule="auto"/>
              <w:rPr>
                <w:rFonts w:cs="Times New Roman"/>
                <w:szCs w:val="24"/>
              </w:rPr>
            </w:pPr>
            <w:r w:rsidRPr="000A6C02">
              <w:rPr>
                <w:rFonts w:cs="Times New Roman"/>
                <w:szCs w:val="24"/>
              </w:rPr>
              <w:t>Méthode des multiplicateur</w:t>
            </w:r>
            <w:r w:rsidR="00BE4C37">
              <w:rPr>
                <w:rFonts w:cs="Times New Roman"/>
                <w:szCs w:val="24"/>
              </w:rPr>
              <w:t>s</w:t>
            </w:r>
            <w:r w:rsidRPr="000A6C02">
              <w:rPr>
                <w:rFonts w:cs="Times New Roman"/>
                <w:szCs w:val="24"/>
              </w:rPr>
              <w:t xml:space="preserve"> de Lagrange augmentés</w:t>
            </w:r>
          </w:p>
        </w:tc>
        <w:tc>
          <w:tcPr>
            <w:tcW w:w="1270" w:type="dxa"/>
          </w:tcPr>
          <w:p w14:paraId="1CC767D2" w14:textId="77777777" w:rsidR="005A21EF" w:rsidRPr="000A6C02" w:rsidRDefault="005A21EF" w:rsidP="005A21EF">
            <w:pPr>
              <w:spacing w:line="360" w:lineRule="auto"/>
              <w:rPr>
                <w:szCs w:val="24"/>
              </w:rPr>
            </w:pPr>
          </w:p>
        </w:tc>
      </w:tr>
      <w:tr w:rsidR="00780E21" w:rsidRPr="000A6C02" w14:paraId="348AB75C" w14:textId="77777777" w:rsidTr="000A6C02">
        <w:tc>
          <w:tcPr>
            <w:tcW w:w="1413" w:type="dxa"/>
          </w:tcPr>
          <w:p w14:paraId="337FF45D" w14:textId="77777777" w:rsidR="00780E21" w:rsidRPr="000A6C02" w:rsidRDefault="00780E21" w:rsidP="005A21EF">
            <w:pPr>
              <w:spacing w:line="360" w:lineRule="auto"/>
              <w:rPr>
                <w:rFonts w:eastAsiaTheme="minorEastAsia"/>
                <w:i/>
                <w:szCs w:val="24"/>
                <w:lang w:val="en-US"/>
              </w:rPr>
            </w:pPr>
            <w:r w:rsidRPr="000A6C02">
              <w:rPr>
                <w:rFonts w:eastAsiaTheme="minorEastAsia"/>
                <w:i/>
                <w:szCs w:val="24"/>
                <w:lang w:val="en-US"/>
              </w:rPr>
              <w:t>DDL</w:t>
            </w:r>
          </w:p>
        </w:tc>
        <w:tc>
          <w:tcPr>
            <w:tcW w:w="6379" w:type="dxa"/>
          </w:tcPr>
          <w:p w14:paraId="4ECE6C5A" w14:textId="77777777" w:rsidR="00780E21" w:rsidRPr="000A6C02" w:rsidRDefault="00780E21" w:rsidP="005A21EF">
            <w:pPr>
              <w:spacing w:line="360" w:lineRule="auto"/>
              <w:rPr>
                <w:rFonts w:cs="Times New Roman"/>
                <w:szCs w:val="24"/>
              </w:rPr>
            </w:pPr>
            <w:r w:rsidRPr="000A6C02">
              <w:rPr>
                <w:rFonts w:cs="Times New Roman"/>
                <w:szCs w:val="24"/>
              </w:rPr>
              <w:t>Degrés de liberté</w:t>
            </w:r>
          </w:p>
        </w:tc>
        <w:tc>
          <w:tcPr>
            <w:tcW w:w="1270" w:type="dxa"/>
          </w:tcPr>
          <w:p w14:paraId="601F86FE" w14:textId="77777777" w:rsidR="00780E21" w:rsidRPr="000A6C02" w:rsidRDefault="00780E21" w:rsidP="005A21EF">
            <w:pPr>
              <w:spacing w:line="360" w:lineRule="auto"/>
              <w:rPr>
                <w:szCs w:val="24"/>
              </w:rPr>
            </w:pPr>
          </w:p>
        </w:tc>
      </w:tr>
      <w:tr w:rsidR="00512063" w:rsidRPr="000A6C02" w14:paraId="5ECCFA3E" w14:textId="77777777" w:rsidTr="000A6C02">
        <w:tc>
          <w:tcPr>
            <w:tcW w:w="1413" w:type="dxa"/>
          </w:tcPr>
          <w:p w14:paraId="48A90C47" w14:textId="77777777" w:rsidR="00512063" w:rsidRPr="000A6C02" w:rsidRDefault="00512063" w:rsidP="00512063">
            <w:pPr>
              <w:spacing w:line="360" w:lineRule="auto"/>
              <w:rPr>
                <w:szCs w:val="24"/>
                <w:lang w:val="en-US"/>
              </w:rPr>
            </w:pPr>
            <w:r w:rsidRPr="000A6C02">
              <w:rPr>
                <w:rFonts w:eastAsiaTheme="minorEastAsia"/>
                <w:i/>
                <w:szCs w:val="24"/>
                <w:lang w:val="en-US"/>
              </w:rPr>
              <w:t>b</w:t>
            </w:r>
          </w:p>
        </w:tc>
        <w:tc>
          <w:tcPr>
            <w:tcW w:w="6379" w:type="dxa"/>
          </w:tcPr>
          <w:p w14:paraId="1848E10D" w14:textId="77777777" w:rsidR="00512063" w:rsidRPr="000A6C02" w:rsidRDefault="00512063" w:rsidP="00512063">
            <w:pPr>
              <w:spacing w:line="360" w:lineRule="auto"/>
              <w:rPr>
                <w:rFonts w:cs="Times New Roman"/>
                <w:szCs w:val="24"/>
              </w:rPr>
            </w:pPr>
            <w:r w:rsidRPr="000A6C02">
              <w:rPr>
                <w:rFonts w:cs="Times New Roman"/>
                <w:szCs w:val="24"/>
              </w:rPr>
              <w:t>Feuille plissée</w:t>
            </w:r>
          </w:p>
        </w:tc>
        <w:tc>
          <w:tcPr>
            <w:tcW w:w="1270" w:type="dxa"/>
          </w:tcPr>
          <w:p w14:paraId="3EEE80B8" w14:textId="77777777" w:rsidR="00512063" w:rsidRPr="000A6C02" w:rsidRDefault="00512063" w:rsidP="00512063">
            <w:pPr>
              <w:spacing w:line="360" w:lineRule="auto"/>
              <w:rPr>
                <w:szCs w:val="24"/>
              </w:rPr>
            </w:pPr>
          </w:p>
        </w:tc>
      </w:tr>
      <w:tr w:rsidR="00512063" w:rsidRPr="000A6C02" w14:paraId="7DF9F818" w14:textId="77777777" w:rsidTr="000A6C02">
        <w:tc>
          <w:tcPr>
            <w:tcW w:w="1413" w:type="dxa"/>
          </w:tcPr>
          <w:p w14:paraId="78A90FD6" w14:textId="77777777" w:rsidR="00512063" w:rsidRPr="000A6C02" w:rsidRDefault="00512063" w:rsidP="00512063">
            <w:pPr>
              <w:spacing w:line="360" w:lineRule="auto"/>
              <w:rPr>
                <w:szCs w:val="24"/>
                <w:lang w:val="en-US"/>
              </w:rPr>
            </w:pPr>
            <w:r w:rsidRPr="000A6C02">
              <w:rPr>
                <w:szCs w:val="24"/>
                <w:lang w:val="en-US"/>
              </w:rPr>
              <w:t>COUP</w:t>
            </w:r>
          </w:p>
        </w:tc>
        <w:tc>
          <w:tcPr>
            <w:tcW w:w="6379" w:type="dxa"/>
          </w:tcPr>
          <w:p w14:paraId="08D1737D" w14:textId="77777777" w:rsidR="00512063" w:rsidRPr="000A6C02" w:rsidRDefault="00512063" w:rsidP="00512063">
            <w:pPr>
              <w:spacing w:line="360" w:lineRule="auto"/>
              <w:rPr>
                <w:rFonts w:cs="Times New Roman"/>
                <w:szCs w:val="24"/>
              </w:rPr>
            </w:pPr>
            <w:r w:rsidRPr="000A6C02">
              <w:rPr>
                <w:rFonts w:cs="Times New Roman"/>
                <w:szCs w:val="24"/>
              </w:rPr>
              <w:t>Couplage</w:t>
            </w:r>
          </w:p>
        </w:tc>
        <w:tc>
          <w:tcPr>
            <w:tcW w:w="1270" w:type="dxa"/>
          </w:tcPr>
          <w:p w14:paraId="664847DE" w14:textId="77777777" w:rsidR="00512063" w:rsidRPr="000A6C02" w:rsidRDefault="00512063" w:rsidP="00512063">
            <w:pPr>
              <w:spacing w:line="360" w:lineRule="auto"/>
              <w:rPr>
                <w:szCs w:val="24"/>
                <w:lang w:val="en-US"/>
              </w:rPr>
            </w:pPr>
          </w:p>
        </w:tc>
      </w:tr>
      <w:tr w:rsidR="00512063" w:rsidRPr="000A6C02" w14:paraId="273A8F77" w14:textId="77777777" w:rsidTr="000A6C02">
        <w:tc>
          <w:tcPr>
            <w:tcW w:w="1413" w:type="dxa"/>
          </w:tcPr>
          <w:p w14:paraId="79AFB8DC" w14:textId="77777777" w:rsidR="00512063" w:rsidRPr="000A6C02" w:rsidRDefault="00512063" w:rsidP="00512063">
            <w:pPr>
              <w:spacing w:line="360" w:lineRule="auto"/>
              <w:rPr>
                <w:szCs w:val="24"/>
                <w:lang w:val="en-US"/>
              </w:rPr>
            </w:pPr>
            <w:r w:rsidRPr="000A6C02">
              <w:rPr>
                <w:szCs w:val="24"/>
                <w:lang w:val="en-US"/>
              </w:rPr>
              <w:t>cntct</w:t>
            </w:r>
          </w:p>
        </w:tc>
        <w:tc>
          <w:tcPr>
            <w:tcW w:w="6379" w:type="dxa"/>
          </w:tcPr>
          <w:p w14:paraId="6553D1C5" w14:textId="77777777" w:rsidR="00512063" w:rsidRPr="000A6C02" w:rsidRDefault="00512063" w:rsidP="00512063">
            <w:pPr>
              <w:spacing w:line="360" w:lineRule="auto"/>
              <w:rPr>
                <w:rFonts w:cs="Times New Roman"/>
                <w:szCs w:val="24"/>
              </w:rPr>
            </w:pPr>
            <w:r w:rsidRPr="000A6C02">
              <w:rPr>
                <w:rFonts w:cs="Times New Roman"/>
                <w:szCs w:val="24"/>
              </w:rPr>
              <w:t>Contact</w:t>
            </w:r>
          </w:p>
        </w:tc>
        <w:tc>
          <w:tcPr>
            <w:tcW w:w="1270" w:type="dxa"/>
          </w:tcPr>
          <w:p w14:paraId="5BA36A86" w14:textId="77777777" w:rsidR="00512063" w:rsidRPr="000A6C02" w:rsidRDefault="00512063" w:rsidP="00512063">
            <w:pPr>
              <w:spacing w:line="360" w:lineRule="auto"/>
              <w:rPr>
                <w:szCs w:val="24"/>
                <w:lang w:val="en-US"/>
              </w:rPr>
            </w:pPr>
          </w:p>
        </w:tc>
      </w:tr>
      <w:tr w:rsidR="00512063" w:rsidRPr="000A6C02" w14:paraId="26EB21AD" w14:textId="77777777" w:rsidTr="000A6C02">
        <w:tc>
          <w:tcPr>
            <w:tcW w:w="1413" w:type="dxa"/>
          </w:tcPr>
          <w:p w14:paraId="0C9E9A95" w14:textId="77777777" w:rsidR="00512063" w:rsidRPr="000A6C02" w:rsidRDefault="00512063" w:rsidP="00512063">
            <w:pPr>
              <w:spacing w:line="360" w:lineRule="auto"/>
              <w:rPr>
                <w:szCs w:val="24"/>
                <w:lang w:val="en-US"/>
              </w:rPr>
            </w:pPr>
            <w:r w:rsidRPr="000A6C02">
              <w:rPr>
                <w:szCs w:val="24"/>
                <w:lang w:val="en-US"/>
              </w:rPr>
              <w:t>Ext</w:t>
            </w:r>
          </w:p>
        </w:tc>
        <w:tc>
          <w:tcPr>
            <w:tcW w:w="6379" w:type="dxa"/>
          </w:tcPr>
          <w:p w14:paraId="3B9CEB25" w14:textId="77777777" w:rsidR="00512063" w:rsidRPr="000A6C02" w:rsidRDefault="00512063" w:rsidP="00512063">
            <w:pPr>
              <w:spacing w:line="360" w:lineRule="auto"/>
              <w:rPr>
                <w:rFonts w:cs="Times New Roman"/>
                <w:szCs w:val="24"/>
              </w:rPr>
            </w:pPr>
            <w:r w:rsidRPr="000A6C02">
              <w:rPr>
                <w:rFonts w:cs="Times New Roman"/>
                <w:szCs w:val="24"/>
              </w:rPr>
              <w:t>Extérieure</w:t>
            </w:r>
          </w:p>
        </w:tc>
        <w:tc>
          <w:tcPr>
            <w:tcW w:w="1270" w:type="dxa"/>
          </w:tcPr>
          <w:p w14:paraId="0DF5B9F2" w14:textId="77777777" w:rsidR="00512063" w:rsidRPr="000A6C02" w:rsidRDefault="00512063" w:rsidP="00512063">
            <w:pPr>
              <w:spacing w:line="360" w:lineRule="auto"/>
              <w:rPr>
                <w:szCs w:val="24"/>
                <w:lang w:val="en-US"/>
              </w:rPr>
            </w:pPr>
          </w:p>
        </w:tc>
      </w:tr>
      <w:tr w:rsidR="00512063" w:rsidRPr="000A6C02" w14:paraId="6FD77AA5" w14:textId="77777777" w:rsidTr="000A6C02">
        <w:tc>
          <w:tcPr>
            <w:tcW w:w="1413" w:type="dxa"/>
          </w:tcPr>
          <w:p w14:paraId="2577BC7F" w14:textId="77777777" w:rsidR="00512063" w:rsidRPr="000A6C02" w:rsidRDefault="00512063" w:rsidP="00512063">
            <w:pPr>
              <w:spacing w:line="360" w:lineRule="auto"/>
              <w:rPr>
                <w:szCs w:val="24"/>
                <w:lang w:val="en-US"/>
              </w:rPr>
            </w:pPr>
            <w:r w:rsidRPr="000A6C02">
              <w:rPr>
                <w:rFonts w:eastAsiaTheme="minorEastAsia"/>
                <w:i/>
                <w:szCs w:val="24"/>
                <w:lang w:val="en-US"/>
              </w:rPr>
              <w:t>f</w:t>
            </w:r>
          </w:p>
        </w:tc>
        <w:tc>
          <w:tcPr>
            <w:tcW w:w="6379" w:type="dxa"/>
          </w:tcPr>
          <w:p w14:paraId="7D871505" w14:textId="77777777" w:rsidR="00512063" w:rsidRPr="000A6C02" w:rsidRDefault="00512063" w:rsidP="00512063">
            <w:pPr>
              <w:spacing w:line="360" w:lineRule="auto"/>
              <w:rPr>
                <w:rFonts w:cs="Times New Roman"/>
                <w:szCs w:val="24"/>
              </w:rPr>
            </w:pPr>
            <w:r w:rsidRPr="000A6C02">
              <w:rPr>
                <w:rFonts w:cs="Times New Roman"/>
                <w:szCs w:val="24"/>
              </w:rPr>
              <w:t>Frottement</w:t>
            </w:r>
          </w:p>
        </w:tc>
        <w:tc>
          <w:tcPr>
            <w:tcW w:w="1270" w:type="dxa"/>
          </w:tcPr>
          <w:p w14:paraId="423E6C8F" w14:textId="77777777" w:rsidR="00512063" w:rsidRPr="000A6C02" w:rsidRDefault="00512063" w:rsidP="00512063">
            <w:pPr>
              <w:spacing w:line="360" w:lineRule="auto"/>
              <w:rPr>
                <w:szCs w:val="24"/>
                <w:lang w:val="en-US"/>
              </w:rPr>
            </w:pPr>
          </w:p>
        </w:tc>
      </w:tr>
      <w:tr w:rsidR="00512063" w:rsidRPr="000A6C02" w14:paraId="4AE689BE" w14:textId="77777777" w:rsidTr="000A6C02">
        <w:tc>
          <w:tcPr>
            <w:tcW w:w="1413" w:type="dxa"/>
          </w:tcPr>
          <w:p w14:paraId="3888FDD5" w14:textId="77777777" w:rsidR="00512063" w:rsidRPr="000A6C02" w:rsidRDefault="00512063" w:rsidP="00512063">
            <w:pPr>
              <w:spacing w:line="360" w:lineRule="auto"/>
              <w:rPr>
                <w:szCs w:val="24"/>
                <w:lang w:val="en-US"/>
              </w:rPr>
            </w:pPr>
            <w:r w:rsidRPr="000A6C02">
              <w:rPr>
                <w:szCs w:val="24"/>
                <w:lang w:val="en-US"/>
              </w:rPr>
              <w:t>IND</w:t>
            </w:r>
          </w:p>
        </w:tc>
        <w:tc>
          <w:tcPr>
            <w:tcW w:w="6379" w:type="dxa"/>
          </w:tcPr>
          <w:p w14:paraId="7A7EB1D0" w14:textId="77777777" w:rsidR="00512063" w:rsidRPr="000A6C02" w:rsidRDefault="00512063" w:rsidP="00512063">
            <w:pPr>
              <w:spacing w:line="360" w:lineRule="auto"/>
              <w:rPr>
                <w:rFonts w:cs="Times New Roman"/>
                <w:szCs w:val="24"/>
              </w:rPr>
            </w:pPr>
            <w:r w:rsidRPr="000A6C02">
              <w:rPr>
                <w:rFonts w:cs="Times New Roman"/>
                <w:szCs w:val="24"/>
              </w:rPr>
              <w:t>Individuelle</w:t>
            </w:r>
          </w:p>
        </w:tc>
        <w:tc>
          <w:tcPr>
            <w:tcW w:w="1270" w:type="dxa"/>
          </w:tcPr>
          <w:p w14:paraId="697865CE" w14:textId="77777777" w:rsidR="00512063" w:rsidRPr="000A6C02" w:rsidRDefault="00512063" w:rsidP="00512063">
            <w:pPr>
              <w:spacing w:line="360" w:lineRule="auto"/>
              <w:rPr>
                <w:szCs w:val="24"/>
                <w:lang w:val="en-US"/>
              </w:rPr>
            </w:pPr>
          </w:p>
        </w:tc>
      </w:tr>
      <w:tr w:rsidR="00512063" w:rsidRPr="000A6C02" w14:paraId="53FD41DE" w14:textId="77777777" w:rsidTr="000A6C02">
        <w:tc>
          <w:tcPr>
            <w:tcW w:w="1413" w:type="dxa"/>
          </w:tcPr>
          <w:p w14:paraId="093F2C2C" w14:textId="77777777" w:rsidR="00512063" w:rsidRPr="000A6C02" w:rsidRDefault="00512063" w:rsidP="00512063">
            <w:pPr>
              <w:spacing w:line="360" w:lineRule="auto"/>
              <w:rPr>
                <w:szCs w:val="24"/>
                <w:lang w:val="en-US"/>
              </w:rPr>
            </w:pPr>
            <w:r w:rsidRPr="000A6C02">
              <w:rPr>
                <w:rFonts w:eastAsiaTheme="minorEastAsia"/>
                <w:i/>
                <w:szCs w:val="24"/>
                <w:lang w:val="en-US"/>
              </w:rPr>
              <w:t>i, j</w:t>
            </w:r>
          </w:p>
        </w:tc>
        <w:tc>
          <w:tcPr>
            <w:tcW w:w="6379" w:type="dxa"/>
          </w:tcPr>
          <w:p w14:paraId="578E47E9" w14:textId="77777777" w:rsidR="00512063" w:rsidRPr="000A6C02" w:rsidRDefault="00512063" w:rsidP="00512063">
            <w:pPr>
              <w:spacing w:line="360" w:lineRule="auto"/>
              <w:rPr>
                <w:rFonts w:cs="Times New Roman"/>
                <w:szCs w:val="24"/>
              </w:rPr>
            </w:pPr>
            <w:r w:rsidRPr="000A6C02">
              <w:rPr>
                <w:rFonts w:cs="Times New Roman"/>
                <w:szCs w:val="24"/>
              </w:rPr>
              <w:t>Numéros de plissés</w:t>
            </w:r>
          </w:p>
        </w:tc>
        <w:tc>
          <w:tcPr>
            <w:tcW w:w="1270" w:type="dxa"/>
          </w:tcPr>
          <w:p w14:paraId="08698AC4" w14:textId="77777777" w:rsidR="00512063" w:rsidRPr="000A6C02" w:rsidRDefault="00512063" w:rsidP="00512063">
            <w:pPr>
              <w:spacing w:line="360" w:lineRule="auto"/>
              <w:rPr>
                <w:szCs w:val="24"/>
                <w:lang w:val="en-US"/>
              </w:rPr>
            </w:pPr>
          </w:p>
        </w:tc>
      </w:tr>
      <w:tr w:rsidR="00512063" w:rsidRPr="000A6C02" w14:paraId="5D9263B2" w14:textId="77777777" w:rsidTr="000A6C02">
        <w:tc>
          <w:tcPr>
            <w:tcW w:w="1413" w:type="dxa"/>
          </w:tcPr>
          <w:p w14:paraId="35D4B21F" w14:textId="77777777" w:rsidR="00512063" w:rsidRPr="000A6C02" w:rsidRDefault="00512063" w:rsidP="00512063">
            <w:pPr>
              <w:spacing w:line="360" w:lineRule="auto"/>
              <w:rPr>
                <w:szCs w:val="24"/>
                <w:lang w:val="en-US"/>
              </w:rPr>
            </w:pPr>
            <w:r w:rsidRPr="000A6C02">
              <w:rPr>
                <w:rFonts w:eastAsiaTheme="minorEastAsia"/>
                <w:i/>
                <w:szCs w:val="24"/>
                <w:lang w:val="en-US"/>
              </w:rPr>
              <w:t>k</w:t>
            </w:r>
          </w:p>
        </w:tc>
        <w:tc>
          <w:tcPr>
            <w:tcW w:w="6379" w:type="dxa"/>
          </w:tcPr>
          <w:p w14:paraId="3BC22C40" w14:textId="77777777" w:rsidR="00512063" w:rsidRPr="000A6C02" w:rsidRDefault="00512063" w:rsidP="00512063">
            <w:pPr>
              <w:spacing w:line="360" w:lineRule="auto"/>
              <w:rPr>
                <w:rFonts w:cs="Times New Roman"/>
                <w:szCs w:val="24"/>
              </w:rPr>
            </w:pPr>
            <w:r w:rsidRPr="000A6C02">
              <w:rPr>
                <w:rFonts w:cs="Times New Roman"/>
                <w:szCs w:val="24"/>
              </w:rPr>
              <w:t>Numéro de l’itération</w:t>
            </w:r>
          </w:p>
        </w:tc>
        <w:tc>
          <w:tcPr>
            <w:tcW w:w="1270" w:type="dxa"/>
          </w:tcPr>
          <w:p w14:paraId="232856B0" w14:textId="77777777" w:rsidR="00512063" w:rsidRPr="000A6C02" w:rsidRDefault="00512063" w:rsidP="00512063">
            <w:pPr>
              <w:spacing w:line="360" w:lineRule="auto"/>
              <w:rPr>
                <w:szCs w:val="24"/>
              </w:rPr>
            </w:pPr>
          </w:p>
        </w:tc>
      </w:tr>
      <w:tr w:rsidR="00512063" w:rsidRPr="000A6C02" w14:paraId="0717B247" w14:textId="77777777" w:rsidTr="000A6C02">
        <w:tc>
          <w:tcPr>
            <w:tcW w:w="1413" w:type="dxa"/>
          </w:tcPr>
          <w:p w14:paraId="540781A0" w14:textId="77777777" w:rsidR="00512063" w:rsidRPr="000A6C02" w:rsidRDefault="00512063" w:rsidP="00512063">
            <w:pPr>
              <w:spacing w:line="360" w:lineRule="auto"/>
              <w:rPr>
                <w:szCs w:val="24"/>
                <w:lang w:val="en-US"/>
              </w:rPr>
            </w:pPr>
            <w:r w:rsidRPr="000A6C02">
              <w:rPr>
                <w:rFonts w:eastAsiaTheme="minorEastAsia"/>
                <w:i/>
                <w:szCs w:val="24"/>
                <w:lang w:val="en-US"/>
              </w:rPr>
              <w:t>LM</w:t>
            </w:r>
          </w:p>
        </w:tc>
        <w:tc>
          <w:tcPr>
            <w:tcW w:w="6379" w:type="dxa"/>
          </w:tcPr>
          <w:p w14:paraId="3F04A86C" w14:textId="77777777" w:rsidR="00512063" w:rsidRPr="000A6C02" w:rsidRDefault="00512063" w:rsidP="00512063">
            <w:pPr>
              <w:spacing w:line="360" w:lineRule="auto"/>
              <w:rPr>
                <w:rFonts w:cs="Times New Roman"/>
                <w:szCs w:val="24"/>
              </w:rPr>
            </w:pPr>
            <w:r w:rsidRPr="000A6C02">
              <w:rPr>
                <w:rFonts w:cs="Times New Roman"/>
                <w:szCs w:val="24"/>
              </w:rPr>
              <w:t>Méthode des multiplicateurs de Lagrange</w:t>
            </w:r>
          </w:p>
        </w:tc>
        <w:tc>
          <w:tcPr>
            <w:tcW w:w="1270" w:type="dxa"/>
          </w:tcPr>
          <w:p w14:paraId="30BE1426" w14:textId="77777777" w:rsidR="00512063" w:rsidRPr="000A6C02" w:rsidRDefault="00512063" w:rsidP="00512063">
            <w:pPr>
              <w:spacing w:line="360" w:lineRule="auto"/>
              <w:rPr>
                <w:szCs w:val="24"/>
              </w:rPr>
            </w:pPr>
          </w:p>
        </w:tc>
      </w:tr>
      <w:tr w:rsidR="00512063" w:rsidRPr="000A6C02" w14:paraId="18266EC3" w14:textId="77777777" w:rsidTr="000A6C02">
        <w:tc>
          <w:tcPr>
            <w:tcW w:w="1413" w:type="dxa"/>
          </w:tcPr>
          <w:p w14:paraId="331EF14F" w14:textId="77777777" w:rsidR="00512063" w:rsidRPr="000A6C02" w:rsidRDefault="00512063" w:rsidP="00512063">
            <w:pPr>
              <w:spacing w:line="360" w:lineRule="auto"/>
              <w:rPr>
                <w:szCs w:val="24"/>
                <w:lang w:val="en-US"/>
              </w:rPr>
            </w:pPr>
            <w:r w:rsidRPr="000A6C02">
              <w:rPr>
                <w:szCs w:val="24"/>
                <w:lang w:val="en-US"/>
              </w:rPr>
              <w:t>Moy</w:t>
            </w:r>
          </w:p>
        </w:tc>
        <w:tc>
          <w:tcPr>
            <w:tcW w:w="6379" w:type="dxa"/>
          </w:tcPr>
          <w:p w14:paraId="451C4149" w14:textId="77777777" w:rsidR="00512063" w:rsidRPr="000A6C02" w:rsidRDefault="00512063" w:rsidP="00512063">
            <w:pPr>
              <w:spacing w:line="360" w:lineRule="auto"/>
              <w:rPr>
                <w:rFonts w:cs="Times New Roman"/>
                <w:szCs w:val="24"/>
              </w:rPr>
            </w:pPr>
            <w:r w:rsidRPr="000A6C02">
              <w:rPr>
                <w:rFonts w:cs="Times New Roman"/>
                <w:szCs w:val="24"/>
              </w:rPr>
              <w:t>Moyen / Moyenne</w:t>
            </w:r>
          </w:p>
        </w:tc>
        <w:tc>
          <w:tcPr>
            <w:tcW w:w="1270" w:type="dxa"/>
          </w:tcPr>
          <w:p w14:paraId="68016256" w14:textId="77777777" w:rsidR="00512063" w:rsidRPr="000A6C02" w:rsidRDefault="00512063" w:rsidP="00512063">
            <w:pPr>
              <w:spacing w:line="360" w:lineRule="auto"/>
              <w:rPr>
                <w:szCs w:val="24"/>
                <w:lang w:val="en-US"/>
              </w:rPr>
            </w:pPr>
          </w:p>
        </w:tc>
      </w:tr>
      <w:tr w:rsidR="00512063" w:rsidRPr="000A6C02" w14:paraId="5854B272" w14:textId="77777777" w:rsidTr="000A6C02">
        <w:tc>
          <w:tcPr>
            <w:tcW w:w="1413" w:type="dxa"/>
          </w:tcPr>
          <w:p w14:paraId="1573E970" w14:textId="77777777" w:rsidR="00512063" w:rsidRPr="000A6C02" w:rsidRDefault="00512063" w:rsidP="00512063">
            <w:pPr>
              <w:spacing w:line="360" w:lineRule="auto"/>
              <w:rPr>
                <w:szCs w:val="24"/>
                <w:lang w:val="en-US"/>
              </w:rPr>
            </w:pPr>
            <w:r w:rsidRPr="000A6C02">
              <w:rPr>
                <w:rFonts w:eastAsiaTheme="minorEastAsia"/>
                <w:i/>
                <w:szCs w:val="24"/>
                <w:lang w:val="en-US"/>
              </w:rPr>
              <w:t>n</w:t>
            </w:r>
          </w:p>
        </w:tc>
        <w:tc>
          <w:tcPr>
            <w:tcW w:w="6379" w:type="dxa"/>
          </w:tcPr>
          <w:p w14:paraId="1ACF22D0" w14:textId="77777777" w:rsidR="00512063" w:rsidRPr="000A6C02" w:rsidRDefault="00512063" w:rsidP="00512063">
            <w:pPr>
              <w:spacing w:line="360" w:lineRule="auto"/>
              <w:rPr>
                <w:rFonts w:cs="Times New Roman"/>
                <w:szCs w:val="24"/>
              </w:rPr>
            </w:pPr>
            <w:r w:rsidRPr="000A6C02">
              <w:rPr>
                <w:rFonts w:cs="Times New Roman"/>
                <w:szCs w:val="24"/>
              </w:rPr>
              <w:t>Normal</w:t>
            </w:r>
          </w:p>
        </w:tc>
        <w:tc>
          <w:tcPr>
            <w:tcW w:w="1270" w:type="dxa"/>
          </w:tcPr>
          <w:p w14:paraId="17775716" w14:textId="77777777" w:rsidR="00512063" w:rsidRPr="000A6C02" w:rsidRDefault="00512063" w:rsidP="00512063">
            <w:pPr>
              <w:spacing w:line="360" w:lineRule="auto"/>
              <w:rPr>
                <w:szCs w:val="24"/>
                <w:lang w:val="en-US"/>
              </w:rPr>
            </w:pPr>
          </w:p>
        </w:tc>
      </w:tr>
      <w:tr w:rsidR="00512063" w:rsidRPr="000A6C02" w14:paraId="5B99E8BE" w14:textId="77777777" w:rsidTr="000A6C02">
        <w:tc>
          <w:tcPr>
            <w:tcW w:w="1413" w:type="dxa"/>
          </w:tcPr>
          <w:p w14:paraId="444E95E2" w14:textId="77777777" w:rsidR="00512063" w:rsidRPr="000A6C02" w:rsidRDefault="00512063" w:rsidP="00512063">
            <w:pPr>
              <w:spacing w:line="360" w:lineRule="auto"/>
              <w:rPr>
                <w:szCs w:val="24"/>
                <w:lang w:val="en-US"/>
              </w:rPr>
            </w:pPr>
            <w:r w:rsidRPr="000A6C02">
              <w:rPr>
                <w:rFonts w:eastAsiaTheme="minorEastAsia"/>
                <w:i/>
                <w:szCs w:val="24"/>
                <w:lang w:val="en-US"/>
              </w:rPr>
              <w:t>r</w:t>
            </w:r>
          </w:p>
        </w:tc>
        <w:tc>
          <w:tcPr>
            <w:tcW w:w="6379" w:type="dxa"/>
          </w:tcPr>
          <w:p w14:paraId="15D8CA1C" w14:textId="77777777" w:rsidR="00512063" w:rsidRPr="000A6C02" w:rsidRDefault="00512063" w:rsidP="00512063">
            <w:pPr>
              <w:spacing w:line="360" w:lineRule="auto"/>
              <w:rPr>
                <w:rFonts w:cs="Times New Roman"/>
                <w:szCs w:val="24"/>
              </w:rPr>
            </w:pPr>
            <w:r w:rsidRPr="000A6C02">
              <w:rPr>
                <w:rFonts w:cs="Times New Roman"/>
                <w:szCs w:val="24"/>
              </w:rPr>
              <w:t>Rotor</w:t>
            </w:r>
          </w:p>
        </w:tc>
        <w:tc>
          <w:tcPr>
            <w:tcW w:w="1270" w:type="dxa"/>
          </w:tcPr>
          <w:p w14:paraId="38CE40D4" w14:textId="77777777" w:rsidR="00512063" w:rsidRPr="000A6C02" w:rsidRDefault="00512063" w:rsidP="00512063">
            <w:pPr>
              <w:spacing w:line="360" w:lineRule="auto"/>
              <w:rPr>
                <w:szCs w:val="24"/>
                <w:lang w:val="en-US"/>
              </w:rPr>
            </w:pPr>
          </w:p>
        </w:tc>
      </w:tr>
      <w:tr w:rsidR="00512063" w:rsidRPr="000A6C02" w14:paraId="0D6C6934" w14:textId="77777777" w:rsidTr="000A6C02">
        <w:tc>
          <w:tcPr>
            <w:tcW w:w="1413" w:type="dxa"/>
          </w:tcPr>
          <w:p w14:paraId="3A82B829" w14:textId="77777777" w:rsidR="00512063" w:rsidRPr="000A6C02" w:rsidRDefault="00512063" w:rsidP="00512063">
            <w:pPr>
              <w:spacing w:line="360" w:lineRule="auto"/>
              <w:rPr>
                <w:rFonts w:eastAsiaTheme="minorEastAsia"/>
                <w:i/>
                <w:szCs w:val="24"/>
                <w:lang w:val="en-US"/>
              </w:rPr>
            </w:pPr>
            <w:r w:rsidRPr="000A6C02">
              <w:rPr>
                <w:rFonts w:eastAsiaTheme="minorEastAsia"/>
                <w:i/>
                <w:szCs w:val="24"/>
                <w:lang w:val="en-US"/>
              </w:rPr>
              <w:t>t</w:t>
            </w:r>
          </w:p>
        </w:tc>
        <w:tc>
          <w:tcPr>
            <w:tcW w:w="6379" w:type="dxa"/>
          </w:tcPr>
          <w:p w14:paraId="43DFCF64" w14:textId="77777777" w:rsidR="00512063" w:rsidRPr="000A6C02" w:rsidRDefault="00512063" w:rsidP="00512063">
            <w:pPr>
              <w:spacing w:line="360" w:lineRule="auto"/>
              <w:rPr>
                <w:rFonts w:cs="Times New Roman"/>
                <w:szCs w:val="24"/>
              </w:rPr>
            </w:pPr>
            <w:r w:rsidRPr="000A6C02">
              <w:rPr>
                <w:rFonts w:cs="Times New Roman"/>
                <w:szCs w:val="24"/>
              </w:rPr>
              <w:t>Feuille supérieure</w:t>
            </w:r>
          </w:p>
        </w:tc>
        <w:tc>
          <w:tcPr>
            <w:tcW w:w="1270" w:type="dxa"/>
          </w:tcPr>
          <w:p w14:paraId="7C2408A4" w14:textId="77777777" w:rsidR="00512063" w:rsidRPr="000A6C02" w:rsidRDefault="00512063" w:rsidP="00512063">
            <w:pPr>
              <w:spacing w:line="360" w:lineRule="auto"/>
              <w:rPr>
                <w:szCs w:val="24"/>
                <w:lang w:val="en-US"/>
              </w:rPr>
            </w:pPr>
          </w:p>
        </w:tc>
      </w:tr>
      <w:tr w:rsidR="00512063" w:rsidRPr="000A6C02" w14:paraId="702E81AB" w14:textId="77777777" w:rsidTr="000A6C02">
        <w:tc>
          <w:tcPr>
            <w:tcW w:w="1413" w:type="dxa"/>
          </w:tcPr>
          <w:p w14:paraId="130C997B" w14:textId="77777777" w:rsidR="00512063" w:rsidRPr="000A6C02" w:rsidRDefault="00512063" w:rsidP="00512063">
            <w:pPr>
              <w:spacing w:line="360" w:lineRule="auto"/>
              <w:rPr>
                <w:rFonts w:eastAsiaTheme="minorEastAsia"/>
                <w:i/>
                <w:szCs w:val="24"/>
                <w:lang w:val="en-US"/>
              </w:rPr>
            </w:pPr>
            <w:r w:rsidRPr="000A6C02">
              <w:rPr>
                <w:rFonts w:eastAsiaTheme="minorEastAsia"/>
                <w:i/>
                <w:szCs w:val="24"/>
                <w:lang w:val="en-US"/>
              </w:rPr>
              <w:t>trial</w:t>
            </w:r>
          </w:p>
        </w:tc>
        <w:tc>
          <w:tcPr>
            <w:tcW w:w="6379" w:type="dxa"/>
          </w:tcPr>
          <w:p w14:paraId="6568AFE4" w14:textId="77777777" w:rsidR="00512063" w:rsidRPr="000A6C02" w:rsidRDefault="00512063" w:rsidP="00512063">
            <w:pPr>
              <w:spacing w:line="360" w:lineRule="auto"/>
              <w:rPr>
                <w:rFonts w:cs="Times New Roman"/>
                <w:szCs w:val="24"/>
              </w:rPr>
            </w:pPr>
            <w:r w:rsidRPr="000A6C02">
              <w:rPr>
                <w:rFonts w:cs="Times New Roman"/>
                <w:szCs w:val="24"/>
              </w:rPr>
              <w:t xml:space="preserve">Estimation d’une valeur </w:t>
            </w:r>
          </w:p>
        </w:tc>
        <w:tc>
          <w:tcPr>
            <w:tcW w:w="1270" w:type="dxa"/>
          </w:tcPr>
          <w:p w14:paraId="7C309E1C" w14:textId="77777777" w:rsidR="00512063" w:rsidRPr="000A6C02" w:rsidRDefault="00512063" w:rsidP="00512063">
            <w:pPr>
              <w:spacing w:line="360" w:lineRule="auto"/>
              <w:rPr>
                <w:szCs w:val="24"/>
                <w:lang w:val="en-US"/>
              </w:rPr>
            </w:pPr>
          </w:p>
        </w:tc>
      </w:tr>
      <w:tr w:rsidR="00512063" w:rsidRPr="000A6C02" w14:paraId="4794D628" w14:textId="77777777" w:rsidTr="000A6C02">
        <w:trPr>
          <w:trHeight w:val="468"/>
        </w:trPr>
        <w:tc>
          <w:tcPr>
            <w:tcW w:w="1413" w:type="dxa"/>
          </w:tcPr>
          <w:p w14:paraId="433173BC" w14:textId="77777777" w:rsidR="00512063" w:rsidRPr="000A6C02" w:rsidRDefault="00512063" w:rsidP="00512063">
            <w:pPr>
              <w:spacing w:line="360" w:lineRule="auto"/>
              <w:rPr>
                <w:rFonts w:eastAsiaTheme="minorEastAsia"/>
                <w:i/>
                <w:szCs w:val="24"/>
                <w:lang w:val="en-US"/>
              </w:rPr>
            </w:pPr>
            <w:r w:rsidRPr="000A6C02">
              <w:rPr>
                <w:rFonts w:eastAsiaTheme="minorEastAsia"/>
                <w:i/>
                <w:szCs w:val="24"/>
                <w:lang w:val="en-US"/>
              </w:rPr>
              <w:t>tg</w:t>
            </w:r>
          </w:p>
        </w:tc>
        <w:tc>
          <w:tcPr>
            <w:tcW w:w="6379" w:type="dxa"/>
          </w:tcPr>
          <w:p w14:paraId="5B31BB74" w14:textId="77777777" w:rsidR="00512063" w:rsidRPr="000A6C02" w:rsidRDefault="00512063" w:rsidP="00512063">
            <w:pPr>
              <w:spacing w:line="360" w:lineRule="auto"/>
              <w:rPr>
                <w:rFonts w:cs="Times New Roman"/>
                <w:szCs w:val="24"/>
              </w:rPr>
            </w:pPr>
            <w:r w:rsidRPr="000A6C02">
              <w:rPr>
                <w:rFonts w:cs="Times New Roman"/>
                <w:szCs w:val="24"/>
              </w:rPr>
              <w:t>tangentiel</w:t>
            </w:r>
          </w:p>
        </w:tc>
        <w:tc>
          <w:tcPr>
            <w:tcW w:w="1270" w:type="dxa"/>
          </w:tcPr>
          <w:p w14:paraId="1DF127E9" w14:textId="77777777" w:rsidR="00512063" w:rsidRPr="000A6C02" w:rsidRDefault="00512063" w:rsidP="00512063">
            <w:pPr>
              <w:spacing w:line="360" w:lineRule="auto"/>
              <w:rPr>
                <w:szCs w:val="24"/>
                <w:lang w:val="en-US"/>
              </w:rPr>
            </w:pPr>
          </w:p>
        </w:tc>
      </w:tr>
      <w:tr w:rsidR="00512063" w:rsidRPr="000A6C02" w14:paraId="0A6A5C5D" w14:textId="77777777" w:rsidTr="000A6C02">
        <w:trPr>
          <w:trHeight w:val="468"/>
        </w:trPr>
        <w:tc>
          <w:tcPr>
            <w:tcW w:w="1413" w:type="dxa"/>
          </w:tcPr>
          <w:p w14:paraId="33E8A56F" w14:textId="77777777" w:rsidR="00512063" w:rsidRPr="000A6C02" w:rsidRDefault="00512063" w:rsidP="00512063">
            <w:pPr>
              <w:spacing w:line="360" w:lineRule="auto"/>
              <w:rPr>
                <w:rFonts w:eastAsiaTheme="minorEastAsia"/>
                <w:i/>
                <w:szCs w:val="24"/>
                <w:lang w:val="en-US"/>
              </w:rPr>
            </w:pPr>
            <w:r w:rsidRPr="000A6C02">
              <w:rPr>
                <w:rFonts w:eastAsiaTheme="minorEastAsia"/>
                <w:i/>
                <w:szCs w:val="24"/>
                <w:lang w:val="en-US"/>
              </w:rPr>
              <w:t>P</w:t>
            </w:r>
          </w:p>
        </w:tc>
        <w:tc>
          <w:tcPr>
            <w:tcW w:w="6379" w:type="dxa"/>
          </w:tcPr>
          <w:p w14:paraId="7F1F522F" w14:textId="77777777" w:rsidR="00512063" w:rsidRPr="000A6C02" w:rsidRDefault="00512063" w:rsidP="00512063">
            <w:pPr>
              <w:spacing w:line="360" w:lineRule="auto"/>
              <w:rPr>
                <w:rFonts w:cs="Times New Roman"/>
                <w:szCs w:val="24"/>
              </w:rPr>
            </w:pPr>
            <w:r w:rsidRPr="000A6C02">
              <w:rPr>
                <w:rFonts w:cs="Times New Roman"/>
                <w:szCs w:val="24"/>
              </w:rPr>
              <w:t>Méthode des pénalités</w:t>
            </w:r>
          </w:p>
        </w:tc>
        <w:tc>
          <w:tcPr>
            <w:tcW w:w="1270" w:type="dxa"/>
          </w:tcPr>
          <w:p w14:paraId="6FA0E47C" w14:textId="77777777" w:rsidR="00512063" w:rsidRPr="000A6C02" w:rsidRDefault="00512063" w:rsidP="00512063">
            <w:pPr>
              <w:spacing w:line="360" w:lineRule="auto"/>
              <w:rPr>
                <w:szCs w:val="24"/>
                <w:lang w:val="en-US"/>
              </w:rPr>
            </w:pPr>
          </w:p>
        </w:tc>
      </w:tr>
      <w:tr w:rsidR="000A6C02" w:rsidRPr="000A6C02" w14:paraId="48C898AF" w14:textId="77777777" w:rsidTr="000A6C02">
        <w:trPr>
          <w:trHeight w:val="398"/>
        </w:trPr>
        <w:tc>
          <w:tcPr>
            <w:tcW w:w="1413" w:type="dxa"/>
          </w:tcPr>
          <w:p w14:paraId="2D66243E" w14:textId="77777777" w:rsidR="000A6C02" w:rsidRPr="000A6C02" w:rsidRDefault="000A6C02" w:rsidP="00512063">
            <w:pPr>
              <w:spacing w:line="360" w:lineRule="auto"/>
              <w:rPr>
                <w:rFonts w:eastAsiaTheme="minorEastAsia"/>
                <w:i/>
                <w:szCs w:val="24"/>
                <w:lang w:val="en-US"/>
              </w:rPr>
            </w:pPr>
            <w:r w:rsidRPr="000A6C02">
              <w:rPr>
                <w:rFonts w:eastAsiaTheme="minorEastAsia"/>
                <w:i/>
                <w:szCs w:val="24"/>
                <w:lang w:val="en-US"/>
              </w:rPr>
              <w:t>0</w:t>
            </w:r>
          </w:p>
        </w:tc>
        <w:tc>
          <w:tcPr>
            <w:tcW w:w="6379" w:type="dxa"/>
          </w:tcPr>
          <w:p w14:paraId="42892ACD" w14:textId="77777777" w:rsidR="000A6C02" w:rsidRPr="000A6C02" w:rsidRDefault="000A6C02" w:rsidP="00512063">
            <w:pPr>
              <w:spacing w:line="360" w:lineRule="auto"/>
              <w:rPr>
                <w:rFonts w:cs="Times New Roman"/>
                <w:szCs w:val="24"/>
              </w:rPr>
            </w:pPr>
            <w:r w:rsidRPr="000A6C02">
              <w:rPr>
                <w:rFonts w:cs="Times New Roman"/>
                <w:szCs w:val="24"/>
              </w:rPr>
              <w:t>Valeur initiale</w:t>
            </w:r>
          </w:p>
        </w:tc>
        <w:tc>
          <w:tcPr>
            <w:tcW w:w="1270" w:type="dxa"/>
          </w:tcPr>
          <w:p w14:paraId="233BD0DE" w14:textId="77777777" w:rsidR="000A6C02" w:rsidRPr="000A6C02" w:rsidRDefault="000A6C02" w:rsidP="00512063">
            <w:pPr>
              <w:spacing w:line="360" w:lineRule="auto"/>
              <w:rPr>
                <w:szCs w:val="24"/>
              </w:rPr>
            </w:pPr>
          </w:p>
        </w:tc>
      </w:tr>
      <w:tr w:rsidR="006C7B22" w:rsidRPr="000A6C02" w14:paraId="07AA3D60" w14:textId="77777777" w:rsidTr="000A6C02">
        <w:trPr>
          <w:trHeight w:val="398"/>
        </w:trPr>
        <w:tc>
          <w:tcPr>
            <w:tcW w:w="1413" w:type="dxa"/>
          </w:tcPr>
          <w:p w14:paraId="529648B7" w14:textId="77777777" w:rsidR="006C7B22" w:rsidRPr="000A6C02" w:rsidRDefault="006C7B22" w:rsidP="00512063">
            <w:pPr>
              <w:spacing w:line="360" w:lineRule="auto"/>
              <w:rPr>
                <w:rFonts w:eastAsiaTheme="minorEastAsia"/>
                <w:i/>
                <w:szCs w:val="24"/>
                <w:lang w:val="en-US"/>
              </w:rPr>
            </w:pPr>
            <w:r>
              <w:rPr>
                <w:rFonts w:eastAsiaTheme="minorEastAsia"/>
                <w:i/>
                <w:szCs w:val="24"/>
                <w:lang w:val="en-US"/>
              </w:rPr>
              <w:t>E.T.</w:t>
            </w:r>
          </w:p>
        </w:tc>
        <w:tc>
          <w:tcPr>
            <w:tcW w:w="6379" w:type="dxa"/>
          </w:tcPr>
          <w:p w14:paraId="6A7077D5" w14:textId="77777777" w:rsidR="006C7B22" w:rsidRPr="000A6C02" w:rsidRDefault="006C7B22" w:rsidP="00512063">
            <w:pPr>
              <w:spacing w:line="360" w:lineRule="auto"/>
              <w:rPr>
                <w:rFonts w:cs="Times New Roman"/>
                <w:szCs w:val="24"/>
              </w:rPr>
            </w:pPr>
            <w:r>
              <w:rPr>
                <w:rFonts w:cs="Times New Roman"/>
                <w:szCs w:val="24"/>
              </w:rPr>
              <w:t>Ecart type</w:t>
            </w:r>
          </w:p>
        </w:tc>
        <w:tc>
          <w:tcPr>
            <w:tcW w:w="1270" w:type="dxa"/>
          </w:tcPr>
          <w:p w14:paraId="77B22109" w14:textId="77777777" w:rsidR="006C7B22" w:rsidRPr="000A6C02" w:rsidRDefault="006C7B22" w:rsidP="00512063">
            <w:pPr>
              <w:spacing w:line="360" w:lineRule="auto"/>
              <w:rPr>
                <w:szCs w:val="24"/>
              </w:rPr>
            </w:pPr>
          </w:p>
        </w:tc>
      </w:tr>
      <w:tr w:rsidR="00DA7E4B" w:rsidRPr="000A6C02" w14:paraId="2255C1DF" w14:textId="77777777" w:rsidTr="000A6C02">
        <w:trPr>
          <w:trHeight w:val="468"/>
        </w:trPr>
        <w:tc>
          <w:tcPr>
            <w:tcW w:w="1413" w:type="dxa"/>
          </w:tcPr>
          <w:p w14:paraId="29013CF4" w14:textId="77777777" w:rsidR="00DA7E4B" w:rsidRPr="000A6C02" w:rsidRDefault="00DA7E4B" w:rsidP="00DA7E4B">
            <w:pPr>
              <w:spacing w:line="360" w:lineRule="auto"/>
              <w:rPr>
                <w:rFonts w:ascii="Calibri" w:eastAsia="Calibri" w:hAnsi="Calibri" w:cs="Times New Roman"/>
                <w:szCs w:val="24"/>
                <w:lang w:val="en-US"/>
              </w:rPr>
            </w:pPr>
          </w:p>
        </w:tc>
        <w:tc>
          <w:tcPr>
            <w:tcW w:w="6379" w:type="dxa"/>
          </w:tcPr>
          <w:p w14:paraId="2F8C3582" w14:textId="77777777" w:rsidR="00DA7E4B" w:rsidRPr="000A6C02" w:rsidRDefault="00DA7E4B" w:rsidP="00DA7E4B">
            <w:pPr>
              <w:spacing w:line="360" w:lineRule="auto"/>
              <w:rPr>
                <w:szCs w:val="24"/>
              </w:rPr>
            </w:pPr>
          </w:p>
        </w:tc>
        <w:tc>
          <w:tcPr>
            <w:tcW w:w="1270" w:type="dxa"/>
          </w:tcPr>
          <w:p w14:paraId="30ED800A" w14:textId="77777777" w:rsidR="00DA7E4B" w:rsidRPr="000A6C02" w:rsidRDefault="00DA7E4B" w:rsidP="00DA7E4B">
            <w:pPr>
              <w:spacing w:line="360" w:lineRule="auto"/>
              <w:rPr>
                <w:szCs w:val="24"/>
              </w:rPr>
            </w:pPr>
          </w:p>
        </w:tc>
      </w:tr>
    </w:tbl>
    <w:p w14:paraId="4EFB515E" w14:textId="77777777" w:rsidR="000A6C02" w:rsidRDefault="000A6C02" w:rsidP="000A6C02">
      <w:pPr>
        <w:pStyle w:val="Titre2"/>
        <w:rPr>
          <w:rFonts w:eastAsiaTheme="minorEastAsia"/>
          <w:lang w:val="en-US"/>
        </w:rPr>
      </w:pPr>
      <w:bookmarkStart w:id="3" w:name="_Toc531267380"/>
      <w:r>
        <w:rPr>
          <w:rFonts w:eastAsiaTheme="minorEastAsia"/>
          <w:lang w:val="en-US"/>
        </w:rPr>
        <w:t>Indices</w:t>
      </w:r>
      <w:bookmarkEnd w:id="3"/>
    </w:p>
    <w:p w14:paraId="1A6D5652" w14:textId="77777777" w:rsidR="000A6C02" w:rsidRPr="000A6C02" w:rsidRDefault="000A6C02" w:rsidP="000A6C02">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379"/>
        <w:gridCol w:w="1270"/>
      </w:tblGrid>
      <w:tr w:rsidR="000A6C02" w:rsidRPr="000A6C02" w14:paraId="3C3C2469" w14:textId="77777777" w:rsidTr="000A6C02">
        <w:tc>
          <w:tcPr>
            <w:tcW w:w="1413" w:type="dxa"/>
          </w:tcPr>
          <w:p w14:paraId="6F955317"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sub>
                    <m:r>
                      <w:rPr>
                        <w:rFonts w:ascii="Cambria Math" w:eastAsia="Calibri" w:hAnsi="Cambria Math" w:cs="Times New Roman"/>
                        <w:szCs w:val="24"/>
                        <w:lang w:val="en-US"/>
                      </w:rPr>
                      <m:t>new</m:t>
                    </m:r>
                  </m:sub>
                </m:sSub>
              </m:oMath>
            </m:oMathPara>
          </w:p>
        </w:tc>
        <w:tc>
          <w:tcPr>
            <w:tcW w:w="6379" w:type="dxa"/>
          </w:tcPr>
          <w:p w14:paraId="4EA18840" w14:textId="77777777" w:rsidR="000A6C02" w:rsidRPr="000A6C02" w:rsidRDefault="000A6C02" w:rsidP="000A6C02">
            <w:pPr>
              <w:spacing w:line="360" w:lineRule="auto"/>
              <w:rPr>
                <w:rFonts w:cs="Times New Roman"/>
                <w:szCs w:val="24"/>
              </w:rPr>
            </w:pPr>
            <w:r w:rsidRPr="000A6C02">
              <w:rPr>
                <w:rFonts w:cs="Times New Roman"/>
                <w:szCs w:val="24"/>
              </w:rPr>
              <w:t>Nouvelle valeur du paramètre</w:t>
            </w:r>
          </w:p>
        </w:tc>
        <w:tc>
          <w:tcPr>
            <w:tcW w:w="1270" w:type="dxa"/>
          </w:tcPr>
          <w:p w14:paraId="25F4D27F" w14:textId="77777777" w:rsidR="000A6C02" w:rsidRPr="000A6C02" w:rsidRDefault="000A6C02" w:rsidP="000A6C02">
            <w:pPr>
              <w:spacing w:line="360" w:lineRule="auto"/>
              <w:rPr>
                <w:szCs w:val="24"/>
              </w:rPr>
            </w:pPr>
          </w:p>
        </w:tc>
      </w:tr>
      <w:tr w:rsidR="000A6C02" w:rsidRPr="000A6C02" w14:paraId="51F0D388" w14:textId="77777777" w:rsidTr="000A6C02">
        <w:tc>
          <w:tcPr>
            <w:tcW w:w="1413" w:type="dxa"/>
          </w:tcPr>
          <w:p w14:paraId="6A4D948D"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sub>
                    <m:r>
                      <w:rPr>
                        <w:rFonts w:ascii="Cambria Math" w:eastAsia="Calibri" w:hAnsi="Cambria Math" w:cs="Times New Roman"/>
                        <w:szCs w:val="24"/>
                        <w:lang w:val="en-US"/>
                      </w:rPr>
                      <m:t>e</m:t>
                    </m:r>
                  </m:sub>
                </m:sSub>
              </m:oMath>
            </m:oMathPara>
          </w:p>
        </w:tc>
        <w:tc>
          <w:tcPr>
            <w:tcW w:w="6379" w:type="dxa"/>
          </w:tcPr>
          <w:p w14:paraId="3D48DF35" w14:textId="77777777" w:rsidR="000A6C02" w:rsidRPr="000A6C02" w:rsidRDefault="000A6C02" w:rsidP="000A6C02">
            <w:pPr>
              <w:spacing w:line="360" w:lineRule="auto"/>
              <w:rPr>
                <w:rFonts w:cs="Times New Roman"/>
                <w:szCs w:val="24"/>
              </w:rPr>
            </w:pPr>
            <w:r w:rsidRPr="000A6C02">
              <w:rPr>
                <w:rFonts w:cs="Times New Roman"/>
                <w:szCs w:val="24"/>
              </w:rPr>
              <w:t xml:space="preserve">Référence à la cellule juste à droite dans le maillage </w:t>
            </w:r>
          </w:p>
        </w:tc>
        <w:tc>
          <w:tcPr>
            <w:tcW w:w="1270" w:type="dxa"/>
          </w:tcPr>
          <w:p w14:paraId="2FA7C301" w14:textId="77777777" w:rsidR="000A6C02" w:rsidRPr="000A6C02" w:rsidRDefault="000A6C02" w:rsidP="000A6C02">
            <w:pPr>
              <w:spacing w:line="360" w:lineRule="auto"/>
              <w:rPr>
                <w:szCs w:val="24"/>
              </w:rPr>
            </w:pPr>
          </w:p>
        </w:tc>
      </w:tr>
      <w:tr w:rsidR="000A6C02" w:rsidRPr="000A6C02" w14:paraId="0840B326" w14:textId="77777777" w:rsidTr="000A6C02">
        <w:tc>
          <w:tcPr>
            <w:tcW w:w="1413" w:type="dxa"/>
          </w:tcPr>
          <w:p w14:paraId="1EEFDDE7"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sub>
                    <m:r>
                      <w:rPr>
                        <w:rFonts w:ascii="Cambria Math" w:eastAsia="Calibri" w:hAnsi="Cambria Math" w:cs="Times New Roman"/>
                        <w:szCs w:val="24"/>
                        <w:lang w:val="en-US"/>
                      </w:rPr>
                      <m:t>w</m:t>
                    </m:r>
                  </m:sub>
                </m:sSub>
              </m:oMath>
            </m:oMathPara>
          </w:p>
        </w:tc>
        <w:tc>
          <w:tcPr>
            <w:tcW w:w="6379" w:type="dxa"/>
          </w:tcPr>
          <w:p w14:paraId="7320A40F" w14:textId="77777777" w:rsidR="000A6C02" w:rsidRPr="000A6C02" w:rsidRDefault="000A6C02" w:rsidP="000A6C02">
            <w:pPr>
              <w:spacing w:line="360" w:lineRule="auto"/>
              <w:rPr>
                <w:rFonts w:cs="Times New Roman"/>
                <w:szCs w:val="24"/>
              </w:rPr>
            </w:pPr>
            <w:r w:rsidRPr="000A6C02">
              <w:rPr>
                <w:rFonts w:cs="Times New Roman"/>
                <w:szCs w:val="24"/>
              </w:rPr>
              <w:t xml:space="preserve">Référence à la cellule juste à gauche dans le maillage </w:t>
            </w:r>
          </w:p>
        </w:tc>
        <w:tc>
          <w:tcPr>
            <w:tcW w:w="1270" w:type="dxa"/>
          </w:tcPr>
          <w:p w14:paraId="4642B5AE" w14:textId="77777777" w:rsidR="000A6C02" w:rsidRPr="000A6C02" w:rsidRDefault="000A6C02" w:rsidP="000A6C02">
            <w:pPr>
              <w:spacing w:line="360" w:lineRule="auto"/>
              <w:rPr>
                <w:szCs w:val="24"/>
              </w:rPr>
            </w:pPr>
          </w:p>
        </w:tc>
      </w:tr>
      <w:tr w:rsidR="000A6C02" w:rsidRPr="000A6C02" w14:paraId="2602D768" w14:textId="77777777" w:rsidTr="000A6C02">
        <w:tc>
          <w:tcPr>
            <w:tcW w:w="1413" w:type="dxa"/>
          </w:tcPr>
          <w:p w14:paraId="3525719A"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sub>
                    <m:r>
                      <w:rPr>
                        <w:rFonts w:ascii="Cambria Math" w:eastAsia="Calibri" w:hAnsi="Cambria Math" w:cs="Times New Roman"/>
                        <w:szCs w:val="24"/>
                        <w:lang w:val="en-US"/>
                      </w:rPr>
                      <m:t>n</m:t>
                    </m:r>
                  </m:sub>
                </m:sSub>
              </m:oMath>
            </m:oMathPara>
          </w:p>
        </w:tc>
        <w:tc>
          <w:tcPr>
            <w:tcW w:w="6379" w:type="dxa"/>
          </w:tcPr>
          <w:p w14:paraId="7883EEA5" w14:textId="77777777" w:rsidR="000A6C02" w:rsidRPr="000A6C02" w:rsidRDefault="000A6C02" w:rsidP="000A6C02">
            <w:pPr>
              <w:spacing w:line="360" w:lineRule="auto"/>
              <w:rPr>
                <w:rFonts w:cs="Times New Roman"/>
                <w:szCs w:val="24"/>
              </w:rPr>
            </w:pPr>
            <w:r w:rsidRPr="000A6C02">
              <w:rPr>
                <w:rFonts w:cs="Times New Roman"/>
                <w:szCs w:val="24"/>
              </w:rPr>
              <w:t xml:space="preserve">Référence à la cellule juste au-dessus dans le maillage </w:t>
            </w:r>
          </w:p>
        </w:tc>
        <w:tc>
          <w:tcPr>
            <w:tcW w:w="1270" w:type="dxa"/>
          </w:tcPr>
          <w:p w14:paraId="786717A4" w14:textId="77777777" w:rsidR="000A6C02" w:rsidRPr="000A6C02" w:rsidRDefault="000A6C02" w:rsidP="000A6C02">
            <w:pPr>
              <w:spacing w:line="360" w:lineRule="auto"/>
              <w:rPr>
                <w:szCs w:val="24"/>
              </w:rPr>
            </w:pPr>
          </w:p>
        </w:tc>
      </w:tr>
      <w:tr w:rsidR="000A6C02" w:rsidRPr="000A6C02" w14:paraId="43118D0F" w14:textId="77777777" w:rsidTr="000A6C02">
        <w:tc>
          <w:tcPr>
            <w:tcW w:w="1413" w:type="dxa"/>
          </w:tcPr>
          <w:p w14:paraId="560E68C0"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b>
                  <m:sSubPr>
                    <m:ctrlPr>
                      <w:rPr>
                        <w:rFonts w:ascii="Cambria Math" w:eastAsia="Calibri" w:hAnsi="Cambria Math" w:cs="Times New Roman"/>
                        <w:i/>
                        <w:szCs w:val="24"/>
                        <w:lang w:val="en-US"/>
                      </w:rPr>
                    </m:ctrlPr>
                  </m:sSubPr>
                  <m:e/>
                  <m:sub>
                    <m:r>
                      <w:rPr>
                        <w:rFonts w:ascii="Cambria Math" w:eastAsia="Calibri" w:hAnsi="Cambria Math" w:cs="Times New Roman"/>
                        <w:szCs w:val="24"/>
                        <w:lang w:val="en-US"/>
                      </w:rPr>
                      <m:t>s</m:t>
                    </m:r>
                  </m:sub>
                </m:sSub>
              </m:oMath>
            </m:oMathPara>
          </w:p>
        </w:tc>
        <w:tc>
          <w:tcPr>
            <w:tcW w:w="6379" w:type="dxa"/>
          </w:tcPr>
          <w:p w14:paraId="01D581E5" w14:textId="77777777" w:rsidR="000A6C02" w:rsidRPr="000A6C02" w:rsidRDefault="000A6C02" w:rsidP="000A6C02">
            <w:pPr>
              <w:spacing w:line="360" w:lineRule="auto"/>
              <w:rPr>
                <w:rFonts w:cs="Times New Roman"/>
                <w:szCs w:val="24"/>
              </w:rPr>
            </w:pPr>
            <w:r w:rsidRPr="000A6C02">
              <w:rPr>
                <w:rFonts w:cs="Times New Roman"/>
                <w:szCs w:val="24"/>
              </w:rPr>
              <w:t xml:space="preserve">Référence à la cellule juste en dessous dans le maillage </w:t>
            </w:r>
          </w:p>
        </w:tc>
        <w:tc>
          <w:tcPr>
            <w:tcW w:w="1270" w:type="dxa"/>
          </w:tcPr>
          <w:p w14:paraId="76E4D022" w14:textId="77777777" w:rsidR="000A6C02" w:rsidRPr="000A6C02" w:rsidRDefault="000A6C02" w:rsidP="000A6C02">
            <w:pPr>
              <w:spacing w:line="360" w:lineRule="auto"/>
              <w:rPr>
                <w:szCs w:val="24"/>
              </w:rPr>
            </w:pPr>
          </w:p>
        </w:tc>
      </w:tr>
    </w:tbl>
    <w:p w14:paraId="135D47CD" w14:textId="77777777" w:rsidR="000A6C02" w:rsidRDefault="000A6C02" w:rsidP="00DF56E5">
      <w:pPr>
        <w:spacing w:after="0" w:line="360" w:lineRule="auto"/>
        <w:rPr>
          <w:rFonts w:eastAsiaTheme="minorEastAsia"/>
        </w:rPr>
      </w:pPr>
    </w:p>
    <w:p w14:paraId="7C9844A8" w14:textId="77777777" w:rsidR="000A6C02" w:rsidRDefault="000A6C02" w:rsidP="000A6C02">
      <w:pPr>
        <w:pStyle w:val="Titre2"/>
        <w:rPr>
          <w:rFonts w:eastAsiaTheme="minorEastAsia"/>
        </w:rPr>
      </w:pPr>
      <w:bookmarkStart w:id="4" w:name="_Toc531267381"/>
      <w:r>
        <w:rPr>
          <w:rFonts w:eastAsiaTheme="minorEastAsia"/>
        </w:rPr>
        <w:t>Exposants</w:t>
      </w:r>
      <w:bookmarkEnd w:id="4"/>
    </w:p>
    <w:p w14:paraId="788EE248" w14:textId="77777777" w:rsidR="000A6C02" w:rsidRPr="000A6C02" w:rsidRDefault="000A6C02" w:rsidP="000A6C0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379"/>
        <w:gridCol w:w="1270"/>
      </w:tblGrid>
      <w:tr w:rsidR="000A6C02" w:rsidRPr="000A6C02" w14:paraId="3D77D5F1" w14:textId="77777777" w:rsidTr="000A6C02">
        <w:tc>
          <w:tcPr>
            <w:tcW w:w="1413" w:type="dxa"/>
          </w:tcPr>
          <w:p w14:paraId="1C8BCABC" w14:textId="77777777" w:rsidR="000A6C02" w:rsidRPr="000A6C02" w:rsidRDefault="00F865FC" w:rsidP="000A6C02">
            <w:pPr>
              <w:spacing w:line="360" w:lineRule="auto"/>
              <w:rPr>
                <w:rFonts w:eastAsiaTheme="minorEastAsia"/>
                <w:i/>
                <w:szCs w:val="24"/>
                <w:lang w:val="en-US"/>
              </w:rPr>
            </w:pPr>
            <m:oMathPara>
              <m:oMathParaPr>
                <m:jc m:val="left"/>
              </m:oMathParaPr>
              <m:oMath>
                <m:acc>
                  <m:accPr>
                    <m:chr m:val="̅"/>
                    <m:ctrlPr>
                      <w:rPr>
                        <w:rFonts w:ascii="Cambria Math" w:eastAsiaTheme="minorEastAsia" w:hAnsi="Cambria Math"/>
                        <w:i/>
                        <w:szCs w:val="24"/>
                        <w:lang w:val="en-US"/>
                      </w:rPr>
                    </m:ctrlPr>
                  </m:accPr>
                  <m:e/>
                </m:acc>
              </m:oMath>
            </m:oMathPara>
          </w:p>
        </w:tc>
        <w:tc>
          <w:tcPr>
            <w:tcW w:w="6379" w:type="dxa"/>
          </w:tcPr>
          <w:p w14:paraId="39ED5B66" w14:textId="77777777" w:rsidR="000A6C02" w:rsidRPr="000A6C02" w:rsidRDefault="000A6C02" w:rsidP="000A6C02">
            <w:pPr>
              <w:spacing w:line="360" w:lineRule="auto"/>
              <w:rPr>
                <w:rFonts w:cs="Times New Roman"/>
                <w:szCs w:val="24"/>
              </w:rPr>
            </w:pPr>
            <w:r w:rsidRPr="000A6C02">
              <w:rPr>
                <w:rFonts w:cs="Times New Roman"/>
                <w:szCs w:val="24"/>
              </w:rPr>
              <w:t xml:space="preserve">Variable avec une valeur constante durant l’itération </w:t>
            </w:r>
          </w:p>
        </w:tc>
        <w:tc>
          <w:tcPr>
            <w:tcW w:w="1270" w:type="dxa"/>
          </w:tcPr>
          <w:p w14:paraId="61D82E5F" w14:textId="77777777" w:rsidR="000A6C02" w:rsidRPr="000A6C02" w:rsidRDefault="000A6C02" w:rsidP="000A6C02">
            <w:pPr>
              <w:spacing w:line="360" w:lineRule="auto"/>
              <w:rPr>
                <w:szCs w:val="24"/>
              </w:rPr>
            </w:pPr>
          </w:p>
        </w:tc>
      </w:tr>
      <w:tr w:rsidR="000A6C02" w:rsidRPr="000A6C02" w14:paraId="7B060967" w14:textId="77777777" w:rsidTr="000A6C02">
        <w:tc>
          <w:tcPr>
            <w:tcW w:w="1413" w:type="dxa"/>
          </w:tcPr>
          <w:p w14:paraId="395759D0"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p>
                  <m:sSupPr>
                    <m:ctrlPr>
                      <w:rPr>
                        <w:rFonts w:ascii="Cambria Math" w:eastAsia="Calibri" w:hAnsi="Cambria Math" w:cs="Times New Roman"/>
                        <w:i/>
                        <w:szCs w:val="24"/>
                        <w:lang w:val="en-US"/>
                      </w:rPr>
                    </m:ctrlPr>
                  </m:sSupPr>
                  <m:e/>
                  <m:sup>
                    <m:r>
                      <w:rPr>
                        <w:rFonts w:ascii="Cambria Math" w:eastAsia="Calibri" w:hAnsi="Cambria Math" w:cs="Times New Roman"/>
                        <w:szCs w:val="24"/>
                        <w:lang w:val="en-US"/>
                      </w:rPr>
                      <m:t>(k)</m:t>
                    </m:r>
                  </m:sup>
                </m:sSup>
              </m:oMath>
            </m:oMathPara>
          </w:p>
        </w:tc>
        <w:tc>
          <w:tcPr>
            <w:tcW w:w="6379" w:type="dxa"/>
          </w:tcPr>
          <w:p w14:paraId="671D638A" w14:textId="77777777" w:rsidR="000A6C02" w:rsidRPr="000A6C02" w:rsidRDefault="000A6C02" w:rsidP="000A6C02">
            <w:pPr>
              <w:spacing w:line="360" w:lineRule="auto"/>
              <w:rPr>
                <w:rFonts w:cs="Times New Roman"/>
                <w:szCs w:val="24"/>
              </w:rPr>
            </w:pPr>
            <w:r w:rsidRPr="000A6C02">
              <w:rPr>
                <w:rFonts w:cs="Times New Roman"/>
                <w:szCs w:val="24"/>
              </w:rPr>
              <w:t>Valeur à l’itération en cours de la variable</w:t>
            </w:r>
          </w:p>
        </w:tc>
        <w:tc>
          <w:tcPr>
            <w:tcW w:w="1270" w:type="dxa"/>
          </w:tcPr>
          <w:p w14:paraId="6D80A34F" w14:textId="77777777" w:rsidR="000A6C02" w:rsidRPr="000A6C02" w:rsidRDefault="000A6C02" w:rsidP="000A6C02">
            <w:pPr>
              <w:spacing w:line="360" w:lineRule="auto"/>
              <w:rPr>
                <w:szCs w:val="24"/>
              </w:rPr>
            </w:pPr>
          </w:p>
        </w:tc>
      </w:tr>
      <w:tr w:rsidR="000A6C02" w:rsidRPr="000A6C02" w14:paraId="3C1DD964" w14:textId="77777777" w:rsidTr="000A6C02">
        <w:tc>
          <w:tcPr>
            <w:tcW w:w="1413" w:type="dxa"/>
          </w:tcPr>
          <w:p w14:paraId="31A3B06D"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p>
                  <m:sSupPr>
                    <m:ctrlPr>
                      <w:rPr>
                        <w:rFonts w:ascii="Cambria Math" w:eastAsia="Calibri" w:hAnsi="Cambria Math" w:cs="Times New Roman"/>
                        <w:i/>
                        <w:szCs w:val="24"/>
                        <w:lang w:val="en-US"/>
                      </w:rPr>
                    </m:ctrlPr>
                  </m:sSupPr>
                  <m:e/>
                  <m:sup>
                    <m:r>
                      <w:rPr>
                        <w:rFonts w:ascii="Cambria Math" w:eastAsia="Calibri" w:hAnsi="Cambria Math" w:cs="Times New Roman"/>
                        <w:szCs w:val="24"/>
                        <w:lang w:val="en-US"/>
                      </w:rPr>
                      <m:t>(0)</m:t>
                    </m:r>
                  </m:sup>
                </m:sSup>
              </m:oMath>
            </m:oMathPara>
          </w:p>
        </w:tc>
        <w:tc>
          <w:tcPr>
            <w:tcW w:w="6379" w:type="dxa"/>
          </w:tcPr>
          <w:p w14:paraId="6FB410C0" w14:textId="77777777" w:rsidR="000A6C02" w:rsidRPr="000A6C02" w:rsidRDefault="000A6C02" w:rsidP="000A6C02">
            <w:pPr>
              <w:spacing w:line="360" w:lineRule="auto"/>
              <w:rPr>
                <w:rFonts w:cs="Times New Roman"/>
                <w:szCs w:val="24"/>
              </w:rPr>
            </w:pPr>
            <w:r w:rsidRPr="000A6C02">
              <w:rPr>
                <w:rFonts w:cs="Times New Roman"/>
                <w:szCs w:val="24"/>
              </w:rPr>
              <w:t>Valeur initiale de la variable</w:t>
            </w:r>
          </w:p>
        </w:tc>
        <w:tc>
          <w:tcPr>
            <w:tcW w:w="1270" w:type="dxa"/>
          </w:tcPr>
          <w:p w14:paraId="69F376B4" w14:textId="77777777" w:rsidR="000A6C02" w:rsidRPr="000A6C02" w:rsidRDefault="000A6C02" w:rsidP="000A6C02">
            <w:pPr>
              <w:spacing w:line="360" w:lineRule="auto"/>
              <w:rPr>
                <w:szCs w:val="24"/>
              </w:rPr>
            </w:pPr>
          </w:p>
        </w:tc>
      </w:tr>
      <w:tr w:rsidR="000A6C02" w:rsidRPr="000A6C02" w14:paraId="5483AAA6" w14:textId="77777777" w:rsidTr="000A6C02">
        <w:tc>
          <w:tcPr>
            <w:tcW w:w="1413" w:type="dxa"/>
          </w:tcPr>
          <w:p w14:paraId="6029B0C9"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p>
                  <m:sSupPr>
                    <m:ctrlPr>
                      <w:rPr>
                        <w:rFonts w:ascii="Cambria Math" w:eastAsia="Calibri" w:hAnsi="Cambria Math" w:cs="Times New Roman"/>
                        <w:i/>
                        <w:szCs w:val="24"/>
                        <w:lang w:val="en-US"/>
                      </w:rPr>
                    </m:ctrlPr>
                  </m:sSupPr>
                  <m:e/>
                  <m:sup>
                    <m:r>
                      <w:rPr>
                        <w:rFonts w:ascii="Cambria Math" w:eastAsia="Calibri" w:hAnsi="Cambria Math" w:cs="Times New Roman"/>
                        <w:szCs w:val="24"/>
                        <w:lang w:val="en-US"/>
                      </w:rPr>
                      <m:t>(n+1)</m:t>
                    </m:r>
                  </m:sup>
                </m:sSup>
              </m:oMath>
            </m:oMathPara>
          </w:p>
        </w:tc>
        <w:tc>
          <w:tcPr>
            <w:tcW w:w="6379" w:type="dxa"/>
          </w:tcPr>
          <w:p w14:paraId="3A6FF898" w14:textId="77777777" w:rsidR="000A6C02" w:rsidRPr="000A6C02" w:rsidRDefault="000A6C02" w:rsidP="000A6C02">
            <w:pPr>
              <w:spacing w:line="360" w:lineRule="auto"/>
              <w:rPr>
                <w:rFonts w:cs="Times New Roman"/>
                <w:szCs w:val="24"/>
              </w:rPr>
            </w:pPr>
            <w:r w:rsidRPr="000A6C02">
              <w:rPr>
                <w:rFonts w:cs="Times New Roman"/>
                <w:szCs w:val="24"/>
              </w:rPr>
              <w:t>Etat de la variable à l’itération n+1</w:t>
            </w:r>
          </w:p>
        </w:tc>
        <w:tc>
          <w:tcPr>
            <w:tcW w:w="1270" w:type="dxa"/>
          </w:tcPr>
          <w:p w14:paraId="74A0B66F" w14:textId="77777777" w:rsidR="000A6C02" w:rsidRPr="000A6C02" w:rsidRDefault="000A6C02" w:rsidP="000A6C02">
            <w:pPr>
              <w:spacing w:line="360" w:lineRule="auto"/>
              <w:rPr>
                <w:szCs w:val="24"/>
              </w:rPr>
            </w:pPr>
          </w:p>
        </w:tc>
      </w:tr>
      <w:tr w:rsidR="000A6C02" w:rsidRPr="000A6C02" w14:paraId="12917672" w14:textId="77777777" w:rsidTr="000A6C02">
        <w:tc>
          <w:tcPr>
            <w:tcW w:w="1413" w:type="dxa"/>
          </w:tcPr>
          <w:p w14:paraId="5A36728D"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p>
                  <m:sSupPr>
                    <m:ctrlPr>
                      <w:rPr>
                        <w:rFonts w:ascii="Cambria Math" w:eastAsia="Calibri" w:hAnsi="Cambria Math" w:cs="Times New Roman"/>
                        <w:i/>
                        <w:szCs w:val="24"/>
                        <w:lang w:val="en-US"/>
                      </w:rPr>
                    </m:ctrlPr>
                  </m:sSupPr>
                  <m:e/>
                  <m:sup>
                    <m:r>
                      <w:rPr>
                        <w:rFonts w:ascii="Cambria Math" w:eastAsia="Calibri" w:hAnsi="Cambria Math" w:cs="Times New Roman"/>
                        <w:szCs w:val="24"/>
                        <w:lang w:val="en-US"/>
                      </w:rPr>
                      <m:t>(n)</m:t>
                    </m:r>
                  </m:sup>
                </m:sSup>
              </m:oMath>
            </m:oMathPara>
          </w:p>
        </w:tc>
        <w:tc>
          <w:tcPr>
            <w:tcW w:w="6379" w:type="dxa"/>
          </w:tcPr>
          <w:p w14:paraId="75D579AA" w14:textId="77777777" w:rsidR="000A6C02" w:rsidRPr="000A6C02" w:rsidRDefault="000A6C02" w:rsidP="000A6C02">
            <w:pPr>
              <w:spacing w:line="360" w:lineRule="auto"/>
              <w:rPr>
                <w:rFonts w:cs="Times New Roman"/>
                <w:szCs w:val="24"/>
              </w:rPr>
            </w:pPr>
            <w:r w:rsidRPr="000A6C02">
              <w:rPr>
                <w:rFonts w:cs="Times New Roman"/>
                <w:szCs w:val="24"/>
              </w:rPr>
              <w:t>Etat de la variable à l’itération n</w:t>
            </w:r>
          </w:p>
        </w:tc>
        <w:tc>
          <w:tcPr>
            <w:tcW w:w="1270" w:type="dxa"/>
          </w:tcPr>
          <w:p w14:paraId="19A964EC" w14:textId="77777777" w:rsidR="000A6C02" w:rsidRPr="000A6C02" w:rsidRDefault="000A6C02" w:rsidP="000A6C02">
            <w:pPr>
              <w:spacing w:line="360" w:lineRule="auto"/>
              <w:rPr>
                <w:szCs w:val="24"/>
              </w:rPr>
            </w:pPr>
          </w:p>
        </w:tc>
      </w:tr>
      <w:tr w:rsidR="000A6C02" w:rsidRPr="000A6C02" w14:paraId="0F050887" w14:textId="77777777" w:rsidTr="000A6C02">
        <w:tc>
          <w:tcPr>
            <w:tcW w:w="1413" w:type="dxa"/>
          </w:tcPr>
          <w:p w14:paraId="7179BC8B" w14:textId="77777777" w:rsidR="000A6C02" w:rsidRPr="000A6C02" w:rsidRDefault="00F865FC" w:rsidP="000A6C02">
            <w:pPr>
              <w:spacing w:line="360" w:lineRule="auto"/>
              <w:rPr>
                <w:rFonts w:ascii="Calibri" w:eastAsia="Calibri" w:hAnsi="Calibri" w:cs="Times New Roman"/>
                <w:szCs w:val="24"/>
                <w:lang w:val="en-US"/>
              </w:rPr>
            </w:pPr>
            <m:oMathPara>
              <m:oMathParaPr>
                <m:jc m:val="left"/>
              </m:oMathParaPr>
              <m:oMath>
                <m:sSup>
                  <m:sSupPr>
                    <m:ctrlPr>
                      <w:rPr>
                        <w:rFonts w:ascii="Cambria Math" w:eastAsia="Calibri" w:hAnsi="Cambria Math" w:cs="Times New Roman"/>
                        <w:i/>
                        <w:szCs w:val="24"/>
                        <w:lang w:val="en-US"/>
                      </w:rPr>
                    </m:ctrlPr>
                  </m:sSupPr>
                  <m:e/>
                  <m:sup>
                    <m:r>
                      <w:rPr>
                        <w:rFonts w:ascii="Cambria Math" w:eastAsia="Calibri" w:hAnsi="Cambria Math" w:cs="Times New Roman"/>
                        <w:szCs w:val="24"/>
                        <w:lang w:val="en-US"/>
                      </w:rPr>
                      <m:t>(n-1)</m:t>
                    </m:r>
                  </m:sup>
                </m:sSup>
              </m:oMath>
            </m:oMathPara>
          </w:p>
        </w:tc>
        <w:tc>
          <w:tcPr>
            <w:tcW w:w="6379" w:type="dxa"/>
          </w:tcPr>
          <w:p w14:paraId="6643051F" w14:textId="77777777" w:rsidR="000A6C02" w:rsidRPr="000A6C02" w:rsidRDefault="000A6C02" w:rsidP="000A6C02">
            <w:pPr>
              <w:spacing w:line="360" w:lineRule="auto"/>
              <w:rPr>
                <w:rFonts w:cs="Times New Roman"/>
                <w:szCs w:val="24"/>
              </w:rPr>
            </w:pPr>
            <w:r w:rsidRPr="000A6C02">
              <w:rPr>
                <w:rFonts w:cs="Times New Roman"/>
                <w:szCs w:val="24"/>
              </w:rPr>
              <w:t>Etat de la variable à l’itération n-1</w:t>
            </w:r>
          </w:p>
        </w:tc>
        <w:tc>
          <w:tcPr>
            <w:tcW w:w="1270" w:type="dxa"/>
          </w:tcPr>
          <w:p w14:paraId="3428745E" w14:textId="77777777" w:rsidR="000A6C02" w:rsidRPr="000A6C02" w:rsidRDefault="000A6C02" w:rsidP="000A6C02">
            <w:pPr>
              <w:spacing w:line="360" w:lineRule="auto"/>
              <w:rPr>
                <w:szCs w:val="24"/>
              </w:rPr>
            </w:pPr>
          </w:p>
        </w:tc>
      </w:tr>
    </w:tbl>
    <w:p w14:paraId="4F24D65E" w14:textId="77777777" w:rsidR="007F7360" w:rsidRDefault="00DF56E5" w:rsidP="00061218">
      <w:r>
        <w:br w:type="page"/>
      </w:r>
    </w:p>
    <w:p w14:paraId="5340BE3F" w14:textId="77777777" w:rsidR="007F7360" w:rsidRDefault="007F7360">
      <w:r>
        <w:lastRenderedPageBreak/>
        <w:br w:type="page"/>
      </w:r>
    </w:p>
    <w:p w14:paraId="75CF5884" w14:textId="77777777" w:rsidR="00C12484" w:rsidRDefault="00C12484" w:rsidP="00C12484">
      <w:pPr>
        <w:pStyle w:val="Titre1"/>
      </w:pPr>
      <w:bookmarkStart w:id="5" w:name="_Toc531267382"/>
      <w:r>
        <w:lastRenderedPageBreak/>
        <w:t>Chapitre I</w:t>
      </w:r>
      <w:bookmarkEnd w:id="5"/>
    </w:p>
    <w:p w14:paraId="2E83B3CB" w14:textId="77777777" w:rsidR="00C12484" w:rsidRDefault="00C12484" w:rsidP="00C12484"/>
    <w:p w14:paraId="0D9545B2" w14:textId="77777777" w:rsidR="00C12484" w:rsidRDefault="00C12484" w:rsidP="00C12484">
      <w:pPr>
        <w:pStyle w:val="Titre1"/>
      </w:pPr>
      <w:bookmarkStart w:id="6" w:name="_Toc531267383"/>
      <w:r>
        <w:t>Etude bibliographique</w:t>
      </w:r>
      <w:bookmarkEnd w:id="6"/>
    </w:p>
    <w:p w14:paraId="329F7410" w14:textId="77777777" w:rsidR="00C12484" w:rsidRDefault="00C12484" w:rsidP="00C12484"/>
    <w:p w14:paraId="2A345EB5" w14:textId="77777777" w:rsidR="00C12484" w:rsidRDefault="00C12484" w:rsidP="00585599">
      <w:pPr>
        <w:spacing w:line="360" w:lineRule="auto"/>
        <w:jc w:val="both"/>
      </w:pPr>
      <w:r>
        <w:t>Ce premier chapitre présente les principaux travaux menés jusqu’</w:t>
      </w:r>
      <w:r w:rsidR="00124F3F">
        <w:t>à présent</w:t>
      </w:r>
      <w:r>
        <w:t xml:space="preserve"> </w:t>
      </w:r>
      <w:r w:rsidR="00275CF6">
        <w:t xml:space="preserve">en </w:t>
      </w:r>
      <w:r>
        <w:t xml:space="preserve">rapport avec les paliers à feuilles. Dans un premier temps, les </w:t>
      </w:r>
      <w:r w:rsidR="004E4E3B">
        <w:t>publications</w:t>
      </w:r>
      <w:r>
        <w:t xml:space="preserve"> discutant de la structure du palier (sans présence de film fluide), autant avec des modèles utilisant des raideurs individuelles qu’avec des modèles basés sur une raideur collective ou sur des éléments finis seront exposés et analysés. </w:t>
      </w:r>
      <w:r w:rsidR="00BE4C37">
        <w:t>Ensuite</w:t>
      </w:r>
      <w:r>
        <w:t xml:space="preserve">, les défauts d’usinage seront introduits et leurs impacts discutés. </w:t>
      </w:r>
      <w:r w:rsidR="00BE4C37">
        <w:t>Dans l’étape suivante</w:t>
      </w:r>
      <w:r>
        <w:t>, certains modèles et résultats obtenus pour des paliers en fonctionnement statique ou dynamique seront présentés. Finalement, la démarche utilisée pour le présent modèle sera brièvement introduite.</w:t>
      </w:r>
    </w:p>
    <w:p w14:paraId="362217E0" w14:textId="77777777" w:rsidR="004E4E3B" w:rsidRDefault="004E4E3B">
      <w:pPr>
        <w:rPr>
          <w:rFonts w:asciiTheme="majorHAnsi" w:eastAsiaTheme="majorEastAsia" w:hAnsiTheme="majorHAnsi" w:cstheme="majorBidi"/>
          <w:color w:val="0070C0"/>
          <w:sz w:val="26"/>
          <w:szCs w:val="26"/>
          <w:highlight w:val="lightGray"/>
        </w:rPr>
      </w:pPr>
    </w:p>
    <w:p w14:paraId="54FAC936" w14:textId="77777777" w:rsidR="00124F3F" w:rsidRDefault="00124F3F" w:rsidP="004E4E3B">
      <w:pPr>
        <w:pStyle w:val="Titre2"/>
        <w:numPr>
          <w:ilvl w:val="0"/>
          <w:numId w:val="22"/>
        </w:numPr>
      </w:pPr>
      <w:bookmarkStart w:id="7" w:name="_Toc531267384"/>
      <w:r>
        <w:t>Analyse de la structure à feuilles</w:t>
      </w:r>
      <w:bookmarkEnd w:id="7"/>
    </w:p>
    <w:p w14:paraId="3405F87B" w14:textId="77777777" w:rsidR="00124F3F" w:rsidRDefault="00124F3F" w:rsidP="00C72FC0">
      <w:pPr>
        <w:jc w:val="both"/>
      </w:pPr>
    </w:p>
    <w:p w14:paraId="641A54AF" w14:textId="77777777" w:rsidR="00C72FC0" w:rsidRDefault="00C72FC0" w:rsidP="000E1C75">
      <w:pPr>
        <w:spacing w:line="360" w:lineRule="auto"/>
        <w:jc w:val="both"/>
      </w:pPr>
      <w:r>
        <w:t xml:space="preserve">Réduction </w:t>
      </w:r>
      <w:r w:rsidR="00BE4C37">
        <w:t>continue</w:t>
      </w:r>
      <w:r>
        <w:t xml:space="preserve"> des masses et des volumes ainsi que limitation perpétuelle du co</w:t>
      </w:r>
      <w:r w:rsidR="004E4E3B">
        <w:t>û</w:t>
      </w:r>
      <w:r>
        <w:t xml:space="preserve">t et de l’empreinte écologique et sonore, telles sont les exigences contemporaines des secteurs aérospatial et aéronautique. Pour des machines tournantes, ces contraintes passent </w:t>
      </w:r>
      <w:r w:rsidR="004E4E3B">
        <w:t>par une réduction des diamètres</w:t>
      </w:r>
      <w:r>
        <w:t xml:space="preserve">. Afin de maintenir le même niveau de performance, les motoristes vont dans le sens d’une augmentation des vitesses de rotations. </w:t>
      </w:r>
    </w:p>
    <w:p w14:paraId="612F9AC9" w14:textId="77777777" w:rsidR="00C72FC0" w:rsidRDefault="00C72FC0" w:rsidP="000E1C75">
      <w:pPr>
        <w:spacing w:line="360" w:lineRule="auto"/>
        <w:jc w:val="both"/>
      </w:pPr>
      <w:r>
        <w:t>Ces changement d’architecture et de conditions de fonctionnement nécessitent de nouveaux éléments de guidage en rotation. Les paliers à feuilles</w:t>
      </w:r>
      <w:r w:rsidR="00BE4C37">
        <w:t>,</w:t>
      </w:r>
      <w:r>
        <w:t xml:space="preserve"> vu leur adéquation avec des systèmes tournants légers à hautes vitesses de rotation</w:t>
      </w:r>
      <w:r w:rsidR="00BE4C37">
        <w:t>,</w:t>
      </w:r>
      <w:r>
        <w:t xml:space="preserve"> forment des candidats de choix pour remplir cette fonctionnalité.</w:t>
      </w:r>
    </w:p>
    <w:p w14:paraId="7A51E95B" w14:textId="2B2C2EB2" w:rsidR="00C72FC0" w:rsidRDefault="00C72FC0" w:rsidP="00585599">
      <w:pPr>
        <w:spacing w:line="360" w:lineRule="auto"/>
        <w:jc w:val="both"/>
      </w:pPr>
      <w:r>
        <w:t xml:space="preserve">En effet, les paliers à feuilles présentent l’avantage de se contenter d’une lubrification propre, à travers notamment l’air, ne nécessitant aucun ajout extérieur </w:t>
      </w:r>
      <w:r w:rsidR="004E4E3B">
        <w:t>de lubrifiant</w:t>
      </w:r>
      <w:r>
        <w:t xml:space="preserve"> </w:t>
      </w:r>
      <w:r>
        <w:fldChar w:fldCharType="begin"/>
      </w:r>
      <w:r>
        <w:instrText xml:space="preserve"> REF _Ref522294706 \h </w:instrText>
      </w:r>
      <w:r w:rsidR="00585599">
        <w:instrText xml:space="preserve"> \* MERGEFORMAT </w:instrText>
      </w:r>
      <w:r>
        <w:fldChar w:fldCharType="separate"/>
      </w:r>
      <w:r w:rsidR="009D4609" w:rsidRPr="009D4609">
        <w:t>[</w:t>
      </w:r>
      <w:r w:rsidR="009D4609" w:rsidRPr="009D4609">
        <w:rPr>
          <w:noProof/>
        </w:rPr>
        <w:t>1</w:t>
      </w:r>
      <w:r>
        <w:fldChar w:fldCharType="end"/>
      </w:r>
      <w:r>
        <w:t>]. Cette lubrification uniquement à travers le gaz ambi</w:t>
      </w:r>
      <w:r w:rsidR="00BE4C37">
        <w:t>a</w:t>
      </w:r>
      <w:r>
        <w:t>nt dans lequel baigne le moteur, ne nécessite aucun système d’étanchéité ni de réservoir de lubrifiant. Ce qui conduit à un gain important en encombrement massique et géométrique. De plus, les paliers à feuilles se caractérisent pa</w:t>
      </w:r>
      <w:r w:rsidR="00BE4C37">
        <w:t xml:space="preserve">r une très </w:t>
      </w:r>
      <w:r>
        <w:t xml:space="preserve">longue durée de vie </w:t>
      </w:r>
      <w:r>
        <w:fldChar w:fldCharType="begin"/>
      </w:r>
      <w:r>
        <w:instrText xml:space="preserve"> REF _Ref522176223 \h  \* MERGEFORMAT </w:instrText>
      </w:r>
      <w:r>
        <w:fldChar w:fldCharType="separate"/>
      </w:r>
      <w:r w:rsidR="009D4609" w:rsidRPr="009D4609">
        <w:t>[</w:t>
      </w:r>
      <w:r w:rsidR="009D4609" w:rsidRPr="009D4609">
        <w:rPr>
          <w:noProof/>
        </w:rPr>
        <w:t>2</w:t>
      </w:r>
      <w:r>
        <w:fldChar w:fldCharType="end"/>
      </w:r>
      <w:r>
        <w:t>]. Ils peuvent aussi fonctionner sur de très larges gammes de températures et ont une grande tolérance aux mésalignements du ro</w:t>
      </w:r>
      <w:r w:rsidRPr="00AE131F">
        <w:t>tor</w:t>
      </w:r>
      <w:r>
        <w:t xml:space="preserve"> </w:t>
      </w:r>
      <w:r>
        <w:fldChar w:fldCharType="begin"/>
      </w:r>
      <w:r>
        <w:instrText xml:space="preserve"> REF _Ref522203721 \h  \* MERGEFORMAT </w:instrText>
      </w:r>
      <w:r>
        <w:fldChar w:fldCharType="separate"/>
      </w:r>
      <w:r w:rsidR="009D4609" w:rsidRPr="009D4609">
        <w:t>[</w:t>
      </w:r>
      <w:r w:rsidR="009D4609" w:rsidRPr="009D4609">
        <w:rPr>
          <w:noProof/>
        </w:rPr>
        <w:t>3</w:t>
      </w:r>
      <w:r>
        <w:fldChar w:fldCharType="end"/>
      </w:r>
      <w:r>
        <w:t>].</w:t>
      </w:r>
    </w:p>
    <w:p w14:paraId="33724E2E" w14:textId="77777777" w:rsidR="00C72FC0" w:rsidRDefault="00C72FC0" w:rsidP="000E1C75">
      <w:pPr>
        <w:spacing w:line="360" w:lineRule="auto"/>
        <w:jc w:val="both"/>
        <w:rPr>
          <w:rFonts w:eastAsia="Times New Roman" w:cstheme="minorHAnsi"/>
          <w:szCs w:val="24"/>
        </w:rPr>
      </w:pPr>
      <w:r>
        <w:rPr>
          <w:rFonts w:eastAsia="Times New Roman" w:cstheme="minorHAnsi"/>
          <w:szCs w:val="24"/>
        </w:rPr>
        <w:lastRenderedPageBreak/>
        <w:t>De par leur intérêt croissant, l</w:t>
      </w:r>
      <w:r w:rsidRPr="00BB24FF">
        <w:rPr>
          <w:rFonts w:eastAsia="Times New Roman" w:cstheme="minorHAnsi"/>
          <w:szCs w:val="24"/>
        </w:rPr>
        <w:t xml:space="preserve">es paliers à </w:t>
      </w:r>
      <w:r w:rsidRPr="00523A57">
        <w:rPr>
          <w:rFonts w:eastAsia="Times New Roman" w:cstheme="minorHAnsi"/>
          <w:szCs w:val="24"/>
        </w:rPr>
        <w:t xml:space="preserve">feuilles </w:t>
      </w:r>
      <w:r w:rsidRPr="00BB24FF">
        <w:rPr>
          <w:rFonts w:eastAsia="Times New Roman" w:cstheme="minorHAnsi"/>
          <w:szCs w:val="24"/>
        </w:rPr>
        <w:t xml:space="preserve">représentent une technologie à l'étude depuis des décennies. </w:t>
      </w:r>
      <w:r>
        <w:rPr>
          <w:rFonts w:eastAsia="Times New Roman" w:cstheme="minorHAnsi"/>
          <w:szCs w:val="24"/>
        </w:rPr>
        <w:t>Plusieurs configurations ont ainsi vu le jour, mais l</w:t>
      </w:r>
      <w:r w:rsidRPr="00BB24FF">
        <w:rPr>
          <w:rFonts w:eastAsia="Times New Roman" w:cstheme="minorHAnsi"/>
          <w:szCs w:val="24"/>
        </w:rPr>
        <w:t>e point essentiel</w:t>
      </w:r>
      <w:r>
        <w:rPr>
          <w:rFonts w:eastAsia="Times New Roman" w:cstheme="minorHAnsi"/>
          <w:szCs w:val="24"/>
        </w:rPr>
        <w:t>, présent dans chaque modèle,</w:t>
      </w:r>
      <w:r w:rsidRPr="00BB24FF">
        <w:rPr>
          <w:rFonts w:eastAsia="Times New Roman" w:cstheme="minorHAnsi"/>
          <w:szCs w:val="24"/>
        </w:rPr>
        <w:t xml:space="preserve"> est </w:t>
      </w:r>
      <w:r>
        <w:rPr>
          <w:rFonts w:eastAsia="Times New Roman" w:cstheme="minorHAnsi"/>
          <w:szCs w:val="24"/>
        </w:rPr>
        <w:t xml:space="preserve">une </w:t>
      </w:r>
      <w:r w:rsidR="004E4E3B">
        <w:rPr>
          <w:rFonts w:eastAsia="Times New Roman" w:cstheme="minorHAnsi"/>
          <w:szCs w:val="24"/>
        </w:rPr>
        <w:t>structure à</w:t>
      </w:r>
      <w:r w:rsidRPr="00BB24FF">
        <w:rPr>
          <w:rFonts w:eastAsia="Times New Roman" w:cstheme="minorHAnsi"/>
          <w:szCs w:val="24"/>
        </w:rPr>
        <w:t xml:space="preserve"> feuille</w:t>
      </w:r>
      <w:r w:rsidR="004E4E3B">
        <w:rPr>
          <w:rFonts w:eastAsia="Times New Roman" w:cstheme="minorHAnsi"/>
          <w:szCs w:val="24"/>
        </w:rPr>
        <w:t xml:space="preserve">s </w:t>
      </w:r>
      <w:r>
        <w:rPr>
          <w:rFonts w:eastAsia="Times New Roman" w:cstheme="minorHAnsi"/>
          <w:szCs w:val="24"/>
        </w:rPr>
        <w:t>compliante. Celle-ci</w:t>
      </w:r>
      <w:r w:rsidR="004E4E3B">
        <w:rPr>
          <w:rFonts w:eastAsia="Times New Roman" w:cstheme="minorHAnsi"/>
          <w:szCs w:val="24"/>
        </w:rPr>
        <w:t>, à travers un ensemble de contacts où des frottements peuvent avoir lieu,</w:t>
      </w:r>
      <w:r w:rsidRPr="00BB24FF">
        <w:rPr>
          <w:rFonts w:eastAsia="Times New Roman" w:cstheme="minorHAnsi"/>
          <w:szCs w:val="24"/>
        </w:rPr>
        <w:t xml:space="preserve"> apporte un amortissement considérable</w:t>
      </w:r>
      <w:r w:rsidR="004E4E3B">
        <w:rPr>
          <w:rFonts w:eastAsia="Times New Roman" w:cstheme="minorHAnsi"/>
          <w:szCs w:val="24"/>
        </w:rPr>
        <w:t>,</w:t>
      </w:r>
      <w:r w:rsidRPr="00BB24FF">
        <w:rPr>
          <w:rFonts w:eastAsia="Times New Roman" w:cstheme="minorHAnsi"/>
          <w:szCs w:val="24"/>
        </w:rPr>
        <w:t xml:space="preserve"> par rapport </w:t>
      </w:r>
      <w:r>
        <w:rPr>
          <w:rFonts w:eastAsia="Times New Roman" w:cstheme="minorHAnsi"/>
          <w:szCs w:val="24"/>
        </w:rPr>
        <w:t>au mince film de fluide entre le rotor</w:t>
      </w:r>
      <w:r w:rsidR="00BE4C37">
        <w:rPr>
          <w:rFonts w:eastAsia="Times New Roman" w:cstheme="minorHAnsi"/>
          <w:szCs w:val="24"/>
        </w:rPr>
        <w:t xml:space="preserve"> et</w:t>
      </w:r>
      <w:r>
        <w:rPr>
          <w:rFonts w:eastAsia="Times New Roman" w:cstheme="minorHAnsi"/>
          <w:szCs w:val="24"/>
        </w:rPr>
        <w:t xml:space="preserve"> la partie statique qui forme le palier.</w:t>
      </w:r>
      <w:r w:rsidRPr="00BB24FF">
        <w:rPr>
          <w:rFonts w:eastAsia="Times New Roman" w:cstheme="minorHAnsi"/>
          <w:szCs w:val="24"/>
        </w:rPr>
        <w:t xml:space="preserve"> </w:t>
      </w:r>
    </w:p>
    <w:p w14:paraId="432E19F2" w14:textId="33050C30" w:rsidR="00585599" w:rsidRDefault="00C72FC0" w:rsidP="000E1C75">
      <w:pPr>
        <w:spacing w:line="360" w:lineRule="auto"/>
        <w:jc w:val="both"/>
        <w:rPr>
          <w:rFonts w:eastAsia="Times New Roman" w:cstheme="minorHAnsi"/>
          <w:szCs w:val="24"/>
        </w:rPr>
      </w:pPr>
      <w:r w:rsidRPr="00BB24FF">
        <w:rPr>
          <w:rFonts w:eastAsia="Times New Roman" w:cstheme="minorHAnsi"/>
          <w:szCs w:val="24"/>
        </w:rPr>
        <w:t xml:space="preserve">Le premier </w:t>
      </w:r>
      <w:r>
        <w:rPr>
          <w:rFonts w:eastAsia="Times New Roman" w:cstheme="minorHAnsi"/>
          <w:szCs w:val="24"/>
        </w:rPr>
        <w:t>palier</w:t>
      </w:r>
      <w:r w:rsidRPr="00BB24FF">
        <w:rPr>
          <w:rFonts w:eastAsia="Times New Roman" w:cstheme="minorHAnsi"/>
          <w:szCs w:val="24"/>
        </w:rPr>
        <w:t xml:space="preserve"> de </w:t>
      </w:r>
      <w:r>
        <w:rPr>
          <w:rFonts w:eastAsia="Times New Roman" w:cstheme="minorHAnsi"/>
          <w:szCs w:val="24"/>
        </w:rPr>
        <w:t xml:space="preserve">ce type consiste en une feuille unique soudée par une de ses extrémités à la bague extérieure et enroulée plusieurs fois suivant la circonférence. De par les frottements qui se produisent entre les différentes couches de cette feuille, ce palier offre de l’amortissement et de la raideur, mais qui restent limités par rapports aux autres conceptions </w:t>
      </w:r>
      <w:r>
        <w:rPr>
          <w:rFonts w:eastAsia="Times New Roman" w:cstheme="minorHAnsi"/>
          <w:szCs w:val="24"/>
        </w:rPr>
        <w:fldChar w:fldCharType="begin"/>
      </w:r>
      <w:r>
        <w:rPr>
          <w:rFonts w:eastAsia="Times New Roman" w:cstheme="minorHAnsi"/>
          <w:szCs w:val="24"/>
        </w:rPr>
        <w:instrText xml:space="preserve"> REF _Ref522177088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4</w:t>
      </w:r>
      <w:r>
        <w:rPr>
          <w:rFonts w:eastAsia="Times New Roman" w:cstheme="minorHAnsi"/>
          <w:szCs w:val="24"/>
        </w:rPr>
        <w:fldChar w:fldCharType="end"/>
      </w:r>
      <w:r>
        <w:rPr>
          <w:rFonts w:eastAsia="Times New Roman" w:cstheme="minorHAnsi"/>
          <w:szCs w:val="24"/>
        </w:rPr>
        <w:t xml:space="preserve">] et </w:t>
      </w:r>
      <w:r>
        <w:rPr>
          <w:rFonts w:eastAsia="Times New Roman" w:cstheme="minorHAnsi"/>
          <w:szCs w:val="24"/>
        </w:rPr>
        <w:fldChar w:fldCharType="begin"/>
      </w:r>
      <w:r>
        <w:rPr>
          <w:rFonts w:eastAsia="Times New Roman" w:cstheme="minorHAnsi"/>
          <w:szCs w:val="24"/>
        </w:rPr>
        <w:instrText xml:space="preserve"> REF _Ref522177101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5</w:t>
      </w:r>
      <w:r>
        <w:rPr>
          <w:rFonts w:eastAsia="Times New Roman" w:cstheme="minorHAnsi"/>
          <w:szCs w:val="24"/>
        </w:rPr>
        <w:fldChar w:fldCharType="end"/>
      </w:r>
      <w:r>
        <w:rPr>
          <w:rFonts w:eastAsia="Times New Roman" w:cstheme="minorHAnsi"/>
          <w:szCs w:val="24"/>
        </w:rPr>
        <w:t>].</w:t>
      </w:r>
    </w:p>
    <w:p w14:paraId="5AA62D95" w14:textId="46078EA8" w:rsidR="00585599" w:rsidRDefault="00585599" w:rsidP="00CD3152">
      <w:pPr>
        <w:spacing w:line="360" w:lineRule="auto"/>
        <w:jc w:val="both"/>
        <w:rPr>
          <w:rFonts w:eastAsia="Times New Roman" w:cstheme="minorHAnsi"/>
          <w:szCs w:val="24"/>
        </w:rPr>
      </w:pPr>
      <w:r w:rsidRPr="00BB24FF">
        <w:rPr>
          <w:rFonts w:eastAsia="Times New Roman" w:cstheme="minorHAnsi"/>
          <w:szCs w:val="24"/>
        </w:rPr>
        <w:t xml:space="preserve">Le </w:t>
      </w:r>
      <w:r>
        <w:rPr>
          <w:rFonts w:eastAsia="Times New Roman" w:cstheme="minorHAnsi"/>
          <w:szCs w:val="24"/>
        </w:rPr>
        <w:t>deuxième palier</w:t>
      </w:r>
      <w:r w:rsidRPr="00BB24FF">
        <w:rPr>
          <w:rFonts w:eastAsia="Times New Roman" w:cstheme="minorHAnsi"/>
          <w:szCs w:val="24"/>
        </w:rPr>
        <w:t xml:space="preserve"> de </w:t>
      </w:r>
      <w:r>
        <w:rPr>
          <w:rFonts w:eastAsia="Times New Roman" w:cstheme="minorHAnsi"/>
          <w:szCs w:val="24"/>
        </w:rPr>
        <w:t>ce type, encore utilisé, est celui à feuillets</w:t>
      </w:r>
      <w:r w:rsidRPr="00BB24FF">
        <w:rPr>
          <w:rFonts w:eastAsia="Times New Roman" w:cstheme="minorHAnsi"/>
          <w:szCs w:val="24"/>
        </w:rPr>
        <w:t xml:space="preserve">. Il se compose de nombreuses feuilles minces ressemblant à des poutres qui se chevauchent légèrement. </w:t>
      </w:r>
      <w:r>
        <w:rPr>
          <w:rFonts w:eastAsia="Times New Roman" w:cstheme="minorHAnsi"/>
          <w:szCs w:val="24"/>
        </w:rPr>
        <w:t>Malgré leur supériorité par rapport au premier type de paliers, ce</w:t>
      </w:r>
      <w:r w:rsidRPr="00BB24FF">
        <w:rPr>
          <w:rFonts w:eastAsia="Times New Roman" w:cstheme="minorHAnsi"/>
          <w:szCs w:val="24"/>
        </w:rPr>
        <w:t xml:space="preserve"> </w:t>
      </w:r>
      <w:r w:rsidR="00BE4C37">
        <w:rPr>
          <w:rFonts w:eastAsia="Times New Roman" w:cstheme="minorHAnsi"/>
          <w:szCs w:val="24"/>
        </w:rPr>
        <w:t>dernier</w:t>
      </w:r>
      <w:r>
        <w:rPr>
          <w:rFonts w:eastAsia="Times New Roman" w:cstheme="minorHAnsi"/>
          <w:szCs w:val="24"/>
        </w:rPr>
        <w:t xml:space="preserve"> présente </w:t>
      </w:r>
      <w:r w:rsidR="00BE4C37">
        <w:rPr>
          <w:rFonts w:eastAsia="Times New Roman" w:cstheme="minorHAnsi"/>
          <w:szCs w:val="24"/>
        </w:rPr>
        <w:t xml:space="preserve">toujours </w:t>
      </w:r>
      <w:r w:rsidRPr="00BB24FF">
        <w:rPr>
          <w:rFonts w:eastAsia="Times New Roman" w:cstheme="minorHAnsi"/>
          <w:szCs w:val="24"/>
        </w:rPr>
        <w:t>un faible rapport entre la capacité de charge et l'amortissement</w:t>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_Ref522178223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w:t>
      </w:r>
      <w:r>
        <w:rPr>
          <w:rFonts w:eastAsia="Times New Roman" w:cstheme="minorHAnsi"/>
          <w:szCs w:val="24"/>
        </w:rPr>
        <w:fldChar w:fldCharType="end"/>
      </w:r>
      <w:r>
        <w:rPr>
          <w:rFonts w:eastAsia="Times New Roman" w:cstheme="minorHAnsi"/>
          <w:szCs w:val="24"/>
        </w:rPr>
        <w:t>]</w:t>
      </w:r>
      <w:r w:rsidRPr="00BB24FF">
        <w:rPr>
          <w:rFonts w:eastAsia="Times New Roman" w:cstheme="minorHAnsi"/>
          <w:szCs w:val="24"/>
        </w:rPr>
        <w:t>.</w:t>
      </w:r>
    </w:p>
    <w:p w14:paraId="342F90B6" w14:textId="77777777" w:rsidR="00C72FC0" w:rsidRDefault="00C72FC0" w:rsidP="00C72FC0">
      <w:pPr>
        <w:spacing w:after="0" w:line="240" w:lineRule="auto"/>
        <w:rPr>
          <w:rFonts w:eastAsia="Times New Roman" w:cstheme="minorHAnsi"/>
          <w:szCs w:val="24"/>
        </w:rPr>
      </w:pPr>
    </w:p>
    <w:p w14:paraId="1FCF58F5" w14:textId="77777777" w:rsidR="00C72FC0" w:rsidRDefault="00C72FC0" w:rsidP="00C72FC0">
      <w:pPr>
        <w:spacing w:after="0" w:line="240" w:lineRule="auto"/>
        <w:jc w:val="center"/>
        <w:rPr>
          <w:rFonts w:eastAsia="Times New Roman" w:cstheme="minorHAnsi"/>
          <w:szCs w:val="24"/>
        </w:rPr>
      </w:pPr>
      <w:r>
        <w:rPr>
          <w:noProof/>
          <w:lang w:eastAsia="fr-FR"/>
        </w:rPr>
        <w:drawing>
          <wp:inline distT="0" distB="0" distL="0" distR="0" wp14:anchorId="3EE0DF8F" wp14:editId="53ED42EB">
            <wp:extent cx="2298471" cy="1971566"/>
            <wp:effectExtent l="0" t="0" r="698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7779" cy="2022439"/>
                    </a:xfrm>
                    <a:prstGeom prst="rect">
                      <a:avLst/>
                    </a:prstGeom>
                    <a:noFill/>
                    <a:ln>
                      <a:noFill/>
                    </a:ln>
                  </pic:spPr>
                </pic:pic>
              </a:graphicData>
            </a:graphic>
          </wp:inline>
        </w:drawing>
      </w:r>
    </w:p>
    <w:p w14:paraId="70946360" w14:textId="77777777" w:rsidR="00C72FC0" w:rsidRDefault="00C72FC0" w:rsidP="00C72FC0">
      <w:pPr>
        <w:spacing w:after="0" w:line="240" w:lineRule="auto"/>
        <w:jc w:val="center"/>
        <w:rPr>
          <w:rFonts w:eastAsia="Times New Roman" w:cstheme="minorHAnsi"/>
          <w:szCs w:val="24"/>
        </w:rPr>
      </w:pPr>
    </w:p>
    <w:p w14:paraId="07B558CF" w14:textId="69938161" w:rsidR="00C72FC0" w:rsidRDefault="00C72FC0" w:rsidP="00C72FC0">
      <w:pPr>
        <w:pStyle w:val="Lgende"/>
        <w:jc w:val="center"/>
      </w:pPr>
      <w:bookmarkStart w:id="8" w:name="_Toc531267444"/>
      <w:r>
        <w:t xml:space="preserve">Figure </w:t>
      </w:r>
      <w:r>
        <w:rPr>
          <w:noProof/>
        </w:rPr>
        <w:fldChar w:fldCharType="begin"/>
      </w:r>
      <w:r>
        <w:rPr>
          <w:noProof/>
        </w:rPr>
        <w:instrText xml:space="preserve"> SEQ Figure \* ARABIC </w:instrText>
      </w:r>
      <w:r>
        <w:rPr>
          <w:noProof/>
        </w:rPr>
        <w:fldChar w:fldCharType="separate"/>
      </w:r>
      <w:r w:rsidR="009D4609">
        <w:rPr>
          <w:noProof/>
        </w:rPr>
        <w:t>1</w:t>
      </w:r>
      <w:r>
        <w:rPr>
          <w:noProof/>
        </w:rPr>
        <w:fldChar w:fldCharType="end"/>
      </w:r>
      <w:r>
        <w:t xml:space="preserve"> : Le premier type de paliers à feuilles (reproduction issue de </w:t>
      </w:r>
      <w:r>
        <w:fldChar w:fldCharType="begin"/>
      </w:r>
      <w:r>
        <w:instrText xml:space="preserve"> REF _Ref522177088 \h </w:instrText>
      </w:r>
      <w:r>
        <w:fldChar w:fldCharType="separate"/>
      </w:r>
      <w:r w:rsidR="009D4609" w:rsidRPr="00F865FC">
        <w:t>[</w:t>
      </w:r>
      <w:r w:rsidR="009D4609" w:rsidRPr="00F865FC">
        <w:rPr>
          <w:noProof/>
        </w:rPr>
        <w:t>4</w:t>
      </w:r>
      <w:r>
        <w:fldChar w:fldCharType="end"/>
      </w:r>
      <w:r>
        <w:t>])</w:t>
      </w:r>
      <w:bookmarkEnd w:id="8"/>
    </w:p>
    <w:p w14:paraId="531CA549" w14:textId="77777777" w:rsidR="00C72FC0" w:rsidRDefault="00C72FC0" w:rsidP="00C72FC0">
      <w:pPr>
        <w:spacing w:after="0" w:line="240" w:lineRule="auto"/>
        <w:jc w:val="both"/>
        <w:rPr>
          <w:rFonts w:eastAsia="Times New Roman" w:cstheme="minorHAnsi"/>
          <w:szCs w:val="24"/>
        </w:rPr>
      </w:pPr>
    </w:p>
    <w:p w14:paraId="0CFDC22E" w14:textId="77777777" w:rsidR="00C72FC0" w:rsidRDefault="00C72FC0" w:rsidP="00C72FC0">
      <w:pPr>
        <w:keepNext/>
        <w:spacing w:after="0" w:line="240" w:lineRule="auto"/>
        <w:jc w:val="center"/>
      </w:pPr>
      <w:r>
        <w:rPr>
          <w:noProof/>
          <w:lang w:eastAsia="fr-FR"/>
        </w:rPr>
        <w:drawing>
          <wp:inline distT="0" distB="0" distL="0" distR="0" wp14:anchorId="502D26A2" wp14:editId="6F2FF8F4">
            <wp:extent cx="2282024" cy="2183898"/>
            <wp:effectExtent l="0" t="0" r="4445"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5032" cy="2282477"/>
                    </a:xfrm>
                    <a:prstGeom prst="rect">
                      <a:avLst/>
                    </a:prstGeom>
                    <a:noFill/>
                    <a:ln>
                      <a:noFill/>
                    </a:ln>
                  </pic:spPr>
                </pic:pic>
              </a:graphicData>
            </a:graphic>
          </wp:inline>
        </w:drawing>
      </w:r>
    </w:p>
    <w:p w14:paraId="7E0F1E52" w14:textId="5921D860" w:rsidR="00C72FC0" w:rsidRDefault="00C72FC0" w:rsidP="00C72FC0">
      <w:pPr>
        <w:pStyle w:val="Lgende"/>
        <w:jc w:val="center"/>
      </w:pPr>
      <w:bookmarkStart w:id="9" w:name="_Ref521594718"/>
      <w:bookmarkStart w:id="10" w:name="_Toc531267445"/>
      <w:r>
        <w:t xml:space="preserve">Figure </w:t>
      </w:r>
      <w:r>
        <w:rPr>
          <w:noProof/>
        </w:rPr>
        <w:fldChar w:fldCharType="begin"/>
      </w:r>
      <w:r>
        <w:rPr>
          <w:noProof/>
        </w:rPr>
        <w:instrText xml:space="preserve"> SEQ Figure \* ARABIC </w:instrText>
      </w:r>
      <w:r>
        <w:rPr>
          <w:noProof/>
        </w:rPr>
        <w:fldChar w:fldCharType="separate"/>
      </w:r>
      <w:r w:rsidR="009D4609">
        <w:rPr>
          <w:noProof/>
        </w:rPr>
        <w:t>2</w:t>
      </w:r>
      <w:r>
        <w:rPr>
          <w:noProof/>
        </w:rPr>
        <w:fldChar w:fldCharType="end"/>
      </w:r>
      <w:bookmarkEnd w:id="9"/>
      <w:r>
        <w:t xml:space="preserve"> : Le deuxième type de paliers à feuilles (reproduction issue de </w:t>
      </w:r>
      <w:r>
        <w:fldChar w:fldCharType="begin"/>
      </w:r>
      <w:r>
        <w:instrText xml:space="preserve"> REF _Ref522178223 \h </w:instrText>
      </w:r>
      <w:r>
        <w:fldChar w:fldCharType="separate"/>
      </w:r>
      <w:r w:rsidR="009D4609" w:rsidRPr="00F865FC">
        <w:t>[</w:t>
      </w:r>
      <w:r w:rsidR="009D4609" w:rsidRPr="00F865FC">
        <w:rPr>
          <w:noProof/>
        </w:rPr>
        <w:t>6</w:t>
      </w:r>
      <w:r>
        <w:fldChar w:fldCharType="end"/>
      </w:r>
      <w:r>
        <w:t>])</w:t>
      </w:r>
      <w:bookmarkEnd w:id="10"/>
    </w:p>
    <w:p w14:paraId="250B3829" w14:textId="77777777" w:rsidR="00585599" w:rsidRPr="00585599" w:rsidRDefault="00585599" w:rsidP="00585599">
      <w:pPr>
        <w:rPr>
          <w:sz w:val="2"/>
          <w:szCs w:val="2"/>
        </w:rPr>
      </w:pPr>
    </w:p>
    <w:p w14:paraId="3A7646D9" w14:textId="235CA465" w:rsidR="00C72FC0" w:rsidRDefault="00C72FC0" w:rsidP="000E1C75">
      <w:pPr>
        <w:spacing w:line="360" w:lineRule="auto"/>
        <w:jc w:val="both"/>
        <w:rPr>
          <w:rFonts w:eastAsia="Times New Roman" w:cstheme="minorHAnsi"/>
          <w:szCs w:val="24"/>
        </w:rPr>
      </w:pPr>
      <w:r>
        <w:rPr>
          <w:rFonts w:eastAsia="Times New Roman" w:cstheme="minorHAnsi"/>
          <w:szCs w:val="24"/>
        </w:rPr>
        <w:t>Les paliers à</w:t>
      </w:r>
      <w:r w:rsidRPr="00BB24FF">
        <w:rPr>
          <w:rFonts w:eastAsia="Times New Roman" w:cstheme="minorHAnsi"/>
          <w:szCs w:val="24"/>
        </w:rPr>
        <w:t xml:space="preserve"> feuille</w:t>
      </w:r>
      <w:r>
        <w:rPr>
          <w:rFonts w:eastAsia="Times New Roman" w:cstheme="minorHAnsi"/>
          <w:szCs w:val="24"/>
        </w:rPr>
        <w:t>s les plus utilisés actuellement, utilisent deux feuilles (</w:t>
      </w:r>
      <w:r>
        <w:rPr>
          <w:rFonts w:eastAsia="Times New Roman" w:cstheme="minorHAnsi"/>
          <w:szCs w:val="24"/>
        </w:rPr>
        <w:fldChar w:fldCharType="begin"/>
      </w:r>
      <w:r>
        <w:rPr>
          <w:rFonts w:eastAsia="Times New Roman" w:cstheme="minorHAnsi"/>
          <w:szCs w:val="24"/>
        </w:rPr>
        <w:instrText xml:space="preserve"> REF _Ref526771215 \h </w:instrText>
      </w:r>
      <w:r w:rsidR="00585599">
        <w:rPr>
          <w:rFonts w:eastAsia="Times New Roman" w:cstheme="minorHAnsi"/>
          <w:szCs w:val="24"/>
        </w:rPr>
        <w:instrText xml:space="preserve"> \* MERGEFORMAT </w:instrText>
      </w:r>
      <w:r>
        <w:rPr>
          <w:rFonts w:eastAsia="Times New Roman" w:cstheme="minorHAnsi"/>
          <w:szCs w:val="24"/>
        </w:rPr>
      </w:r>
      <w:r>
        <w:rPr>
          <w:rFonts w:eastAsia="Times New Roman" w:cstheme="minorHAnsi"/>
          <w:szCs w:val="24"/>
        </w:rPr>
        <w:fldChar w:fldCharType="separate"/>
      </w:r>
      <w:r w:rsidR="009D4609">
        <w:t xml:space="preserve">Figure </w:t>
      </w:r>
      <w:r w:rsidR="009D4609">
        <w:rPr>
          <w:noProof/>
        </w:rPr>
        <w:t>3</w:t>
      </w:r>
      <w:r>
        <w:rPr>
          <w:rFonts w:eastAsia="Times New Roman" w:cstheme="minorHAnsi"/>
          <w:szCs w:val="24"/>
        </w:rPr>
        <w:fldChar w:fldCharType="end"/>
      </w:r>
      <w:r>
        <w:rPr>
          <w:rFonts w:eastAsia="Times New Roman" w:cstheme="minorHAnsi"/>
          <w:szCs w:val="24"/>
        </w:rPr>
        <w:t>). L</w:t>
      </w:r>
      <w:r w:rsidRPr="00BB24FF">
        <w:rPr>
          <w:rFonts w:eastAsia="Times New Roman" w:cstheme="minorHAnsi"/>
          <w:szCs w:val="24"/>
        </w:rPr>
        <w:t xml:space="preserve">a feuille supérieure </w:t>
      </w:r>
      <w:r>
        <w:rPr>
          <w:rFonts w:eastAsia="Times New Roman" w:cstheme="minorHAnsi"/>
          <w:szCs w:val="24"/>
        </w:rPr>
        <w:t xml:space="preserve">est </w:t>
      </w:r>
      <w:r w:rsidRPr="00BB24FF">
        <w:rPr>
          <w:rFonts w:eastAsia="Times New Roman" w:cstheme="minorHAnsi"/>
          <w:szCs w:val="24"/>
        </w:rPr>
        <w:t>lisse et la feuille inférieure</w:t>
      </w:r>
      <w:r>
        <w:rPr>
          <w:rFonts w:eastAsia="Times New Roman" w:cstheme="minorHAnsi"/>
          <w:szCs w:val="24"/>
        </w:rPr>
        <w:t xml:space="preserve"> est ondulée et composée d’un ensemble de</w:t>
      </w:r>
      <w:r w:rsidR="004E4E3B">
        <w:rPr>
          <w:rFonts w:eastAsia="Times New Roman" w:cstheme="minorHAnsi"/>
          <w:szCs w:val="24"/>
        </w:rPr>
        <w:t xml:space="preserve"> plissés. Chacun de ces plissés </w:t>
      </w:r>
      <w:r w:rsidRPr="00BB24FF">
        <w:rPr>
          <w:rFonts w:eastAsia="Times New Roman" w:cstheme="minorHAnsi"/>
          <w:szCs w:val="24"/>
        </w:rPr>
        <w:t>agi</w:t>
      </w:r>
      <w:r>
        <w:rPr>
          <w:rFonts w:eastAsia="Times New Roman" w:cstheme="minorHAnsi"/>
          <w:szCs w:val="24"/>
        </w:rPr>
        <w:t>t comme un</w:t>
      </w:r>
      <w:r w:rsidRPr="00BB24FF">
        <w:rPr>
          <w:rFonts w:eastAsia="Times New Roman" w:cstheme="minorHAnsi"/>
          <w:szCs w:val="24"/>
        </w:rPr>
        <w:t xml:space="preserve"> ressort</w:t>
      </w:r>
      <w:r>
        <w:rPr>
          <w:rFonts w:eastAsia="Times New Roman" w:cstheme="minorHAnsi"/>
          <w:szCs w:val="24"/>
        </w:rPr>
        <w:t xml:space="preserve"> </w:t>
      </w:r>
      <w:r w:rsidR="00522ABF">
        <w:rPr>
          <w:rFonts w:eastAsia="Times New Roman" w:cstheme="minorHAnsi"/>
          <w:szCs w:val="24"/>
        </w:rPr>
        <w:t>connecté aux autres</w:t>
      </w:r>
      <w:r>
        <w:rPr>
          <w:rFonts w:eastAsia="Times New Roman" w:cstheme="minorHAnsi"/>
          <w:szCs w:val="24"/>
        </w:rPr>
        <w:t>.</w:t>
      </w:r>
      <w:r w:rsidRPr="00BB24FF">
        <w:rPr>
          <w:rFonts w:eastAsia="Times New Roman" w:cstheme="minorHAnsi"/>
          <w:szCs w:val="24"/>
        </w:rPr>
        <w:t xml:space="preserve"> Ce type de palier présente de meilleures caractéristiques</w:t>
      </w:r>
      <w:r w:rsidR="00BE4C37">
        <w:rPr>
          <w:rFonts w:eastAsia="Times New Roman" w:cstheme="minorHAnsi"/>
          <w:szCs w:val="24"/>
        </w:rPr>
        <w:t>,</w:t>
      </w:r>
      <w:r w:rsidRPr="00BB24FF">
        <w:rPr>
          <w:rFonts w:eastAsia="Times New Roman" w:cstheme="minorHAnsi"/>
          <w:szCs w:val="24"/>
        </w:rPr>
        <w:t xml:space="preserve"> en terme de capacité de charge et d'amortissement</w:t>
      </w:r>
      <w:r w:rsidR="00BE4C37">
        <w:rPr>
          <w:rFonts w:eastAsia="Times New Roman" w:cstheme="minorHAnsi"/>
          <w:szCs w:val="24"/>
        </w:rPr>
        <w:t>, par rapport aux</w:t>
      </w:r>
      <w:r w:rsidR="00275CF6">
        <w:rPr>
          <w:rFonts w:eastAsia="Times New Roman" w:cstheme="minorHAnsi"/>
          <w:szCs w:val="24"/>
        </w:rPr>
        <w:t xml:space="preserve"> précédents</w:t>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_Ref522177088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4</w:t>
      </w:r>
      <w:r>
        <w:rPr>
          <w:rFonts w:eastAsia="Times New Roman" w:cstheme="minorHAnsi"/>
          <w:szCs w:val="24"/>
        </w:rPr>
        <w:fldChar w:fldCharType="end"/>
      </w:r>
      <w:r>
        <w:rPr>
          <w:rFonts w:eastAsia="Times New Roman" w:cstheme="minorHAnsi"/>
          <w:szCs w:val="24"/>
        </w:rPr>
        <w:t>].</w:t>
      </w:r>
      <w:r w:rsidRPr="00BB24FF">
        <w:rPr>
          <w:rFonts w:eastAsia="Times New Roman" w:cstheme="minorHAnsi"/>
          <w:szCs w:val="24"/>
        </w:rPr>
        <w:t xml:space="preserve"> </w:t>
      </w:r>
      <w:r>
        <w:rPr>
          <w:rFonts w:eastAsia="Times New Roman" w:cstheme="minorHAnsi"/>
          <w:szCs w:val="24"/>
        </w:rPr>
        <w:t>Les deux feuilles sont fixées</w:t>
      </w:r>
      <w:r w:rsidR="00BE4C37">
        <w:rPr>
          <w:rFonts w:eastAsia="Times New Roman" w:cstheme="minorHAnsi"/>
          <w:szCs w:val="24"/>
        </w:rPr>
        <w:t>,</w:t>
      </w:r>
      <w:r>
        <w:rPr>
          <w:rFonts w:eastAsia="Times New Roman" w:cstheme="minorHAnsi"/>
          <w:szCs w:val="24"/>
        </w:rPr>
        <w:t xml:space="preserve"> à une de</w:t>
      </w:r>
      <w:r w:rsidR="00BE4C37">
        <w:rPr>
          <w:rFonts w:eastAsia="Times New Roman" w:cstheme="minorHAnsi"/>
          <w:szCs w:val="24"/>
        </w:rPr>
        <w:t xml:space="preserve"> leur</w:t>
      </w:r>
      <w:r>
        <w:rPr>
          <w:rFonts w:eastAsia="Times New Roman" w:cstheme="minorHAnsi"/>
          <w:szCs w:val="24"/>
        </w:rPr>
        <w:t>s extrémités</w:t>
      </w:r>
      <w:r w:rsidR="00BE4C37">
        <w:rPr>
          <w:rFonts w:eastAsia="Times New Roman" w:cstheme="minorHAnsi"/>
          <w:szCs w:val="24"/>
        </w:rPr>
        <w:t>,</w:t>
      </w:r>
      <w:r>
        <w:rPr>
          <w:rFonts w:eastAsia="Times New Roman" w:cstheme="minorHAnsi"/>
          <w:szCs w:val="24"/>
        </w:rPr>
        <w:t xml:space="preserve"> à la bague extérieure et restent libres à l’autre extrémité.  </w:t>
      </w:r>
    </w:p>
    <w:p w14:paraId="6688D762" w14:textId="77777777" w:rsidR="00585599" w:rsidRDefault="00585599" w:rsidP="000E1C75">
      <w:pPr>
        <w:spacing w:line="360" w:lineRule="auto"/>
        <w:jc w:val="both"/>
        <w:rPr>
          <w:rFonts w:eastAsia="Times New Roman" w:cstheme="minorHAnsi"/>
          <w:szCs w:val="24"/>
        </w:rPr>
      </w:pPr>
      <w:r>
        <w:rPr>
          <w:rFonts w:eastAsia="Times New Roman" w:cstheme="minorHAnsi"/>
          <w:szCs w:val="24"/>
        </w:rPr>
        <w:t>Le principe de fonctionnement du palier à feuilles est assez simple. Le jeu initial entre le rotor et la feuille supérieure est très faible. La mise en rotation de l’arbre entraine le gaz qui le sépare de la feuille supérieure lisse. Ceci engendre une pressurisation du fluide. Sous l’effet de cette pression, la structure compliante se déforme. La différence de rigidité entre les deux feuilles fait que la feuille supérieure épouse partiellement les sommets des plissés. Par la suite et progressivement, la feuille plissée commence à se déformer.</w:t>
      </w:r>
    </w:p>
    <w:p w14:paraId="2ABBC1AA" w14:textId="77777777" w:rsidR="00C72FC0" w:rsidRDefault="00C72FC0" w:rsidP="00C72FC0">
      <w:pPr>
        <w:keepNext/>
        <w:jc w:val="center"/>
      </w:pPr>
      <w:r>
        <w:rPr>
          <w:noProof/>
          <w:lang w:eastAsia="fr-FR"/>
        </w:rPr>
        <w:drawing>
          <wp:inline distT="0" distB="0" distL="0" distR="0" wp14:anchorId="1E6E9C42" wp14:editId="146D4DF2">
            <wp:extent cx="4077593" cy="270344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2505" cy="2713331"/>
                    </a:xfrm>
                    <a:prstGeom prst="rect">
                      <a:avLst/>
                    </a:prstGeom>
                    <a:noFill/>
                  </pic:spPr>
                </pic:pic>
              </a:graphicData>
            </a:graphic>
          </wp:inline>
        </w:drawing>
      </w:r>
    </w:p>
    <w:p w14:paraId="0001624A" w14:textId="0210274A" w:rsidR="00C72FC0" w:rsidRPr="00AB1BC5" w:rsidRDefault="00C72FC0" w:rsidP="00C72FC0">
      <w:pPr>
        <w:pStyle w:val="Lgende"/>
        <w:jc w:val="center"/>
      </w:pPr>
      <w:bookmarkStart w:id="11" w:name="_Ref526771215"/>
      <w:bookmarkStart w:id="12" w:name="_Toc531267446"/>
      <w:r>
        <w:t xml:space="preserve">Figure </w:t>
      </w:r>
      <w:r>
        <w:rPr>
          <w:noProof/>
        </w:rPr>
        <w:fldChar w:fldCharType="begin"/>
      </w:r>
      <w:r>
        <w:rPr>
          <w:noProof/>
        </w:rPr>
        <w:instrText xml:space="preserve"> SEQ Figure \* ARABIC </w:instrText>
      </w:r>
      <w:r>
        <w:rPr>
          <w:noProof/>
        </w:rPr>
        <w:fldChar w:fldCharType="separate"/>
      </w:r>
      <w:r w:rsidR="009D4609">
        <w:rPr>
          <w:noProof/>
        </w:rPr>
        <w:t>3</w:t>
      </w:r>
      <w:r>
        <w:rPr>
          <w:noProof/>
        </w:rPr>
        <w:fldChar w:fldCharType="end"/>
      </w:r>
      <w:bookmarkEnd w:id="11"/>
      <w:r>
        <w:t xml:space="preserve"> : Palier à feuilles (design de la première génération)</w:t>
      </w:r>
      <w:bookmarkEnd w:id="12"/>
    </w:p>
    <w:p w14:paraId="502467F4" w14:textId="77777777" w:rsidR="00C72FC0" w:rsidRDefault="00C72FC0" w:rsidP="00585599">
      <w:pPr>
        <w:spacing w:after="0" w:line="360" w:lineRule="auto"/>
        <w:jc w:val="both"/>
        <w:rPr>
          <w:rFonts w:eastAsia="Times New Roman" w:cstheme="minorHAnsi"/>
          <w:szCs w:val="24"/>
        </w:rPr>
      </w:pPr>
    </w:p>
    <w:p w14:paraId="1FB4E8E4" w14:textId="77777777" w:rsidR="00C72FC0" w:rsidRDefault="00C72FC0" w:rsidP="000E1C75">
      <w:pPr>
        <w:spacing w:line="360" w:lineRule="auto"/>
        <w:jc w:val="both"/>
      </w:pPr>
      <w:r>
        <w:t>La feuille plissée peut contenir 20 ... 27 plissés. Les conditions de fonctionnement créent un mouvement des deux feuilles vers l'extrémité libre.</w:t>
      </w:r>
      <w:r>
        <w:rPr>
          <w:rFonts w:eastAsia="Times New Roman" w:cstheme="minorHAnsi"/>
          <w:szCs w:val="24"/>
        </w:rPr>
        <w:t xml:space="preserve"> Ce mouvement n’est pas exempt de frottements. Ces</w:t>
      </w:r>
      <w:r>
        <w:t xml:space="preserve"> frottements s’accompagnent d’effets d'adhérence / glissement entre (i) les feuilles et entre (ii) la feuille plissée et la bague extérieure.</w:t>
      </w:r>
    </w:p>
    <w:p w14:paraId="7A572DB8" w14:textId="66B3E423" w:rsidR="00C72FC0" w:rsidRDefault="00C72FC0" w:rsidP="000E1C75">
      <w:pPr>
        <w:spacing w:line="360" w:lineRule="auto"/>
        <w:jc w:val="both"/>
      </w:pPr>
      <w:r>
        <w:t xml:space="preserve">Afin de comprendre le fonctionnement du palier à feuilles, ce dernier peut être représenté comme un système à deux degrés de liberté (Cf. </w:t>
      </w:r>
      <w:r>
        <w:fldChar w:fldCharType="begin"/>
      </w:r>
      <w:r>
        <w:instrText xml:space="preserve"> REF _Ref522007073 \h  \* MERGEFORMAT </w:instrText>
      </w:r>
      <w:r>
        <w:fldChar w:fldCharType="separate"/>
      </w:r>
      <w:r w:rsidR="009D4609">
        <w:t xml:space="preserve">Figure </w:t>
      </w:r>
      <w:r w:rsidR="009D4609">
        <w:rPr>
          <w:noProof/>
        </w:rPr>
        <w:t>4</w:t>
      </w:r>
      <w:r>
        <w:fldChar w:fldCharType="end"/>
      </w:r>
      <w:r w:rsidR="00275CF6">
        <w:t xml:space="preserve">). </w:t>
      </w:r>
      <w:r>
        <w:t>La masse du rotor est reliée à</w:t>
      </w:r>
      <w:r w:rsidR="00522ABF">
        <w:t xml:space="preserve"> </w:t>
      </w:r>
      <w:r>
        <w:t xml:space="preserve">la feuille supérieure par un système de ressort/amortisseur (le film fluide). La feuille supérieure </w:t>
      </w:r>
      <w:r>
        <w:lastRenderedPageBreak/>
        <w:t>est à son tour reliée à la bague extérieure</w:t>
      </w:r>
      <w:r w:rsidR="00522ABF">
        <w:t xml:space="preserve"> du palier</w:t>
      </w:r>
      <w:r>
        <w:t xml:space="preserve"> par un autre systè</w:t>
      </w:r>
      <w:r w:rsidR="00522ABF">
        <w:t xml:space="preserve">me de ressort/amortisseur représentée par </w:t>
      </w:r>
      <w:r>
        <w:t xml:space="preserve">la feuille plissée </w:t>
      </w:r>
      <w:r>
        <w:fldChar w:fldCharType="begin"/>
      </w:r>
      <w:r>
        <w:instrText xml:space="preserve"> REF _Ref522180744 \h  \* MERGEFORMAT </w:instrText>
      </w:r>
      <w:r>
        <w:fldChar w:fldCharType="separate"/>
      </w:r>
      <w:r w:rsidR="009D4609" w:rsidRPr="009D4609">
        <w:t>[</w:t>
      </w:r>
      <w:r w:rsidR="009D4609" w:rsidRPr="009D4609">
        <w:rPr>
          <w:noProof/>
        </w:rPr>
        <w:t>7</w:t>
      </w:r>
      <w:r>
        <w:fldChar w:fldCharType="end"/>
      </w:r>
      <w:r>
        <w:t>].</w:t>
      </w:r>
    </w:p>
    <w:p w14:paraId="7D81E333" w14:textId="77777777" w:rsidR="00C72FC0" w:rsidRDefault="00C72FC0" w:rsidP="00C72FC0">
      <w:pPr>
        <w:spacing w:after="0" w:line="240" w:lineRule="auto"/>
      </w:pPr>
    </w:p>
    <w:p w14:paraId="7AF6295D" w14:textId="77777777" w:rsidR="00C72FC0" w:rsidRDefault="00522ABF" w:rsidP="00C72FC0">
      <w:pPr>
        <w:spacing w:after="0" w:line="240" w:lineRule="auto"/>
        <w:jc w:val="center"/>
      </w:pPr>
      <w:r>
        <w:rPr>
          <w:noProof/>
          <w:lang w:eastAsia="fr-FR"/>
        </w:rPr>
        <w:drawing>
          <wp:inline distT="0" distB="0" distL="0" distR="0" wp14:anchorId="4053F8B5" wp14:editId="70790FA4">
            <wp:extent cx="4277111" cy="17969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3072" cy="1812104"/>
                    </a:xfrm>
                    <a:prstGeom prst="rect">
                      <a:avLst/>
                    </a:prstGeom>
                  </pic:spPr>
                </pic:pic>
              </a:graphicData>
            </a:graphic>
          </wp:inline>
        </w:drawing>
      </w:r>
    </w:p>
    <w:p w14:paraId="509DCF24" w14:textId="08FEDEA1" w:rsidR="00C72FC0" w:rsidRDefault="00C72FC0" w:rsidP="00C72FC0">
      <w:pPr>
        <w:pStyle w:val="Lgende"/>
        <w:jc w:val="center"/>
      </w:pPr>
      <w:bookmarkStart w:id="13" w:name="_Ref522007073"/>
      <w:bookmarkStart w:id="14" w:name="_Toc531267447"/>
      <w:r>
        <w:t xml:space="preserve">Figure </w:t>
      </w:r>
      <w:r>
        <w:rPr>
          <w:noProof/>
        </w:rPr>
        <w:fldChar w:fldCharType="begin"/>
      </w:r>
      <w:r>
        <w:rPr>
          <w:noProof/>
        </w:rPr>
        <w:instrText xml:space="preserve"> SEQ Figure \* ARABIC </w:instrText>
      </w:r>
      <w:r>
        <w:rPr>
          <w:noProof/>
        </w:rPr>
        <w:fldChar w:fldCharType="separate"/>
      </w:r>
      <w:r w:rsidR="009D4609">
        <w:rPr>
          <w:noProof/>
        </w:rPr>
        <w:t>4</w:t>
      </w:r>
      <w:r>
        <w:rPr>
          <w:noProof/>
        </w:rPr>
        <w:fldChar w:fldCharType="end"/>
      </w:r>
      <w:bookmarkEnd w:id="13"/>
      <w:r>
        <w:t xml:space="preserve"> : Modèle à deux DDL d'un palier à feuilles (reproduction issue de </w:t>
      </w:r>
      <w:r>
        <w:fldChar w:fldCharType="begin"/>
      </w:r>
      <w:r>
        <w:instrText xml:space="preserve"> REF _Ref522207133 \h </w:instrText>
      </w:r>
      <w:r>
        <w:fldChar w:fldCharType="separate"/>
      </w:r>
      <w:r w:rsidR="009D4609" w:rsidRPr="00F865FC">
        <w:t>[</w:t>
      </w:r>
      <w:r w:rsidR="009D4609" w:rsidRPr="00F865FC">
        <w:rPr>
          <w:noProof/>
        </w:rPr>
        <w:t>8</w:t>
      </w:r>
      <w:r>
        <w:fldChar w:fldCharType="end"/>
      </w:r>
      <w:r>
        <w:t>])</w:t>
      </w:r>
      <w:bookmarkEnd w:id="14"/>
    </w:p>
    <w:p w14:paraId="512089BE" w14:textId="77777777" w:rsidR="00C72FC0" w:rsidRDefault="00C72FC0" w:rsidP="000E1C75">
      <w:pPr>
        <w:spacing w:line="240" w:lineRule="auto"/>
      </w:pPr>
    </w:p>
    <w:p w14:paraId="68512CEA" w14:textId="38BC3D36" w:rsidR="00585599" w:rsidRDefault="00C72FC0" w:rsidP="000E1C75">
      <w:pPr>
        <w:spacing w:line="360" w:lineRule="auto"/>
        <w:jc w:val="both"/>
        <w:rPr>
          <w:rFonts w:eastAsia="Times New Roman" w:cstheme="minorHAnsi"/>
          <w:szCs w:val="24"/>
        </w:rPr>
      </w:pPr>
      <w:r>
        <w:rPr>
          <w:rFonts w:eastAsia="Times New Roman" w:cstheme="minorHAnsi"/>
          <w:szCs w:val="24"/>
        </w:rPr>
        <w:t xml:space="preserve">Les coefficients </w:t>
      </w:r>
      <w:r w:rsidR="00522ABF">
        <w:rPr>
          <w:rFonts w:eastAsia="Times New Roman" w:cstheme="minorHAnsi"/>
          <w:szCs w:val="24"/>
        </w:rPr>
        <w:t xml:space="preserve">de raideurs et d’amortissement </w:t>
      </w:r>
      <w:r>
        <w:rPr>
          <w:rFonts w:eastAsia="Times New Roman" w:cstheme="minorHAnsi"/>
          <w:szCs w:val="24"/>
        </w:rPr>
        <w:t>correspondant au film fluide dépendent</w:t>
      </w:r>
      <w:r w:rsidR="007A729D">
        <w:rPr>
          <w:rFonts w:eastAsia="Times New Roman" w:cstheme="minorHAnsi"/>
          <w:szCs w:val="24"/>
        </w:rPr>
        <w:t xml:space="preserve"> et</w:t>
      </w:r>
      <w:r>
        <w:rPr>
          <w:rFonts w:eastAsia="Times New Roman" w:cstheme="minorHAnsi"/>
          <w:szCs w:val="24"/>
        </w:rPr>
        <w:t xml:space="preserve"> du gaz utilisé (hydrogène, oxygène, azote, méthane, hélium, gaz parfait…) et des conditions de fonctionnement (température, pression, vitesse de rotation). </w:t>
      </w:r>
      <w:r w:rsidR="007A729D">
        <w:rPr>
          <w:rFonts w:eastAsia="Times New Roman" w:cstheme="minorHAnsi"/>
          <w:szCs w:val="24"/>
        </w:rPr>
        <w:t>Dans ces conditions la structure des paliers à feuilles doit retenir l’attention</w:t>
      </w:r>
      <w:r>
        <w:rPr>
          <w:rFonts w:eastAsia="Times New Roman" w:cstheme="minorHAnsi"/>
          <w:szCs w:val="24"/>
        </w:rPr>
        <w:t>. L’idéal pour ce genre de structure est d’avoir un assemblage de feuilles qui</w:t>
      </w:r>
      <w:r w:rsidR="007A729D">
        <w:rPr>
          <w:rFonts w:eastAsia="Times New Roman" w:cstheme="minorHAnsi"/>
          <w:szCs w:val="24"/>
        </w:rPr>
        <w:t xml:space="preserve"> soit assez raide, pour avoir la</w:t>
      </w:r>
      <w:r>
        <w:rPr>
          <w:rFonts w:eastAsia="Times New Roman" w:cstheme="minorHAnsi"/>
          <w:szCs w:val="24"/>
        </w:rPr>
        <w:t xml:space="preserve"> capacité de charge la plus élevée possible. En même temps, tout l’intérêt des paliers à feuilles est d’avoir un amortissement structurel qui intervient le plus tôt possible </w:t>
      </w:r>
      <w:r>
        <w:rPr>
          <w:rFonts w:eastAsia="Times New Roman" w:cstheme="minorHAnsi"/>
          <w:szCs w:val="24"/>
        </w:rPr>
        <w:fldChar w:fldCharType="begin"/>
      </w:r>
      <w:r>
        <w:rPr>
          <w:rFonts w:eastAsia="Times New Roman" w:cstheme="minorHAnsi"/>
          <w:szCs w:val="24"/>
        </w:rPr>
        <w:instrText xml:space="preserve"> REF _Ref522294706 \h </w:instrText>
      </w:r>
      <w:r w:rsidR="00585599">
        <w:rPr>
          <w:rFonts w:eastAsia="Times New Roman" w:cstheme="minorHAnsi"/>
          <w:szCs w:val="24"/>
        </w:rPr>
        <w:instrText xml:space="preserve">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1</w:t>
      </w:r>
      <w:r>
        <w:rPr>
          <w:rFonts w:eastAsia="Times New Roman" w:cstheme="minorHAnsi"/>
          <w:szCs w:val="24"/>
        </w:rPr>
        <w:fldChar w:fldCharType="end"/>
      </w:r>
      <w:r>
        <w:rPr>
          <w:rFonts w:eastAsia="Times New Roman" w:cstheme="minorHAnsi"/>
          <w:szCs w:val="24"/>
        </w:rPr>
        <w:t xml:space="preserve">]. </w:t>
      </w:r>
    </w:p>
    <w:p w14:paraId="0D35069F" w14:textId="47094889" w:rsidR="00C72FC0" w:rsidRDefault="00C72FC0" w:rsidP="000E1C75">
      <w:pPr>
        <w:spacing w:line="360" w:lineRule="auto"/>
        <w:jc w:val="both"/>
        <w:rPr>
          <w:rFonts w:eastAsia="Times New Roman" w:cstheme="minorHAnsi"/>
          <w:szCs w:val="24"/>
        </w:rPr>
      </w:pPr>
      <w:r>
        <w:rPr>
          <w:rFonts w:eastAsia="Times New Roman" w:cstheme="minorHAnsi"/>
          <w:szCs w:val="24"/>
        </w:rPr>
        <w:t xml:space="preserve">Dans </w:t>
      </w:r>
      <w:r w:rsidR="007A729D">
        <w:rPr>
          <w:rFonts w:eastAsia="Times New Roman" w:cstheme="minorHAnsi"/>
          <w:szCs w:val="24"/>
        </w:rPr>
        <w:t>ce souci et à partir de</w:t>
      </w:r>
      <w:r>
        <w:rPr>
          <w:rFonts w:eastAsia="Times New Roman" w:cstheme="minorHAnsi"/>
          <w:szCs w:val="24"/>
        </w:rPr>
        <w:t xml:space="preserve"> la première fois où les paliers à feuilles de « type plissé » ont été introduits, plusieurs générations de paliers ont vu le jour. Chacune de ces générations constituait une modification </w:t>
      </w:r>
      <w:r w:rsidR="007A729D">
        <w:rPr>
          <w:rFonts w:eastAsia="Times New Roman" w:cstheme="minorHAnsi"/>
          <w:szCs w:val="24"/>
        </w:rPr>
        <w:t xml:space="preserve">significative </w:t>
      </w:r>
      <w:r>
        <w:rPr>
          <w:rFonts w:eastAsia="Times New Roman" w:cstheme="minorHAnsi"/>
          <w:szCs w:val="24"/>
        </w:rPr>
        <w:t xml:space="preserve">de la structure de la feuille plissée. Elles peuvent globalement être groupées en trois sections </w:t>
      </w:r>
      <w:r>
        <w:rPr>
          <w:rFonts w:eastAsia="Times New Roman" w:cstheme="minorHAnsi"/>
          <w:szCs w:val="24"/>
        </w:rPr>
        <w:fldChar w:fldCharType="begin"/>
      </w:r>
      <w:r>
        <w:rPr>
          <w:rFonts w:eastAsia="Times New Roman" w:cstheme="minorHAnsi"/>
          <w:szCs w:val="24"/>
        </w:rPr>
        <w:instrText xml:space="preserve"> REF _Ref522178223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w:t>
      </w:r>
      <w:r>
        <w:rPr>
          <w:rFonts w:eastAsia="Times New Roman" w:cstheme="minorHAnsi"/>
          <w:szCs w:val="24"/>
        </w:rPr>
        <w:fldChar w:fldCharType="end"/>
      </w:r>
      <w:r w:rsidR="000E1C75">
        <w:rPr>
          <w:rFonts w:eastAsia="Times New Roman" w:cstheme="minorHAnsi"/>
          <w:szCs w:val="24"/>
        </w:rPr>
        <w:t>].</w:t>
      </w:r>
    </w:p>
    <w:p w14:paraId="464BADAB" w14:textId="77777777" w:rsidR="00C72FC0" w:rsidRDefault="00C72FC0" w:rsidP="000E1C75">
      <w:pPr>
        <w:spacing w:line="360" w:lineRule="auto"/>
        <w:jc w:val="both"/>
        <w:rPr>
          <w:rFonts w:eastAsia="Times New Roman" w:cstheme="minorHAnsi"/>
          <w:szCs w:val="24"/>
        </w:rPr>
      </w:pPr>
      <w:r>
        <w:rPr>
          <w:rFonts w:eastAsia="Times New Roman" w:cstheme="minorHAnsi"/>
          <w:szCs w:val="24"/>
        </w:rPr>
        <w:t>La première génération consistait</w:t>
      </w:r>
      <w:r w:rsidR="007A729D">
        <w:rPr>
          <w:rFonts w:eastAsia="Times New Roman" w:cstheme="minorHAnsi"/>
          <w:szCs w:val="24"/>
        </w:rPr>
        <w:t xml:space="preserve"> en</w:t>
      </w:r>
      <w:r>
        <w:rPr>
          <w:rFonts w:eastAsia="Times New Roman" w:cstheme="minorHAnsi"/>
          <w:szCs w:val="24"/>
        </w:rPr>
        <w:t xml:space="preserve"> une seule feuille supérieure et une seule feuille ondulée avec des plissés id</w:t>
      </w:r>
      <w:r w:rsidR="000E1C75">
        <w:rPr>
          <w:rFonts w:eastAsia="Times New Roman" w:cstheme="minorHAnsi"/>
          <w:szCs w:val="24"/>
        </w:rPr>
        <w:t xml:space="preserve">entiques et également espacés. </w:t>
      </w:r>
    </w:p>
    <w:p w14:paraId="605263E4" w14:textId="2D671F19" w:rsidR="00C72FC0" w:rsidRDefault="00C72FC0" w:rsidP="000E1C75">
      <w:pPr>
        <w:spacing w:line="360" w:lineRule="auto"/>
        <w:jc w:val="both"/>
        <w:rPr>
          <w:rFonts w:eastAsia="Times New Roman" w:cstheme="minorHAnsi"/>
          <w:szCs w:val="24"/>
        </w:rPr>
      </w:pPr>
      <w:r>
        <w:rPr>
          <w:rFonts w:eastAsia="Times New Roman" w:cstheme="minorHAnsi"/>
          <w:szCs w:val="24"/>
        </w:rPr>
        <w:t xml:space="preserve">Plusieurs chercheurs ont </w:t>
      </w:r>
      <w:r w:rsidR="00522ABF">
        <w:rPr>
          <w:rFonts w:eastAsia="Times New Roman" w:cstheme="minorHAnsi"/>
          <w:szCs w:val="24"/>
        </w:rPr>
        <w:t>essayé d’</w:t>
      </w:r>
      <w:r>
        <w:rPr>
          <w:rFonts w:eastAsia="Times New Roman" w:cstheme="minorHAnsi"/>
          <w:szCs w:val="24"/>
        </w:rPr>
        <w:t>optimi</w:t>
      </w:r>
      <w:r w:rsidR="00522ABF">
        <w:rPr>
          <w:rFonts w:eastAsia="Times New Roman" w:cstheme="minorHAnsi"/>
          <w:szCs w:val="24"/>
        </w:rPr>
        <w:t>ser cette structure compliante</w:t>
      </w:r>
      <w:r>
        <w:rPr>
          <w:rFonts w:eastAsia="Times New Roman" w:cstheme="minorHAnsi"/>
          <w:szCs w:val="24"/>
        </w:rPr>
        <w:t xml:space="preserve">. Parmi eux, Le Lez et al. </w:t>
      </w:r>
      <w:r>
        <w:rPr>
          <w:rFonts w:eastAsia="Times New Roman" w:cstheme="minorHAnsi"/>
          <w:szCs w:val="24"/>
        </w:rPr>
        <w:fldChar w:fldCharType="begin"/>
      </w:r>
      <w:r>
        <w:rPr>
          <w:rFonts w:eastAsia="Times New Roman" w:cstheme="minorHAnsi"/>
          <w:szCs w:val="24"/>
        </w:rPr>
        <w:instrText xml:space="preserve"> REF _Ref522181002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9</w:t>
      </w:r>
      <w:r>
        <w:rPr>
          <w:rFonts w:eastAsia="Times New Roman" w:cstheme="minorHAnsi"/>
          <w:szCs w:val="24"/>
        </w:rPr>
        <w:fldChar w:fldCharType="end"/>
      </w:r>
      <w:r>
        <w:rPr>
          <w:rFonts w:eastAsia="Times New Roman" w:cstheme="minorHAnsi"/>
          <w:szCs w:val="24"/>
        </w:rPr>
        <w:t>] ont montré que c’est essentiellement les dernières ondulations du plissé qui génèrent les frottements et qui cont</w:t>
      </w:r>
      <w:r w:rsidR="000E1C75">
        <w:rPr>
          <w:rFonts w:eastAsia="Times New Roman" w:cstheme="minorHAnsi"/>
          <w:szCs w:val="24"/>
        </w:rPr>
        <w:t>ribuent donc à l’amortissement.</w:t>
      </w:r>
    </w:p>
    <w:p w14:paraId="53CF1BCF" w14:textId="15453539" w:rsidR="00522ABF" w:rsidRDefault="00C72FC0" w:rsidP="000E1C75">
      <w:pPr>
        <w:spacing w:line="360" w:lineRule="auto"/>
        <w:jc w:val="both"/>
        <w:rPr>
          <w:rFonts w:eastAsia="Times New Roman" w:cstheme="minorHAnsi"/>
          <w:szCs w:val="24"/>
        </w:rPr>
      </w:pPr>
      <w:r>
        <w:rPr>
          <w:rFonts w:eastAsia="Times New Roman" w:cstheme="minorHAnsi"/>
          <w:szCs w:val="24"/>
        </w:rPr>
        <w:t>Ce genre d’explications a motivé les chercheurs à aller dans le sens de multiplier les « derniers plissés ». La seconde gén</w:t>
      </w:r>
      <w:r w:rsidR="007A729D">
        <w:rPr>
          <w:rFonts w:eastAsia="Times New Roman" w:cstheme="minorHAnsi"/>
          <w:szCs w:val="24"/>
        </w:rPr>
        <w:t>ération de paliers à feuilles allait</w:t>
      </w:r>
      <w:r>
        <w:rPr>
          <w:rFonts w:eastAsia="Times New Roman" w:cstheme="minorHAnsi"/>
          <w:szCs w:val="24"/>
        </w:rPr>
        <w:t xml:space="preserve"> ainsi dans le sens de placer plusieurs plissés suivant la circonférence ou suivant la longueur</w:t>
      </w:r>
      <w:r w:rsidR="007A729D">
        <w:rPr>
          <w:rFonts w:eastAsia="Times New Roman" w:cstheme="minorHAnsi"/>
          <w:szCs w:val="24"/>
        </w:rPr>
        <w:t>,</w:t>
      </w:r>
      <w:r>
        <w:rPr>
          <w:rFonts w:eastAsia="Times New Roman" w:cstheme="minorHAnsi"/>
          <w:szCs w:val="24"/>
        </w:rPr>
        <w:t xml:space="preserve"> ou</w:t>
      </w:r>
      <w:r w:rsidR="007A729D">
        <w:rPr>
          <w:rFonts w:eastAsia="Times New Roman" w:cstheme="minorHAnsi"/>
          <w:szCs w:val="24"/>
        </w:rPr>
        <w:t xml:space="preserve"> mieux</w:t>
      </w:r>
      <w:r>
        <w:rPr>
          <w:rFonts w:eastAsia="Times New Roman" w:cstheme="minorHAnsi"/>
          <w:szCs w:val="24"/>
        </w:rPr>
        <w:t xml:space="preserve"> encore</w:t>
      </w:r>
      <w:r w:rsidR="007A729D">
        <w:rPr>
          <w:rFonts w:eastAsia="Times New Roman" w:cstheme="minorHAnsi"/>
          <w:szCs w:val="24"/>
        </w:rPr>
        <w:t>,</w:t>
      </w:r>
      <w:r>
        <w:rPr>
          <w:rFonts w:eastAsia="Times New Roman" w:cstheme="minorHAnsi"/>
          <w:szCs w:val="24"/>
        </w:rPr>
        <w:t xml:space="preserve"> à utiliser des plissés avec des écartements variables entre les ondula</w:t>
      </w:r>
      <w:r w:rsidR="00585599">
        <w:rPr>
          <w:rFonts w:eastAsia="Times New Roman" w:cstheme="minorHAnsi"/>
          <w:szCs w:val="24"/>
        </w:rPr>
        <w:t>tions (</w:t>
      </w:r>
      <w:r w:rsidR="006C6188">
        <w:rPr>
          <w:rFonts w:eastAsia="Times New Roman" w:cstheme="minorHAnsi"/>
          <w:szCs w:val="24"/>
        </w:rPr>
        <w:fldChar w:fldCharType="begin"/>
      </w:r>
      <w:r w:rsidR="006C6188">
        <w:rPr>
          <w:rFonts w:eastAsia="Times New Roman" w:cstheme="minorHAnsi"/>
          <w:szCs w:val="24"/>
        </w:rPr>
        <w:instrText xml:space="preserve"> REF _Ref528946403 \h </w:instrText>
      </w:r>
      <w:r w:rsidR="006C6188">
        <w:rPr>
          <w:rFonts w:eastAsia="Times New Roman" w:cstheme="minorHAnsi"/>
          <w:szCs w:val="24"/>
        </w:rPr>
      </w:r>
      <w:r w:rsidR="006C6188">
        <w:rPr>
          <w:rFonts w:eastAsia="Times New Roman" w:cstheme="minorHAnsi"/>
          <w:szCs w:val="24"/>
        </w:rPr>
        <w:fldChar w:fldCharType="separate"/>
      </w:r>
      <w:r w:rsidR="009D4609">
        <w:t xml:space="preserve">Figure </w:t>
      </w:r>
      <w:r w:rsidR="009D4609">
        <w:rPr>
          <w:noProof/>
        </w:rPr>
        <w:t>5</w:t>
      </w:r>
      <w:r w:rsidR="006C6188">
        <w:rPr>
          <w:rFonts w:eastAsia="Times New Roman" w:cstheme="minorHAnsi"/>
          <w:szCs w:val="24"/>
        </w:rPr>
        <w:fldChar w:fldCharType="end"/>
      </w:r>
      <w:r w:rsidR="007A729D">
        <w:rPr>
          <w:rFonts w:eastAsia="Times New Roman" w:cstheme="minorHAnsi"/>
          <w:szCs w:val="24"/>
        </w:rPr>
        <w:fldChar w:fldCharType="begin"/>
      </w:r>
      <w:r w:rsidR="007A729D">
        <w:rPr>
          <w:rFonts w:eastAsia="Times New Roman" w:cstheme="minorHAnsi"/>
          <w:szCs w:val="24"/>
        </w:rPr>
        <w:instrText xml:space="preserve"> REF _Ref525719593 \h </w:instrText>
      </w:r>
      <w:r w:rsidR="007A729D">
        <w:rPr>
          <w:rFonts w:eastAsia="Times New Roman" w:cstheme="minorHAnsi"/>
          <w:szCs w:val="24"/>
        </w:rPr>
      </w:r>
      <w:r w:rsidR="007A729D">
        <w:rPr>
          <w:rFonts w:eastAsia="Times New Roman" w:cstheme="minorHAnsi"/>
          <w:szCs w:val="24"/>
        </w:rPr>
        <w:fldChar w:fldCharType="separate"/>
      </w:r>
      <w:r w:rsidR="009D4609">
        <w:t xml:space="preserve">Figure </w:t>
      </w:r>
      <w:r w:rsidR="009D4609">
        <w:rPr>
          <w:noProof/>
        </w:rPr>
        <w:t>6</w:t>
      </w:r>
      <w:r w:rsidR="007A729D">
        <w:rPr>
          <w:rFonts w:eastAsia="Times New Roman" w:cstheme="minorHAnsi"/>
          <w:szCs w:val="24"/>
        </w:rPr>
        <w:fldChar w:fldCharType="end"/>
      </w:r>
      <w:r>
        <w:rPr>
          <w:rFonts w:eastAsia="Times New Roman" w:cstheme="minorHAnsi"/>
          <w:szCs w:val="24"/>
        </w:rPr>
        <w:t>).</w:t>
      </w:r>
    </w:p>
    <w:p w14:paraId="4B6AC950" w14:textId="77777777" w:rsidR="006C6188" w:rsidRDefault="006C6188" w:rsidP="006C6188">
      <w:pPr>
        <w:keepNext/>
        <w:spacing w:line="360" w:lineRule="auto"/>
        <w:jc w:val="center"/>
      </w:pPr>
      <w:r w:rsidRPr="00F01FE3">
        <w:rPr>
          <w:rFonts w:eastAsia="Times New Roman" w:cstheme="minorHAnsi"/>
          <w:noProof/>
          <w:szCs w:val="24"/>
          <w:lang w:eastAsia="fr-FR"/>
        </w:rPr>
        <w:lastRenderedPageBreak/>
        <w:drawing>
          <wp:inline distT="0" distB="0" distL="0" distR="0" wp14:anchorId="6F5A0940" wp14:editId="6C21D40F">
            <wp:extent cx="3600000" cy="2383200"/>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383200"/>
                    </a:xfrm>
                    <a:prstGeom prst="rect">
                      <a:avLst/>
                    </a:prstGeom>
                    <a:noFill/>
                    <a:ln>
                      <a:noFill/>
                    </a:ln>
                  </pic:spPr>
                </pic:pic>
              </a:graphicData>
            </a:graphic>
          </wp:inline>
        </w:drawing>
      </w:r>
    </w:p>
    <w:p w14:paraId="5AB9D83B" w14:textId="2FBBD97B" w:rsidR="006C6188" w:rsidRDefault="006C6188" w:rsidP="006C6188">
      <w:pPr>
        <w:pStyle w:val="Lgende"/>
        <w:jc w:val="center"/>
        <w:rPr>
          <w:rFonts w:eastAsia="Times New Roman" w:cstheme="minorHAnsi"/>
          <w:szCs w:val="24"/>
        </w:rPr>
      </w:pPr>
      <w:bookmarkStart w:id="15" w:name="_Ref528946403"/>
      <w:bookmarkStart w:id="16" w:name="_Toc531267448"/>
      <w:r>
        <w:t xml:space="preserve">Figure </w:t>
      </w:r>
      <w:r w:rsidR="00376352">
        <w:rPr>
          <w:noProof/>
        </w:rPr>
        <w:fldChar w:fldCharType="begin"/>
      </w:r>
      <w:r w:rsidR="00376352">
        <w:rPr>
          <w:noProof/>
        </w:rPr>
        <w:instrText xml:space="preserve"> SEQ Figure \* ARABIC </w:instrText>
      </w:r>
      <w:r w:rsidR="00376352">
        <w:rPr>
          <w:noProof/>
        </w:rPr>
        <w:fldChar w:fldCharType="separate"/>
      </w:r>
      <w:r w:rsidR="009D4609">
        <w:rPr>
          <w:noProof/>
        </w:rPr>
        <w:t>5</w:t>
      </w:r>
      <w:r w:rsidR="00376352">
        <w:rPr>
          <w:noProof/>
        </w:rPr>
        <w:fldChar w:fldCharType="end"/>
      </w:r>
      <w:bookmarkEnd w:id="15"/>
      <w:r>
        <w:t> : Palier de seconde génération (reproduction issue de</w:t>
      </w:r>
      <w:r>
        <w:fldChar w:fldCharType="begin"/>
      </w:r>
      <w:r>
        <w:instrText xml:space="preserve"> REF _Ref522178223 \h </w:instrText>
      </w:r>
      <w:r>
        <w:fldChar w:fldCharType="separate"/>
      </w:r>
      <w:r w:rsidR="009D4609" w:rsidRPr="00F865FC">
        <w:t>[</w:t>
      </w:r>
      <w:r w:rsidR="009D4609" w:rsidRPr="00F865FC">
        <w:rPr>
          <w:noProof/>
        </w:rPr>
        <w:t>6</w:t>
      </w:r>
      <w:r>
        <w:fldChar w:fldCharType="end"/>
      </w:r>
      <w:r>
        <w:t>])</w:t>
      </w:r>
      <w:bookmarkEnd w:id="16"/>
    </w:p>
    <w:p w14:paraId="26A924EE" w14:textId="77777777" w:rsidR="000E1C75" w:rsidRDefault="000E1C75" w:rsidP="000E1C75">
      <w:pPr>
        <w:keepNext/>
        <w:spacing w:after="0" w:line="240" w:lineRule="auto"/>
      </w:pPr>
      <w:r>
        <w:rPr>
          <w:rFonts w:eastAsia="Times New Roman" w:cstheme="minorHAnsi"/>
          <w:noProof/>
          <w:szCs w:val="24"/>
          <w:lang w:eastAsia="fr-FR"/>
        </w:rPr>
        <w:drawing>
          <wp:inline distT="0" distB="0" distL="0" distR="0" wp14:anchorId="68D12E5F" wp14:editId="3BECD425">
            <wp:extent cx="5753100" cy="19494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949450"/>
                    </a:xfrm>
                    <a:prstGeom prst="rect">
                      <a:avLst/>
                    </a:prstGeom>
                    <a:noFill/>
                    <a:ln>
                      <a:noFill/>
                    </a:ln>
                  </pic:spPr>
                </pic:pic>
              </a:graphicData>
            </a:graphic>
          </wp:inline>
        </w:drawing>
      </w:r>
    </w:p>
    <w:p w14:paraId="41FA7B9A" w14:textId="77777777" w:rsidR="000E1C75" w:rsidRDefault="000E1C75" w:rsidP="000E1C75">
      <w:pPr>
        <w:keepNext/>
        <w:spacing w:after="0" w:line="240" w:lineRule="auto"/>
      </w:pPr>
    </w:p>
    <w:p w14:paraId="4164A52D" w14:textId="61D0B129" w:rsidR="000E1C75" w:rsidRDefault="000E1C75" w:rsidP="000E1C75">
      <w:pPr>
        <w:pStyle w:val="Lgende"/>
        <w:jc w:val="center"/>
      </w:pPr>
      <w:bookmarkStart w:id="17" w:name="_Ref525719593"/>
      <w:bookmarkStart w:id="18" w:name="_Toc531267449"/>
      <w:r>
        <w:t xml:space="preserve">Figure </w:t>
      </w:r>
      <w:r>
        <w:rPr>
          <w:noProof/>
        </w:rPr>
        <w:fldChar w:fldCharType="begin"/>
      </w:r>
      <w:r>
        <w:rPr>
          <w:noProof/>
        </w:rPr>
        <w:instrText xml:space="preserve"> SEQ Figure \* ARABIC </w:instrText>
      </w:r>
      <w:r>
        <w:rPr>
          <w:noProof/>
        </w:rPr>
        <w:fldChar w:fldCharType="separate"/>
      </w:r>
      <w:r w:rsidR="009D4609">
        <w:rPr>
          <w:noProof/>
        </w:rPr>
        <w:t>6</w:t>
      </w:r>
      <w:r>
        <w:rPr>
          <w:noProof/>
        </w:rPr>
        <w:fldChar w:fldCharType="end"/>
      </w:r>
      <w:bookmarkEnd w:id="17"/>
      <w:r>
        <w:t xml:space="preserve"> : Plissé de troisième génération-Plissé double couche (reproduction issue de </w:t>
      </w:r>
      <w:r>
        <w:fldChar w:fldCharType="begin"/>
      </w:r>
      <w:r>
        <w:instrText xml:space="preserve"> REF _Ref522181158 \h </w:instrText>
      </w:r>
      <w:r>
        <w:fldChar w:fldCharType="separate"/>
      </w:r>
      <w:r w:rsidR="009D4609" w:rsidRPr="00F865FC">
        <w:t>[</w:t>
      </w:r>
      <w:r w:rsidR="009D4609" w:rsidRPr="00F865FC">
        <w:rPr>
          <w:noProof/>
        </w:rPr>
        <w:t>10</w:t>
      </w:r>
      <w:r>
        <w:fldChar w:fldCharType="end"/>
      </w:r>
      <w:r>
        <w:t>])</w:t>
      </w:r>
      <w:bookmarkEnd w:id="18"/>
    </w:p>
    <w:p w14:paraId="4D218E35" w14:textId="77777777" w:rsidR="000E1C75" w:rsidRPr="00CD3152" w:rsidRDefault="000E1C75" w:rsidP="000E1C75">
      <w:pPr>
        <w:spacing w:line="360" w:lineRule="auto"/>
        <w:jc w:val="both"/>
        <w:rPr>
          <w:rFonts w:eastAsia="Times New Roman" w:cstheme="minorHAnsi"/>
          <w:sz w:val="4"/>
          <w:szCs w:val="4"/>
        </w:rPr>
      </w:pPr>
    </w:p>
    <w:p w14:paraId="1B595F72" w14:textId="0E26E7B1" w:rsidR="00585599" w:rsidRPr="00585599" w:rsidRDefault="00522ABF" w:rsidP="00DA5EDE">
      <w:pPr>
        <w:spacing w:line="360" w:lineRule="auto"/>
        <w:jc w:val="both"/>
        <w:rPr>
          <w:sz w:val="2"/>
          <w:szCs w:val="2"/>
        </w:rPr>
      </w:pPr>
      <w:r>
        <w:rPr>
          <w:rFonts w:eastAsia="Times New Roman" w:cstheme="minorHAnsi"/>
          <w:szCs w:val="24"/>
        </w:rPr>
        <w:t>La troisième génération de paliers se distingue par la possibilité</w:t>
      </w:r>
      <w:r w:rsidR="00585599">
        <w:rPr>
          <w:rFonts w:eastAsia="Times New Roman" w:cstheme="minorHAnsi"/>
          <w:szCs w:val="24"/>
        </w:rPr>
        <w:t xml:space="preserve"> de combiner </w:t>
      </w:r>
      <w:r>
        <w:rPr>
          <w:rFonts w:eastAsia="Times New Roman" w:cstheme="minorHAnsi"/>
          <w:szCs w:val="24"/>
        </w:rPr>
        <w:t xml:space="preserve">plusieurs des </w:t>
      </w:r>
      <w:r w:rsidR="00585599">
        <w:rPr>
          <w:rFonts w:eastAsia="Times New Roman" w:cstheme="minorHAnsi"/>
          <w:szCs w:val="24"/>
        </w:rPr>
        <w:t xml:space="preserve">non </w:t>
      </w:r>
      <w:r>
        <w:rPr>
          <w:rFonts w:eastAsia="Times New Roman" w:cstheme="minorHAnsi"/>
          <w:szCs w:val="24"/>
        </w:rPr>
        <w:t>uniformités introduites par la seconde génération. De plus, elle introduit la possibilité d’avoir plus d’une feuille plissée</w:t>
      </w:r>
      <w:r w:rsidR="00585599">
        <w:rPr>
          <w:rFonts w:eastAsia="Times New Roman" w:cstheme="minorHAnsi"/>
          <w:szCs w:val="24"/>
        </w:rPr>
        <w:t xml:space="preserve"> (</w:t>
      </w:r>
      <w:r w:rsidR="00585599">
        <w:rPr>
          <w:rFonts w:eastAsia="Times New Roman" w:cstheme="minorHAnsi"/>
          <w:szCs w:val="24"/>
        </w:rPr>
        <w:fldChar w:fldCharType="begin"/>
      </w:r>
      <w:r w:rsidR="00585599">
        <w:rPr>
          <w:rFonts w:eastAsia="Times New Roman" w:cstheme="minorHAnsi"/>
          <w:szCs w:val="24"/>
        </w:rPr>
        <w:instrText xml:space="preserve"> REF _Ref525719593 \h  \* MERGEFORMAT </w:instrText>
      </w:r>
      <w:r w:rsidR="00585599">
        <w:rPr>
          <w:rFonts w:eastAsia="Times New Roman" w:cstheme="minorHAnsi"/>
          <w:szCs w:val="24"/>
        </w:rPr>
      </w:r>
      <w:r w:rsidR="00585599">
        <w:rPr>
          <w:rFonts w:eastAsia="Times New Roman" w:cstheme="minorHAnsi"/>
          <w:szCs w:val="24"/>
        </w:rPr>
        <w:fldChar w:fldCharType="separate"/>
      </w:r>
      <w:r w:rsidR="009D4609">
        <w:t xml:space="preserve">Figure </w:t>
      </w:r>
      <w:r w:rsidR="009D4609">
        <w:rPr>
          <w:noProof/>
        </w:rPr>
        <w:t>6</w:t>
      </w:r>
      <w:r w:rsidR="00585599">
        <w:rPr>
          <w:rFonts w:eastAsia="Times New Roman" w:cstheme="minorHAnsi"/>
          <w:szCs w:val="24"/>
        </w:rPr>
        <w:fldChar w:fldCharType="end"/>
      </w:r>
      <w:r w:rsidR="00585599">
        <w:rPr>
          <w:rFonts w:eastAsia="Times New Roman" w:cstheme="minorHAnsi"/>
          <w:szCs w:val="24"/>
        </w:rPr>
        <w:t>)</w:t>
      </w:r>
      <w:r>
        <w:rPr>
          <w:rFonts w:eastAsia="Times New Roman" w:cstheme="minorHAnsi"/>
          <w:szCs w:val="24"/>
        </w:rPr>
        <w:t xml:space="preserve">. </w:t>
      </w:r>
    </w:p>
    <w:p w14:paraId="4EAF6A3C" w14:textId="012EFCFE" w:rsidR="00C72FC0" w:rsidRDefault="00C72FC0" w:rsidP="000E1C75">
      <w:pPr>
        <w:spacing w:line="360" w:lineRule="auto"/>
        <w:jc w:val="both"/>
      </w:pPr>
      <w:r>
        <w:t xml:space="preserve">Le fait de placer deux feuilles plissées l’une sur l’autre présente l’avantage d’avoir une raideur croissante suivant l’enfoncement de la structure </w:t>
      </w:r>
      <w:r>
        <w:fldChar w:fldCharType="begin"/>
      </w:r>
      <w:r>
        <w:instrText xml:space="preserve"> REF _Ref522181158 \h  \* MERGEFORMAT </w:instrText>
      </w:r>
      <w:r>
        <w:fldChar w:fldCharType="separate"/>
      </w:r>
      <w:r w:rsidR="009D4609" w:rsidRPr="009D4609">
        <w:t>[</w:t>
      </w:r>
      <w:r w:rsidR="009D4609" w:rsidRPr="009D4609">
        <w:rPr>
          <w:noProof/>
        </w:rPr>
        <w:t>10</w:t>
      </w:r>
      <w:r>
        <w:fldChar w:fldCharType="end"/>
      </w:r>
      <w:r>
        <w:t>]. En effet, la feuille lisse es</w:t>
      </w:r>
      <w:r w:rsidR="00585599">
        <w:t>t moins rigide que la deuxième, c</w:t>
      </w:r>
      <w:r>
        <w:t>e qui fait qu’elle est assez facile à déformer. Quand les sommets de cette première feuille se déforment suffisamment, ils entrent en contact avec la deuxième feuille. Celle-ci</w:t>
      </w:r>
      <w:r w:rsidR="00DC7E21">
        <w:t xml:space="preserve"> est</w:t>
      </w:r>
      <w:r>
        <w:t xml:space="preserve"> plus raide et rend l’enfoncement de la feuille lisse dans la structure plissée moins facile en augmentant ainsi la capacité de charge.</w:t>
      </w:r>
    </w:p>
    <w:p w14:paraId="3A8B6720" w14:textId="4FCD6D62" w:rsidR="00C12484" w:rsidRDefault="00C12484" w:rsidP="000E1C75">
      <w:pPr>
        <w:spacing w:after="0" w:line="360" w:lineRule="auto"/>
        <w:jc w:val="both"/>
        <w:rPr>
          <w:rFonts w:eastAsia="Times New Roman" w:cstheme="minorHAnsi"/>
          <w:szCs w:val="24"/>
        </w:rPr>
      </w:pPr>
      <w:r>
        <w:rPr>
          <w:rFonts w:eastAsia="Times New Roman" w:cstheme="minorHAnsi"/>
          <w:szCs w:val="24"/>
        </w:rPr>
        <w:t>De par sa capacité d’amortissement et sa raideur, supérieures à celles des autres architectures, seul le palier à feuilles avec des plissés est étudié dans ce</w:t>
      </w:r>
      <w:r w:rsidR="00585599">
        <w:rPr>
          <w:rFonts w:eastAsia="Times New Roman" w:cstheme="minorHAnsi"/>
          <w:szCs w:val="24"/>
        </w:rPr>
        <w:t>tte thèse. Celui-ci concentre des</w:t>
      </w:r>
      <w:r>
        <w:rPr>
          <w:rFonts w:eastAsia="Times New Roman" w:cstheme="minorHAnsi"/>
          <w:szCs w:val="24"/>
        </w:rPr>
        <w:t xml:space="preserve"> effort</w:t>
      </w:r>
      <w:r w:rsidR="00585599">
        <w:rPr>
          <w:rFonts w:eastAsia="Times New Roman" w:cstheme="minorHAnsi"/>
          <w:szCs w:val="24"/>
        </w:rPr>
        <w:t>s</w:t>
      </w:r>
      <w:r>
        <w:rPr>
          <w:rFonts w:eastAsia="Times New Roman" w:cstheme="minorHAnsi"/>
          <w:szCs w:val="24"/>
        </w:rPr>
        <w:t xml:space="preserve"> de rech</w:t>
      </w:r>
      <w:r w:rsidR="00917CEA">
        <w:rPr>
          <w:rFonts w:eastAsia="Times New Roman" w:cstheme="minorHAnsi"/>
          <w:szCs w:val="24"/>
        </w:rPr>
        <w:t>erche depuis plusieurs années. D</w:t>
      </w:r>
      <w:r w:rsidRPr="006A54B3">
        <w:rPr>
          <w:rFonts w:eastAsia="Times New Roman" w:cstheme="minorHAnsi"/>
          <w:szCs w:val="24"/>
        </w:rPr>
        <w:t xml:space="preserve">ifférents modèles ont vu le jour et donné lieu à des </w:t>
      </w:r>
      <w:r w:rsidRPr="006A54B3">
        <w:rPr>
          <w:rFonts w:eastAsia="Times New Roman" w:cstheme="minorHAnsi"/>
          <w:szCs w:val="24"/>
        </w:rPr>
        <w:lastRenderedPageBreak/>
        <w:t xml:space="preserve">dizaines de publications. Le but de ces modèles est de décrire avec précision le fonctionnement de ces paliers et de prédire </w:t>
      </w:r>
      <w:r w:rsidR="00917CEA">
        <w:rPr>
          <w:rFonts w:eastAsia="Times New Roman" w:cstheme="minorHAnsi"/>
          <w:szCs w:val="24"/>
        </w:rPr>
        <w:t>l</w:t>
      </w:r>
      <w:r w:rsidRPr="006A54B3">
        <w:rPr>
          <w:rFonts w:eastAsia="Times New Roman" w:cstheme="minorHAnsi"/>
          <w:szCs w:val="24"/>
        </w:rPr>
        <w:t>eurs réponses statiques et dynamiques. Une partie de ces publications sont réunies dans l’article de revue</w:t>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_Ref522181319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11</w:t>
      </w:r>
      <w:r>
        <w:rPr>
          <w:rFonts w:eastAsia="Times New Roman" w:cstheme="minorHAnsi"/>
          <w:szCs w:val="24"/>
        </w:rPr>
        <w:fldChar w:fldCharType="end"/>
      </w:r>
      <w:r>
        <w:rPr>
          <w:rFonts w:eastAsia="Times New Roman" w:cstheme="minorHAnsi"/>
          <w:szCs w:val="24"/>
        </w:rPr>
        <w:t>].</w:t>
      </w:r>
    </w:p>
    <w:p w14:paraId="10FFFC9C" w14:textId="77777777" w:rsidR="00124F3F" w:rsidRPr="00C30703" w:rsidRDefault="00124F3F" w:rsidP="00C12484">
      <w:pPr>
        <w:spacing w:after="0" w:line="240" w:lineRule="auto"/>
        <w:jc w:val="both"/>
        <w:rPr>
          <w:rFonts w:eastAsia="Times New Roman" w:cstheme="minorHAnsi"/>
          <w:szCs w:val="24"/>
        </w:rPr>
      </w:pPr>
    </w:p>
    <w:p w14:paraId="478AB92C" w14:textId="77777777" w:rsidR="00C12484" w:rsidRDefault="00C12484" w:rsidP="00C12484">
      <w:pPr>
        <w:spacing w:after="0" w:line="240" w:lineRule="auto"/>
        <w:rPr>
          <w:rFonts w:eastAsia="Times New Roman" w:cstheme="minorHAnsi"/>
          <w:szCs w:val="24"/>
        </w:rPr>
      </w:pPr>
    </w:p>
    <w:p w14:paraId="2FEEB848" w14:textId="77777777" w:rsidR="00C12484" w:rsidRPr="00572269" w:rsidRDefault="00C12484" w:rsidP="00C12484">
      <w:pPr>
        <w:pStyle w:val="Titre3"/>
        <w:numPr>
          <w:ilvl w:val="1"/>
          <w:numId w:val="3"/>
        </w:numPr>
        <w:rPr>
          <w:rFonts w:eastAsia="Times New Roman"/>
        </w:rPr>
      </w:pPr>
      <w:bookmarkStart w:id="19" w:name="_Toc531267385"/>
      <w:r w:rsidRPr="00572269">
        <w:rPr>
          <w:rFonts w:eastAsia="Times New Roman"/>
        </w:rPr>
        <w:t xml:space="preserve">Modèle </w:t>
      </w:r>
      <w:r>
        <w:rPr>
          <w:rFonts w:eastAsia="Times New Roman"/>
        </w:rPr>
        <w:t>avec</w:t>
      </w:r>
      <w:r w:rsidRPr="00572269">
        <w:rPr>
          <w:rFonts w:eastAsia="Times New Roman"/>
        </w:rPr>
        <w:t xml:space="preserve"> raideur</w:t>
      </w:r>
      <w:r>
        <w:rPr>
          <w:rFonts w:eastAsia="Times New Roman"/>
        </w:rPr>
        <w:t>s</w:t>
      </w:r>
      <w:r w:rsidRPr="00572269">
        <w:rPr>
          <w:rFonts w:eastAsia="Times New Roman"/>
        </w:rPr>
        <w:t xml:space="preserve"> individuelle</w:t>
      </w:r>
      <w:r>
        <w:rPr>
          <w:rFonts w:eastAsia="Times New Roman"/>
        </w:rPr>
        <w:t>s</w:t>
      </w:r>
      <w:bookmarkEnd w:id="19"/>
    </w:p>
    <w:p w14:paraId="74208030" w14:textId="77777777" w:rsidR="00C12484" w:rsidRDefault="00C12484" w:rsidP="00C12484">
      <w:pPr>
        <w:spacing w:after="0" w:line="240" w:lineRule="auto"/>
        <w:rPr>
          <w:rFonts w:eastAsia="Times New Roman" w:cstheme="minorHAnsi"/>
          <w:szCs w:val="24"/>
        </w:rPr>
      </w:pPr>
    </w:p>
    <w:p w14:paraId="1DE2B012" w14:textId="5F420C3C" w:rsidR="00C12484" w:rsidRDefault="00917CEA" w:rsidP="00DA5EDE">
      <w:pPr>
        <w:spacing w:after="0" w:line="360" w:lineRule="auto"/>
        <w:jc w:val="both"/>
        <w:rPr>
          <w:rFonts w:eastAsia="Times New Roman" w:cstheme="minorHAnsi"/>
          <w:szCs w:val="24"/>
        </w:rPr>
      </w:pPr>
      <w:r>
        <w:rPr>
          <w:rFonts w:eastAsia="Times New Roman" w:cstheme="minorHAnsi"/>
          <w:szCs w:val="24"/>
        </w:rPr>
        <w:t xml:space="preserve">Le premier model </w:t>
      </w:r>
      <w:r w:rsidR="00C12484">
        <w:rPr>
          <w:rFonts w:eastAsia="Times New Roman" w:cstheme="minorHAnsi"/>
          <w:szCs w:val="24"/>
        </w:rPr>
        <w:t>(</w:t>
      </w:r>
      <w:r w:rsidR="00C12484">
        <w:rPr>
          <w:rFonts w:eastAsia="Times New Roman" w:cstheme="minorHAnsi"/>
          <w:szCs w:val="24"/>
        </w:rPr>
        <w:fldChar w:fldCharType="begin"/>
      </w:r>
      <w:r w:rsidR="00C12484">
        <w:rPr>
          <w:rFonts w:eastAsia="Times New Roman" w:cstheme="minorHAnsi"/>
          <w:szCs w:val="24"/>
        </w:rPr>
        <w:instrText xml:space="preserve"> REF _Ref522181459 \h  \* MERGEFORMAT </w:instrText>
      </w:r>
      <w:r w:rsidR="00C12484">
        <w:rPr>
          <w:rFonts w:eastAsia="Times New Roman" w:cstheme="minorHAnsi"/>
          <w:szCs w:val="24"/>
        </w:rPr>
      </w:r>
      <w:r w:rsidR="00C12484">
        <w:rPr>
          <w:rFonts w:eastAsia="Times New Roman" w:cstheme="minorHAnsi"/>
          <w:szCs w:val="24"/>
        </w:rPr>
        <w:fldChar w:fldCharType="separate"/>
      </w:r>
      <w:r w:rsidR="009D4609" w:rsidRPr="009D4609">
        <w:t>[</w:t>
      </w:r>
      <w:r w:rsidR="009D4609" w:rsidRPr="009D4609">
        <w:rPr>
          <w:noProof/>
        </w:rPr>
        <w:t>12</w:t>
      </w:r>
      <w:r w:rsidR="00C12484">
        <w:rPr>
          <w:rFonts w:eastAsia="Times New Roman" w:cstheme="minorHAnsi"/>
          <w:szCs w:val="24"/>
        </w:rPr>
        <w:fldChar w:fldCharType="end"/>
      </w:r>
      <w:r w:rsidR="00C12484">
        <w:rPr>
          <w:rFonts w:eastAsia="Times New Roman" w:cstheme="minorHAnsi"/>
          <w:szCs w:val="24"/>
        </w:rPr>
        <w:t>]</w:t>
      </w:r>
      <w:r w:rsidR="00C12484">
        <w:rPr>
          <w:rFonts w:eastAsia="Times New Roman" w:cstheme="minorHAnsi"/>
          <w:szCs w:val="24"/>
        </w:rPr>
        <w:fldChar w:fldCharType="begin"/>
      </w:r>
      <w:r w:rsidR="00C12484">
        <w:rPr>
          <w:rFonts w:eastAsia="Times New Roman" w:cstheme="minorHAnsi"/>
          <w:szCs w:val="24"/>
        </w:rPr>
        <w:instrText xml:space="preserve"> REF _Ref522181461 \h  \* MERGEFORMAT </w:instrText>
      </w:r>
      <w:r w:rsidR="00C12484">
        <w:rPr>
          <w:rFonts w:eastAsia="Times New Roman" w:cstheme="minorHAnsi"/>
          <w:szCs w:val="24"/>
        </w:rPr>
      </w:r>
      <w:r w:rsidR="00C12484">
        <w:rPr>
          <w:rFonts w:eastAsia="Times New Roman" w:cstheme="minorHAnsi"/>
          <w:szCs w:val="24"/>
        </w:rPr>
        <w:fldChar w:fldCharType="separate"/>
      </w:r>
      <w:r w:rsidR="009D4609" w:rsidRPr="009D4609">
        <w:t>[</w:t>
      </w:r>
      <w:r w:rsidR="009D4609" w:rsidRPr="009D4609">
        <w:rPr>
          <w:noProof/>
        </w:rPr>
        <w:t>13</w:t>
      </w:r>
      <w:r w:rsidR="00C12484">
        <w:rPr>
          <w:rFonts w:eastAsia="Times New Roman" w:cstheme="minorHAnsi"/>
          <w:szCs w:val="24"/>
        </w:rPr>
        <w:fldChar w:fldCharType="end"/>
      </w:r>
      <w:r w:rsidR="00C12484" w:rsidRPr="00277D2B">
        <w:rPr>
          <w:rFonts w:eastAsia="Times New Roman" w:cstheme="minorHAnsi"/>
          <w:szCs w:val="24"/>
        </w:rPr>
        <w:t>]</w:t>
      </w:r>
      <w:r w:rsidR="00C12484">
        <w:rPr>
          <w:rFonts w:eastAsia="Times New Roman" w:cstheme="minorHAnsi"/>
          <w:szCs w:val="24"/>
        </w:rPr>
        <w:t>)</w:t>
      </w:r>
      <w:r w:rsidR="00C12484" w:rsidRPr="00277D2B">
        <w:rPr>
          <w:rFonts w:eastAsia="Times New Roman" w:cstheme="minorHAnsi"/>
          <w:szCs w:val="24"/>
        </w:rPr>
        <w:t>, s’est concentré sur le fait que</w:t>
      </w:r>
      <w:r w:rsidR="00585599">
        <w:rPr>
          <w:rFonts w:eastAsia="Times New Roman" w:cstheme="minorHAnsi"/>
          <w:szCs w:val="24"/>
        </w:rPr>
        <w:t xml:space="preserve"> </w:t>
      </w:r>
      <w:r w:rsidR="00C12484" w:rsidRPr="00277D2B">
        <w:rPr>
          <w:rFonts w:eastAsia="Times New Roman" w:cstheme="minorHAnsi"/>
          <w:szCs w:val="24"/>
        </w:rPr>
        <w:t>la raideur</w:t>
      </w:r>
      <w:r w:rsidR="00585599">
        <w:rPr>
          <w:rFonts w:eastAsia="Times New Roman" w:cstheme="minorHAnsi"/>
          <w:szCs w:val="24"/>
        </w:rPr>
        <w:t xml:space="preserve"> des</w:t>
      </w:r>
      <w:r w:rsidR="00C12484" w:rsidRPr="00277D2B">
        <w:rPr>
          <w:rFonts w:eastAsia="Times New Roman" w:cstheme="minorHAnsi"/>
          <w:szCs w:val="24"/>
        </w:rPr>
        <w:t xml:space="preserve"> paliers à feuilles venait de la feuille plissée et plus exactement des parties ondulées de celle-ci. Aussi, </w:t>
      </w:r>
      <w:r w:rsidR="00C12484">
        <w:rPr>
          <w:rFonts w:eastAsia="Times New Roman" w:cstheme="minorHAnsi"/>
          <w:szCs w:val="24"/>
        </w:rPr>
        <w:t xml:space="preserve">dans ce modèle, la raideur équivalente de chaque plissé, calculée par des formules basiques de résistance des matériaux, a été reprise par un ressort </w:t>
      </w:r>
      <w:r w:rsidR="00585599">
        <w:rPr>
          <w:rFonts w:eastAsia="Times New Roman" w:cstheme="minorHAnsi"/>
          <w:szCs w:val="24"/>
        </w:rPr>
        <w:t>indépendant</w:t>
      </w:r>
      <w:r w:rsidR="00C12484">
        <w:rPr>
          <w:rFonts w:eastAsia="Times New Roman" w:cstheme="minorHAnsi"/>
          <w:szCs w:val="24"/>
        </w:rPr>
        <w:t xml:space="preserve"> du reste de la structure</w:t>
      </w:r>
      <w:r w:rsidR="00585599">
        <w:rPr>
          <w:rFonts w:eastAsia="Times New Roman" w:cstheme="minorHAnsi"/>
          <w:szCs w:val="24"/>
        </w:rPr>
        <w:t xml:space="preserve"> (</w:t>
      </w:r>
      <w:r w:rsidR="00585599">
        <w:rPr>
          <w:rFonts w:eastAsia="Times New Roman" w:cstheme="minorHAnsi"/>
          <w:szCs w:val="24"/>
        </w:rPr>
        <w:fldChar w:fldCharType="begin"/>
      </w:r>
      <w:r w:rsidR="00585599">
        <w:rPr>
          <w:rFonts w:eastAsia="Times New Roman" w:cstheme="minorHAnsi"/>
          <w:szCs w:val="24"/>
        </w:rPr>
        <w:instrText xml:space="preserve"> REF _Ref528919147 \h </w:instrText>
      </w:r>
      <w:r w:rsidR="00DA5EDE">
        <w:rPr>
          <w:rFonts w:eastAsia="Times New Roman" w:cstheme="minorHAnsi"/>
          <w:szCs w:val="24"/>
        </w:rPr>
        <w:instrText xml:space="preserve"> \* MERGEFORMAT </w:instrText>
      </w:r>
      <w:r w:rsidR="00585599">
        <w:rPr>
          <w:rFonts w:eastAsia="Times New Roman" w:cstheme="minorHAnsi"/>
          <w:szCs w:val="24"/>
        </w:rPr>
      </w:r>
      <w:r w:rsidR="00585599">
        <w:rPr>
          <w:rFonts w:eastAsia="Times New Roman" w:cstheme="minorHAnsi"/>
          <w:szCs w:val="24"/>
        </w:rPr>
        <w:fldChar w:fldCharType="separate"/>
      </w:r>
      <w:r w:rsidR="009D4609">
        <w:t xml:space="preserve">Figure </w:t>
      </w:r>
      <w:r w:rsidR="009D4609">
        <w:rPr>
          <w:noProof/>
        </w:rPr>
        <w:t>7</w:t>
      </w:r>
      <w:r w:rsidR="00585599">
        <w:rPr>
          <w:rFonts w:eastAsia="Times New Roman" w:cstheme="minorHAnsi"/>
          <w:szCs w:val="24"/>
        </w:rPr>
        <w:fldChar w:fldCharType="end"/>
      </w:r>
      <w:r w:rsidR="00585599">
        <w:rPr>
          <w:rFonts w:eastAsia="Times New Roman" w:cstheme="minorHAnsi"/>
          <w:szCs w:val="24"/>
        </w:rPr>
        <w:t>)</w:t>
      </w:r>
      <w:r w:rsidR="00C12484">
        <w:rPr>
          <w:rFonts w:eastAsia="Times New Roman" w:cstheme="minorHAnsi"/>
          <w:szCs w:val="24"/>
        </w:rPr>
        <w:t xml:space="preserve">. Par ces considérations et en ne prenant pas en compte la raideur de la feuille supérieure, la répartition de la raideur </w:t>
      </w:r>
      <w:r w:rsidR="00585599">
        <w:rPr>
          <w:rFonts w:eastAsia="Times New Roman" w:cstheme="minorHAnsi"/>
          <w:szCs w:val="24"/>
        </w:rPr>
        <w:t>est uniforme et la structure compliante</w:t>
      </w:r>
      <w:r w:rsidR="00C12484">
        <w:rPr>
          <w:rFonts w:eastAsia="Times New Roman" w:cstheme="minorHAnsi"/>
          <w:szCs w:val="24"/>
        </w:rPr>
        <w:t xml:space="preserve"> s’apparente à une fondation de Winkler. Malgré sa simplicité, ce modèle prenait partiellement en compte les phénomènes de frottement qui existent dans la structure </w:t>
      </w:r>
      <w:r w:rsidR="00C12484">
        <w:rPr>
          <w:rFonts w:eastAsia="Times New Roman" w:cstheme="minorHAnsi"/>
          <w:szCs w:val="24"/>
        </w:rPr>
        <w:fldChar w:fldCharType="begin"/>
      </w:r>
      <w:r w:rsidR="00C12484">
        <w:rPr>
          <w:rFonts w:eastAsia="Times New Roman" w:cstheme="minorHAnsi"/>
          <w:szCs w:val="24"/>
        </w:rPr>
        <w:instrText xml:space="preserve"> REF _Ref522181604 \h  \* MERGEFORMAT </w:instrText>
      </w:r>
      <w:r w:rsidR="00C12484">
        <w:rPr>
          <w:rFonts w:eastAsia="Times New Roman" w:cstheme="minorHAnsi"/>
          <w:szCs w:val="24"/>
        </w:rPr>
      </w:r>
      <w:r w:rsidR="00C12484">
        <w:rPr>
          <w:rFonts w:eastAsia="Times New Roman" w:cstheme="minorHAnsi"/>
          <w:szCs w:val="24"/>
        </w:rPr>
        <w:fldChar w:fldCharType="separate"/>
      </w:r>
      <w:r w:rsidR="009D4609" w:rsidRPr="009D4609">
        <w:t>[</w:t>
      </w:r>
      <w:r w:rsidR="009D4609" w:rsidRPr="009D4609">
        <w:rPr>
          <w:noProof/>
        </w:rPr>
        <w:t>14</w:t>
      </w:r>
      <w:r w:rsidR="00C12484">
        <w:rPr>
          <w:rFonts w:eastAsia="Times New Roman" w:cstheme="minorHAnsi"/>
          <w:szCs w:val="24"/>
        </w:rPr>
        <w:fldChar w:fldCharType="end"/>
      </w:r>
      <w:r w:rsidR="0050652F">
        <w:rPr>
          <w:rFonts w:eastAsia="Times New Roman" w:cstheme="minorHAnsi"/>
          <w:szCs w:val="24"/>
        </w:rPr>
        <w:t xml:space="preserve">]. Cependant, il demeure </w:t>
      </w:r>
      <w:r w:rsidR="00C12484">
        <w:rPr>
          <w:rFonts w:eastAsia="Times New Roman" w:cstheme="minorHAnsi"/>
          <w:szCs w:val="24"/>
        </w:rPr>
        <w:t xml:space="preserve">incapable de prédire l’amortissement structurel. Par conséquent, des paramètres relatifs à l’amortissement visqueux </w:t>
      </w:r>
      <w:r w:rsidR="00C12484">
        <w:rPr>
          <w:rFonts w:eastAsia="Times New Roman" w:cstheme="minorHAnsi"/>
          <w:szCs w:val="24"/>
        </w:rPr>
        <w:fldChar w:fldCharType="begin"/>
      </w:r>
      <w:r w:rsidR="00C12484">
        <w:rPr>
          <w:rFonts w:eastAsia="Times New Roman" w:cstheme="minorHAnsi"/>
          <w:szCs w:val="24"/>
        </w:rPr>
        <w:instrText xml:space="preserve"> REF _Ref522181627 \h  \* MERGEFORMAT </w:instrText>
      </w:r>
      <w:r w:rsidR="00C12484">
        <w:rPr>
          <w:rFonts w:eastAsia="Times New Roman" w:cstheme="minorHAnsi"/>
          <w:szCs w:val="24"/>
        </w:rPr>
      </w:r>
      <w:r w:rsidR="00C12484">
        <w:rPr>
          <w:rFonts w:eastAsia="Times New Roman" w:cstheme="minorHAnsi"/>
          <w:szCs w:val="24"/>
        </w:rPr>
        <w:fldChar w:fldCharType="separate"/>
      </w:r>
      <w:r w:rsidR="009D4609" w:rsidRPr="009D4609">
        <w:t>[</w:t>
      </w:r>
      <w:r w:rsidR="009D4609" w:rsidRPr="009D4609">
        <w:rPr>
          <w:noProof/>
        </w:rPr>
        <w:t>15</w:t>
      </w:r>
      <w:r w:rsidR="00C12484">
        <w:rPr>
          <w:rFonts w:eastAsia="Times New Roman" w:cstheme="minorHAnsi"/>
          <w:szCs w:val="24"/>
        </w:rPr>
        <w:fldChar w:fldCharType="end"/>
      </w:r>
      <w:r w:rsidR="00C12484">
        <w:rPr>
          <w:rFonts w:eastAsia="Times New Roman" w:cstheme="minorHAnsi"/>
          <w:szCs w:val="24"/>
        </w:rPr>
        <w:t xml:space="preserve">] </w:t>
      </w:r>
      <w:r w:rsidR="0050652F">
        <w:rPr>
          <w:rFonts w:eastAsia="Times New Roman" w:cstheme="minorHAnsi"/>
          <w:szCs w:val="24"/>
        </w:rPr>
        <w:t>et/</w:t>
      </w:r>
      <w:r w:rsidR="00C12484">
        <w:rPr>
          <w:rFonts w:eastAsia="Times New Roman" w:cstheme="minorHAnsi"/>
          <w:szCs w:val="24"/>
        </w:rPr>
        <w:t xml:space="preserve">ou à l’amortissement structurel </w:t>
      </w:r>
      <w:r w:rsidR="00C12484">
        <w:rPr>
          <w:rFonts w:eastAsia="Times New Roman" w:cstheme="minorHAnsi"/>
          <w:szCs w:val="24"/>
        </w:rPr>
        <w:fldChar w:fldCharType="begin"/>
      </w:r>
      <w:r w:rsidR="00C12484">
        <w:rPr>
          <w:rFonts w:eastAsia="Times New Roman" w:cstheme="minorHAnsi"/>
          <w:szCs w:val="24"/>
        </w:rPr>
        <w:instrText xml:space="preserve"> REF _Ref522181653 \h  \* MERGEFORMAT </w:instrText>
      </w:r>
      <w:r w:rsidR="00C12484">
        <w:rPr>
          <w:rFonts w:eastAsia="Times New Roman" w:cstheme="minorHAnsi"/>
          <w:szCs w:val="24"/>
        </w:rPr>
      </w:r>
      <w:r w:rsidR="00C12484">
        <w:rPr>
          <w:rFonts w:eastAsia="Times New Roman" w:cstheme="minorHAnsi"/>
          <w:szCs w:val="24"/>
        </w:rPr>
        <w:fldChar w:fldCharType="separate"/>
      </w:r>
      <w:r w:rsidR="009D4609" w:rsidRPr="009D4609">
        <w:t>[</w:t>
      </w:r>
      <w:r w:rsidR="009D4609" w:rsidRPr="009D4609">
        <w:rPr>
          <w:noProof/>
        </w:rPr>
        <w:t>16</w:t>
      </w:r>
      <w:r w:rsidR="00C12484">
        <w:rPr>
          <w:rFonts w:eastAsia="Times New Roman" w:cstheme="minorHAnsi"/>
          <w:szCs w:val="24"/>
        </w:rPr>
        <w:fldChar w:fldCharType="end"/>
      </w:r>
      <w:r w:rsidR="00C12484">
        <w:rPr>
          <w:rFonts w:eastAsia="Times New Roman" w:cstheme="minorHAnsi"/>
          <w:szCs w:val="24"/>
        </w:rPr>
        <w:t>] devaient aussi être pris en compte.</w:t>
      </w:r>
    </w:p>
    <w:p w14:paraId="1C89551E" w14:textId="77777777" w:rsidR="00585599" w:rsidRDefault="00585599" w:rsidP="00C12484">
      <w:pPr>
        <w:spacing w:after="0" w:line="240" w:lineRule="auto"/>
        <w:jc w:val="both"/>
        <w:rPr>
          <w:rFonts w:eastAsia="Times New Roman" w:cstheme="minorHAnsi"/>
          <w:szCs w:val="24"/>
        </w:rPr>
      </w:pPr>
    </w:p>
    <w:p w14:paraId="5B932AAD" w14:textId="729A1ECB" w:rsidR="00585599" w:rsidRPr="00917CEA" w:rsidRDefault="0050652F" w:rsidP="0050652F">
      <w:pPr>
        <w:spacing w:after="0" w:line="360" w:lineRule="auto"/>
        <w:jc w:val="both"/>
        <w:rPr>
          <w:noProof/>
        </w:rPr>
      </w:pPr>
      <w:r>
        <w:rPr>
          <w:rFonts w:eastAsia="Times New Roman" w:cstheme="minorHAnsi"/>
          <w:szCs w:val="24"/>
        </w:rPr>
        <w:t>Il est à noter que d</w:t>
      </w:r>
      <w:r w:rsidR="00585599">
        <w:rPr>
          <w:rFonts w:eastAsia="Times New Roman" w:cstheme="minorHAnsi"/>
          <w:szCs w:val="24"/>
        </w:rPr>
        <w:t>e par sa simplicité ce modèle a été assez répandu et largement repris et utilisé dans la littérature (</w:t>
      </w:r>
      <w:r w:rsidR="007A729D">
        <w:rPr>
          <w:rFonts w:eastAsia="Times New Roman" w:cstheme="minorHAnsi"/>
          <w:szCs w:val="24"/>
        </w:rPr>
        <w:fldChar w:fldCharType="begin"/>
      </w:r>
      <w:r w:rsidR="007A729D">
        <w:rPr>
          <w:rFonts w:eastAsia="Times New Roman" w:cstheme="minorHAnsi"/>
          <w:szCs w:val="24"/>
        </w:rPr>
        <w:instrText xml:space="preserve"> REF _Ref528945075 \h </w:instrText>
      </w:r>
      <w:r>
        <w:rPr>
          <w:rFonts w:eastAsia="Times New Roman" w:cstheme="minorHAnsi"/>
          <w:szCs w:val="24"/>
        </w:rPr>
        <w:instrText xml:space="preserve"> \* MERGEFORMAT </w:instrText>
      </w:r>
      <w:r w:rsidR="007A729D">
        <w:rPr>
          <w:rFonts w:eastAsia="Times New Roman" w:cstheme="minorHAnsi"/>
          <w:szCs w:val="24"/>
        </w:rPr>
      </w:r>
      <w:r w:rsidR="007A729D">
        <w:rPr>
          <w:rFonts w:eastAsia="Times New Roman" w:cstheme="minorHAnsi"/>
          <w:szCs w:val="24"/>
        </w:rPr>
        <w:fldChar w:fldCharType="separate"/>
      </w:r>
      <w:r w:rsidR="009D4609" w:rsidRPr="009D4609">
        <w:t>[</w:t>
      </w:r>
      <w:r w:rsidR="009D4609" w:rsidRPr="009D4609">
        <w:rPr>
          <w:noProof/>
        </w:rPr>
        <w:t>17</w:t>
      </w:r>
      <w:r w:rsidR="007A729D">
        <w:rPr>
          <w:rFonts w:eastAsia="Times New Roman" w:cstheme="minorHAnsi"/>
          <w:szCs w:val="24"/>
        </w:rPr>
        <w:fldChar w:fldCharType="end"/>
      </w:r>
      <w:r w:rsidR="00585599">
        <w:rPr>
          <w:rFonts w:eastAsia="Times New Roman" w:cstheme="minorHAnsi"/>
          <w:szCs w:val="24"/>
        </w:rPr>
        <w:t xml:space="preserve">], </w:t>
      </w:r>
      <w:r w:rsidR="00585599">
        <w:rPr>
          <w:rFonts w:eastAsia="Times New Roman" w:cstheme="minorHAnsi"/>
          <w:szCs w:val="24"/>
        </w:rPr>
        <w:fldChar w:fldCharType="begin"/>
      </w:r>
      <w:r w:rsidR="00585599">
        <w:rPr>
          <w:rFonts w:eastAsia="Times New Roman" w:cstheme="minorHAnsi"/>
          <w:szCs w:val="24"/>
        </w:rPr>
        <w:instrText xml:space="preserve"> REF _Ref522182439 \h  \* MERGEFORMAT </w:instrText>
      </w:r>
      <w:r w:rsidR="00585599">
        <w:rPr>
          <w:rFonts w:eastAsia="Times New Roman" w:cstheme="minorHAnsi"/>
          <w:szCs w:val="24"/>
        </w:rPr>
      </w:r>
      <w:r w:rsidR="00585599">
        <w:rPr>
          <w:rFonts w:eastAsia="Times New Roman" w:cstheme="minorHAnsi"/>
          <w:szCs w:val="24"/>
        </w:rPr>
        <w:fldChar w:fldCharType="separate"/>
      </w:r>
      <w:r w:rsidR="009D4609" w:rsidRPr="009D4609">
        <w:t>[</w:t>
      </w:r>
      <w:r w:rsidR="009D4609" w:rsidRPr="009D4609">
        <w:rPr>
          <w:noProof/>
        </w:rPr>
        <w:t>18</w:t>
      </w:r>
      <w:r w:rsidR="00585599">
        <w:rPr>
          <w:rFonts w:eastAsia="Times New Roman" w:cstheme="minorHAnsi"/>
          <w:szCs w:val="24"/>
        </w:rPr>
        <w:fldChar w:fldCharType="end"/>
      </w:r>
      <w:r w:rsidR="00585599">
        <w:rPr>
          <w:rFonts w:eastAsia="Times New Roman" w:cstheme="minorHAnsi"/>
          <w:szCs w:val="24"/>
        </w:rPr>
        <w:t xml:space="preserve">], </w:t>
      </w:r>
      <w:r w:rsidR="00585599">
        <w:rPr>
          <w:rFonts w:eastAsia="Times New Roman" w:cstheme="minorHAnsi"/>
          <w:szCs w:val="24"/>
        </w:rPr>
        <w:fldChar w:fldCharType="begin"/>
      </w:r>
      <w:r w:rsidR="00585599">
        <w:rPr>
          <w:rFonts w:eastAsia="Times New Roman" w:cstheme="minorHAnsi"/>
          <w:szCs w:val="24"/>
        </w:rPr>
        <w:instrText xml:space="preserve"> REF _Ref522182460 \h  \* MERGEFORMAT </w:instrText>
      </w:r>
      <w:r w:rsidR="00585599">
        <w:rPr>
          <w:rFonts w:eastAsia="Times New Roman" w:cstheme="minorHAnsi"/>
          <w:szCs w:val="24"/>
        </w:rPr>
      </w:r>
      <w:r w:rsidR="00585599">
        <w:rPr>
          <w:rFonts w:eastAsia="Times New Roman" w:cstheme="minorHAnsi"/>
          <w:szCs w:val="24"/>
        </w:rPr>
        <w:fldChar w:fldCharType="separate"/>
      </w:r>
      <w:r w:rsidR="009D4609" w:rsidRPr="009D4609">
        <w:t>[</w:t>
      </w:r>
      <w:r w:rsidR="009D4609" w:rsidRPr="009D4609">
        <w:rPr>
          <w:noProof/>
        </w:rPr>
        <w:t>19</w:t>
      </w:r>
      <w:r w:rsidR="00585599">
        <w:rPr>
          <w:rFonts w:eastAsia="Times New Roman" w:cstheme="minorHAnsi"/>
          <w:szCs w:val="24"/>
        </w:rPr>
        <w:fldChar w:fldCharType="end"/>
      </w:r>
      <w:r w:rsidR="00585599">
        <w:rPr>
          <w:rFonts w:eastAsia="Times New Roman" w:cstheme="minorHAnsi"/>
          <w:szCs w:val="24"/>
        </w:rPr>
        <w:t xml:space="preserve">]). </w:t>
      </w:r>
    </w:p>
    <w:p w14:paraId="37D91354" w14:textId="77777777" w:rsidR="00585599" w:rsidRDefault="00585599" w:rsidP="00C12484">
      <w:pPr>
        <w:spacing w:after="0" w:line="240" w:lineRule="auto"/>
        <w:jc w:val="both"/>
        <w:rPr>
          <w:rFonts w:eastAsia="Times New Roman" w:cstheme="minorHAnsi"/>
          <w:szCs w:val="24"/>
        </w:rPr>
      </w:pPr>
    </w:p>
    <w:p w14:paraId="1DC7473F" w14:textId="77777777" w:rsidR="00C12484" w:rsidRDefault="00C12484" w:rsidP="00C12484">
      <w:pPr>
        <w:spacing w:after="0" w:line="240" w:lineRule="auto"/>
        <w:rPr>
          <w:rFonts w:eastAsia="Times New Roman" w:cstheme="minorHAnsi"/>
          <w:szCs w:val="24"/>
        </w:rPr>
      </w:pPr>
    </w:p>
    <w:p w14:paraId="01050B8A" w14:textId="77777777" w:rsidR="00A70CA3" w:rsidRDefault="00C12484" w:rsidP="00A70CA3">
      <w:pPr>
        <w:keepNext/>
        <w:spacing w:after="0" w:line="240" w:lineRule="auto"/>
        <w:jc w:val="center"/>
      </w:pPr>
      <w:r>
        <w:rPr>
          <w:rFonts w:eastAsia="Times New Roman" w:cstheme="minorHAnsi"/>
          <w:noProof/>
          <w:szCs w:val="24"/>
          <w:lang w:eastAsia="fr-FR"/>
        </w:rPr>
        <w:drawing>
          <wp:inline distT="0" distB="0" distL="0" distR="0" wp14:anchorId="07935CEC" wp14:editId="3B60762B">
            <wp:extent cx="3599815" cy="1876508"/>
            <wp:effectExtent l="0" t="0" r="63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5254" cy="1879343"/>
                    </a:xfrm>
                    <a:prstGeom prst="rect">
                      <a:avLst/>
                    </a:prstGeom>
                    <a:noFill/>
                    <a:ln>
                      <a:noFill/>
                    </a:ln>
                  </pic:spPr>
                </pic:pic>
              </a:graphicData>
            </a:graphic>
          </wp:inline>
        </w:drawing>
      </w:r>
    </w:p>
    <w:p w14:paraId="399863D5" w14:textId="603EFCE6" w:rsidR="00C12484" w:rsidRDefault="00A70CA3" w:rsidP="00A70CA3">
      <w:pPr>
        <w:pStyle w:val="Lgende"/>
        <w:jc w:val="center"/>
        <w:rPr>
          <w:rFonts w:eastAsia="Times New Roman" w:cstheme="minorHAnsi"/>
          <w:szCs w:val="24"/>
        </w:rPr>
      </w:pPr>
      <w:bookmarkStart w:id="20" w:name="_Ref528919147"/>
      <w:bookmarkStart w:id="21" w:name="_Toc531267450"/>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7</w:t>
      </w:r>
      <w:r w:rsidR="008A3455">
        <w:rPr>
          <w:noProof/>
        </w:rPr>
        <w:fldChar w:fldCharType="end"/>
      </w:r>
      <w:bookmarkEnd w:id="20"/>
      <w:r>
        <w:t> : Modèle de raideur individuelle d’un plissé avant et après chargement</w:t>
      </w:r>
      <w:bookmarkEnd w:id="21"/>
    </w:p>
    <w:p w14:paraId="263AACC9" w14:textId="77777777" w:rsidR="00C12484" w:rsidRDefault="00C12484" w:rsidP="00C12484">
      <w:pPr>
        <w:spacing w:after="0" w:line="240" w:lineRule="auto"/>
        <w:jc w:val="center"/>
        <w:rPr>
          <w:rFonts w:eastAsia="Times New Roman" w:cstheme="minorHAnsi"/>
          <w:szCs w:val="24"/>
        </w:rPr>
      </w:pPr>
    </w:p>
    <w:p w14:paraId="3403681F" w14:textId="77777777" w:rsidR="00C12484" w:rsidRDefault="00C12484" w:rsidP="00C12484">
      <w:pPr>
        <w:spacing w:after="0" w:line="240" w:lineRule="auto"/>
        <w:rPr>
          <w:rFonts w:eastAsia="Times New Roman" w:cstheme="minorHAnsi"/>
          <w:szCs w:val="24"/>
        </w:rPr>
      </w:pPr>
    </w:p>
    <w:p w14:paraId="01BE4395" w14:textId="77777777" w:rsidR="00C12484" w:rsidRDefault="00C12484" w:rsidP="00C12484">
      <w:pPr>
        <w:pStyle w:val="Titre3"/>
        <w:numPr>
          <w:ilvl w:val="1"/>
          <w:numId w:val="3"/>
        </w:numPr>
        <w:rPr>
          <w:rFonts w:eastAsia="Times New Roman"/>
        </w:rPr>
      </w:pPr>
      <w:bookmarkStart w:id="22" w:name="_Toc531267386"/>
      <w:r w:rsidRPr="00572269">
        <w:rPr>
          <w:rFonts w:eastAsia="Times New Roman"/>
        </w:rPr>
        <w:t>Modèle de raideur individuelle</w:t>
      </w:r>
      <w:r>
        <w:rPr>
          <w:rFonts w:eastAsia="Times New Roman"/>
        </w:rPr>
        <w:t xml:space="preserve"> avec considération de la </w:t>
      </w:r>
      <w:r w:rsidRPr="00572269">
        <w:rPr>
          <w:rFonts w:eastAsia="Times New Roman"/>
        </w:rPr>
        <w:t>feuille lisse</w:t>
      </w:r>
      <w:bookmarkEnd w:id="22"/>
    </w:p>
    <w:p w14:paraId="7B336831" w14:textId="77777777" w:rsidR="00C12484" w:rsidRPr="008654A9" w:rsidRDefault="00C12484" w:rsidP="00C12484">
      <w:pPr>
        <w:rPr>
          <w:sz w:val="6"/>
        </w:rPr>
      </w:pPr>
    </w:p>
    <w:p w14:paraId="7E31216D" w14:textId="300CE46B" w:rsidR="009323B4" w:rsidRDefault="00C12484" w:rsidP="009323B4">
      <w:pPr>
        <w:spacing w:line="360" w:lineRule="auto"/>
        <w:jc w:val="both"/>
        <w:rPr>
          <w:rFonts w:eastAsia="Times New Roman" w:cstheme="minorHAnsi"/>
          <w:szCs w:val="24"/>
        </w:rPr>
      </w:pPr>
      <w:r>
        <w:rPr>
          <w:rFonts w:eastAsia="Times New Roman" w:cstheme="minorHAnsi"/>
          <w:szCs w:val="24"/>
        </w:rPr>
        <w:t xml:space="preserve">Pour se rapprocher </w:t>
      </w:r>
      <w:r w:rsidR="0050652F">
        <w:rPr>
          <w:rFonts w:eastAsia="Times New Roman" w:cstheme="minorHAnsi"/>
          <w:szCs w:val="24"/>
        </w:rPr>
        <w:t xml:space="preserve">au mieux </w:t>
      </w:r>
      <w:r>
        <w:rPr>
          <w:rFonts w:eastAsia="Times New Roman" w:cstheme="minorHAnsi"/>
          <w:szCs w:val="24"/>
        </w:rPr>
        <w:t xml:space="preserve">de la réalité physique des paliers à feuilles, le modèle avec des raideurs individuelles a été par la suite complété par la considération de la feuille supérieure. </w:t>
      </w:r>
      <w:r>
        <w:rPr>
          <w:rFonts w:eastAsia="Times New Roman" w:cstheme="minorHAnsi"/>
          <w:szCs w:val="24"/>
        </w:rPr>
        <w:lastRenderedPageBreak/>
        <w:t xml:space="preserve">Carpino et al. </w:t>
      </w:r>
      <w:r>
        <w:rPr>
          <w:rFonts w:eastAsia="Times New Roman" w:cstheme="minorHAnsi"/>
          <w:szCs w:val="24"/>
        </w:rPr>
        <w:fldChar w:fldCharType="begin"/>
      </w:r>
      <w:r>
        <w:rPr>
          <w:rFonts w:eastAsia="Times New Roman" w:cstheme="minorHAnsi"/>
          <w:szCs w:val="24"/>
        </w:rPr>
        <w:instrText xml:space="preserve"> REF _Ref522182504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20</w:t>
      </w:r>
      <w:r>
        <w:rPr>
          <w:rFonts w:eastAsia="Times New Roman" w:cstheme="minorHAnsi"/>
          <w:szCs w:val="24"/>
        </w:rPr>
        <w:fldChar w:fldCharType="end"/>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_Ref522182534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21</w:t>
      </w:r>
      <w:r>
        <w:rPr>
          <w:rFonts w:eastAsia="Times New Roman" w:cstheme="minorHAnsi"/>
          <w:szCs w:val="24"/>
        </w:rPr>
        <w:fldChar w:fldCharType="end"/>
      </w:r>
      <w:r>
        <w:rPr>
          <w:rFonts w:eastAsia="Times New Roman" w:cstheme="minorHAnsi"/>
          <w:szCs w:val="24"/>
        </w:rPr>
        <w:t>] ont introduit, un effet de membrane et de flexion de la feuille supérieure</w:t>
      </w:r>
      <w:r w:rsidR="00DA5EDE">
        <w:rPr>
          <w:rFonts w:eastAsia="Times New Roman" w:cstheme="minorHAnsi"/>
          <w:szCs w:val="24"/>
        </w:rPr>
        <w:t>,</w:t>
      </w:r>
      <w:r w:rsidR="00DA5EDE" w:rsidRPr="00DA5EDE">
        <w:rPr>
          <w:rFonts w:eastAsia="Times New Roman" w:cstheme="minorHAnsi"/>
          <w:szCs w:val="24"/>
        </w:rPr>
        <w:t xml:space="preserve"> </w:t>
      </w:r>
      <w:r w:rsidR="00DA5EDE">
        <w:rPr>
          <w:rFonts w:eastAsia="Times New Roman" w:cstheme="minorHAnsi"/>
          <w:szCs w:val="24"/>
        </w:rPr>
        <w:t>tout en gardant la modélisation de la feuille ondulée par des ressorts individuels</w:t>
      </w:r>
      <w:r>
        <w:rPr>
          <w:rFonts w:eastAsia="Times New Roman" w:cstheme="minorHAnsi"/>
          <w:szCs w:val="24"/>
        </w:rPr>
        <w:t>.</w:t>
      </w:r>
    </w:p>
    <w:p w14:paraId="3DDC4CA8" w14:textId="544D947F" w:rsidR="009323B4" w:rsidRDefault="0050652F" w:rsidP="009323B4">
      <w:pPr>
        <w:spacing w:line="360" w:lineRule="auto"/>
        <w:jc w:val="both"/>
      </w:pPr>
      <w:r>
        <w:t>Le modèle avec raideurs individuelles</w:t>
      </w:r>
      <w:r w:rsidR="00C12484">
        <w:t xml:space="preserve"> a été étendu dans </w:t>
      </w:r>
      <w:r w:rsidR="00C12484">
        <w:fldChar w:fldCharType="begin"/>
      </w:r>
      <w:r w:rsidR="00C12484">
        <w:instrText xml:space="preserve"> REF _Ref522182559 \h  \* MERGEFORMAT </w:instrText>
      </w:r>
      <w:r w:rsidR="00C12484">
        <w:fldChar w:fldCharType="separate"/>
      </w:r>
      <w:r w:rsidR="009D4609" w:rsidRPr="009D4609">
        <w:t>[</w:t>
      </w:r>
      <w:r w:rsidR="009D4609" w:rsidRPr="009D4609">
        <w:rPr>
          <w:noProof/>
        </w:rPr>
        <w:t>22</w:t>
      </w:r>
      <w:r w:rsidR="00C12484">
        <w:fldChar w:fldCharType="end"/>
      </w:r>
      <w:r w:rsidR="00C12484">
        <w:t>] pour tenir compte des déplacements radiaux et circonférentiels des plissés. D'autres références modélisent la feuille supérieure sous la forme d'une poutre courbe ou d'une coque (</w:t>
      </w:r>
      <w:r w:rsidR="00C12484">
        <w:fldChar w:fldCharType="begin"/>
      </w:r>
      <w:r w:rsidR="00C12484">
        <w:instrText xml:space="preserve"> REF _Ref522182595 \h  \* MERGEFORMAT </w:instrText>
      </w:r>
      <w:r w:rsidR="00C12484">
        <w:fldChar w:fldCharType="separate"/>
      </w:r>
      <w:r w:rsidR="009D4609" w:rsidRPr="009D4609">
        <w:t>[</w:t>
      </w:r>
      <w:r w:rsidR="009D4609" w:rsidRPr="009D4609">
        <w:rPr>
          <w:noProof/>
        </w:rPr>
        <w:t>23</w:t>
      </w:r>
      <w:r w:rsidR="00C12484">
        <w:fldChar w:fldCharType="end"/>
      </w:r>
      <w:r w:rsidR="00C12484">
        <w:t xml:space="preserve">], </w:t>
      </w:r>
      <w:r w:rsidR="00C12484">
        <w:fldChar w:fldCharType="begin"/>
      </w:r>
      <w:r w:rsidR="00C12484">
        <w:instrText xml:space="preserve"> REF _Ref522182615 \h  \* MERGEFORMAT </w:instrText>
      </w:r>
      <w:r w:rsidR="00C12484">
        <w:fldChar w:fldCharType="separate"/>
      </w:r>
      <w:r w:rsidR="009D4609" w:rsidRPr="009D4609">
        <w:t>[</w:t>
      </w:r>
      <w:r w:rsidR="009D4609" w:rsidRPr="009D4609">
        <w:rPr>
          <w:noProof/>
        </w:rPr>
        <w:t>24</w:t>
      </w:r>
      <w:r w:rsidR="00C12484">
        <w:fldChar w:fldCharType="end"/>
      </w:r>
      <w:r w:rsidR="00C12484">
        <w:t xml:space="preserve">], </w:t>
      </w:r>
      <w:r w:rsidR="00C12484">
        <w:fldChar w:fldCharType="begin"/>
      </w:r>
      <w:r w:rsidR="00C12484">
        <w:instrText xml:space="preserve"> REF _Ref522182643 \h  \* MERGEFORMAT </w:instrText>
      </w:r>
      <w:r w:rsidR="00C12484">
        <w:fldChar w:fldCharType="separate"/>
      </w:r>
      <w:r w:rsidR="009D4609" w:rsidRPr="009D4609">
        <w:t>[</w:t>
      </w:r>
      <w:r w:rsidR="009D4609" w:rsidRPr="009D4609">
        <w:rPr>
          <w:noProof/>
        </w:rPr>
        <w:t>25</w:t>
      </w:r>
      <w:r w:rsidR="00C12484">
        <w:fldChar w:fldCharType="end"/>
      </w:r>
      <w:r w:rsidR="00C12484">
        <w:t xml:space="preserve">], </w:t>
      </w:r>
      <w:r w:rsidR="00C12484">
        <w:fldChar w:fldCharType="begin"/>
      </w:r>
      <w:r w:rsidR="00C12484">
        <w:instrText xml:space="preserve"> REF _Ref522182666 \h  \* MERGEFORMAT </w:instrText>
      </w:r>
      <w:r w:rsidR="00C12484">
        <w:fldChar w:fldCharType="separate"/>
      </w:r>
      <w:r w:rsidR="009D4609" w:rsidRPr="009D4609">
        <w:t>[</w:t>
      </w:r>
      <w:r w:rsidR="009D4609" w:rsidRPr="009D4609">
        <w:rPr>
          <w:noProof/>
        </w:rPr>
        <w:t>26</w:t>
      </w:r>
      <w:r w:rsidR="00C12484">
        <w:fldChar w:fldCharType="end"/>
      </w:r>
      <w:r w:rsidR="00C12484">
        <w:t xml:space="preserve">], </w:t>
      </w:r>
      <w:r w:rsidR="00C12484">
        <w:fldChar w:fldCharType="begin"/>
      </w:r>
      <w:r w:rsidR="00C12484">
        <w:instrText xml:space="preserve"> REF _Ref522182686 \h  \* MERGEFORMAT </w:instrText>
      </w:r>
      <w:r w:rsidR="00C12484">
        <w:fldChar w:fldCharType="separate"/>
      </w:r>
      <w:r w:rsidR="009D4609" w:rsidRPr="009D4609">
        <w:t>[</w:t>
      </w:r>
      <w:r w:rsidR="009D4609" w:rsidRPr="009D4609">
        <w:rPr>
          <w:noProof/>
        </w:rPr>
        <w:t>27</w:t>
      </w:r>
      <w:r w:rsidR="00C12484">
        <w:fldChar w:fldCharType="end"/>
      </w:r>
      <w:r w:rsidR="00C12484">
        <w:t>]). Ces modèles considéraient toujours la feuille supérieure en contact avec des plissés isolées indépend</w:t>
      </w:r>
      <w:r>
        <w:t>ant les uns des autres et</w:t>
      </w:r>
      <w:r w:rsidR="00C12484">
        <w:t xml:space="preserve"> dont la raideur est calculée à travers les formules analytiques de base </w:t>
      </w:r>
      <w:r w:rsidR="00C12484">
        <w:fldChar w:fldCharType="begin"/>
      </w:r>
      <w:r w:rsidR="00C12484">
        <w:instrText xml:space="preserve"> REF _Ref522181604 \h  \* MERGEFORMAT </w:instrText>
      </w:r>
      <w:r w:rsidR="00C12484">
        <w:fldChar w:fldCharType="separate"/>
      </w:r>
      <w:r w:rsidR="009D4609" w:rsidRPr="009D4609">
        <w:t>[</w:t>
      </w:r>
      <w:r w:rsidR="009D4609" w:rsidRPr="009D4609">
        <w:rPr>
          <w:noProof/>
        </w:rPr>
        <w:t>14</w:t>
      </w:r>
      <w:r w:rsidR="00C12484">
        <w:fldChar w:fldCharType="end"/>
      </w:r>
      <w:r w:rsidR="00C12484">
        <w:t xml:space="preserve">]. Ces articles présentaient l’avantage </w:t>
      </w:r>
      <w:r>
        <w:t xml:space="preserve">conséquent </w:t>
      </w:r>
      <w:r w:rsidR="00C12484">
        <w:t xml:space="preserve">de permettre la prise en compte de </w:t>
      </w:r>
      <w:r w:rsidR="009323B4">
        <w:t xml:space="preserve">la </w:t>
      </w:r>
      <w:r w:rsidR="00DA7CF2">
        <w:t>déformation locale de la feuille supérieure entre deux plissés</w:t>
      </w:r>
      <w:r w:rsidR="009323B4">
        <w:t xml:space="preserve"> (Sagging)</w:t>
      </w:r>
      <w:r w:rsidR="00C12484">
        <w:t xml:space="preserve">. Celui-ci consiste en une déformation de la feuille supérieure sous l’effet </w:t>
      </w:r>
      <w:r w:rsidR="00C12484" w:rsidRPr="00686E94">
        <w:t xml:space="preserve">de la pression qui la pousse à épouser la forme de la feuille plissée au niveau des sommets des plissés. Le plus élaboré de ces modèles </w:t>
      </w:r>
      <w:r w:rsidR="00C12484" w:rsidRPr="00686E94">
        <w:fldChar w:fldCharType="begin"/>
      </w:r>
      <w:r w:rsidR="00C12484" w:rsidRPr="00686E94">
        <w:instrText xml:space="preserve"> REF _Ref522182666 \h  \* MERGEFORMAT </w:instrText>
      </w:r>
      <w:r w:rsidR="00C12484" w:rsidRPr="00686E94">
        <w:fldChar w:fldCharType="separate"/>
      </w:r>
      <w:r w:rsidR="009D4609" w:rsidRPr="009D4609">
        <w:t>[</w:t>
      </w:r>
      <w:r w:rsidR="009D4609" w:rsidRPr="009D4609">
        <w:rPr>
          <w:noProof/>
        </w:rPr>
        <w:t>26</w:t>
      </w:r>
      <w:r w:rsidR="00C12484" w:rsidRPr="00686E94">
        <w:fldChar w:fldCharType="end"/>
      </w:r>
      <w:r w:rsidR="00C12484" w:rsidRPr="00686E94">
        <w:t>] prenait aussi en compte</w:t>
      </w:r>
      <w:r w:rsidR="00695CA2" w:rsidRPr="00686E94">
        <w:t>, en dynamique,</w:t>
      </w:r>
      <w:r w:rsidR="00C12484" w:rsidRPr="00686E94">
        <w:t xml:space="preserve"> l’inertie de la feuille lisse.</w:t>
      </w:r>
      <w:r w:rsidR="00C12484">
        <w:t xml:space="preserve"> Cependant la précision de l’ensemble de ces modèles peut</w:t>
      </w:r>
      <w:r>
        <w:t xml:space="preserve"> objectivement</w:t>
      </w:r>
      <w:r w:rsidR="00C12484">
        <w:t xml:space="preserve"> ê</w:t>
      </w:r>
      <w:r>
        <w:t>tre mise en question. L</w:t>
      </w:r>
      <w:r w:rsidR="00C12484">
        <w:t>’essentiel de la raideur et de l’amortissement de la structure compliante est ap</w:t>
      </w:r>
      <w:r>
        <w:t>porté par la feuille plissée. Par conséquent</w:t>
      </w:r>
      <w:r w:rsidR="009323B4">
        <w:t>,</w:t>
      </w:r>
      <w:r w:rsidR="00C12484">
        <w:t xml:space="preserve"> la considération de la feuille supérieure est pertinente</w:t>
      </w:r>
      <w:r w:rsidR="009323B4">
        <w:t>,</w:t>
      </w:r>
      <w:r w:rsidR="00C12484">
        <w:t xml:space="preserve"> mais son intérêt reste très limité tant que les plissés sont considérés </w:t>
      </w:r>
      <w:r w:rsidR="005524D6">
        <w:t xml:space="preserve">être </w:t>
      </w:r>
      <w:r w:rsidR="00C12484">
        <w:t xml:space="preserve">indépendants les uns des autres et que les interactions mutuelles, </w:t>
      </w:r>
      <w:r w:rsidR="005524D6">
        <w:t xml:space="preserve">pourtant </w:t>
      </w:r>
      <w:r w:rsidR="00C12484">
        <w:t xml:space="preserve">très présentes et importantes, </w:t>
      </w:r>
      <w:r w:rsidR="00CD3152">
        <w:t>restent négligées.</w:t>
      </w:r>
    </w:p>
    <w:p w14:paraId="47759ED3" w14:textId="77777777" w:rsidR="00C12484" w:rsidRDefault="00C12484" w:rsidP="00C12484">
      <w:pPr>
        <w:spacing w:after="0" w:line="240" w:lineRule="auto"/>
      </w:pPr>
    </w:p>
    <w:p w14:paraId="065ADDAC" w14:textId="77777777" w:rsidR="00C12484" w:rsidRDefault="00C12484" w:rsidP="00C12484">
      <w:pPr>
        <w:pStyle w:val="Titre3"/>
        <w:numPr>
          <w:ilvl w:val="1"/>
          <w:numId w:val="3"/>
        </w:numPr>
        <w:rPr>
          <w:rFonts w:eastAsia="Times New Roman"/>
        </w:rPr>
      </w:pPr>
      <w:bookmarkStart w:id="23" w:name="_Toc531267387"/>
      <w:r>
        <w:t xml:space="preserve">Modèle </w:t>
      </w:r>
      <w:r>
        <w:rPr>
          <w:rFonts w:eastAsia="Times New Roman"/>
        </w:rPr>
        <w:t>de raideur collective</w:t>
      </w:r>
      <w:bookmarkEnd w:id="23"/>
    </w:p>
    <w:p w14:paraId="66F6BADE" w14:textId="77777777" w:rsidR="00C12484" w:rsidRPr="00DF4BB5" w:rsidRDefault="00C12484" w:rsidP="00C12484">
      <w:pPr>
        <w:rPr>
          <w:sz w:val="4"/>
        </w:rPr>
      </w:pPr>
    </w:p>
    <w:p w14:paraId="226BB702" w14:textId="34D17438" w:rsidR="00C12484" w:rsidRDefault="00C12484" w:rsidP="009323B4">
      <w:pPr>
        <w:spacing w:after="0" w:line="360" w:lineRule="auto"/>
        <w:jc w:val="both"/>
      </w:pPr>
      <w:r>
        <w:t xml:space="preserve">Tout comme </w:t>
      </w:r>
      <w:r>
        <w:fldChar w:fldCharType="begin"/>
      </w:r>
      <w:r>
        <w:instrText xml:space="preserve"> REF _Ref522181604 \h  \* MERGEFORMAT </w:instrText>
      </w:r>
      <w:r>
        <w:fldChar w:fldCharType="separate"/>
      </w:r>
      <w:r w:rsidR="009D4609" w:rsidRPr="009D4609">
        <w:t>[</w:t>
      </w:r>
      <w:r w:rsidR="009D4609" w:rsidRPr="009D4609">
        <w:rPr>
          <w:noProof/>
        </w:rPr>
        <w:t>14</w:t>
      </w:r>
      <w:r>
        <w:fldChar w:fldCharType="end"/>
      </w:r>
      <w:r>
        <w:t xml:space="preserve">], </w:t>
      </w:r>
      <w:r>
        <w:fldChar w:fldCharType="begin"/>
      </w:r>
      <w:r>
        <w:instrText xml:space="preserve"> REF _Ref522185265 \h  \* MERGEFORMAT </w:instrText>
      </w:r>
      <w:r>
        <w:fldChar w:fldCharType="separate"/>
      </w:r>
      <w:r w:rsidR="009D4609" w:rsidRPr="009D4609">
        <w:t>[28</w:t>
      </w:r>
      <w:r>
        <w:fldChar w:fldCharType="end"/>
      </w:r>
      <w:r>
        <w:t xml:space="preserve">] et </w:t>
      </w:r>
      <w:r>
        <w:fldChar w:fldCharType="begin"/>
      </w:r>
      <w:r>
        <w:instrText xml:space="preserve"> REF _Ref522186072 \h  \* MERGEFORMAT </w:instrText>
      </w:r>
      <w:r>
        <w:fldChar w:fldCharType="separate"/>
      </w:r>
      <w:r w:rsidR="009D4609" w:rsidRPr="009D4609">
        <w:t>[</w:t>
      </w:r>
      <w:r w:rsidR="009D4609" w:rsidRPr="009D4609">
        <w:rPr>
          <w:noProof/>
        </w:rPr>
        <w:t>29</w:t>
      </w:r>
      <w:r>
        <w:fldChar w:fldCharType="end"/>
      </w:r>
      <w:r>
        <w:t xml:space="preserve">], Ku et Heshmat </w:t>
      </w:r>
      <w:r>
        <w:fldChar w:fldCharType="begin"/>
      </w:r>
      <w:r>
        <w:instrText xml:space="preserve"> REF _Ref522182908 \h  \* MERGEFORMAT </w:instrText>
      </w:r>
      <w:r>
        <w:fldChar w:fldCharType="separate"/>
      </w:r>
      <w:r w:rsidR="009D4609" w:rsidRPr="009D4609">
        <w:t>[</w:t>
      </w:r>
      <w:r w:rsidR="009D4609" w:rsidRPr="009D4609">
        <w:rPr>
          <w:noProof/>
        </w:rPr>
        <w:t>30</w:t>
      </w:r>
      <w:r>
        <w:fldChar w:fldCharType="end"/>
      </w:r>
      <w:r>
        <w:t>] sont arrivé</w:t>
      </w:r>
      <w:r w:rsidR="005524D6">
        <w:t>s</w:t>
      </w:r>
      <w:r>
        <w:t xml:space="preserve"> à la même conclusion </w:t>
      </w:r>
      <w:r w:rsidR="009323B4">
        <w:t>concernant la prise en compte du couplage entre les plissés</w:t>
      </w:r>
      <w:r>
        <w:t xml:space="preserve">. Ils ont partiellement réussi à remédier à cette limitation. Pour </w:t>
      </w:r>
      <w:r w:rsidR="005524D6">
        <w:t>y arriver</w:t>
      </w:r>
      <w:r>
        <w:t xml:space="preserve">, ils ont ajouté des éléments de plaque entre les plissés successifs tout en tenant compte des différents états de glissement des plissés sous charge et des forces de frottement. </w:t>
      </w:r>
      <w:r w:rsidR="005524D6">
        <w:t>Néanmoins</w:t>
      </w:r>
      <w:r>
        <w:t xml:space="preserve">, leur algorithme </w:t>
      </w:r>
      <w:r w:rsidR="005524D6">
        <w:t>demeure</w:t>
      </w:r>
      <w:r>
        <w:t xml:space="preserve"> assez difficile à mettre en œuvre.</w:t>
      </w:r>
    </w:p>
    <w:p w14:paraId="195891D5" w14:textId="77777777" w:rsidR="00C12484" w:rsidRDefault="00C12484" w:rsidP="00C12484">
      <w:pPr>
        <w:spacing w:after="0" w:line="240" w:lineRule="auto"/>
      </w:pPr>
    </w:p>
    <w:p w14:paraId="75DF6481" w14:textId="77777777" w:rsidR="00C12484" w:rsidRDefault="00C12484" w:rsidP="00C12484">
      <w:pPr>
        <w:pStyle w:val="Titre3"/>
        <w:numPr>
          <w:ilvl w:val="1"/>
          <w:numId w:val="3"/>
        </w:numPr>
      </w:pPr>
      <w:bookmarkStart w:id="24" w:name="_Toc531267388"/>
      <w:r>
        <w:t>Modèle de type éléments finis</w:t>
      </w:r>
      <w:bookmarkEnd w:id="24"/>
    </w:p>
    <w:p w14:paraId="161F97AF" w14:textId="77777777" w:rsidR="00C12484" w:rsidRPr="00DF4BB5" w:rsidRDefault="00C12484" w:rsidP="00C12484">
      <w:pPr>
        <w:rPr>
          <w:sz w:val="4"/>
          <w:szCs w:val="4"/>
        </w:rPr>
      </w:pPr>
    </w:p>
    <w:p w14:paraId="550AE0ED" w14:textId="78D91EAC" w:rsidR="00C12484" w:rsidRDefault="00C12484" w:rsidP="009323B4">
      <w:pPr>
        <w:spacing w:line="360" w:lineRule="auto"/>
        <w:jc w:val="both"/>
      </w:pPr>
      <w:r>
        <w:t>Une autre catégorie de modèles a vu par la suite le jour. Elle discrétise les deux feuilles</w:t>
      </w:r>
      <w:r w:rsidR="005C7640">
        <w:t xml:space="preserve"> </w:t>
      </w:r>
      <w:r>
        <w:t xml:space="preserve">par des éléments finis. Lee et al. </w:t>
      </w:r>
      <w:r>
        <w:fldChar w:fldCharType="begin"/>
      </w:r>
      <w:r>
        <w:instrText xml:space="preserve"> REF _Ref522183582 \h  \* MERGEFORMAT </w:instrText>
      </w:r>
      <w:r>
        <w:fldChar w:fldCharType="separate"/>
      </w:r>
      <w:r w:rsidR="009D4609" w:rsidRPr="009D4609">
        <w:t>[</w:t>
      </w:r>
      <w:r w:rsidR="009D4609" w:rsidRPr="009D4609">
        <w:rPr>
          <w:noProof/>
        </w:rPr>
        <w:t>31</w:t>
      </w:r>
      <w:r>
        <w:fldChar w:fldCharType="end"/>
      </w:r>
      <w:r>
        <w:t xml:space="preserve">], </w:t>
      </w:r>
      <w:r>
        <w:fldChar w:fldCharType="begin"/>
      </w:r>
      <w:r>
        <w:instrText xml:space="preserve"> REF _Ref522183607 \h  \* MERGEFORMAT </w:instrText>
      </w:r>
      <w:r>
        <w:fldChar w:fldCharType="separate"/>
      </w:r>
      <w:r w:rsidR="009D4609" w:rsidRPr="009D4609">
        <w:t>[</w:t>
      </w:r>
      <w:r w:rsidR="009D4609" w:rsidRPr="009D4609">
        <w:rPr>
          <w:noProof/>
        </w:rPr>
        <w:t>32</w:t>
      </w:r>
      <w:r>
        <w:fldChar w:fldCharType="end"/>
      </w:r>
      <w:r>
        <w:t xml:space="preserve">], </w:t>
      </w:r>
      <w:r>
        <w:fldChar w:fldCharType="begin"/>
      </w:r>
      <w:r>
        <w:instrText xml:space="preserve"> REF _Ref522183637 \h  \* MERGEFORMAT </w:instrText>
      </w:r>
      <w:r>
        <w:fldChar w:fldCharType="separate"/>
      </w:r>
      <w:r w:rsidR="009D4609" w:rsidRPr="009D4609">
        <w:t>[</w:t>
      </w:r>
      <w:r w:rsidR="009D4609" w:rsidRPr="009D4609">
        <w:rPr>
          <w:noProof/>
        </w:rPr>
        <w:t>33</w:t>
      </w:r>
      <w:r>
        <w:fldChar w:fldCharType="end"/>
      </w:r>
      <w:r>
        <w:t xml:space="preserve">] ont modélisé ces feuilles avec des éléments de barre et de poutre. Ils ont aussi pris en compte les phénomènes de frottement avec notamment l’utilisation d’un algorithme différentiant le contact glissant du contact adhérent. Cet algorithme </w:t>
      </w:r>
      <w:r w:rsidR="005524D6">
        <w:t>est</w:t>
      </w:r>
      <w:r>
        <w:t xml:space="preserve"> similaire à celui utilisé par </w:t>
      </w:r>
      <w:r w:rsidR="009323B4">
        <w:t>Ku</w:t>
      </w:r>
      <w:r>
        <w:t xml:space="preserve"> et Heshmat dans </w:t>
      </w:r>
      <w:r>
        <w:fldChar w:fldCharType="begin"/>
      </w:r>
      <w:r>
        <w:instrText xml:space="preserve"> REF _Ref522182908 \h  \* MERGEFORMAT </w:instrText>
      </w:r>
      <w:r>
        <w:fldChar w:fldCharType="separate"/>
      </w:r>
      <w:r w:rsidR="009D4609" w:rsidRPr="009D4609">
        <w:t>[</w:t>
      </w:r>
      <w:r w:rsidR="009D4609" w:rsidRPr="009D4609">
        <w:rPr>
          <w:noProof/>
        </w:rPr>
        <w:t>30</w:t>
      </w:r>
      <w:r>
        <w:fldChar w:fldCharType="end"/>
      </w:r>
      <w:r>
        <w:t xml:space="preserve">]. </w:t>
      </w:r>
    </w:p>
    <w:p w14:paraId="1D63C176" w14:textId="1489234F" w:rsidR="00C12484" w:rsidRDefault="00C12484" w:rsidP="009323B4">
      <w:pPr>
        <w:spacing w:line="360" w:lineRule="auto"/>
        <w:jc w:val="both"/>
      </w:pPr>
      <w:r>
        <w:lastRenderedPageBreak/>
        <w:t xml:space="preserve">Lehn et al. </w:t>
      </w:r>
      <w:r>
        <w:fldChar w:fldCharType="begin"/>
      </w:r>
      <w:r>
        <w:instrText xml:space="preserve"> REF _Ref522183691 \h  \* MERGEFORMAT </w:instrText>
      </w:r>
      <w:r>
        <w:fldChar w:fldCharType="separate"/>
      </w:r>
      <w:r w:rsidR="009D4609" w:rsidRPr="009D4609">
        <w:t>[</w:t>
      </w:r>
      <w:r w:rsidR="009D4609" w:rsidRPr="009D4609">
        <w:rPr>
          <w:noProof/>
        </w:rPr>
        <w:t>34</w:t>
      </w:r>
      <w:r>
        <w:fldChar w:fldCharType="end"/>
      </w:r>
      <w:r>
        <w:t>] ont, de leur côté, utilisé des éléments de coque bidimensionnels</w:t>
      </w:r>
      <w:r w:rsidR="009323B4">
        <w:t>. L</w:t>
      </w:r>
      <w:r>
        <w:t>es forces de Coulomb prise</w:t>
      </w:r>
      <w:r w:rsidR="005C7640">
        <w:t>s</w:t>
      </w:r>
      <w:r>
        <w:t xml:space="preserve"> en compte au travers d’un modèle de contact basé sur la méthode des pénalités et sur une</w:t>
      </w:r>
      <w:r w:rsidR="009323B4">
        <w:t xml:space="preserve"> loi de frottement régularisée.</w:t>
      </w:r>
    </w:p>
    <w:p w14:paraId="17018BC9" w14:textId="63829110" w:rsidR="00C12484" w:rsidRDefault="00C12484" w:rsidP="009323B4">
      <w:pPr>
        <w:spacing w:line="360" w:lineRule="auto"/>
        <w:jc w:val="both"/>
      </w:pPr>
      <w:r>
        <w:t xml:space="preserve">Un modèle éléments finis avec modèle de contact basé sur des multiplicateurs de Lagrange a été utilisé dans </w:t>
      </w:r>
      <w:r>
        <w:fldChar w:fldCharType="begin"/>
      </w:r>
      <w:r>
        <w:instrText xml:space="preserve"> REF _Ref522183712 \h  \* MERGEFORMAT </w:instrText>
      </w:r>
      <w:r>
        <w:fldChar w:fldCharType="separate"/>
      </w:r>
      <w:r w:rsidR="009D4609" w:rsidRPr="009D4609">
        <w:t>[</w:t>
      </w:r>
      <w:r w:rsidR="009D4609" w:rsidRPr="009D4609">
        <w:rPr>
          <w:noProof/>
        </w:rPr>
        <w:t>35</w:t>
      </w:r>
      <w:r>
        <w:fldChar w:fldCharType="end"/>
      </w:r>
      <w:r>
        <w:t xml:space="preserve">] pour un palier à feuilles. </w:t>
      </w:r>
      <w:r w:rsidR="005524D6">
        <w:t>En revanche</w:t>
      </w:r>
      <w:r>
        <w:t>, les phénomènes</w:t>
      </w:r>
      <w:r w:rsidR="009323B4">
        <w:t xml:space="preserve"> de frottement ont été écarté</w:t>
      </w:r>
      <w:r w:rsidR="005524D6" w:rsidRPr="005524D6">
        <w:t xml:space="preserve"> </w:t>
      </w:r>
      <w:r w:rsidR="005524D6">
        <w:t>dans ce modèle</w:t>
      </w:r>
      <w:r w:rsidR="009323B4">
        <w:t xml:space="preserve">. </w:t>
      </w:r>
    </w:p>
    <w:p w14:paraId="315C4F2C" w14:textId="77B5A374" w:rsidR="009323B4" w:rsidRDefault="00C12484" w:rsidP="009323B4">
      <w:pPr>
        <w:spacing w:line="360" w:lineRule="auto"/>
        <w:jc w:val="both"/>
      </w:pPr>
      <w:r>
        <w:t xml:space="preserve">Barzem et al. </w:t>
      </w:r>
      <w:r>
        <w:fldChar w:fldCharType="begin"/>
      </w:r>
      <w:r>
        <w:instrText xml:space="preserve"> REF _Ref522183727 \h  \* MERGEFORMAT </w:instrText>
      </w:r>
      <w:r>
        <w:fldChar w:fldCharType="separate"/>
      </w:r>
      <w:r w:rsidR="009D4609" w:rsidRPr="009D4609">
        <w:t>[</w:t>
      </w:r>
      <w:r w:rsidR="009D4609" w:rsidRPr="009D4609">
        <w:rPr>
          <w:noProof/>
        </w:rPr>
        <w:t>36</w:t>
      </w:r>
      <w:r>
        <w:fldChar w:fldCharType="end"/>
      </w:r>
      <w:r>
        <w:t>] ont introduit un modèle non linéaire en utilisant des éléments de type coque pour les plissés ainsi que pour la feuille supérieure. Le modèle a pris en compte les grandes déformations (non linéaires) des plissés, y compris le flambement. Le frottement a été pris</w:t>
      </w:r>
      <w:r w:rsidR="009323B4">
        <w:t xml:space="preserve"> en compte suivant la mathode introduite par Kalker</w:t>
      </w:r>
      <w:r>
        <w:t xml:space="preserve"> </w:t>
      </w:r>
      <w:r>
        <w:fldChar w:fldCharType="begin"/>
      </w:r>
      <w:r>
        <w:instrText xml:space="preserve"> REF _Ref522183747 \h  \* MERGEFORMAT </w:instrText>
      </w:r>
      <w:r>
        <w:fldChar w:fldCharType="separate"/>
      </w:r>
      <w:r w:rsidR="009D4609" w:rsidRPr="009D4609">
        <w:t>[</w:t>
      </w:r>
      <w:r w:rsidR="009D4609" w:rsidRPr="009D4609">
        <w:rPr>
          <w:noProof/>
        </w:rPr>
        <w:t>37</w:t>
      </w:r>
      <w:r>
        <w:fldChar w:fldCharType="end"/>
      </w:r>
      <w:r w:rsidR="009323B4">
        <w:t>].</w:t>
      </w:r>
    </w:p>
    <w:p w14:paraId="3D562AD1" w14:textId="2EEC6500" w:rsidR="00C12484" w:rsidRDefault="00C12484" w:rsidP="009323B4">
      <w:pPr>
        <w:spacing w:line="360" w:lineRule="auto"/>
        <w:jc w:val="both"/>
      </w:pPr>
      <w:r>
        <w:t xml:space="preserve">En 2014, Larsen et al. </w:t>
      </w:r>
      <w:r>
        <w:fldChar w:fldCharType="begin"/>
      </w:r>
      <w:r>
        <w:instrText xml:space="preserve"> REF _Ref522183777 \h  \* MERGEFORMAT </w:instrText>
      </w:r>
      <w:r>
        <w:fldChar w:fldCharType="separate"/>
      </w:r>
      <w:r w:rsidR="009D4609" w:rsidRPr="009D4609">
        <w:t>[</w:t>
      </w:r>
      <w:r w:rsidR="009D4609" w:rsidRPr="009D4609">
        <w:rPr>
          <w:noProof/>
        </w:rPr>
        <w:t>38</w:t>
      </w:r>
      <w:r>
        <w:fldChar w:fldCharType="end"/>
      </w:r>
      <w:r>
        <w:t>] ont adopté une approche similaire. Ils ont modélisé le plissé et la feuille supérieure avec des éléments de type coque en tenant compte des grands déplacements. Cepe</w:t>
      </w:r>
      <w:r w:rsidR="005524D6">
        <w:t>ndant, la prise en considération du</w:t>
      </w:r>
      <w:r w:rsidR="005C7640">
        <w:t xml:space="preserve"> frottement </w:t>
      </w:r>
      <w:r w:rsidR="005524D6">
        <w:t>se faisait par l’utilisation d’</w:t>
      </w:r>
      <w:r>
        <w:t>une méthode très spécifique liée aux fon</w:t>
      </w:r>
      <w:r w:rsidR="009323B4">
        <w:t xml:space="preserve">ctions de pénalité. </w:t>
      </w:r>
      <w:r w:rsidR="005524D6">
        <w:t>Au final, l</w:t>
      </w:r>
      <w:r w:rsidR="009323B4">
        <w:t>eur étude montre</w:t>
      </w:r>
      <w:r>
        <w:t xml:space="preserve"> un bon accord </w:t>
      </w:r>
      <w:r w:rsidR="009323B4">
        <w:t xml:space="preserve">entre résultats théoriques et données expérimentales </w:t>
      </w:r>
      <w:r>
        <w:t>pour la gamme des basses fréquences</w:t>
      </w:r>
      <w:r w:rsidR="009323B4">
        <w:t>,</w:t>
      </w:r>
      <w:r>
        <w:t xml:space="preserve"> mais des divergences assez conséquentes </w:t>
      </w:r>
      <w:r w:rsidR="005524D6">
        <w:t>handicapaient le modèle pour les fréquences plus élevées.</w:t>
      </w:r>
    </w:p>
    <w:p w14:paraId="2DB579FB" w14:textId="30AE0EA8" w:rsidR="00C12484" w:rsidRDefault="00C12484" w:rsidP="009323B4">
      <w:pPr>
        <w:spacing w:line="360" w:lineRule="auto"/>
        <w:jc w:val="both"/>
      </w:pPr>
      <w:r>
        <w:t>En 2010, toujours en modélisant la structure à feuilles</w:t>
      </w:r>
      <w:r w:rsidR="005C7640">
        <w:t xml:space="preserve"> par</w:t>
      </w:r>
      <w:r>
        <w:t xml:space="preserve"> des éléments finis, Lee et al. </w:t>
      </w:r>
      <w:r>
        <w:fldChar w:fldCharType="begin"/>
      </w:r>
      <w:r>
        <w:instrText xml:space="preserve"> REF _Ref522202693 \h  \* MERGEFORMAT </w:instrText>
      </w:r>
      <w:r>
        <w:fldChar w:fldCharType="separate"/>
      </w:r>
      <w:r w:rsidR="009D4609" w:rsidRPr="009D4609">
        <w:t>[</w:t>
      </w:r>
      <w:r w:rsidR="009D4609" w:rsidRPr="009D4609">
        <w:rPr>
          <w:noProof/>
        </w:rPr>
        <w:t>39</w:t>
      </w:r>
      <w:r>
        <w:fldChar w:fldCharType="end"/>
      </w:r>
      <w:r>
        <w:t>] ont développé un modèle structurel statique dans lequel le comportement hystérétique du frottement a été considéré. Par ailleurs, un algorithme qui détermine l’état des points de contact et les directions des forces de frottement a été utilisé. Les résultats de leur analyse montrent que des positions d’équilibre statiques multiples sont présentes pour une charge statique unique. De plus, ils ont démontré que l’effet du frottement sur l’épaisseur minimale du film qui détermine la capacité de charge du palier est négligeable.</w:t>
      </w:r>
    </w:p>
    <w:p w14:paraId="261554CC" w14:textId="77777777" w:rsidR="00C12484" w:rsidRDefault="00C12484" w:rsidP="00C12484">
      <w:pPr>
        <w:spacing w:after="0" w:line="240" w:lineRule="auto"/>
        <w:jc w:val="both"/>
      </w:pPr>
    </w:p>
    <w:p w14:paraId="1B62DBF2" w14:textId="77777777" w:rsidR="00C12484" w:rsidRDefault="00C12484" w:rsidP="00C12484">
      <w:pPr>
        <w:pStyle w:val="Titre3"/>
        <w:numPr>
          <w:ilvl w:val="1"/>
          <w:numId w:val="3"/>
        </w:numPr>
      </w:pPr>
      <w:bookmarkStart w:id="25" w:name="_Toc531267389"/>
      <w:r>
        <w:t>Modèles utilisant des codes commerciaux</w:t>
      </w:r>
      <w:bookmarkEnd w:id="25"/>
    </w:p>
    <w:p w14:paraId="3A9C917B" w14:textId="77777777" w:rsidR="00C12484" w:rsidRPr="002276BD" w:rsidRDefault="00C12484" w:rsidP="00C12484">
      <w:pPr>
        <w:rPr>
          <w:sz w:val="4"/>
          <w:szCs w:val="4"/>
        </w:rPr>
      </w:pPr>
    </w:p>
    <w:p w14:paraId="2385E8DD" w14:textId="77777777" w:rsidR="009323B4" w:rsidRDefault="00C12484" w:rsidP="00CE637C">
      <w:pPr>
        <w:spacing w:line="360" w:lineRule="auto"/>
        <w:jc w:val="both"/>
      </w:pPr>
      <w:r>
        <w:t>D'autres chercheurs, ont utilisé des codes commerciaux</w:t>
      </w:r>
      <w:r w:rsidR="009323B4">
        <w:t xml:space="preserve"> d’élasticité non-linéaire</w:t>
      </w:r>
      <w:r>
        <w:t xml:space="preserve"> pour modéliser la structure des feuilles. Ces approches ont bénéficié de la mise en œuvre d’algorithmes de contact et de frottement modernes, mais les modèles étaient quelque peu difficiles à gérer en raison de l’effort de calcul important requis.</w:t>
      </w:r>
    </w:p>
    <w:p w14:paraId="63431D35" w14:textId="30B37023" w:rsidR="00C12484" w:rsidRDefault="009323B4" w:rsidP="00CE637C">
      <w:pPr>
        <w:spacing w:line="360" w:lineRule="auto"/>
        <w:jc w:val="both"/>
        <w:rPr>
          <w:noProof/>
        </w:rPr>
      </w:pPr>
      <w:r>
        <w:t>E</w:t>
      </w:r>
      <w:r w:rsidR="00362C36">
        <w:t xml:space="preserve">n 2011, Temis et al. </w:t>
      </w:r>
      <w:r w:rsidR="00362C36">
        <w:fldChar w:fldCharType="begin"/>
      </w:r>
      <w:r w:rsidR="00362C36">
        <w:instrText xml:space="preserve"> REF _Ref528154594 \h </w:instrText>
      </w:r>
      <w:r w:rsidR="00CE637C">
        <w:instrText xml:space="preserve"> \* MERGEFORMAT </w:instrText>
      </w:r>
      <w:r w:rsidR="00362C36">
        <w:fldChar w:fldCharType="separate"/>
      </w:r>
      <w:r w:rsidR="009D4609" w:rsidRPr="009D4609">
        <w:t>[</w:t>
      </w:r>
      <w:r w:rsidR="009D4609" w:rsidRPr="009D4609">
        <w:rPr>
          <w:noProof/>
        </w:rPr>
        <w:t>40</w:t>
      </w:r>
      <w:r w:rsidR="00362C36">
        <w:fldChar w:fldCharType="end"/>
      </w:r>
      <w:r w:rsidR="00C12484">
        <w:t xml:space="preserve">] ont développé une méthode pour le calcul des caractéristiques de plusieurs composants dont les paliers à feuilles. La méthode prenait en compte les interactions </w:t>
      </w:r>
      <w:r w:rsidR="00C12484">
        <w:lastRenderedPageBreak/>
        <w:t>qui se produisent entre le rotor, le film fluide et la structure à feuilles. Les non linéarités du modèle, étaient régi</w:t>
      </w:r>
      <w:r w:rsidR="005524D6">
        <w:t>es</w:t>
      </w:r>
      <w:r w:rsidR="00C12484">
        <w:t xml:space="preserve"> par les équations décrivant l’écoulement du fluide dans le palier et les caractéristiques du contact élastique lors de la déformation de la structure. </w:t>
      </w:r>
    </w:p>
    <w:p w14:paraId="20C45991" w14:textId="572AB7D6" w:rsidR="00C12484" w:rsidRDefault="00C12484" w:rsidP="00CE637C">
      <w:pPr>
        <w:spacing w:line="360" w:lineRule="auto"/>
        <w:jc w:val="both"/>
      </w:pPr>
      <w:r>
        <w:t xml:space="preserve">En 2012, Liu et Du </w:t>
      </w:r>
      <w:r>
        <w:fldChar w:fldCharType="begin"/>
      </w:r>
      <w:r>
        <w:instrText xml:space="preserve"> REF _Ref522184082 \h  \* MERGEFORMAT </w:instrText>
      </w:r>
      <w:r>
        <w:fldChar w:fldCharType="separate"/>
      </w:r>
      <w:r w:rsidR="009D4609" w:rsidRPr="009D4609">
        <w:t>[</w:t>
      </w:r>
      <w:r w:rsidR="009D4609" w:rsidRPr="009D4609">
        <w:rPr>
          <w:noProof/>
        </w:rPr>
        <w:t>41</w:t>
      </w:r>
      <w:r>
        <w:fldChar w:fldCharType="end"/>
      </w:r>
      <w:r>
        <w:t xml:space="preserve">] ont </w:t>
      </w:r>
      <w:r w:rsidR="009323B4">
        <w:t>modélisé</w:t>
      </w:r>
      <w:r>
        <w:t xml:space="preserve"> un palier à feuilles de première génération </w:t>
      </w:r>
      <w:r w:rsidR="00CE637C">
        <w:t>(donc sans plissés)</w:t>
      </w:r>
      <w:r>
        <w:t xml:space="preserve">. </w:t>
      </w:r>
      <w:r w:rsidR="00CE637C">
        <w:t>L</w:t>
      </w:r>
      <w:r>
        <w:t xml:space="preserve">e modèle de la structure compliante </w:t>
      </w:r>
      <w:r w:rsidR="005524D6">
        <w:t>a le mérite de considérer</w:t>
      </w:r>
      <w:r>
        <w:t xml:space="preserve"> la flexion de la feuille supérieure, la déformation élastique de la feuille plissée, les frottements entre les feuilles et les i</w:t>
      </w:r>
      <w:r w:rsidR="00CE637C">
        <w:t xml:space="preserve">nteractions entre les plissés. </w:t>
      </w:r>
    </w:p>
    <w:p w14:paraId="27ACC4F4" w14:textId="3C4004D9" w:rsidR="00C12484" w:rsidRDefault="00C12484" w:rsidP="00CE637C">
      <w:pPr>
        <w:spacing w:line="360" w:lineRule="auto"/>
        <w:jc w:val="both"/>
      </w:pPr>
      <w:r>
        <w:t xml:space="preserve">En 2013, </w:t>
      </w:r>
      <w:r w:rsidRPr="00896153">
        <w:t xml:space="preserve">Zywica </w:t>
      </w:r>
      <w:r w:rsidRPr="00896153">
        <w:fldChar w:fldCharType="begin"/>
      </w:r>
      <w:r w:rsidRPr="00896153">
        <w:instrText xml:space="preserve"> REF _Ref522211040 \h  \* MERGEFORMAT </w:instrText>
      </w:r>
      <w:r w:rsidRPr="00896153">
        <w:fldChar w:fldCharType="separate"/>
      </w:r>
      <w:r w:rsidR="009D4609" w:rsidRPr="009D4609">
        <w:t>[</w:t>
      </w:r>
      <w:r w:rsidR="009D4609" w:rsidRPr="009D4609">
        <w:rPr>
          <w:noProof/>
        </w:rPr>
        <w:t>42</w:t>
      </w:r>
      <w:r w:rsidRPr="00896153">
        <w:fldChar w:fldCharType="end"/>
      </w:r>
      <w:r w:rsidRPr="00896153">
        <w:t>]</w:t>
      </w:r>
      <w:r>
        <w:t xml:space="preserve"> a aussi publié un article s’intéressant aux étapes importantes de l’élaboration du modèle numérique</w:t>
      </w:r>
      <w:r w:rsidR="00CE637C">
        <w:t xml:space="preserve"> de la structure à feuilles</w:t>
      </w:r>
      <w:r>
        <w:t xml:space="preserve">, à base des éléments finis et d’un code commercial. Son objectif était d’évaluer la fiabilité du modèle numérique élaboré </w:t>
      </w:r>
      <w:r w:rsidR="00CE637C">
        <w:t xml:space="preserve">à l’aide </w:t>
      </w:r>
      <w:r>
        <w:t>des rés</w:t>
      </w:r>
      <w:r w:rsidR="005C7640">
        <w:t xml:space="preserve">ultats expérimentaux. Il </w:t>
      </w:r>
      <w:r w:rsidR="005524D6">
        <w:t>achève</w:t>
      </w:r>
      <w:r>
        <w:t xml:space="preserve"> son travail </w:t>
      </w:r>
      <w:r w:rsidR="005524D6">
        <w:t>en montrant</w:t>
      </w:r>
      <w:r>
        <w:t xml:space="preserve"> un bon ac</w:t>
      </w:r>
      <w:r w:rsidR="00CE637C">
        <w:t>cord entre les résultats expérimentaux et les prédictions théoriques.</w:t>
      </w:r>
    </w:p>
    <w:p w14:paraId="2A0C7DBD" w14:textId="195A0E31" w:rsidR="00C12484" w:rsidRDefault="00C12484" w:rsidP="00CE637C">
      <w:pPr>
        <w:spacing w:line="360" w:lineRule="auto"/>
        <w:jc w:val="both"/>
      </w:pPr>
      <w:r>
        <w:t xml:space="preserve">Dernièrement en 2018, Fatu et Arghir </w:t>
      </w:r>
      <w:r>
        <w:fldChar w:fldCharType="begin"/>
      </w:r>
      <w:r>
        <w:instrText xml:space="preserve"> REF _Ref522184108 \h  \* MERGEFORMAT </w:instrText>
      </w:r>
      <w:r>
        <w:fldChar w:fldCharType="separate"/>
      </w:r>
      <w:r w:rsidR="009D4609" w:rsidRPr="009D4609">
        <w:t>[</w:t>
      </w:r>
      <w:r w:rsidR="009D4609" w:rsidRPr="009D4609">
        <w:rPr>
          <w:noProof/>
        </w:rPr>
        <w:t>43</w:t>
      </w:r>
      <w:r>
        <w:fldChar w:fldCharType="end"/>
      </w:r>
      <w:r>
        <w:t>] ont développé un modèle basé sur l</w:t>
      </w:r>
      <w:r w:rsidR="00CE637C">
        <w:t>e code Abaqus</w:t>
      </w:r>
      <w:r>
        <w:t>. Ce modèle permet une bonne prédiction de la déformation de la structure quand le rotor est incrémentalement poussé vers la structure compliante. Par la suite</w:t>
      </w:r>
      <w:r w:rsidR="005524D6">
        <w:t>,</w:t>
      </w:r>
      <w:r>
        <w:t xml:space="preserve"> ils utilisent ce modèle pour étudier l’impact de certains défauts d’usinage sur la raideur et l’amortissement de la structure à feuilles. </w:t>
      </w:r>
    </w:p>
    <w:p w14:paraId="3C407EDF" w14:textId="77777777" w:rsidR="00C12484" w:rsidRDefault="00C12484" w:rsidP="00C12484">
      <w:pPr>
        <w:spacing w:after="0" w:line="240" w:lineRule="auto"/>
      </w:pPr>
    </w:p>
    <w:p w14:paraId="1150083B" w14:textId="77777777" w:rsidR="00C12484" w:rsidRDefault="00C12484" w:rsidP="00C12484">
      <w:pPr>
        <w:pStyle w:val="Titre3"/>
        <w:numPr>
          <w:ilvl w:val="1"/>
          <w:numId w:val="3"/>
        </w:numPr>
      </w:pPr>
      <w:bookmarkStart w:id="26" w:name="_Toc531267390"/>
      <w:r>
        <w:t>Modèles approximatif</w:t>
      </w:r>
      <w:r w:rsidR="00BE4C37">
        <w:t xml:space="preserve">s de la feuille </w:t>
      </w:r>
      <w:r>
        <w:t>plissé</w:t>
      </w:r>
      <w:r w:rsidR="00BE4C37">
        <w:t>e</w:t>
      </w:r>
      <w:bookmarkEnd w:id="26"/>
    </w:p>
    <w:p w14:paraId="46588365" w14:textId="77777777" w:rsidR="00C12484" w:rsidRPr="00A25E31" w:rsidRDefault="00C12484" w:rsidP="00C12484">
      <w:pPr>
        <w:rPr>
          <w:sz w:val="4"/>
          <w:szCs w:val="4"/>
        </w:rPr>
      </w:pPr>
    </w:p>
    <w:p w14:paraId="4CB589DD" w14:textId="77777777" w:rsidR="00C12484" w:rsidRDefault="005524D6" w:rsidP="00CE637C">
      <w:pPr>
        <w:spacing w:line="360" w:lineRule="auto"/>
        <w:jc w:val="both"/>
      </w:pPr>
      <w:r>
        <w:t>Dans le but de minimiser</w:t>
      </w:r>
      <w:r w:rsidR="00C12484">
        <w:t xml:space="preserve"> l’effort important de calcul</w:t>
      </w:r>
      <w:r>
        <w:t>,</w:t>
      </w:r>
      <w:r w:rsidR="00C12484">
        <w:t xml:space="preserve"> nécessaire pour les modèles basés sur des codes commerciaux, une nouvelle classe de modèles a vu le jour. Cette classe </w:t>
      </w:r>
      <w:r w:rsidR="006C6188">
        <w:t xml:space="preserve">qui tente toujours de </w:t>
      </w:r>
      <w:r w:rsidR="00C12484">
        <w:t>remplacer la structure à feuille par de</w:t>
      </w:r>
      <w:r w:rsidR="005C7640">
        <w:t>s</w:t>
      </w:r>
      <w:r w:rsidR="00C12484">
        <w:t xml:space="preserve"> ressorts </w:t>
      </w:r>
      <w:r w:rsidR="00CE637C">
        <w:t>mais elle</w:t>
      </w:r>
      <w:r w:rsidR="00C12484">
        <w:t xml:space="preserve"> se distingue des modèles à raideurs individuelles</w:t>
      </w:r>
      <w:r w:rsidR="006C6188">
        <w:t xml:space="preserve"> classiques</w:t>
      </w:r>
      <w:r w:rsidR="00C12484">
        <w:t xml:space="preserve"> par </w:t>
      </w:r>
      <w:r w:rsidR="00CE637C">
        <w:t>la</w:t>
      </w:r>
      <w:r w:rsidR="00C12484">
        <w:t xml:space="preserve"> prise en compte des interactions mutuelles entre les plissés.</w:t>
      </w:r>
    </w:p>
    <w:p w14:paraId="6B76CAC2" w14:textId="4D283B7D" w:rsidR="00C12484" w:rsidRDefault="00C12484" w:rsidP="00CE637C">
      <w:pPr>
        <w:spacing w:line="360" w:lineRule="auto"/>
        <w:jc w:val="both"/>
      </w:pPr>
      <w:r>
        <w:t xml:space="preserve">En 2007, Le Lez et al. ont introduit un nouveau modèle </w:t>
      </w:r>
      <w:r>
        <w:fldChar w:fldCharType="begin"/>
      </w:r>
      <w:r>
        <w:instrText xml:space="preserve"> REF _Ref522185216 \h  \* MERGEFORMAT </w:instrText>
      </w:r>
      <w:r>
        <w:fldChar w:fldCharType="separate"/>
      </w:r>
      <w:r w:rsidR="009D4609" w:rsidRPr="009D4609">
        <w:t>[</w:t>
      </w:r>
      <w:r w:rsidR="009D4609" w:rsidRPr="009D4609">
        <w:rPr>
          <w:noProof/>
        </w:rPr>
        <w:t>44</w:t>
      </w:r>
      <w:r>
        <w:fldChar w:fldCharType="end"/>
      </w:r>
      <w:r>
        <w:t xml:space="preserve">] qui a apporté une réelle avancée par rapport à ce </w:t>
      </w:r>
      <w:r w:rsidR="006C6188">
        <w:t>qu’on pouvait trouver</w:t>
      </w:r>
      <w:r>
        <w:t xml:space="preserve"> dans la littérature. Ce modèle a commencé, en guise de simplification, par négliger la rigidité de la feuille supérieure et a modélisé la feuille plissée comme un réseau de ressorts en interaction les uns avec les autres. Avec ceci, ils ont réduit chaque plissé à deux nœuds, un pour son sommet et un pour sa base de droite. Le nœud du sommet avait deux degrés de liberté de translation, un </w:t>
      </w:r>
      <w:r w:rsidR="005C7640">
        <w:t xml:space="preserve">déplacement </w:t>
      </w:r>
      <w:r>
        <w:t xml:space="preserve">vertical et un </w:t>
      </w:r>
      <w:r w:rsidR="005C7640">
        <w:t xml:space="preserve">déplacement </w:t>
      </w:r>
      <w:r>
        <w:t xml:space="preserve">horizontal. Le nœud de base avait </w:t>
      </w:r>
      <w:r w:rsidR="006C6188">
        <w:t xml:space="preserve">quant à </w:t>
      </w:r>
      <w:r>
        <w:t xml:space="preserve">lui un seul degré de liberté de translation horizontale (Cf. </w:t>
      </w:r>
      <w:r>
        <w:fldChar w:fldCharType="begin"/>
      </w:r>
      <w:r>
        <w:instrText xml:space="preserve"> REF _Ref522284262 \h  \* MERGEFORMAT </w:instrText>
      </w:r>
      <w:r>
        <w:fldChar w:fldCharType="separate"/>
      </w:r>
      <w:r w:rsidR="009D4609">
        <w:t xml:space="preserve">Figure </w:t>
      </w:r>
      <w:r w:rsidR="009D4609">
        <w:rPr>
          <w:noProof/>
        </w:rPr>
        <w:t>8</w:t>
      </w:r>
      <w:r>
        <w:fldChar w:fldCharType="end"/>
      </w:r>
      <w:r>
        <w:t xml:space="preserve">). Cela conduit à une matrice de rigidité linéaire de la feuille ondulée définie d'une manière similaire à la méthode des éléments finis où chaque plissé était un élément. </w:t>
      </w:r>
      <w:r w:rsidR="00CE637C">
        <w:t>L</w:t>
      </w:r>
      <w:r>
        <w:t xml:space="preserve">es forces </w:t>
      </w:r>
      <w:r>
        <w:lastRenderedPageBreak/>
        <w:t xml:space="preserve">de frottement régularisées ont été estimées à partir des équations différentielles du premier ordre </w:t>
      </w:r>
      <w:r>
        <w:fldChar w:fldCharType="begin"/>
      </w:r>
      <w:r>
        <w:instrText xml:space="preserve"> REF _Ref522185244 \h  \* MERGEFORMAT </w:instrText>
      </w:r>
      <w:r>
        <w:fldChar w:fldCharType="separate"/>
      </w:r>
      <w:r w:rsidR="009D4609" w:rsidRPr="009D4609">
        <w:t>[</w:t>
      </w:r>
      <w:r w:rsidR="009D4609" w:rsidRPr="009D4609">
        <w:rPr>
          <w:noProof/>
        </w:rPr>
        <w:t>45</w:t>
      </w:r>
      <w:r>
        <w:fldChar w:fldCharType="end"/>
      </w:r>
      <w:r>
        <w:t xml:space="preserve">]. Le modèle a été validé par comparaison avec des simulations non linéaires complètes effectuées avec un code commercial </w:t>
      </w:r>
      <w:r>
        <w:fldChar w:fldCharType="begin"/>
      </w:r>
      <w:r>
        <w:instrText xml:space="preserve"> REF _Ref522185265 \h  \* MERGEFORMAT </w:instrText>
      </w:r>
      <w:r>
        <w:fldChar w:fldCharType="separate"/>
      </w:r>
      <w:r w:rsidR="009D4609" w:rsidRPr="009D4609">
        <w:t>[28</w:t>
      </w:r>
      <w:r>
        <w:fldChar w:fldCharType="end"/>
      </w:r>
      <w:r>
        <w:t>] et a ég</w:t>
      </w:r>
      <w:r w:rsidR="00CE637C">
        <w:t xml:space="preserve">alement été couplé au film d’air </w:t>
      </w:r>
      <w:r>
        <w:fldChar w:fldCharType="begin"/>
      </w:r>
      <w:r>
        <w:instrText xml:space="preserve"> REF _Ref522185279 \h  \* MERGEFORMAT </w:instrText>
      </w:r>
      <w:r>
        <w:fldChar w:fldCharType="separate"/>
      </w:r>
      <w:r w:rsidR="009D4609" w:rsidRPr="009D4609">
        <w:t>[46</w:t>
      </w:r>
      <w:r>
        <w:fldChar w:fldCharType="end"/>
      </w:r>
      <w:r>
        <w:t>]</w:t>
      </w:r>
      <w:r w:rsidR="00CE637C">
        <w:t>.</w:t>
      </w:r>
    </w:p>
    <w:p w14:paraId="474D6EC2" w14:textId="77777777" w:rsidR="00C12484" w:rsidRDefault="00C12484" w:rsidP="00C12484">
      <w:pPr>
        <w:spacing w:after="0" w:line="240" w:lineRule="auto"/>
      </w:pPr>
    </w:p>
    <w:p w14:paraId="009EF31B" w14:textId="77777777" w:rsidR="00C12484" w:rsidRDefault="00C12484" w:rsidP="00C12484">
      <w:pPr>
        <w:keepNext/>
        <w:spacing w:after="0" w:line="240" w:lineRule="auto"/>
        <w:jc w:val="center"/>
      </w:pPr>
      <w:r>
        <w:rPr>
          <w:noProof/>
          <w:lang w:eastAsia="fr-FR"/>
        </w:rPr>
        <w:drawing>
          <wp:inline distT="0" distB="0" distL="0" distR="0" wp14:anchorId="7EA21E71" wp14:editId="2C76D88D">
            <wp:extent cx="4168745" cy="1733385"/>
            <wp:effectExtent l="0" t="0" r="381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3579" cy="1760343"/>
                    </a:xfrm>
                    <a:prstGeom prst="rect">
                      <a:avLst/>
                    </a:prstGeom>
                    <a:noFill/>
                    <a:ln>
                      <a:noFill/>
                    </a:ln>
                  </pic:spPr>
                </pic:pic>
              </a:graphicData>
            </a:graphic>
          </wp:inline>
        </w:drawing>
      </w:r>
    </w:p>
    <w:p w14:paraId="6CE0F220" w14:textId="77777777" w:rsidR="00C12484" w:rsidRPr="000A0970" w:rsidRDefault="00C12484" w:rsidP="00C12484">
      <w:pPr>
        <w:keepNext/>
        <w:spacing w:after="0" w:line="240" w:lineRule="auto"/>
        <w:jc w:val="center"/>
        <w:rPr>
          <w:sz w:val="6"/>
          <w:szCs w:val="6"/>
        </w:rPr>
      </w:pPr>
    </w:p>
    <w:p w14:paraId="0CB5B2FC" w14:textId="7ED9CB14" w:rsidR="00C12484" w:rsidRDefault="00C12484" w:rsidP="00C12484">
      <w:pPr>
        <w:pStyle w:val="Lgende"/>
        <w:jc w:val="center"/>
      </w:pPr>
      <w:bookmarkStart w:id="27" w:name="_Ref522284262"/>
      <w:bookmarkStart w:id="28" w:name="_Toc531267451"/>
      <w:r>
        <w:t xml:space="preserve">Figure </w:t>
      </w:r>
      <w:r>
        <w:rPr>
          <w:noProof/>
        </w:rPr>
        <w:fldChar w:fldCharType="begin"/>
      </w:r>
      <w:r>
        <w:rPr>
          <w:noProof/>
        </w:rPr>
        <w:instrText xml:space="preserve"> SEQ Figure \* ARABIC </w:instrText>
      </w:r>
      <w:r>
        <w:rPr>
          <w:noProof/>
        </w:rPr>
        <w:fldChar w:fldCharType="separate"/>
      </w:r>
      <w:r w:rsidR="009D4609">
        <w:rPr>
          <w:noProof/>
        </w:rPr>
        <w:t>8</w:t>
      </w:r>
      <w:r>
        <w:rPr>
          <w:noProof/>
        </w:rPr>
        <w:fldChar w:fldCharType="end"/>
      </w:r>
      <w:bookmarkEnd w:id="27"/>
      <w:r w:rsidR="00535DFB">
        <w:rPr>
          <w:noProof/>
        </w:rPr>
        <w:t xml:space="preserve"> </w:t>
      </w:r>
      <w:r>
        <w:t>: Mod</w:t>
      </w:r>
      <w:r w:rsidR="00306BC7">
        <w:t>èle</w:t>
      </w:r>
      <w:r>
        <w:t xml:space="preserve"> </w:t>
      </w:r>
      <w:r w:rsidR="005C7640">
        <w:t xml:space="preserve">de la structure du plissé </w:t>
      </w:r>
      <w:r>
        <w:t>b</w:t>
      </w:r>
      <w:r w:rsidR="005C7640">
        <w:t xml:space="preserve">asé uniquement sur des ressorts </w:t>
      </w:r>
      <w:r>
        <w:t xml:space="preserve">(reproduction issue de </w:t>
      </w:r>
      <w:r>
        <w:fldChar w:fldCharType="begin"/>
      </w:r>
      <w:r>
        <w:instrText xml:space="preserve"> REF _Ref522185216 \h </w:instrText>
      </w:r>
      <w:r>
        <w:fldChar w:fldCharType="separate"/>
      </w:r>
      <w:r w:rsidR="009D4609" w:rsidRPr="00F865FC">
        <w:t>[</w:t>
      </w:r>
      <w:r w:rsidR="009D4609" w:rsidRPr="00F865FC">
        <w:rPr>
          <w:noProof/>
        </w:rPr>
        <w:t>44</w:t>
      </w:r>
      <w:r>
        <w:fldChar w:fldCharType="end"/>
      </w:r>
      <w:r>
        <w:t>])</w:t>
      </w:r>
      <w:bookmarkEnd w:id="28"/>
    </w:p>
    <w:p w14:paraId="31A02838" w14:textId="77777777" w:rsidR="0052267E" w:rsidRPr="0052267E" w:rsidRDefault="0052267E" w:rsidP="0052267E">
      <w:pPr>
        <w:rPr>
          <w:sz w:val="2"/>
          <w:szCs w:val="2"/>
        </w:rPr>
      </w:pPr>
    </w:p>
    <w:p w14:paraId="6833A86F" w14:textId="77777777" w:rsidR="00C12484" w:rsidRPr="000A0970" w:rsidRDefault="00C12484" w:rsidP="00C12484">
      <w:pPr>
        <w:spacing w:after="0" w:line="240" w:lineRule="auto"/>
        <w:rPr>
          <w:sz w:val="6"/>
          <w:szCs w:val="6"/>
        </w:rPr>
      </w:pPr>
    </w:p>
    <w:p w14:paraId="20D19E17" w14:textId="77777777" w:rsidR="00C12484" w:rsidRDefault="00C12484" w:rsidP="00D2615A">
      <w:pPr>
        <w:spacing w:line="360" w:lineRule="auto"/>
        <w:jc w:val="both"/>
      </w:pPr>
      <w:r>
        <w:t xml:space="preserve">Ce modèle a </w:t>
      </w:r>
      <w:r w:rsidR="006C6188">
        <w:t xml:space="preserve">été </w:t>
      </w:r>
      <w:r>
        <w:t>largement repris et a inspiré plusieurs études, dont celles présentées juste après dans un ordre chronologique de parution.</w:t>
      </w:r>
    </w:p>
    <w:p w14:paraId="24AAA42F" w14:textId="2C394B26" w:rsidR="00C12484" w:rsidRDefault="00C12484" w:rsidP="00D2615A">
      <w:pPr>
        <w:spacing w:line="360" w:lineRule="auto"/>
        <w:jc w:val="both"/>
      </w:pPr>
      <w:r>
        <w:t>En 2009, Hryniewicz et al.</w:t>
      </w:r>
      <w:r>
        <w:fldChar w:fldCharType="begin"/>
      </w:r>
      <w:r>
        <w:instrText xml:space="preserve"> REF _Ref522186770 \h  \* MERGEFORMAT </w:instrText>
      </w:r>
      <w:r>
        <w:fldChar w:fldCharType="separate"/>
      </w:r>
      <w:r w:rsidR="009D4609" w:rsidRPr="009D4609">
        <w:t>[47</w:t>
      </w:r>
      <w:r>
        <w:fldChar w:fldCharType="end"/>
      </w:r>
      <w:r>
        <w:t>] proposent un modèle bidimensionnel qui prend en compte la géométrie détaillée de l’ensemble de la feuille plissée et les interactions entr</w:t>
      </w:r>
      <w:r w:rsidR="00D2615A">
        <w:t xml:space="preserve">e les </w:t>
      </w:r>
      <w:r w:rsidR="006C6188">
        <w:t>plissés</w:t>
      </w:r>
      <w:r w:rsidR="00D2615A">
        <w:t>. I</w:t>
      </w:r>
      <w:r>
        <w:t>ls se basent sur un modèle où chaque plissé est étudié à la fois. La raideur de chaque plissé est calculée par les formules de résistance des matériaux. Les interactions entre plissés sont considérées par l’ajout de forces externes aux extrémités du plissé étudié. Pour valider leur modèle</w:t>
      </w:r>
      <w:r w:rsidR="00D2615A">
        <w:t>,</w:t>
      </w:r>
      <w:r>
        <w:t xml:space="preserve"> ils simulent </w:t>
      </w:r>
      <w:r w:rsidR="00D2615A">
        <w:t>à l’aide des</w:t>
      </w:r>
      <w:r>
        <w:t xml:space="preserve"> éléments finis u</w:t>
      </w:r>
      <w:r w:rsidR="005C7640">
        <w:t xml:space="preserve">ne structure à feuilles avec </w:t>
      </w:r>
      <w:r>
        <w:t xml:space="preserve">trois plissés (Cf. </w:t>
      </w:r>
      <w:r>
        <w:fldChar w:fldCharType="begin"/>
      </w:r>
      <w:r>
        <w:instrText xml:space="preserve"> REF _Ref522448697 \h </w:instrText>
      </w:r>
      <w:r w:rsidR="00D2615A">
        <w:instrText xml:space="preserve"> \* MERGEFORMAT </w:instrText>
      </w:r>
      <w:r>
        <w:fldChar w:fldCharType="separate"/>
      </w:r>
      <w:r w:rsidR="009D4609">
        <w:t xml:space="preserve">Figure </w:t>
      </w:r>
      <w:r w:rsidR="009D4609">
        <w:rPr>
          <w:noProof/>
        </w:rPr>
        <w:t>9</w:t>
      </w:r>
      <w:r>
        <w:fldChar w:fldCharType="end"/>
      </w:r>
      <w:r w:rsidR="00F84CD3">
        <w:t>). Le</w:t>
      </w:r>
      <w:r>
        <w:t xml:space="preserve">s comparaisons des deux modèles les mènent à conclure à une grande sensibilité du modèle à raideurs individuelles aux conditions aux limites considérés. Par la suite, ils ont utilisé le modèle à raideurs individuelles avec les conditions aux limites donnant le moins d’écarts avec le modèle </w:t>
      </w:r>
      <w:r w:rsidR="00D2615A">
        <w:t>éléments finis. I</w:t>
      </w:r>
      <w:r>
        <w:t>ls ont</w:t>
      </w:r>
      <w:r w:rsidR="00D2615A">
        <w:t xml:space="preserve"> ensuite</w:t>
      </w:r>
      <w:r>
        <w:t xml:space="preserve"> mené une étude paramétrique sur l’influence de la géométrie des plissés et du coefficient de frottement structurel.</w:t>
      </w:r>
    </w:p>
    <w:p w14:paraId="41697205" w14:textId="77777777" w:rsidR="00C12484" w:rsidRDefault="00C12484" w:rsidP="00C12484">
      <w:pPr>
        <w:spacing w:after="0" w:line="240" w:lineRule="auto"/>
        <w:jc w:val="both"/>
      </w:pPr>
    </w:p>
    <w:p w14:paraId="05480695" w14:textId="77777777" w:rsidR="00C12484" w:rsidRDefault="00C12484" w:rsidP="00D2615A">
      <w:pPr>
        <w:keepNext/>
        <w:spacing w:after="0" w:line="240" w:lineRule="auto"/>
        <w:jc w:val="center"/>
      </w:pPr>
      <w:r>
        <w:rPr>
          <w:noProof/>
          <w:lang w:eastAsia="fr-FR"/>
        </w:rPr>
        <w:drawing>
          <wp:inline distT="0" distB="0" distL="0" distR="0" wp14:anchorId="665E6AAB" wp14:editId="4F2F0CF8">
            <wp:extent cx="4039263" cy="120818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173" cy="1239265"/>
                    </a:xfrm>
                    <a:prstGeom prst="rect">
                      <a:avLst/>
                    </a:prstGeom>
                    <a:noFill/>
                    <a:ln>
                      <a:noFill/>
                    </a:ln>
                  </pic:spPr>
                </pic:pic>
              </a:graphicData>
            </a:graphic>
          </wp:inline>
        </w:drawing>
      </w:r>
    </w:p>
    <w:p w14:paraId="373130A9" w14:textId="7AFC5F95" w:rsidR="00C12484" w:rsidRDefault="00C12484" w:rsidP="00C12484">
      <w:pPr>
        <w:pStyle w:val="Lgende"/>
        <w:jc w:val="center"/>
      </w:pPr>
      <w:bookmarkStart w:id="29" w:name="_Ref522448697"/>
      <w:bookmarkStart w:id="30" w:name="_Toc531267452"/>
      <w:r>
        <w:t xml:space="preserve">Figure </w:t>
      </w:r>
      <w:r>
        <w:rPr>
          <w:noProof/>
        </w:rPr>
        <w:fldChar w:fldCharType="begin"/>
      </w:r>
      <w:r>
        <w:rPr>
          <w:noProof/>
        </w:rPr>
        <w:instrText xml:space="preserve"> SEQ Figure \* ARABIC </w:instrText>
      </w:r>
      <w:r>
        <w:rPr>
          <w:noProof/>
        </w:rPr>
        <w:fldChar w:fldCharType="separate"/>
      </w:r>
      <w:r w:rsidR="009D4609">
        <w:rPr>
          <w:noProof/>
        </w:rPr>
        <w:t>9</w:t>
      </w:r>
      <w:r>
        <w:rPr>
          <w:noProof/>
        </w:rPr>
        <w:fldChar w:fldCharType="end"/>
      </w:r>
      <w:bookmarkEnd w:id="29"/>
      <w:r>
        <w:t xml:space="preserve"> : Représentation en éléments finis d’une structure à 3 plissés (représentation issue de </w:t>
      </w:r>
      <w:r>
        <w:fldChar w:fldCharType="begin"/>
      </w:r>
      <w:r>
        <w:instrText xml:space="preserve"> REF _Ref522448545 \h </w:instrText>
      </w:r>
      <w:r>
        <w:fldChar w:fldCharType="separate"/>
      </w:r>
      <w:r w:rsidR="009D4609" w:rsidRPr="00F865FC">
        <w:t>[</w:t>
      </w:r>
      <w:r w:rsidR="009D4609" w:rsidRPr="00F865FC">
        <w:rPr>
          <w:noProof/>
        </w:rPr>
        <w:t>47</w:t>
      </w:r>
      <w:r>
        <w:fldChar w:fldCharType="end"/>
      </w:r>
      <w:r>
        <w:t>])</w:t>
      </w:r>
      <w:bookmarkEnd w:id="30"/>
    </w:p>
    <w:p w14:paraId="75249583" w14:textId="77777777" w:rsidR="00C12484" w:rsidRDefault="00C12484" w:rsidP="00C12484">
      <w:pPr>
        <w:spacing w:after="0" w:line="240" w:lineRule="auto"/>
        <w:jc w:val="both"/>
      </w:pPr>
    </w:p>
    <w:p w14:paraId="1788C5CB" w14:textId="4D4719F6" w:rsidR="00C12484" w:rsidRDefault="00C12484" w:rsidP="00D2615A">
      <w:pPr>
        <w:spacing w:after="0" w:line="360" w:lineRule="auto"/>
        <w:jc w:val="both"/>
      </w:pPr>
      <w:r>
        <w:lastRenderedPageBreak/>
        <w:t xml:space="preserve">En 2010, Feng et Kaneko </w:t>
      </w:r>
      <w:r>
        <w:fldChar w:fldCharType="begin"/>
      </w:r>
      <w:r>
        <w:instrText xml:space="preserve"> REF _Ref522186072 \h  \* MERGEFORMAT </w:instrText>
      </w:r>
      <w:r>
        <w:fldChar w:fldCharType="separate"/>
      </w:r>
      <w:r w:rsidR="009D4609" w:rsidRPr="009D4609">
        <w:t>[</w:t>
      </w:r>
      <w:r w:rsidR="009D4609" w:rsidRPr="009D4609">
        <w:rPr>
          <w:noProof/>
        </w:rPr>
        <w:t>29</w:t>
      </w:r>
      <w:r>
        <w:fldChar w:fldCharType="end"/>
      </w:r>
      <w:r>
        <w:t>] ont développé un modèle analytique complet où ils tiennent compte de quatre facteurs</w:t>
      </w:r>
      <w:r w:rsidR="00D2615A">
        <w:t> :</w:t>
      </w:r>
      <w:r>
        <w:t xml:space="preserve"> l’élasticité de la feuille plissée, les forces d'interaction entre les plissés, les forces de frottement sur les surfaces de contact et la déflexion locale de la feuille supérieure</w:t>
      </w:r>
      <w:r w:rsidR="00D2615A">
        <w:t xml:space="preserve"> (</w:t>
      </w:r>
      <w:r w:rsidR="00D2615A">
        <w:fldChar w:fldCharType="begin"/>
      </w:r>
      <w:r w:rsidR="00D2615A">
        <w:instrText xml:space="preserve"> REF _Ref528932443 \h  \* MERGEFORMAT </w:instrText>
      </w:r>
      <w:r w:rsidR="00D2615A">
        <w:fldChar w:fldCharType="separate"/>
      </w:r>
      <w:r w:rsidR="009D4609">
        <w:t xml:space="preserve">Figure </w:t>
      </w:r>
      <w:r w:rsidR="009D4609">
        <w:rPr>
          <w:noProof/>
        </w:rPr>
        <w:t>10</w:t>
      </w:r>
      <w:r w:rsidR="00D2615A">
        <w:fldChar w:fldCharType="end"/>
      </w:r>
      <w:r w:rsidR="00D2615A">
        <w:t>)</w:t>
      </w:r>
      <w:r>
        <w:t xml:space="preserve">. Chaque plissé est simplifié à deux liens rigides et un ressort, dont la rigidité est déterminée à partir du théorème de Castigliano. Les forces d'interaction et les forces de frottement sont couplées à la flexibilité des plissés à travers le ressort élémentaire horizontal. La déflexion locale de la feuille supérieure est décrite en utilisant un modèle </w:t>
      </w:r>
      <w:r w:rsidR="00552835">
        <w:t xml:space="preserve">à éléments finis </w:t>
      </w:r>
      <w:r>
        <w:t xml:space="preserve">de </w:t>
      </w:r>
      <w:r w:rsidR="00552835">
        <w:t xml:space="preserve">type </w:t>
      </w:r>
      <w:r>
        <w:t>coque et ajoutée à l'épaisseur du film pour prédire la pression de l'air avec l'équation de Reynolds. Les variations du jeu radial et de la force de frottement</w:t>
      </w:r>
      <w:r w:rsidR="00552835">
        <w:t xml:space="preserve"> </w:t>
      </w:r>
      <w:r>
        <w:t>modifie</w:t>
      </w:r>
      <w:r w:rsidR="00552835">
        <w:t>nt</w:t>
      </w:r>
      <w:r>
        <w:t xml:space="preserve"> de manière significative les performances du palier à feuille. Ils ont prouvé que le jeu radial a un impact direct sur la capacité</w:t>
      </w:r>
      <w:r w:rsidR="00552835">
        <w:t xml:space="preserve"> de charge du palier à feuille.</w:t>
      </w:r>
    </w:p>
    <w:p w14:paraId="7518B251" w14:textId="77777777" w:rsidR="00D2615A" w:rsidRDefault="00D2615A" w:rsidP="00D2615A">
      <w:pPr>
        <w:spacing w:after="0" w:line="360" w:lineRule="auto"/>
        <w:jc w:val="both"/>
      </w:pPr>
    </w:p>
    <w:p w14:paraId="4F7DC8C2" w14:textId="77777777" w:rsidR="00C12484" w:rsidRDefault="00C12484" w:rsidP="00032A61">
      <w:pPr>
        <w:keepNext/>
        <w:spacing w:after="0" w:line="240" w:lineRule="auto"/>
        <w:jc w:val="center"/>
      </w:pPr>
      <w:r>
        <w:rPr>
          <w:noProof/>
          <w:lang w:eastAsia="fr-FR"/>
        </w:rPr>
        <w:drawing>
          <wp:inline distT="0" distB="0" distL="0" distR="0" wp14:anchorId="5B1160AE" wp14:editId="44B6E434">
            <wp:extent cx="5285080" cy="13596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108" cy="1379490"/>
                    </a:xfrm>
                    <a:prstGeom prst="rect">
                      <a:avLst/>
                    </a:prstGeom>
                    <a:noFill/>
                    <a:ln>
                      <a:noFill/>
                    </a:ln>
                  </pic:spPr>
                </pic:pic>
              </a:graphicData>
            </a:graphic>
          </wp:inline>
        </w:drawing>
      </w:r>
    </w:p>
    <w:p w14:paraId="278B93B8" w14:textId="1B82ED9B" w:rsidR="00C12484" w:rsidRDefault="00C12484" w:rsidP="00C12484">
      <w:pPr>
        <w:pStyle w:val="Lgende"/>
        <w:jc w:val="center"/>
      </w:pPr>
      <w:bookmarkStart w:id="31" w:name="_Ref528932443"/>
      <w:bookmarkStart w:id="32" w:name="_Toc531267453"/>
      <w:r>
        <w:t xml:space="preserve">Figure </w:t>
      </w:r>
      <w:r>
        <w:rPr>
          <w:noProof/>
        </w:rPr>
        <w:fldChar w:fldCharType="begin"/>
      </w:r>
      <w:r>
        <w:rPr>
          <w:noProof/>
        </w:rPr>
        <w:instrText xml:space="preserve"> SEQ Figure \* ARABIC </w:instrText>
      </w:r>
      <w:r>
        <w:rPr>
          <w:noProof/>
        </w:rPr>
        <w:fldChar w:fldCharType="separate"/>
      </w:r>
      <w:r w:rsidR="009D4609">
        <w:rPr>
          <w:noProof/>
        </w:rPr>
        <w:t>10</w:t>
      </w:r>
      <w:r>
        <w:rPr>
          <w:noProof/>
        </w:rPr>
        <w:fldChar w:fldCharType="end"/>
      </w:r>
      <w:bookmarkEnd w:id="31"/>
      <w:r w:rsidR="00F84CD3">
        <w:t> : Modèle</w:t>
      </w:r>
      <w:r>
        <w:t xml:space="preserve"> développé par Feng et Kaneko pour réduire la structure à feuilles (reproduction issue de </w:t>
      </w:r>
      <w:r>
        <w:fldChar w:fldCharType="begin"/>
      </w:r>
      <w:r>
        <w:instrText xml:space="preserve"> REF _Ref522186072 \h </w:instrText>
      </w:r>
      <w:r>
        <w:fldChar w:fldCharType="separate"/>
      </w:r>
      <w:r w:rsidR="009D4609" w:rsidRPr="00F865FC">
        <w:t>[</w:t>
      </w:r>
      <w:r w:rsidR="009D4609" w:rsidRPr="00F865FC">
        <w:rPr>
          <w:noProof/>
        </w:rPr>
        <w:t>29</w:t>
      </w:r>
      <w:r>
        <w:fldChar w:fldCharType="end"/>
      </w:r>
      <w:r>
        <w:t>])</w:t>
      </w:r>
      <w:bookmarkEnd w:id="32"/>
    </w:p>
    <w:p w14:paraId="30AEBA22" w14:textId="77777777" w:rsidR="00C12484" w:rsidRDefault="00C12484" w:rsidP="00C12484">
      <w:pPr>
        <w:spacing w:after="0" w:line="240" w:lineRule="auto"/>
        <w:jc w:val="both"/>
      </w:pPr>
    </w:p>
    <w:p w14:paraId="3A277E59" w14:textId="2FA91770" w:rsidR="00C12484" w:rsidRDefault="00C12484" w:rsidP="00D2615A">
      <w:pPr>
        <w:spacing w:after="0" w:line="360" w:lineRule="auto"/>
        <w:jc w:val="both"/>
      </w:pPr>
      <w:r>
        <w:t xml:space="preserve">En 2014, Gad et Kaneko </w:t>
      </w:r>
      <w:r>
        <w:fldChar w:fldCharType="begin"/>
      </w:r>
      <w:r>
        <w:instrText xml:space="preserve"> REF _Ref522186802 \h  \* MERGEFORMAT </w:instrText>
      </w:r>
      <w:r>
        <w:fldChar w:fldCharType="separate"/>
      </w:r>
      <w:r w:rsidR="009D4609" w:rsidRPr="009D4609">
        <w:t>[</w:t>
      </w:r>
      <w:r w:rsidR="009D4609" w:rsidRPr="009D4609">
        <w:rPr>
          <w:noProof/>
        </w:rPr>
        <w:t>48</w:t>
      </w:r>
      <w:r>
        <w:fldChar w:fldCharType="end"/>
      </w:r>
      <w:r>
        <w:t>], ont développé un modèle structurel pour la feuille plissée, basé sur des raideurs individuelles, pouvant tenir compte du fléchissement qui peut se produire au niveau des patin</w:t>
      </w:r>
      <w:r w:rsidR="00F84CD3">
        <w:t>s</w:t>
      </w:r>
      <w:r>
        <w:t xml:space="preserve"> inter-ondulations (CF. </w:t>
      </w:r>
      <w:r>
        <w:fldChar w:fldCharType="begin"/>
      </w:r>
      <w:r>
        <w:instrText xml:space="preserve"> REF _Ref522463854 \h </w:instrText>
      </w:r>
      <w:r w:rsidR="00D2615A">
        <w:instrText xml:space="preserve"> \* MERGEFORMAT </w:instrText>
      </w:r>
      <w:r>
        <w:fldChar w:fldCharType="separate"/>
      </w:r>
      <w:r w:rsidR="009D4609">
        <w:t xml:space="preserve">Figure </w:t>
      </w:r>
      <w:r w:rsidR="009D4609">
        <w:rPr>
          <w:noProof/>
        </w:rPr>
        <w:t>11</w:t>
      </w:r>
      <w:r>
        <w:fldChar w:fldCharType="end"/>
      </w:r>
      <w:r>
        <w:t>). Ce modèle a par la suite été utilisé pour étudier les caractéristiques statiques des paliers à feuilles de seconde génération. Ils ont ainsi montré que la capacité de charge de ces paliers augmente de manière non linéaire avec la vitesse de rotation jusqu’à atteindre une asymptote.</w:t>
      </w:r>
    </w:p>
    <w:p w14:paraId="1826E790" w14:textId="77777777" w:rsidR="00C12484" w:rsidRDefault="00C12484" w:rsidP="00C12484">
      <w:pPr>
        <w:spacing w:after="0" w:line="240" w:lineRule="auto"/>
        <w:jc w:val="both"/>
      </w:pPr>
    </w:p>
    <w:p w14:paraId="278E40E0" w14:textId="77777777" w:rsidR="00C12484" w:rsidRDefault="00C12484" w:rsidP="00C12484">
      <w:pPr>
        <w:keepNext/>
        <w:spacing w:after="0" w:line="240" w:lineRule="auto"/>
        <w:jc w:val="center"/>
      </w:pPr>
      <w:r>
        <w:rPr>
          <w:noProof/>
          <w:lang w:eastAsia="fr-FR"/>
        </w:rPr>
        <w:drawing>
          <wp:inline distT="0" distB="0" distL="0" distR="0" wp14:anchorId="375D756F" wp14:editId="176EF54C">
            <wp:extent cx="3196424" cy="1602996"/>
            <wp:effectExtent l="0" t="0" r="444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7287" cy="1638534"/>
                    </a:xfrm>
                    <a:prstGeom prst="rect">
                      <a:avLst/>
                    </a:prstGeom>
                    <a:noFill/>
                    <a:ln>
                      <a:noFill/>
                    </a:ln>
                  </pic:spPr>
                </pic:pic>
              </a:graphicData>
            </a:graphic>
          </wp:inline>
        </w:drawing>
      </w:r>
    </w:p>
    <w:p w14:paraId="175BA8BF" w14:textId="41E21797" w:rsidR="00C12484" w:rsidRDefault="00C12484" w:rsidP="00C12484">
      <w:pPr>
        <w:pStyle w:val="Lgende"/>
        <w:jc w:val="center"/>
      </w:pPr>
      <w:bookmarkStart w:id="33" w:name="_Ref522463854"/>
      <w:bookmarkStart w:id="34" w:name="_Toc531267454"/>
      <w:r>
        <w:t xml:space="preserve">Figure </w:t>
      </w:r>
      <w:r>
        <w:rPr>
          <w:noProof/>
        </w:rPr>
        <w:fldChar w:fldCharType="begin"/>
      </w:r>
      <w:r>
        <w:rPr>
          <w:noProof/>
        </w:rPr>
        <w:instrText xml:space="preserve"> SEQ Figure \* ARABIC </w:instrText>
      </w:r>
      <w:r>
        <w:rPr>
          <w:noProof/>
        </w:rPr>
        <w:fldChar w:fldCharType="separate"/>
      </w:r>
      <w:r w:rsidR="009D4609">
        <w:rPr>
          <w:noProof/>
        </w:rPr>
        <w:t>11</w:t>
      </w:r>
      <w:r>
        <w:rPr>
          <w:noProof/>
        </w:rPr>
        <w:fldChar w:fldCharType="end"/>
      </w:r>
      <w:bookmarkEnd w:id="33"/>
      <w:r>
        <w:t xml:space="preserve"> : Modèle avec des raideurs individuelles tenant compte des fléchissements des patins inter-plissés (représentation issue de </w:t>
      </w:r>
      <w:r>
        <w:fldChar w:fldCharType="begin"/>
      </w:r>
      <w:r>
        <w:instrText xml:space="preserve"> REF _Ref522186802 \h </w:instrText>
      </w:r>
      <w:r>
        <w:fldChar w:fldCharType="separate"/>
      </w:r>
      <w:r w:rsidR="009D4609" w:rsidRPr="00F865FC">
        <w:t>[</w:t>
      </w:r>
      <w:r w:rsidR="009D4609" w:rsidRPr="00F865FC">
        <w:rPr>
          <w:noProof/>
        </w:rPr>
        <w:t>48</w:t>
      </w:r>
      <w:r>
        <w:fldChar w:fldCharType="end"/>
      </w:r>
      <w:r>
        <w:t>])</w:t>
      </w:r>
      <w:bookmarkEnd w:id="34"/>
    </w:p>
    <w:p w14:paraId="326552EC" w14:textId="77777777" w:rsidR="0052267E" w:rsidRPr="0052267E" w:rsidRDefault="0052267E" w:rsidP="0052267E">
      <w:pPr>
        <w:rPr>
          <w:sz w:val="2"/>
          <w:szCs w:val="2"/>
        </w:rPr>
      </w:pPr>
    </w:p>
    <w:p w14:paraId="742AEFAA" w14:textId="77777777" w:rsidR="00C12484" w:rsidRPr="00614F5B" w:rsidRDefault="00C12484" w:rsidP="00C12484">
      <w:pPr>
        <w:spacing w:after="0" w:line="240" w:lineRule="auto"/>
        <w:jc w:val="both"/>
        <w:rPr>
          <w:sz w:val="2"/>
        </w:rPr>
      </w:pPr>
    </w:p>
    <w:p w14:paraId="2E3934FC" w14:textId="3295C627" w:rsidR="00C12484" w:rsidRDefault="00C12484" w:rsidP="00D2615A">
      <w:pPr>
        <w:spacing w:line="360" w:lineRule="auto"/>
        <w:jc w:val="both"/>
      </w:pPr>
      <w:r>
        <w:t xml:space="preserve">En 2016, Hoffman et al. </w:t>
      </w:r>
      <w:r>
        <w:fldChar w:fldCharType="begin"/>
      </w:r>
      <w:r>
        <w:instrText xml:space="preserve"> REF _Ref522186826 \h  \* MERGEFORMAT </w:instrText>
      </w:r>
      <w:r>
        <w:fldChar w:fldCharType="separate"/>
      </w:r>
      <w:r w:rsidR="009D4609" w:rsidRPr="009D4609">
        <w:t>[</w:t>
      </w:r>
      <w:r w:rsidR="009D4609" w:rsidRPr="009D4609">
        <w:rPr>
          <w:noProof/>
        </w:rPr>
        <w:t>49</w:t>
      </w:r>
      <w:r>
        <w:fldChar w:fldCharType="end"/>
      </w:r>
      <w:r>
        <w:t>], ont développé une méthode de calcul des paramètres linéaires de rigidité et d’amortissement des paliers à feuilles. Leur méthode se base sur un champ de pression couplé à un modèle de plaque à deux dimensions, tandis que la structure plissée est présentée sous deux formes différentes suivant le cas statique ou dynamique visé. Pour le cas statique, la feuille plissée est représe</w:t>
      </w:r>
      <w:r w:rsidR="002B6E82">
        <w:t xml:space="preserve">ntée par une </w:t>
      </w:r>
      <w:r w:rsidR="00D2615A">
        <w:t>fondation</w:t>
      </w:r>
      <w:r w:rsidR="002B6E82">
        <w:t xml:space="preserve"> de type W</w:t>
      </w:r>
      <w:r>
        <w:t>inkler</w:t>
      </w:r>
      <w:r w:rsidR="00F84CD3">
        <w:t>,</w:t>
      </w:r>
      <w:r>
        <w:t xml:space="preserve"> mais qui prend en compte les interactions entre plissés</w:t>
      </w:r>
      <w:r w:rsidR="00F84CD3">
        <w:t>,</w:t>
      </w:r>
      <w:r>
        <w:t xml:space="preserve"> sous forme de forces extérieures (</w:t>
      </w:r>
      <w:r>
        <w:fldChar w:fldCharType="begin"/>
      </w:r>
      <w:r>
        <w:instrText xml:space="preserve"> REF _Ref522466137 \h </w:instrText>
      </w:r>
      <w:r w:rsidR="00D2615A">
        <w:instrText xml:space="preserve"> \* MERGEFORMAT </w:instrText>
      </w:r>
      <w:r>
        <w:fldChar w:fldCharType="separate"/>
      </w:r>
      <w:r w:rsidR="009D4609">
        <w:t xml:space="preserve">Figure </w:t>
      </w:r>
      <w:r w:rsidR="009D4609">
        <w:rPr>
          <w:noProof/>
        </w:rPr>
        <w:t>12</w:t>
      </w:r>
      <w:r>
        <w:fldChar w:fldCharType="end"/>
      </w:r>
      <w:r>
        <w:t xml:space="preserve">). Pour le cas dynamique, la feuille plissée est représentée sous forme d’un ensemble de ressorts, où chaque plissé est </w:t>
      </w:r>
      <w:r w:rsidR="00D2615A">
        <w:t>modélisé</w:t>
      </w:r>
      <w:r>
        <w:t xml:space="preserve"> par deux liens rigides reliant les extrémités de sa partie ondulée à son sommet et à un ressort horizontal reprenant sa raideur (Cf. </w:t>
      </w:r>
      <w:r>
        <w:fldChar w:fldCharType="begin"/>
      </w:r>
      <w:r>
        <w:instrText xml:space="preserve"> REF _Ref522466352 \h </w:instrText>
      </w:r>
      <w:r w:rsidR="00D2615A">
        <w:instrText xml:space="preserve"> \* MERGEFORMAT </w:instrText>
      </w:r>
      <w:r>
        <w:fldChar w:fldCharType="separate"/>
      </w:r>
      <w:r w:rsidR="009D4609">
        <w:t xml:space="preserve">Figure </w:t>
      </w:r>
      <w:r w:rsidR="009D4609">
        <w:rPr>
          <w:noProof/>
        </w:rPr>
        <w:t>13</w:t>
      </w:r>
      <w:r>
        <w:fldChar w:fldCharType="end"/>
      </w:r>
      <w:r>
        <w:t xml:space="preserve">). Les forces de frottement sont prises en compte </w:t>
      </w:r>
      <w:r w:rsidR="00D2615A">
        <w:t xml:space="preserve">par </w:t>
      </w:r>
      <w:r>
        <w:t xml:space="preserve">le modèle de Coulomb. Ils concluent que le jeu radial a un effet </w:t>
      </w:r>
      <w:r w:rsidR="002B6E82">
        <w:t>important</w:t>
      </w:r>
      <w:r>
        <w:t>, tandis que l’impact des contacts et des frottements est faible en raison de</w:t>
      </w:r>
      <w:r w:rsidR="00F84CD3">
        <w:t>s</w:t>
      </w:r>
      <w:r>
        <w:t xml:space="preserve"> charges relativement faibles.</w:t>
      </w:r>
    </w:p>
    <w:p w14:paraId="63B2747F" w14:textId="73E5E304" w:rsidR="00C12484" w:rsidRDefault="00D2615A" w:rsidP="00D2615A">
      <w:pPr>
        <w:spacing w:line="360" w:lineRule="auto"/>
        <w:jc w:val="both"/>
      </w:pPr>
      <w:r>
        <w:t xml:space="preserve">En 2017, Von Osmanski et al. </w:t>
      </w:r>
      <w:r>
        <w:fldChar w:fldCharType="begin"/>
      </w:r>
      <w:r>
        <w:instrText xml:space="preserve"> REF _Ref522186815 \h  \* MERGEFORMAT </w:instrText>
      </w:r>
      <w:r>
        <w:fldChar w:fldCharType="separate"/>
      </w:r>
      <w:r w:rsidR="009D4609" w:rsidRPr="009D4609">
        <w:t>[</w:t>
      </w:r>
      <w:r w:rsidR="009D4609" w:rsidRPr="009D4609">
        <w:rPr>
          <w:noProof/>
        </w:rPr>
        <w:t>50</w:t>
      </w:r>
      <w:r>
        <w:fldChar w:fldCharType="end"/>
      </w:r>
      <w:r>
        <w:t xml:space="preserve">], ont étudié un nouveau modèle structurel des feuilles remplaçant le modèle élastique avec des raideurs individuelles </w:t>
      </w:r>
      <w:r>
        <w:fldChar w:fldCharType="begin"/>
      </w:r>
      <w:r>
        <w:instrText xml:space="preserve"> REF _Ref522181461 \h  \* MERGEFORMAT </w:instrText>
      </w:r>
      <w:r>
        <w:fldChar w:fldCharType="separate"/>
      </w:r>
      <w:r w:rsidR="009D4609" w:rsidRPr="009D4609">
        <w:t>[</w:t>
      </w:r>
      <w:r w:rsidR="009D4609" w:rsidRPr="009D4609">
        <w:rPr>
          <w:noProof/>
        </w:rPr>
        <w:t>13</w:t>
      </w:r>
      <w:r>
        <w:fldChar w:fldCharType="end"/>
      </w:r>
      <w:r>
        <w:t xml:space="preserve">] pour éviter ses limitations intrinsèques. Ce nouveau modèle se base sur le modèle présenté par le Le Lez et al. </w:t>
      </w:r>
      <w:r>
        <w:fldChar w:fldCharType="begin"/>
      </w:r>
      <w:r>
        <w:instrText xml:space="preserve"> REF _Ref522185216 \h  \* MERGEFORMAT </w:instrText>
      </w:r>
      <w:r>
        <w:fldChar w:fldCharType="separate"/>
      </w:r>
      <w:r w:rsidR="009D4609" w:rsidRPr="009D4609">
        <w:t>[</w:t>
      </w:r>
      <w:r w:rsidR="009D4609" w:rsidRPr="009D4609">
        <w:rPr>
          <w:noProof/>
        </w:rPr>
        <w:t>44</w:t>
      </w:r>
      <w:r>
        <w:fldChar w:fldCharType="end"/>
      </w:r>
      <w:r>
        <w:t>], mais complété par la feuille lisse ainsi qu’un modèle de frottement dynamique (</w:t>
      </w:r>
      <w:r>
        <w:fldChar w:fldCharType="begin"/>
      </w:r>
      <w:r>
        <w:instrText xml:space="preserve"> REF _Ref528588495 \h  \* MERGEFORMAT </w:instrText>
      </w:r>
      <w:r>
        <w:fldChar w:fldCharType="separate"/>
      </w:r>
      <w:r w:rsidR="009D4609">
        <w:t xml:space="preserve">Figure </w:t>
      </w:r>
      <w:r w:rsidR="009D4609">
        <w:rPr>
          <w:noProof/>
        </w:rPr>
        <w:t>14</w:t>
      </w:r>
      <w:r>
        <w:fldChar w:fldCharType="end"/>
      </w:r>
      <w:r>
        <w:t xml:space="preserve">). Ils obtiennent un système d’équations différentielles qui peuvent être couplées aux équations du rotor et du film fluide pour obtenir simultanément tous les éléments de réponse. Ce modèle </w:t>
      </w:r>
      <w:r>
        <w:fldChar w:fldCharType="begin"/>
      </w:r>
      <w:r>
        <w:instrText xml:space="preserve"> REF _Ref522186815 \h  \* MERGEFORMAT </w:instrText>
      </w:r>
      <w:r>
        <w:fldChar w:fldCharType="separate"/>
      </w:r>
      <w:r w:rsidR="009D4609" w:rsidRPr="009D4609">
        <w:t>[</w:t>
      </w:r>
      <w:r w:rsidR="009D4609" w:rsidRPr="009D4609">
        <w:rPr>
          <w:noProof/>
        </w:rPr>
        <w:t>50</w:t>
      </w:r>
      <w:r>
        <w:fldChar w:fldCharType="end"/>
      </w:r>
      <w:r>
        <w:t xml:space="preserve">] </w:t>
      </w:r>
      <w:r w:rsidRPr="00850017">
        <w:t xml:space="preserve">permet une bonne prédiction des fréquences et des </w:t>
      </w:r>
      <w:r>
        <w:t xml:space="preserve">modes </w:t>
      </w:r>
      <w:r w:rsidRPr="00850017">
        <w:t>propres</w:t>
      </w:r>
      <w:r>
        <w:t>, mais n’est pas adapté pour l’étude de la réponse au balourd quand les frottements sont pris en compte. Les origines des écarts sont discutées et une explication possible est la présence de frottements adhérents plus important</w:t>
      </w:r>
      <w:r w:rsidR="00861CA0">
        <w:t>s</w:t>
      </w:r>
      <w:r>
        <w:t xml:space="preserve"> qu’initialement supposé</w:t>
      </w:r>
      <w:r w:rsidR="00861CA0">
        <w:t>s</w:t>
      </w:r>
      <w:r>
        <w:t>.</w:t>
      </w:r>
    </w:p>
    <w:p w14:paraId="502C1AE1" w14:textId="3F33B0CE" w:rsidR="00F84CD3" w:rsidRDefault="00F84CD3" w:rsidP="00F84CD3">
      <w:pPr>
        <w:spacing w:line="360" w:lineRule="auto"/>
        <w:jc w:val="both"/>
      </w:pPr>
      <w:r>
        <w:t xml:space="preserve">Comme exposé juste avant, certains de ces modèles ont pris en compte la feuille supérieure en la modélisant soit comme une coque </w:t>
      </w:r>
      <w:r>
        <w:fldChar w:fldCharType="begin"/>
      </w:r>
      <w:r>
        <w:instrText xml:space="preserve"> REF _Ref522186072 \h  \* MERGEFORMAT </w:instrText>
      </w:r>
      <w:r>
        <w:fldChar w:fldCharType="separate"/>
      </w:r>
      <w:r w:rsidR="009D4609" w:rsidRPr="009D4609">
        <w:t>[</w:t>
      </w:r>
      <w:r w:rsidR="009D4609" w:rsidRPr="009D4609">
        <w:rPr>
          <w:noProof/>
        </w:rPr>
        <w:t>29</w:t>
      </w:r>
      <w:r>
        <w:fldChar w:fldCharType="end"/>
      </w:r>
      <w:r>
        <w:t xml:space="preserve">], soit comme une poutre </w:t>
      </w:r>
      <w:r>
        <w:fldChar w:fldCharType="begin"/>
      </w:r>
      <w:r>
        <w:instrText xml:space="preserve"> REF _Ref522186802 \h  \* MERGEFORMAT </w:instrText>
      </w:r>
      <w:r>
        <w:fldChar w:fldCharType="separate"/>
      </w:r>
      <w:r w:rsidR="009D4609" w:rsidRPr="009D4609">
        <w:t>[</w:t>
      </w:r>
      <w:r w:rsidR="009D4609" w:rsidRPr="009D4609">
        <w:rPr>
          <w:noProof/>
        </w:rPr>
        <w:t>48</w:t>
      </w:r>
      <w:r>
        <w:fldChar w:fldCharType="end"/>
      </w:r>
      <w:r>
        <w:t>]. Les frottements ont été pris en compte à l'aide d'algorithmes distinguant les contacts adhérents des contacts glissants (</w:t>
      </w:r>
      <w:r>
        <w:fldChar w:fldCharType="begin"/>
      </w:r>
      <w:r>
        <w:instrText xml:space="preserve"> REF _Ref522186072 \h  \* MERGEFORMAT </w:instrText>
      </w:r>
      <w:r>
        <w:fldChar w:fldCharType="separate"/>
      </w:r>
      <w:r w:rsidR="009D4609" w:rsidRPr="009D4609">
        <w:t>[</w:t>
      </w:r>
      <w:r w:rsidR="009D4609" w:rsidRPr="009D4609">
        <w:rPr>
          <w:noProof/>
        </w:rPr>
        <w:t>29</w:t>
      </w:r>
      <w:r>
        <w:fldChar w:fldCharType="end"/>
      </w:r>
      <w:r>
        <w:t>],</w:t>
      </w:r>
      <w:r>
        <w:fldChar w:fldCharType="begin"/>
      </w:r>
      <w:r>
        <w:instrText xml:space="preserve"> REF _Ref522186770 \h  \* MERGEFORMAT </w:instrText>
      </w:r>
      <w:r>
        <w:fldChar w:fldCharType="separate"/>
      </w:r>
      <w:r w:rsidR="009D4609" w:rsidRPr="009D4609">
        <w:t>[47</w:t>
      </w:r>
      <w:r>
        <w:fldChar w:fldCharType="end"/>
      </w:r>
      <w:r>
        <w:t xml:space="preserve">], </w:t>
      </w:r>
      <w:r>
        <w:fldChar w:fldCharType="begin"/>
      </w:r>
      <w:r>
        <w:instrText xml:space="preserve"> REF _Ref522186802 \h  \* MERGEFORMAT </w:instrText>
      </w:r>
      <w:r>
        <w:fldChar w:fldCharType="separate"/>
      </w:r>
      <w:r w:rsidR="009D4609" w:rsidRPr="009D4609">
        <w:t>[</w:t>
      </w:r>
      <w:r w:rsidR="009D4609" w:rsidRPr="009D4609">
        <w:rPr>
          <w:noProof/>
        </w:rPr>
        <w:t>48</w:t>
      </w:r>
      <w:r>
        <w:fldChar w:fldCharType="end"/>
      </w:r>
      <w:r>
        <w:t>]) ou de forces de frottement dynamiques régularisées (</w:t>
      </w:r>
      <w:r>
        <w:fldChar w:fldCharType="begin"/>
      </w:r>
      <w:r>
        <w:instrText xml:space="preserve"> REF _Ref522186815 \h  \* MERGEFORMAT </w:instrText>
      </w:r>
      <w:r>
        <w:fldChar w:fldCharType="separate"/>
      </w:r>
      <w:r w:rsidR="009D4609" w:rsidRPr="009D4609">
        <w:t>[</w:t>
      </w:r>
      <w:r w:rsidR="009D4609" w:rsidRPr="009D4609">
        <w:rPr>
          <w:noProof/>
        </w:rPr>
        <w:t>50</w:t>
      </w:r>
      <w:r>
        <w:fldChar w:fldCharType="end"/>
      </w:r>
      <w:r>
        <w:t xml:space="preserve">], </w:t>
      </w:r>
      <w:r>
        <w:fldChar w:fldCharType="begin"/>
      </w:r>
      <w:r>
        <w:instrText xml:space="preserve"> REF _Ref522186826 \h  \* MERGEFORMAT </w:instrText>
      </w:r>
      <w:r>
        <w:fldChar w:fldCharType="separate"/>
      </w:r>
      <w:r w:rsidR="009D4609" w:rsidRPr="009D4609">
        <w:t>[</w:t>
      </w:r>
      <w:r w:rsidR="009D4609" w:rsidRPr="009D4609">
        <w:rPr>
          <w:noProof/>
        </w:rPr>
        <w:t>49</w:t>
      </w:r>
      <w:r>
        <w:fldChar w:fldCharType="end"/>
      </w:r>
      <w:r>
        <w:t xml:space="preserve">]). </w:t>
      </w:r>
    </w:p>
    <w:p w14:paraId="47101569" w14:textId="6C3CB50C" w:rsidR="00F84CD3" w:rsidRDefault="00F84CD3" w:rsidP="00F84CD3">
      <w:pPr>
        <w:spacing w:line="360" w:lineRule="auto"/>
        <w:jc w:val="both"/>
      </w:pPr>
      <w:r>
        <w:t xml:space="preserve">Le modèle introduit dans </w:t>
      </w:r>
      <w:r>
        <w:fldChar w:fldCharType="begin"/>
      </w:r>
      <w:r>
        <w:instrText xml:space="preserve"> REF _Ref522185216 \h  \* MERGEFORMAT </w:instrText>
      </w:r>
      <w:r>
        <w:fldChar w:fldCharType="separate"/>
      </w:r>
      <w:r w:rsidR="009D4609" w:rsidRPr="009D4609">
        <w:t>[</w:t>
      </w:r>
      <w:r w:rsidR="009D4609" w:rsidRPr="009D4609">
        <w:rPr>
          <w:noProof/>
        </w:rPr>
        <w:t>44</w:t>
      </w:r>
      <w:r>
        <w:fldChar w:fldCharType="end"/>
      </w:r>
      <w:r>
        <w:t>] (le premier de cette classe de modèle</w:t>
      </w:r>
      <w:r w:rsidR="00861CA0">
        <w:t>s</w:t>
      </w:r>
      <w:r>
        <w:t xml:space="preserve">) reste jusqu’aujourd’hui considéré comme un compromis entre </w:t>
      </w:r>
      <w:r w:rsidR="00861CA0">
        <w:t xml:space="preserve">le niveau de </w:t>
      </w:r>
      <w:r>
        <w:t xml:space="preserve">précision et l’effort de calcul; le modèle structurel reste linéaire tandis que les plissés sont complètement couplées. Cependant, le modèle suppose que les contacts entre les sommets des plissés et la feuille supérieure ainsi qu’entre les bases des plissés et la bague extérieure sont toujours fermés. Il s'agit d'une hypothèse ad hoc visant à simplifier l'algorithme numérique. Toutefois, les calculs effectués avec des codes </w:t>
      </w:r>
      <w:r>
        <w:lastRenderedPageBreak/>
        <w:t xml:space="preserve">commerciaux d'élasticité non linéaires </w:t>
      </w:r>
      <w:r>
        <w:fldChar w:fldCharType="begin"/>
      </w:r>
      <w:r>
        <w:instrText xml:space="preserve"> REF _Ref522184108 \h  \* MERGEFORMAT </w:instrText>
      </w:r>
      <w:r>
        <w:fldChar w:fldCharType="separate"/>
      </w:r>
      <w:r w:rsidR="009D4609" w:rsidRPr="009D4609">
        <w:t>[</w:t>
      </w:r>
      <w:r w:rsidR="009D4609" w:rsidRPr="009D4609">
        <w:rPr>
          <w:noProof/>
        </w:rPr>
        <w:t>43</w:t>
      </w:r>
      <w:r>
        <w:fldChar w:fldCharType="end"/>
      </w:r>
      <w:r>
        <w:t xml:space="preserve">] ont montré que ce n'est pas toujours vrai. Même dans des cas de chargement très simples, l’état de contact peut tout aussi bien être ouvert que fermé. Le modèle introduit dans </w:t>
      </w:r>
      <w:r>
        <w:fldChar w:fldCharType="begin"/>
      </w:r>
      <w:r>
        <w:instrText xml:space="preserve"> REF _Ref522185216 \h  \* MERGEFORMAT </w:instrText>
      </w:r>
      <w:r>
        <w:fldChar w:fldCharType="separate"/>
      </w:r>
      <w:r w:rsidR="009D4609" w:rsidRPr="009D4609">
        <w:t>[</w:t>
      </w:r>
      <w:r w:rsidR="009D4609" w:rsidRPr="009D4609">
        <w:rPr>
          <w:noProof/>
        </w:rPr>
        <w:t>44</w:t>
      </w:r>
      <w:r>
        <w:fldChar w:fldCharType="end"/>
      </w:r>
      <w:r>
        <w:t>] n'a pas pu gérer ces situations, car il a négligé la rigidité de la feuille supérieure et les éventuels écarts dimensionnels dans la structure des feuilles.</w:t>
      </w:r>
    </w:p>
    <w:p w14:paraId="4F1237A8" w14:textId="77777777" w:rsidR="00D2615A" w:rsidRPr="00D2615A" w:rsidRDefault="00D2615A" w:rsidP="00D2615A">
      <w:pPr>
        <w:spacing w:line="360" w:lineRule="auto"/>
        <w:jc w:val="both"/>
        <w:rPr>
          <w:sz w:val="4"/>
          <w:szCs w:val="4"/>
        </w:rPr>
      </w:pPr>
    </w:p>
    <w:p w14:paraId="08EE120F" w14:textId="77777777" w:rsidR="00C12484" w:rsidRDefault="00C12484" w:rsidP="00C12484">
      <w:pPr>
        <w:keepNext/>
        <w:spacing w:after="0" w:line="240" w:lineRule="auto"/>
        <w:jc w:val="center"/>
      </w:pPr>
      <w:r>
        <w:rPr>
          <w:noProof/>
          <w:lang w:eastAsia="fr-FR"/>
        </w:rPr>
        <w:drawing>
          <wp:inline distT="0" distB="0" distL="0" distR="0" wp14:anchorId="16C53383" wp14:editId="2655E655">
            <wp:extent cx="3600000" cy="38376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837600"/>
                    </a:xfrm>
                    <a:prstGeom prst="rect">
                      <a:avLst/>
                    </a:prstGeom>
                    <a:noFill/>
                    <a:ln>
                      <a:noFill/>
                    </a:ln>
                  </pic:spPr>
                </pic:pic>
              </a:graphicData>
            </a:graphic>
          </wp:inline>
        </w:drawing>
      </w:r>
    </w:p>
    <w:p w14:paraId="30377DC0" w14:textId="2EC99AC5" w:rsidR="00CD3152" w:rsidRPr="00CD3152" w:rsidRDefault="00C12484" w:rsidP="00F84CD3">
      <w:pPr>
        <w:pStyle w:val="Lgende"/>
        <w:jc w:val="center"/>
      </w:pPr>
      <w:bookmarkStart w:id="35" w:name="_Ref522466137"/>
      <w:bookmarkStart w:id="36" w:name="_Toc531267455"/>
      <w:r>
        <w:t xml:space="preserve">Figure </w:t>
      </w:r>
      <w:r>
        <w:rPr>
          <w:noProof/>
        </w:rPr>
        <w:fldChar w:fldCharType="begin"/>
      </w:r>
      <w:r>
        <w:rPr>
          <w:noProof/>
        </w:rPr>
        <w:instrText xml:space="preserve"> SEQ Figure \* ARABIC </w:instrText>
      </w:r>
      <w:r>
        <w:rPr>
          <w:noProof/>
        </w:rPr>
        <w:fldChar w:fldCharType="separate"/>
      </w:r>
      <w:r w:rsidR="009D4609">
        <w:rPr>
          <w:noProof/>
        </w:rPr>
        <w:t>12</w:t>
      </w:r>
      <w:r>
        <w:rPr>
          <w:noProof/>
        </w:rPr>
        <w:fldChar w:fldCharType="end"/>
      </w:r>
      <w:bookmarkEnd w:id="35"/>
      <w:r>
        <w:t xml:space="preserve"> : Représentation de la structure déformable d’un palier à feuilles avec la feuille plissée </w:t>
      </w:r>
      <w:r w:rsidR="00D2615A">
        <w:t>modélisée par une fondation</w:t>
      </w:r>
      <w:r>
        <w:t xml:space="preserve"> de type Winkler (représentation issue de </w:t>
      </w:r>
      <w:r>
        <w:fldChar w:fldCharType="begin"/>
      </w:r>
      <w:r>
        <w:instrText xml:space="preserve"> REF _Ref522186826 \h </w:instrText>
      </w:r>
      <w:r>
        <w:fldChar w:fldCharType="separate"/>
      </w:r>
      <w:r w:rsidR="009D4609" w:rsidRPr="00F865FC">
        <w:t>[</w:t>
      </w:r>
      <w:r w:rsidR="009D4609" w:rsidRPr="00F865FC">
        <w:rPr>
          <w:noProof/>
        </w:rPr>
        <w:t>49</w:t>
      </w:r>
      <w:r>
        <w:fldChar w:fldCharType="end"/>
      </w:r>
      <w:r>
        <w:t>])</w:t>
      </w:r>
      <w:bookmarkEnd w:id="36"/>
    </w:p>
    <w:p w14:paraId="5BE00058" w14:textId="77777777" w:rsidR="00C12484" w:rsidRDefault="00C12484" w:rsidP="00C12484">
      <w:pPr>
        <w:spacing w:after="0" w:line="240" w:lineRule="auto"/>
        <w:jc w:val="both"/>
      </w:pPr>
    </w:p>
    <w:p w14:paraId="3B7A28C1" w14:textId="77777777" w:rsidR="00C12484" w:rsidRDefault="00C12484" w:rsidP="00C12484">
      <w:pPr>
        <w:keepNext/>
        <w:spacing w:after="0" w:line="240" w:lineRule="auto"/>
        <w:jc w:val="center"/>
      </w:pPr>
      <w:r>
        <w:rPr>
          <w:noProof/>
          <w:lang w:eastAsia="fr-FR"/>
        </w:rPr>
        <w:drawing>
          <wp:inline distT="0" distB="0" distL="0" distR="0" wp14:anchorId="48721821" wp14:editId="5C148E3E">
            <wp:extent cx="3434142" cy="259749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7049" cy="2607261"/>
                    </a:xfrm>
                    <a:prstGeom prst="rect">
                      <a:avLst/>
                    </a:prstGeom>
                    <a:noFill/>
                    <a:ln>
                      <a:noFill/>
                    </a:ln>
                  </pic:spPr>
                </pic:pic>
              </a:graphicData>
            </a:graphic>
          </wp:inline>
        </w:drawing>
      </w:r>
    </w:p>
    <w:p w14:paraId="587A4675" w14:textId="1881B024" w:rsidR="00C12484" w:rsidRDefault="00C12484" w:rsidP="00C12484">
      <w:pPr>
        <w:pStyle w:val="Lgende"/>
        <w:jc w:val="center"/>
      </w:pPr>
      <w:bookmarkStart w:id="37" w:name="_Ref522466352"/>
      <w:bookmarkStart w:id="38" w:name="_Toc531267456"/>
      <w:r>
        <w:t xml:space="preserve">Figure </w:t>
      </w:r>
      <w:r>
        <w:rPr>
          <w:noProof/>
        </w:rPr>
        <w:fldChar w:fldCharType="begin"/>
      </w:r>
      <w:r>
        <w:rPr>
          <w:noProof/>
        </w:rPr>
        <w:instrText xml:space="preserve"> SEQ Figure \* ARABIC </w:instrText>
      </w:r>
      <w:r>
        <w:rPr>
          <w:noProof/>
        </w:rPr>
        <w:fldChar w:fldCharType="separate"/>
      </w:r>
      <w:r w:rsidR="009D4609">
        <w:rPr>
          <w:noProof/>
        </w:rPr>
        <w:t>13</w:t>
      </w:r>
      <w:r>
        <w:rPr>
          <w:noProof/>
        </w:rPr>
        <w:fldChar w:fldCharType="end"/>
      </w:r>
      <w:bookmarkEnd w:id="37"/>
      <w:r>
        <w:t xml:space="preserve"> :</w:t>
      </w:r>
      <w:r w:rsidRPr="00C634B9">
        <w:t xml:space="preserve">Représentation </w:t>
      </w:r>
      <w:r w:rsidR="00D2615A">
        <w:t>de</w:t>
      </w:r>
      <w:r w:rsidRPr="00C634B9">
        <w:t xml:space="preserve"> la feuille plissée </w:t>
      </w:r>
      <w:r>
        <w:t xml:space="preserve">par un ensemble de raideurs </w:t>
      </w:r>
      <w:r w:rsidRPr="00C634B9">
        <w:t>(représentation issue de</w:t>
      </w:r>
      <w:r>
        <w:t xml:space="preserve"> </w:t>
      </w:r>
      <w:r>
        <w:fldChar w:fldCharType="begin"/>
      </w:r>
      <w:r>
        <w:instrText xml:space="preserve"> REF _Ref522186826 \h </w:instrText>
      </w:r>
      <w:r>
        <w:fldChar w:fldCharType="separate"/>
      </w:r>
      <w:r w:rsidR="009D4609" w:rsidRPr="00F865FC">
        <w:t>[</w:t>
      </w:r>
      <w:r w:rsidR="009D4609" w:rsidRPr="00F865FC">
        <w:rPr>
          <w:noProof/>
        </w:rPr>
        <w:t>49</w:t>
      </w:r>
      <w:r>
        <w:fldChar w:fldCharType="end"/>
      </w:r>
      <w:r>
        <w:t>])</w:t>
      </w:r>
      <w:bookmarkEnd w:id="38"/>
    </w:p>
    <w:p w14:paraId="65EDE83E" w14:textId="77777777" w:rsidR="00C12484" w:rsidRDefault="00C12484" w:rsidP="00C12484">
      <w:pPr>
        <w:spacing w:after="0" w:line="240" w:lineRule="auto"/>
        <w:jc w:val="both"/>
      </w:pPr>
    </w:p>
    <w:p w14:paraId="72F38862" w14:textId="77777777" w:rsidR="00C12484" w:rsidRDefault="00C12484" w:rsidP="00C12484">
      <w:pPr>
        <w:spacing w:after="0" w:line="240" w:lineRule="auto"/>
        <w:jc w:val="both"/>
      </w:pPr>
    </w:p>
    <w:p w14:paraId="03C40D18" w14:textId="77777777" w:rsidR="00C12484" w:rsidRDefault="00C12484" w:rsidP="00C12484">
      <w:pPr>
        <w:keepNext/>
        <w:spacing w:after="0" w:line="240" w:lineRule="auto"/>
        <w:jc w:val="center"/>
      </w:pPr>
      <w:r>
        <w:rPr>
          <w:noProof/>
          <w:lang w:eastAsia="fr-FR"/>
        </w:rPr>
        <w:drawing>
          <wp:inline distT="0" distB="0" distL="0" distR="0" wp14:anchorId="1BA1BBB7" wp14:editId="26AB1122">
            <wp:extent cx="4788040" cy="200139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3269" cy="2007764"/>
                    </a:xfrm>
                    <a:prstGeom prst="rect">
                      <a:avLst/>
                    </a:prstGeom>
                    <a:noFill/>
                    <a:ln>
                      <a:noFill/>
                    </a:ln>
                  </pic:spPr>
                </pic:pic>
              </a:graphicData>
            </a:graphic>
          </wp:inline>
        </w:drawing>
      </w:r>
    </w:p>
    <w:p w14:paraId="1336FE01" w14:textId="4413E553" w:rsidR="00C12484" w:rsidRDefault="00C12484" w:rsidP="00C12484">
      <w:pPr>
        <w:pStyle w:val="Lgende"/>
        <w:jc w:val="center"/>
      </w:pPr>
      <w:bookmarkStart w:id="39" w:name="_Ref528588495"/>
      <w:bookmarkStart w:id="40" w:name="_Toc531267457"/>
      <w:r>
        <w:t xml:space="preserve">Figure </w:t>
      </w:r>
      <w:r>
        <w:rPr>
          <w:noProof/>
        </w:rPr>
        <w:fldChar w:fldCharType="begin"/>
      </w:r>
      <w:r>
        <w:rPr>
          <w:noProof/>
        </w:rPr>
        <w:instrText xml:space="preserve"> SEQ Figure \* ARABIC </w:instrText>
      </w:r>
      <w:r>
        <w:rPr>
          <w:noProof/>
        </w:rPr>
        <w:fldChar w:fldCharType="separate"/>
      </w:r>
      <w:r w:rsidR="009D4609">
        <w:rPr>
          <w:noProof/>
        </w:rPr>
        <w:t>14</w:t>
      </w:r>
      <w:r>
        <w:rPr>
          <w:noProof/>
        </w:rPr>
        <w:fldChar w:fldCharType="end"/>
      </w:r>
      <w:bookmarkEnd w:id="39"/>
      <w:r>
        <w:t xml:space="preserve"> : Modèle représentant la structure entière du palier à feuille (représentation issue de </w:t>
      </w:r>
      <w:r>
        <w:fldChar w:fldCharType="begin"/>
      </w:r>
      <w:r>
        <w:instrText xml:space="preserve"> REF _Ref522186815 \h </w:instrText>
      </w:r>
      <w:r>
        <w:fldChar w:fldCharType="separate"/>
      </w:r>
      <w:r w:rsidR="009D4609" w:rsidRPr="00F865FC">
        <w:t>[</w:t>
      </w:r>
      <w:r w:rsidR="009D4609" w:rsidRPr="00F865FC">
        <w:rPr>
          <w:noProof/>
        </w:rPr>
        <w:t>50</w:t>
      </w:r>
      <w:r>
        <w:fldChar w:fldCharType="end"/>
      </w:r>
      <w:r>
        <w:t>])</w:t>
      </w:r>
      <w:bookmarkEnd w:id="40"/>
    </w:p>
    <w:p w14:paraId="3FBB2D40" w14:textId="77777777" w:rsidR="00C12484" w:rsidRDefault="00C12484" w:rsidP="00C12484">
      <w:pPr>
        <w:spacing w:after="0" w:line="240" w:lineRule="auto"/>
      </w:pPr>
    </w:p>
    <w:p w14:paraId="0AC3D5A2" w14:textId="77777777" w:rsidR="00C12484" w:rsidRDefault="00C12484" w:rsidP="00C12484">
      <w:pPr>
        <w:pStyle w:val="Titre3"/>
        <w:numPr>
          <w:ilvl w:val="1"/>
          <w:numId w:val="3"/>
        </w:numPr>
      </w:pPr>
      <w:bookmarkStart w:id="41" w:name="_Toc531267391"/>
      <w:r>
        <w:t>Modèles tenant compte des défauts d’usinage</w:t>
      </w:r>
      <w:bookmarkEnd w:id="41"/>
    </w:p>
    <w:p w14:paraId="15E7521D" w14:textId="77777777" w:rsidR="00C12484" w:rsidRDefault="00C12484" w:rsidP="00C12484">
      <w:pPr>
        <w:spacing w:after="0" w:line="240" w:lineRule="auto"/>
      </w:pPr>
    </w:p>
    <w:p w14:paraId="6645E718" w14:textId="745C4FB3" w:rsidR="00C12484" w:rsidRDefault="00861CA0" w:rsidP="00E632A1">
      <w:pPr>
        <w:spacing w:line="360" w:lineRule="auto"/>
        <w:jc w:val="both"/>
      </w:pPr>
      <w:r>
        <w:t>En dépit de</w:t>
      </w:r>
      <w:r w:rsidR="00C12484">
        <w:t xml:space="preserve"> tout l’intérêt des modèles en trois dimensions et leur prise en c</w:t>
      </w:r>
      <w:r w:rsidR="00E632A1">
        <w:t>ompte des interactions</w:t>
      </w:r>
      <w:r w:rsidR="00C12484">
        <w:t xml:space="preserve"> entre plissés, les résultats expérimentaux publiés tendent à valider les modèles </w:t>
      </w:r>
      <w:r>
        <w:t>avec raideurs individuelles qui sont</w:t>
      </w:r>
      <w:r w:rsidR="00C12484">
        <w:t xml:space="preserve"> connu</w:t>
      </w:r>
      <w:r>
        <w:t>es pour leurs sous-estimation</w:t>
      </w:r>
      <w:r w:rsidR="00E632A1">
        <w:t xml:space="preserve"> </w:t>
      </w:r>
      <w:r>
        <w:t>d</w:t>
      </w:r>
      <w:r w:rsidR="00E632A1">
        <w:t>es raideurs</w:t>
      </w:r>
      <w:r w:rsidR="00C12484">
        <w:t xml:space="preserve"> </w:t>
      </w:r>
      <w:r w:rsidR="00C12484">
        <w:fldChar w:fldCharType="begin"/>
      </w:r>
      <w:r w:rsidR="00C12484">
        <w:instrText xml:space="preserve"> REF _Ref522184108 \h  \* MERGEFORMAT </w:instrText>
      </w:r>
      <w:r w:rsidR="00C12484">
        <w:fldChar w:fldCharType="separate"/>
      </w:r>
      <w:r w:rsidR="009D4609" w:rsidRPr="009D4609">
        <w:t>[</w:t>
      </w:r>
      <w:r w:rsidR="009D4609" w:rsidRPr="009D4609">
        <w:rPr>
          <w:noProof/>
        </w:rPr>
        <w:t>43</w:t>
      </w:r>
      <w:r w:rsidR="00C12484">
        <w:fldChar w:fldCharType="end"/>
      </w:r>
      <w:r w:rsidR="00C12484">
        <w:t xml:space="preserve">]. Ces écarts ont été constatés par un certain nombre de chercheurs </w:t>
      </w:r>
      <w:r w:rsidR="00C12484">
        <w:fldChar w:fldCharType="begin"/>
      </w:r>
      <w:r w:rsidR="00C12484">
        <w:instrText xml:space="preserve"> REF _Ref522183777 \h </w:instrText>
      </w:r>
      <w:r w:rsidR="00E632A1">
        <w:instrText xml:space="preserve"> \* MERGEFORMAT </w:instrText>
      </w:r>
      <w:r w:rsidR="00C12484">
        <w:fldChar w:fldCharType="separate"/>
      </w:r>
      <w:r w:rsidR="009D4609" w:rsidRPr="009D4609">
        <w:t>[</w:t>
      </w:r>
      <w:r w:rsidR="009D4609" w:rsidRPr="009D4609">
        <w:rPr>
          <w:noProof/>
        </w:rPr>
        <w:t>38</w:t>
      </w:r>
      <w:r w:rsidR="00C12484">
        <w:fldChar w:fldCharType="end"/>
      </w:r>
      <w:r w:rsidR="00C12484">
        <w:t xml:space="preserve">] </w:t>
      </w:r>
      <w:r w:rsidR="00C12484">
        <w:fldChar w:fldCharType="begin"/>
      </w:r>
      <w:r w:rsidR="00C12484">
        <w:instrText xml:space="preserve"> REF _Ref522548652 \h </w:instrText>
      </w:r>
      <w:r w:rsidR="00E632A1">
        <w:instrText xml:space="preserve"> \* MERGEFORMAT </w:instrText>
      </w:r>
      <w:r w:rsidR="00C12484">
        <w:fldChar w:fldCharType="separate"/>
      </w:r>
      <w:r w:rsidR="009D4609" w:rsidRPr="009D4609">
        <w:t>[</w:t>
      </w:r>
      <w:r w:rsidR="009D4609" w:rsidRPr="009D4609">
        <w:rPr>
          <w:noProof/>
        </w:rPr>
        <w:t>51</w:t>
      </w:r>
      <w:r w:rsidR="00C12484">
        <w:fldChar w:fldCharType="end"/>
      </w:r>
      <w:r w:rsidR="007C4F75">
        <w:t>]</w:t>
      </w:r>
      <w:r w:rsidR="00DA7CF2">
        <w:t>, sans qu’</w:t>
      </w:r>
      <w:r>
        <w:t>aucune</w:t>
      </w:r>
      <w:r w:rsidR="00DA7CF2">
        <w:t xml:space="preserve"> source de divergence soit pointée</w:t>
      </w:r>
      <w:r>
        <w:t xml:space="preserve"> du doigt</w:t>
      </w:r>
      <w:r w:rsidR="00C12484">
        <w:t xml:space="preserve">. Une origine possible de ces écarts peut être les imperfections </w:t>
      </w:r>
      <w:r w:rsidR="00E632A1">
        <w:t>éventuellement</w:t>
      </w:r>
      <w:r w:rsidR="00C12484">
        <w:t xml:space="preserve"> présentes dans la structure. En effet, le modèle développé par Le Lez et al. </w:t>
      </w:r>
      <w:r w:rsidR="00C12484">
        <w:fldChar w:fldCharType="begin"/>
      </w:r>
      <w:r w:rsidR="00C12484">
        <w:instrText xml:space="preserve"> REF _Ref522185216 \h  \* MERGEFORMAT </w:instrText>
      </w:r>
      <w:r w:rsidR="00C12484">
        <w:fldChar w:fldCharType="separate"/>
      </w:r>
      <w:r w:rsidR="009D4609" w:rsidRPr="009D4609">
        <w:t>[</w:t>
      </w:r>
      <w:r w:rsidR="009D4609" w:rsidRPr="009D4609">
        <w:rPr>
          <w:noProof/>
        </w:rPr>
        <w:t>44</w:t>
      </w:r>
      <w:r w:rsidR="00C12484">
        <w:fldChar w:fldCharType="end"/>
      </w:r>
      <w:r w:rsidR="00C12484">
        <w:t>] comme plusieurs autres (</w:t>
      </w:r>
      <w:r w:rsidR="00C12484">
        <w:fldChar w:fldCharType="begin"/>
      </w:r>
      <w:r w:rsidR="00C12484">
        <w:instrText xml:space="preserve"> REF _Ref522186770 \h  \* MERGEFORMAT </w:instrText>
      </w:r>
      <w:r w:rsidR="00C12484">
        <w:fldChar w:fldCharType="separate"/>
      </w:r>
      <w:r w:rsidR="009D4609" w:rsidRPr="009D4609">
        <w:t>[</w:t>
      </w:r>
      <w:r w:rsidR="009D4609" w:rsidRPr="009D4609">
        <w:rPr>
          <w:noProof/>
        </w:rPr>
        <w:t>47</w:t>
      </w:r>
      <w:r w:rsidR="00C12484">
        <w:fldChar w:fldCharType="end"/>
      </w:r>
      <w:r w:rsidR="00C12484">
        <w:t>],</w:t>
      </w:r>
      <w:r w:rsidR="00C12484">
        <w:fldChar w:fldCharType="begin"/>
      </w:r>
      <w:r w:rsidR="00C12484">
        <w:instrText xml:space="preserve"> REF _Ref522186802 \h  \* MERGEFORMAT </w:instrText>
      </w:r>
      <w:r w:rsidR="00C12484">
        <w:fldChar w:fldCharType="separate"/>
      </w:r>
      <w:r w:rsidR="009D4609" w:rsidRPr="009D4609">
        <w:t>[</w:t>
      </w:r>
      <w:r w:rsidR="009D4609" w:rsidRPr="009D4609">
        <w:rPr>
          <w:noProof/>
        </w:rPr>
        <w:t>48</w:t>
      </w:r>
      <w:r w:rsidR="00C12484">
        <w:fldChar w:fldCharType="end"/>
      </w:r>
      <w:r w:rsidR="002F31F5">
        <w:t>],</w:t>
      </w:r>
      <w:r w:rsidR="002F31F5">
        <w:fldChar w:fldCharType="begin"/>
      </w:r>
      <w:r w:rsidR="002F31F5">
        <w:instrText xml:space="preserve"> REF _Ref522186826 \h  \* MERGEFORMAT </w:instrText>
      </w:r>
      <w:r w:rsidR="002F31F5">
        <w:fldChar w:fldCharType="separate"/>
      </w:r>
      <w:r w:rsidR="009D4609" w:rsidRPr="009D4609">
        <w:t>[</w:t>
      </w:r>
      <w:r w:rsidR="009D4609" w:rsidRPr="009D4609">
        <w:rPr>
          <w:noProof/>
        </w:rPr>
        <w:t>49</w:t>
      </w:r>
      <w:r w:rsidR="002F31F5">
        <w:fldChar w:fldCharType="end"/>
      </w:r>
      <w:r w:rsidR="00C12484">
        <w:t>],</w:t>
      </w:r>
      <w:r w:rsidR="00C12484">
        <w:fldChar w:fldCharType="begin"/>
      </w:r>
      <w:r w:rsidR="00C12484">
        <w:instrText xml:space="preserve"> REF _Ref522186815 \h  \* MERGEFORMAT </w:instrText>
      </w:r>
      <w:r w:rsidR="00C12484">
        <w:fldChar w:fldCharType="separate"/>
      </w:r>
      <w:r w:rsidR="009D4609" w:rsidRPr="009D4609">
        <w:t>[</w:t>
      </w:r>
      <w:r w:rsidR="009D4609" w:rsidRPr="009D4609">
        <w:rPr>
          <w:noProof/>
        </w:rPr>
        <w:t>50</w:t>
      </w:r>
      <w:r w:rsidR="00C12484">
        <w:fldChar w:fldCharType="end"/>
      </w:r>
      <w:r w:rsidR="00C12484">
        <w:t xml:space="preserve">]) considèrent un palier parfait avec notamment une courbure de feuille supérieure parfaite et des plissés de hauteurs rigoureusement identiques avec des contacts </w:t>
      </w:r>
      <w:r w:rsidR="00E632A1">
        <w:t xml:space="preserve">entre tous les </w:t>
      </w:r>
      <w:r w:rsidR="00C12484">
        <w:t>sommet</w:t>
      </w:r>
      <w:r w:rsidR="00E632A1">
        <w:t>s</w:t>
      </w:r>
      <w:r w:rsidR="00C12484">
        <w:t xml:space="preserve"> de plissés </w:t>
      </w:r>
      <w:r w:rsidR="00E632A1">
        <w:t>et</w:t>
      </w:r>
      <w:r w:rsidR="00C12484">
        <w:t xml:space="preserve"> la feuille supérieure</w:t>
      </w:r>
      <w:r w:rsidR="00E632A1">
        <w:t>.</w:t>
      </w:r>
      <w:r w:rsidR="00C12484">
        <w:t xml:space="preserve"> </w:t>
      </w:r>
    </w:p>
    <w:p w14:paraId="22BF6547" w14:textId="77777777" w:rsidR="00C12484" w:rsidRDefault="007C4F75" w:rsidP="00E632A1">
      <w:pPr>
        <w:spacing w:line="360" w:lineRule="auto"/>
        <w:jc w:val="both"/>
      </w:pPr>
      <w:r>
        <w:t>S</w:t>
      </w:r>
      <w:r w:rsidR="00C12484">
        <w:t>uite à des observations expérimentales, plusieurs chercheurs se sont penché</w:t>
      </w:r>
      <w:r w:rsidR="00861CA0">
        <w:t>s</w:t>
      </w:r>
      <w:r w:rsidR="00C12484">
        <w:t xml:space="preserve"> sur la question de la précision </w:t>
      </w:r>
      <w:r w:rsidR="00861CA0">
        <w:t>du procédé</w:t>
      </w:r>
      <w:r w:rsidR="00C12484">
        <w:t xml:space="preserve"> de fabrication, des défauts d’usinage résultants et de leurs impacts sur les performance</w:t>
      </w:r>
      <w:r w:rsidR="00861CA0">
        <w:t>s</w:t>
      </w:r>
      <w:r w:rsidR="00C12484">
        <w:t xml:space="preserve"> statiques et dyn</w:t>
      </w:r>
      <w:r w:rsidR="00E632A1">
        <w:t>amiques des paliers à feuilles.</w:t>
      </w:r>
    </w:p>
    <w:p w14:paraId="239D1B4D" w14:textId="1A92C82D" w:rsidR="00C12484" w:rsidRPr="00E632A1" w:rsidRDefault="00C12484" w:rsidP="00E632A1">
      <w:pPr>
        <w:autoSpaceDE w:val="0"/>
        <w:autoSpaceDN w:val="0"/>
        <w:adjustRightInd w:val="0"/>
        <w:spacing w:line="360" w:lineRule="auto"/>
        <w:jc w:val="both"/>
        <w:rPr>
          <w:szCs w:val="27"/>
        </w:rPr>
      </w:pPr>
      <w:r>
        <w:rPr>
          <w:szCs w:val="27"/>
        </w:rPr>
        <w:t xml:space="preserve">En 2016, Shalash et Schiffmann </w:t>
      </w:r>
      <w:r w:rsidRPr="000A0970">
        <w:rPr>
          <w:szCs w:val="27"/>
        </w:rPr>
        <w:fldChar w:fldCharType="begin"/>
      </w:r>
      <w:r w:rsidRPr="000A0970">
        <w:rPr>
          <w:szCs w:val="27"/>
        </w:rPr>
        <w:instrText xml:space="preserve"> REF _Ref522187747 \h </w:instrText>
      </w:r>
      <w:r>
        <w:rPr>
          <w:szCs w:val="27"/>
        </w:rPr>
        <w:instrText xml:space="preserve"> \* MERGEFORMAT </w:instrText>
      </w:r>
      <w:r w:rsidRPr="000A0970">
        <w:rPr>
          <w:szCs w:val="27"/>
        </w:rPr>
      </w:r>
      <w:r w:rsidRPr="000A0970">
        <w:rPr>
          <w:szCs w:val="27"/>
        </w:rPr>
        <w:fldChar w:fldCharType="separate"/>
      </w:r>
      <w:r w:rsidR="009D4609" w:rsidRPr="009D4609">
        <w:t>[</w:t>
      </w:r>
      <w:r w:rsidR="009D4609" w:rsidRPr="009D4609">
        <w:rPr>
          <w:noProof/>
        </w:rPr>
        <w:t>52</w:t>
      </w:r>
      <w:r w:rsidRPr="000A0970">
        <w:rPr>
          <w:szCs w:val="27"/>
        </w:rPr>
        <w:fldChar w:fldCharType="end"/>
      </w:r>
      <w:r w:rsidRPr="000A0970">
        <w:rPr>
          <w:szCs w:val="27"/>
        </w:rPr>
        <w:t>], comme [44] avant eux, se</w:t>
      </w:r>
      <w:r>
        <w:rPr>
          <w:szCs w:val="27"/>
        </w:rPr>
        <w:t xml:space="preserve"> sont intéressé</w:t>
      </w:r>
      <w:r w:rsidR="00861CA0">
        <w:rPr>
          <w:szCs w:val="27"/>
        </w:rPr>
        <w:t>s</w:t>
      </w:r>
      <w:r>
        <w:rPr>
          <w:szCs w:val="27"/>
        </w:rPr>
        <w:t xml:space="preserve"> au procédé de fabrication des paliers à feuilles. Ils ont essayé ainsi de quantifier les impacts des différe</w:t>
      </w:r>
      <w:r w:rsidR="002B558E">
        <w:rPr>
          <w:szCs w:val="27"/>
        </w:rPr>
        <w:t>nts paramètres d’usinage. Pour ce</w:t>
      </w:r>
      <w:r>
        <w:rPr>
          <w:szCs w:val="27"/>
        </w:rPr>
        <w:t xml:space="preserve"> faire, ils utilisent la méthode de Monte Carlo couplée à une technique de mesure optique non intrusive. Ils montrent ainsi une incertitude </w:t>
      </w:r>
      <w:r w:rsidR="007C4F75">
        <w:rPr>
          <w:szCs w:val="27"/>
        </w:rPr>
        <w:t xml:space="preserve">importante </w:t>
      </w:r>
      <w:r>
        <w:rPr>
          <w:szCs w:val="27"/>
        </w:rPr>
        <w:t xml:space="preserve">dans les dimensions des plissés. Par la suite, ils </w:t>
      </w:r>
      <w:r w:rsidR="00861CA0">
        <w:rPr>
          <w:szCs w:val="27"/>
        </w:rPr>
        <w:t xml:space="preserve">ont </w:t>
      </w:r>
      <w:r>
        <w:rPr>
          <w:szCs w:val="27"/>
        </w:rPr>
        <w:t>utilis</w:t>
      </w:r>
      <w:r w:rsidR="00861CA0">
        <w:rPr>
          <w:szCs w:val="27"/>
        </w:rPr>
        <w:t>é</w:t>
      </w:r>
      <w:r>
        <w:rPr>
          <w:szCs w:val="27"/>
        </w:rPr>
        <w:t xml:space="preserve"> des simulations éléments finis pour modéliser le processus d’usinage et proposent finalement une conception améliorée de la feuille compliante.</w:t>
      </w:r>
    </w:p>
    <w:p w14:paraId="5D2D2FE3" w14:textId="676B3E60" w:rsidR="00C12484" w:rsidRPr="00203F78" w:rsidRDefault="00C12484" w:rsidP="00E632A1">
      <w:pPr>
        <w:spacing w:line="360" w:lineRule="auto"/>
        <w:jc w:val="both"/>
        <w:rPr>
          <w:rFonts w:eastAsia="Times New Roman" w:cstheme="minorHAnsi"/>
          <w:szCs w:val="24"/>
        </w:rPr>
      </w:pPr>
      <w:r w:rsidRPr="007C4F75">
        <w:rPr>
          <w:rFonts w:eastAsia="Times New Roman" w:cstheme="minorHAnsi"/>
          <w:szCs w:val="24"/>
        </w:rPr>
        <w:t xml:space="preserve">Puis en 2017, Shalash et Schiffmann </w:t>
      </w:r>
      <w:r w:rsidRPr="007C4F75">
        <w:rPr>
          <w:rFonts w:eastAsia="Times New Roman" w:cstheme="minorHAnsi"/>
          <w:szCs w:val="24"/>
        </w:rPr>
        <w:fldChar w:fldCharType="begin"/>
      </w:r>
      <w:r w:rsidRPr="007C4F75">
        <w:rPr>
          <w:rFonts w:eastAsia="Times New Roman" w:cstheme="minorHAnsi"/>
          <w:szCs w:val="24"/>
        </w:rPr>
        <w:instrText xml:space="preserve"> REF _Ref522188007 \h  \* MERGEFORMAT </w:instrText>
      </w:r>
      <w:r w:rsidRPr="007C4F75">
        <w:rPr>
          <w:rFonts w:eastAsia="Times New Roman" w:cstheme="minorHAnsi"/>
          <w:szCs w:val="24"/>
        </w:rPr>
      </w:r>
      <w:r w:rsidRPr="007C4F75">
        <w:rPr>
          <w:rFonts w:eastAsia="Times New Roman" w:cstheme="minorHAnsi"/>
          <w:szCs w:val="24"/>
        </w:rPr>
        <w:fldChar w:fldCharType="separate"/>
      </w:r>
      <w:r w:rsidR="009D4609" w:rsidRPr="009D4609">
        <w:t>[</w:t>
      </w:r>
      <w:r w:rsidR="009D4609" w:rsidRPr="009D4609">
        <w:rPr>
          <w:noProof/>
        </w:rPr>
        <w:t>53</w:t>
      </w:r>
      <w:r w:rsidRPr="007C4F75">
        <w:rPr>
          <w:rFonts w:eastAsia="Times New Roman" w:cstheme="minorHAnsi"/>
          <w:szCs w:val="24"/>
        </w:rPr>
        <w:fldChar w:fldCharType="end"/>
      </w:r>
      <w:r w:rsidRPr="007C4F75">
        <w:rPr>
          <w:rFonts w:eastAsia="Times New Roman" w:cstheme="minorHAnsi"/>
          <w:szCs w:val="24"/>
        </w:rPr>
        <w:t>] se sont intéressé</w:t>
      </w:r>
      <w:r w:rsidR="00861CA0">
        <w:rPr>
          <w:rFonts w:eastAsia="Times New Roman" w:cstheme="minorHAnsi"/>
          <w:szCs w:val="24"/>
        </w:rPr>
        <w:t>s</w:t>
      </w:r>
      <w:r w:rsidRPr="007C4F75">
        <w:rPr>
          <w:rFonts w:eastAsia="Times New Roman" w:cstheme="minorHAnsi"/>
          <w:szCs w:val="24"/>
        </w:rPr>
        <w:t xml:space="preserve"> aux écarts géométriques potentiels et</w:t>
      </w:r>
      <w:r w:rsidR="00E632A1">
        <w:rPr>
          <w:rFonts w:eastAsia="Times New Roman" w:cstheme="minorHAnsi"/>
          <w:szCs w:val="24"/>
        </w:rPr>
        <w:t xml:space="preserve"> de</w:t>
      </w:r>
      <w:r w:rsidRPr="007C4F75">
        <w:rPr>
          <w:rFonts w:eastAsia="Times New Roman" w:cstheme="minorHAnsi"/>
          <w:szCs w:val="24"/>
        </w:rPr>
        <w:t xml:space="preserve"> leur impact sur la rigidité de la structu</w:t>
      </w:r>
      <w:r w:rsidR="002B558E">
        <w:rPr>
          <w:rFonts w:eastAsia="Times New Roman" w:cstheme="minorHAnsi"/>
          <w:szCs w:val="24"/>
        </w:rPr>
        <w:t>re et sur le jeu radial. Pour ce</w:t>
      </w:r>
      <w:r w:rsidRPr="007C4F75">
        <w:rPr>
          <w:rFonts w:eastAsia="Times New Roman" w:cstheme="minorHAnsi"/>
          <w:szCs w:val="24"/>
        </w:rPr>
        <w:t xml:space="preserve"> faire, ils </w:t>
      </w:r>
      <w:r w:rsidR="00861CA0">
        <w:rPr>
          <w:rFonts w:eastAsia="Times New Roman" w:cstheme="minorHAnsi"/>
          <w:szCs w:val="24"/>
        </w:rPr>
        <w:t>ont utilisé</w:t>
      </w:r>
      <w:r w:rsidRPr="007C4F75">
        <w:rPr>
          <w:rFonts w:eastAsia="Times New Roman" w:cstheme="minorHAnsi"/>
          <w:szCs w:val="24"/>
        </w:rPr>
        <w:t xml:space="preserve"> de </w:t>
      </w:r>
      <w:r w:rsidRPr="007C4F75">
        <w:rPr>
          <w:rFonts w:eastAsia="Times New Roman" w:cstheme="minorHAnsi"/>
          <w:szCs w:val="24"/>
        </w:rPr>
        <w:lastRenderedPageBreak/>
        <w:t>nouveau une simulation de type Monte Carlo pour étudier l’effet des défauts d’usinage de la feuille plissée sur l’apparition des instabilités du système. Ils concluent au fort impact que les défauts d’usinage peuvent avoir sur les performances des paliers à feuilles.</w:t>
      </w:r>
    </w:p>
    <w:p w14:paraId="29930C48" w14:textId="1B5C4AD0" w:rsidR="006B0246" w:rsidRDefault="00C12484" w:rsidP="00E632A1">
      <w:pPr>
        <w:spacing w:line="360" w:lineRule="auto"/>
        <w:jc w:val="both"/>
      </w:pPr>
      <w:r>
        <w:t xml:space="preserve">Puis, comme précédemment mentionné, Fatu et Arghir </w:t>
      </w:r>
      <w:r>
        <w:fldChar w:fldCharType="begin"/>
      </w:r>
      <w:r>
        <w:instrText xml:space="preserve"> REF _Ref522184108 \h  \* MERGEFORMAT </w:instrText>
      </w:r>
      <w:r>
        <w:fldChar w:fldCharType="separate"/>
      </w:r>
      <w:r w:rsidR="009D4609" w:rsidRPr="009D4609">
        <w:t>[</w:t>
      </w:r>
      <w:r w:rsidR="009D4609" w:rsidRPr="009D4609">
        <w:rPr>
          <w:noProof/>
        </w:rPr>
        <w:t>43</w:t>
      </w:r>
      <w:r>
        <w:fldChar w:fldCharType="end"/>
      </w:r>
      <w:r w:rsidR="00E632A1">
        <w:t>] ont considéré</w:t>
      </w:r>
      <w:r>
        <w:t xml:space="preserve"> trois défauts d’usinage plausibles</w:t>
      </w:r>
      <w:r w:rsidR="00E632A1">
        <w:t> :</w:t>
      </w:r>
      <w:r>
        <w:t xml:space="preserve"> des hauteurs de plissés différentes, des largeurs de plissés différentes et finalement une courbure de la feuille supérieure imp</w:t>
      </w:r>
      <w:r w:rsidR="00E632A1">
        <w:t>arfaite. Leur analyse montre une</w:t>
      </w:r>
      <w:r>
        <w:t xml:space="preserve"> sensibilité des performances des paliers (raideurs et amortissements) aux défauts d’usinage </w:t>
      </w:r>
      <w:r w:rsidR="00E632A1">
        <w:t>d</w:t>
      </w:r>
      <w:r>
        <w:t xml:space="preserve">es hauteurs </w:t>
      </w:r>
      <w:r w:rsidR="00E632A1">
        <w:t xml:space="preserve">des plissés. </w:t>
      </w:r>
    </w:p>
    <w:p w14:paraId="094AE074" w14:textId="77777777" w:rsidR="006B0246" w:rsidRDefault="006B0246" w:rsidP="006B0246">
      <w:pPr>
        <w:spacing w:after="0" w:line="240" w:lineRule="auto"/>
        <w:jc w:val="both"/>
      </w:pPr>
    </w:p>
    <w:p w14:paraId="189181C2" w14:textId="77777777" w:rsidR="00C12484" w:rsidRDefault="00C12484" w:rsidP="00C12484">
      <w:pPr>
        <w:pStyle w:val="Titre2"/>
        <w:numPr>
          <w:ilvl w:val="0"/>
          <w:numId w:val="3"/>
        </w:numPr>
      </w:pPr>
      <w:bookmarkStart w:id="42" w:name="_Toc531267392"/>
      <w:r>
        <w:t>Analyse dynamique des paliers à feuilles</w:t>
      </w:r>
      <w:bookmarkEnd w:id="42"/>
    </w:p>
    <w:p w14:paraId="212BAB1F" w14:textId="77777777" w:rsidR="00C12484" w:rsidRDefault="00C12484" w:rsidP="00E632A1">
      <w:pPr>
        <w:autoSpaceDE w:val="0"/>
        <w:autoSpaceDN w:val="0"/>
        <w:adjustRightInd w:val="0"/>
        <w:spacing w:line="360" w:lineRule="auto"/>
        <w:jc w:val="both"/>
      </w:pPr>
    </w:p>
    <w:p w14:paraId="23508E38" w14:textId="77777777" w:rsidR="00C12484" w:rsidRDefault="00861CA0" w:rsidP="00E632A1">
      <w:pPr>
        <w:autoSpaceDE w:val="0"/>
        <w:autoSpaceDN w:val="0"/>
        <w:adjustRightInd w:val="0"/>
        <w:spacing w:line="360" w:lineRule="auto"/>
        <w:jc w:val="both"/>
      </w:pPr>
      <w:r>
        <w:t>Dans le but de</w:t>
      </w:r>
      <w:r w:rsidR="00C12484">
        <w:t xml:space="preserve"> prédire le comportement</w:t>
      </w:r>
      <w:r w:rsidR="007C4F75">
        <w:t xml:space="preserve"> statique</w:t>
      </w:r>
      <w:r w:rsidR="00C12484">
        <w:t xml:space="preserve"> </w:t>
      </w:r>
      <w:r w:rsidR="007C4F75">
        <w:t xml:space="preserve">et </w:t>
      </w:r>
      <w:r w:rsidR="00E632A1">
        <w:t>dynamique</w:t>
      </w:r>
      <w:r w:rsidR="00C12484">
        <w:t>, il est</w:t>
      </w:r>
      <w:r>
        <w:t xml:space="preserve"> nécessaire d’étudier le palier</w:t>
      </w:r>
      <w:r w:rsidR="00C12484">
        <w:t xml:space="preserve"> dans sa totalité et non plus uniquement la structure à feuilles. En effet, le palier se compose </w:t>
      </w:r>
      <w:r w:rsidR="00E632A1">
        <w:t>de trois niveaux distincts</w:t>
      </w:r>
      <w:r w:rsidR="00C12484">
        <w:t>. Le premier en partant de la bague extérieure est la structure à feuille, qui a été largement discutée dans la première section de ce chapitre. Le second niveau est le film fluide. Le troisième niveau est le rotor en lui-même.</w:t>
      </w:r>
    </w:p>
    <w:p w14:paraId="646CB888" w14:textId="77777777" w:rsidR="00C12484" w:rsidRDefault="00CC5C07" w:rsidP="00E632A1">
      <w:pPr>
        <w:autoSpaceDE w:val="0"/>
        <w:autoSpaceDN w:val="0"/>
        <w:adjustRightInd w:val="0"/>
        <w:spacing w:line="360" w:lineRule="auto"/>
        <w:jc w:val="both"/>
      </w:pPr>
      <w:r>
        <w:t>Il</w:t>
      </w:r>
      <w:r w:rsidR="00C12484">
        <w:t xml:space="preserve"> existe deux grandes classes de modèles</w:t>
      </w:r>
      <w:r>
        <w:t xml:space="preserve"> dynamiques</w:t>
      </w:r>
      <w:r w:rsidR="00E632A1">
        <w:t xml:space="preserve">. La première </w:t>
      </w:r>
      <w:r w:rsidR="00C12484">
        <w:t>considère la structure souple à travers des coefficients dynam</w:t>
      </w:r>
      <w:r>
        <w:t>iques. Elle se base donc sur une approche linéaire</w:t>
      </w:r>
      <w:r w:rsidR="00C12484">
        <w:t>. La seconde,</w:t>
      </w:r>
      <w:r w:rsidR="00861CA0">
        <w:t xml:space="preserve"> qui</w:t>
      </w:r>
      <w:r w:rsidR="00C12484">
        <w:t xml:space="preserve"> se base sur des modèles plus complexes</w:t>
      </w:r>
      <w:r w:rsidR="00861CA0">
        <w:t xml:space="preserve">, </w:t>
      </w:r>
      <w:r w:rsidR="00C12484">
        <w:t xml:space="preserve">s’intéresse plus </w:t>
      </w:r>
      <w:r w:rsidR="00861CA0">
        <w:t xml:space="preserve">particulièrement </w:t>
      </w:r>
      <w:r w:rsidR="00C12484">
        <w:t>aux phénomènes non-linéaires qui peuvent exister.</w:t>
      </w:r>
    </w:p>
    <w:p w14:paraId="39F03078" w14:textId="77777777" w:rsidR="00C12484" w:rsidRPr="00D158EC" w:rsidRDefault="00C12484" w:rsidP="00C12484">
      <w:pPr>
        <w:autoSpaceDE w:val="0"/>
        <w:autoSpaceDN w:val="0"/>
        <w:adjustRightInd w:val="0"/>
        <w:spacing w:after="0" w:line="240" w:lineRule="auto"/>
        <w:rPr>
          <w:rFonts w:ascii="AdvGulliv-R" w:hAnsi="AdvGulliv-R" w:cs="AdvGulliv-R"/>
          <w:sz w:val="23"/>
          <w:szCs w:val="27"/>
        </w:rPr>
      </w:pPr>
    </w:p>
    <w:p w14:paraId="4E80371F" w14:textId="77777777" w:rsidR="00C12484" w:rsidRDefault="00C12484" w:rsidP="00C12484">
      <w:pPr>
        <w:pStyle w:val="Titre3"/>
        <w:numPr>
          <w:ilvl w:val="1"/>
          <w:numId w:val="3"/>
        </w:numPr>
        <w:rPr>
          <w:rFonts w:eastAsia="Times New Roman"/>
        </w:rPr>
      </w:pPr>
      <w:bookmarkStart w:id="43" w:name="_Toc531267393"/>
      <w:r>
        <w:rPr>
          <w:rFonts w:eastAsia="Times New Roman"/>
        </w:rPr>
        <w:t>Analyse et couplage des composants d’un palier à feuilles</w:t>
      </w:r>
      <w:bookmarkEnd w:id="43"/>
    </w:p>
    <w:p w14:paraId="27CF7DB3" w14:textId="77777777" w:rsidR="00CC5C07" w:rsidRDefault="00CC5C07" w:rsidP="00C12484">
      <w:pPr>
        <w:jc w:val="both"/>
      </w:pPr>
    </w:p>
    <w:p w14:paraId="5E1602E8" w14:textId="77777777" w:rsidR="00CC5C07" w:rsidRDefault="00C12484" w:rsidP="00E632A1">
      <w:pPr>
        <w:spacing w:line="360" w:lineRule="auto"/>
        <w:jc w:val="both"/>
      </w:pPr>
      <w:r>
        <w:t xml:space="preserve">Traditionnellement l’étude des paliers à feuilles se fait par la considération d’un rotor rigide, supporté par deux paliers absolument symétriques. Ces considérations sont assez simplificatrices et réductrices du </w:t>
      </w:r>
      <w:r w:rsidR="00CC5C07">
        <w:t xml:space="preserve">problème </w:t>
      </w:r>
      <w:r w:rsidR="00E632A1">
        <w:t xml:space="preserve">réel. </w:t>
      </w:r>
      <w:r>
        <w:t>Dans les faits, le rotor est en général un arbre en acier (plein ou creux) qui peut être sujet à des déformations du</w:t>
      </w:r>
      <w:r w:rsidR="00861CA0">
        <w:t>e</w:t>
      </w:r>
      <w:r>
        <w:t xml:space="preserve">s à ses modes propres vu qu’il atteint des vitesses de rotation très élevées. De plus, les rotors n’étant pas exempt de défauts d’usinage, des balourds peuvent être présents. </w:t>
      </w:r>
      <w:r w:rsidR="00CC5C07">
        <w:t>L’</w:t>
      </w:r>
      <w:r>
        <w:t xml:space="preserve">arbre </w:t>
      </w:r>
      <w:r w:rsidR="00CC5C07">
        <w:t>porte</w:t>
      </w:r>
      <w:r>
        <w:t xml:space="preserve">, en général, </w:t>
      </w:r>
      <w:r w:rsidR="00CC5C07">
        <w:t>des disques (turbine, compresseur, etc)</w:t>
      </w:r>
      <w:r>
        <w:t xml:space="preserve"> et les paliers à feuilles, qui le soutiennent, sont sujets à des défauts d’usinage. Ceci ébranle l’idée </w:t>
      </w:r>
      <w:r w:rsidR="00861CA0">
        <w:t xml:space="preserve">admise </w:t>
      </w:r>
      <w:r>
        <w:t>de rotor supporté par deux paliers absolument identiques.</w:t>
      </w:r>
    </w:p>
    <w:p w14:paraId="0D7A780B" w14:textId="77777777" w:rsidR="00CC5C07" w:rsidRPr="00CC5C07" w:rsidRDefault="00CC5C07" w:rsidP="00C12484">
      <w:pPr>
        <w:jc w:val="both"/>
        <w:rPr>
          <w:sz w:val="2"/>
          <w:szCs w:val="2"/>
        </w:rPr>
      </w:pPr>
    </w:p>
    <w:p w14:paraId="2E5BF7D8" w14:textId="77777777" w:rsidR="00C12484" w:rsidRDefault="00C12484" w:rsidP="00C12484">
      <w:pPr>
        <w:pStyle w:val="Titre4"/>
        <w:numPr>
          <w:ilvl w:val="0"/>
          <w:numId w:val="7"/>
        </w:numPr>
      </w:pPr>
      <w:r>
        <w:lastRenderedPageBreak/>
        <w:t>Analyse du film fluide</w:t>
      </w:r>
    </w:p>
    <w:p w14:paraId="193FD5A4" w14:textId="77777777" w:rsidR="00E632A1" w:rsidRPr="00215E7D" w:rsidRDefault="00E632A1" w:rsidP="00E632A1">
      <w:pPr>
        <w:rPr>
          <w:sz w:val="10"/>
          <w:szCs w:val="10"/>
        </w:rPr>
      </w:pPr>
    </w:p>
    <w:p w14:paraId="40F3A296" w14:textId="77777777" w:rsidR="00C12484" w:rsidRDefault="00C12484" w:rsidP="00032A61">
      <w:pPr>
        <w:spacing w:line="360" w:lineRule="auto"/>
        <w:jc w:val="both"/>
      </w:pPr>
      <w:r>
        <w:t xml:space="preserve">Tout d’abord il convient de rappeler que dans les architectures des paliers à feuilles, le film fluide occupe l’espace entre le rotor et la feuille supérieure. Cet espace a une hauteur variable suivant la position de l’arbre et la déformation de la structure compliante, mais qui reste de l’ordre du </w:t>
      </w:r>
      <w:r w:rsidR="00032A61" w:rsidRPr="00032A61">
        <w:rPr>
          <w:rFonts w:ascii="Cambria Math" w:hAnsi="Cambria Math"/>
        </w:rPr>
        <w:t>micron</w:t>
      </w:r>
      <w:r>
        <w:t>. L’étude se place donc dans le domaine des fluides minces visqueux.</w:t>
      </w:r>
      <w:r w:rsidR="00032A61">
        <w:t xml:space="preserve"> Elle est basée sur l’équations de Reynolds. Cette classe considérait le fluide (souvent l’air) comme un gaz parfait qui a un écoulement isotherme, laminaire et newtonien. De plus, elle ne prenait pas en compte les effets de l’inertie.</w:t>
      </w:r>
    </w:p>
    <w:p w14:paraId="5DB11C32" w14:textId="2F04FEE0" w:rsidR="00032A61" w:rsidRDefault="00032A61" w:rsidP="00032A61">
      <w:pPr>
        <w:spacing w:line="360" w:lineRule="auto"/>
        <w:jc w:val="both"/>
      </w:pPr>
      <w:r>
        <w:t xml:space="preserve">Toutefois, </w:t>
      </w:r>
      <w:r w:rsidR="00C12484">
        <w:t xml:space="preserve">un certain nombre de non linéarités peuvent y exister comme la turbulence, les effets d’inertie et les effets thermiques </w:t>
      </w:r>
      <w:r w:rsidR="00C12484">
        <w:fldChar w:fldCharType="begin"/>
      </w:r>
      <w:r w:rsidR="00C12484">
        <w:instrText xml:space="preserve"> REF _Ref522802103 \h  \* MERGEFORMAT </w:instrText>
      </w:r>
      <w:r w:rsidR="00C12484">
        <w:fldChar w:fldCharType="separate"/>
      </w:r>
      <w:r w:rsidR="009D4609">
        <w:t>[</w:t>
      </w:r>
      <w:r w:rsidR="009D4609">
        <w:rPr>
          <w:noProof/>
        </w:rPr>
        <w:t>54</w:t>
      </w:r>
      <w:r w:rsidR="00C12484">
        <w:fldChar w:fldCharType="end"/>
      </w:r>
      <w:r>
        <w:t>]. Les modèles</w:t>
      </w:r>
      <w:r w:rsidR="00C12484">
        <w:t xml:space="preserve"> de Constantinescu </w:t>
      </w:r>
      <w:r w:rsidR="00C12484">
        <w:fldChar w:fldCharType="begin"/>
      </w:r>
      <w:r w:rsidR="00C12484">
        <w:instrText xml:space="preserve"> REF _Ref522808175 \h  \* MERGEFORMAT </w:instrText>
      </w:r>
      <w:r w:rsidR="00C12484">
        <w:fldChar w:fldCharType="separate"/>
      </w:r>
      <w:r w:rsidR="009D4609" w:rsidRPr="009D4609">
        <w:t>[</w:t>
      </w:r>
      <w:r w:rsidR="009D4609" w:rsidRPr="009D4609">
        <w:rPr>
          <w:noProof/>
        </w:rPr>
        <w:t>55</w:t>
      </w:r>
      <w:r w:rsidR="00C12484">
        <w:fldChar w:fldCharType="end"/>
      </w:r>
      <w:r w:rsidR="00C12484">
        <w:t xml:space="preserve">], de Ng et Pan </w:t>
      </w:r>
      <w:r w:rsidR="00C12484">
        <w:fldChar w:fldCharType="begin"/>
      </w:r>
      <w:r w:rsidR="00C12484">
        <w:instrText xml:space="preserve"> REF _Ref522808253 \h  \* MERGEFORMAT </w:instrText>
      </w:r>
      <w:r w:rsidR="00C12484">
        <w:fldChar w:fldCharType="separate"/>
      </w:r>
      <w:r w:rsidR="009D4609" w:rsidRPr="009D4609">
        <w:t>[</w:t>
      </w:r>
      <w:r w:rsidR="009D4609" w:rsidRPr="009D4609">
        <w:rPr>
          <w:noProof/>
        </w:rPr>
        <w:t>56</w:t>
      </w:r>
      <w:r w:rsidR="00C12484">
        <w:fldChar w:fldCharType="end"/>
      </w:r>
      <w:r w:rsidR="00C12484">
        <w:t xml:space="preserve">] et de Elrod et Ng </w:t>
      </w:r>
      <w:r w:rsidR="00C12484">
        <w:fldChar w:fldCharType="begin"/>
      </w:r>
      <w:r w:rsidR="00C12484">
        <w:instrText xml:space="preserve"> REF _Ref522808296 \h  \* MERGEFORMAT </w:instrText>
      </w:r>
      <w:r w:rsidR="00C12484">
        <w:fldChar w:fldCharType="separate"/>
      </w:r>
      <w:r w:rsidR="009D4609" w:rsidRPr="009D4609">
        <w:t>[</w:t>
      </w:r>
      <w:r w:rsidR="009D4609" w:rsidRPr="009D4609">
        <w:rPr>
          <w:noProof/>
        </w:rPr>
        <w:t>57</w:t>
      </w:r>
      <w:r w:rsidR="00C12484">
        <w:fldChar w:fldCharType="end"/>
      </w:r>
      <w:r w:rsidR="00C12484">
        <w:t xml:space="preserve">] prennent en compte la turbulence au travers d’un modèle linéarisé. Leurs modèles permettent de considérer des zones avec un écoulement laminaire et d’autres avec un écoulement turbulent. D’autres modèles, dont celui de Carpino et Talmage </w:t>
      </w:r>
      <w:r w:rsidR="00C12484">
        <w:fldChar w:fldCharType="begin"/>
      </w:r>
      <w:r w:rsidR="00C12484">
        <w:instrText xml:space="preserve"> REF _Ref522810450 \h  \* MERGEFORMAT </w:instrText>
      </w:r>
      <w:r w:rsidR="00C12484">
        <w:fldChar w:fldCharType="separate"/>
      </w:r>
      <w:r w:rsidR="009D4609" w:rsidRPr="009D4609">
        <w:t>[</w:t>
      </w:r>
      <w:r w:rsidR="009D4609" w:rsidRPr="009D4609">
        <w:rPr>
          <w:noProof/>
        </w:rPr>
        <w:t>58</w:t>
      </w:r>
      <w:r w:rsidR="00C12484">
        <w:fldChar w:fldCharType="end"/>
      </w:r>
      <w:r w:rsidR="00C12484">
        <w:t>], couplant le fluide et la structure o</w:t>
      </w:r>
      <w:r w:rsidR="00CD3152">
        <w:t>nt été développés par la suite.</w:t>
      </w:r>
    </w:p>
    <w:p w14:paraId="6E93A3D8" w14:textId="77777777" w:rsidR="00C12484" w:rsidRDefault="00C12484" w:rsidP="00C12484">
      <w:pPr>
        <w:pStyle w:val="Titre4"/>
        <w:numPr>
          <w:ilvl w:val="0"/>
          <w:numId w:val="7"/>
        </w:numPr>
      </w:pPr>
      <w:r>
        <w:t>Autres Instabilités du palier à feuilles</w:t>
      </w:r>
    </w:p>
    <w:p w14:paraId="31019513" w14:textId="77777777" w:rsidR="00032A61" w:rsidRPr="00215E7D" w:rsidRDefault="00032A61" w:rsidP="00032A61">
      <w:pPr>
        <w:rPr>
          <w:sz w:val="10"/>
          <w:szCs w:val="10"/>
        </w:rPr>
      </w:pPr>
    </w:p>
    <w:p w14:paraId="24C0BA45" w14:textId="77777777" w:rsidR="00C12484" w:rsidRDefault="00C12484" w:rsidP="00032A61">
      <w:pPr>
        <w:spacing w:line="360" w:lineRule="auto"/>
        <w:jc w:val="both"/>
      </w:pPr>
      <w:r>
        <w:t>Comme susmentionné, les vibrations et non-linéarités dans les paliers à feuilles n’ont pas pour seule source po</w:t>
      </w:r>
      <w:r w:rsidR="00032A61">
        <w:t>ssible la structure compliante</w:t>
      </w:r>
      <w:r>
        <w:t>, mais peuvent</w:t>
      </w:r>
      <w:r w:rsidR="00032A61">
        <w:t xml:space="preserve"> aussi être dues au film fluide</w:t>
      </w:r>
      <w:r>
        <w:t xml:space="preserve">. </w:t>
      </w:r>
    </w:p>
    <w:p w14:paraId="10B69DAB" w14:textId="5335206C" w:rsidR="00C12484" w:rsidRDefault="00CC5C07" w:rsidP="00032A61">
      <w:pPr>
        <w:spacing w:line="360" w:lineRule="auto"/>
        <w:jc w:val="both"/>
      </w:pPr>
      <w:r>
        <w:t>L</w:t>
      </w:r>
      <w:r w:rsidR="00C12484">
        <w:t>es paliers aérodynamiques (comme hydrodynamique</w:t>
      </w:r>
      <w:r w:rsidR="00032A61">
        <w:t>s</w:t>
      </w:r>
      <w:r w:rsidR="00C12484">
        <w:t>) sont bien connus dans la littérature pour être sujet</w:t>
      </w:r>
      <w:r w:rsidR="00F703D8">
        <w:t>s</w:t>
      </w:r>
      <w:r w:rsidR="00C12484">
        <w:t xml:space="preserve"> à d</w:t>
      </w:r>
      <w:r w:rsidR="00032A61">
        <w:t xml:space="preserve">es vibrations auto-entretenues, caractérisées par des </w:t>
      </w:r>
      <w:r w:rsidR="00C12484">
        <w:t xml:space="preserve">fréquences subsynchrones. Ces vibrations sont hautement non-linéaires et sont les principaux facteurs engendrant des défaillances dans les systèmes rotatifs </w:t>
      </w:r>
      <w:r w:rsidR="00C12484">
        <w:fldChar w:fldCharType="begin"/>
      </w:r>
      <w:r w:rsidR="00C12484">
        <w:instrText xml:space="preserve"> REF _Ref522193658 \h  \* MERGEFORMAT </w:instrText>
      </w:r>
      <w:r w:rsidR="00C12484">
        <w:fldChar w:fldCharType="separate"/>
      </w:r>
      <w:r w:rsidR="009D4609" w:rsidRPr="009D4609">
        <w:t>[</w:t>
      </w:r>
      <w:r w:rsidR="009D4609" w:rsidRPr="009D4609">
        <w:rPr>
          <w:noProof/>
        </w:rPr>
        <w:t>59</w:t>
      </w:r>
      <w:r w:rsidR="00C12484">
        <w:fldChar w:fldCharType="end"/>
      </w:r>
      <w:r w:rsidR="00032A61">
        <w:t>]. Elles</w:t>
      </w:r>
      <w:r w:rsidR="00C12484">
        <w:t xml:space="preserve"> consistent en l’apparition de réponses vibratoires en deç</w:t>
      </w:r>
      <w:r w:rsidR="00032A61">
        <w:t>à des fréquences d’excitation. L</w:t>
      </w:r>
      <w:r w:rsidR="00C12484">
        <w:t>e phénomène est dû à des mécanismes internes qui transforment une partie de l’</w:t>
      </w:r>
      <w:r w:rsidR="00360850">
        <w:t>énergie</w:t>
      </w:r>
      <w:r w:rsidR="00C12484">
        <w:t xml:space="preserve"> de rotation pour alimenter ces vibrations.</w:t>
      </w:r>
    </w:p>
    <w:p w14:paraId="48CB703A" w14:textId="77777777" w:rsidR="00C12484" w:rsidRDefault="00CC5C07" w:rsidP="00032A61">
      <w:pPr>
        <w:spacing w:line="360" w:lineRule="auto"/>
        <w:jc w:val="both"/>
      </w:pPr>
      <w:r>
        <w:t>C</w:t>
      </w:r>
      <w:r w:rsidR="00C12484">
        <w:t>es vibrations ont largement été analysé</w:t>
      </w:r>
      <w:r w:rsidR="00F703D8">
        <w:t>e</w:t>
      </w:r>
      <w:r w:rsidR="00C12484">
        <w:t>s dans la littérature ce qui permet d</w:t>
      </w:r>
      <w:r>
        <w:t>e</w:t>
      </w:r>
      <w:r w:rsidR="00C12484">
        <w:t xml:space="preserve"> mieux </w:t>
      </w:r>
      <w:r>
        <w:t xml:space="preserve">les </w:t>
      </w:r>
      <w:r w:rsidR="00F703D8">
        <w:t>appréhender</w:t>
      </w:r>
      <w:r w:rsidR="00C12484">
        <w:t>. Elles se scindent en deux classes. La première est le « fluid whirl » ou précession et la deuxième est le « fluid whip » ou fouettement.</w:t>
      </w:r>
    </w:p>
    <w:p w14:paraId="3F9D495F" w14:textId="5299A530" w:rsidR="00215E7D" w:rsidRDefault="00215E7D" w:rsidP="00032A61">
      <w:pPr>
        <w:spacing w:line="360" w:lineRule="auto"/>
        <w:jc w:val="both"/>
      </w:pPr>
      <w:r>
        <w:t xml:space="preserve">Le « fluid whirl » se caractérise par une précession du rotor. Il apparait à une vitesse considérée comme la limite de stabilité (Cf. </w:t>
      </w:r>
      <w:r>
        <w:fldChar w:fldCharType="begin"/>
      </w:r>
      <w:r>
        <w:instrText xml:space="preserve"> REF _Ref522790305 \h  \* MERGEFORMAT </w:instrText>
      </w:r>
      <w:r>
        <w:fldChar w:fldCharType="separate"/>
      </w:r>
      <w:r w:rsidR="009D4609">
        <w:t xml:space="preserve">Figure </w:t>
      </w:r>
      <w:r w:rsidR="009D4609">
        <w:rPr>
          <w:noProof/>
        </w:rPr>
        <w:t>15</w:t>
      </w:r>
      <w:r>
        <w:fldChar w:fldCharType="end"/>
      </w:r>
      <w:r>
        <w:t xml:space="preserve">). Cette vitesse correspond plus ou moins à la moitié de la fréquence du premier mode propre rotor-palier et apparait au moment où la fréquence d’excitation est égale à celle de ce dit mode. Cette vibration gagne en amplitude avec </w:t>
      </w:r>
      <w:r>
        <w:lastRenderedPageBreak/>
        <w:t xml:space="preserve">l’augmentation de la vitesse de rotation, tout en restant toujours égale à la moitié de la fréquence de rotation. Elle survit jusqu’à ce que la vitesse de rotation atteigne le double de la fréquence du premier mode propre rotor-palier. A ce moment précis, une transition Whirl, Whip se produit. Le « fluid whip », apparait donc quand la vitesse de rotation est quasiment égale au double de la première fréquence propre rotor-palier. A ce niveau les vibrations dues au « fluid whirl » atteignent la première fréquence propre du rotor et excitent ce mode. Les amplitudes des vibrations sont très fortes et sont décrites par certains expérimentateurs comme « explosion ». Elles sont en général responsables de la destruction de la machine </w:t>
      </w:r>
      <w:r>
        <w:fldChar w:fldCharType="begin"/>
      </w:r>
      <w:r>
        <w:instrText xml:space="preserve"> REF _Ref522789481 \h  \* MERGEFORMAT </w:instrText>
      </w:r>
      <w:r>
        <w:fldChar w:fldCharType="separate"/>
      </w:r>
      <w:r w:rsidR="009D4609">
        <w:t>[</w:t>
      </w:r>
      <w:r w:rsidR="009D4609">
        <w:rPr>
          <w:noProof/>
        </w:rPr>
        <w:t>61</w:t>
      </w:r>
      <w:r>
        <w:fldChar w:fldCharType="end"/>
      </w:r>
      <w:r>
        <w:t>].</w:t>
      </w:r>
    </w:p>
    <w:p w14:paraId="1014955C" w14:textId="77777777" w:rsidR="00215E7D" w:rsidRPr="00215E7D" w:rsidRDefault="00215E7D" w:rsidP="00032A61">
      <w:pPr>
        <w:spacing w:line="360" w:lineRule="auto"/>
        <w:jc w:val="both"/>
        <w:rPr>
          <w:sz w:val="10"/>
          <w:szCs w:val="10"/>
        </w:rPr>
      </w:pPr>
    </w:p>
    <w:p w14:paraId="00B2A7B8" w14:textId="77777777" w:rsidR="00C12484" w:rsidRDefault="00C12484" w:rsidP="00C12484">
      <w:pPr>
        <w:keepNext/>
        <w:jc w:val="center"/>
      </w:pPr>
      <w:r>
        <w:rPr>
          <w:noProof/>
          <w:lang w:eastAsia="fr-FR"/>
        </w:rPr>
        <w:drawing>
          <wp:inline distT="0" distB="0" distL="0" distR="0" wp14:anchorId="0BBCFAEE" wp14:editId="6BF32B10">
            <wp:extent cx="4798571" cy="2798859"/>
            <wp:effectExtent l="0" t="0" r="254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5526" cy="2867075"/>
                    </a:xfrm>
                    <a:prstGeom prst="rect">
                      <a:avLst/>
                    </a:prstGeom>
                    <a:noFill/>
                  </pic:spPr>
                </pic:pic>
              </a:graphicData>
            </a:graphic>
          </wp:inline>
        </w:drawing>
      </w:r>
    </w:p>
    <w:p w14:paraId="60D8E148" w14:textId="5CF03142" w:rsidR="00C12484" w:rsidRDefault="00C12484" w:rsidP="00C12484">
      <w:pPr>
        <w:pStyle w:val="Lgende"/>
        <w:jc w:val="center"/>
      </w:pPr>
      <w:bookmarkStart w:id="44" w:name="_Ref522790305"/>
      <w:bookmarkStart w:id="45" w:name="_Toc531267458"/>
      <w:r>
        <w:t xml:space="preserve">Figure </w:t>
      </w:r>
      <w:r>
        <w:rPr>
          <w:noProof/>
        </w:rPr>
        <w:fldChar w:fldCharType="begin"/>
      </w:r>
      <w:r>
        <w:rPr>
          <w:noProof/>
        </w:rPr>
        <w:instrText xml:space="preserve"> SEQ Figure \* ARABIC </w:instrText>
      </w:r>
      <w:r>
        <w:rPr>
          <w:noProof/>
        </w:rPr>
        <w:fldChar w:fldCharType="separate"/>
      </w:r>
      <w:r w:rsidR="009D4609">
        <w:rPr>
          <w:noProof/>
        </w:rPr>
        <w:t>15</w:t>
      </w:r>
      <w:r>
        <w:rPr>
          <w:noProof/>
        </w:rPr>
        <w:fldChar w:fldCharType="end"/>
      </w:r>
      <w:bookmarkEnd w:id="44"/>
      <w:r>
        <w:t> : Spectre des fréquence pour un rotor de Jeffcott supporté par deux paliers hydrodynamiques</w:t>
      </w:r>
      <w:r w:rsidRPr="00076331">
        <w:t xml:space="preserve"> </w:t>
      </w:r>
      <w:r>
        <w:t xml:space="preserve">symétriques (représentation issue de </w:t>
      </w:r>
      <w:r>
        <w:fldChar w:fldCharType="begin"/>
      </w:r>
      <w:r>
        <w:instrText xml:space="preserve"> REF _Ref522784769 \h </w:instrText>
      </w:r>
      <w:r>
        <w:fldChar w:fldCharType="separate"/>
      </w:r>
      <w:r w:rsidR="009D4609" w:rsidRPr="00F865FC">
        <w:t>[</w:t>
      </w:r>
      <w:r w:rsidR="009D4609" w:rsidRPr="00F865FC">
        <w:rPr>
          <w:noProof/>
        </w:rPr>
        <w:t>60</w:t>
      </w:r>
      <w:r>
        <w:fldChar w:fldCharType="end"/>
      </w:r>
      <w:r>
        <w:t>])</w:t>
      </w:r>
      <w:bookmarkEnd w:id="45"/>
    </w:p>
    <w:p w14:paraId="7B478422" w14:textId="77777777" w:rsidR="0052267E" w:rsidRPr="0052267E" w:rsidRDefault="0052267E" w:rsidP="0052267E">
      <w:pPr>
        <w:rPr>
          <w:sz w:val="2"/>
          <w:szCs w:val="2"/>
        </w:rPr>
      </w:pPr>
    </w:p>
    <w:p w14:paraId="01A5171F" w14:textId="0528D702" w:rsidR="00C12484" w:rsidRDefault="00C12484" w:rsidP="0069712E">
      <w:pPr>
        <w:spacing w:line="360" w:lineRule="auto"/>
        <w:jc w:val="both"/>
      </w:pPr>
      <w:r>
        <w:t xml:space="preserve">Si le mécanisme n’est pas détruit par ce premier jeu de « Whirl-Whip », la vitesse de rotation de l’arbre continue d’augmenter. Lorsqu’elle atteint la moitié de la fréquence du second </w:t>
      </w:r>
      <w:r w:rsidR="0069712E">
        <w:t>mode,</w:t>
      </w:r>
      <w:r w:rsidR="00F703D8">
        <w:t xml:space="preserve"> un nouveau</w:t>
      </w:r>
      <w:r>
        <w:t xml:space="preserve"> jeu de « Whirl-Whip » voit le jour (Cf. </w:t>
      </w:r>
      <w:r>
        <w:fldChar w:fldCharType="begin"/>
      </w:r>
      <w:r>
        <w:instrText xml:space="preserve"> REF _Ref522790255 \h  \* MERGEFORMAT </w:instrText>
      </w:r>
      <w:r>
        <w:fldChar w:fldCharType="separate"/>
      </w:r>
      <w:r w:rsidR="009D4609">
        <w:t xml:space="preserve">Figure </w:t>
      </w:r>
      <w:r w:rsidR="009D4609">
        <w:rPr>
          <w:noProof/>
        </w:rPr>
        <w:t>16</w:t>
      </w:r>
      <w:r>
        <w:fldChar w:fldCharType="end"/>
      </w:r>
      <w:r>
        <w:t>).</w:t>
      </w:r>
    </w:p>
    <w:p w14:paraId="3574C306" w14:textId="36A60587" w:rsidR="00C12484" w:rsidRPr="0069712E" w:rsidRDefault="00C12484" w:rsidP="00CD3152">
      <w:pPr>
        <w:spacing w:line="360" w:lineRule="auto"/>
        <w:rPr>
          <w:sz w:val="2"/>
          <w:szCs w:val="2"/>
        </w:rPr>
      </w:pPr>
      <w:r>
        <w:t>Mises de côté toutes les précisions susmentionnées sur les apparitions et les propriétés des Whirl et des Whip, il est pertinent à ce niveau de préciser que les origines de ces deux phénomènes sont très différentes. Le premier est dû à des phénomènes qui se produisent au niveau du fluide (des forces hydrodynamiques et massiques)</w:t>
      </w:r>
      <w:r w:rsidR="00F703D8">
        <w:t>.</w:t>
      </w:r>
      <w:r>
        <w:t xml:space="preserve"> </w:t>
      </w:r>
      <w:r w:rsidR="00F703D8">
        <w:t>A</w:t>
      </w:r>
      <w:r>
        <w:t xml:space="preserve">lors que le deuxième est dû en plus à des forces élastiques du rotor </w:t>
      </w:r>
      <w:r>
        <w:fldChar w:fldCharType="begin"/>
      </w:r>
      <w:r>
        <w:instrText xml:space="preserve"> REF _Ref522868385 \h </w:instrText>
      </w:r>
      <w:r w:rsidR="0069712E">
        <w:instrText xml:space="preserve"> \* MERGEFORMAT </w:instrText>
      </w:r>
      <w:r>
        <w:fldChar w:fldCharType="separate"/>
      </w:r>
      <w:r w:rsidR="009D4609">
        <w:t>[</w:t>
      </w:r>
      <w:r w:rsidR="009D4609">
        <w:rPr>
          <w:noProof/>
        </w:rPr>
        <w:t>62</w:t>
      </w:r>
      <w:r>
        <w:fldChar w:fldCharType="end"/>
      </w:r>
      <w:r>
        <w:t xml:space="preserve">]. Des explications plus complètes de ces phénomènes sont disponibles dans </w:t>
      </w:r>
      <w:r>
        <w:fldChar w:fldCharType="begin"/>
      </w:r>
      <w:r>
        <w:instrText xml:space="preserve"> REF _Ref522790786 \h </w:instrText>
      </w:r>
      <w:r w:rsidR="0069712E">
        <w:instrText xml:space="preserve"> \* MERGEFORMAT </w:instrText>
      </w:r>
      <w:r>
        <w:fldChar w:fldCharType="separate"/>
      </w:r>
      <w:r w:rsidR="009D4609" w:rsidRPr="00B14393">
        <w:t>[</w:t>
      </w:r>
      <w:r w:rsidR="009D4609">
        <w:rPr>
          <w:noProof/>
        </w:rPr>
        <w:t>63</w:t>
      </w:r>
      <w:r>
        <w:fldChar w:fldCharType="end"/>
      </w:r>
      <w:r>
        <w:t>].</w:t>
      </w:r>
    </w:p>
    <w:p w14:paraId="5B6A90F3" w14:textId="77777777" w:rsidR="00C12484" w:rsidRDefault="00C12484" w:rsidP="00C12484">
      <w:pPr>
        <w:keepNext/>
        <w:jc w:val="center"/>
      </w:pPr>
      <w:r>
        <w:rPr>
          <w:noProof/>
          <w:lang w:eastAsia="fr-FR"/>
        </w:rPr>
        <w:lastRenderedPageBreak/>
        <w:drawing>
          <wp:inline distT="0" distB="0" distL="0" distR="0" wp14:anchorId="6AC80443" wp14:editId="16587D7F">
            <wp:extent cx="4198289" cy="261343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3470" cy="2641560"/>
                    </a:xfrm>
                    <a:prstGeom prst="rect">
                      <a:avLst/>
                    </a:prstGeom>
                    <a:noFill/>
                    <a:ln>
                      <a:noFill/>
                    </a:ln>
                  </pic:spPr>
                </pic:pic>
              </a:graphicData>
            </a:graphic>
          </wp:inline>
        </w:drawing>
      </w:r>
    </w:p>
    <w:p w14:paraId="2247A26E" w14:textId="32F96518" w:rsidR="0052267E" w:rsidRPr="0052267E" w:rsidRDefault="00C12484" w:rsidP="00CD3152">
      <w:pPr>
        <w:pStyle w:val="Lgende"/>
        <w:jc w:val="center"/>
      </w:pPr>
      <w:bookmarkStart w:id="46" w:name="_Ref522790255"/>
      <w:bookmarkStart w:id="47" w:name="_Toc531267459"/>
      <w:r>
        <w:t xml:space="preserve">Figure </w:t>
      </w:r>
      <w:r>
        <w:rPr>
          <w:noProof/>
        </w:rPr>
        <w:fldChar w:fldCharType="begin"/>
      </w:r>
      <w:r>
        <w:rPr>
          <w:noProof/>
        </w:rPr>
        <w:instrText xml:space="preserve"> SEQ Figure \* ARABIC </w:instrText>
      </w:r>
      <w:r>
        <w:rPr>
          <w:noProof/>
        </w:rPr>
        <w:fldChar w:fldCharType="separate"/>
      </w:r>
      <w:r w:rsidR="009D4609">
        <w:rPr>
          <w:noProof/>
        </w:rPr>
        <w:t>16</w:t>
      </w:r>
      <w:r>
        <w:rPr>
          <w:noProof/>
        </w:rPr>
        <w:fldChar w:fldCharType="end"/>
      </w:r>
      <w:bookmarkEnd w:id="46"/>
      <w:r>
        <w:t xml:space="preserve"> : Spectre des fréquence pour un rotor de Jeffcott montrant le Whril-Whip du deuxième mode (représentation issue de </w:t>
      </w:r>
      <w:r>
        <w:fldChar w:fldCharType="begin"/>
      </w:r>
      <w:r>
        <w:instrText xml:space="preserve"> REF _Ref522790226 \h </w:instrText>
      </w:r>
      <w:r>
        <w:fldChar w:fldCharType="separate"/>
      </w:r>
      <w:r w:rsidR="009D4609" w:rsidRPr="00F865FC">
        <w:t>[</w:t>
      </w:r>
      <w:r w:rsidR="009D4609" w:rsidRPr="00F865FC">
        <w:rPr>
          <w:noProof/>
        </w:rPr>
        <w:t>64</w:t>
      </w:r>
      <w:r>
        <w:fldChar w:fldCharType="end"/>
      </w:r>
      <w:r>
        <w:t>])</w:t>
      </w:r>
      <w:bookmarkEnd w:id="47"/>
    </w:p>
    <w:p w14:paraId="312F1BDF" w14:textId="77777777" w:rsidR="00C12484" w:rsidRDefault="00C12484" w:rsidP="00C12484">
      <w:pPr>
        <w:pStyle w:val="Titre3"/>
        <w:numPr>
          <w:ilvl w:val="1"/>
          <w:numId w:val="3"/>
        </w:numPr>
        <w:rPr>
          <w:rFonts w:eastAsia="Times New Roman"/>
        </w:rPr>
      </w:pPr>
      <w:bookmarkStart w:id="48" w:name="_Toc531267394"/>
      <w:r>
        <w:rPr>
          <w:rFonts w:eastAsia="Times New Roman"/>
        </w:rPr>
        <w:t>Analyses linéaires</w:t>
      </w:r>
      <w:bookmarkEnd w:id="48"/>
      <w:r>
        <w:rPr>
          <w:rFonts w:eastAsia="Times New Roman"/>
        </w:rPr>
        <w:t xml:space="preserve"> </w:t>
      </w:r>
    </w:p>
    <w:p w14:paraId="774CFF8B" w14:textId="77777777" w:rsidR="00C12484" w:rsidRPr="00F25D1A" w:rsidRDefault="00C12484" w:rsidP="00C12484">
      <w:pPr>
        <w:rPr>
          <w:sz w:val="4"/>
          <w:szCs w:val="4"/>
        </w:rPr>
      </w:pPr>
    </w:p>
    <w:p w14:paraId="5FF466EA" w14:textId="22A5B133" w:rsidR="00C12484" w:rsidRDefault="00C12484" w:rsidP="0069712E">
      <w:pPr>
        <w:spacing w:line="360" w:lineRule="auto"/>
        <w:jc w:val="both"/>
        <w:rPr>
          <w:rFonts w:eastAsia="Times New Roman" w:cstheme="minorHAnsi"/>
          <w:szCs w:val="24"/>
        </w:rPr>
      </w:pPr>
      <w:r>
        <w:rPr>
          <w:rFonts w:eastAsia="Times New Roman" w:cstheme="minorHAnsi"/>
          <w:szCs w:val="24"/>
        </w:rPr>
        <w:t xml:space="preserve">L’idée de réduire un palier à un ensemble de coefficients dynamiques n’est pas toute récente. En effet, </w:t>
      </w:r>
      <w:r w:rsidR="00543AE5">
        <w:rPr>
          <w:rFonts w:eastAsia="Times New Roman" w:cstheme="minorHAnsi"/>
          <w:szCs w:val="24"/>
        </w:rPr>
        <w:t>en</w:t>
      </w:r>
      <w:r>
        <w:rPr>
          <w:rFonts w:eastAsia="Times New Roman" w:cstheme="minorHAnsi"/>
          <w:szCs w:val="24"/>
        </w:rPr>
        <w:t xml:space="preserve"> 1968</w:t>
      </w:r>
      <w:r w:rsidR="00F703D8">
        <w:rPr>
          <w:rFonts w:eastAsia="Times New Roman" w:cstheme="minorHAnsi"/>
          <w:szCs w:val="24"/>
        </w:rPr>
        <w:t xml:space="preserve"> déjà</w:t>
      </w:r>
      <w:r>
        <w:rPr>
          <w:rFonts w:eastAsia="Times New Roman" w:cstheme="minorHAnsi"/>
          <w:szCs w:val="24"/>
        </w:rPr>
        <w:t xml:space="preserve">, Lund a été l’auteur d’un article </w:t>
      </w:r>
      <w:r>
        <w:rPr>
          <w:rFonts w:eastAsia="Times New Roman" w:cstheme="minorHAnsi"/>
          <w:szCs w:val="24"/>
        </w:rPr>
        <w:fldChar w:fldCharType="begin"/>
      </w:r>
      <w:r>
        <w:rPr>
          <w:rFonts w:eastAsia="Times New Roman" w:cstheme="minorHAnsi"/>
          <w:szCs w:val="24"/>
        </w:rPr>
        <w:instrText xml:space="preserve"> REF _Ref522195167 \h </w:instrText>
      </w:r>
      <w:r w:rsidR="0069712E">
        <w:rPr>
          <w:rFonts w:eastAsia="Times New Roman" w:cstheme="minorHAnsi"/>
          <w:szCs w:val="24"/>
        </w:rPr>
        <w:instrText xml:space="preserve">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65</w:t>
      </w:r>
      <w:r>
        <w:rPr>
          <w:rFonts w:eastAsia="Times New Roman" w:cstheme="minorHAnsi"/>
          <w:szCs w:val="24"/>
        </w:rPr>
        <w:fldChar w:fldCharType="end"/>
      </w:r>
      <w:r w:rsidR="00543AE5">
        <w:rPr>
          <w:rFonts w:eastAsia="Times New Roman" w:cstheme="minorHAnsi"/>
          <w:szCs w:val="24"/>
        </w:rPr>
        <w:t>] encore largement cité</w:t>
      </w:r>
      <w:r>
        <w:rPr>
          <w:rFonts w:eastAsia="Times New Roman" w:cstheme="minorHAnsi"/>
          <w:szCs w:val="24"/>
        </w:rPr>
        <w:t xml:space="preserve">. </w:t>
      </w:r>
      <w:r w:rsidR="0069712E">
        <w:rPr>
          <w:rFonts w:eastAsia="Times New Roman" w:cstheme="minorHAnsi"/>
          <w:szCs w:val="24"/>
        </w:rPr>
        <w:t>L</w:t>
      </w:r>
      <w:r>
        <w:rPr>
          <w:rFonts w:eastAsia="Times New Roman" w:cstheme="minorHAnsi"/>
          <w:szCs w:val="24"/>
        </w:rPr>
        <w:t>es caractéristiques dynamiques d’un palier à gaz par un ensemble de ressorts et de coefficients d’amortissement qui sont des fonctions de la charge statique, de la vitesse de rotation et de la fréquence de précession</w:t>
      </w:r>
      <w:r w:rsidR="0069712E">
        <w:rPr>
          <w:rFonts w:eastAsia="Times New Roman" w:cstheme="minorHAnsi"/>
          <w:szCs w:val="24"/>
        </w:rPr>
        <w:t xml:space="preserve"> (</w:t>
      </w:r>
      <w:r w:rsidR="0069712E">
        <w:rPr>
          <w:rFonts w:eastAsia="Times New Roman" w:cstheme="minorHAnsi"/>
          <w:szCs w:val="24"/>
        </w:rPr>
        <w:fldChar w:fldCharType="begin"/>
      </w:r>
      <w:r w:rsidR="0069712E">
        <w:rPr>
          <w:rFonts w:eastAsia="Times New Roman" w:cstheme="minorHAnsi"/>
          <w:szCs w:val="24"/>
        </w:rPr>
        <w:instrText xml:space="preserve"> REF _Ref528589551 \h </w:instrText>
      </w:r>
      <w:r w:rsidR="0069712E">
        <w:rPr>
          <w:rFonts w:eastAsia="Times New Roman" w:cstheme="minorHAnsi"/>
          <w:szCs w:val="24"/>
        </w:rPr>
      </w:r>
      <w:r w:rsidR="0069712E">
        <w:rPr>
          <w:rFonts w:eastAsia="Times New Roman" w:cstheme="minorHAnsi"/>
          <w:szCs w:val="24"/>
        </w:rPr>
        <w:fldChar w:fldCharType="separate"/>
      </w:r>
      <w:r w:rsidR="009D4609">
        <w:t xml:space="preserve">Figure </w:t>
      </w:r>
      <w:r w:rsidR="009D4609">
        <w:rPr>
          <w:noProof/>
        </w:rPr>
        <w:t>17</w:t>
      </w:r>
      <w:r w:rsidR="0069712E">
        <w:rPr>
          <w:rFonts w:eastAsia="Times New Roman" w:cstheme="minorHAnsi"/>
          <w:szCs w:val="24"/>
        </w:rPr>
        <w:fldChar w:fldCharType="end"/>
      </w:r>
      <w:r w:rsidR="0069712E">
        <w:rPr>
          <w:rFonts w:eastAsia="Times New Roman" w:cstheme="minorHAnsi"/>
          <w:szCs w:val="24"/>
        </w:rPr>
        <w:t>)</w:t>
      </w:r>
      <w:r>
        <w:rPr>
          <w:rFonts w:eastAsia="Times New Roman" w:cstheme="minorHAnsi"/>
          <w:szCs w:val="24"/>
        </w:rPr>
        <w:t>. Dans ce</w:t>
      </w:r>
      <w:r w:rsidR="00543AE5">
        <w:rPr>
          <w:rFonts w:eastAsia="Times New Roman" w:cstheme="minorHAnsi"/>
          <w:szCs w:val="24"/>
        </w:rPr>
        <w:t xml:space="preserve">t </w:t>
      </w:r>
      <w:r>
        <w:rPr>
          <w:rFonts w:eastAsia="Times New Roman" w:cstheme="minorHAnsi"/>
          <w:szCs w:val="24"/>
        </w:rPr>
        <w:t>article, il démontrait l’adéquation de ces coefficients pour le calcul de la vitesse critique et des réponses à balourds.</w:t>
      </w:r>
    </w:p>
    <w:p w14:paraId="3E1CFCBE" w14:textId="77777777" w:rsidR="00C12484" w:rsidRDefault="00C12484" w:rsidP="00C12484">
      <w:pPr>
        <w:keepNext/>
        <w:jc w:val="center"/>
      </w:pPr>
      <w:r>
        <w:rPr>
          <w:rFonts w:eastAsia="Times New Roman" w:cstheme="minorHAnsi"/>
          <w:noProof/>
          <w:szCs w:val="24"/>
          <w:lang w:eastAsia="fr-FR"/>
        </w:rPr>
        <w:drawing>
          <wp:inline distT="0" distB="0" distL="0" distR="0" wp14:anchorId="5BD32E0D" wp14:editId="4F9A9C69">
            <wp:extent cx="2880000" cy="2818800"/>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818800"/>
                    </a:xfrm>
                    <a:prstGeom prst="rect">
                      <a:avLst/>
                    </a:prstGeom>
                    <a:noFill/>
                    <a:ln>
                      <a:noFill/>
                    </a:ln>
                  </pic:spPr>
                </pic:pic>
              </a:graphicData>
            </a:graphic>
          </wp:inline>
        </w:drawing>
      </w:r>
    </w:p>
    <w:p w14:paraId="7918E7C7" w14:textId="3878E744" w:rsidR="00C12484" w:rsidRDefault="00C12484" w:rsidP="00C12484">
      <w:pPr>
        <w:pStyle w:val="Lgende"/>
        <w:jc w:val="center"/>
      </w:pPr>
      <w:bookmarkStart w:id="49" w:name="_Ref528589551"/>
      <w:bookmarkStart w:id="50" w:name="_Toc531267460"/>
      <w:r>
        <w:t xml:space="preserve">Figure </w:t>
      </w:r>
      <w:r>
        <w:rPr>
          <w:noProof/>
        </w:rPr>
        <w:fldChar w:fldCharType="begin"/>
      </w:r>
      <w:r>
        <w:rPr>
          <w:noProof/>
        </w:rPr>
        <w:instrText xml:space="preserve"> SEQ Figure \* ARABIC </w:instrText>
      </w:r>
      <w:r>
        <w:rPr>
          <w:noProof/>
        </w:rPr>
        <w:fldChar w:fldCharType="separate"/>
      </w:r>
      <w:r w:rsidR="009D4609">
        <w:rPr>
          <w:noProof/>
        </w:rPr>
        <w:t>17</w:t>
      </w:r>
      <w:r>
        <w:rPr>
          <w:noProof/>
        </w:rPr>
        <w:fldChar w:fldCharType="end"/>
      </w:r>
      <w:bookmarkEnd w:id="49"/>
      <w:r>
        <w:t xml:space="preserve"> : Représentation du palier à feuilles à travers des coefficients dynamiques (représentation issue de </w:t>
      </w:r>
      <w:r>
        <w:fldChar w:fldCharType="begin"/>
      </w:r>
      <w:r>
        <w:instrText xml:space="preserve"> REF _Ref522802103 \h </w:instrText>
      </w:r>
      <w:r>
        <w:fldChar w:fldCharType="separate"/>
      </w:r>
      <w:r w:rsidR="009D4609">
        <w:t>[</w:t>
      </w:r>
      <w:r w:rsidR="009D4609">
        <w:rPr>
          <w:noProof/>
        </w:rPr>
        <w:t>54</w:t>
      </w:r>
      <w:r>
        <w:fldChar w:fldCharType="end"/>
      </w:r>
      <w:r>
        <w:t>])</w:t>
      </w:r>
      <w:bookmarkEnd w:id="50"/>
    </w:p>
    <w:p w14:paraId="4B80A691" w14:textId="77777777" w:rsidR="0052267E" w:rsidRPr="0052267E" w:rsidRDefault="0052267E" w:rsidP="0052267E">
      <w:pPr>
        <w:rPr>
          <w:sz w:val="2"/>
          <w:szCs w:val="2"/>
        </w:rPr>
      </w:pPr>
    </w:p>
    <w:p w14:paraId="2182EA76" w14:textId="4752A66E" w:rsidR="000B4C90" w:rsidRDefault="00C12484" w:rsidP="000B4C90">
      <w:pPr>
        <w:spacing w:line="360" w:lineRule="auto"/>
        <w:jc w:val="both"/>
      </w:pPr>
      <w:r>
        <w:rPr>
          <w:rFonts w:eastAsia="Times New Roman" w:cstheme="minorHAnsi"/>
          <w:szCs w:val="24"/>
        </w:rPr>
        <w:lastRenderedPageBreak/>
        <w:t xml:space="preserve">Le modèle le plus simple de la structure à feuilles, à travers des raideurs individuelles, a été utilisé par Kim et Andrès </w:t>
      </w:r>
      <w:r>
        <w:rPr>
          <w:rFonts w:eastAsia="Times New Roman" w:cstheme="minorHAnsi"/>
          <w:szCs w:val="24"/>
        </w:rPr>
        <w:fldChar w:fldCharType="begin"/>
      </w:r>
      <w:r>
        <w:rPr>
          <w:rFonts w:eastAsia="Times New Roman" w:cstheme="minorHAnsi"/>
          <w:szCs w:val="24"/>
        </w:rPr>
        <w:instrText xml:space="preserve"> REF _Ref522182306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66</w:t>
      </w:r>
      <w:r>
        <w:rPr>
          <w:rFonts w:eastAsia="Times New Roman" w:cstheme="minorHAnsi"/>
          <w:szCs w:val="24"/>
        </w:rPr>
        <w:fldChar w:fldCharType="end"/>
      </w:r>
      <w:r>
        <w:rPr>
          <w:rFonts w:eastAsia="Times New Roman" w:cstheme="minorHAnsi"/>
          <w:szCs w:val="24"/>
        </w:rPr>
        <w:t xml:space="preserve">] </w:t>
      </w:r>
      <w:r>
        <w:t>qui se sont intéressés à la réponse dynamique sur un rotor rigide supporté par des</w:t>
      </w:r>
      <w:r w:rsidR="000B4C90">
        <w:t xml:space="preserve"> paliers à feuille</w:t>
      </w:r>
      <w:r w:rsidR="00F703D8">
        <w:t>s</w:t>
      </w:r>
      <w:r w:rsidR="000B4C90">
        <w:t xml:space="preserve">. Ils ont analysé </w:t>
      </w:r>
      <w:r>
        <w:t>des essais de montée en vitesse et de décélération avec des pressions croissantes de gaz d'alimentation allant jusqu'à 2,8 bars.</w:t>
      </w:r>
      <w:r>
        <w:rPr>
          <w:rFonts w:eastAsia="Times New Roman" w:cstheme="minorHAnsi"/>
          <w:szCs w:val="24"/>
        </w:rPr>
        <w:t xml:space="preserve"> </w:t>
      </w:r>
      <w:r w:rsidR="000B4C90">
        <w:rPr>
          <w:rFonts w:eastAsia="Times New Roman" w:cstheme="minorHAnsi"/>
          <w:szCs w:val="24"/>
        </w:rPr>
        <w:t>Le modèle linéaire</w:t>
      </w:r>
      <w:r>
        <w:rPr>
          <w:rFonts w:eastAsia="Times New Roman" w:cstheme="minorHAnsi"/>
          <w:szCs w:val="24"/>
        </w:rPr>
        <w:t xml:space="preserve"> a aussi été utilisé par Ryu </w:t>
      </w:r>
      <w:r>
        <w:rPr>
          <w:rFonts w:eastAsia="Times New Roman" w:cstheme="minorHAnsi"/>
          <w:szCs w:val="24"/>
        </w:rPr>
        <w:fldChar w:fldCharType="begin"/>
      </w:r>
      <w:r>
        <w:rPr>
          <w:rFonts w:eastAsia="Times New Roman" w:cstheme="minorHAnsi"/>
          <w:szCs w:val="24"/>
        </w:rPr>
        <w:instrText xml:space="preserve"> REF _Ref522182337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67</w:t>
      </w:r>
      <w:r>
        <w:rPr>
          <w:rFonts w:eastAsia="Times New Roman" w:cstheme="minorHAnsi"/>
          <w:szCs w:val="24"/>
        </w:rPr>
        <w:fldChar w:fldCharType="end"/>
      </w:r>
      <w:r w:rsidR="000B4C90">
        <w:rPr>
          <w:rFonts w:eastAsia="Times New Roman" w:cstheme="minorHAnsi"/>
          <w:szCs w:val="24"/>
        </w:rPr>
        <w:t>] qui s’est intéressé à</w:t>
      </w:r>
      <w:r>
        <w:t xml:space="preserve"> un</w:t>
      </w:r>
      <w:r w:rsidR="00543AE5">
        <w:t xml:space="preserve"> système de palier à feuilles et de </w:t>
      </w:r>
      <w:r>
        <w:t xml:space="preserve">rotor </w:t>
      </w:r>
      <w:r w:rsidR="000B4C90">
        <w:t>à haute température</w:t>
      </w:r>
      <w:r>
        <w:t>.</w:t>
      </w:r>
    </w:p>
    <w:p w14:paraId="366965EB" w14:textId="4BB0F82F" w:rsidR="00C12484" w:rsidRDefault="00C12484" w:rsidP="000B4C90">
      <w:pPr>
        <w:spacing w:line="360" w:lineRule="auto"/>
        <w:jc w:val="both"/>
        <w:rPr>
          <w:rFonts w:cstheme="minorHAnsi"/>
        </w:rPr>
      </w:pPr>
      <w:r>
        <w:rPr>
          <w:rFonts w:cstheme="minorHAnsi"/>
        </w:rPr>
        <w:t xml:space="preserve">Lagodzinski et Zielinski </w:t>
      </w:r>
      <w:r>
        <w:rPr>
          <w:rFonts w:cstheme="minorHAnsi"/>
        </w:rPr>
        <w:fldChar w:fldCharType="begin"/>
      </w:r>
      <w:r>
        <w:rPr>
          <w:rFonts w:cstheme="minorHAnsi"/>
        </w:rPr>
        <w:instrText xml:space="preserve"> REF _Ref522208873 \h  \* MERGEFORMAT </w:instrText>
      </w:r>
      <w:r>
        <w:rPr>
          <w:rFonts w:cstheme="minorHAnsi"/>
        </w:rPr>
      </w:r>
      <w:r>
        <w:rPr>
          <w:rFonts w:cstheme="minorHAnsi"/>
        </w:rPr>
        <w:fldChar w:fldCharType="separate"/>
      </w:r>
      <w:r w:rsidR="009D4609" w:rsidRPr="009D4609">
        <w:t>[</w:t>
      </w:r>
      <w:r w:rsidR="009D4609" w:rsidRPr="009D4609">
        <w:rPr>
          <w:noProof/>
        </w:rPr>
        <w:t>68</w:t>
      </w:r>
      <w:r>
        <w:rPr>
          <w:rFonts w:cstheme="minorHAnsi"/>
        </w:rPr>
        <w:fldChar w:fldCharType="end"/>
      </w:r>
      <w:r>
        <w:rPr>
          <w:rFonts w:cstheme="minorHAnsi"/>
        </w:rPr>
        <w:t>] se sont aussi intéressé</w:t>
      </w:r>
      <w:r w:rsidR="00F703D8">
        <w:rPr>
          <w:rFonts w:cstheme="minorHAnsi"/>
        </w:rPr>
        <w:t>s</w:t>
      </w:r>
      <w:r>
        <w:rPr>
          <w:rFonts w:cstheme="minorHAnsi"/>
        </w:rPr>
        <w:t xml:space="preserve"> à la structure déformable des paliers à feuilles à travers des coefficients dynamiques. Au départ ils ont estimé ces coefficients grâce à des mesures expérimentales. Ensuite, ils ont établi certaines hypothèses dont le remplacement des plissés simples de la feuille </w:t>
      </w:r>
      <w:r w:rsidRPr="009621BB">
        <w:rPr>
          <w:rFonts w:cstheme="minorHAnsi"/>
        </w:rPr>
        <w:t>ondulée par l’ensemble des éléments numériques d’amortissement élastique</w:t>
      </w:r>
      <w:r w:rsidR="000B4C90">
        <w:rPr>
          <w:rFonts w:cstheme="minorHAnsi"/>
        </w:rPr>
        <w:t xml:space="preserve"> </w:t>
      </w:r>
      <w:r w:rsidR="000B4C90">
        <w:rPr>
          <w:rFonts w:cstheme="minorHAnsi"/>
        </w:rPr>
        <w:fldChar w:fldCharType="begin"/>
      </w:r>
      <w:r w:rsidR="000B4C90">
        <w:rPr>
          <w:rFonts w:cstheme="minorHAnsi"/>
        </w:rPr>
        <w:instrText xml:space="preserve"> REF _Ref522208873 \h  \* MERGEFORMAT </w:instrText>
      </w:r>
      <w:r w:rsidR="000B4C90">
        <w:rPr>
          <w:rFonts w:cstheme="minorHAnsi"/>
        </w:rPr>
      </w:r>
      <w:r w:rsidR="000B4C90">
        <w:rPr>
          <w:rFonts w:cstheme="minorHAnsi"/>
        </w:rPr>
        <w:fldChar w:fldCharType="separate"/>
      </w:r>
      <w:r w:rsidR="009D4609" w:rsidRPr="009D4609">
        <w:t>[</w:t>
      </w:r>
      <w:r w:rsidR="009D4609" w:rsidRPr="009D4609">
        <w:rPr>
          <w:noProof/>
        </w:rPr>
        <w:t>68</w:t>
      </w:r>
      <w:r w:rsidR="000B4C90">
        <w:rPr>
          <w:rFonts w:cstheme="minorHAnsi"/>
        </w:rPr>
        <w:fldChar w:fldCharType="end"/>
      </w:r>
      <w:r w:rsidR="000B4C90">
        <w:rPr>
          <w:rFonts w:cstheme="minorHAnsi"/>
        </w:rPr>
        <w:t>]</w:t>
      </w:r>
      <w:r w:rsidRPr="009621BB">
        <w:rPr>
          <w:rFonts w:cstheme="minorHAnsi"/>
        </w:rPr>
        <w:t>.</w:t>
      </w:r>
      <w:r>
        <w:rPr>
          <w:rFonts w:cstheme="minorHAnsi"/>
        </w:rPr>
        <w:t xml:space="preserve"> Avec ces considérations, ils trouvent un bon accord entre leurs estimations et les valeurs issues de l’expérience. Leur étude les </w:t>
      </w:r>
      <w:r w:rsidR="000B4C90">
        <w:rPr>
          <w:rFonts w:cstheme="minorHAnsi"/>
        </w:rPr>
        <w:t xml:space="preserve">mène à la conclusion qu’avec l’augmentation </w:t>
      </w:r>
      <w:r>
        <w:rPr>
          <w:rFonts w:cstheme="minorHAnsi"/>
        </w:rPr>
        <w:t>de la fréquence d’excitation, la raideur et le coefficient d’amortissement de la structure de la feuille augmentent</w:t>
      </w:r>
      <w:r w:rsidR="00F703D8">
        <w:rPr>
          <w:rFonts w:cstheme="minorHAnsi"/>
        </w:rPr>
        <w:t xml:space="preserve"> significativement</w:t>
      </w:r>
      <w:r>
        <w:rPr>
          <w:rFonts w:cstheme="minorHAnsi"/>
        </w:rPr>
        <w:t xml:space="preserve">. </w:t>
      </w:r>
    </w:p>
    <w:p w14:paraId="0477B2EE" w14:textId="6558EA07" w:rsidR="000B4C90" w:rsidRDefault="002F31F5" w:rsidP="000B4C90">
      <w:pPr>
        <w:spacing w:line="360" w:lineRule="auto"/>
        <w:jc w:val="both"/>
        <w:rPr>
          <w:rFonts w:cstheme="minorHAnsi"/>
        </w:rPr>
      </w:pPr>
      <w:r>
        <w:rPr>
          <w:rFonts w:cstheme="minorHAnsi"/>
        </w:rPr>
        <w:t xml:space="preserve">Bin Hassan et Bonello </w:t>
      </w:r>
      <w:r>
        <w:rPr>
          <w:rFonts w:cstheme="minorHAnsi"/>
        </w:rPr>
        <w:fldChar w:fldCharType="begin"/>
      </w:r>
      <w:r>
        <w:rPr>
          <w:rFonts w:cstheme="minorHAnsi"/>
        </w:rPr>
        <w:instrText xml:space="preserve"> REF _Ref526866245 \h </w:instrText>
      </w:r>
      <w:r w:rsidR="000B4C90">
        <w:rPr>
          <w:rFonts w:cstheme="minorHAnsi"/>
        </w:rPr>
        <w:instrText xml:space="preserve"> \* MERGEFORMAT </w:instrText>
      </w:r>
      <w:r>
        <w:rPr>
          <w:rFonts w:cstheme="minorHAnsi"/>
        </w:rPr>
      </w:r>
      <w:r>
        <w:rPr>
          <w:rFonts w:cstheme="minorHAnsi"/>
        </w:rPr>
        <w:fldChar w:fldCharType="separate"/>
      </w:r>
      <w:r w:rsidR="009D4609" w:rsidRPr="009D4609">
        <w:t>[</w:t>
      </w:r>
      <w:r w:rsidR="009D4609" w:rsidRPr="009D4609">
        <w:rPr>
          <w:noProof/>
        </w:rPr>
        <w:t>69</w:t>
      </w:r>
      <w:r>
        <w:rPr>
          <w:rFonts w:cstheme="minorHAnsi"/>
        </w:rPr>
        <w:fldChar w:fldCharType="end"/>
      </w:r>
      <w:r>
        <w:rPr>
          <w:rFonts w:cstheme="minorHAnsi"/>
        </w:rPr>
        <w:t>]</w:t>
      </w:r>
      <w:r w:rsidR="00543AE5">
        <w:rPr>
          <w:rFonts w:cstheme="minorHAnsi"/>
        </w:rPr>
        <w:t xml:space="preserve"> </w:t>
      </w:r>
      <w:r w:rsidR="000B4C90">
        <w:rPr>
          <w:rFonts w:cstheme="minorHAnsi"/>
        </w:rPr>
        <w:t>ont aussi abordé</w:t>
      </w:r>
      <w:r w:rsidR="00C12484">
        <w:rPr>
          <w:rFonts w:cstheme="minorHAnsi"/>
        </w:rPr>
        <w:t xml:space="preserve"> l’analyse dynamique des paliers à feuilles.</w:t>
      </w:r>
      <w:r w:rsidR="000B4C90">
        <w:rPr>
          <w:rFonts w:cstheme="minorHAnsi"/>
        </w:rPr>
        <w:t xml:space="preserve"> I</w:t>
      </w:r>
      <w:r w:rsidR="00C12484">
        <w:rPr>
          <w:rFonts w:cstheme="minorHAnsi"/>
        </w:rPr>
        <w:t xml:space="preserve">ls ont considéré un modèle </w:t>
      </w:r>
      <w:r w:rsidR="00543AE5">
        <w:rPr>
          <w:rFonts w:cstheme="minorHAnsi"/>
        </w:rPr>
        <w:t>d’</w:t>
      </w:r>
      <w:r w:rsidR="00C12484">
        <w:rPr>
          <w:rFonts w:cstheme="minorHAnsi"/>
        </w:rPr>
        <w:t xml:space="preserve">éléments finis de la structure à feuilles. Par la suite, ils </w:t>
      </w:r>
      <w:r w:rsidR="00F703D8">
        <w:rPr>
          <w:rFonts w:cstheme="minorHAnsi"/>
        </w:rPr>
        <w:t>ont utilisé</w:t>
      </w:r>
      <w:r w:rsidR="00C12484">
        <w:rPr>
          <w:rFonts w:cstheme="minorHAnsi"/>
        </w:rPr>
        <w:t xml:space="preserve"> la méthode semi-analytique de la projection modale. </w:t>
      </w:r>
      <w:r w:rsidR="00F703D8">
        <w:rPr>
          <w:rFonts w:cstheme="minorHAnsi"/>
        </w:rPr>
        <w:t>Enfin, pour valider leur étude ils l’ont comparé</w:t>
      </w:r>
      <w:r w:rsidR="00C12484">
        <w:rPr>
          <w:rFonts w:cstheme="minorHAnsi"/>
        </w:rPr>
        <w:t xml:space="preserve"> à des résultats obtenus avec un modèle de raideurs individuelles. Les résultats qu’ils obtiennent les </w:t>
      </w:r>
      <w:r w:rsidR="00F703D8">
        <w:rPr>
          <w:rFonts w:cstheme="minorHAnsi"/>
        </w:rPr>
        <w:t>menèrent</w:t>
      </w:r>
      <w:r w:rsidR="00C12484">
        <w:rPr>
          <w:rFonts w:cstheme="minorHAnsi"/>
        </w:rPr>
        <w:t xml:space="preserve"> à </w:t>
      </w:r>
      <w:r w:rsidR="00543AE5">
        <w:rPr>
          <w:rFonts w:cstheme="minorHAnsi"/>
        </w:rPr>
        <w:t xml:space="preserve">valider </w:t>
      </w:r>
      <w:r w:rsidR="000B4C90">
        <w:rPr>
          <w:rFonts w:cstheme="minorHAnsi"/>
        </w:rPr>
        <w:t>leur analyse dynamique.</w:t>
      </w:r>
    </w:p>
    <w:p w14:paraId="7F17FDAB" w14:textId="7F79D9C6" w:rsidR="000B4C90" w:rsidRDefault="00C12484" w:rsidP="000B4C90">
      <w:pPr>
        <w:spacing w:line="360" w:lineRule="auto"/>
        <w:jc w:val="both"/>
        <w:rPr>
          <w:rFonts w:cstheme="minorHAnsi"/>
        </w:rPr>
      </w:pPr>
      <w:r>
        <w:rPr>
          <w:rFonts w:eastAsia="Times New Roman" w:cstheme="minorHAnsi"/>
          <w:szCs w:val="24"/>
        </w:rPr>
        <w:t xml:space="preserve">Larsen et al. </w:t>
      </w:r>
      <w:r>
        <w:rPr>
          <w:rFonts w:eastAsia="Times New Roman" w:cstheme="minorHAnsi"/>
          <w:szCs w:val="24"/>
        </w:rPr>
        <w:fldChar w:fldCharType="begin"/>
      </w:r>
      <w:r>
        <w:rPr>
          <w:rFonts w:eastAsia="Times New Roman" w:cstheme="minorHAnsi"/>
          <w:szCs w:val="24"/>
        </w:rPr>
        <w:instrText xml:space="preserve"> REF _Ref522194065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70</w:t>
      </w:r>
      <w:r>
        <w:rPr>
          <w:rFonts w:eastAsia="Times New Roman" w:cstheme="minorHAnsi"/>
          <w:szCs w:val="24"/>
        </w:rPr>
        <w:fldChar w:fldCharType="end"/>
      </w:r>
      <w:r>
        <w:rPr>
          <w:rFonts w:eastAsia="Times New Roman" w:cstheme="minorHAnsi"/>
          <w:szCs w:val="24"/>
        </w:rPr>
        <w:t>], comme plusieurs autres auteurs (</w:t>
      </w:r>
      <w:r>
        <w:rPr>
          <w:rFonts w:eastAsia="Times New Roman" w:cstheme="minorHAnsi"/>
          <w:szCs w:val="24"/>
        </w:rPr>
        <w:fldChar w:fldCharType="begin"/>
      </w:r>
      <w:r>
        <w:rPr>
          <w:rFonts w:eastAsia="Times New Roman" w:cstheme="minorHAnsi"/>
          <w:szCs w:val="24"/>
        </w:rPr>
        <w:instrText xml:space="preserve"> REF _Ref522194954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71</w:t>
      </w:r>
      <w:r>
        <w:rPr>
          <w:rFonts w:eastAsia="Times New Roman" w:cstheme="minorHAnsi"/>
          <w:szCs w:val="24"/>
        </w:rPr>
        <w:fldChar w:fldCharType="end"/>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_Ref522194956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72</w:t>
      </w:r>
      <w:r>
        <w:rPr>
          <w:rFonts w:eastAsia="Times New Roman" w:cstheme="minorHAnsi"/>
          <w:szCs w:val="24"/>
        </w:rPr>
        <w:fldChar w:fldCharType="end"/>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_Ref522194958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73</w:t>
      </w:r>
      <w:r>
        <w:rPr>
          <w:rFonts w:eastAsia="Times New Roman" w:cstheme="minorHAnsi"/>
          <w:szCs w:val="24"/>
        </w:rPr>
        <w:fldChar w:fldCharType="end"/>
      </w:r>
      <w:r>
        <w:rPr>
          <w:rFonts w:eastAsia="Times New Roman" w:cstheme="minorHAnsi"/>
          <w:szCs w:val="24"/>
        </w:rPr>
        <w:t xml:space="preserve">], </w:t>
      </w:r>
      <w:r>
        <w:rPr>
          <w:rFonts w:eastAsia="Times New Roman" w:cstheme="minorHAnsi"/>
          <w:szCs w:val="24"/>
        </w:rPr>
        <w:fldChar w:fldCharType="begin"/>
      </w:r>
      <w:r>
        <w:rPr>
          <w:rFonts w:eastAsia="Times New Roman" w:cstheme="minorHAnsi"/>
          <w:szCs w:val="24"/>
        </w:rPr>
        <w:instrText xml:space="preserve"> REF _Ref522194960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74</w:t>
      </w:r>
      <w:r>
        <w:rPr>
          <w:rFonts w:eastAsia="Times New Roman" w:cstheme="minorHAnsi"/>
          <w:szCs w:val="24"/>
        </w:rPr>
        <w:fldChar w:fldCharType="end"/>
      </w:r>
      <w:r>
        <w:rPr>
          <w:rFonts w:eastAsia="Times New Roman" w:cstheme="minorHAnsi"/>
          <w:szCs w:val="24"/>
        </w:rPr>
        <w:t xml:space="preserve">] et </w:t>
      </w:r>
      <w:r>
        <w:rPr>
          <w:rFonts w:eastAsia="Times New Roman" w:cstheme="minorHAnsi"/>
          <w:szCs w:val="24"/>
        </w:rPr>
        <w:fldChar w:fldCharType="begin"/>
      </w:r>
      <w:r>
        <w:rPr>
          <w:rFonts w:eastAsia="Times New Roman" w:cstheme="minorHAnsi"/>
          <w:szCs w:val="24"/>
        </w:rPr>
        <w:instrText xml:space="preserve"> REF _Ref522194962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75</w:t>
      </w:r>
      <w:r>
        <w:rPr>
          <w:rFonts w:eastAsia="Times New Roman" w:cstheme="minorHAnsi"/>
          <w:szCs w:val="24"/>
        </w:rPr>
        <w:fldChar w:fldCharType="end"/>
      </w:r>
      <w:r>
        <w:rPr>
          <w:rFonts w:eastAsia="Times New Roman" w:cstheme="minorHAnsi"/>
          <w:szCs w:val="24"/>
        </w:rPr>
        <w:t>])</w:t>
      </w:r>
      <w:r w:rsidRPr="00D158EC">
        <w:rPr>
          <w:rFonts w:ascii="AdvOT863180fb" w:hAnsi="AdvOT863180fb" w:cs="AdvOT863180fb"/>
          <w:sz w:val="16"/>
          <w:szCs w:val="16"/>
        </w:rPr>
        <w:t>,</w:t>
      </w:r>
      <w:r>
        <w:rPr>
          <w:rFonts w:eastAsia="Times New Roman" w:cstheme="minorHAnsi"/>
          <w:szCs w:val="24"/>
        </w:rPr>
        <w:t xml:space="preserve"> se sont intéressé</w:t>
      </w:r>
      <w:r w:rsidR="00F703D8">
        <w:rPr>
          <w:rFonts w:eastAsia="Times New Roman" w:cstheme="minorHAnsi"/>
          <w:szCs w:val="24"/>
        </w:rPr>
        <w:t>s</w:t>
      </w:r>
      <w:r>
        <w:rPr>
          <w:rFonts w:eastAsia="Times New Roman" w:cstheme="minorHAnsi"/>
          <w:szCs w:val="24"/>
        </w:rPr>
        <w:t xml:space="preserve"> au comportement vibratoire des arbres supportés par des paliers à feuilles et aux vitesses d’apparition des instabilités. </w:t>
      </w:r>
      <w:r w:rsidR="00F703D8">
        <w:rPr>
          <w:rFonts w:eastAsia="Times New Roman" w:cstheme="minorHAnsi"/>
          <w:szCs w:val="24"/>
        </w:rPr>
        <w:t>Ils ont adopté</w:t>
      </w:r>
      <w:r>
        <w:rPr>
          <w:rFonts w:eastAsia="Times New Roman" w:cstheme="minorHAnsi"/>
          <w:szCs w:val="24"/>
        </w:rPr>
        <w:t xml:space="preserve"> un modèle linéaire </w:t>
      </w:r>
      <w:r w:rsidR="00F703D8">
        <w:rPr>
          <w:rFonts w:eastAsia="Times New Roman" w:cstheme="minorHAnsi"/>
          <w:szCs w:val="24"/>
        </w:rPr>
        <w:t>se basant</w:t>
      </w:r>
      <w:r w:rsidR="000B4C90">
        <w:rPr>
          <w:rFonts w:eastAsia="Times New Roman" w:cstheme="minorHAnsi"/>
          <w:szCs w:val="24"/>
        </w:rPr>
        <w:t xml:space="preserve"> sur huit coefficients dynamiques de raideur et d’amortissement</w:t>
      </w:r>
      <w:r w:rsidR="00F703D8">
        <w:rPr>
          <w:rFonts w:eastAsia="Times New Roman" w:cstheme="minorHAnsi"/>
          <w:szCs w:val="24"/>
        </w:rPr>
        <w:t>,</w:t>
      </w:r>
      <w:r>
        <w:rPr>
          <w:rFonts w:eastAsia="Times New Roman" w:cstheme="minorHAnsi"/>
          <w:szCs w:val="24"/>
        </w:rPr>
        <w:t xml:space="preserve"> dépendant des conditions de fonctionnement et de l</w:t>
      </w:r>
      <w:r w:rsidR="000B4C90">
        <w:rPr>
          <w:rFonts w:eastAsia="Times New Roman" w:cstheme="minorHAnsi"/>
          <w:szCs w:val="24"/>
        </w:rPr>
        <w:t>a fréquence d’excitation</w:t>
      </w:r>
      <w:r>
        <w:rPr>
          <w:rFonts w:eastAsia="Times New Roman" w:cstheme="minorHAnsi"/>
          <w:szCs w:val="24"/>
        </w:rPr>
        <w:t xml:space="preserve">. Ces caractéristiques dynamiques </w:t>
      </w:r>
      <w:r w:rsidR="00543AE5">
        <w:rPr>
          <w:rFonts w:eastAsia="Times New Roman" w:cstheme="minorHAnsi"/>
          <w:szCs w:val="24"/>
        </w:rPr>
        <w:t>sont calculé</w:t>
      </w:r>
      <w:r w:rsidR="00F703D8">
        <w:rPr>
          <w:rFonts w:eastAsia="Times New Roman" w:cstheme="minorHAnsi"/>
          <w:szCs w:val="24"/>
        </w:rPr>
        <w:t>e</w:t>
      </w:r>
      <w:r w:rsidR="00543AE5">
        <w:rPr>
          <w:rFonts w:eastAsia="Times New Roman" w:cstheme="minorHAnsi"/>
          <w:szCs w:val="24"/>
        </w:rPr>
        <w:t>s suivant</w:t>
      </w:r>
      <w:r>
        <w:rPr>
          <w:rFonts w:eastAsia="Times New Roman" w:cstheme="minorHAnsi"/>
          <w:szCs w:val="24"/>
        </w:rPr>
        <w:t xml:space="preserve"> la manière de Lund </w:t>
      </w:r>
      <w:r>
        <w:rPr>
          <w:rFonts w:eastAsia="Times New Roman" w:cstheme="minorHAnsi"/>
          <w:szCs w:val="24"/>
        </w:rPr>
        <w:fldChar w:fldCharType="begin"/>
      </w:r>
      <w:r>
        <w:rPr>
          <w:rFonts w:eastAsia="Times New Roman" w:cstheme="minorHAnsi"/>
          <w:szCs w:val="24"/>
        </w:rPr>
        <w:instrText xml:space="preserve"> REF _Ref522195167 \h  \* MERGEFORMAT </w:instrText>
      </w:r>
      <w:r>
        <w:rPr>
          <w:rFonts w:eastAsia="Times New Roman" w:cstheme="minorHAnsi"/>
          <w:szCs w:val="24"/>
        </w:rPr>
      </w:r>
      <w:r>
        <w:rPr>
          <w:rFonts w:eastAsia="Times New Roman" w:cstheme="minorHAnsi"/>
          <w:szCs w:val="24"/>
        </w:rPr>
        <w:fldChar w:fldCharType="separate"/>
      </w:r>
      <w:r w:rsidR="009D4609" w:rsidRPr="009D4609">
        <w:t>[</w:t>
      </w:r>
      <w:r w:rsidR="009D4609" w:rsidRPr="009D4609">
        <w:rPr>
          <w:noProof/>
        </w:rPr>
        <w:t>65</w:t>
      </w:r>
      <w:r>
        <w:rPr>
          <w:rFonts w:eastAsia="Times New Roman" w:cstheme="minorHAnsi"/>
          <w:szCs w:val="24"/>
        </w:rPr>
        <w:fldChar w:fldCharType="end"/>
      </w:r>
      <w:r>
        <w:rPr>
          <w:rFonts w:eastAsia="Times New Roman" w:cstheme="minorHAnsi"/>
          <w:szCs w:val="24"/>
        </w:rPr>
        <w:t xml:space="preserve">]. </w:t>
      </w:r>
      <w:r>
        <w:t>Dans cet article, deux approches fondamentales pour prédire la stabilité des systèmes sont présentées et comparées</w:t>
      </w:r>
      <w:r w:rsidR="000B4C90">
        <w:t>. L</w:t>
      </w:r>
      <w:r>
        <w:t xml:space="preserve">'une </w:t>
      </w:r>
      <w:r w:rsidR="00543AE5">
        <w:t xml:space="preserve">est </w:t>
      </w:r>
      <w:r>
        <w:t xml:space="preserve">basée sur les coefficients de force linéarisés en 1993 </w:t>
      </w:r>
      <w:r>
        <w:fldChar w:fldCharType="begin"/>
      </w:r>
      <w:r>
        <w:instrText xml:space="preserve"> REF _Ref522195411 \h  \* MERGEFORMAT </w:instrText>
      </w:r>
      <w:r>
        <w:fldChar w:fldCharType="separate"/>
      </w:r>
      <w:r w:rsidR="009D4609" w:rsidRPr="009D4609">
        <w:t>[</w:t>
      </w:r>
      <w:r w:rsidR="009D4609" w:rsidRPr="009D4609">
        <w:rPr>
          <w:noProof/>
        </w:rPr>
        <w:t>76</w:t>
      </w:r>
      <w:r>
        <w:fldChar w:fldCharType="end"/>
      </w:r>
      <w:r w:rsidR="000B4C90">
        <w:t>], l</w:t>
      </w:r>
      <w:r>
        <w:t>’autre est basée sur le comportement non linéaire des forces du film fluide et l’intégration temporelle. Une comparaison similaire</w:t>
      </w:r>
      <w:r w:rsidR="000B4C90">
        <w:t xml:space="preserve"> effectuée</w:t>
      </w:r>
      <w:r>
        <w:t xml:space="preserve"> par Hoffmann et al. </w:t>
      </w:r>
      <w:r>
        <w:fldChar w:fldCharType="begin"/>
      </w:r>
      <w:r>
        <w:instrText xml:space="preserve"> REF _Ref522194962 \h  \* MERGEFORMAT </w:instrText>
      </w:r>
      <w:r>
        <w:fldChar w:fldCharType="separate"/>
      </w:r>
      <w:r w:rsidR="009D4609" w:rsidRPr="009D4609">
        <w:t>[</w:t>
      </w:r>
      <w:r w:rsidR="009D4609" w:rsidRPr="009D4609">
        <w:rPr>
          <w:noProof/>
        </w:rPr>
        <w:t>75</w:t>
      </w:r>
      <w:r>
        <w:fldChar w:fldCharType="end"/>
      </w:r>
      <w:r>
        <w:t xml:space="preserve">] a déjà trouvé un bon accord entre les méthodes, tandis qu'une autre </w:t>
      </w:r>
      <w:r w:rsidR="00F703D8">
        <w:t>réalisée</w:t>
      </w:r>
      <w:r>
        <w:t xml:space="preserve"> par Kim </w:t>
      </w:r>
      <w:r>
        <w:fldChar w:fldCharType="begin"/>
      </w:r>
      <w:r>
        <w:instrText xml:space="preserve"> REF _Ref522195443 \h  \* MERGEFORMAT </w:instrText>
      </w:r>
      <w:r>
        <w:fldChar w:fldCharType="separate"/>
      </w:r>
      <w:r w:rsidR="009D4609" w:rsidRPr="009D4609">
        <w:t>[</w:t>
      </w:r>
      <w:r w:rsidR="009D4609" w:rsidRPr="009D4609">
        <w:rPr>
          <w:noProof/>
        </w:rPr>
        <w:t>77</w:t>
      </w:r>
      <w:r>
        <w:fldChar w:fldCharType="end"/>
      </w:r>
      <w:r>
        <w:t>]</w:t>
      </w:r>
      <w:r w:rsidR="00F703D8">
        <w:t>,</w:t>
      </w:r>
      <w:r>
        <w:t xml:space="preserve"> a signalé des écarts importants. Dans ce dernier cas, il convient toutefois de noter que l'approche linéaire appliquée prévoyait des limites de stabilité très faibles. Larsen et al. </w:t>
      </w:r>
      <w:r>
        <w:fldChar w:fldCharType="begin"/>
      </w:r>
      <w:r>
        <w:instrText xml:space="preserve"> REF _Ref522194065 \h </w:instrText>
      </w:r>
      <w:r w:rsidR="000B4C90">
        <w:instrText xml:space="preserve"> \* MERGEFORMAT </w:instrText>
      </w:r>
      <w:r>
        <w:fldChar w:fldCharType="separate"/>
      </w:r>
      <w:r w:rsidR="009D4609" w:rsidRPr="009D4609">
        <w:t>[</w:t>
      </w:r>
      <w:r w:rsidR="009D4609" w:rsidRPr="009D4609">
        <w:rPr>
          <w:noProof/>
        </w:rPr>
        <w:t>70</w:t>
      </w:r>
      <w:r>
        <w:fldChar w:fldCharType="end"/>
      </w:r>
      <w:r>
        <w:t>] concluent à l’existence</w:t>
      </w:r>
      <w:r>
        <w:rPr>
          <w:rFonts w:cstheme="minorHAnsi"/>
        </w:rPr>
        <w:t xml:space="preserve"> d’écarts significatifs, ce qui les mène à</w:t>
      </w:r>
      <w:r w:rsidR="00F703D8">
        <w:rPr>
          <w:rFonts w:cstheme="minorHAnsi"/>
        </w:rPr>
        <w:t xml:space="preserve"> s’interroger sur la pertinence de l’adaptabilité de</w:t>
      </w:r>
      <w:r>
        <w:rPr>
          <w:rFonts w:cstheme="minorHAnsi"/>
        </w:rPr>
        <w:t xml:space="preserve"> la méthode utilisant </w:t>
      </w:r>
      <w:r w:rsidR="000B4C90">
        <w:rPr>
          <w:rFonts w:cstheme="minorHAnsi"/>
        </w:rPr>
        <w:t>l’approche li</w:t>
      </w:r>
      <w:r w:rsidR="00F703D8">
        <w:rPr>
          <w:rFonts w:cstheme="minorHAnsi"/>
        </w:rPr>
        <w:t>néaire classique</w:t>
      </w:r>
      <w:r w:rsidR="000B4C90">
        <w:rPr>
          <w:rFonts w:cstheme="minorHAnsi"/>
        </w:rPr>
        <w:t>.</w:t>
      </w:r>
    </w:p>
    <w:p w14:paraId="566B8593" w14:textId="799ED876" w:rsidR="00C12484" w:rsidRDefault="00C12484" w:rsidP="000B4C90">
      <w:pPr>
        <w:spacing w:line="360" w:lineRule="auto"/>
        <w:jc w:val="both"/>
      </w:pPr>
      <w:r>
        <w:lastRenderedPageBreak/>
        <w:t xml:space="preserve">Un certain nombre de techniques </w:t>
      </w:r>
      <w:r w:rsidR="00543AE5">
        <w:t xml:space="preserve">de linéarisation </w:t>
      </w:r>
      <w:r>
        <w:t>pour prédire les performances des paliers à feuilles ont</w:t>
      </w:r>
      <w:r w:rsidR="00F703D8">
        <w:t xml:space="preserve"> d’ores et déjà</w:t>
      </w:r>
      <w:r>
        <w:t xml:space="preserve"> été développées. Cependant, l'évaluation de leurs caractéristiques dynamiques n'est toujours pas adéquate en raison de la complexité mécanique de la structure de la feuille et du fort comportement non linéaire de la force de </w:t>
      </w:r>
      <w:r w:rsidRPr="008B6139">
        <w:t>frottement</w:t>
      </w:r>
      <w:r>
        <w:t xml:space="preserve"> </w:t>
      </w:r>
      <w:r>
        <w:fldChar w:fldCharType="begin"/>
      </w:r>
      <w:r>
        <w:instrText xml:space="preserve"> REF _Ref522205090 \h  \* MERGEFORMAT </w:instrText>
      </w:r>
      <w:r>
        <w:fldChar w:fldCharType="separate"/>
      </w:r>
      <w:r w:rsidR="009D4609" w:rsidRPr="009D4609">
        <w:t>[</w:t>
      </w:r>
      <w:r w:rsidR="009D4609" w:rsidRPr="009D4609">
        <w:rPr>
          <w:noProof/>
        </w:rPr>
        <w:t>78</w:t>
      </w:r>
      <w:r>
        <w:fldChar w:fldCharType="end"/>
      </w:r>
      <w:r>
        <w:t>]</w:t>
      </w:r>
      <w:r w:rsidRPr="008B6139">
        <w:t>.</w:t>
      </w:r>
      <w:r>
        <w:t xml:space="preserve"> De plus, les conclusions des différentes publications </w:t>
      </w:r>
      <w:r w:rsidR="00F703D8">
        <w:t>s’avèrent parfois</w:t>
      </w:r>
      <w:r>
        <w:t xml:space="preserve"> contradictoires. Les chercheurs ne s’accordent pas sur la validité</w:t>
      </w:r>
      <w:r w:rsidR="00543AE5">
        <w:t xml:space="preserve"> des méthodes </w:t>
      </w:r>
      <w:r>
        <w:t>utilisées. D’où la nécessité d’une autre classe de modèles plus robuste pour prédire le comportement vibratoire des paliers à feuilles.</w:t>
      </w:r>
    </w:p>
    <w:p w14:paraId="75F04D5D" w14:textId="77777777" w:rsidR="00C12484" w:rsidRPr="00215E7D" w:rsidRDefault="00C12484" w:rsidP="00C12484">
      <w:pPr>
        <w:spacing w:after="0" w:line="240" w:lineRule="auto"/>
        <w:jc w:val="both"/>
        <w:rPr>
          <w:rFonts w:cstheme="minorHAnsi"/>
          <w:sz w:val="10"/>
          <w:szCs w:val="10"/>
        </w:rPr>
      </w:pPr>
    </w:p>
    <w:p w14:paraId="1ED4D762" w14:textId="77777777" w:rsidR="00C12484" w:rsidRDefault="00C12484" w:rsidP="00C12484">
      <w:pPr>
        <w:pStyle w:val="Titre3"/>
        <w:numPr>
          <w:ilvl w:val="1"/>
          <w:numId w:val="3"/>
        </w:numPr>
        <w:rPr>
          <w:rFonts w:eastAsia="Times New Roman"/>
        </w:rPr>
      </w:pPr>
      <w:bookmarkStart w:id="51" w:name="_Toc531267395"/>
      <w:r>
        <w:rPr>
          <w:rFonts w:eastAsia="Times New Roman"/>
        </w:rPr>
        <w:t>Analyses non-linéaires</w:t>
      </w:r>
      <w:bookmarkEnd w:id="51"/>
      <w:r>
        <w:rPr>
          <w:rFonts w:eastAsia="Times New Roman"/>
        </w:rPr>
        <w:t xml:space="preserve"> </w:t>
      </w:r>
    </w:p>
    <w:p w14:paraId="665781F9" w14:textId="77777777" w:rsidR="00C12484" w:rsidRPr="00A96A92" w:rsidRDefault="00C12484" w:rsidP="00C12484">
      <w:pPr>
        <w:rPr>
          <w:sz w:val="4"/>
          <w:szCs w:val="4"/>
        </w:rPr>
      </w:pPr>
    </w:p>
    <w:p w14:paraId="46221036" w14:textId="77777777" w:rsidR="002A7A9A" w:rsidRDefault="00C12484" w:rsidP="002A7A9A">
      <w:pPr>
        <w:spacing w:line="360" w:lineRule="auto"/>
        <w:jc w:val="both"/>
      </w:pPr>
      <w:r>
        <w:t>Dans ce qui suit, une partie des travaux exposés dans la littérature consacrée à l’analyse dynamique non linéaire sera présentée</w:t>
      </w:r>
      <w:r w:rsidR="00884145">
        <w:t xml:space="preserve"> suivant un ordre chronologique</w:t>
      </w:r>
      <w:r>
        <w:t xml:space="preserve">. La prise en compte de ces phénomènes </w:t>
      </w:r>
      <w:r w:rsidR="004301DC">
        <w:t>s’annonce</w:t>
      </w:r>
      <w:r>
        <w:t xml:space="preserve"> indispensable po</w:t>
      </w:r>
      <w:r w:rsidR="002A7A9A">
        <w:t>ur une étude dynamique précise du fait de l</w:t>
      </w:r>
      <w:r>
        <w:t xml:space="preserve">a complexité des paliers à feuilles avec notamment la présence de frottements et de stick/slip. </w:t>
      </w:r>
    </w:p>
    <w:p w14:paraId="23D4D0E5" w14:textId="2E4A6C38" w:rsidR="00C12484" w:rsidRPr="00D936A7" w:rsidRDefault="00C12484" w:rsidP="002A7A9A">
      <w:pPr>
        <w:spacing w:line="360" w:lineRule="auto"/>
        <w:jc w:val="both"/>
      </w:pPr>
      <w:r>
        <w:t xml:space="preserve">Ainsi, en 2009, Lee et al. </w:t>
      </w:r>
      <w:r>
        <w:fldChar w:fldCharType="begin"/>
      </w:r>
      <w:r>
        <w:instrText xml:space="preserve"> REF _Ref522205090 \h  \* MERGEFORMAT </w:instrText>
      </w:r>
      <w:r>
        <w:fldChar w:fldCharType="separate"/>
      </w:r>
      <w:r w:rsidR="009D4609" w:rsidRPr="009D4609">
        <w:t>[</w:t>
      </w:r>
      <w:r w:rsidR="009D4609" w:rsidRPr="009D4609">
        <w:rPr>
          <w:noProof/>
        </w:rPr>
        <w:t>78</w:t>
      </w:r>
      <w:r>
        <w:fldChar w:fldCharType="end"/>
      </w:r>
      <w:r>
        <w:t xml:space="preserve">] ont présenté une </w:t>
      </w:r>
      <w:r w:rsidRPr="00D936A7">
        <w:t>méthode d'analyse transito</w:t>
      </w:r>
      <w:r w:rsidR="00884145">
        <w:t>ire non-linéaire pour prédire les</w:t>
      </w:r>
      <w:r w:rsidRPr="00D936A7">
        <w:t xml:space="preserve"> performance</w:t>
      </w:r>
      <w:r w:rsidR="00884145">
        <w:t>s</w:t>
      </w:r>
      <w:r w:rsidRPr="00D936A7">
        <w:t xml:space="preserve"> dynamique</w:t>
      </w:r>
      <w:r w:rsidR="00884145">
        <w:t>s</w:t>
      </w:r>
      <w:r w:rsidRPr="00D936A7">
        <w:t xml:space="preserve"> des paliers à feuille</w:t>
      </w:r>
      <w:r w:rsidR="002A7A9A">
        <w:t>s</w:t>
      </w:r>
      <w:r w:rsidRPr="00D936A7">
        <w:t xml:space="preserve"> en considérant le frottement de Coulomb. Cette m</w:t>
      </w:r>
      <w:r w:rsidR="00884145">
        <w:t>éthode se basait sur un modèle d’</w:t>
      </w:r>
      <w:r w:rsidRPr="00D936A7">
        <w:t>éléments finis et sur une technique d’intégration implicite directe. Avec ces considérations, ils observent le comportement hystéretique et les caractéristiques dissipatives de la feuille plissée résultant de l’excitation</w:t>
      </w:r>
      <w:r w:rsidR="002A7A9A">
        <w:t xml:space="preserve"> par</w:t>
      </w:r>
      <w:r w:rsidRPr="00D936A7">
        <w:t xml:space="preserve"> balourd. Par la suite, en passant par une étude paramétrique des impacts des différents éléments clés de la conception, ils démontrent que le palier à feuilles est très efficace </w:t>
      </w:r>
      <w:r w:rsidR="00884145">
        <w:t>pour diminuer les</w:t>
      </w:r>
      <w:r w:rsidRPr="00D936A7">
        <w:t xml:space="preserve"> vibrations à la fréquence de résonance.</w:t>
      </w:r>
    </w:p>
    <w:p w14:paraId="365E9C89" w14:textId="175218EC" w:rsidR="00C12484" w:rsidRDefault="00C12484" w:rsidP="002A7A9A">
      <w:pPr>
        <w:spacing w:line="360" w:lineRule="auto"/>
        <w:jc w:val="both"/>
      </w:pPr>
      <w:r w:rsidRPr="00D936A7">
        <w:t xml:space="preserve">En 2015, Larsen et al. </w:t>
      </w:r>
      <w:r w:rsidRPr="00D936A7">
        <w:fldChar w:fldCharType="begin"/>
      </w:r>
      <w:r w:rsidRPr="00D936A7">
        <w:instrText xml:space="preserve"> REF _Ref522196087 \h  \* MERGEFORMAT </w:instrText>
      </w:r>
      <w:r w:rsidRPr="00D936A7">
        <w:fldChar w:fldCharType="separate"/>
      </w:r>
      <w:r w:rsidR="009D4609" w:rsidRPr="009D4609">
        <w:t>[</w:t>
      </w:r>
      <w:r w:rsidR="009D4609" w:rsidRPr="009D4609">
        <w:rPr>
          <w:noProof/>
        </w:rPr>
        <w:t>80</w:t>
      </w:r>
      <w:r w:rsidRPr="00D936A7">
        <w:fldChar w:fldCharType="end"/>
      </w:r>
      <w:r w:rsidRPr="00D936A7">
        <w:t>] se sont intéressé</w:t>
      </w:r>
      <w:r w:rsidR="002A7A9A">
        <w:t>s</w:t>
      </w:r>
      <w:r w:rsidRPr="00D936A7">
        <w:t xml:space="preserve"> au comportement non linéaire transitoire des rotors suppo</w:t>
      </w:r>
      <w:r w:rsidR="002A7A9A">
        <w:t>rtés par des paliers à feuilles</w:t>
      </w:r>
      <w:r w:rsidRPr="00D936A7">
        <w:t xml:space="preserve">. </w:t>
      </w:r>
      <w:r w:rsidR="004301DC">
        <w:t>Ils ont utilisé</w:t>
      </w:r>
      <w:r w:rsidRPr="00D936A7">
        <w:t xml:space="preserve"> un modèle d’éléments finis </w:t>
      </w:r>
      <w:r w:rsidRPr="00D936A7">
        <w:fldChar w:fldCharType="begin"/>
      </w:r>
      <w:r w:rsidRPr="00D936A7">
        <w:instrText xml:space="preserve"> REF _Ref522182460 \h  \* MERGEFORMAT </w:instrText>
      </w:r>
      <w:r w:rsidRPr="00D936A7">
        <w:fldChar w:fldCharType="separate"/>
      </w:r>
      <w:r w:rsidR="009D4609" w:rsidRPr="009D4609">
        <w:t>[</w:t>
      </w:r>
      <w:r w:rsidR="009D4609" w:rsidRPr="009D4609">
        <w:rPr>
          <w:noProof/>
        </w:rPr>
        <w:t>19</w:t>
      </w:r>
      <w:r w:rsidRPr="00D936A7">
        <w:fldChar w:fldCharType="end"/>
      </w:r>
      <w:r w:rsidRPr="00D936A7">
        <w:t xml:space="preserve">] </w:t>
      </w:r>
      <w:r w:rsidRPr="00D936A7">
        <w:fldChar w:fldCharType="begin"/>
      </w:r>
      <w:r w:rsidRPr="00D936A7">
        <w:instrText xml:space="preserve"> REF _Ref522288946 \h  \* MERGEFORMAT </w:instrText>
      </w:r>
      <w:r w:rsidRPr="00D936A7">
        <w:fldChar w:fldCharType="separate"/>
      </w:r>
      <w:r w:rsidR="009D4609" w:rsidRPr="009D4609">
        <w:t>[</w:t>
      </w:r>
      <w:r w:rsidR="009D4609" w:rsidRPr="009D4609">
        <w:rPr>
          <w:noProof/>
        </w:rPr>
        <w:t>81</w:t>
      </w:r>
      <w:r w:rsidRPr="00D936A7">
        <w:fldChar w:fldCharType="end"/>
      </w:r>
      <w:r w:rsidRPr="00D936A7">
        <w:t xml:space="preserve">] pour la discrétisation à la fois du champ de pression et de la structure compliante à feuilles. </w:t>
      </w:r>
      <w:r w:rsidR="002A7A9A">
        <w:t>Ils concluent à l’importance de la prise en compte de ces termes transitoires</w:t>
      </w:r>
      <w:r w:rsidRPr="00D936A7">
        <w:t xml:space="preserve"> pour l’obtention de résultats précis sans surestimation de l’amortissement des paliers. Ils ont aussi</w:t>
      </w:r>
      <w:r>
        <w:t xml:space="preserve"> mis en avant l’importance des balourds qui peuvent causer des vibrations subsynchrones </w:t>
      </w:r>
      <w:r w:rsidR="00884145">
        <w:t xml:space="preserve">et </w:t>
      </w:r>
      <w:r>
        <w:t>peuvent conduire à la destruction des paliers.</w:t>
      </w:r>
    </w:p>
    <w:p w14:paraId="66A80836" w14:textId="3D0BA6BC" w:rsidR="00C12484" w:rsidRDefault="00C12484" w:rsidP="002A7A9A">
      <w:pPr>
        <w:spacing w:line="360" w:lineRule="auto"/>
        <w:jc w:val="both"/>
      </w:pPr>
      <w:r>
        <w:t xml:space="preserve">Cette même année, Larsen et al. </w:t>
      </w:r>
      <w:r>
        <w:fldChar w:fldCharType="begin"/>
      </w:r>
      <w:r>
        <w:instrText xml:space="preserve"> REF _Ref522196414 \h  \* MERGEFORMAT </w:instrText>
      </w:r>
      <w:r>
        <w:fldChar w:fldCharType="separate"/>
      </w:r>
      <w:r w:rsidR="009D4609" w:rsidRPr="009D4609">
        <w:t>[</w:t>
      </w:r>
      <w:r w:rsidR="009D4609" w:rsidRPr="009D4609">
        <w:rPr>
          <w:noProof/>
        </w:rPr>
        <w:t>82</w:t>
      </w:r>
      <w:r>
        <w:fldChar w:fldCharType="end"/>
      </w:r>
      <w:r>
        <w:t xml:space="preserve">] se sont </w:t>
      </w:r>
      <w:r w:rsidR="004301DC">
        <w:t>occupés de</w:t>
      </w:r>
      <w:r w:rsidRPr="00D936A7">
        <w:t xml:space="preserve"> la réponse en régime permanent non linéaire d’un rotor supporté par des paliers à feuilles. Ils </w:t>
      </w:r>
      <w:r w:rsidR="004301DC">
        <w:t xml:space="preserve">ont utilisé </w:t>
      </w:r>
      <w:r w:rsidRPr="00D936A7">
        <w:t xml:space="preserve">pour cela un modèle basé sur des éléments finis ainsi que des essais expérimentaux. Ils confirment que l’existence des vibrations subsynchrones dépendent à la fois de la vitesse de rotation et des balourds. De plus, </w:t>
      </w:r>
      <w:r w:rsidRPr="00D936A7">
        <w:lastRenderedPageBreak/>
        <w:t>ils concluent que ce type de vibrations n’est pas un cas classique d’instabilité du rot</w:t>
      </w:r>
      <w:r w:rsidR="004301DC">
        <w:t>or mais un cas de non linéarité forcée</w:t>
      </w:r>
      <w:r w:rsidRPr="00D936A7">
        <w:t>, d’où l’incompatibilité des analyses linéaires classiques.</w:t>
      </w:r>
    </w:p>
    <w:p w14:paraId="574FF4A7" w14:textId="26AA143B" w:rsidR="00C12484" w:rsidRPr="00D936A7" w:rsidRDefault="00C12484" w:rsidP="002A7A9A">
      <w:pPr>
        <w:spacing w:line="360" w:lineRule="auto"/>
        <w:jc w:val="both"/>
      </w:pPr>
      <w:r>
        <w:t xml:space="preserve">En 2017, Nielsen et al. </w:t>
      </w:r>
      <w:r>
        <w:fldChar w:fldCharType="begin"/>
      </w:r>
      <w:r>
        <w:instrText xml:space="preserve"> REF _Ref522182666 \h  \* MERGEFORMAT </w:instrText>
      </w:r>
      <w:r>
        <w:fldChar w:fldCharType="separate"/>
      </w:r>
      <w:r w:rsidR="009D4609" w:rsidRPr="009D4609">
        <w:t>[</w:t>
      </w:r>
      <w:r w:rsidR="009D4609" w:rsidRPr="009D4609">
        <w:rPr>
          <w:noProof/>
        </w:rPr>
        <w:t>26</w:t>
      </w:r>
      <w:r>
        <w:fldChar w:fldCharType="end"/>
      </w:r>
      <w:r>
        <w:t xml:space="preserve">], </w:t>
      </w:r>
      <w:r w:rsidRPr="00D936A7">
        <w:t xml:space="preserve">comme susmentionné, ont intégré l’effet de fléchissement de la feuille supérieure dans le modèle </w:t>
      </w:r>
      <w:r w:rsidR="00884145">
        <w:t>d’</w:t>
      </w:r>
      <w:r w:rsidRPr="00D936A7">
        <w:t xml:space="preserve">éléments finis de la structure des paliers. Ils concluent que les vibrations </w:t>
      </w:r>
      <w:r w:rsidR="00884145">
        <w:t>sous-synchrones engendrés</w:t>
      </w:r>
      <w:r w:rsidRPr="00D936A7">
        <w:t xml:space="preserve"> par des balourds importants sont éliminées de toute la plage des vitesses avec cette amélioration du modèle. De plus</w:t>
      </w:r>
      <w:r w:rsidR="002A7A9A">
        <w:t>,</w:t>
      </w:r>
      <w:r w:rsidRPr="00D936A7">
        <w:t xml:space="preserve"> cette amélioration est obtenue sans perte de performance pour la prédiction de la réponse pour de faibles balourds.</w:t>
      </w:r>
    </w:p>
    <w:p w14:paraId="3169A03B" w14:textId="5D2D03D0" w:rsidR="00C12484" w:rsidRDefault="00C12484" w:rsidP="002A7A9A">
      <w:pPr>
        <w:spacing w:line="360" w:lineRule="auto"/>
        <w:jc w:val="both"/>
      </w:pPr>
      <w:r w:rsidRPr="00D936A7">
        <w:t xml:space="preserve">En 2017, Hoffmann et Liebich </w:t>
      </w:r>
      <w:r w:rsidRPr="00D936A7">
        <w:fldChar w:fldCharType="begin"/>
      </w:r>
      <w:r w:rsidRPr="00D936A7">
        <w:instrText xml:space="preserve"> REF _Ref522528026 \h </w:instrText>
      </w:r>
      <w:r>
        <w:instrText xml:space="preserve"> \* MERGEFORMAT </w:instrText>
      </w:r>
      <w:r w:rsidRPr="00D936A7">
        <w:fldChar w:fldCharType="separate"/>
      </w:r>
      <w:r w:rsidR="009D4609" w:rsidRPr="009D4609">
        <w:t>[</w:t>
      </w:r>
      <w:r w:rsidR="009D4609" w:rsidRPr="009D4609">
        <w:rPr>
          <w:noProof/>
        </w:rPr>
        <w:t>83</w:t>
      </w:r>
      <w:r w:rsidRPr="00D936A7">
        <w:fldChar w:fldCharType="end"/>
      </w:r>
      <w:r w:rsidRPr="00D936A7">
        <w:t xml:space="preserve">] se sont </w:t>
      </w:r>
      <w:r w:rsidR="004301DC">
        <w:t>penchés</w:t>
      </w:r>
      <w:r>
        <w:t xml:space="preserve">, à travers une étude expérimentale et numérique, aux sources des vibrations </w:t>
      </w:r>
      <w:r w:rsidR="00884145">
        <w:t>sous-synchrones</w:t>
      </w:r>
      <w:r>
        <w:t xml:space="preserve"> dans les paliers à feuilles. Leur étude se base </w:t>
      </w:r>
      <w:r w:rsidR="00884145">
        <w:t xml:space="preserve">sur </w:t>
      </w:r>
      <w:r>
        <w:t xml:space="preserve">deux cas disjoints. Le premier cas considère un rotor mal équilibré, ce qui </w:t>
      </w:r>
      <w:r w:rsidR="002A7A9A">
        <w:t>entraîne des</w:t>
      </w:r>
      <w:r>
        <w:t xml:space="preserve"> déplacement</w:t>
      </w:r>
      <w:r w:rsidR="002A7A9A">
        <w:t>s</w:t>
      </w:r>
      <w:r>
        <w:t xml:space="preserve"> </w:t>
      </w:r>
      <w:r w:rsidR="002A7A9A">
        <w:t>importants</w:t>
      </w:r>
      <w:r>
        <w:t xml:space="preserve"> pendant le fonctionnement et interagit avec la structure progressivement non linéaire. Ce cas est comparable à un oscillateur de Duffing. Le </w:t>
      </w:r>
      <w:r w:rsidR="00884145">
        <w:t xml:space="preserve">deuxième cas, </w:t>
      </w:r>
      <w:r>
        <w:t xml:space="preserve">suppose un rotor parfaitement équilibré. Par conséquent, la seule source d’excitation </w:t>
      </w:r>
      <w:r w:rsidR="002C059F">
        <w:t>sous-synchrones</w:t>
      </w:r>
      <w:r>
        <w:t xml:space="preserve"> résulte de l'auto-excitation du film fluide et du phénomène de p</w:t>
      </w:r>
      <w:r w:rsidR="002A7A9A">
        <w:t>récession « fluid whirl »</w:t>
      </w:r>
      <w:r>
        <w:t>.</w:t>
      </w:r>
    </w:p>
    <w:p w14:paraId="3C34D10C" w14:textId="5C470445" w:rsidR="00C12484" w:rsidRPr="00D936A7" w:rsidRDefault="00C12484" w:rsidP="00623D04">
      <w:pPr>
        <w:spacing w:line="360" w:lineRule="auto"/>
        <w:jc w:val="both"/>
      </w:pPr>
      <w:r>
        <w:t xml:space="preserve">En 2018, Feng et Guo </w:t>
      </w:r>
      <w:r>
        <w:fldChar w:fldCharType="begin"/>
      </w:r>
      <w:r>
        <w:instrText xml:space="preserve"> REF _Ref522196924 \h  \* MERGEFORMAT </w:instrText>
      </w:r>
      <w:r>
        <w:fldChar w:fldCharType="separate"/>
      </w:r>
      <w:r w:rsidR="009D4609" w:rsidRPr="009D4609">
        <w:t>[</w:t>
      </w:r>
      <w:r w:rsidR="009D4609" w:rsidRPr="009D4609">
        <w:rPr>
          <w:noProof/>
        </w:rPr>
        <w:t>84</w:t>
      </w:r>
      <w:r>
        <w:fldChar w:fldCharType="end"/>
      </w:r>
      <w:r>
        <w:t xml:space="preserve">] se sont </w:t>
      </w:r>
      <w:r w:rsidR="004301DC">
        <w:t xml:space="preserve">concentrés sur les </w:t>
      </w:r>
      <w:r>
        <w:t xml:space="preserve">forces de frottement dans la structure des feuilles. Ces forces dépendent non seulement de la topologie de surface et de la </w:t>
      </w:r>
      <w:r w:rsidRPr="00D936A7">
        <w:t xml:space="preserve">force normale, mais aussi des matériaux, du déplacement et de la vitesse relative des surfaces de contact. Ils prouvent l’inadaptation du modèle de Coulomb pour décrire ces forces et utilisent le modèle de frottement dynamique de </w:t>
      </w:r>
      <w:r w:rsidR="00B91AAB" w:rsidRPr="00B91AAB">
        <w:t>LuGre</w:t>
      </w:r>
      <w:r w:rsidRPr="00D936A7">
        <w:t xml:space="preserve"> </w:t>
      </w:r>
      <w:r w:rsidRPr="00D936A7">
        <w:rPr>
          <w:color w:val="FF0000"/>
        </w:rPr>
        <w:fldChar w:fldCharType="begin"/>
      </w:r>
      <w:r w:rsidRPr="00D936A7">
        <w:instrText xml:space="preserve"> REF _Ref522289583 \h </w:instrText>
      </w:r>
      <w:r w:rsidRPr="00D936A7">
        <w:rPr>
          <w:color w:val="FF0000"/>
        </w:rPr>
        <w:instrText xml:space="preserve"> \* MERGEFORMAT </w:instrText>
      </w:r>
      <w:r w:rsidRPr="00D936A7">
        <w:rPr>
          <w:color w:val="FF0000"/>
        </w:rPr>
      </w:r>
      <w:r w:rsidRPr="00D936A7">
        <w:rPr>
          <w:color w:val="FF0000"/>
        </w:rPr>
        <w:fldChar w:fldCharType="separate"/>
      </w:r>
      <w:r w:rsidR="009D4609" w:rsidRPr="009D4609">
        <w:t>[</w:t>
      </w:r>
      <w:r w:rsidR="009D4609" w:rsidRPr="009D4609">
        <w:rPr>
          <w:noProof/>
        </w:rPr>
        <w:t>85</w:t>
      </w:r>
      <w:r w:rsidRPr="00D936A7">
        <w:rPr>
          <w:color w:val="FF0000"/>
        </w:rPr>
        <w:fldChar w:fldCharType="end"/>
      </w:r>
      <w:r w:rsidRPr="00D936A7">
        <w:t xml:space="preserve">] pour calculer les variations des forces de frottement à partir de la déformation de la structure. Ce modèle permet de simuler l’effet de la fréquence d’excitation sur la force de frottement dynamique. Ils montrent que les caractéristiques dynamiques sont largement influencées par l’amplitude et la fréquence d’excitation, </w:t>
      </w:r>
      <w:r w:rsidR="002A7A9A">
        <w:t xml:space="preserve">pour </w:t>
      </w:r>
      <w:r w:rsidRPr="00D936A7">
        <w:t xml:space="preserve">le coefficient de frottement et </w:t>
      </w:r>
      <w:r w:rsidR="002A7A9A">
        <w:t xml:space="preserve">par </w:t>
      </w:r>
      <w:r w:rsidRPr="00D936A7">
        <w:t xml:space="preserve">la </w:t>
      </w:r>
      <w:r w:rsidR="00F73452">
        <w:t>pré-</w:t>
      </w:r>
      <w:r w:rsidR="00F73452" w:rsidRPr="00D936A7">
        <w:t>charge</w:t>
      </w:r>
      <w:r w:rsidRPr="00D936A7">
        <w:t xml:space="preserve"> du palier.</w:t>
      </w:r>
    </w:p>
    <w:p w14:paraId="51449C7D" w14:textId="3F95EA09" w:rsidR="00C12484" w:rsidRPr="00D936A7" w:rsidRDefault="00C12484" w:rsidP="00623D04">
      <w:pPr>
        <w:spacing w:line="360" w:lineRule="auto"/>
        <w:jc w:val="both"/>
      </w:pPr>
      <w:r w:rsidRPr="00D936A7">
        <w:t xml:space="preserve">Toujours en 2018, Guo et al. </w:t>
      </w:r>
      <w:r w:rsidRPr="00D936A7">
        <w:fldChar w:fldCharType="begin"/>
      </w:r>
      <w:r w:rsidRPr="00D936A7">
        <w:instrText xml:space="preserve"> REF _Ref522197255 \h  \* MERGEFORMAT </w:instrText>
      </w:r>
      <w:r w:rsidRPr="00D936A7">
        <w:fldChar w:fldCharType="separate"/>
      </w:r>
      <w:r w:rsidR="009D4609" w:rsidRPr="009D4609">
        <w:t>[</w:t>
      </w:r>
      <w:r w:rsidR="009D4609" w:rsidRPr="009D4609">
        <w:rPr>
          <w:noProof/>
        </w:rPr>
        <w:t>86</w:t>
      </w:r>
      <w:r w:rsidRPr="00D936A7">
        <w:fldChar w:fldCharType="end"/>
      </w:r>
      <w:r w:rsidRPr="00D936A7">
        <w:t>] ont publié un article consacré aux vibrations subsynchrones et ont établi un modèle dynamique non linéaire. Ils concluent que ce</w:t>
      </w:r>
      <w:r w:rsidR="002A7A9A">
        <w:t>s</w:t>
      </w:r>
      <w:r w:rsidRPr="00D936A7">
        <w:t xml:space="preserve"> vibrations </w:t>
      </w:r>
      <w:r w:rsidR="002A7A9A">
        <w:t>sont influencées</w:t>
      </w:r>
      <w:r w:rsidRPr="00D936A7">
        <w:t xml:space="preserve"> par des paramètres tels que la rigidité des plissés, le jeu radial et les charges statiques. Aussi, ils mettent en avant le fait que les paramètres des paliers à feuilles doivent être minutieusement choisi</w:t>
      </w:r>
      <w:r w:rsidR="00F73452">
        <w:t>s</w:t>
      </w:r>
      <w:r w:rsidRPr="00D936A7">
        <w:t xml:space="preserve"> </w:t>
      </w:r>
      <w:r w:rsidR="002A7A9A">
        <w:t xml:space="preserve">pour </w:t>
      </w:r>
      <w:r w:rsidRPr="00D936A7">
        <w:t>obtenir les meilleures performances dynamique</w:t>
      </w:r>
      <w:r w:rsidR="00F73452">
        <w:t>s</w:t>
      </w:r>
      <w:r w:rsidRPr="00D936A7">
        <w:t xml:space="preserve">. </w:t>
      </w:r>
    </w:p>
    <w:p w14:paraId="50344D2A" w14:textId="0666DE83" w:rsidR="00C12484" w:rsidRPr="00D936A7" w:rsidRDefault="002A7A9A" w:rsidP="00623D04">
      <w:pPr>
        <w:spacing w:line="360" w:lineRule="auto"/>
        <w:jc w:val="both"/>
      </w:pPr>
      <w:r>
        <w:t>Lesiter et al., e</w:t>
      </w:r>
      <w:r w:rsidR="00C12484" w:rsidRPr="00D936A7">
        <w:t xml:space="preserve">n </w:t>
      </w:r>
      <w:r>
        <w:t>2018</w:t>
      </w:r>
      <w:r w:rsidR="00C12484" w:rsidRPr="00D936A7">
        <w:t xml:space="preserve"> </w:t>
      </w:r>
      <w:r w:rsidR="00C12484" w:rsidRPr="00D936A7">
        <w:fldChar w:fldCharType="begin"/>
      </w:r>
      <w:r w:rsidR="00C12484" w:rsidRPr="00D936A7">
        <w:instrText xml:space="preserve"> REF _Ref522197560 \h  \* MERGEFORMAT </w:instrText>
      </w:r>
      <w:r w:rsidR="00C12484" w:rsidRPr="00D936A7">
        <w:fldChar w:fldCharType="separate"/>
      </w:r>
      <w:r w:rsidR="009D4609" w:rsidRPr="009D4609">
        <w:t>[</w:t>
      </w:r>
      <w:r w:rsidR="009D4609" w:rsidRPr="009D4609">
        <w:rPr>
          <w:noProof/>
        </w:rPr>
        <w:t>87</w:t>
      </w:r>
      <w:r w:rsidR="00C12484" w:rsidRPr="00D936A7">
        <w:fldChar w:fldCharType="end"/>
      </w:r>
      <w:r w:rsidR="00C12484" w:rsidRPr="00D936A7">
        <w:t>] ont développé un modèle d’interaction fluide-</w:t>
      </w:r>
      <w:r w:rsidR="00F73452">
        <w:t>s</w:t>
      </w:r>
      <w:r w:rsidR="00C12484" w:rsidRPr="00D936A7">
        <w:t>tructure</w:t>
      </w:r>
      <w:r w:rsidR="00F73452">
        <w:t xml:space="preserve"> non linéaire </w:t>
      </w:r>
      <w:r w:rsidR="00C12484" w:rsidRPr="00D936A7">
        <w:t xml:space="preserve">où la distribution de la pression du fluide et le champ de déformation de la structure compliante sont spatialement discrétisés en utilisant des schémas de différences finies. Ils </w:t>
      </w:r>
      <w:r w:rsidR="00F73452">
        <w:t>confirment</w:t>
      </w:r>
      <w:r w:rsidR="00C12484" w:rsidRPr="00D936A7">
        <w:t xml:space="preserve"> que </w:t>
      </w:r>
      <w:r w:rsidR="00C12484" w:rsidRPr="00D936A7">
        <w:lastRenderedPageBreak/>
        <w:t>la dissipation d’</w:t>
      </w:r>
      <w:r w:rsidR="00360850">
        <w:t>énergie</w:t>
      </w:r>
      <w:r w:rsidR="00C12484" w:rsidRPr="00D936A7">
        <w:t xml:space="preserve"> par frottement est d’une importance cruciale </w:t>
      </w:r>
      <w:r w:rsidR="00F73452">
        <w:t>pour</w:t>
      </w:r>
      <w:r w:rsidR="00C12484" w:rsidRPr="00D936A7">
        <w:t xml:space="preserve"> la réduction ou la prévention des vibrations auto-excités indésirables dans le système de rotor supporté par des paliers à feuilles.</w:t>
      </w:r>
    </w:p>
    <w:p w14:paraId="0181115D" w14:textId="7499D349" w:rsidR="00C12484" w:rsidRPr="00D936A7" w:rsidRDefault="00C12484" w:rsidP="00623D04">
      <w:pPr>
        <w:spacing w:line="360" w:lineRule="auto"/>
        <w:jc w:val="both"/>
      </w:pPr>
      <w:r w:rsidRPr="00D936A7">
        <w:t xml:space="preserve">En 2018 encore, Leister et al. </w:t>
      </w:r>
      <w:r w:rsidRPr="00D936A7">
        <w:fldChar w:fldCharType="begin"/>
      </w:r>
      <w:r w:rsidRPr="00D936A7">
        <w:instrText xml:space="preserve"> REF _Ref522197817 \h  \* MERGEFORMAT </w:instrText>
      </w:r>
      <w:r w:rsidRPr="00D936A7">
        <w:fldChar w:fldCharType="separate"/>
      </w:r>
      <w:r w:rsidR="009D4609" w:rsidRPr="009D4609">
        <w:t>[88</w:t>
      </w:r>
      <w:r w:rsidRPr="00D936A7">
        <w:fldChar w:fldCharType="end"/>
      </w:r>
      <w:r w:rsidRPr="00D936A7">
        <w:t xml:space="preserve">] ont publié un autre article dédié à un modèle de structure dynamique </w:t>
      </w:r>
      <w:r w:rsidR="00623D04">
        <w:t>simple</w:t>
      </w:r>
      <w:r w:rsidRPr="00D936A7">
        <w:t xml:space="preserve"> considérant une loi de frottement de Coulomb régularisée appliquée à un </w:t>
      </w:r>
      <w:r w:rsidR="00F73452">
        <w:t>système</w:t>
      </w:r>
      <w:r w:rsidRPr="00D936A7">
        <w:t xml:space="preserve"> masse-ressort réduit. Ce modèle est utilisé pour obtenir une simulation transitoire permettant des </w:t>
      </w:r>
      <w:r w:rsidR="00F73452">
        <w:t>observations</w:t>
      </w:r>
      <w:r w:rsidRPr="00D936A7">
        <w:t xml:space="preserve"> intéressant</w:t>
      </w:r>
      <w:r w:rsidR="00F73452">
        <w:t>e</w:t>
      </w:r>
      <w:r w:rsidRPr="00D936A7">
        <w:t>s sur les mécanismes de dissipation d’</w:t>
      </w:r>
      <w:r w:rsidR="00360850">
        <w:t>énergie</w:t>
      </w:r>
      <w:r w:rsidRPr="00D936A7">
        <w:t>.</w:t>
      </w:r>
    </w:p>
    <w:p w14:paraId="4F83CCBD" w14:textId="77777777" w:rsidR="00B647FF" w:rsidRDefault="00C12484" w:rsidP="00623D04">
      <w:pPr>
        <w:spacing w:line="360" w:lineRule="auto"/>
        <w:jc w:val="both"/>
      </w:pPr>
      <w:r w:rsidRPr="00D936A7">
        <w:t xml:space="preserve">Tous ces résultats s’accordent à valider la fiabilité des résultats </w:t>
      </w:r>
      <w:r w:rsidR="00F73452">
        <w:t>d</w:t>
      </w:r>
      <w:r>
        <w:t xml:space="preserve">es analyses dynamiques non-linéaires. Cependant, ces </w:t>
      </w:r>
      <w:r w:rsidR="00AD359C">
        <w:t>méthodes présentent</w:t>
      </w:r>
      <w:r>
        <w:t xml:space="preserve"> l’inconvénient majeur d’être très chronophages ce q</w:t>
      </w:r>
      <w:r w:rsidR="00623D04">
        <w:t xml:space="preserve">ui explique que les chercheurs </w:t>
      </w:r>
      <w:r>
        <w:t xml:space="preserve">s’intéressant aux paliers à feuilles continuent </w:t>
      </w:r>
      <w:r w:rsidR="00623D04">
        <w:t>à développer</w:t>
      </w:r>
      <w:r>
        <w:t xml:space="preserve"> des modèles </w:t>
      </w:r>
      <w:r w:rsidR="00623D04">
        <w:t>simplifiés</w:t>
      </w:r>
      <w:r>
        <w:t xml:space="preserve"> qui permettent d’avoir rapidement des résultats aussi précis que possible.</w:t>
      </w:r>
    </w:p>
    <w:p w14:paraId="0E525218" w14:textId="77777777" w:rsidR="00B647FF" w:rsidRPr="00B647FF" w:rsidRDefault="00B647FF" w:rsidP="00C12484">
      <w:pPr>
        <w:jc w:val="both"/>
        <w:rPr>
          <w:sz w:val="2"/>
          <w:szCs w:val="2"/>
        </w:rPr>
      </w:pPr>
    </w:p>
    <w:p w14:paraId="07242316" w14:textId="77777777" w:rsidR="00C12484" w:rsidRDefault="00C12484" w:rsidP="00C12484">
      <w:pPr>
        <w:pStyle w:val="Titre2"/>
        <w:numPr>
          <w:ilvl w:val="0"/>
          <w:numId w:val="3"/>
        </w:numPr>
      </w:pPr>
      <w:bookmarkStart w:id="52" w:name="_Toc531267396"/>
      <w:r>
        <w:t>Le modèle présent</w:t>
      </w:r>
      <w:bookmarkEnd w:id="52"/>
    </w:p>
    <w:p w14:paraId="1062B798" w14:textId="77777777" w:rsidR="00C12484" w:rsidRDefault="00C12484" w:rsidP="00C12484">
      <w:pPr>
        <w:spacing w:after="0" w:line="240" w:lineRule="auto"/>
      </w:pPr>
    </w:p>
    <w:p w14:paraId="362A0954" w14:textId="3232C1DF" w:rsidR="007936A7" w:rsidRDefault="008D3F54" w:rsidP="007B52D8">
      <w:pPr>
        <w:spacing w:line="360" w:lineRule="auto"/>
        <w:jc w:val="both"/>
      </w:pPr>
      <w:r>
        <w:t xml:space="preserve">Le but de cette </w:t>
      </w:r>
      <w:r w:rsidR="007936A7">
        <w:t>thèse</w:t>
      </w:r>
      <w:r w:rsidR="00C12484">
        <w:t xml:space="preserve"> est d'étendre le modèle introduit dans </w:t>
      </w:r>
      <w:r w:rsidR="00C12484">
        <w:fldChar w:fldCharType="begin"/>
      </w:r>
      <w:r w:rsidR="00C12484">
        <w:instrText xml:space="preserve"> REF _Ref522185216 \h  \* MERGEFORMAT </w:instrText>
      </w:r>
      <w:r w:rsidR="00C12484">
        <w:fldChar w:fldCharType="separate"/>
      </w:r>
      <w:r w:rsidR="009D4609" w:rsidRPr="009D4609">
        <w:t>[</w:t>
      </w:r>
      <w:r w:rsidR="009D4609" w:rsidRPr="009D4609">
        <w:rPr>
          <w:noProof/>
        </w:rPr>
        <w:t>44</w:t>
      </w:r>
      <w:r w:rsidR="00C12484">
        <w:fldChar w:fldCharType="end"/>
      </w:r>
      <w:r w:rsidR="00C12484">
        <w:t>] pour prendr</w:t>
      </w:r>
      <w:r w:rsidR="00623D04">
        <w:t>e en compte les contacts ouverts/fermé</w:t>
      </w:r>
      <w:r w:rsidR="00C12484">
        <w:t xml:space="preserve">s </w:t>
      </w:r>
      <w:r w:rsidR="007936A7">
        <w:t xml:space="preserve">(i) </w:t>
      </w:r>
      <w:r w:rsidR="00C12484">
        <w:t xml:space="preserve">entre la feuille supérieure et la feuille plissée, </w:t>
      </w:r>
      <w:r w:rsidR="007936A7">
        <w:t xml:space="preserve">(ii) </w:t>
      </w:r>
      <w:r w:rsidR="00C12484">
        <w:t xml:space="preserve">entre la feuille plissée et la bague extérieure et </w:t>
      </w:r>
      <w:r w:rsidR="007936A7">
        <w:t xml:space="preserve">(iii) </w:t>
      </w:r>
      <w:r w:rsidR="00C12484">
        <w:t xml:space="preserve">entre la feuille supérieure et le rotor. </w:t>
      </w:r>
    </w:p>
    <w:p w14:paraId="05B49D75" w14:textId="77777777" w:rsidR="008D3F54" w:rsidRDefault="004301DC" w:rsidP="007B52D8">
      <w:pPr>
        <w:spacing w:line="360" w:lineRule="auto"/>
        <w:jc w:val="both"/>
      </w:pPr>
      <w:r>
        <w:t>Pour y arriver</w:t>
      </w:r>
      <w:r w:rsidR="008D3F54">
        <w:t>, le travail sera scindé en trois chapitre</w:t>
      </w:r>
      <w:r>
        <w:t>s</w:t>
      </w:r>
      <w:r w:rsidR="008D3F54">
        <w:t xml:space="preserve"> distincts, le premier </w:t>
      </w:r>
      <w:r w:rsidR="00623D04">
        <w:t>est dédié à l’étude</w:t>
      </w:r>
      <w:r w:rsidR="008D3F54">
        <w:t xml:space="preserve"> de la structure</w:t>
      </w:r>
      <w:r w:rsidR="00623D04">
        <w:t>. L</w:t>
      </w:r>
      <w:r w:rsidR="008D3F54">
        <w:t xml:space="preserve">es deux </w:t>
      </w:r>
      <w:r w:rsidR="00623D04">
        <w:t xml:space="preserve">chapitres </w:t>
      </w:r>
      <w:r w:rsidR="008D3F54">
        <w:t xml:space="preserve">suivants </w:t>
      </w:r>
      <w:r w:rsidR="00623D04">
        <w:t>présentent</w:t>
      </w:r>
      <w:r w:rsidR="008D3F54">
        <w:t xml:space="preserve"> le couplage fluide-structure en</w:t>
      </w:r>
      <w:r w:rsidR="00623D04">
        <w:t xml:space="preserve"> régime</w:t>
      </w:r>
      <w:r w:rsidR="008D3F54">
        <w:t xml:space="preserve"> statique puis en </w:t>
      </w:r>
      <w:r w:rsidR="00623D04">
        <w:t xml:space="preserve">régime </w:t>
      </w:r>
      <w:r w:rsidR="008D3F54">
        <w:t>dynamique.</w:t>
      </w:r>
    </w:p>
    <w:p w14:paraId="7D093EFB" w14:textId="4ED18E6D" w:rsidR="00623D04" w:rsidRDefault="008D3F54" w:rsidP="007B52D8">
      <w:pPr>
        <w:spacing w:line="360" w:lineRule="auto"/>
        <w:jc w:val="both"/>
      </w:pPr>
      <w:r>
        <w:t xml:space="preserve">Dans le chapitre de présentation de la structure, </w:t>
      </w:r>
      <w:r w:rsidR="00623D04">
        <w:t xml:space="preserve">le contact entre le rotor et la feuille supérieure et les forces de frottement seront résolues avec la méthode des pénalités. Ensuite, </w:t>
      </w:r>
      <w:r>
        <w:t>l</w:t>
      </w:r>
      <w:r w:rsidR="00C12484">
        <w:t>a méthode des Lagrangiens augmentés (algorithme d'Uzawa) (</w:t>
      </w:r>
      <w:r w:rsidR="00C12484">
        <w:fldChar w:fldCharType="begin"/>
      </w:r>
      <w:r w:rsidR="00C12484">
        <w:instrText xml:space="preserve"> REF _Ref522197922 \h  \* MERGEFORMAT </w:instrText>
      </w:r>
      <w:r w:rsidR="00C12484">
        <w:fldChar w:fldCharType="separate"/>
      </w:r>
      <w:r w:rsidR="009D4609" w:rsidRPr="009D4609">
        <w:t>[</w:t>
      </w:r>
      <w:r w:rsidR="009D4609" w:rsidRPr="009D4609">
        <w:rPr>
          <w:noProof/>
        </w:rPr>
        <w:t>89</w:t>
      </w:r>
      <w:r w:rsidR="00C12484">
        <w:fldChar w:fldCharType="end"/>
      </w:r>
      <w:r w:rsidR="00C12484">
        <w:t xml:space="preserve">], </w:t>
      </w:r>
      <w:r w:rsidR="00C12484">
        <w:fldChar w:fldCharType="begin"/>
      </w:r>
      <w:r w:rsidR="00C12484">
        <w:instrText xml:space="preserve"> REF _Ref522197993 \h  \* MERGEFORMAT </w:instrText>
      </w:r>
      <w:r w:rsidR="00C12484">
        <w:fldChar w:fldCharType="separate"/>
      </w:r>
      <w:r w:rsidR="009D4609" w:rsidRPr="009D4609">
        <w:t>[</w:t>
      </w:r>
      <w:r w:rsidR="009D4609" w:rsidRPr="009D4609">
        <w:rPr>
          <w:noProof/>
        </w:rPr>
        <w:t>90</w:t>
      </w:r>
      <w:r w:rsidR="00C12484">
        <w:fldChar w:fldCharType="end"/>
      </w:r>
      <w:r>
        <w:t>]) sera</w:t>
      </w:r>
      <w:r w:rsidR="00C12484">
        <w:t xml:space="preserve"> utilisée pour résoudre les forces </w:t>
      </w:r>
      <w:r w:rsidR="00623D04">
        <w:t>de contact.</w:t>
      </w:r>
    </w:p>
    <w:p w14:paraId="66C22D33" w14:textId="77777777" w:rsidR="00E97EB5" w:rsidRDefault="008D3F54" w:rsidP="007B52D8">
      <w:pPr>
        <w:spacing w:line="360" w:lineRule="auto"/>
        <w:jc w:val="both"/>
      </w:pPr>
      <w:r>
        <w:t>Dans le chapitre suivant</w:t>
      </w:r>
      <w:r w:rsidR="00E97EB5">
        <w:t>,</w:t>
      </w:r>
      <w:r>
        <w:t xml:space="preserve"> le couplage fluide structure </w:t>
      </w:r>
      <w:r w:rsidR="00E97EB5">
        <w:t xml:space="preserve">sera présenté. </w:t>
      </w:r>
      <w:r w:rsidR="00AA3EF7">
        <w:t>D</w:t>
      </w:r>
      <w:r w:rsidR="00E97EB5">
        <w:t>ans un premier temps, l’étude du démarrage d’un palier</w:t>
      </w:r>
      <w:r w:rsidR="00AA3EF7">
        <w:t>,</w:t>
      </w:r>
      <w:r w:rsidR="00E97EB5">
        <w:t xml:space="preserve"> autant avec que sans défauts d’usinage</w:t>
      </w:r>
      <w:r w:rsidR="00AA3EF7">
        <w:t>,</w:t>
      </w:r>
      <w:r w:rsidR="00E97EB5">
        <w:t xml:space="preserve"> sera faite. Puis l’étude du fonctionnement à des vitesses et charges statiques élevées sera exposée.</w:t>
      </w:r>
    </w:p>
    <w:p w14:paraId="424CEDD8" w14:textId="77777777" w:rsidR="00061218" w:rsidRDefault="00E97EB5" w:rsidP="004301DC">
      <w:pPr>
        <w:spacing w:line="360" w:lineRule="auto"/>
        <w:jc w:val="both"/>
      </w:pPr>
      <w:r>
        <w:t>Le</w:t>
      </w:r>
      <w:r w:rsidR="007A6575">
        <w:t xml:space="preserve"> dernier chapitre introduit une analyse dynamique non-linéaire du palier à feuilles. L’étud</w:t>
      </w:r>
      <w:r w:rsidR="00623D04">
        <w:t>e des trajectoires que décrit un</w:t>
      </w:r>
      <w:r w:rsidR="007A6575">
        <w:t xml:space="preserve"> rotor </w:t>
      </w:r>
      <w:r w:rsidR="00623D04">
        <w:t>à deux degrés de liberté</w:t>
      </w:r>
      <w:r w:rsidR="007A6575">
        <w:t xml:space="preserve">, autant en présence </w:t>
      </w:r>
      <w:r w:rsidR="00AA3EF7">
        <w:t>qu’</w:t>
      </w:r>
      <w:r w:rsidR="007A6575">
        <w:t xml:space="preserve">en absence de balourds, sera </w:t>
      </w:r>
      <w:r w:rsidR="00AA3EF7">
        <w:t>introduite</w:t>
      </w:r>
      <w:r w:rsidR="007A6575">
        <w:t xml:space="preserve">. </w:t>
      </w:r>
      <w:bookmarkStart w:id="53" w:name="_Ref527819240"/>
      <w:bookmarkStart w:id="54" w:name="_Ref522175916"/>
      <w:r w:rsidR="00623D04">
        <w:t>L’étude d’un rotor rigide à quatre degrés de liberté sera ensuite présentée. Le manuscrit se termine par un chapitre de conclusions et de perspectives.</w:t>
      </w:r>
    </w:p>
    <w:p w14:paraId="1C4D5C06" w14:textId="77777777" w:rsidR="008548F6" w:rsidRDefault="008548F6" w:rsidP="008548F6">
      <w:pPr>
        <w:pStyle w:val="Titre1"/>
      </w:pPr>
      <w:bookmarkStart w:id="55" w:name="_Ref528773822"/>
      <w:bookmarkStart w:id="56" w:name="_Toc531267397"/>
      <w:r>
        <w:lastRenderedPageBreak/>
        <w:t>Chapitre II</w:t>
      </w:r>
      <w:bookmarkEnd w:id="53"/>
      <w:bookmarkEnd w:id="55"/>
      <w:bookmarkEnd w:id="56"/>
    </w:p>
    <w:p w14:paraId="5ED022E0" w14:textId="77777777" w:rsidR="008548F6" w:rsidRDefault="008548F6" w:rsidP="008548F6"/>
    <w:p w14:paraId="71D6DD43" w14:textId="77777777" w:rsidR="00C12484" w:rsidRPr="00650530" w:rsidRDefault="00C12484" w:rsidP="00C12484">
      <w:pPr>
        <w:pStyle w:val="Titre1"/>
      </w:pPr>
      <w:bookmarkStart w:id="57" w:name="_Toc531267398"/>
      <w:r>
        <w:t>Modélisation de la structure déformable</w:t>
      </w:r>
      <w:bookmarkEnd w:id="57"/>
    </w:p>
    <w:p w14:paraId="5AF35723" w14:textId="77777777" w:rsidR="00C12484" w:rsidRDefault="00C12484" w:rsidP="00C12484"/>
    <w:p w14:paraId="4462C709" w14:textId="77777777" w:rsidR="00C12484" w:rsidRDefault="00C12484" w:rsidP="00C12484"/>
    <w:p w14:paraId="1C7A7EA3" w14:textId="6EAB2109" w:rsidR="00CD3152" w:rsidRDefault="00C12484" w:rsidP="000450B3">
      <w:pPr>
        <w:spacing w:line="360" w:lineRule="auto"/>
        <w:jc w:val="both"/>
      </w:pPr>
      <w:r>
        <w:t xml:space="preserve">Le point central de l’étude des paliers à feuilles est la modélisation de la structure déformable. Le modèle développé en 2007 par Le Lez </w:t>
      </w:r>
      <w:r w:rsidR="00215E7D">
        <w:t>et</w:t>
      </w:r>
      <w:r>
        <w:t xml:space="preserve"> Arghir </w:t>
      </w:r>
      <w:r w:rsidR="007F37EC">
        <w:fldChar w:fldCharType="begin"/>
      </w:r>
      <w:r w:rsidR="007F37EC">
        <w:instrText xml:space="preserve"> REF _Ref522185216 \h </w:instrText>
      </w:r>
      <w:r w:rsidR="000450B3">
        <w:instrText xml:space="preserve"> \* MERGEFORMAT </w:instrText>
      </w:r>
      <w:r w:rsidR="007F37EC">
        <w:fldChar w:fldCharType="separate"/>
      </w:r>
      <w:r w:rsidR="009D4609" w:rsidRPr="009D4609">
        <w:t>[</w:t>
      </w:r>
      <w:r w:rsidR="009D4609" w:rsidRPr="009D4609">
        <w:rPr>
          <w:noProof/>
        </w:rPr>
        <w:t>44</w:t>
      </w:r>
      <w:r w:rsidR="007F37EC">
        <w:fldChar w:fldCharType="end"/>
      </w:r>
      <w:r w:rsidR="007F37EC">
        <w:t xml:space="preserve">] </w:t>
      </w:r>
      <w:r>
        <w:t xml:space="preserve">se basait sur une approximation linéaire de la raideur de la structure déformable </w:t>
      </w:r>
      <w:r w:rsidR="00CD3152">
        <w:t>en utilisant</w:t>
      </w:r>
      <w:r>
        <w:t xml:space="preserve"> de</w:t>
      </w:r>
      <w:r w:rsidR="00CD3152">
        <w:t>s</w:t>
      </w:r>
      <w:r>
        <w:t xml:space="preserve"> ressorts </w:t>
      </w:r>
      <w:r w:rsidR="00CD3152">
        <w:t>pour tenir</w:t>
      </w:r>
      <w:r>
        <w:t xml:space="preserve"> compte des interactions mutuelles qui existent entre les différents </w:t>
      </w:r>
      <w:r w:rsidR="002D3B89">
        <w:t>plissés</w:t>
      </w:r>
      <w:r>
        <w:t xml:space="preserve">. Dans ce </w:t>
      </w:r>
      <w:r w:rsidR="004301DC">
        <w:t>modèle, les effets de courbure sont</w:t>
      </w:r>
      <w:r>
        <w:t xml:space="preserve"> négligés. Chacun des plissés </w:t>
      </w:r>
      <w:r w:rsidR="004301DC">
        <w:t>est</w:t>
      </w:r>
      <w:r>
        <w:t xml:space="preserve"> discrétisé par deux nœuds, un pour son sommet et un pour le centre du patin le reliant au plissé le jouxtant par la droite. La feuille lisse, pour sa part, </w:t>
      </w:r>
      <w:r w:rsidR="004301DC">
        <w:t>est</w:t>
      </w:r>
      <w:r>
        <w:t xml:space="preserve"> absente de ce modèle. </w:t>
      </w:r>
    </w:p>
    <w:p w14:paraId="2258E8F1" w14:textId="77777777" w:rsidR="00C12484" w:rsidRDefault="00C12484" w:rsidP="000450B3">
      <w:pPr>
        <w:spacing w:line="360" w:lineRule="auto"/>
        <w:jc w:val="both"/>
      </w:pPr>
      <w:r>
        <w:t>La prise en compte des défauts d’usinage et des éventuels phénomènes d</w:t>
      </w:r>
      <w:r w:rsidR="007F7360">
        <w:t xml:space="preserve">’ouverture/fermeture </w:t>
      </w:r>
      <w:r>
        <w:t>a un impact direct sur les forces de frottement présentes aux niveaux des contacts à la fois entre les feuilles et entre la feuille plissée et la bague extérieure. Jusqu’ici, le modèle précité consi</w:t>
      </w:r>
      <w:r w:rsidR="00CD3152">
        <w:t>dérait tous les contacts fermés.</w:t>
      </w:r>
    </w:p>
    <w:p w14:paraId="47ED2218" w14:textId="77777777" w:rsidR="00CD3152" w:rsidRDefault="00CD3152" w:rsidP="000450B3">
      <w:pPr>
        <w:spacing w:line="360" w:lineRule="auto"/>
        <w:jc w:val="both"/>
      </w:pPr>
      <w:r>
        <w:t xml:space="preserve">La prise en compte de la feuille lisse devient </w:t>
      </w:r>
      <w:r w:rsidR="007F7360">
        <w:t xml:space="preserve">ainsi </w:t>
      </w:r>
      <w:r>
        <w:t>indispensable quand un intérêt est accordé à l’étude des phénomènes d’ouverture/fermeture qui peuvent découler de la présence des défauts d’usinage.</w:t>
      </w:r>
    </w:p>
    <w:p w14:paraId="6F41C390" w14:textId="77777777" w:rsidR="000450B3" w:rsidRDefault="00E47816" w:rsidP="000450B3">
      <w:pPr>
        <w:spacing w:line="360" w:lineRule="auto"/>
        <w:jc w:val="both"/>
      </w:pPr>
      <w:r>
        <w:t xml:space="preserve">Dans ce chapitre, le modèle développé </w:t>
      </w:r>
      <w:r w:rsidR="00215E7D">
        <w:t>pour</w:t>
      </w:r>
      <w:r>
        <w:t xml:space="preserve"> la structure à feuilles</w:t>
      </w:r>
      <w:r w:rsidR="000450B3">
        <w:t>,</w:t>
      </w:r>
      <w:r>
        <w:t xml:space="preserve"> sera exposé. Par la suite, </w:t>
      </w:r>
      <w:r w:rsidR="000450B3">
        <w:t xml:space="preserve">ce modèle sera </w:t>
      </w:r>
      <w:r w:rsidR="007F7360">
        <w:t>testé à travers l’étude des réponses de la structure à des excentrements imposés de l’arbre. D</w:t>
      </w:r>
      <w:r>
        <w:t>es comparaisons</w:t>
      </w:r>
      <w:r w:rsidR="000450B3">
        <w:t xml:space="preserve"> avec des résultats de la littérature, aussi bien lors de la présence des défauts</w:t>
      </w:r>
      <w:r w:rsidR="007F7360">
        <w:t xml:space="preserve"> d’usinage que de leur absence, confirment la pertinence d</w:t>
      </w:r>
      <w:r w:rsidR="00215E7D">
        <w:t>u</w:t>
      </w:r>
      <w:r w:rsidR="007F7360">
        <w:t xml:space="preserve"> modèle développé. </w:t>
      </w:r>
    </w:p>
    <w:p w14:paraId="48F86B24" w14:textId="77777777" w:rsidR="000450B3" w:rsidRPr="000450B3" w:rsidRDefault="000450B3" w:rsidP="000450B3">
      <w:pPr>
        <w:spacing w:line="360" w:lineRule="auto"/>
        <w:jc w:val="both"/>
        <w:rPr>
          <w:sz w:val="4"/>
          <w:szCs w:val="4"/>
        </w:rPr>
      </w:pPr>
    </w:p>
    <w:p w14:paraId="7D33196B" w14:textId="77777777" w:rsidR="00C12484" w:rsidRPr="005F67EE" w:rsidRDefault="00C12484" w:rsidP="00C12484">
      <w:pPr>
        <w:pStyle w:val="Titre2"/>
        <w:numPr>
          <w:ilvl w:val="0"/>
          <w:numId w:val="8"/>
        </w:numPr>
      </w:pPr>
      <w:bookmarkStart w:id="58" w:name="_Toc531267399"/>
      <w:r>
        <w:t>La structure du palier à feuilles</w:t>
      </w:r>
      <w:bookmarkEnd w:id="58"/>
    </w:p>
    <w:p w14:paraId="2C6319CE" w14:textId="77777777" w:rsidR="00C12484" w:rsidRDefault="00C12484" w:rsidP="00C12484"/>
    <w:p w14:paraId="70E1B818" w14:textId="292C6BE0" w:rsidR="00C12484" w:rsidRDefault="00C12484" w:rsidP="000450B3">
      <w:pPr>
        <w:spacing w:line="360" w:lineRule="auto"/>
        <w:jc w:val="both"/>
      </w:pPr>
      <w:r>
        <w:t xml:space="preserve">La prise en compte des défauts d’usinage sur les hauteurs initiales des </w:t>
      </w:r>
      <w:r w:rsidR="00031709">
        <w:t>plissés</w:t>
      </w:r>
      <w:r>
        <w:t xml:space="preserve"> nécessite la considération de degrés de liberté supplémentaires</w:t>
      </w:r>
      <w:r w:rsidR="00A70CA3">
        <w:t xml:space="preserve">, par rapport à ceux initialement considérés par Le Lez et Arghir </w:t>
      </w:r>
      <w:r w:rsidR="00A70CA3">
        <w:fldChar w:fldCharType="begin"/>
      </w:r>
      <w:r w:rsidR="00A70CA3">
        <w:instrText xml:space="preserve"> REF _Ref522185216 \h </w:instrText>
      </w:r>
      <w:r w:rsidR="000450B3">
        <w:instrText xml:space="preserve"> \* MERGEFORMAT </w:instrText>
      </w:r>
      <w:r w:rsidR="00A70CA3">
        <w:fldChar w:fldCharType="separate"/>
      </w:r>
      <w:r w:rsidR="009D4609" w:rsidRPr="009D4609">
        <w:t>[</w:t>
      </w:r>
      <w:r w:rsidR="009D4609" w:rsidRPr="009D4609">
        <w:rPr>
          <w:noProof/>
        </w:rPr>
        <w:t>44</w:t>
      </w:r>
      <w:r w:rsidR="00A70CA3">
        <w:fldChar w:fldCharType="end"/>
      </w:r>
      <w:r w:rsidR="00A70CA3">
        <w:t>]</w:t>
      </w:r>
      <w:r>
        <w:t xml:space="preserve">. Ainsi les nœuds des patins inter-ondulations, muni jusque-là </w:t>
      </w:r>
      <w:r>
        <w:lastRenderedPageBreak/>
        <w:t>uniquement de degrés de liberté de translation horizontale, auront maintenant aussi des degrés de liberté de translation verticale. Par ailleurs, pour tenir compte des éventuelles ouvertures/fermetures qui peuvent se produire à l’interface entre les feuilles</w:t>
      </w:r>
      <w:r w:rsidRPr="00F06696">
        <w:t xml:space="preserve"> </w:t>
      </w:r>
      <w:r>
        <w:t>plissée et lisse, cette feuille supérieure sera discrétisée par autant de nœuds que la feuille ondulée contient de plissés. Chacun des nœuds de la feuille lisse sera muni d’un degré de liberté de translation verticale.</w:t>
      </w:r>
    </w:p>
    <w:p w14:paraId="1E605CC5" w14:textId="77777777" w:rsidR="00553FB7" w:rsidRDefault="0052670B" w:rsidP="00553FB7">
      <w:pPr>
        <w:keepNext/>
        <w:jc w:val="center"/>
      </w:pPr>
      <w:r>
        <w:rPr>
          <w:noProof/>
          <w:lang w:eastAsia="fr-FR"/>
        </w:rPr>
        <w:drawing>
          <wp:inline distT="0" distB="0" distL="0" distR="0" wp14:anchorId="796F535D" wp14:editId="3EDE1437">
            <wp:extent cx="4680000" cy="1526400"/>
            <wp:effectExtent l="0" t="0" r="635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000" cy="1526400"/>
                    </a:xfrm>
                    <a:prstGeom prst="rect">
                      <a:avLst/>
                    </a:prstGeom>
                    <a:noFill/>
                    <a:ln>
                      <a:noFill/>
                    </a:ln>
                  </pic:spPr>
                </pic:pic>
              </a:graphicData>
            </a:graphic>
          </wp:inline>
        </w:drawing>
      </w:r>
    </w:p>
    <w:p w14:paraId="71D3A258" w14:textId="4CDEFF84" w:rsidR="00553FB7" w:rsidRDefault="00553FB7" w:rsidP="00553FB7">
      <w:pPr>
        <w:pStyle w:val="Lgende"/>
        <w:jc w:val="center"/>
      </w:pPr>
      <w:bookmarkStart w:id="59" w:name="_Toc531267461"/>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18</w:t>
      </w:r>
      <w:r w:rsidR="008A3455">
        <w:rPr>
          <w:noProof/>
        </w:rPr>
        <w:fldChar w:fldCharType="end"/>
      </w:r>
      <w:r>
        <w:t xml:space="preserve"> : Modèle structurel du palier à feuilles utilisé dans </w:t>
      </w:r>
      <w:r>
        <w:fldChar w:fldCharType="begin"/>
      </w:r>
      <w:r>
        <w:instrText xml:space="preserve"> REF _Ref522185216 \h </w:instrText>
      </w:r>
      <w:r>
        <w:fldChar w:fldCharType="separate"/>
      </w:r>
      <w:r w:rsidR="009D4609" w:rsidRPr="00F865FC">
        <w:t>[</w:t>
      </w:r>
      <w:r w:rsidR="009D4609" w:rsidRPr="00F865FC">
        <w:rPr>
          <w:noProof/>
        </w:rPr>
        <w:t>44</w:t>
      </w:r>
      <w:r>
        <w:fldChar w:fldCharType="end"/>
      </w:r>
      <w:r>
        <w:t>] (3 degrés de liberté par plissé)</w:t>
      </w:r>
      <w:bookmarkEnd w:id="59"/>
    </w:p>
    <w:p w14:paraId="5F07ED52" w14:textId="77777777" w:rsidR="00553FB7" w:rsidRPr="00553FB7" w:rsidRDefault="00553FB7" w:rsidP="000E5165">
      <w:pPr>
        <w:ind w:left="708"/>
      </w:pPr>
    </w:p>
    <w:p w14:paraId="4E285D99" w14:textId="77777777" w:rsidR="00553FB7" w:rsidRDefault="0052670B" w:rsidP="00553FB7">
      <w:pPr>
        <w:keepNext/>
        <w:jc w:val="center"/>
      </w:pPr>
      <w:r>
        <w:rPr>
          <w:noProof/>
          <w:lang w:eastAsia="fr-FR"/>
        </w:rPr>
        <w:drawing>
          <wp:inline distT="0" distB="0" distL="0" distR="0" wp14:anchorId="68BA5E84" wp14:editId="50C8D44E">
            <wp:extent cx="4680000" cy="1976400"/>
            <wp:effectExtent l="0" t="0" r="635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1976400"/>
                    </a:xfrm>
                    <a:prstGeom prst="rect">
                      <a:avLst/>
                    </a:prstGeom>
                    <a:noFill/>
                    <a:ln>
                      <a:noFill/>
                    </a:ln>
                  </pic:spPr>
                </pic:pic>
              </a:graphicData>
            </a:graphic>
          </wp:inline>
        </w:drawing>
      </w:r>
    </w:p>
    <w:p w14:paraId="7D9B8541" w14:textId="58911819" w:rsidR="00C12484" w:rsidRDefault="00553FB7" w:rsidP="00553FB7">
      <w:pPr>
        <w:pStyle w:val="Lgende"/>
        <w:jc w:val="center"/>
      </w:pPr>
      <w:bookmarkStart w:id="60" w:name="_Ref525650656"/>
      <w:bookmarkStart w:id="61" w:name="_Toc531267462"/>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19</w:t>
      </w:r>
      <w:r w:rsidR="008A3455">
        <w:rPr>
          <w:noProof/>
        </w:rPr>
        <w:fldChar w:fldCharType="end"/>
      </w:r>
      <w:bookmarkEnd w:id="60"/>
      <w:r>
        <w:t xml:space="preserve"> : Modèle structurel du palier à feuilles avec présence d’ouverture/fermetures (5 degrés de liberté par plissé)</w:t>
      </w:r>
      <w:bookmarkEnd w:id="61"/>
    </w:p>
    <w:p w14:paraId="5254042D" w14:textId="77777777" w:rsidR="00C12484" w:rsidRDefault="00C12484" w:rsidP="00C12484">
      <w:pPr>
        <w:jc w:val="center"/>
      </w:pPr>
    </w:p>
    <w:p w14:paraId="7C310C09" w14:textId="77777777" w:rsidR="00C12484" w:rsidRDefault="00C12484" w:rsidP="00C12484">
      <w:pPr>
        <w:pStyle w:val="Titre3"/>
        <w:numPr>
          <w:ilvl w:val="1"/>
          <w:numId w:val="8"/>
        </w:numPr>
      </w:pPr>
      <w:bookmarkStart w:id="62" w:name="_Toc531267400"/>
      <w:r>
        <w:t xml:space="preserve">Prise en compte des </w:t>
      </w:r>
      <w:r w:rsidR="000E5165">
        <w:t>jeux</w:t>
      </w:r>
      <w:r>
        <w:t xml:space="preserve"> pour tenir compte des défauts d’usinage</w:t>
      </w:r>
      <w:bookmarkEnd w:id="62"/>
    </w:p>
    <w:p w14:paraId="00A79F5F" w14:textId="77777777" w:rsidR="00C12484" w:rsidRDefault="00C12484" w:rsidP="00C12484">
      <w:pPr>
        <w:jc w:val="center"/>
      </w:pPr>
    </w:p>
    <w:p w14:paraId="3999BAC8" w14:textId="77777777" w:rsidR="00C12484" w:rsidRDefault="00C12484" w:rsidP="000450B3">
      <w:pPr>
        <w:spacing w:line="360" w:lineRule="auto"/>
        <w:jc w:val="both"/>
      </w:pPr>
      <w:r>
        <w:t xml:space="preserve">Le premier </w:t>
      </w:r>
      <w:r w:rsidR="000E5165">
        <w:t>jeu</w:t>
      </w:r>
      <w:r>
        <w:t xml:space="preserve"> à prendre en considération est celui entre la feuille lisse et la feuille plissée. Il est exprimé par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542C3D8" w14:textId="77777777" w:rsidTr="0052267E">
        <w:tc>
          <w:tcPr>
            <w:tcW w:w="8217" w:type="dxa"/>
          </w:tcPr>
          <w:p w14:paraId="599F5822" w14:textId="77777777" w:rsidR="00C12484" w:rsidRDefault="00F865FC" w:rsidP="007F37EC">
            <w:pPr>
              <w:spacing w:line="360" w:lineRule="auto"/>
              <w:rPr>
                <w:lang w:val="en-US"/>
              </w:rPr>
            </w:pPr>
            <m:oMathPara>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t,i</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e>
                  <m:sub>
                    <m:r>
                      <w:rPr>
                        <w:rFonts w:ascii="Cambria Math" w:hAnsi="Cambria Math"/>
                        <w:lang w:val="en-US"/>
                      </w:rPr>
                      <m:t>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b,1+2</m:t>
                    </m:r>
                    <m:d>
                      <m:dPr>
                        <m:ctrlPr>
                          <w:rPr>
                            <w:rFonts w:ascii="Cambria Math" w:hAnsi="Cambria Math"/>
                            <w:i/>
                            <w:lang w:val="en-US"/>
                          </w:rPr>
                        </m:ctrlPr>
                      </m:dPr>
                      <m:e>
                        <m:r>
                          <w:rPr>
                            <w:rFonts w:ascii="Cambria Math" w:hAnsi="Cambria Math"/>
                            <w:lang w:val="en-US"/>
                          </w:rPr>
                          <m:t>i-1</m:t>
                        </m:r>
                      </m:e>
                    </m:d>
                  </m:sub>
                </m:sSub>
              </m:oMath>
            </m:oMathPara>
          </w:p>
        </w:tc>
        <w:tc>
          <w:tcPr>
            <w:tcW w:w="845" w:type="dxa"/>
          </w:tcPr>
          <w:p w14:paraId="5104EE9C" w14:textId="0E909E85" w:rsidR="00C12484" w:rsidRPr="005F139C" w:rsidRDefault="00C12484" w:rsidP="005F139C">
            <w:pPr>
              <w:pStyle w:val="Lgende"/>
              <w:keepNext/>
            </w:pPr>
            <w:bookmarkStart w:id="63" w:name="_Ref516081812"/>
            <w:bookmarkStart w:id="64" w:name="_Ref525658331"/>
            <w:r>
              <w:rPr>
                <w:rFonts w:eastAsiaTheme="minorEastAsia"/>
                <w:lang w:val="en-US"/>
              </w:rP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w:t>
            </w:r>
            <w:r w:rsidR="008A3455">
              <w:rPr>
                <w:noProof/>
              </w:rPr>
              <w:fldChar w:fldCharType="end"/>
            </w:r>
            <w:bookmarkEnd w:id="63"/>
            <w:r>
              <w:rPr>
                <w:rFonts w:eastAsiaTheme="minorEastAsia"/>
                <w:lang w:val="en-US"/>
              </w:rPr>
              <w:t>)</w:t>
            </w:r>
            <w:bookmarkEnd w:id="64"/>
          </w:p>
        </w:tc>
      </w:tr>
    </w:tbl>
    <w:p w14:paraId="2D6001E6" w14:textId="77777777" w:rsidR="000450B3" w:rsidRPr="000450B3" w:rsidRDefault="000450B3" w:rsidP="000450B3">
      <w:pPr>
        <w:spacing w:line="360" w:lineRule="auto"/>
        <w:jc w:val="both"/>
        <w:rPr>
          <w:sz w:val="2"/>
          <w:szCs w:val="2"/>
        </w:rPr>
      </w:pPr>
    </w:p>
    <w:p w14:paraId="57359285" w14:textId="77777777" w:rsidR="00C12484" w:rsidRDefault="00C12484" w:rsidP="000450B3">
      <w:pPr>
        <w:spacing w:line="360" w:lineRule="auto"/>
        <w:jc w:val="both"/>
        <w:rPr>
          <w:rFonts w:eastAsiaTheme="minorEastAsia"/>
        </w:rPr>
      </w:pPr>
      <w:r w:rsidRPr="00FF33B3">
        <w:t xml:space="preserve">avec « i » le numéro de </w:t>
      </w:r>
      <w:r>
        <w:t>plissé</w:t>
      </w:r>
      <w:r w:rsidRPr="00FF33B3">
        <w:t xml:space="preserve">, et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0</m:t>
                </m:r>
              </m:sub>
            </m:sSub>
          </m:e>
          <m:sub>
            <m:r>
              <w:rPr>
                <w:rFonts w:ascii="Cambria Math" w:hAnsi="Cambria Math"/>
              </w:rPr>
              <m:t>t,i</m:t>
            </m:r>
          </m:sub>
        </m:sSub>
      </m:oMath>
      <w:r w:rsidRPr="00FF33B3">
        <w:rPr>
          <w:rFonts w:eastAsiaTheme="minorEastAsia"/>
        </w:rPr>
        <w:t xml:space="preserve"> </w:t>
      </w:r>
      <w:r w:rsidR="000E5165">
        <w:rPr>
          <w:rFonts w:eastAsiaTheme="minorEastAsia"/>
        </w:rPr>
        <w:t>le jeu</w:t>
      </w:r>
      <w:r w:rsidRPr="00FF33B3">
        <w:rPr>
          <w:rFonts w:eastAsiaTheme="minorEastAsia"/>
        </w:rPr>
        <w:t xml:space="preserve"> i</w:t>
      </w:r>
      <w:r>
        <w:rPr>
          <w:rFonts w:eastAsiaTheme="minorEastAsia"/>
        </w:rPr>
        <w:t xml:space="preserve">nitial entre le sommet du plissé, dont la position est repérée par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m:t>
            </m:r>
            <m:r>
              <w:rPr>
                <w:rFonts w:ascii="Cambria Math" w:hAnsi="Cambria Math"/>
              </w:rPr>
              <m:t>,1+2</m:t>
            </m:r>
            <m:d>
              <m:dPr>
                <m:ctrlPr>
                  <w:rPr>
                    <w:rFonts w:ascii="Cambria Math" w:hAnsi="Cambria Math"/>
                    <w:i/>
                    <w:lang w:val="en-US"/>
                  </w:rPr>
                </m:ctrlPr>
              </m:dPr>
              <m:e>
                <m:r>
                  <w:rPr>
                    <w:rFonts w:ascii="Cambria Math" w:hAnsi="Cambria Math"/>
                    <w:lang w:val="en-US"/>
                  </w:rPr>
                  <m:t>i</m:t>
                </m:r>
                <m:r>
                  <w:rPr>
                    <w:rFonts w:ascii="Cambria Math" w:hAnsi="Cambria Math"/>
                  </w:rPr>
                  <m:t>-1</m:t>
                </m:r>
              </m:e>
            </m:d>
          </m:sub>
        </m:sSub>
      </m:oMath>
      <w:r>
        <w:rPr>
          <w:rFonts w:eastAsiaTheme="minorEastAsia"/>
        </w:rPr>
        <w:t xml:space="preserve"> et le nœud de la feuille supérieure en face, dont la position est donnée </w:t>
      </w:r>
      <w:r>
        <w:rPr>
          <w:rFonts w:eastAsiaTheme="minorEastAsia"/>
        </w:rPr>
        <w:lastRenderedPageBreak/>
        <w:t xml:space="preserve">par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m:t>
            </m:r>
            <m:r>
              <w:rPr>
                <w:rFonts w:ascii="Cambria Math" w:hAnsi="Cambria Math"/>
              </w:rPr>
              <m:t>,</m:t>
            </m:r>
            <m:r>
              <w:rPr>
                <w:rFonts w:ascii="Cambria Math" w:hAnsi="Cambria Math"/>
                <w:lang w:val="en-US"/>
              </w:rPr>
              <m:t>i</m:t>
            </m:r>
          </m:sub>
        </m:sSub>
      </m:oMath>
      <w:r>
        <w:rPr>
          <w:rFonts w:eastAsiaTheme="minorEastAsia"/>
        </w:rPr>
        <w:t xml:space="preserve">. Pour assurer une non interférence entre ces deux structures, il est nécessaire que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t</m:t>
            </m:r>
            <m:r>
              <w:rPr>
                <w:rFonts w:ascii="Cambria Math" w:hAnsi="Cambria Math"/>
              </w:rPr>
              <m:t>,</m:t>
            </m:r>
            <m:r>
              <w:rPr>
                <w:rFonts w:ascii="Cambria Math" w:hAnsi="Cambria Math"/>
                <w:lang w:val="en-US"/>
              </w:rPr>
              <m:t>i</m:t>
            </m:r>
          </m:sub>
        </m:sSub>
      </m:oMath>
      <w:r>
        <w:rPr>
          <w:rFonts w:eastAsiaTheme="minorEastAsia"/>
        </w:rPr>
        <w:t xml:space="preserve"> soit positif pour chacune des ondulations.</w:t>
      </w:r>
    </w:p>
    <w:p w14:paraId="3D42DA79" w14:textId="77777777" w:rsidR="005F139C" w:rsidRDefault="000E5165" w:rsidP="000450B3">
      <w:pPr>
        <w:spacing w:line="360" w:lineRule="auto"/>
        <w:jc w:val="both"/>
      </w:pPr>
      <w:r>
        <w:t>Le jeu</w:t>
      </w:r>
      <w:r w:rsidR="00C12484">
        <w:t xml:space="preserve"> entre le rotor et la feuille supérieure peut également être décrit à l’aide du déplacement radial de la feuille supérieure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6C1A86" w14:paraId="41B95CE4" w14:textId="77777777" w:rsidTr="0052267E">
        <w:trPr>
          <w:trHeight w:val="488"/>
        </w:trPr>
        <w:tc>
          <w:tcPr>
            <w:tcW w:w="8217" w:type="dxa"/>
          </w:tcPr>
          <w:p w14:paraId="48C42BD9" w14:textId="77777777" w:rsidR="006C1A86" w:rsidRDefault="00F865FC" w:rsidP="00C12484">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t,i</m:t>
                    </m:r>
                  </m:sub>
                </m:sSub>
                <m:r>
                  <w:rPr>
                    <w:rFonts w:ascii="Cambria Math" w:hAnsi="Cambria Math"/>
                  </w:rPr>
                  <m:t>≥0</m:t>
                </m:r>
              </m:oMath>
            </m:oMathPara>
          </w:p>
        </w:tc>
        <w:tc>
          <w:tcPr>
            <w:tcW w:w="845" w:type="dxa"/>
          </w:tcPr>
          <w:p w14:paraId="28D30025" w14:textId="4B947E9A" w:rsidR="006C1A86" w:rsidRDefault="005F139C" w:rsidP="005F139C">
            <w:pPr>
              <w:pStyle w:val="Lgende"/>
              <w:keepNext/>
            </w:pPr>
            <w:bookmarkStart w:id="65" w:name="_Ref525638720"/>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w:t>
            </w:r>
            <w:r w:rsidR="008A3455">
              <w:rPr>
                <w:noProof/>
              </w:rPr>
              <w:fldChar w:fldCharType="end"/>
            </w:r>
            <w:r>
              <w:t>)</w:t>
            </w:r>
            <w:bookmarkEnd w:id="65"/>
          </w:p>
        </w:tc>
      </w:tr>
    </w:tbl>
    <w:p w14:paraId="7F2D5B4F" w14:textId="77777777" w:rsidR="006C1A86" w:rsidRPr="000450B3" w:rsidRDefault="006C1A86" w:rsidP="00C12484">
      <w:pPr>
        <w:jc w:val="both"/>
        <w:rPr>
          <w:sz w:val="2"/>
          <w:szCs w:val="2"/>
        </w:rPr>
      </w:pPr>
    </w:p>
    <w:p w14:paraId="0A14E6A8" w14:textId="601FCDA7" w:rsidR="0052267E" w:rsidRPr="000450B3" w:rsidRDefault="00FC69EE" w:rsidP="000450B3">
      <w:pPr>
        <w:spacing w:line="360" w:lineRule="auto"/>
        <w:jc w:val="both"/>
        <w:rPr>
          <w:rFonts w:eastAsiaTheme="minorEastAsia"/>
        </w:rPr>
      </w:pPr>
      <w:r>
        <w:t xml:space="preserve">où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m:t>
            </m:r>
            <m:r>
              <w:rPr>
                <w:rFonts w:ascii="Cambria Math" w:hAnsi="Cambria Math"/>
              </w:rPr>
              <m:t>,</m:t>
            </m:r>
            <m:r>
              <w:rPr>
                <w:rFonts w:ascii="Cambria Math" w:hAnsi="Cambria Math"/>
                <w:lang w:val="en-US"/>
              </w:rPr>
              <m:t>i</m:t>
            </m:r>
          </m:sub>
        </m:sSub>
      </m:oMath>
      <w:r w:rsidRPr="00D158EC">
        <w:rPr>
          <w:rFonts w:eastAsiaTheme="minorEastAsia"/>
        </w:rPr>
        <w:t xml:space="preserve"> </w:t>
      </w:r>
      <w:r>
        <w:rPr>
          <w:rFonts w:eastAsiaTheme="minorEastAsia"/>
        </w:rPr>
        <w:t>est l’épaisseur du film fluide qui doit naturellement être positive ou nulle tout autour du rotor.</w:t>
      </w:r>
      <w:r w:rsidR="005F139C">
        <w:rPr>
          <w:rFonts w:eastAsiaTheme="minorEastAsia"/>
        </w:rPr>
        <w:t xml:space="preserve"> Dans cette équation </w:t>
      </w:r>
      <w:r w:rsidR="005F139C">
        <w:rPr>
          <w:rFonts w:eastAsiaTheme="minorEastAsia"/>
        </w:rPr>
        <w:fldChar w:fldCharType="begin"/>
      </w:r>
      <w:r w:rsidR="005F139C">
        <w:rPr>
          <w:rFonts w:eastAsiaTheme="minorEastAsia"/>
        </w:rPr>
        <w:instrText xml:space="preserve"> REF _Ref525638720 \h </w:instrText>
      </w:r>
      <w:r w:rsidR="000450B3">
        <w:rPr>
          <w:rFonts w:eastAsiaTheme="minorEastAsia"/>
        </w:rPr>
        <w:instrText xml:space="preserve"> \* MERGEFORMAT </w:instrText>
      </w:r>
      <w:r w:rsidR="005F139C">
        <w:rPr>
          <w:rFonts w:eastAsiaTheme="minorEastAsia"/>
        </w:rPr>
      </w:r>
      <w:r w:rsidR="005F139C">
        <w:rPr>
          <w:rFonts w:eastAsiaTheme="minorEastAsia"/>
        </w:rPr>
        <w:fldChar w:fldCharType="separate"/>
      </w:r>
      <w:r w:rsidR="009D4609">
        <w:t>(</w:t>
      </w:r>
      <w:r w:rsidR="009D4609">
        <w:rPr>
          <w:noProof/>
        </w:rPr>
        <w:t>2</w:t>
      </w:r>
      <w:r w:rsidR="009D4609">
        <w:t>)</w:t>
      </w:r>
      <w:r w:rsidR="005F139C">
        <w:rPr>
          <w:rFonts w:eastAsiaTheme="minorEastAsia"/>
        </w:rPr>
        <w:fldChar w:fldCharType="end"/>
      </w:r>
      <w:r w:rsidR="005F139C">
        <w:rPr>
          <w:rFonts w:eastAsiaTheme="minorEastAsia"/>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m:t>
            </m:r>
            <m:r>
              <w:rPr>
                <w:rFonts w:ascii="Cambria Math" w:hAnsi="Cambria Math"/>
              </w:rPr>
              <m:t>,</m:t>
            </m:r>
            <m:r>
              <w:rPr>
                <w:rFonts w:ascii="Cambria Math" w:hAnsi="Cambria Math"/>
                <w:lang w:val="en-US"/>
              </w:rPr>
              <m:t>i</m:t>
            </m:r>
          </m:sub>
        </m:sSub>
      </m:oMath>
      <w:r w:rsidRPr="00D158EC">
        <w:rPr>
          <w:rFonts w:eastAsiaTheme="minorEastAsia"/>
        </w:rPr>
        <w:t xml:space="preserve"> est le </w:t>
      </w:r>
      <w:r w:rsidRPr="00387A96">
        <w:rPr>
          <w:rFonts w:eastAsiaTheme="minorEastAsia"/>
        </w:rPr>
        <w:t>déplacement</w:t>
      </w:r>
      <w:r w:rsidRPr="00D158EC">
        <w:rPr>
          <w:rFonts w:eastAsiaTheme="minorEastAsia"/>
        </w:rPr>
        <w:t xml:space="preserve"> du </w:t>
      </w:r>
      <w:r w:rsidRPr="00387A96">
        <w:rPr>
          <w:rFonts w:eastAsiaTheme="minorEastAsia"/>
        </w:rPr>
        <w:t>nœud</w:t>
      </w:r>
      <w:r>
        <w:rPr>
          <w:rFonts w:eastAsiaTheme="minorEastAsia"/>
        </w:rPr>
        <w:t xml:space="preserve"> « i » de la feuille supérieure</w:t>
      </w:r>
      <w:r w:rsidRPr="00C368BA">
        <w:rPr>
          <w:rFonts w:eastAsiaTheme="minorEastAsia"/>
        </w:rPr>
        <w:t xml:space="preserve"> </w:t>
      </w:r>
      <w:r>
        <w:rPr>
          <w:rFonts w:eastAsiaTheme="minorEastAsia"/>
        </w:rPr>
        <w:t xml:space="preserve">et </w:t>
      </w:r>
      <w:r w:rsidR="006C1A86">
        <w:t xml:space="preserve">où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C1A86">
        <w:rPr>
          <w:rFonts w:eastAsiaTheme="minorEastAsia"/>
        </w:rPr>
        <w:t xml:space="preserve"> est la distance initiale entre le rotor et la feuille supérieure avant toute déformation. Elle s’écrit en fonction des a</w:t>
      </w:r>
      <w:r w:rsidR="005F139C">
        <w:rPr>
          <w:rFonts w:eastAsiaTheme="minorEastAsia"/>
        </w:rPr>
        <w:t>utres paramètres du problème</w:t>
      </w:r>
      <w:r w:rsidR="000E5165">
        <w:rPr>
          <w:rFonts w:eastAsiaTheme="minorEastAsia"/>
        </w:rPr>
        <w:t>.</w:t>
      </w:r>
      <w:r w:rsidR="005F139C">
        <w:rPr>
          <w:rFonts w:eastAsiaTheme="minorEastAsi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FC69EE" w14:paraId="3CD8BD08" w14:textId="77777777" w:rsidTr="0052267E">
        <w:tc>
          <w:tcPr>
            <w:tcW w:w="8217" w:type="dxa"/>
          </w:tcPr>
          <w:p w14:paraId="5EE15F5F" w14:textId="77777777" w:rsidR="00FC69EE" w:rsidRDefault="00F865FC" w:rsidP="00FC69EE">
            <w:pPr>
              <w:jc w:val="both"/>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tc>
        <w:tc>
          <w:tcPr>
            <w:tcW w:w="845" w:type="dxa"/>
          </w:tcPr>
          <w:p w14:paraId="07149D07" w14:textId="7B103A2E" w:rsidR="00FC69EE" w:rsidRPr="005F139C" w:rsidRDefault="005F139C" w:rsidP="005F139C">
            <w:pPr>
              <w:pStyle w:val="Lgende"/>
              <w:keepNext/>
            </w:pPr>
            <w:bookmarkStart w:id="66" w:name="_Ref52563890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w:t>
            </w:r>
            <w:r w:rsidR="008A3455">
              <w:rPr>
                <w:noProof/>
              </w:rPr>
              <w:fldChar w:fldCharType="end"/>
            </w:r>
            <w:r>
              <w:t>)</w:t>
            </w:r>
            <w:bookmarkEnd w:id="66"/>
          </w:p>
        </w:tc>
      </w:tr>
    </w:tbl>
    <w:p w14:paraId="61D8AB2E" w14:textId="77777777" w:rsidR="006C1A86" w:rsidRPr="000450B3" w:rsidRDefault="006C1A86" w:rsidP="00C12484">
      <w:pPr>
        <w:jc w:val="both"/>
        <w:rPr>
          <w:sz w:val="2"/>
          <w:szCs w:val="2"/>
        </w:rPr>
      </w:pPr>
    </w:p>
    <w:p w14:paraId="502BE44B" w14:textId="77777777" w:rsidR="00FC69EE" w:rsidRDefault="00F5005F" w:rsidP="00FC69EE">
      <w:pPr>
        <w:keepNext/>
        <w:jc w:val="center"/>
      </w:pPr>
      <w:r>
        <w:rPr>
          <w:noProof/>
          <w:lang w:eastAsia="fr-FR"/>
        </w:rPr>
        <w:drawing>
          <wp:inline distT="0" distB="0" distL="0" distR="0" wp14:anchorId="438592D2" wp14:editId="765E5E00">
            <wp:extent cx="3180522" cy="2820062"/>
            <wp:effectExtent l="0" t="0" r="127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6414" cy="2851886"/>
                    </a:xfrm>
                    <a:prstGeom prst="rect">
                      <a:avLst/>
                    </a:prstGeom>
                  </pic:spPr>
                </pic:pic>
              </a:graphicData>
            </a:graphic>
          </wp:inline>
        </w:drawing>
      </w:r>
    </w:p>
    <w:p w14:paraId="3EE1F041" w14:textId="2FF0393F" w:rsidR="00FC69EE" w:rsidRDefault="00FC69EE" w:rsidP="00FC69EE">
      <w:pPr>
        <w:pStyle w:val="Lgende"/>
        <w:jc w:val="center"/>
      </w:pPr>
      <w:bookmarkStart w:id="67" w:name="_Ref525638090"/>
      <w:bookmarkStart w:id="68" w:name="_Toc531267463"/>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20</w:t>
      </w:r>
      <w:r w:rsidR="008A3455">
        <w:rPr>
          <w:noProof/>
        </w:rPr>
        <w:fldChar w:fldCharType="end"/>
      </w:r>
      <w:bookmarkEnd w:id="67"/>
      <w:r>
        <w:t xml:space="preserve"> : Palier à feuilles (première génération)</w:t>
      </w:r>
      <w:bookmarkEnd w:id="68"/>
    </w:p>
    <w:p w14:paraId="7CCAD3BD" w14:textId="08EB1CDD" w:rsidR="00C12484" w:rsidRDefault="005F139C" w:rsidP="000450B3">
      <w:pPr>
        <w:spacing w:line="360" w:lineRule="auto"/>
        <w:jc w:val="both"/>
        <w:rPr>
          <w:rFonts w:eastAsiaTheme="minorEastAsia"/>
        </w:rPr>
      </w:pPr>
      <w:r>
        <w:rPr>
          <w:rFonts w:eastAsiaTheme="minorEastAsia"/>
        </w:rPr>
        <w:t xml:space="preserve">Dans cette équation </w:t>
      </w:r>
      <w:r>
        <w:rPr>
          <w:rFonts w:eastAsiaTheme="minorEastAsia"/>
        </w:rPr>
        <w:fldChar w:fldCharType="begin"/>
      </w:r>
      <w:r>
        <w:rPr>
          <w:rFonts w:eastAsiaTheme="minorEastAsia"/>
        </w:rPr>
        <w:instrText xml:space="preserve"> REF _Ref525638904 \h </w:instrText>
      </w:r>
      <w:r w:rsidR="000450B3">
        <w:rPr>
          <w:rFonts w:eastAsiaTheme="minorEastAsia"/>
        </w:rPr>
        <w:instrText xml:space="preserve"> \* MERGEFORMAT </w:instrText>
      </w:r>
      <w:r>
        <w:rPr>
          <w:rFonts w:eastAsiaTheme="minorEastAsia"/>
        </w:rPr>
      </w:r>
      <w:r>
        <w:rPr>
          <w:rFonts w:eastAsiaTheme="minorEastAsia"/>
        </w:rPr>
        <w:fldChar w:fldCharType="separate"/>
      </w:r>
      <w:r w:rsidR="009D4609">
        <w:t>(</w:t>
      </w:r>
      <w:r w:rsidR="009D4609">
        <w:rPr>
          <w:noProof/>
        </w:rPr>
        <w:t>3</w:t>
      </w:r>
      <w:r w:rsidR="009D4609">
        <w:t>)</w:t>
      </w:r>
      <w:r>
        <w:rPr>
          <w:rFonts w:eastAsiaTheme="minorEastAsia"/>
        </w:rPr>
        <w:fldChar w:fldCharType="end"/>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C12484">
        <w:rPr>
          <w:rFonts w:eastAsiaTheme="minorEastAsia"/>
        </w:rPr>
        <w:t xml:space="preserve"> </w:t>
      </w:r>
      <w:r>
        <w:rPr>
          <w:rFonts w:eastAsiaTheme="minorEastAsia"/>
        </w:rPr>
        <w:t xml:space="preserve">est le </w:t>
      </w:r>
      <w:r w:rsidR="00C12484">
        <w:rPr>
          <w:rFonts w:eastAsiaTheme="minorEastAsia"/>
        </w:rPr>
        <w:t>jeu radial,</w:t>
      </w: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Pr>
          <w:rFonts w:eastAsiaTheme="minorEastAsia"/>
        </w:rPr>
        <w:t xml:space="preserve"> et </w:t>
      </w:r>
      <m:oMath>
        <m:sSub>
          <m:sSubPr>
            <m:ctrlPr>
              <w:rPr>
                <w:rFonts w:ascii="Cambria Math" w:hAnsi="Cambria Math"/>
                <w:i/>
              </w:rPr>
            </m:ctrlPr>
          </m:sSubPr>
          <m:e>
            <m:r>
              <w:rPr>
                <w:rFonts w:ascii="Cambria Math" w:hAnsi="Cambria Math"/>
              </w:rPr>
              <m:t>y</m:t>
            </m:r>
          </m:e>
          <m:sub>
            <m:r>
              <w:rPr>
                <w:rFonts w:ascii="Cambria Math" w:hAnsi="Cambria Math"/>
              </w:rPr>
              <m:t>r</m:t>
            </m:r>
          </m:sub>
        </m:sSub>
      </m:oMath>
      <w:r>
        <w:rPr>
          <w:rFonts w:eastAsiaTheme="minorEastAsia"/>
        </w:rPr>
        <w:t xml:space="preserve"> sont successivement, l</w:t>
      </w:r>
      <w:r w:rsidR="00C12484">
        <w:rPr>
          <w:rFonts w:eastAsiaTheme="minorEastAsia"/>
        </w:rPr>
        <w:t>es excentrements de l’arbre d</w:t>
      </w:r>
      <w:r w:rsidR="007B7BB1">
        <w:rPr>
          <w:rFonts w:eastAsiaTheme="minorEastAsia"/>
        </w:rPr>
        <w:t>ans les directions (Ox) et (Oy)</w:t>
      </w:r>
      <w:r w:rsidR="000E5165">
        <w:rPr>
          <w:rFonts w:eastAsiaTheme="minorEastAsia"/>
        </w:rPr>
        <w:t>,</w:t>
      </w:r>
      <w:r w:rsidR="007B7BB1">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7B7BB1">
        <w:rPr>
          <w:rFonts w:eastAsiaTheme="minorEastAsia"/>
        </w:rPr>
        <w:t xml:space="preserve"> est </w:t>
      </w:r>
      <w:r w:rsidR="00C12484">
        <w:rPr>
          <w:rFonts w:eastAsiaTheme="minorEastAsia"/>
        </w:rPr>
        <w:t>l’angle que forme le nœud « i » avec la position de la s</w:t>
      </w:r>
      <w:r w:rsidR="007B7BB1">
        <w:rPr>
          <w:rFonts w:eastAsiaTheme="minorEastAsia"/>
        </w:rPr>
        <w:t>oudure de la feuille supérieure</w:t>
      </w:r>
      <w:r w:rsidR="000E5165">
        <w:rPr>
          <w:rFonts w:eastAsiaTheme="minorEastAsia"/>
        </w:rPr>
        <w:t xml:space="preserve"> (</w:t>
      </w:r>
      <w:r w:rsidR="00FC69EE">
        <w:rPr>
          <w:rFonts w:eastAsiaTheme="minorEastAsia"/>
        </w:rPr>
        <w:fldChar w:fldCharType="begin"/>
      </w:r>
      <w:r w:rsidR="00FC69EE">
        <w:rPr>
          <w:rFonts w:eastAsiaTheme="minorEastAsia"/>
        </w:rPr>
        <w:instrText xml:space="preserve"> REF _Ref525638090 \h </w:instrText>
      </w:r>
      <w:r w:rsidR="000450B3">
        <w:rPr>
          <w:rFonts w:eastAsiaTheme="minorEastAsia"/>
        </w:rPr>
        <w:instrText xml:space="preserve"> \* MERGEFORMAT </w:instrText>
      </w:r>
      <w:r w:rsidR="00FC69EE">
        <w:rPr>
          <w:rFonts w:eastAsiaTheme="minorEastAsia"/>
        </w:rPr>
      </w:r>
      <w:r w:rsidR="00FC69EE">
        <w:rPr>
          <w:rFonts w:eastAsiaTheme="minorEastAsia"/>
        </w:rPr>
        <w:fldChar w:fldCharType="separate"/>
      </w:r>
      <w:r w:rsidR="009D4609">
        <w:t xml:space="preserve">Figure </w:t>
      </w:r>
      <w:r w:rsidR="009D4609">
        <w:rPr>
          <w:noProof/>
        </w:rPr>
        <w:t>20</w:t>
      </w:r>
      <w:r w:rsidR="00FC69EE">
        <w:rPr>
          <w:rFonts w:eastAsiaTheme="minorEastAsia"/>
        </w:rPr>
        <w:fldChar w:fldCharType="end"/>
      </w:r>
      <w:r w:rsidR="00FC69EE">
        <w:rPr>
          <w:rFonts w:eastAsiaTheme="minorEastAsia"/>
        </w:rPr>
        <w:t>)</w:t>
      </w:r>
    </w:p>
    <w:p w14:paraId="0C29E99B" w14:textId="77777777" w:rsidR="00DB19D1" w:rsidRPr="000450B3" w:rsidRDefault="00DB19D1" w:rsidP="000450B3">
      <w:pPr>
        <w:spacing w:line="360" w:lineRule="auto"/>
        <w:jc w:val="both"/>
      </w:pPr>
      <w:r>
        <w:t>La prise en compte des éventuel</w:t>
      </w:r>
      <w:r w:rsidR="000E5165">
        <w:t>s</w:t>
      </w:r>
      <w:r>
        <w:t xml:space="preserve"> phénomènes d’ouverture/fermeture qui peuvent se produire entre la feuille plissée et la bague extérieure justifie la considération d’un degré de liberté supplémentaire de translation verticale par base de plissé. Un </w:t>
      </w:r>
      <w:r w:rsidR="00C12484">
        <w:t xml:space="preserve">troisième </w:t>
      </w:r>
      <w:r w:rsidR="000E5165">
        <w:t>jeu</w:t>
      </w:r>
      <w:r>
        <w:t>,</w:t>
      </w:r>
      <w:r w:rsidRPr="00DB19D1">
        <w:rPr>
          <w:rFonts w:eastAsiaTheme="minorEastAsia"/>
        </w:rPr>
        <w:t xml:space="preserve"> </w:t>
      </w:r>
      <w:r>
        <w:rPr>
          <w:rFonts w:eastAsiaTheme="minorEastAsia"/>
        </w:rPr>
        <w:t>qui doit rester po</w:t>
      </w:r>
      <w:r w:rsidR="000E5165">
        <w:rPr>
          <w:rFonts w:eastAsiaTheme="minorEastAsia"/>
        </w:rPr>
        <w:t>sitif pour qu’il n’y ait pas d’interpénétration</w:t>
      </w:r>
      <w:r>
        <w:rPr>
          <w:rFonts w:eastAsiaTheme="minorEastAsia"/>
        </w:rPr>
        <w:t>,</w:t>
      </w:r>
      <w:r w:rsidR="00C12484">
        <w:t xml:space="preserve"> </w:t>
      </w:r>
      <w:r>
        <w:t>es</w:t>
      </w:r>
      <w:r w:rsidR="000450B3">
        <w:t>t ainsi pris en considération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3C379CB3" w14:textId="77777777" w:rsidTr="0052267E">
        <w:tc>
          <w:tcPr>
            <w:tcW w:w="8359" w:type="dxa"/>
          </w:tcPr>
          <w:p w14:paraId="3EF3A12C" w14:textId="77777777" w:rsidR="00C12484" w:rsidRPr="001D3267" w:rsidRDefault="00F865FC" w:rsidP="007F37EC">
            <w:pPr>
              <w:spacing w:line="360" w:lineRule="auto"/>
            </w:pPr>
            <m:oMathPara>
              <m:oMath>
                <m:sSub>
                  <m:sSubPr>
                    <m:ctrlPr>
                      <w:rPr>
                        <w:rFonts w:ascii="Cambria Math" w:hAnsi="Cambria Math"/>
                        <w:i/>
                      </w:rPr>
                    </m:ctrlPr>
                  </m:sSubPr>
                  <m:e>
                    <m:r>
                      <w:rPr>
                        <w:rFonts w:ascii="Cambria Math" w:hAnsi="Cambria Math"/>
                      </w:rPr>
                      <m:t>g</m:t>
                    </m:r>
                  </m:e>
                  <m:sub>
                    <m:r>
                      <w:rPr>
                        <w:rFonts w:ascii="Cambria Math" w:hAnsi="Cambria Math"/>
                      </w:rPr>
                      <m:t>b,i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0</m:t>
                        </m:r>
                      </m:sub>
                    </m:sSub>
                  </m:e>
                  <m:sub>
                    <m:r>
                      <w:rPr>
                        <w:rFonts w:ascii="Cambria Math" w:hAnsi="Cambria Math"/>
                      </w:rPr>
                      <m:t>b,i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b,2+2</m:t>
                    </m:r>
                    <m:d>
                      <m:dPr>
                        <m:ctrlPr>
                          <w:rPr>
                            <w:rFonts w:ascii="Cambria Math" w:hAnsi="Cambria Math"/>
                            <w:i/>
                          </w:rPr>
                        </m:ctrlPr>
                      </m:dPr>
                      <m:e>
                        <m:r>
                          <w:rPr>
                            <w:rFonts w:ascii="Cambria Math" w:hAnsi="Cambria Math"/>
                          </w:rPr>
                          <m:t>i-1</m:t>
                        </m:r>
                      </m:e>
                    </m:d>
                  </m:sub>
                </m:sSub>
                <m:r>
                  <w:rPr>
                    <w:rFonts w:ascii="Cambria Math" w:hAnsi="Cambria Math"/>
                  </w:rPr>
                  <m:t>≥0</m:t>
                </m:r>
              </m:oMath>
            </m:oMathPara>
          </w:p>
        </w:tc>
        <w:tc>
          <w:tcPr>
            <w:tcW w:w="703" w:type="dxa"/>
          </w:tcPr>
          <w:p w14:paraId="237AE1DD" w14:textId="05507F82" w:rsidR="00C12484" w:rsidRPr="00F72B06" w:rsidRDefault="00F72B06" w:rsidP="00F72B06">
            <w:pPr>
              <w:pStyle w:val="Lgende"/>
              <w:keepNext/>
            </w:pPr>
            <w:bookmarkStart w:id="69" w:name="_Ref525640513"/>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w:t>
            </w:r>
            <w:r w:rsidR="008A3455">
              <w:rPr>
                <w:noProof/>
              </w:rPr>
              <w:fldChar w:fldCharType="end"/>
            </w:r>
            <w:r>
              <w:t>)</w:t>
            </w:r>
            <w:bookmarkEnd w:id="69"/>
          </w:p>
        </w:tc>
      </w:tr>
    </w:tbl>
    <w:p w14:paraId="3C834875" w14:textId="77777777" w:rsidR="000450B3" w:rsidRPr="000450B3" w:rsidRDefault="000450B3" w:rsidP="000450B3">
      <w:pPr>
        <w:spacing w:line="360" w:lineRule="auto"/>
        <w:jc w:val="both"/>
        <w:rPr>
          <w:sz w:val="2"/>
          <w:szCs w:val="2"/>
        </w:rPr>
      </w:pPr>
    </w:p>
    <w:p w14:paraId="137F8AA5" w14:textId="77777777" w:rsidR="00C12484" w:rsidRDefault="00C12484" w:rsidP="000450B3">
      <w:pPr>
        <w:spacing w:line="360" w:lineRule="auto"/>
        <w:jc w:val="both"/>
        <w:rPr>
          <w:rFonts w:eastAsiaTheme="minorEastAsia"/>
        </w:rPr>
      </w:pPr>
      <w:r>
        <w:lastRenderedPageBreak/>
        <w:t xml:space="preserve">avec </w:t>
      </w:r>
      <m:oMath>
        <m:sSub>
          <m:sSubPr>
            <m:ctrlPr>
              <w:rPr>
                <w:rFonts w:ascii="Cambria Math" w:hAnsi="Cambria Math"/>
                <w:i/>
              </w:rPr>
            </m:ctrlPr>
          </m:sSubPr>
          <m:e>
            <m:r>
              <w:rPr>
                <w:rFonts w:ascii="Cambria Math" w:hAnsi="Cambria Math"/>
              </w:rPr>
              <m:t>g</m:t>
            </m:r>
          </m:e>
          <m:sub>
            <m:r>
              <w:rPr>
                <w:rFonts w:ascii="Cambria Math" w:hAnsi="Cambria Math"/>
              </w:rPr>
              <m:t>b,i</m:t>
            </m:r>
          </m:sub>
        </m:sSub>
      </m:oMath>
      <w:r>
        <w:rPr>
          <w:rFonts w:eastAsiaTheme="minorEastAsia"/>
        </w:rPr>
        <w:t xml:space="preserve"> l</w:t>
      </w:r>
      <w:r w:rsidR="000E5165">
        <w:rPr>
          <w:rFonts w:eastAsiaTheme="minorEastAsia"/>
        </w:rPr>
        <w:t>e jeu aux bases des plissés,</w:t>
      </w: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0</m:t>
                </m:r>
              </m:sub>
            </m:sSub>
          </m:e>
          <m:sub>
            <m:r>
              <w:rPr>
                <w:rFonts w:ascii="Cambria Math" w:hAnsi="Cambria Math"/>
              </w:rPr>
              <m:t>b,i</m:t>
            </m:r>
          </m:sub>
        </m:sSub>
      </m:oMath>
      <w:r>
        <w:rPr>
          <w:rFonts w:eastAsiaTheme="minorEastAsia"/>
        </w:rPr>
        <w:t xml:space="preserve"> est </w:t>
      </w:r>
      <w:r w:rsidR="000E5165">
        <w:rPr>
          <w:rFonts w:eastAsiaTheme="minorEastAsia"/>
        </w:rPr>
        <w:t>le jeu</w:t>
      </w:r>
      <w:r>
        <w:rPr>
          <w:rFonts w:eastAsiaTheme="minorEastAsia"/>
        </w:rPr>
        <w:t xml:space="preserve"> initial entre ces pieds de</w:t>
      </w:r>
      <w:r w:rsidR="00DB19D1">
        <w:rPr>
          <w:rFonts w:eastAsiaTheme="minorEastAsia"/>
        </w:rPr>
        <w:t xml:space="preserve"> plissés et la bague extérieure</w:t>
      </w:r>
      <w:r w:rsidR="00F72B06">
        <w:rPr>
          <w:rFonts w:eastAsiaTheme="minorEastAsia"/>
        </w:rPr>
        <w:t xml:space="preserve"> et</w:t>
      </w:r>
      <w:r>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b,2+2</m:t>
            </m:r>
            <m:d>
              <m:dPr>
                <m:ctrlPr>
                  <w:rPr>
                    <w:rFonts w:ascii="Cambria Math" w:hAnsi="Cambria Math"/>
                    <w:i/>
                  </w:rPr>
                </m:ctrlPr>
              </m:dPr>
              <m:e>
                <m:r>
                  <w:rPr>
                    <w:rFonts w:ascii="Cambria Math" w:hAnsi="Cambria Math"/>
                  </w:rPr>
                  <m:t>i-1</m:t>
                </m:r>
              </m:e>
            </m:d>
          </m:sub>
        </m:sSub>
      </m:oMath>
      <w:r>
        <w:rPr>
          <w:rFonts w:eastAsiaTheme="minorEastAsia"/>
        </w:rPr>
        <w:t xml:space="preserve"> est la position du pied du plissé numéro « i ».</w:t>
      </w:r>
    </w:p>
    <w:p w14:paraId="1EF6A320" w14:textId="77777777" w:rsidR="00C12484" w:rsidRDefault="00C12484" w:rsidP="000450B3">
      <w:pPr>
        <w:spacing w:line="360" w:lineRule="auto"/>
        <w:jc w:val="both"/>
        <w:rPr>
          <w:rFonts w:eastAsiaTheme="minorEastAsia"/>
        </w:rPr>
      </w:pPr>
      <w:r>
        <w:rPr>
          <w:rFonts w:eastAsiaTheme="minorEastAsia"/>
        </w:rPr>
        <w:t xml:space="preserve">Afin de </w:t>
      </w:r>
      <w:r w:rsidR="001B0577">
        <w:rPr>
          <w:rFonts w:eastAsiaTheme="minorEastAsia"/>
        </w:rPr>
        <w:t xml:space="preserve">bien </w:t>
      </w:r>
      <w:r>
        <w:rPr>
          <w:rFonts w:eastAsiaTheme="minorEastAsia"/>
        </w:rPr>
        <w:t xml:space="preserve">tenir compte des </w:t>
      </w:r>
      <w:r w:rsidR="001B0577">
        <w:rPr>
          <w:rFonts w:eastAsiaTheme="minorEastAsia"/>
        </w:rPr>
        <w:t>ouvertures/fermetures</w:t>
      </w:r>
      <w:r>
        <w:rPr>
          <w:rFonts w:eastAsiaTheme="minorEastAsia"/>
        </w:rPr>
        <w:t xml:space="preserve"> entre le rotor et la structure déformable et entre les deux feuilles lisse et plissée, il est nécessaire de considérer la raideur de la feuille supérieure.</w:t>
      </w:r>
    </w:p>
    <w:p w14:paraId="76DCCB87" w14:textId="77777777" w:rsidR="00C12484" w:rsidRPr="000450B3" w:rsidRDefault="00C12484" w:rsidP="00C12484">
      <w:pPr>
        <w:rPr>
          <w:rFonts w:eastAsiaTheme="minorEastAsia"/>
          <w:sz w:val="10"/>
          <w:szCs w:val="10"/>
        </w:rPr>
      </w:pPr>
    </w:p>
    <w:p w14:paraId="0F78F022" w14:textId="77777777" w:rsidR="00C12484" w:rsidRDefault="00C12484" w:rsidP="00C12484">
      <w:pPr>
        <w:pStyle w:val="Titre3"/>
        <w:numPr>
          <w:ilvl w:val="1"/>
          <w:numId w:val="8"/>
        </w:numPr>
        <w:rPr>
          <w:rFonts w:eastAsiaTheme="minorEastAsia"/>
        </w:rPr>
      </w:pPr>
      <w:bookmarkStart w:id="70" w:name="_Toc531267401"/>
      <w:r>
        <w:rPr>
          <w:rFonts w:eastAsiaTheme="minorEastAsia"/>
        </w:rPr>
        <w:t>Raideur de la feuille supérieure</w:t>
      </w:r>
      <w:bookmarkEnd w:id="70"/>
    </w:p>
    <w:p w14:paraId="2DA10605" w14:textId="77777777" w:rsidR="00C12484" w:rsidRDefault="00C12484" w:rsidP="00C12484"/>
    <w:p w14:paraId="1570B41A" w14:textId="33F2FFF2" w:rsidR="0052267E" w:rsidRPr="000450B3" w:rsidRDefault="00C12484" w:rsidP="000450B3">
      <w:pPr>
        <w:spacing w:line="360" w:lineRule="auto"/>
        <w:jc w:val="both"/>
        <w:rPr>
          <w:rFonts w:eastAsiaTheme="minorEastAsia"/>
        </w:rPr>
      </w:pPr>
      <w:r>
        <w:t>La feuille supérieure est modélisée par une pou</w:t>
      </w:r>
      <w:r w:rsidR="000E5165">
        <w:t>tre courbe avec une correction</w:t>
      </w:r>
      <w:r>
        <w:t xml:space="preserve"> plaque. Cette poutre est fixée (soudée ou attachée) à une de ses deux extrémités et libre à l’autre</w:t>
      </w:r>
      <w:r w:rsidR="00B44026">
        <w:t xml:space="preserve">, comme exposé en </w:t>
      </w:r>
      <w:r w:rsidR="00B44026">
        <w:fldChar w:fldCharType="begin"/>
      </w:r>
      <w:r w:rsidR="00B44026">
        <w:instrText xml:space="preserve"> REF _Ref525638090 \h </w:instrText>
      </w:r>
      <w:r w:rsidR="000450B3">
        <w:instrText xml:space="preserve"> \* MERGEFORMAT </w:instrText>
      </w:r>
      <w:r w:rsidR="00B44026">
        <w:fldChar w:fldCharType="separate"/>
      </w:r>
      <w:r w:rsidR="009D4609">
        <w:t xml:space="preserve">Figure </w:t>
      </w:r>
      <w:r w:rsidR="009D4609">
        <w:rPr>
          <w:noProof/>
        </w:rPr>
        <w:t>20</w:t>
      </w:r>
      <w:r w:rsidR="00B44026">
        <w:fldChar w:fldCharType="end"/>
      </w:r>
      <w:r>
        <w:t xml:space="preserve">. Les nœuds de discrétisation de cette feuille correspondent aux sommets des </w:t>
      </w:r>
      <w:r w:rsidR="00B44026">
        <w:t>plissés</w:t>
      </w:r>
      <w:r>
        <w:t xml:space="preserve"> de la feuille </w:t>
      </w:r>
      <w:r w:rsidR="00B44026">
        <w:t>ondul</w:t>
      </w:r>
      <w:r>
        <w:t>ée</w:t>
      </w:r>
      <w:r w:rsidR="00B44026">
        <w:t xml:space="preserve"> (Cf. </w:t>
      </w:r>
      <w:r w:rsidR="00B44026">
        <w:fldChar w:fldCharType="begin"/>
      </w:r>
      <w:r w:rsidR="00B44026">
        <w:instrText xml:space="preserve"> REF _Ref525650656 \h </w:instrText>
      </w:r>
      <w:r w:rsidR="000450B3">
        <w:instrText xml:space="preserve"> \* MERGEFORMAT </w:instrText>
      </w:r>
      <w:r w:rsidR="00B44026">
        <w:fldChar w:fldCharType="separate"/>
      </w:r>
      <w:r w:rsidR="009D4609">
        <w:t xml:space="preserve">Figure </w:t>
      </w:r>
      <w:r w:rsidR="009D4609">
        <w:rPr>
          <w:noProof/>
        </w:rPr>
        <w:t>19</w:t>
      </w:r>
      <w:r w:rsidR="00B44026">
        <w:fldChar w:fldCharType="end"/>
      </w:r>
      <w:r w:rsidR="00B44026">
        <w:t>)</w:t>
      </w:r>
      <w:r>
        <w:t xml:space="preserve">. Chacun de ces nœuds </w:t>
      </w:r>
      <w:r w:rsidR="000E5165">
        <w:t xml:space="preserve">a </w:t>
      </w:r>
      <w:r>
        <w:t xml:space="preserve">un degré de liberté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m:t>
            </m:r>
            <m:r>
              <w:rPr>
                <w:rFonts w:ascii="Cambria Math" w:hAnsi="Cambria Math"/>
              </w:rPr>
              <m:t>,</m:t>
            </m:r>
            <m:r>
              <w:rPr>
                <w:rFonts w:ascii="Cambria Math" w:hAnsi="Cambria Math"/>
                <w:lang w:val="en-US"/>
              </w:rPr>
              <m:t>i</m:t>
            </m:r>
          </m:sub>
        </m:sSub>
      </m:oMath>
      <w:r w:rsidRPr="00D158EC">
        <w:rPr>
          <w:rFonts w:eastAsiaTheme="minorEastAsia"/>
        </w:rPr>
        <w:t xml:space="preserve"> </w:t>
      </w:r>
      <w:r>
        <w:t xml:space="preserve">de translation verticale (positive quand le déplacement est vers la feuille plissée). La matrice de souplesse de la feuille lisse </w:t>
      </w:r>
      <m:oMath>
        <m:r>
          <w:rPr>
            <w:rFonts w:ascii="Cambria Math" w:hAnsi="Cambria Math"/>
            <w:lang w:val="en-US"/>
          </w:rPr>
          <m:t>S</m:t>
        </m:r>
      </m:oMath>
      <w:r>
        <w:t xml:space="preserve"> est obtenue par l’utilisation des formules de B</w:t>
      </w:r>
      <w:r w:rsidR="00215E7D">
        <w:t>resse</w:t>
      </w:r>
      <w:r>
        <w:t xml:space="preserve">. Chaque élément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oMath>
      <w:r>
        <w:rPr>
          <w:rFonts w:eastAsiaTheme="minorEastAsia"/>
        </w:rPr>
        <w:t xml:space="preserve"> de cette matrice contient l’impact d’un chargement unitaire au niveau du nœud « j » sur le nœud repéré par « i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1551F51C" w14:textId="77777777" w:rsidTr="0052267E">
        <w:tc>
          <w:tcPr>
            <w:tcW w:w="8359" w:type="dxa"/>
          </w:tcPr>
          <w:p w14:paraId="1FBA0B76" w14:textId="77777777" w:rsidR="00C12484" w:rsidRPr="003A6085" w:rsidRDefault="00F865FC" w:rsidP="007F37EC">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num>
                  <m:den>
                    <m:f>
                      <m:fPr>
                        <m:type m:val="lin"/>
                        <m:ctrlPr>
                          <w:rPr>
                            <w:rFonts w:ascii="Cambria Math" w:eastAsiaTheme="minorEastAsia" w:hAnsi="Cambria Math"/>
                            <w:i/>
                          </w:rPr>
                        </m:ctrlPr>
                      </m:fPr>
                      <m:num>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3</m:t>
                            </m:r>
                          </m:sup>
                        </m:sSup>
                      </m:num>
                      <m:den>
                        <m:r>
                          <w:rPr>
                            <w:rFonts w:ascii="Cambria Math" w:eastAsiaTheme="minorEastAsia" w:hAnsi="Cambria Math"/>
                          </w:rPr>
                          <m:t>12</m:t>
                        </m:r>
                      </m:den>
                    </m:f>
                  </m:den>
                </m:f>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ν</m:t>
                        </m:r>
                      </m:e>
                      <m:sup>
                        <m:r>
                          <w:rPr>
                            <w:rFonts w:ascii="Cambria Math" w:eastAsiaTheme="minorEastAsia" w:hAnsi="Cambria Math"/>
                          </w:rPr>
                          <m:t>2</m:t>
                        </m:r>
                      </m:sup>
                    </m:sSup>
                  </m:num>
                  <m:den>
                    <m:r>
                      <w:rPr>
                        <w:rFonts w:ascii="Cambria Math" w:eastAsiaTheme="minorEastAsia" w:hAnsi="Cambria Math"/>
                      </w:rPr>
                      <m:t>E</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e>
                              </m:d>
                            </m:num>
                            <m:den>
                              <m:r>
                                <w:rPr>
                                  <w:rFonts w:ascii="Cambria Math" w:eastAsiaTheme="minorEastAsia" w:hAnsi="Cambria Math"/>
                                </w:rPr>
                                <m:t>2</m:t>
                              </m:r>
                            </m:den>
                          </m:f>
                          <m:r>
                            <w:rPr>
                              <w:rFonts w:ascii="Cambria Math" w:eastAsiaTheme="minorEastAsia" w:hAnsi="Cambria Math"/>
                            </w:rPr>
                            <m:t xml:space="preserve">, si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mr>
                      <m:mr>
                        <m:e>
                          <m:f>
                            <m:fPr>
                              <m:ctrlPr>
                                <w:rPr>
                                  <w:rFonts w:ascii="Cambria Math" w:eastAsiaTheme="minorEastAsia" w:hAnsi="Cambria Math"/>
                                  <w:i/>
                                </w:rPr>
                              </m:ctrlPr>
                            </m:fPr>
                            <m:num>
                              <m:r>
                                <w:rPr>
                                  <w:rFonts w:ascii="Cambria Math" w:eastAsiaTheme="minorEastAsia" w:hAnsi="Cambria Math"/>
                                </w:rPr>
                                <m:t>cos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r>
                                <w:rPr>
                                  <w:rFonts w:ascii="Cambria Math" w:eastAsiaTheme="minorEastAsia" w:hAnsi="Cambria Math"/>
                                </w:rPr>
                                <m:t>sin</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d>
                            </m:num>
                            <m:den>
                              <m:r>
                                <w:rPr>
                                  <w:rFonts w:ascii="Cambria Math" w:eastAsiaTheme="minorEastAsia" w:hAnsi="Cambria Math"/>
                                </w:rPr>
                                <m:t>2</m:t>
                              </m:r>
                            </m:den>
                          </m:f>
                          <m:r>
                            <w:rPr>
                              <w:rFonts w:ascii="Cambria Math" w:eastAsiaTheme="minorEastAsia" w:hAnsi="Cambria Math"/>
                            </w:rPr>
                            <m:t>, sinon</m:t>
                          </m:r>
                        </m:e>
                      </m:mr>
                    </m:m>
                  </m:e>
                </m:d>
              </m:oMath>
            </m:oMathPara>
          </w:p>
        </w:tc>
        <w:tc>
          <w:tcPr>
            <w:tcW w:w="703" w:type="dxa"/>
          </w:tcPr>
          <w:p w14:paraId="3F566251" w14:textId="77777777" w:rsidR="001B0577" w:rsidRDefault="001B0577" w:rsidP="001B0577">
            <w:pPr>
              <w:pStyle w:val="Lgende"/>
              <w:keepNext/>
            </w:pPr>
          </w:p>
          <w:p w14:paraId="70069CF5" w14:textId="7A7E6149" w:rsidR="001B0577" w:rsidRDefault="001B0577" w:rsidP="001B0577">
            <w:pPr>
              <w:pStyle w:val="Lgende"/>
              <w:keepNext/>
            </w:pPr>
            <w:bookmarkStart w:id="71" w:name="_Ref525895129"/>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w:t>
            </w:r>
            <w:r w:rsidR="008A3455">
              <w:rPr>
                <w:noProof/>
              </w:rPr>
              <w:fldChar w:fldCharType="end"/>
            </w:r>
            <w:r>
              <w:t>)</w:t>
            </w:r>
            <w:bookmarkEnd w:id="71"/>
          </w:p>
          <w:p w14:paraId="48C0538C" w14:textId="77777777" w:rsidR="00C12484" w:rsidRDefault="00C12484" w:rsidP="001B0577">
            <w:pPr>
              <w:spacing w:line="360" w:lineRule="auto"/>
              <w:rPr>
                <w:rFonts w:eastAsiaTheme="minorEastAsia"/>
                <w:lang w:val="en-US"/>
              </w:rPr>
            </w:pPr>
          </w:p>
        </w:tc>
      </w:tr>
    </w:tbl>
    <w:p w14:paraId="0434DF15" w14:textId="77777777" w:rsidR="00C12484" w:rsidRPr="000450B3" w:rsidRDefault="00C12484" w:rsidP="00C12484">
      <w:pPr>
        <w:rPr>
          <w:sz w:val="2"/>
          <w:szCs w:val="2"/>
        </w:rPr>
      </w:pPr>
    </w:p>
    <w:p w14:paraId="7B5EED09" w14:textId="77777777" w:rsidR="00C12484" w:rsidRDefault="00C12484" w:rsidP="000450B3">
      <w:pPr>
        <w:spacing w:line="360" w:lineRule="auto"/>
        <w:jc w:val="both"/>
        <w:rPr>
          <w:rFonts w:eastAsiaTheme="minorEastAsia"/>
        </w:rPr>
      </w:pPr>
      <w:r>
        <w:t xml:space="preserve">où </w:t>
      </w:r>
      <m:oMath>
        <m:r>
          <w:rPr>
            <w:rFonts w:ascii="Cambria Math" w:eastAsiaTheme="minorEastAsia" w:hAnsi="Cambria Math"/>
          </w:rPr>
          <m:t>R</m:t>
        </m:r>
      </m:oMath>
      <w:r>
        <w:rPr>
          <w:rFonts w:eastAsiaTheme="minorEastAsia"/>
        </w:rPr>
        <w:t xml:space="preserve"> est le rayon du palier, </w:t>
      </w:r>
      <m:oMath>
        <m:r>
          <w:rPr>
            <w:rFonts w:ascii="Cambria Math" w:eastAsiaTheme="minorEastAsia" w:hAnsi="Cambria Math"/>
          </w:rPr>
          <m:t>L</m:t>
        </m:r>
      </m:oMath>
      <w:r>
        <w:rPr>
          <w:rFonts w:eastAsiaTheme="minorEastAsia"/>
        </w:rPr>
        <w:t xml:space="preserve"> la longueur du palier, </w:t>
      </w:r>
      <m:oMath>
        <m:r>
          <w:rPr>
            <w:rFonts w:ascii="Cambria Math" w:eastAsiaTheme="minorEastAsia" w:hAnsi="Cambria Math"/>
          </w:rPr>
          <m:t>e</m:t>
        </m:r>
      </m:oMath>
      <w:r>
        <w:rPr>
          <w:rFonts w:eastAsiaTheme="minorEastAsia"/>
        </w:rPr>
        <w:t xml:space="preserve">, </w:t>
      </w:r>
      <m:oMath>
        <m:r>
          <w:rPr>
            <w:rFonts w:ascii="Cambria Math" w:eastAsiaTheme="minorEastAsia" w:hAnsi="Cambria Math"/>
          </w:rPr>
          <m:t>E</m:t>
        </m:r>
      </m:oMath>
      <w:r w:rsidR="00B44026">
        <w:rPr>
          <w:rFonts w:eastAsiaTheme="minorEastAsia"/>
        </w:rPr>
        <w:t xml:space="preserve"> et</w:t>
      </w:r>
      <w:r>
        <w:rPr>
          <w:rFonts w:eastAsiaTheme="minorEastAsia"/>
        </w:rPr>
        <w:t xml:space="preserve"> </w:t>
      </w:r>
      <m:oMath>
        <m:r>
          <w:rPr>
            <w:rFonts w:ascii="Cambria Math" w:eastAsiaTheme="minorEastAsia" w:hAnsi="Cambria Math"/>
          </w:rPr>
          <m:t>ν</m:t>
        </m:r>
      </m:oMath>
      <w:r w:rsidR="00B44026">
        <w:rPr>
          <w:rFonts w:eastAsiaTheme="minorEastAsia"/>
        </w:rPr>
        <w:t xml:space="preserve"> sont</w:t>
      </w:r>
      <w:r>
        <w:rPr>
          <w:rFonts w:eastAsiaTheme="minorEastAsia"/>
        </w:rPr>
        <w:t xml:space="preserve"> successivement, l’épaisseur, le module de Young et le coefficient de Poisson, des feuilles lisse et plissée (les mêmes pour les deux) et finalement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oMath>
      <w:r>
        <w:rPr>
          <w:rFonts w:eastAsiaTheme="minorEastAsia"/>
        </w:rPr>
        <w:t xml:space="preserve"> les angles entre la soudure de la feuille supérieure et les nœuds </w:t>
      </w:r>
      <w:r w:rsidR="00256FA1">
        <w:rPr>
          <w:rFonts w:eastAsiaTheme="minorEastAsia"/>
        </w:rPr>
        <w:t>successivement, « i » et « j ».</w:t>
      </w:r>
    </w:p>
    <w:p w14:paraId="03B86C42" w14:textId="77777777" w:rsidR="001B0577" w:rsidRPr="0052267E" w:rsidRDefault="00C12484" w:rsidP="000450B3">
      <w:pPr>
        <w:spacing w:line="360" w:lineRule="auto"/>
        <w:jc w:val="both"/>
        <w:rPr>
          <w:sz w:val="10"/>
          <w:szCs w:val="10"/>
        </w:rPr>
      </w:pPr>
      <w:r>
        <w:rPr>
          <w:rFonts w:eastAsiaTheme="minorEastAsia"/>
        </w:rPr>
        <w:t>La raideur de la feuille supérieure est par la suite obtenue par inversion de cette matrice de souplesse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7632FF21" w14:textId="77777777" w:rsidTr="0052267E">
        <w:tc>
          <w:tcPr>
            <w:tcW w:w="8359" w:type="dxa"/>
          </w:tcPr>
          <w:p w14:paraId="551DC85D" w14:textId="77777777" w:rsidR="00C12484" w:rsidRDefault="00F865FC" w:rsidP="0014170E">
            <w:pPr>
              <w:spacing w:line="360" w:lineRule="auto"/>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tc>
        <w:tc>
          <w:tcPr>
            <w:tcW w:w="703" w:type="dxa"/>
          </w:tcPr>
          <w:p w14:paraId="729C6DF3" w14:textId="0310B271" w:rsidR="00C12484" w:rsidRPr="001B0577"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w:t>
            </w:r>
            <w:r w:rsidR="008A3455">
              <w:rPr>
                <w:noProof/>
              </w:rPr>
              <w:fldChar w:fldCharType="end"/>
            </w:r>
            <w:r>
              <w:t>)</w:t>
            </w:r>
          </w:p>
        </w:tc>
      </w:tr>
    </w:tbl>
    <w:p w14:paraId="1D729EEF" w14:textId="77777777" w:rsidR="00C12484" w:rsidRPr="000450B3" w:rsidRDefault="00C12484" w:rsidP="00C12484">
      <w:pPr>
        <w:rPr>
          <w:sz w:val="2"/>
          <w:szCs w:val="2"/>
        </w:rPr>
      </w:pPr>
    </w:p>
    <w:p w14:paraId="5147F9BC" w14:textId="77777777" w:rsidR="001B0577" w:rsidRDefault="00C12484" w:rsidP="000450B3">
      <w:pPr>
        <w:spacing w:line="360" w:lineRule="auto"/>
        <w:jc w:val="both"/>
      </w:pPr>
      <w:r>
        <w:t xml:space="preserve">Si cette estimation était faite pour une poutre droite avec des nœuds régulièrement espacés de </w:t>
      </w:r>
      <m:oMath>
        <m:r>
          <m:rPr>
            <m:sty m:val="p"/>
          </m:rPr>
          <w:rPr>
            <w:rFonts w:ascii="Cambria Math" w:eastAsiaTheme="minorEastAsia" w:hAnsi="Cambria Math"/>
            <w:lang w:val="en-US"/>
          </w:rPr>
          <m:t>Δ</m:t>
        </m:r>
        <m:r>
          <m:rPr>
            <m:scr m:val="script"/>
          </m:rPr>
          <w:rPr>
            <w:rFonts w:ascii="Cambria Math" w:eastAsiaTheme="minorEastAsia" w:hAnsi="Cambria Math"/>
          </w:rPr>
          <m:t>l</m:t>
        </m:r>
      </m:oMath>
      <w:r w:rsidRPr="00D158EC">
        <w:rPr>
          <w:rFonts w:eastAsiaTheme="minorEastAsia"/>
        </w:rPr>
        <w:t xml:space="preserve"> </w:t>
      </w:r>
      <w:r>
        <w:rPr>
          <w:rFonts w:eastAsiaTheme="minorEastAsia"/>
        </w:rPr>
        <w:t>(égal donc au pitch du plissé</w:t>
      </w:r>
      <w:r w:rsidRPr="00AC6562">
        <w:rPr>
          <w:rFonts w:eastAsiaTheme="minorEastAsia"/>
        </w:rPr>
        <w:t>)</w:t>
      </w:r>
      <w:r>
        <w:t>, la matrice de souplesse aurait eu pour expression :</w:t>
      </w:r>
    </w:p>
    <w:p w14:paraId="51448301" w14:textId="77777777" w:rsidR="0052267E" w:rsidRPr="0052267E" w:rsidRDefault="0052267E" w:rsidP="001B0577">
      <w:pPr>
        <w:jc w:val="both"/>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7CA04117" w14:textId="77777777" w:rsidTr="0052267E">
        <w:tc>
          <w:tcPr>
            <w:tcW w:w="8359" w:type="dxa"/>
          </w:tcPr>
          <w:p w14:paraId="4C6291CF" w14:textId="77777777" w:rsidR="00C12484" w:rsidRDefault="00F865FC" w:rsidP="00215E7D">
            <w:pPr>
              <w:spacing w:line="360" w:lineRule="auto"/>
              <w:rPr>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i,j</m:t>
                    </m:r>
                  </m:sub>
                </m:sSub>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m:rPr>
                            <m:sty m:val="p"/>
                          </m:rPr>
                          <w:rPr>
                            <w:rFonts w:ascii="Cambria Math" w:eastAsiaTheme="minorEastAsia" w:hAnsi="Cambria Math"/>
                            <w:lang w:val="en-US"/>
                          </w:rPr>
                          <m:t>Δ</m:t>
                        </m:r>
                        <m:r>
                          <m:rPr>
                            <m:scr m:val="script"/>
                          </m:rPr>
                          <w:rPr>
                            <w:rFonts w:ascii="Cambria Math" w:eastAsiaTheme="minorEastAsia" w:hAnsi="Cambria Math"/>
                            <w:lang w:val="en-US"/>
                          </w:rPr>
                          <m:t>l</m:t>
                        </m:r>
                      </m:e>
                      <m:sup>
                        <m:r>
                          <w:rPr>
                            <w:rFonts w:ascii="Cambria Math" w:eastAsiaTheme="minorEastAsia" w:hAnsi="Cambria Math"/>
                            <w:lang w:val="en-US"/>
                          </w:rPr>
                          <m:t>3</m:t>
                        </m:r>
                      </m:sup>
                    </m:sSup>
                  </m:num>
                  <m:den>
                    <m:f>
                      <m:fPr>
                        <m:type m:val="lin"/>
                        <m:ctrlPr>
                          <w:rPr>
                            <w:rFonts w:ascii="Cambria Math" w:eastAsiaTheme="minorEastAsia" w:hAnsi="Cambria Math"/>
                            <w:i/>
                            <w:lang w:val="en-US"/>
                          </w:rPr>
                        </m:ctrlPr>
                      </m:fPr>
                      <m:num>
                        <m:r>
                          <w:rPr>
                            <w:rFonts w:ascii="Cambria Math" w:eastAsiaTheme="minorEastAsia" w:hAnsi="Cambria Math"/>
                            <w:lang w:val="en-US"/>
                          </w:rPr>
                          <m:t>L</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3</m:t>
                            </m:r>
                          </m:sup>
                        </m:sSup>
                      </m:num>
                      <m:den>
                        <m:r>
                          <w:rPr>
                            <w:rFonts w:ascii="Cambria Math" w:eastAsiaTheme="minorEastAsia" w:hAnsi="Cambria Math"/>
                            <w:lang w:val="en-US"/>
                          </w:rPr>
                          <m:t>12</m:t>
                        </m:r>
                      </m:den>
                    </m:f>
                  </m:den>
                </m:f>
                <m:f>
                  <m:fPr>
                    <m:ctrlPr>
                      <w:rPr>
                        <w:rFonts w:ascii="Cambria Math" w:eastAsiaTheme="minorEastAsia" w:hAnsi="Cambria Math"/>
                        <w:i/>
                        <w:lang w:val="en-US"/>
                      </w:rPr>
                    </m:ctrlPr>
                  </m:fPr>
                  <m:num>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ν</m:t>
                        </m:r>
                      </m:e>
                      <m:sup>
                        <m:r>
                          <w:rPr>
                            <w:rFonts w:ascii="Cambria Math" w:eastAsiaTheme="minorEastAsia" w:hAnsi="Cambria Math"/>
                            <w:lang w:val="en-US"/>
                          </w:rPr>
                          <m:t>2</m:t>
                        </m:r>
                      </m:sup>
                    </m:sSup>
                  </m:num>
                  <m:den>
                    <m:r>
                      <w:rPr>
                        <w:rFonts w:ascii="Cambria Math" w:eastAsiaTheme="minorEastAsia" w:hAnsi="Cambria Math"/>
                        <w:lang w:val="en-US"/>
                      </w:rPr>
                      <m:t>E</m:t>
                    </m:r>
                  </m:den>
                </m:f>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d>
                            <m:dPr>
                              <m:ctrlPr>
                                <w:rPr>
                                  <w:rFonts w:ascii="Cambria Math" w:eastAsiaTheme="minorEastAsia" w:hAnsi="Cambria Math"/>
                                  <w:i/>
                                  <w:lang w:val="en-US"/>
                                </w:rPr>
                              </m:ctrlPr>
                            </m:dPr>
                            <m:e>
                              <m:r>
                                <w:rPr>
                                  <w:rFonts w:ascii="Cambria Math" w:eastAsiaTheme="minorEastAsia" w:hAnsi="Cambria Math"/>
                                  <w:lang w:val="en-US"/>
                                </w:rPr>
                                <m:t>i-</m:t>
                              </m:r>
                              <m:f>
                                <m:fPr>
                                  <m:ctrlPr>
                                    <w:rPr>
                                      <w:rFonts w:ascii="Cambria Math" w:eastAsiaTheme="minorEastAsia" w:hAnsi="Cambria Math"/>
                                      <w:i/>
                                      <w:lang w:val="en-US"/>
                                    </w:rPr>
                                  </m:ctrlPr>
                                </m:fPr>
                                <m:num>
                                  <m:r>
                                    <w:rPr>
                                      <w:rFonts w:ascii="Cambria Math" w:eastAsiaTheme="minorEastAsia" w:hAnsi="Cambria Math"/>
                                      <w:lang w:val="en-US"/>
                                    </w:rPr>
                                    <m:t>j</m:t>
                                  </m:r>
                                </m:num>
                                <m:den>
                                  <m:r>
                                    <w:rPr>
                                      <w:rFonts w:ascii="Cambria Math" w:eastAsiaTheme="minorEastAsia" w:hAnsi="Cambria Math"/>
                                      <w:lang w:val="en-US"/>
                                    </w:rPr>
                                    <m:t>3</m:t>
                                  </m:r>
                                </m:den>
                              </m:f>
                            </m:e>
                          </m:d>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2</m:t>
                                  </m:r>
                                </m:sup>
                              </m:sSup>
                            </m:num>
                            <m:den>
                              <m:r>
                                <w:rPr>
                                  <w:rFonts w:ascii="Cambria Math" w:eastAsiaTheme="minorEastAsia" w:hAnsi="Cambria Math"/>
                                  <w:lang w:val="en-US"/>
                                </w:rPr>
                                <m:t>2</m:t>
                              </m:r>
                            </m:den>
                          </m:f>
                          <m:r>
                            <w:rPr>
                              <w:rFonts w:ascii="Cambria Math" w:eastAsiaTheme="minorEastAsia" w:hAnsi="Cambria Math"/>
                              <w:lang w:val="en-US"/>
                            </w:rPr>
                            <m:t>, if j≤i</m:t>
                          </m:r>
                        </m:e>
                      </m:mr>
                      <m:mr>
                        <m:e>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i</m:t>
                                  </m:r>
                                </m:num>
                                <m:den>
                                  <m:r>
                                    <w:rPr>
                                      <w:rFonts w:ascii="Cambria Math" w:eastAsiaTheme="minorEastAsia" w:hAnsi="Cambria Math"/>
                                      <w:lang w:val="en-US"/>
                                    </w:rPr>
                                    <m:t>3</m:t>
                                  </m:r>
                                </m:den>
                              </m:f>
                              <m:r>
                                <w:rPr>
                                  <w:rFonts w:ascii="Cambria Math" w:eastAsiaTheme="minorEastAsia" w:hAnsi="Cambria Math"/>
                                  <w:lang w:val="en-US"/>
                                </w:rPr>
                                <m:t>-j</m:t>
                              </m:r>
                            </m:e>
                          </m:d>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num>
                            <m:den>
                              <m:r>
                                <w:rPr>
                                  <w:rFonts w:ascii="Cambria Math" w:eastAsiaTheme="minorEastAsia" w:hAnsi="Cambria Math"/>
                                  <w:lang w:val="en-US"/>
                                </w:rPr>
                                <m:t>2</m:t>
                              </m:r>
                            </m:den>
                          </m:f>
                          <m:r>
                            <w:rPr>
                              <w:rFonts w:ascii="Cambria Math" w:eastAsiaTheme="minorEastAsia" w:hAnsi="Cambria Math"/>
                              <w:lang w:val="en-US"/>
                            </w:rPr>
                            <m:t>, sinon</m:t>
                          </m:r>
                        </m:e>
                      </m:mr>
                    </m:m>
                  </m:e>
                </m:d>
              </m:oMath>
            </m:oMathPara>
          </w:p>
        </w:tc>
        <w:tc>
          <w:tcPr>
            <w:tcW w:w="703" w:type="dxa"/>
          </w:tcPr>
          <w:p w14:paraId="7C8080DF" w14:textId="77777777" w:rsidR="00C12484" w:rsidRDefault="00C12484" w:rsidP="007F37EC">
            <w:pPr>
              <w:spacing w:line="360" w:lineRule="auto"/>
              <w:rPr>
                <w:lang w:val="en-US"/>
              </w:rPr>
            </w:pPr>
          </w:p>
          <w:p w14:paraId="68DCE092" w14:textId="4550232E" w:rsidR="001B0577" w:rsidRPr="001B0577" w:rsidRDefault="001B0577" w:rsidP="001B0577">
            <w:pPr>
              <w:pStyle w:val="Lgende"/>
              <w:keepNext/>
            </w:pPr>
            <w:r>
              <w:rPr>
                <w:lang w:val="en-US"/>
              </w:rP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w:t>
            </w:r>
            <w:r w:rsidR="008A3455">
              <w:rPr>
                <w:noProof/>
              </w:rPr>
              <w:fldChar w:fldCharType="end"/>
            </w:r>
            <w:r>
              <w:t>)</w:t>
            </w:r>
          </w:p>
        </w:tc>
      </w:tr>
    </w:tbl>
    <w:p w14:paraId="2AEDF975" w14:textId="77777777" w:rsidR="00C12484" w:rsidRPr="0052267E" w:rsidRDefault="00C12484" w:rsidP="00C12484">
      <w:pPr>
        <w:rPr>
          <w:sz w:val="10"/>
          <w:szCs w:val="10"/>
        </w:rPr>
      </w:pPr>
    </w:p>
    <w:p w14:paraId="0687B8C7" w14:textId="77777777" w:rsidR="00C12484" w:rsidRDefault="00C12484" w:rsidP="000450B3">
      <w:pPr>
        <w:spacing w:line="360" w:lineRule="auto"/>
        <w:jc w:val="both"/>
      </w:pPr>
      <w:r>
        <w:t xml:space="preserve">Cette estimation </w:t>
      </w:r>
      <w:r w:rsidR="000E5165">
        <w:t>faite à partir du modèle de</w:t>
      </w:r>
      <w:r w:rsidR="00623AB7">
        <w:t xml:space="preserve"> poutre droite donne une raideur d’un ordre de grandeur inférieure à une poutre courbe.</w:t>
      </w:r>
      <w:r>
        <w:t xml:space="preserve"> Cependant, cet écart</w:t>
      </w:r>
      <w:r w:rsidR="00215E7D">
        <w:t>,</w:t>
      </w:r>
      <w:r>
        <w:t xml:space="preserve"> même important</w:t>
      </w:r>
      <w:r w:rsidR="00215E7D">
        <w:t>,</w:t>
      </w:r>
      <w:r>
        <w:t xml:space="preserve"> reste peu conséquent vu que la feuille plissée est beaucoup plus raide que la feuille lisse</w:t>
      </w:r>
      <w:r w:rsidR="00215E7D">
        <w:t>. Le point</w:t>
      </w:r>
      <w:r>
        <w:t xml:space="preserve"> important est que la feuille lisse soit présente dans le modèle de la structure.</w:t>
      </w:r>
    </w:p>
    <w:p w14:paraId="1FC85168" w14:textId="77777777" w:rsidR="00C12484" w:rsidRPr="000450B3" w:rsidRDefault="00C12484" w:rsidP="00C12484">
      <w:pPr>
        <w:rPr>
          <w:sz w:val="10"/>
          <w:szCs w:val="10"/>
        </w:rPr>
      </w:pPr>
    </w:p>
    <w:p w14:paraId="62E7D593" w14:textId="77777777" w:rsidR="00C12484" w:rsidRDefault="00C12484" w:rsidP="00C12484">
      <w:pPr>
        <w:pStyle w:val="Titre3"/>
        <w:numPr>
          <w:ilvl w:val="1"/>
          <w:numId w:val="8"/>
        </w:numPr>
      </w:pPr>
      <w:bookmarkStart w:id="72" w:name="_Toc531267402"/>
      <w:r>
        <w:t>Raideur de la feuille plissée</w:t>
      </w:r>
      <w:bookmarkEnd w:id="72"/>
    </w:p>
    <w:p w14:paraId="72F95D96" w14:textId="77777777" w:rsidR="00C12484" w:rsidRDefault="00C12484" w:rsidP="00C12484"/>
    <w:p w14:paraId="638846FD" w14:textId="77777777" w:rsidR="00C12484" w:rsidRDefault="00C12484" w:rsidP="000450B3">
      <w:pPr>
        <w:spacing w:line="360" w:lineRule="auto"/>
        <w:jc w:val="both"/>
      </w:pPr>
      <w:r>
        <w:t xml:space="preserve">L’idée de base de </w:t>
      </w:r>
      <w:r w:rsidR="00623AB7">
        <w:t>la</w:t>
      </w:r>
      <w:r>
        <w:t xml:space="preserve"> modélisation de la feuille plissée est de remplacer la structure continue de la feuille par un assemblage de ressorts </w:t>
      </w:r>
      <w:r w:rsidR="00623AB7">
        <w:t>de raideur identique.</w:t>
      </w:r>
    </w:p>
    <w:p w14:paraId="7E184FB8" w14:textId="055A4335" w:rsidR="00C12484" w:rsidRDefault="00C12484" w:rsidP="000450B3">
      <w:pPr>
        <w:spacing w:line="360" w:lineRule="auto"/>
        <w:jc w:val="both"/>
      </w:pPr>
      <w:r>
        <w:t>Ce modèle qui prend en considération aussi les défauts d’usinage, se base sur ce</w:t>
      </w:r>
      <w:r w:rsidR="00B768DB">
        <w:t>lui dév</w:t>
      </w:r>
      <w:r w:rsidR="00623AB7">
        <w:t>eloppé par Le Lez</w:t>
      </w:r>
      <w:r w:rsidR="00B768DB">
        <w:t xml:space="preserve"> </w:t>
      </w:r>
      <w:r w:rsidR="00215E7D">
        <w:t>et</w:t>
      </w:r>
      <w:r w:rsidR="00B768DB">
        <w:t xml:space="preserve"> Arghir </w:t>
      </w:r>
      <w:r w:rsidR="00B768DB">
        <w:fldChar w:fldCharType="begin"/>
      </w:r>
      <w:r w:rsidR="00B768DB">
        <w:instrText xml:space="preserve"> REF _Ref522185216 \h </w:instrText>
      </w:r>
      <w:r w:rsidR="000450B3">
        <w:instrText xml:space="preserve"> \* MERGEFORMAT </w:instrText>
      </w:r>
      <w:r w:rsidR="00B768DB">
        <w:fldChar w:fldCharType="separate"/>
      </w:r>
      <w:r w:rsidR="009D4609" w:rsidRPr="009D4609">
        <w:t>[</w:t>
      </w:r>
      <w:r w:rsidR="009D4609" w:rsidRPr="009D4609">
        <w:rPr>
          <w:noProof/>
        </w:rPr>
        <w:t>44</w:t>
      </w:r>
      <w:r w:rsidR="00B768DB">
        <w:fldChar w:fldCharType="end"/>
      </w:r>
      <w:r>
        <w:t xml:space="preserve">]. Celui-ci possédait deux nœuds par plissé, un pour son sommet et un pour sa base de droite. Le nœud du sommet </w:t>
      </w:r>
      <w:r w:rsidRPr="003B4CCF">
        <w:t xml:space="preserve">était muni de deux degrés de liberté de translation, un vertical et un horizontal. Le nœud de base était muni d’un seul de degré de translation horizontal. Ces </w:t>
      </w:r>
      <w:r w:rsidR="0052267E">
        <w:t>trois degrés de liberté par plissé</w:t>
      </w:r>
      <w:r w:rsidRPr="003B4CCF">
        <w:t xml:space="preserve"> permettaient </w:t>
      </w:r>
      <w:r>
        <w:t>la considération</w:t>
      </w:r>
      <w:r w:rsidRPr="003B4CCF">
        <w:t xml:space="preserve"> de l’enfoncement de la structure compliante</w:t>
      </w:r>
      <w:r>
        <w:t xml:space="preserve"> sous l’influence de la pressurisation du film fluide. De plus, ils permettaient la prise en compte des éventuels glissements des plissés aussi bien vers l’extrémité soudée que vers l’extrémité libre.</w:t>
      </w:r>
    </w:p>
    <w:p w14:paraId="05B730B2" w14:textId="39514DB0" w:rsidR="00C12484" w:rsidRDefault="00C12484" w:rsidP="000450B3">
      <w:pPr>
        <w:spacing w:line="360" w:lineRule="auto"/>
        <w:jc w:val="both"/>
        <w:rPr>
          <w:rFonts w:eastAsiaTheme="minorEastAsia"/>
        </w:rPr>
      </w:pPr>
      <w:r>
        <w:t xml:space="preserve">Dans le nouveau modèle développé, prenant en compte les défauts d’usinage,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d</m:t>
            </m:r>
          </m:sub>
        </m:sSub>
      </m:oMath>
      <w:r>
        <w:rPr>
          <w:rFonts w:eastAsiaTheme="minorEastAsia"/>
        </w:rPr>
        <w:t xml:space="preserve">, présentés dans la </w:t>
      </w:r>
      <w:r w:rsidR="008205ED">
        <w:rPr>
          <w:rFonts w:eastAsiaTheme="minorEastAsia"/>
        </w:rPr>
        <w:fldChar w:fldCharType="begin"/>
      </w:r>
      <w:r w:rsidR="008205ED">
        <w:rPr>
          <w:rFonts w:eastAsiaTheme="minorEastAsia"/>
        </w:rPr>
        <w:instrText xml:space="preserve"> REF _Ref525652807 \h </w:instrText>
      </w:r>
      <w:r w:rsidR="000450B3">
        <w:rPr>
          <w:rFonts w:eastAsiaTheme="minorEastAsia"/>
        </w:rPr>
        <w:instrText xml:space="preserve"> \* MERGEFORMAT </w:instrText>
      </w:r>
      <w:r w:rsidR="008205ED">
        <w:rPr>
          <w:rFonts w:eastAsiaTheme="minorEastAsia"/>
        </w:rPr>
      </w:r>
      <w:r w:rsidR="008205ED">
        <w:rPr>
          <w:rFonts w:eastAsiaTheme="minorEastAsia"/>
        </w:rPr>
        <w:fldChar w:fldCharType="separate"/>
      </w:r>
      <w:r w:rsidR="009D4609">
        <w:t xml:space="preserve">Figure </w:t>
      </w:r>
      <w:r w:rsidR="009D4609">
        <w:rPr>
          <w:noProof/>
        </w:rPr>
        <w:t>21</w:t>
      </w:r>
      <w:r w:rsidR="008205ED">
        <w:rPr>
          <w:rFonts w:eastAsiaTheme="minorEastAsia"/>
        </w:rPr>
        <w:fldChar w:fldCharType="end"/>
      </w:r>
      <w:r>
        <w:rPr>
          <w:rFonts w:eastAsiaTheme="minorEastAsia"/>
        </w:rPr>
        <w:t xml:space="preserve"> gardent leurs mêmes fonctionnalités que dans le modèle de base</w:t>
      </w:r>
      <w:r w:rsidR="008205ED">
        <w:rPr>
          <w:rFonts w:eastAsiaTheme="minorEastAsia"/>
        </w:rPr>
        <w:t xml:space="preserve"> </w:t>
      </w:r>
      <w:r w:rsidR="008205ED">
        <w:rPr>
          <w:rFonts w:eastAsiaTheme="minorEastAsia"/>
        </w:rPr>
        <w:fldChar w:fldCharType="begin"/>
      </w:r>
      <w:r w:rsidR="008205ED">
        <w:rPr>
          <w:rFonts w:eastAsiaTheme="minorEastAsia"/>
        </w:rPr>
        <w:instrText xml:space="preserve"> REF _Ref522185216 \h </w:instrText>
      </w:r>
      <w:r w:rsidR="000450B3">
        <w:rPr>
          <w:rFonts w:eastAsiaTheme="minorEastAsia"/>
        </w:rPr>
        <w:instrText xml:space="preserve"> \* MERGEFORMAT </w:instrText>
      </w:r>
      <w:r w:rsidR="008205ED">
        <w:rPr>
          <w:rFonts w:eastAsiaTheme="minorEastAsia"/>
        </w:rPr>
      </w:r>
      <w:r w:rsidR="008205ED">
        <w:rPr>
          <w:rFonts w:eastAsiaTheme="minorEastAsia"/>
        </w:rPr>
        <w:fldChar w:fldCharType="separate"/>
      </w:r>
      <w:r w:rsidR="009D4609" w:rsidRPr="009D4609">
        <w:t>[</w:t>
      </w:r>
      <w:r w:rsidR="009D4609" w:rsidRPr="009D4609">
        <w:rPr>
          <w:noProof/>
        </w:rPr>
        <w:t>44</w:t>
      </w:r>
      <w:r w:rsidR="008205ED">
        <w:rPr>
          <w:rFonts w:eastAsiaTheme="minorEastAsia"/>
        </w:rPr>
        <w:fldChar w:fldCharType="end"/>
      </w:r>
      <w:r w:rsidR="008205ED">
        <w:rPr>
          <w:rFonts w:eastAsiaTheme="minorEastAsia"/>
        </w:rPr>
        <w:t>]</w:t>
      </w:r>
      <w:r>
        <w:rPr>
          <w:rFonts w:eastAsiaTheme="minorEastAsia"/>
        </w:rPr>
        <w:t xml:space="preserve">. La différence entre les deux </w:t>
      </w:r>
      <w:r w:rsidR="00215E7D">
        <w:rPr>
          <w:rFonts w:eastAsiaTheme="minorEastAsia"/>
        </w:rPr>
        <w:t>est</w:t>
      </w:r>
      <w:r>
        <w:rPr>
          <w:rFonts w:eastAsiaTheme="minorEastAsia"/>
        </w:rPr>
        <w:t xml:space="preserve"> le rajout d’un degré de liberté de translation verticale </w:t>
      </w:r>
      <w:r w:rsidRPr="00D158EC">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m:t>
            </m:r>
            <m:r>
              <w:rPr>
                <w:rFonts w:ascii="Cambria Math" w:hAnsi="Cambria Math"/>
              </w:rPr>
              <m:t>,2+2</m:t>
            </m:r>
            <m:d>
              <m:dPr>
                <m:ctrlPr>
                  <w:rPr>
                    <w:rFonts w:ascii="Cambria Math" w:hAnsi="Cambria Math"/>
                    <w:i/>
                    <w:lang w:val="en-US"/>
                  </w:rPr>
                </m:ctrlPr>
              </m:dPr>
              <m:e>
                <m:r>
                  <w:rPr>
                    <w:rFonts w:ascii="Cambria Math" w:hAnsi="Cambria Math"/>
                    <w:lang w:val="en-US"/>
                  </w:rPr>
                  <m:t>i</m:t>
                </m:r>
                <m:r>
                  <w:rPr>
                    <w:rFonts w:ascii="Cambria Math" w:hAnsi="Cambria Math"/>
                  </w:rPr>
                  <m:t>-1</m:t>
                </m:r>
              </m:e>
            </m:d>
          </m:sub>
        </m:sSub>
      </m:oMath>
      <w:r w:rsidRPr="00D158EC">
        <w:rPr>
          <w:rFonts w:eastAsiaTheme="minorEastAsia"/>
        </w:rPr>
        <w:t xml:space="preserve"> </w:t>
      </w:r>
      <w:r>
        <w:rPr>
          <w:rFonts w:eastAsiaTheme="minorEastAsia"/>
        </w:rPr>
        <w:t xml:space="preserve">pour les nœuds de base des </w:t>
      </w:r>
      <w:r w:rsidR="008205ED">
        <w:rPr>
          <w:rFonts w:eastAsiaTheme="minorEastAsia"/>
        </w:rPr>
        <w:t>plissés</w:t>
      </w:r>
      <w:r>
        <w:rPr>
          <w:rFonts w:eastAsiaTheme="minorEastAsia"/>
        </w:rPr>
        <w:t>.</w:t>
      </w:r>
    </w:p>
    <w:p w14:paraId="5FD3D10A" w14:textId="77777777" w:rsidR="00306420" w:rsidRDefault="00306420" w:rsidP="00306420">
      <w:pPr>
        <w:keepNext/>
        <w:jc w:val="center"/>
      </w:pPr>
      <w:r>
        <w:rPr>
          <w:noProof/>
          <w:lang w:eastAsia="fr-FR"/>
        </w:rPr>
        <w:drawing>
          <wp:inline distT="0" distB="0" distL="0" distR="0" wp14:anchorId="1D490C6E" wp14:editId="166E9721">
            <wp:extent cx="5134054" cy="1749287"/>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8462" cy="1757603"/>
                    </a:xfrm>
                    <a:prstGeom prst="rect">
                      <a:avLst/>
                    </a:prstGeom>
                    <a:noFill/>
                  </pic:spPr>
                </pic:pic>
              </a:graphicData>
            </a:graphic>
          </wp:inline>
        </w:drawing>
      </w:r>
    </w:p>
    <w:p w14:paraId="5C074532" w14:textId="6556FB44" w:rsidR="00C12484" w:rsidRDefault="00306420" w:rsidP="00306420">
      <w:pPr>
        <w:pStyle w:val="Lgende"/>
        <w:jc w:val="center"/>
      </w:pPr>
      <w:bookmarkStart w:id="73" w:name="_Ref525652807"/>
      <w:bookmarkStart w:id="74" w:name="_Toc531267464"/>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21</w:t>
      </w:r>
      <w:r w:rsidR="008A3455">
        <w:rPr>
          <w:noProof/>
        </w:rPr>
        <w:fldChar w:fldCharType="end"/>
      </w:r>
      <w:bookmarkEnd w:id="73"/>
      <w:r>
        <w:t xml:space="preserve"> :</w:t>
      </w:r>
      <w:r w:rsidR="005D1E53">
        <w:t xml:space="preserve"> Discrétisation d’une </w:t>
      </w:r>
      <w:r>
        <w:t>feuille ondulée</w:t>
      </w:r>
      <w:r w:rsidR="005D1E53">
        <w:t xml:space="preserve"> de deux plissés</w:t>
      </w:r>
      <w:r>
        <w:t xml:space="preserve"> par</w:t>
      </w:r>
      <w:r w:rsidR="005D1E53">
        <w:t xml:space="preserve"> 4 nœuds et</w:t>
      </w:r>
      <w:r>
        <w:t xml:space="preserve"> 4 degrés de liberté par plissé</w:t>
      </w:r>
      <w:bookmarkEnd w:id="74"/>
    </w:p>
    <w:p w14:paraId="1DF683D4" w14:textId="7D2873ED" w:rsidR="00C12484" w:rsidRDefault="00C12484" w:rsidP="000450B3">
      <w:pPr>
        <w:spacing w:line="360" w:lineRule="auto"/>
        <w:jc w:val="both"/>
      </w:pPr>
      <w:r>
        <w:lastRenderedPageBreak/>
        <w:t xml:space="preserve">La détermination des raideurs élémentaires et des angles de transmission des efforts se fait pour ce modèle au travers d’une méthode énergétique. Les conditions aux limites seront les mêmes que le modèle de base </w:t>
      </w:r>
      <w:r w:rsidR="008205ED">
        <w:fldChar w:fldCharType="begin"/>
      </w:r>
      <w:r w:rsidR="008205ED">
        <w:instrText xml:space="preserve"> REF _Ref522185216 \h </w:instrText>
      </w:r>
      <w:r w:rsidR="000450B3">
        <w:instrText xml:space="preserve"> \* MERGEFORMAT </w:instrText>
      </w:r>
      <w:r w:rsidR="008205ED">
        <w:fldChar w:fldCharType="separate"/>
      </w:r>
      <w:r w:rsidR="009D4609" w:rsidRPr="009D4609">
        <w:t>[</w:t>
      </w:r>
      <w:r w:rsidR="009D4609" w:rsidRPr="009D4609">
        <w:rPr>
          <w:noProof/>
        </w:rPr>
        <w:t>44</w:t>
      </w:r>
      <w:r w:rsidR="008205ED">
        <w:fldChar w:fldCharType="end"/>
      </w:r>
      <w:r w:rsidR="008205ED">
        <w:t xml:space="preserve">] </w:t>
      </w:r>
      <w:r>
        <w:t>à savoir des conditions de non rotation aussi bien aux sommets</w:t>
      </w:r>
      <w:r w:rsidR="008205ED">
        <w:t xml:space="preserve"> qu’aux bases des plissés. La feuille de deux plissés, présentée en </w:t>
      </w:r>
      <w:r w:rsidR="008205ED">
        <w:fldChar w:fldCharType="begin"/>
      </w:r>
      <w:r w:rsidR="008205ED">
        <w:instrText xml:space="preserve"> REF _Ref525652807 \h </w:instrText>
      </w:r>
      <w:r w:rsidR="000450B3">
        <w:instrText xml:space="preserve"> \* MERGEFORMAT </w:instrText>
      </w:r>
      <w:r w:rsidR="008205ED">
        <w:fldChar w:fldCharType="separate"/>
      </w:r>
      <w:r w:rsidR="009D4609">
        <w:t xml:space="preserve">Figure </w:t>
      </w:r>
      <w:r w:rsidR="009D4609">
        <w:rPr>
          <w:noProof/>
        </w:rPr>
        <w:t>21</w:t>
      </w:r>
      <w:r w:rsidR="008205ED">
        <w:fldChar w:fldCharType="end"/>
      </w:r>
      <w:r w:rsidR="008205ED">
        <w:t xml:space="preserve"> </w:t>
      </w:r>
      <w:r>
        <w:t>contient ainsi, huit degrés de liberté, quatre de translations verticales et quatre de translations horizontales.</w:t>
      </w:r>
    </w:p>
    <w:p w14:paraId="152C2EBD" w14:textId="77777777" w:rsidR="000450B3" w:rsidRPr="000450B3" w:rsidRDefault="00C12484" w:rsidP="000450B3">
      <w:pPr>
        <w:spacing w:line="360" w:lineRule="auto"/>
        <w:jc w:val="both"/>
      </w:pPr>
      <w:r>
        <w:t>Les allongements des huit ressorts</w:t>
      </w:r>
      <w:r w:rsidR="000450B3">
        <w:t xml:space="preserve"> de cette structure s’écrivent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2E398E67" w14:textId="77777777" w:rsidTr="0052267E">
        <w:tc>
          <w:tcPr>
            <w:tcW w:w="8075" w:type="dxa"/>
          </w:tcPr>
          <w:p w14:paraId="5B09D084" w14:textId="77777777" w:rsidR="00C12484" w:rsidRPr="007F7360" w:rsidRDefault="00F865FC" w:rsidP="0019659E">
            <w:pPr>
              <w:rPr>
                <w:szCs w:val="24"/>
              </w:rPr>
            </w:pPr>
            <m:oMathPara>
              <m:oMath>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1</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b,1</m:t>
                              </m:r>
                            </m:sub>
                          </m:sSub>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2</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b,1</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b,2</m:t>
                              </m:r>
                            </m:sub>
                          </m:sSub>
                          <m:r>
                            <w:rPr>
                              <w:rFonts w:ascii="Cambria Math" w:eastAsiaTheme="minorEastAsia" w:hAnsi="Cambria Math"/>
                              <w:szCs w:val="24"/>
                              <w:lang w:val="en-US"/>
                            </w:rPr>
                            <m:t>s</m:t>
                          </m:r>
                          <m:ctrlPr>
                            <w:rPr>
                              <w:rFonts w:ascii="Cambria Math" w:eastAsia="Cambria Math" w:hAnsi="Cambria Math" w:cs="Cambria Math"/>
                              <w:i/>
                              <w:szCs w:val="24"/>
                            </w:rPr>
                          </m:ctrlP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3</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b,3</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b,1</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b,2</m:t>
                              </m:r>
                            </m:sub>
                          </m:sSub>
                          <m:r>
                            <w:rPr>
                              <w:rFonts w:ascii="Cambria Math" w:eastAsiaTheme="minorEastAsia" w:hAnsi="Cambria Math"/>
                              <w:szCs w:val="24"/>
                              <w:lang w:val="en-US"/>
                            </w:rPr>
                            <m:t>s+</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b,4</m:t>
                              </m:r>
                            </m:sub>
                          </m:sSub>
                          <m:r>
                            <w:rPr>
                              <w:rFonts w:ascii="Cambria Math" w:eastAsiaTheme="minorEastAsia" w:hAnsi="Cambria Math"/>
                              <w:szCs w:val="24"/>
                              <w:lang w:val="en-US"/>
                            </w:rPr>
                            <m:t>s</m:t>
                          </m:r>
                          <m:ctrlPr>
                            <w:rPr>
                              <w:rFonts w:ascii="Cambria Math" w:eastAsia="Cambria Math" w:hAnsi="Cambria Math" w:cs="Cambria Math"/>
                              <w:i/>
                              <w:szCs w:val="24"/>
                            </w:rPr>
                          </m:ctrlP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4</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b,3</m:t>
                              </m:r>
                            </m:sub>
                          </m:sSub>
                          <m:ctrlPr>
                            <w:rPr>
                              <w:rFonts w:ascii="Cambria Math" w:eastAsia="Cambria Math" w:hAnsi="Cambria Math" w:cs="Cambria Math"/>
                              <w:i/>
                              <w:szCs w:val="24"/>
                            </w:rPr>
                          </m:ctrlP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5</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b,5</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b,1</m:t>
                              </m:r>
                            </m:sub>
                          </m:sSub>
                          <m:ctrlPr>
                            <w:rPr>
                              <w:rFonts w:ascii="Cambria Math" w:eastAsia="Cambria Math" w:hAnsi="Cambria Math" w:cs="Cambria Math"/>
                              <w:i/>
                              <w:szCs w:val="24"/>
                            </w:rPr>
                          </m:ctrlP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6</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b,5</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b,6</m:t>
                              </m:r>
                            </m:sub>
                          </m:sSub>
                          <m:r>
                            <w:rPr>
                              <w:rFonts w:ascii="Cambria Math" w:eastAsiaTheme="minorEastAsia" w:hAnsi="Cambria Math"/>
                              <w:szCs w:val="24"/>
                              <w:lang w:val="en-US"/>
                            </w:rPr>
                            <m:t>s</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b,3</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b,4</m:t>
                              </m:r>
                            </m:sub>
                          </m:sSub>
                          <m:r>
                            <w:rPr>
                              <w:rFonts w:ascii="Cambria Math" w:eastAsiaTheme="minorEastAsia" w:hAnsi="Cambria Math"/>
                              <w:szCs w:val="24"/>
                              <w:lang w:val="en-US"/>
                            </w:rPr>
                            <m:t>s</m:t>
                          </m:r>
                          <m:ctrlPr>
                            <w:rPr>
                              <w:rFonts w:ascii="Cambria Math" w:eastAsia="Cambria Math" w:hAnsi="Cambria Math" w:cs="Cambria Math"/>
                              <w:i/>
                              <w:szCs w:val="24"/>
                            </w:rPr>
                          </m:ctrlP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7</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b,7</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b,5</m:t>
                              </m:r>
                            </m:sub>
                          </m:sSub>
                          <m:r>
                            <w:rPr>
                              <w:rFonts w:ascii="Cambria Math" w:eastAsiaTheme="minorEastAsia" w:hAnsi="Cambria Math"/>
                              <w:szCs w:val="24"/>
                              <w:lang w:val="en-US"/>
                            </w:rPr>
                            <m:t>c</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b,6</m:t>
                              </m:r>
                            </m:sub>
                          </m:sSub>
                          <m:r>
                            <w:rPr>
                              <w:rFonts w:ascii="Cambria Math" w:eastAsiaTheme="minorEastAsia" w:hAnsi="Cambria Math"/>
                              <w:szCs w:val="24"/>
                              <w:lang w:val="en-US"/>
                            </w:rPr>
                            <m:t>s+</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b,8</m:t>
                              </m:r>
                            </m:sub>
                          </m:sSub>
                          <m:r>
                            <w:rPr>
                              <w:rFonts w:ascii="Cambria Math" w:eastAsiaTheme="minorEastAsia" w:hAnsi="Cambria Math"/>
                              <w:szCs w:val="24"/>
                              <w:lang w:val="en-US"/>
                            </w:rPr>
                            <m:t>s</m:t>
                          </m:r>
                        </m:e>
                      </m:mr>
                      <m:mr>
                        <m:e>
                          <m:r>
                            <m:rPr>
                              <m:sty m:val="p"/>
                            </m:rPr>
                            <w:rPr>
                              <w:rFonts w:ascii="Cambria Math" w:eastAsiaTheme="minorEastAsia" w:hAnsi="Cambria Math"/>
                              <w:szCs w:val="24"/>
                              <w:lang w:val="en-US"/>
                            </w:rPr>
                            <m:t>Δ</m:t>
                          </m:r>
                          <m:sSub>
                            <m:sSubPr>
                              <m:ctrlPr>
                                <w:rPr>
                                  <w:rFonts w:ascii="Cambria Math" w:eastAsiaTheme="minorEastAsia" w:hAnsi="Cambria Math"/>
                                  <w:szCs w:val="24"/>
                                  <w:lang w:val="en-US"/>
                                </w:rPr>
                              </m:ctrlPr>
                            </m:sSubPr>
                            <m:e>
                              <m:r>
                                <w:rPr>
                                  <w:rFonts w:ascii="Cambria Math" w:eastAsiaTheme="minorEastAsia" w:hAnsi="Cambria Math"/>
                                  <w:szCs w:val="24"/>
                                  <w:lang w:val="en-US"/>
                                </w:rPr>
                                <m:t>l</m:t>
                              </m:r>
                            </m:e>
                            <m:sub>
                              <m:r>
                                <w:rPr>
                                  <w:rFonts w:ascii="Cambria Math" w:eastAsiaTheme="minorEastAsia" w:hAnsi="Cambria Math"/>
                                  <w:szCs w:val="24"/>
                                  <w:lang w:val="en-US"/>
                                </w:rPr>
                                <m:t>8</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b,7</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b,3</m:t>
                              </m:r>
                            </m:sub>
                          </m:sSub>
                        </m:e>
                      </m:mr>
                    </m:m>
                  </m:e>
                </m:d>
              </m:oMath>
            </m:oMathPara>
          </w:p>
        </w:tc>
        <w:tc>
          <w:tcPr>
            <w:tcW w:w="987" w:type="dxa"/>
          </w:tcPr>
          <w:p w14:paraId="22913936" w14:textId="77777777" w:rsidR="00C12484" w:rsidRDefault="00C12484" w:rsidP="007F37EC"/>
          <w:p w14:paraId="384C9D9E" w14:textId="77777777" w:rsidR="001B0577" w:rsidRDefault="001B0577" w:rsidP="007F37EC"/>
          <w:p w14:paraId="6E47776F" w14:textId="77777777" w:rsidR="001B0577" w:rsidRDefault="001B0577" w:rsidP="007F37EC"/>
          <w:p w14:paraId="46BDD0A4" w14:textId="77777777" w:rsidR="001B0577" w:rsidRDefault="001B0577" w:rsidP="007F37EC"/>
          <w:p w14:paraId="7AF9EC08" w14:textId="6D926CA8" w:rsidR="001B0577"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w:t>
            </w:r>
            <w:r w:rsidR="008A3455">
              <w:rPr>
                <w:noProof/>
              </w:rPr>
              <w:fldChar w:fldCharType="end"/>
            </w:r>
            <w:r>
              <w:t>)</w:t>
            </w:r>
          </w:p>
          <w:p w14:paraId="60E0E18B" w14:textId="77777777" w:rsidR="001B0577" w:rsidRDefault="001B0577" w:rsidP="007F37EC"/>
        </w:tc>
      </w:tr>
    </w:tbl>
    <w:p w14:paraId="7118D763" w14:textId="77777777" w:rsidR="00C12484" w:rsidRPr="00DB436C" w:rsidRDefault="00C12484" w:rsidP="00C12484">
      <w:pPr>
        <w:jc w:val="center"/>
        <w:rPr>
          <w:rFonts w:eastAsiaTheme="minorEastAsia"/>
        </w:rPr>
      </w:pPr>
    </w:p>
    <w:p w14:paraId="610BE63A" w14:textId="77777777" w:rsidR="000450B3" w:rsidRPr="007F7360" w:rsidRDefault="00C12484" w:rsidP="001B0577">
      <w:pPr>
        <w:jc w:val="both"/>
        <w:rPr>
          <w:rFonts w:eastAsiaTheme="minorEastAsia"/>
        </w:rPr>
      </w:pPr>
      <w:r>
        <w:rPr>
          <w:rFonts w:eastAsiaTheme="minorEastAsia"/>
        </w:rPr>
        <w:t xml:space="preserve">où </w:t>
      </w:r>
      <m:oMath>
        <m:r>
          <w:rPr>
            <w:rFonts w:ascii="Cambria Math" w:eastAsiaTheme="minorEastAsia" w:hAnsi="Cambria Math"/>
          </w:rPr>
          <m:t>c=</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d</m:t>
            </m:r>
          </m:sub>
        </m:sSub>
        <m:r>
          <w:rPr>
            <w:rFonts w:ascii="Cambria Math" w:eastAsiaTheme="minorEastAsia" w:hAnsi="Cambria Math"/>
          </w:rPr>
          <m:t>)</m:t>
        </m:r>
      </m:oMath>
      <w:r>
        <w:rPr>
          <w:rFonts w:eastAsiaTheme="minorEastAsia"/>
        </w:rPr>
        <w:t xml:space="preserve"> et </w:t>
      </w:r>
      <m:oMath>
        <m:r>
          <w:rPr>
            <w:rFonts w:ascii="Cambria Math" w:eastAsiaTheme="minorEastAsia" w:hAnsi="Cambria Math"/>
          </w:rPr>
          <m:t xml:space="preserve"> s=sin</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d</m:t>
            </m:r>
          </m:sub>
        </m:sSub>
        <m:r>
          <w:rPr>
            <w:rFonts w:ascii="Cambria Math" w:eastAsiaTheme="minorEastAsia" w:hAnsi="Cambria Math"/>
          </w:rPr>
          <m:t>)</m:t>
        </m:r>
      </m:oMath>
      <w:r>
        <w:rPr>
          <w:rFonts w:eastAsiaTheme="minorEastAsia"/>
        </w:rPr>
        <w:t>. L’</w:t>
      </w:r>
      <w:r w:rsidR="00360850">
        <w:rPr>
          <w:rFonts w:eastAsiaTheme="minorEastAsia"/>
        </w:rPr>
        <w:t>énergie</w:t>
      </w:r>
      <w:r>
        <w:rPr>
          <w:rFonts w:eastAsiaTheme="minorEastAsia"/>
        </w:rPr>
        <w:t xml:space="preserve"> p</w:t>
      </w:r>
      <w:r w:rsidR="001B0577">
        <w:rPr>
          <w:rFonts w:eastAsiaTheme="minorEastAsia"/>
        </w:rPr>
        <w:t xml:space="preserve">otentielle est alors </w:t>
      </w:r>
      <w:r w:rsidR="0019659E">
        <w:rPr>
          <w:rFonts w:eastAsiaTheme="minorEastAsia"/>
        </w:rPr>
        <w:t>exprimée par</w:t>
      </w:r>
      <w:r w:rsidR="001B0577">
        <w:rPr>
          <w:rFonts w:eastAsiaTheme="minorEastAsia"/>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278DFC22" w14:textId="77777777" w:rsidTr="0052267E">
        <w:tc>
          <w:tcPr>
            <w:tcW w:w="8075" w:type="dxa"/>
          </w:tcPr>
          <w:p w14:paraId="208C2340" w14:textId="77777777" w:rsidR="00C12484" w:rsidRDefault="00F865FC" w:rsidP="007F37EC">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e>
                  <m:sub>
                    <m:r>
                      <w:rPr>
                        <w:rFonts w:ascii="Cambria Math" w:eastAsiaTheme="minorEastAsia" w:hAnsi="Cambria Math"/>
                        <w:lang w:val="en-US"/>
                      </w:rPr>
                      <m:t>2b</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2</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3</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6</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7</m:t>
                                </m:r>
                              </m:sub>
                            </m:sSub>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4</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8</m:t>
                                </m:r>
                              </m:sub>
                            </m:sSub>
                          </m:e>
                          <m:sup>
                            <m:r>
                              <w:rPr>
                                <w:rFonts w:ascii="Cambria Math" w:eastAsiaTheme="minorEastAsia" w:hAnsi="Cambria Math"/>
                                <w:lang w:val="en-US"/>
                              </w:rPr>
                              <m:t>2</m:t>
                            </m:r>
                          </m:sup>
                        </m:sSup>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5</m:t>
                            </m:r>
                          </m:sub>
                        </m:sSub>
                      </m:e>
                      <m:sup>
                        <m:r>
                          <w:rPr>
                            <w:rFonts w:ascii="Cambria Math" w:eastAsiaTheme="minorEastAsia" w:hAnsi="Cambria Math"/>
                            <w:lang w:val="en-US"/>
                          </w:rPr>
                          <m:t>2</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4</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Δ</m:t>
                        </m:r>
                        <m:sSub>
                          <m:sSubPr>
                            <m:ctrlPr>
                              <w:rPr>
                                <w:rFonts w:ascii="Cambria Math" w:eastAsiaTheme="minorEastAsia" w:hAnsi="Cambria Math"/>
                                <w:lang w:val="en-US"/>
                              </w:rPr>
                            </m:ctrlPr>
                          </m:sSubPr>
                          <m:e>
                            <m:r>
                              <w:rPr>
                                <w:rFonts w:ascii="Cambria Math" w:eastAsiaTheme="minorEastAsia" w:hAnsi="Cambria Math"/>
                                <w:lang w:val="en-US"/>
                              </w:rPr>
                              <m:t>l</m:t>
                            </m:r>
                          </m:e>
                          <m:sub>
                            <m:r>
                              <w:rPr>
                                <w:rFonts w:ascii="Cambria Math" w:eastAsiaTheme="minorEastAsia" w:hAnsi="Cambria Math"/>
                                <w:lang w:val="en-US"/>
                              </w:rPr>
                              <m:t>1</m:t>
                            </m:r>
                          </m:sub>
                        </m:sSub>
                      </m:e>
                      <m:sup>
                        <m:r>
                          <w:rPr>
                            <w:rFonts w:ascii="Cambria Math" w:eastAsiaTheme="minorEastAsia" w:hAnsi="Cambria Math"/>
                            <w:lang w:val="en-US"/>
                          </w:rPr>
                          <m:t>2</m:t>
                        </m:r>
                      </m:sup>
                    </m:sSup>
                  </m:e>
                </m:d>
              </m:oMath>
            </m:oMathPara>
          </w:p>
        </w:tc>
        <w:tc>
          <w:tcPr>
            <w:tcW w:w="987" w:type="dxa"/>
          </w:tcPr>
          <w:p w14:paraId="3B312278" w14:textId="77777777" w:rsidR="001B0577" w:rsidRPr="001B0577" w:rsidRDefault="001B0577" w:rsidP="001B0577">
            <w:pPr>
              <w:pStyle w:val="Lgende"/>
              <w:keepNext/>
              <w:rPr>
                <w:sz w:val="2"/>
                <w:szCs w:val="2"/>
              </w:rPr>
            </w:pPr>
          </w:p>
          <w:p w14:paraId="670435BA" w14:textId="4ABC2C30" w:rsidR="00C12484"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w:t>
            </w:r>
            <w:r w:rsidR="008A3455">
              <w:rPr>
                <w:noProof/>
              </w:rPr>
              <w:fldChar w:fldCharType="end"/>
            </w:r>
            <w:r>
              <w:t>)</w:t>
            </w:r>
          </w:p>
        </w:tc>
      </w:tr>
    </w:tbl>
    <w:p w14:paraId="0D0E7CD8" w14:textId="77777777" w:rsidR="00C12484" w:rsidRPr="000450B3" w:rsidRDefault="00C12484" w:rsidP="00C12484">
      <w:pPr>
        <w:rPr>
          <w:sz w:val="4"/>
          <w:szCs w:val="4"/>
        </w:rPr>
      </w:pPr>
    </w:p>
    <w:p w14:paraId="7FD831CC" w14:textId="77777777" w:rsidR="000450B3" w:rsidRPr="007F7360" w:rsidRDefault="00C12484" w:rsidP="00C12484">
      <w:pPr>
        <w:jc w:val="both"/>
      </w:pPr>
      <w:r>
        <w:t>Ce qui permet d’exprimer l’</w:t>
      </w:r>
      <w:r w:rsidR="00360850">
        <w:t>énergie</w:t>
      </w:r>
      <w:r>
        <w:t xml:space="preserve"> potentielle</w:t>
      </w:r>
      <w:r w:rsidR="000450B3">
        <w:t xml:space="preserve"> en fonction des déplacements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07B58090" w14:textId="77777777" w:rsidTr="000450B3">
        <w:trPr>
          <w:trHeight w:val="3345"/>
        </w:trPr>
        <w:tc>
          <w:tcPr>
            <w:tcW w:w="8075" w:type="dxa"/>
          </w:tcPr>
          <w:p w14:paraId="23FB5C51" w14:textId="77777777" w:rsidR="00C12484" w:rsidRDefault="00F865FC" w:rsidP="00C133F5">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Π</m:t>
                    </m:r>
                  </m:e>
                  <m:sub>
                    <m:r>
                      <w:rPr>
                        <w:rFonts w:ascii="Cambria Math" w:eastAsiaTheme="minorEastAsia" w:hAnsi="Cambria Math"/>
                        <w:lang w:val="en-US"/>
                      </w:rPr>
                      <m:t>2b</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r>
                          <w:rPr>
                            <w:rFonts w:ascii="Cambria Math" w:eastAsiaTheme="minorEastAsia" w:hAnsi="Cambria Math"/>
                            <w:lang w:val="en-US"/>
                          </w:rPr>
                          <m:t>cs-2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cs+2cs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b,8</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b,8</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b,8</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r>
                          <w:rPr>
                            <w:rFonts w:ascii="Cambria Math" w:eastAsiaTheme="minorEastAsia" w:hAnsi="Cambria Math"/>
                            <w:lang w:val="en-US"/>
                          </w:rPr>
                          <m:t>cs-2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b,8</m:t>
                            </m:r>
                          </m:sub>
                        </m:sSub>
                        <m:r>
                          <w:rPr>
                            <w:rFonts w:ascii="Cambria Math" w:eastAsiaTheme="minorEastAsia" w:hAnsi="Cambria Math"/>
                            <w:lang w:val="en-US"/>
                          </w:rPr>
                          <m:t>cs+2cs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b,6</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
                              <m:sSubPr>
                                <m:ctrlPr>
                                  <w:rPr>
                                    <w:rFonts w:ascii="Cambria Math" w:eastAsiaTheme="minorEastAsia" w:hAnsi="Cambria Math"/>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b,7</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3</m:t>
                        </m:r>
                      </m:sub>
                    </m:sSub>
                    <m:d>
                      <m:dPr>
                        <m:ctrlPr>
                          <w:rPr>
                            <w:rFonts w:ascii="Cambria Math" w:eastAsiaTheme="minorEastAsia" w:hAnsi="Cambria Math"/>
                            <w:i/>
                            <w:lang w:val="en-US"/>
                          </w:rPr>
                        </m:ctrlPr>
                      </m:dPr>
                      <m:e>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b,5</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4</m:t>
                        </m:r>
                      </m:sub>
                    </m:sSub>
                    <m:sSup>
                      <m:sSupPr>
                        <m:ctrlPr>
                          <w:rPr>
                            <w:rFonts w:ascii="Cambria Math" w:eastAsiaTheme="minorEastAsia" w:hAnsi="Cambria Math"/>
                            <w:i/>
                            <w:lang w:val="en-US"/>
                          </w:rPr>
                        </m:ctrlPr>
                      </m:sSupPr>
                      <m:e>
                        <m:sSub>
                          <m:sSubPr>
                            <m:ctrlPr>
                              <w:rPr>
                                <w:rFonts w:ascii="Cambria Math" w:eastAsiaTheme="minorEastAsia" w:hAnsi="Cambria Math"/>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e>
                </m:d>
              </m:oMath>
            </m:oMathPara>
          </w:p>
        </w:tc>
        <w:tc>
          <w:tcPr>
            <w:tcW w:w="987" w:type="dxa"/>
          </w:tcPr>
          <w:p w14:paraId="7D1156FB" w14:textId="77777777" w:rsidR="00C12484" w:rsidRDefault="00C12484" w:rsidP="007F37EC"/>
          <w:p w14:paraId="1D42C6EF" w14:textId="77777777" w:rsidR="001B0577" w:rsidRDefault="001B0577" w:rsidP="007F37EC"/>
          <w:p w14:paraId="25D67A18" w14:textId="77777777" w:rsidR="001B0577" w:rsidRDefault="001B0577" w:rsidP="007F37EC"/>
          <w:p w14:paraId="3016B832" w14:textId="77777777" w:rsidR="001B0577" w:rsidRPr="001B0577" w:rsidRDefault="001B0577" w:rsidP="007F37EC">
            <w:pPr>
              <w:rPr>
                <w:sz w:val="2"/>
              </w:rPr>
            </w:pPr>
          </w:p>
          <w:p w14:paraId="72A528F5" w14:textId="746F61AE" w:rsidR="001B0577"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w:t>
            </w:r>
            <w:r w:rsidR="008A3455">
              <w:rPr>
                <w:noProof/>
              </w:rPr>
              <w:fldChar w:fldCharType="end"/>
            </w:r>
            <w:r>
              <w:t>)</w:t>
            </w:r>
          </w:p>
          <w:p w14:paraId="45213431" w14:textId="77777777" w:rsidR="001B0577" w:rsidRDefault="001B0577" w:rsidP="007F37EC"/>
          <w:p w14:paraId="25DC18F0" w14:textId="77777777" w:rsidR="001B0577" w:rsidRDefault="001B0577" w:rsidP="007F37EC"/>
        </w:tc>
      </w:tr>
    </w:tbl>
    <w:p w14:paraId="5911D1D4" w14:textId="77777777" w:rsidR="000450B3" w:rsidRPr="007F7360" w:rsidRDefault="00C12484" w:rsidP="001B0577">
      <w:r>
        <w:t>Le vecteur des degrés de libert</w:t>
      </w:r>
      <w:r w:rsidR="000450B3">
        <w:t xml:space="preserve">é de cette structure s’écrit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550BEDB7" w14:textId="77777777" w:rsidTr="0052267E">
        <w:tc>
          <w:tcPr>
            <w:tcW w:w="8075" w:type="dxa"/>
          </w:tcPr>
          <w:p w14:paraId="1BAB90BA" w14:textId="77777777" w:rsidR="00C12484" w:rsidRDefault="00F865FC" w:rsidP="007F37EC">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r>
                      <m:rPr>
                        <m:sty m:val="bi"/>
                      </m:rPr>
                      <w:rPr>
                        <w:rFonts w:ascii="Cambria Math" w:hAnsi="Cambria Math"/>
                      </w:rPr>
                      <m:t>b</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b,1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b,2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b,3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b,4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b,5</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b,6</m:t>
                                  </m:r>
                                </m:sub>
                              </m:sSub>
                            </m:e>
                            <m:e>
                              <m:sSub>
                                <m:sSubPr>
                                  <m:ctrlPr>
                                    <w:rPr>
                                      <w:rFonts w:ascii="Cambria Math" w:hAnsi="Cambria Math"/>
                                      <w:i/>
                                    </w:rPr>
                                  </m:ctrlPr>
                                </m:sSubPr>
                                <m:e>
                                  <m:r>
                                    <w:rPr>
                                      <w:rFonts w:ascii="Cambria Math" w:hAnsi="Cambria Math"/>
                                    </w:rPr>
                                    <m:t>u</m:t>
                                  </m:r>
                                </m:e>
                                <m:sub>
                                  <m:r>
                                    <w:rPr>
                                      <w:rFonts w:ascii="Cambria Math" w:hAnsi="Cambria Math"/>
                                    </w:rPr>
                                    <m:t>b,7</m:t>
                                  </m:r>
                                </m:sub>
                              </m:sSub>
                            </m:e>
                            <m:e>
                              <m:sSub>
                                <m:sSubPr>
                                  <m:ctrlPr>
                                    <w:rPr>
                                      <w:rFonts w:ascii="Cambria Math" w:hAnsi="Cambria Math"/>
                                      <w:i/>
                                    </w:rPr>
                                  </m:ctrlPr>
                                </m:sSubPr>
                                <m:e>
                                  <m:r>
                                    <w:rPr>
                                      <w:rFonts w:ascii="Cambria Math" w:hAnsi="Cambria Math"/>
                                    </w:rPr>
                                    <m:t>u</m:t>
                                  </m:r>
                                </m:e>
                                <m:sub>
                                  <m:r>
                                    <w:rPr>
                                      <w:rFonts w:ascii="Cambria Math" w:hAnsi="Cambria Math"/>
                                    </w:rPr>
                                    <m:t>b,8</m:t>
                                  </m:r>
                                </m:sub>
                              </m:sSub>
                            </m:e>
                          </m:mr>
                        </m:m>
                      </m:e>
                    </m:d>
                  </m:e>
                  <m:sup>
                    <m:r>
                      <w:rPr>
                        <w:rFonts w:ascii="Cambria Math" w:hAnsi="Cambria Math"/>
                      </w:rPr>
                      <m:t>t</m:t>
                    </m:r>
                  </m:sup>
                </m:sSup>
              </m:oMath>
            </m:oMathPara>
          </w:p>
        </w:tc>
        <w:tc>
          <w:tcPr>
            <w:tcW w:w="987" w:type="dxa"/>
          </w:tcPr>
          <w:p w14:paraId="1FDBF9D4" w14:textId="0394AB74" w:rsidR="00C12484"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11</w:t>
            </w:r>
            <w:r w:rsidR="008A3455">
              <w:rPr>
                <w:noProof/>
              </w:rPr>
              <w:fldChar w:fldCharType="end"/>
            </w:r>
            <w:r>
              <w:t>)</w:t>
            </w:r>
          </w:p>
        </w:tc>
      </w:tr>
    </w:tbl>
    <w:p w14:paraId="45AB6C0F" w14:textId="77777777" w:rsidR="00C12484" w:rsidRPr="000450B3" w:rsidRDefault="00C12484" w:rsidP="00C12484">
      <w:pPr>
        <w:jc w:val="both"/>
        <w:rPr>
          <w:sz w:val="2"/>
          <w:szCs w:val="2"/>
        </w:rPr>
      </w:pPr>
    </w:p>
    <w:p w14:paraId="5C5D4879" w14:textId="04C21E9B" w:rsidR="000450B3" w:rsidRDefault="00C12484" w:rsidP="001B0577">
      <w:pPr>
        <w:jc w:val="both"/>
      </w:pPr>
      <w:r>
        <w:t>Pour un système linéaire, l’</w:t>
      </w:r>
      <w:r w:rsidR="00360850">
        <w:t>énergie</w:t>
      </w:r>
      <w:r>
        <w:t xml:space="preserve"> potentielle est une forme quadratique de la matrice de raideur</w:t>
      </w:r>
      <w:r w:rsidR="005D1E53">
        <w:t xml:space="preserve"> </w:t>
      </w:r>
      <w:r w:rsidR="005D1E53">
        <w:fldChar w:fldCharType="begin"/>
      </w:r>
      <w:r w:rsidR="005D1E53">
        <w:instrText xml:space="preserve"> REF _Ref525654784 \h </w:instrText>
      </w:r>
      <w:r w:rsidR="005D1E53">
        <w:fldChar w:fldCharType="separate"/>
      </w:r>
      <w:r w:rsidR="009D4609" w:rsidRPr="00F865FC">
        <w:t>[</w:t>
      </w:r>
      <w:r w:rsidR="009D4609" w:rsidRPr="00F865FC">
        <w:rPr>
          <w:noProof/>
        </w:rPr>
        <w:t>91</w:t>
      </w:r>
      <w:r w:rsidR="005D1E53">
        <w:fldChar w:fldCharType="end"/>
      </w:r>
      <w:r>
        <w:t xml:space="preserve">]. Pour la feuille plissée contenant deux </w:t>
      </w:r>
      <w:r w:rsidR="00F5005F">
        <w:t>plissés</w:t>
      </w:r>
      <w:r>
        <w:t>, la matrice de raideur s’</w:t>
      </w:r>
      <w:r w:rsidR="000450B3">
        <w:t>écrit avec ces considérations :</w:t>
      </w:r>
    </w:p>
    <w:p w14:paraId="01B23FAC" w14:textId="77777777" w:rsidR="007F7360" w:rsidRDefault="007F7360" w:rsidP="001B0577">
      <w:pPr>
        <w:jc w:val="both"/>
      </w:pPr>
    </w:p>
    <w:p w14:paraId="2E416AAC" w14:textId="77777777" w:rsidR="007F7360" w:rsidRPr="000450B3" w:rsidRDefault="007F7360" w:rsidP="001B0577">
      <w:pPr>
        <w:jc w:val="both"/>
      </w:pPr>
    </w:p>
    <w:tbl>
      <w:tblPr>
        <w:tblStyle w:val="Grilledutableau"/>
        <w:tblW w:w="9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75"/>
        <w:gridCol w:w="1001"/>
      </w:tblGrid>
      <w:tr w:rsidR="00C12484" w14:paraId="4B667F8E" w14:textId="77777777" w:rsidTr="0052267E">
        <w:tc>
          <w:tcPr>
            <w:tcW w:w="8075" w:type="dxa"/>
          </w:tcPr>
          <w:p w14:paraId="1EA62361" w14:textId="77777777" w:rsidR="00C12484" w:rsidRPr="00383E60" w:rsidRDefault="00F865FC" w:rsidP="007F37EC">
            <w:pPr>
              <w:spacing w:line="360" w:lineRule="auto"/>
              <w:rPr>
                <w:rFonts w:eastAsiaTheme="minorEastAsia"/>
              </w:rPr>
            </w:pPr>
            <m:oMathPara>
              <m:oMathParaPr>
                <m:jc m:val="left"/>
              </m:oMathParaP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r>
                      <m:rPr>
                        <m:sty m:val="bi"/>
                      </m:rPr>
                      <w:rPr>
                        <w:rFonts w:ascii="Cambria Math" w:hAnsi="Cambria Math"/>
                      </w:rPr>
                      <m:t>b</m:t>
                    </m:r>
                  </m:sub>
                </m:sSub>
                <m:r>
                  <w:rPr>
                    <w:rFonts w:ascii="Cambria Math" w:hAnsi="Cambria Math"/>
                  </w:rPr>
                  <m:t>=</m:t>
                </m:r>
              </m:oMath>
            </m:oMathPara>
          </w:p>
          <w:p w14:paraId="66A7F104" w14:textId="77777777" w:rsidR="00C12484" w:rsidRPr="001B0577" w:rsidRDefault="00F865FC" w:rsidP="007F37EC">
            <w:pPr>
              <w:spacing w:line="360" w:lineRule="auto"/>
              <w:rPr>
                <w:sz w:val="20"/>
                <w:szCs w:val="20"/>
                <w:lang w:val="en-US"/>
              </w:rPr>
            </w:pPr>
            <m:oMathPara>
              <m:oMath>
                <m:d>
                  <m:dPr>
                    <m:begChr m:val="["/>
                    <m:endChr m:val="]"/>
                    <m:ctrlPr>
                      <w:rPr>
                        <w:rFonts w:ascii="Cambria Math" w:hAnsi="Cambria Math"/>
                        <w:i/>
                        <w:sz w:val="20"/>
                        <w:szCs w:val="20"/>
                      </w:rPr>
                    </m:ctrlPr>
                  </m:dPr>
                  <m:e>
                    <m:m>
                      <m:mPr>
                        <m:mcs>
                          <m:mc>
                            <m:mcPr>
                              <m:count m:val="8"/>
                              <m:mcJc m:val="center"/>
                            </m:mcPr>
                          </m:mc>
                        </m:mcs>
                        <m:ctrlPr>
                          <w:rPr>
                            <w:rFonts w:ascii="Cambria Math" w:hAnsi="Cambria Math"/>
                            <w:i/>
                            <w:sz w:val="20"/>
                            <w:szCs w:val="20"/>
                          </w:rPr>
                        </m:ctrlPr>
                      </m:mPr>
                      <m:mr>
                        <m:e>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4</m:t>
                              </m:r>
                            </m:sub>
                          </m:sSub>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3</m:t>
                              </m:r>
                            </m:sub>
                          </m:sSub>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sc</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e>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2</m:t>
                              </m:r>
                            </m:sub>
                          </m:sSub>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2</m:t>
                              </m:r>
                            </m:sub>
                          </m:sSub>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sc</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sc</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3</m:t>
                              </m:r>
                            </m:sub>
                          </m:sSub>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3</m:t>
                              </m:r>
                            </m:sub>
                          </m:sSub>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mr>
                      <m:mr>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cs</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2</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sc</m:t>
                          </m:r>
                        </m:e>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e>
                      </m:mr>
                      <m:mr>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2</m:t>
                              </m:r>
                            </m:sub>
                          </m:sSub>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c</m:t>
                              </m:r>
                            </m:e>
                            <m:sup>
                              <m:r>
                                <w:rPr>
                                  <w:rFonts w:ascii="Cambria Math" w:eastAsia="Cambria Math" w:hAnsi="Cambria Math" w:cs="Cambria Math"/>
                                  <w:sz w:val="20"/>
                                  <w:szCs w:val="20"/>
                                </w:rPr>
                                <m:t>2</m:t>
                              </m:r>
                            </m:sup>
                          </m:sSup>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sc</m:t>
                          </m:r>
                        </m:e>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2</m:t>
                              </m:r>
                            </m:sup>
                          </m:sSup>
                        </m:e>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cs</m:t>
                          </m:r>
                        </m:e>
                      </m:mr>
                      <m:mr>
                        <m:e>
                          <m:r>
                            <w:rPr>
                              <w:rFonts w:ascii="Cambria Math" w:hAnsi="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0</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r>
                            <w:rPr>
                              <w:rFonts w:ascii="Cambria Math" w:eastAsia="Cambria Math" w:hAnsi="Cambria Math" w:cs="Cambria Math"/>
                              <w:sz w:val="20"/>
                              <w:szCs w:val="20"/>
                            </w:rPr>
                            <m:t>sc</m:t>
                          </m:r>
                          <m:ctrlPr>
                            <w:rPr>
                              <w:rFonts w:ascii="Cambria Math" w:eastAsia="Cambria Math" w:hAnsi="Cambria Math" w:cs="Cambria Math"/>
                              <w:i/>
                              <w:sz w:val="20"/>
                              <w:szCs w:val="20"/>
                            </w:rPr>
                          </m:ctrlPr>
                        </m:e>
                        <m:e>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k</m:t>
                              </m:r>
                            </m:e>
                            <m:sub>
                              <m:r>
                                <w:rPr>
                                  <w:rFonts w:ascii="Cambria Math" w:eastAsia="Cambria Math" w:hAnsi="Cambria Math" w:cs="Cambria Math"/>
                                  <w:sz w:val="20"/>
                                  <w:szCs w:val="20"/>
                                </w:rPr>
                                <m:t>1</m:t>
                              </m:r>
                            </m:sub>
                          </m:sSub>
                          <m:sSup>
                            <m:sSupPr>
                              <m:ctrlPr>
                                <w:rPr>
                                  <w:rFonts w:ascii="Cambria Math" w:eastAsia="Cambria Math" w:hAnsi="Cambria Math" w:cs="Cambria Math"/>
                                  <w:i/>
                                  <w:sz w:val="20"/>
                                  <w:szCs w:val="20"/>
                                </w:rPr>
                              </m:ctrlPr>
                            </m:sSupPr>
                            <m:e>
                              <m:r>
                                <w:rPr>
                                  <w:rFonts w:ascii="Cambria Math" w:eastAsia="Cambria Math" w:hAnsi="Cambria Math" w:cs="Cambria Math"/>
                                  <w:sz w:val="20"/>
                                  <w:szCs w:val="20"/>
                                </w:rPr>
                                <m:t>s</m:t>
                              </m:r>
                            </m:e>
                            <m:sup>
                              <m:r>
                                <w:rPr>
                                  <w:rFonts w:ascii="Cambria Math" w:eastAsia="Cambria Math" w:hAnsi="Cambria Math" w:cs="Cambria Math"/>
                                  <w:sz w:val="20"/>
                                  <w:szCs w:val="20"/>
                                </w:rPr>
                                <m:t>2</m:t>
                              </m:r>
                            </m:sup>
                          </m:sSup>
                        </m:e>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r>
                            <w:rPr>
                              <w:rFonts w:ascii="Cambria Math" w:hAnsi="Cambria Math"/>
                              <w:sz w:val="20"/>
                              <w:szCs w:val="20"/>
                            </w:rPr>
                            <m:t>sc</m:t>
                          </m:r>
                        </m:e>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1</m:t>
                              </m:r>
                            </m:sub>
                          </m:sSub>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e>
                      </m:mr>
                    </m:m>
                  </m:e>
                </m:d>
              </m:oMath>
            </m:oMathPara>
          </w:p>
        </w:tc>
        <w:tc>
          <w:tcPr>
            <w:tcW w:w="1001" w:type="dxa"/>
          </w:tcPr>
          <w:p w14:paraId="53D609CF" w14:textId="77777777" w:rsidR="00C12484" w:rsidRDefault="00C12484" w:rsidP="007F37EC">
            <w:pPr>
              <w:spacing w:line="360" w:lineRule="auto"/>
              <w:rPr>
                <w:lang w:val="en-US"/>
              </w:rPr>
            </w:pPr>
          </w:p>
          <w:p w14:paraId="55431E7E" w14:textId="77777777" w:rsidR="001B0577" w:rsidRDefault="001B0577" w:rsidP="007F37EC">
            <w:pPr>
              <w:spacing w:line="360" w:lineRule="auto"/>
              <w:rPr>
                <w:lang w:val="en-US"/>
              </w:rPr>
            </w:pPr>
          </w:p>
          <w:p w14:paraId="0AF5AEE1" w14:textId="77777777" w:rsidR="001B0577" w:rsidRDefault="001B0577" w:rsidP="007F37EC">
            <w:pPr>
              <w:spacing w:line="360" w:lineRule="auto"/>
              <w:rPr>
                <w:lang w:val="en-US"/>
              </w:rPr>
            </w:pPr>
          </w:p>
          <w:p w14:paraId="0E429ED2" w14:textId="1F8DC7B5" w:rsidR="001B0577"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12</w:t>
            </w:r>
            <w:r w:rsidR="008A3455">
              <w:rPr>
                <w:noProof/>
              </w:rPr>
              <w:fldChar w:fldCharType="end"/>
            </w:r>
            <w:r>
              <w:t>)</w:t>
            </w:r>
          </w:p>
          <w:p w14:paraId="2CD390CB" w14:textId="77777777" w:rsidR="001B0577" w:rsidRDefault="001B0577" w:rsidP="007F37EC">
            <w:pPr>
              <w:spacing w:line="360" w:lineRule="auto"/>
              <w:rPr>
                <w:lang w:val="en-US"/>
              </w:rPr>
            </w:pPr>
          </w:p>
        </w:tc>
      </w:tr>
    </w:tbl>
    <w:p w14:paraId="36385330" w14:textId="77777777" w:rsidR="000450B3" w:rsidRPr="000450B3" w:rsidRDefault="000450B3" w:rsidP="00C12484">
      <w:pPr>
        <w:jc w:val="both"/>
        <w:rPr>
          <w:sz w:val="4"/>
          <w:szCs w:val="4"/>
        </w:rPr>
      </w:pPr>
    </w:p>
    <w:p w14:paraId="29DC21CB" w14:textId="77777777" w:rsidR="0052267E" w:rsidRPr="00207977" w:rsidRDefault="00C12484" w:rsidP="00207977">
      <w:pPr>
        <w:spacing w:line="360" w:lineRule="auto"/>
        <w:jc w:val="both"/>
      </w:pPr>
      <w:r>
        <w:t xml:space="preserve">Cette raideur de la feuille </w:t>
      </w:r>
      <w:r w:rsidR="005D1E53">
        <w:t>ondulée</w:t>
      </w:r>
      <w:r>
        <w:t xml:space="preserve"> peut être scindée en deux matrices, une des raideurs individuelles</w:t>
      </w:r>
      <w:r w:rsidR="00623AB7">
        <w:rPr>
          <w:rFonts w:eastAsiaTheme="minorEastAsia"/>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IND</m:t>
            </m:r>
          </m:sub>
        </m:sSub>
      </m:oMath>
      <w:r>
        <w:t xml:space="preserve"> des </w:t>
      </w:r>
      <w:r w:rsidR="005D1E53">
        <w:t>plissés</w:t>
      </w:r>
      <w:r>
        <w:t xml:space="preserve"> et une de couplage entre les </w:t>
      </w:r>
      <w:r w:rsidR="005D1E53">
        <w:t>plissés</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COUP</m:t>
            </m:r>
          </m:sub>
        </m:sSub>
      </m:oMath>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1DB1C275" w14:textId="77777777" w:rsidTr="0052267E">
        <w:tc>
          <w:tcPr>
            <w:tcW w:w="8217" w:type="dxa"/>
          </w:tcPr>
          <w:p w14:paraId="7D093BEA" w14:textId="77777777" w:rsidR="00C12484" w:rsidRDefault="00F865FC" w:rsidP="007F37EC">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2b</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IND</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COUP</m:t>
                    </m:r>
                  </m:sub>
                </m:sSub>
              </m:oMath>
            </m:oMathPara>
          </w:p>
        </w:tc>
        <w:tc>
          <w:tcPr>
            <w:tcW w:w="845" w:type="dxa"/>
          </w:tcPr>
          <w:p w14:paraId="664C71AC" w14:textId="031265D7" w:rsidR="00C12484" w:rsidRDefault="001B0577" w:rsidP="001B0577">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13</w:t>
            </w:r>
            <w:r w:rsidR="008A3455">
              <w:rPr>
                <w:noProof/>
              </w:rPr>
              <w:fldChar w:fldCharType="end"/>
            </w:r>
            <w:r>
              <w:t>)</w:t>
            </w:r>
          </w:p>
        </w:tc>
      </w:tr>
    </w:tbl>
    <w:p w14:paraId="477DB65B" w14:textId="77777777" w:rsidR="00C12484" w:rsidRPr="00207977" w:rsidRDefault="00C12484" w:rsidP="00C12484">
      <w:pPr>
        <w:rPr>
          <w:sz w:val="4"/>
          <w:szCs w:val="4"/>
        </w:rPr>
      </w:pPr>
    </w:p>
    <w:p w14:paraId="3CC98F36" w14:textId="77777777" w:rsidR="00C12484" w:rsidRDefault="00C12484" w:rsidP="00207977">
      <w:pPr>
        <w:spacing w:line="360" w:lineRule="auto"/>
        <w:jc w:val="both"/>
      </w:pPr>
      <w:r>
        <w:t>Pour déterminer la contribution des plissés individuellement, on considère une feuille ondulée d’un seul plissé, toujours de deux nœuds et quatre degrés de liberté :</w:t>
      </w:r>
    </w:p>
    <w:p w14:paraId="1B87CF67" w14:textId="77777777" w:rsidR="005D1E53" w:rsidRDefault="005D1E53" w:rsidP="005D1E53">
      <w:pPr>
        <w:keepNext/>
        <w:jc w:val="center"/>
      </w:pPr>
      <w:r>
        <w:rPr>
          <w:noProof/>
          <w:lang w:eastAsia="fr-FR"/>
        </w:rPr>
        <w:drawing>
          <wp:inline distT="0" distB="0" distL="0" distR="0" wp14:anchorId="2BA88530" wp14:editId="7B0A3EC0">
            <wp:extent cx="2880000" cy="17172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1717200"/>
                    </a:xfrm>
                    <a:prstGeom prst="rect">
                      <a:avLst/>
                    </a:prstGeom>
                    <a:noFill/>
                  </pic:spPr>
                </pic:pic>
              </a:graphicData>
            </a:graphic>
          </wp:inline>
        </w:drawing>
      </w:r>
    </w:p>
    <w:p w14:paraId="442C7284" w14:textId="66A41E37" w:rsidR="005D1E53" w:rsidRDefault="005D1E53" w:rsidP="005D1E53">
      <w:pPr>
        <w:pStyle w:val="Lgende"/>
        <w:jc w:val="center"/>
      </w:pPr>
      <w:bookmarkStart w:id="75" w:name="_Toc531267465"/>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22</w:t>
      </w:r>
      <w:r w:rsidR="008A3455">
        <w:rPr>
          <w:noProof/>
        </w:rPr>
        <w:fldChar w:fldCharType="end"/>
      </w:r>
      <w:r>
        <w:t> : Discrétisation d’une feuille ondulée d’un seul plissé par 2 nœuds et 4 degrés de liberté par plissé</w:t>
      </w:r>
      <w:bookmarkEnd w:id="75"/>
    </w:p>
    <w:p w14:paraId="78321275" w14:textId="77777777" w:rsidR="00C12484" w:rsidRDefault="00C12484" w:rsidP="00C12484">
      <w:pPr>
        <w:jc w:val="center"/>
      </w:pPr>
    </w:p>
    <w:p w14:paraId="33FB10E9" w14:textId="77777777" w:rsidR="00CB6AD1" w:rsidRDefault="00C12484" w:rsidP="00CB6AD1">
      <w:r>
        <w:t>L’</w:t>
      </w:r>
      <w:r w:rsidR="00360850">
        <w:t>énergie</w:t>
      </w:r>
      <w:r>
        <w:t xml:space="preserve"> potentiel</w:t>
      </w:r>
      <w:r w:rsidR="00CB6AD1">
        <w:t>le de ce plissé isolé 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6FFE62A" w14:textId="77777777" w:rsidTr="0052267E">
        <w:tc>
          <w:tcPr>
            <w:tcW w:w="8359" w:type="dxa"/>
          </w:tcPr>
          <w:p w14:paraId="41C47E9B" w14:textId="77777777" w:rsidR="00C12484" w:rsidRDefault="00186193" w:rsidP="007F37EC">
            <m:oMathPara>
              <m:oMath>
                <m:r>
                  <w:rPr>
                    <w:rFonts w:ascii="Cambria Math" w:hAnsi="Cambria Math"/>
                  </w:rPr>
                  <m:t>Π=</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∆l</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∆l</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∆l</m:t>
                    </m:r>
                  </m:e>
                  <m:sub>
                    <m:r>
                      <w:rPr>
                        <w:rFonts w:ascii="Cambria Math" w:hAnsi="Cambria Math"/>
                      </w:rPr>
                      <m:t>4</m:t>
                    </m:r>
                  </m:sub>
                  <m:sup>
                    <m:r>
                      <w:rPr>
                        <w:rFonts w:ascii="Cambria Math" w:hAnsi="Cambria Math"/>
                      </w:rPr>
                      <m:t>2</m:t>
                    </m:r>
                  </m:sup>
                </m:sSubSup>
                <m:r>
                  <w:rPr>
                    <w:rFonts w:ascii="Cambria Math" w:hAnsi="Cambria Math"/>
                  </w:rPr>
                  <m:t>)</m:t>
                </m:r>
              </m:oMath>
            </m:oMathPara>
          </w:p>
        </w:tc>
        <w:tc>
          <w:tcPr>
            <w:tcW w:w="703" w:type="dxa"/>
          </w:tcPr>
          <w:p w14:paraId="2A39D07C" w14:textId="71262FCC" w:rsidR="00C12484"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14</w:t>
            </w:r>
            <w:r w:rsidR="008A3455">
              <w:rPr>
                <w:noProof/>
              </w:rPr>
              <w:fldChar w:fldCharType="end"/>
            </w:r>
            <w:r>
              <w:t>)</w:t>
            </w:r>
          </w:p>
        </w:tc>
      </w:tr>
    </w:tbl>
    <w:p w14:paraId="222D86D1" w14:textId="77777777" w:rsidR="00C12484" w:rsidRDefault="00C12484" w:rsidP="00C12484"/>
    <w:p w14:paraId="4799C42F" w14:textId="77777777" w:rsidR="004F08BA" w:rsidRPr="00207977" w:rsidRDefault="00C12484" w:rsidP="00C12484">
      <w:r>
        <w:t xml:space="preserve">Cette </w:t>
      </w:r>
      <w:r w:rsidR="00360850">
        <w:t>énergie</w:t>
      </w:r>
      <w:r>
        <w:t xml:space="preserve"> s’écrit en fonction des degrés de liberté de la structure</w:t>
      </w:r>
      <w:r w:rsidR="004F08BA">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11D8951" w14:textId="77777777" w:rsidTr="004F08BA">
        <w:tc>
          <w:tcPr>
            <w:tcW w:w="8359" w:type="dxa"/>
          </w:tcPr>
          <w:p w14:paraId="71082B1E" w14:textId="77777777" w:rsidR="00C12484" w:rsidRDefault="00186193" w:rsidP="00BB40F9">
            <m:oMathPara>
              <m:oMath>
                <m:r>
                  <w:rPr>
                    <w:rFonts w:ascii="Cambria Math" w:hAnsi="Cambria Math"/>
                  </w:rPr>
                  <m:t>Π=</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b,3</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b,4</m:t>
                        </m:r>
                      </m:sub>
                    </m:sSub>
                    <m:r>
                      <w:rPr>
                        <w:rFonts w:ascii="Cambria Math" w:eastAsiaTheme="minorEastAsia" w:hAnsi="Cambria Math"/>
                        <w:lang w:val="en-US"/>
                      </w:rPr>
                      <m:t>+2cs</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b,1</m:t>
                        </m:r>
                      </m:sub>
                    </m:sSub>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b,3</m:t>
                        </m:r>
                      </m:sub>
                    </m:sSub>
                  </m:e>
                  <m:sup>
                    <m:r>
                      <w:rPr>
                        <w:rFonts w:ascii="Cambria Math" w:hAnsi="Cambria Math"/>
                      </w:rPr>
                      <m:t>2</m:t>
                    </m:r>
                  </m:sup>
                </m:sSup>
                <m:r>
                  <w:rPr>
                    <w:rFonts w:ascii="Cambria Math" w:hAnsi="Cambria Math"/>
                  </w:rPr>
                  <m:t>)</m:t>
                </m:r>
              </m:oMath>
            </m:oMathPara>
          </w:p>
        </w:tc>
        <w:tc>
          <w:tcPr>
            <w:tcW w:w="703" w:type="dxa"/>
          </w:tcPr>
          <w:p w14:paraId="616B1B40" w14:textId="77777777" w:rsidR="00CB6AD1" w:rsidRPr="00CB6AD1" w:rsidRDefault="00CB6AD1" w:rsidP="00CB6AD1">
            <w:pPr>
              <w:pStyle w:val="Lgende"/>
              <w:keepNext/>
              <w:rPr>
                <w:sz w:val="2"/>
              </w:rPr>
            </w:pPr>
          </w:p>
          <w:p w14:paraId="6501621B" w14:textId="18439A92" w:rsidR="00C12484"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15</w:t>
            </w:r>
            <w:r w:rsidR="008A3455">
              <w:rPr>
                <w:noProof/>
              </w:rPr>
              <w:fldChar w:fldCharType="end"/>
            </w:r>
            <w:r>
              <w:t>)</w:t>
            </w:r>
          </w:p>
        </w:tc>
      </w:tr>
    </w:tbl>
    <w:p w14:paraId="6529A44B" w14:textId="77777777" w:rsidR="00C12484" w:rsidRDefault="00C12484" w:rsidP="00C12484"/>
    <w:p w14:paraId="0990B01C" w14:textId="77777777" w:rsidR="00CB6AD1" w:rsidRDefault="00C12484" w:rsidP="00CB6AD1">
      <w:r>
        <w:t xml:space="preserve">De cette </w:t>
      </w:r>
      <w:r w:rsidR="00360850">
        <w:t>énergie</w:t>
      </w:r>
      <w:r>
        <w:t xml:space="preserve"> découle la</w:t>
      </w:r>
      <w:r w:rsidR="00CB6AD1">
        <w:t xml:space="preserve"> contribution du plissé isolé :</w:t>
      </w:r>
    </w:p>
    <w:p w14:paraId="0EC0DF77" w14:textId="77777777" w:rsidR="004F08BA" w:rsidRPr="004F08BA" w:rsidRDefault="004F08BA" w:rsidP="00CB6AD1">
      <w:pPr>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BEFE46E" w14:textId="77777777" w:rsidTr="004F08BA">
        <w:tc>
          <w:tcPr>
            <w:tcW w:w="8359" w:type="dxa"/>
          </w:tcPr>
          <w:p w14:paraId="1849A20A" w14:textId="77777777" w:rsidR="00C12484" w:rsidRDefault="00F865FC" w:rsidP="00186193">
            <m:oMathPara>
              <m:oMath>
                <m:d>
                  <m:dPr>
                    <m:begChr m:val="["/>
                    <m:endChr m:val="]"/>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e>
                      <m:sub>
                        <m:r>
                          <w:rPr>
                            <w:rFonts w:ascii="Cambria Math" w:hAnsi="Cambria Math"/>
                          </w:rPr>
                          <m:t>plissé isolé</m:t>
                        </m:r>
                      </m:sub>
                    </m:sSub>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sz w:val="18"/>
                            </w:rPr>
                            <m:t>2</m:t>
                          </m:r>
                          <m:sSub>
                            <m:sSubPr>
                              <m:ctrlPr>
                                <w:rPr>
                                  <w:rFonts w:ascii="Cambria Math" w:hAnsi="Cambria Math"/>
                                  <w:i/>
                                  <w:sz w:val="18"/>
                                </w:rPr>
                              </m:ctrlPr>
                            </m:sSubPr>
                            <m:e>
                              <m:r>
                                <w:rPr>
                                  <w:rFonts w:ascii="Cambria Math" w:hAnsi="Cambria Math"/>
                                  <w:sz w:val="18"/>
                                </w:rPr>
                                <m:t>k</m:t>
                              </m:r>
                            </m:e>
                            <m:sub>
                              <m:r>
                                <w:rPr>
                                  <w:rFonts w:ascii="Cambria Math" w:hAnsi="Cambria Math"/>
                                  <w:sz w:val="18"/>
                                </w:rPr>
                                <m:t>1</m:t>
                              </m:r>
                            </m:sub>
                          </m:sSub>
                          <m:sSup>
                            <m:sSupPr>
                              <m:ctrlPr>
                                <w:rPr>
                                  <w:rFonts w:ascii="Cambria Math" w:hAnsi="Cambria Math"/>
                                  <w:i/>
                                  <w:sz w:val="18"/>
                                </w:rPr>
                              </m:ctrlPr>
                            </m:sSupPr>
                            <m:e>
                              <m:r>
                                <w:rPr>
                                  <w:rFonts w:ascii="Cambria Math" w:hAnsi="Cambria Math"/>
                                  <w:sz w:val="18"/>
                                </w:rPr>
                                <m:t>c</m:t>
                              </m:r>
                            </m:e>
                            <m:sup>
                              <m:r>
                                <w:rPr>
                                  <w:rFonts w:ascii="Cambria Math" w:hAnsi="Cambria Math"/>
                                  <w:sz w:val="18"/>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c</m:t>
                              </m:r>
                            </m:e>
                            <m:sup>
                              <m:r>
                                <w:rPr>
                                  <w:rFonts w:ascii="Cambria Math" w:eastAsia="Cambria Math" w:hAnsi="Cambria Math" w:cs="Cambria Math"/>
                                  <w:sz w:val="18"/>
                                </w:rPr>
                                <m:t>2</m:t>
                              </m:r>
                            </m:sup>
                          </m:sSup>
                          <m:ctrlPr>
                            <w:rPr>
                              <w:rFonts w:ascii="Cambria Math" w:eastAsia="Cambria Math" w:hAnsi="Cambria Math" w:cs="Cambria Math"/>
                              <w:i/>
                            </w:rPr>
                          </m:ctrlPr>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cs</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sz w:val="18"/>
                            </w:rPr>
                            <m:t>2</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s</m:t>
                              </m:r>
                            </m:e>
                            <m:sup>
                              <m:r>
                                <w:rPr>
                                  <w:rFonts w:ascii="Cambria Math" w:eastAsia="Cambria Math" w:hAnsi="Cambria Math" w:cs="Cambria Math"/>
                                  <w:sz w:val="18"/>
                                </w:rPr>
                                <m:t>2</m:t>
                              </m:r>
                            </m:sup>
                          </m:sSup>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sc</m:t>
                          </m:r>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s</m:t>
                              </m:r>
                            </m:e>
                            <m:sup>
                              <m:r>
                                <w:rPr>
                                  <w:rFonts w:ascii="Cambria Math" w:eastAsia="Cambria Math" w:hAnsi="Cambria Math" w:cs="Cambria Math"/>
                                  <w:sz w:val="18"/>
                                </w:rPr>
                                <m:t>2</m:t>
                              </m:r>
                            </m:sup>
                          </m:sSup>
                        </m:e>
                      </m:mr>
                      <m:mr>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c</m:t>
                              </m:r>
                            </m:e>
                            <m:sup>
                              <m:r>
                                <w:rPr>
                                  <w:rFonts w:ascii="Cambria Math" w:eastAsia="Cambria Math" w:hAnsi="Cambria Math" w:cs="Cambria Math"/>
                                  <w:sz w:val="18"/>
                                </w:rPr>
                                <m:t>2</m:t>
                              </m:r>
                            </m:sup>
                          </m:sSup>
                          <m:ctrlPr>
                            <w:rPr>
                              <w:rFonts w:ascii="Cambria Math" w:eastAsia="Cambria Math" w:hAnsi="Cambria Math" w:cs="Cambria Math"/>
                              <w:i/>
                            </w:rPr>
                          </m:ctrlPr>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cs</m:t>
                          </m:r>
                        </m:e>
                        <m:e>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2</m:t>
                              </m:r>
                            </m:sub>
                          </m:sSub>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c</m:t>
                              </m:r>
                            </m:e>
                            <m:sup>
                              <m:r>
                                <w:rPr>
                                  <w:rFonts w:ascii="Cambria Math" w:eastAsia="Cambria Math" w:hAnsi="Cambria Math" w:cs="Cambria Math"/>
                                  <w:sz w:val="18"/>
                                </w:rPr>
                                <m:t>2</m:t>
                              </m:r>
                            </m:sup>
                          </m:sSup>
                        </m:e>
                        <m:e>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cs</m:t>
                          </m:r>
                        </m:e>
                      </m:mr>
                      <m:mr>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sc</m:t>
                          </m:r>
                          <m:ctrlPr>
                            <w:rPr>
                              <w:rFonts w:ascii="Cambria Math" w:eastAsia="Cambria Math" w:hAnsi="Cambria Math" w:cs="Cambria Math"/>
                              <w:i/>
                            </w:rPr>
                          </m:ctrlPr>
                        </m:e>
                        <m:e>
                          <m:r>
                            <w:rPr>
                              <w:rFonts w:ascii="Cambria Math" w:eastAsia="Cambria Math" w:hAnsi="Cambria Math" w:cs="Cambria Math"/>
                              <w:sz w:val="18"/>
                            </w:rPr>
                            <m:t>-</m:t>
                          </m:r>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s</m:t>
                              </m:r>
                            </m:e>
                            <m:sup>
                              <m:r>
                                <w:rPr>
                                  <w:rFonts w:ascii="Cambria Math" w:eastAsia="Cambria Math" w:hAnsi="Cambria Math" w:cs="Cambria Math"/>
                                  <w:sz w:val="18"/>
                                </w:rPr>
                                <m:t>2</m:t>
                              </m:r>
                            </m:sup>
                          </m:sSup>
                        </m:e>
                        <m:e>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r>
                            <w:rPr>
                              <w:rFonts w:ascii="Cambria Math" w:eastAsia="Cambria Math" w:hAnsi="Cambria Math" w:cs="Cambria Math"/>
                              <w:sz w:val="18"/>
                            </w:rPr>
                            <m:t>cs</m:t>
                          </m:r>
                        </m:e>
                        <m:e>
                          <m:sSub>
                            <m:sSubPr>
                              <m:ctrlPr>
                                <w:rPr>
                                  <w:rFonts w:ascii="Cambria Math" w:eastAsia="Cambria Math" w:hAnsi="Cambria Math" w:cs="Cambria Math"/>
                                  <w:i/>
                                  <w:sz w:val="18"/>
                                </w:rPr>
                              </m:ctrlPr>
                            </m:sSubPr>
                            <m:e>
                              <m:r>
                                <w:rPr>
                                  <w:rFonts w:ascii="Cambria Math" w:eastAsia="Cambria Math" w:hAnsi="Cambria Math" w:cs="Cambria Math"/>
                                  <w:sz w:val="18"/>
                                </w:rPr>
                                <m:t>k</m:t>
                              </m:r>
                            </m:e>
                            <m:sub>
                              <m:r>
                                <w:rPr>
                                  <w:rFonts w:ascii="Cambria Math" w:eastAsia="Cambria Math" w:hAnsi="Cambria Math" w:cs="Cambria Math"/>
                                  <w:sz w:val="18"/>
                                </w:rPr>
                                <m:t>1</m:t>
                              </m:r>
                            </m:sub>
                          </m:sSub>
                          <m:sSup>
                            <m:sSupPr>
                              <m:ctrlPr>
                                <w:rPr>
                                  <w:rFonts w:ascii="Cambria Math" w:eastAsia="Cambria Math" w:hAnsi="Cambria Math" w:cs="Cambria Math"/>
                                  <w:i/>
                                  <w:sz w:val="18"/>
                                </w:rPr>
                              </m:ctrlPr>
                            </m:sSupPr>
                            <m:e>
                              <m:r>
                                <w:rPr>
                                  <w:rFonts w:ascii="Cambria Math" w:eastAsia="Cambria Math" w:hAnsi="Cambria Math" w:cs="Cambria Math"/>
                                  <w:sz w:val="18"/>
                                </w:rPr>
                                <m:t>s</m:t>
                              </m:r>
                            </m:e>
                            <m:sup>
                              <m:r>
                                <w:rPr>
                                  <w:rFonts w:ascii="Cambria Math" w:eastAsia="Cambria Math" w:hAnsi="Cambria Math" w:cs="Cambria Math"/>
                                  <w:sz w:val="18"/>
                                </w:rPr>
                                <m:t>2</m:t>
                              </m:r>
                            </m:sup>
                          </m:sSup>
                        </m:e>
                      </m:mr>
                    </m:m>
                  </m:e>
                </m:d>
              </m:oMath>
            </m:oMathPara>
          </w:p>
        </w:tc>
        <w:tc>
          <w:tcPr>
            <w:tcW w:w="703" w:type="dxa"/>
          </w:tcPr>
          <w:p w14:paraId="5BDA09E3" w14:textId="77777777" w:rsidR="00CB6AD1" w:rsidRDefault="00CB6AD1" w:rsidP="00CB6AD1">
            <w:pPr>
              <w:pStyle w:val="Lgende"/>
              <w:keepNext/>
            </w:pPr>
          </w:p>
          <w:p w14:paraId="56BA2267" w14:textId="2C2E1273" w:rsid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16</w:t>
            </w:r>
            <w:r w:rsidR="008A3455">
              <w:rPr>
                <w:noProof/>
              </w:rPr>
              <w:fldChar w:fldCharType="end"/>
            </w:r>
            <w:r>
              <w:t>)</w:t>
            </w:r>
          </w:p>
          <w:p w14:paraId="3DC6BA8F" w14:textId="77777777" w:rsidR="00C12484" w:rsidRDefault="00C12484" w:rsidP="007F37EC"/>
        </w:tc>
      </w:tr>
    </w:tbl>
    <w:p w14:paraId="0D1B19B2" w14:textId="77777777" w:rsidR="00C12484" w:rsidRDefault="00C12484" w:rsidP="00C12484"/>
    <w:p w14:paraId="63B56AF3" w14:textId="77777777" w:rsidR="00CB6AD1" w:rsidRDefault="00C12484" w:rsidP="00CB6AD1">
      <w:r>
        <w:t>Aussi, pour un palier de deux plissés, la matrice des r</w:t>
      </w:r>
      <w:r w:rsidR="00CB6AD1">
        <w:t>aideurs individuelles s’écrit :</w:t>
      </w:r>
    </w:p>
    <w:p w14:paraId="41D4C957" w14:textId="77777777" w:rsidR="004F08BA" w:rsidRPr="004F08BA" w:rsidRDefault="004F08BA" w:rsidP="00CB6AD1">
      <w:pPr>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760D550E" w14:textId="77777777" w:rsidTr="004F08BA">
        <w:tc>
          <w:tcPr>
            <w:tcW w:w="8359" w:type="dxa"/>
          </w:tcPr>
          <w:p w14:paraId="1B3CD903" w14:textId="77777777" w:rsidR="00C12484" w:rsidRDefault="00F865FC" w:rsidP="007F37EC">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IND</m:t>
                    </m:r>
                  </m:sub>
                </m:sSub>
                <m:r>
                  <w:rPr>
                    <w:rFonts w:ascii="Cambria Math" w:hAnsi="Cambria Math"/>
                  </w:rPr>
                  <m:t>=</m:t>
                </m:r>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lang w:val="en-US"/>
                            </w:rPr>
                            <m:t>2</m:t>
                          </m:r>
                          <m:sSub>
                            <m:sSubPr>
                              <m:ctrlPr>
                                <w:rPr>
                                  <w:rFonts w:ascii="Cambria Math" w:hAnsi="Cambria Math"/>
                                  <w:i/>
                                </w:rPr>
                              </m:ctrlPr>
                            </m:sSubPr>
                            <m:e>
                              <m:r>
                                <w:rPr>
                                  <w:rFonts w:ascii="Cambria Math" w:hAnsi="Cambria Math"/>
                                </w:rPr>
                                <m:t>k</m:t>
                              </m:r>
                            </m:e>
                            <m:sub>
                              <m:r>
                                <w:rPr>
                                  <w:rFonts w:ascii="Cambria Math" w:hAnsi="Cambria Math"/>
                                  <w:lang w:val="en-US"/>
                                </w:rPr>
                                <m:t>1</m:t>
                              </m:r>
                            </m:sub>
                          </m:sSub>
                          <m:sSup>
                            <m:sSupPr>
                              <m:ctrlPr>
                                <w:rPr>
                                  <w:rFonts w:ascii="Cambria Math" w:hAnsi="Cambria Math"/>
                                  <w:i/>
                                </w:rPr>
                              </m:ctrlPr>
                            </m:sSupPr>
                            <m:e>
                              <m:r>
                                <w:rPr>
                                  <w:rFonts w:ascii="Cambria Math" w:hAnsi="Cambria Math"/>
                                </w:rPr>
                                <m:t>c</m:t>
                              </m:r>
                            </m:e>
                            <m:sup>
                              <m:r>
                                <w:rPr>
                                  <w:rFonts w:ascii="Cambria Math" w:hAnsi="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2</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sc</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2</m:t>
                              </m:r>
                            </m:sub>
                          </m:sSub>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sc</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2</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2</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e>
                        <m:e>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rPr>
                            <m:t>sc</m:t>
                          </m:r>
                        </m:e>
                        <m:e>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sSup>
                            <m:sSupPr>
                              <m:ctrlPr>
                                <w:rPr>
                                  <w:rFonts w:ascii="Cambria Math" w:hAnsi="Cambria Math"/>
                                  <w:i/>
                                </w:rPr>
                              </m:ctrlPr>
                            </m:sSupPr>
                            <m:e>
                              <m:r>
                                <w:rPr>
                                  <w:rFonts w:ascii="Cambria Math" w:hAnsi="Cambria Math"/>
                                </w:rPr>
                                <m:t>s</m:t>
                              </m:r>
                            </m:e>
                            <m:sup>
                              <m:r>
                                <w:rPr>
                                  <w:rFonts w:ascii="Cambria Math" w:hAnsi="Cambria Math"/>
                                  <w:lang w:val="en-US"/>
                                </w:rPr>
                                <m:t>2</m:t>
                              </m:r>
                            </m:sup>
                          </m:sSup>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sc</m:t>
                          </m:r>
                        </m:e>
                        <m:e>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1</m:t>
                              </m:r>
                            </m:sub>
                          </m:sSub>
                          <m:sSup>
                            <m:sSupPr>
                              <m:ctrlPr>
                                <w:rPr>
                                  <w:rFonts w:ascii="Cambria Math" w:hAnsi="Cambria Math"/>
                                  <w:i/>
                                </w:rPr>
                              </m:ctrlPr>
                            </m:sSupPr>
                            <m:e>
                              <m:r>
                                <w:rPr>
                                  <w:rFonts w:ascii="Cambria Math" w:hAnsi="Cambria Math"/>
                                </w:rPr>
                                <m:t>c</m:t>
                              </m:r>
                            </m:e>
                            <m:sup>
                              <m:r>
                                <w:rPr>
                                  <w:rFonts w:ascii="Cambria Math" w:hAnsi="Cambria Math"/>
                                  <w:lang w:val="en-US"/>
                                </w:rPr>
                                <m:t>2</m:t>
                              </m:r>
                            </m:sup>
                          </m:sSup>
                        </m:e>
                        <m:e>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rPr>
                            <m:t>cs</m:t>
                          </m:r>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sc</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e>
                        <m:e>
                          <m:sSub>
                            <m:sSubPr>
                              <m:ctrlPr>
                                <w:rPr>
                                  <w:rFonts w:ascii="Cambria Math" w:hAnsi="Cambria Math"/>
                                  <w:i/>
                                </w:rPr>
                              </m:ctrlPr>
                            </m:sSubPr>
                            <m:e>
                              <m:r>
                                <w:rPr>
                                  <w:rFonts w:ascii="Cambria Math" w:hAnsi="Cambria Math"/>
                                </w:rPr>
                                <m:t>k</m:t>
                              </m:r>
                            </m:e>
                            <m:sub>
                              <m:r>
                                <w:rPr>
                                  <w:rFonts w:ascii="Cambria Math" w:hAnsi="Cambria Math"/>
                                  <w:lang w:val="en-US"/>
                                </w:rPr>
                                <m:t>1</m:t>
                              </m:r>
                            </m:sub>
                          </m:sSub>
                          <m:r>
                            <w:rPr>
                              <w:rFonts w:ascii="Cambria Math" w:hAnsi="Cambria Math"/>
                            </w:rPr>
                            <m:t>sc</m:t>
                          </m:r>
                        </m:e>
                        <m:e>
                          <m:sSub>
                            <m:sSubPr>
                              <m:ctrlPr>
                                <w:rPr>
                                  <w:rFonts w:ascii="Cambria Math" w:hAnsi="Cambria Math"/>
                                  <w:i/>
                                </w:rPr>
                              </m:ctrlPr>
                            </m:sSubPr>
                            <m:e>
                              <m:r>
                                <w:rPr>
                                  <w:rFonts w:ascii="Cambria Math" w:hAnsi="Cambria Math"/>
                                </w:rPr>
                                <m:t>k</m:t>
                              </m:r>
                            </m:e>
                            <m:sub>
                              <m:r>
                                <w:rPr>
                                  <w:rFonts w:ascii="Cambria Math" w:hAnsi="Cambria Math"/>
                                  <w:lang w:val="en-US"/>
                                </w:rPr>
                                <m:t>1</m:t>
                              </m:r>
                            </m:sub>
                          </m:sSub>
                          <m:sSup>
                            <m:sSupPr>
                              <m:ctrlPr>
                                <w:rPr>
                                  <w:rFonts w:ascii="Cambria Math" w:hAnsi="Cambria Math"/>
                                  <w:i/>
                                </w:rPr>
                              </m:ctrlPr>
                            </m:sSupPr>
                            <m:e>
                              <m:r>
                                <w:rPr>
                                  <w:rFonts w:ascii="Cambria Math" w:hAnsi="Cambria Math"/>
                                </w:rPr>
                                <m:t>s</m:t>
                              </m:r>
                            </m:e>
                            <m:sup>
                              <m:r>
                                <w:rPr>
                                  <w:rFonts w:ascii="Cambria Math" w:hAnsi="Cambria Math"/>
                                  <w:lang w:val="en-US"/>
                                </w:rPr>
                                <m:t>2</m:t>
                              </m:r>
                            </m:sup>
                          </m:sSup>
                        </m:e>
                      </m:mr>
                    </m:m>
                  </m:e>
                </m:d>
              </m:oMath>
            </m:oMathPara>
          </w:p>
        </w:tc>
        <w:tc>
          <w:tcPr>
            <w:tcW w:w="703" w:type="dxa"/>
          </w:tcPr>
          <w:p w14:paraId="085E09BB" w14:textId="77777777" w:rsidR="00C12484" w:rsidRDefault="00C12484" w:rsidP="007F37EC"/>
          <w:p w14:paraId="1AA802E8" w14:textId="77777777" w:rsidR="00CB6AD1" w:rsidRDefault="00CB6AD1" w:rsidP="007F37EC"/>
          <w:p w14:paraId="3A844C0F" w14:textId="77777777" w:rsidR="00CB6AD1" w:rsidRDefault="00CB6AD1" w:rsidP="007F37EC"/>
          <w:p w14:paraId="0066A3C2" w14:textId="77777777" w:rsidR="00CB6AD1" w:rsidRDefault="00CB6AD1" w:rsidP="007F37EC"/>
          <w:p w14:paraId="7CA507D0" w14:textId="35AB96D9" w:rsid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17</w:t>
            </w:r>
            <w:r w:rsidR="008A3455">
              <w:rPr>
                <w:noProof/>
              </w:rPr>
              <w:fldChar w:fldCharType="end"/>
            </w:r>
            <w:r>
              <w:t>)</w:t>
            </w:r>
          </w:p>
          <w:p w14:paraId="6229BB8F" w14:textId="77777777" w:rsidR="00CB6AD1" w:rsidRDefault="00CB6AD1" w:rsidP="007F37EC"/>
        </w:tc>
      </w:tr>
    </w:tbl>
    <w:p w14:paraId="788500CE" w14:textId="77777777" w:rsidR="00C12484" w:rsidRDefault="00C12484" w:rsidP="00C12484"/>
    <w:p w14:paraId="217CCF75" w14:textId="77777777" w:rsidR="00CB6AD1" w:rsidRDefault="00C12484" w:rsidP="00CB6AD1">
      <w:r>
        <w:t>Ce qui induit que la matrice des couplages 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19D270B1" w14:textId="77777777" w:rsidTr="004F08BA">
        <w:tc>
          <w:tcPr>
            <w:tcW w:w="8217" w:type="dxa"/>
          </w:tcPr>
          <w:p w14:paraId="4C2F6F47" w14:textId="77777777" w:rsidR="00C12484" w:rsidRDefault="00F865FC" w:rsidP="007F37EC">
            <w:pPr>
              <w:jc w:val="cente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K</m:t>
                        </m:r>
                      </m:e>
                    </m:d>
                  </m:e>
                  <m:sub>
                    <m:r>
                      <w:rPr>
                        <w:rFonts w:ascii="Cambria Math" w:hAnsi="Cambria Math"/>
                      </w:rPr>
                      <m:t>COUP</m:t>
                    </m:r>
                  </m:sub>
                </m:sSub>
                <m:r>
                  <w:rPr>
                    <w:rFonts w:ascii="Cambria Math" w:hAnsi="Cambria Math"/>
                  </w:rPr>
                  <m:t>=</m:t>
                </m:r>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rPr>
                                <m:t>3</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3</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2</m:t>
                              </m:r>
                            </m:sub>
                          </m:sSub>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2</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sc</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3</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c</m:t>
                              </m:r>
                            </m:e>
                            <m:sup>
                              <m:r>
                                <w:rPr>
                                  <w:rFonts w:ascii="Cambria Math" w:eastAsia="Cambria Math" w:hAnsi="Cambria Math" w:cs="Cambria Math"/>
                                  <w:lang w:val="en-US"/>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3</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mr>
                      <m:mr>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r>
                            <w:rPr>
                              <w:rFonts w:ascii="Cambria Math" w:eastAsia="Cambria Math" w:hAnsi="Cambria Math" w:cs="Cambria Math"/>
                            </w:rPr>
                            <m:t>cs</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1</m:t>
                              </m:r>
                            </m:sub>
                          </m:sSub>
                          <m:sSup>
                            <m:sSupPr>
                              <m:ctrlPr>
                                <w:rPr>
                                  <w:rFonts w:ascii="Cambria Math" w:eastAsia="Cambria Math" w:hAnsi="Cambria Math" w:cs="Cambria Math"/>
                                  <w:i/>
                                </w:rPr>
                              </m:ctrlPr>
                            </m:sSupPr>
                            <m:e>
                              <m:r>
                                <w:rPr>
                                  <w:rFonts w:ascii="Cambria Math" w:eastAsia="Cambria Math" w:hAnsi="Cambria Math" w:cs="Cambria Math"/>
                                </w:rPr>
                                <m:t>s</m:t>
                              </m:r>
                            </m:e>
                            <m:sup>
                              <m:r>
                                <w:rPr>
                                  <w:rFonts w:ascii="Cambria Math" w:eastAsia="Cambria Math" w:hAnsi="Cambria Math" w:cs="Cambria Math"/>
                                  <w:lang w:val="en-US"/>
                                </w:rPr>
                                <m:t>2</m:t>
                              </m:r>
                            </m:sup>
                          </m:sSup>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lang w:val="en-US"/>
                                </w:rPr>
                                <m:t>2</m:t>
                              </m:r>
                            </m:sub>
                          </m:sSub>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ctrlPr>
                            <w:rPr>
                              <w:rFonts w:ascii="Cambria Math" w:eastAsia="Cambria Math" w:hAnsi="Cambria Math" w:cs="Cambria Math"/>
                              <w:i/>
                            </w:rPr>
                          </m:ctrlPr>
                        </m:e>
                        <m:e>
                          <m:r>
                            <w:rPr>
                              <w:rFonts w:ascii="Cambria Math" w:eastAsia="Cambria Math" w:hAnsi="Cambria Math" w:cs="Cambria Math"/>
                              <w:lang w:val="en-US"/>
                            </w:rPr>
                            <m:t>0</m:t>
                          </m:r>
                        </m:e>
                        <m:e>
                          <m:r>
                            <w:rPr>
                              <w:rFonts w:ascii="Cambria Math" w:hAnsi="Cambria Math"/>
                              <w:lang w:val="en-US"/>
                            </w:rPr>
                            <m:t>0</m:t>
                          </m:r>
                        </m:e>
                        <m:e>
                          <m:r>
                            <w:rPr>
                              <w:rFonts w:ascii="Cambria Math" w:hAnsi="Cambria Math"/>
                              <w:lang w:val="en-US"/>
                            </w:rPr>
                            <m:t>0</m:t>
                          </m:r>
                        </m:e>
                      </m:mr>
                    </m:m>
                  </m:e>
                </m:d>
              </m:oMath>
            </m:oMathPara>
          </w:p>
        </w:tc>
        <w:tc>
          <w:tcPr>
            <w:tcW w:w="845" w:type="dxa"/>
          </w:tcPr>
          <w:p w14:paraId="52CCE456" w14:textId="77777777" w:rsidR="00C12484" w:rsidRDefault="00C12484" w:rsidP="007F37EC"/>
          <w:p w14:paraId="1960A683" w14:textId="77777777" w:rsidR="00CB6AD1" w:rsidRDefault="00CB6AD1" w:rsidP="007F37EC"/>
          <w:p w14:paraId="2BE0BF51" w14:textId="77777777" w:rsidR="00CB6AD1" w:rsidRDefault="00CB6AD1" w:rsidP="007F37EC"/>
          <w:p w14:paraId="68184417" w14:textId="77777777" w:rsidR="00CB6AD1" w:rsidRDefault="00CB6AD1" w:rsidP="007F37EC"/>
          <w:p w14:paraId="05F91301" w14:textId="347E0EA6" w:rsid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18</w:t>
            </w:r>
            <w:r w:rsidR="008A3455">
              <w:rPr>
                <w:noProof/>
              </w:rPr>
              <w:fldChar w:fldCharType="end"/>
            </w:r>
            <w:r>
              <w:t>)</w:t>
            </w:r>
          </w:p>
          <w:p w14:paraId="3F5ACF60" w14:textId="77777777" w:rsidR="00CB6AD1" w:rsidRDefault="00CB6AD1" w:rsidP="007F37EC"/>
        </w:tc>
      </w:tr>
    </w:tbl>
    <w:p w14:paraId="3939EF79" w14:textId="77777777" w:rsidR="00C12484" w:rsidRDefault="00C12484" w:rsidP="00C12484"/>
    <w:p w14:paraId="7EA4BF22" w14:textId="77777777" w:rsidR="00C12484" w:rsidRDefault="00C12484" w:rsidP="00C12484">
      <w:pPr>
        <w:pStyle w:val="Titre2"/>
        <w:numPr>
          <w:ilvl w:val="0"/>
          <w:numId w:val="8"/>
        </w:numPr>
      </w:pPr>
      <w:bookmarkStart w:id="76" w:name="_Toc531267403"/>
      <w:r>
        <w:t>Le modèle de contact de la structure du palier à feuille</w:t>
      </w:r>
      <w:r w:rsidR="00BE4C37">
        <w:t>s</w:t>
      </w:r>
      <w:bookmarkEnd w:id="76"/>
    </w:p>
    <w:p w14:paraId="114574D0" w14:textId="77777777" w:rsidR="00C12484" w:rsidRDefault="00C12484" w:rsidP="00207977">
      <w:pPr>
        <w:spacing w:line="360" w:lineRule="auto"/>
      </w:pPr>
    </w:p>
    <w:p w14:paraId="309F13F9" w14:textId="65473EA1" w:rsidR="00623AB7" w:rsidRPr="00623AB7" w:rsidRDefault="00C12484" w:rsidP="00207977">
      <w:pPr>
        <w:spacing w:line="360" w:lineRule="auto"/>
        <w:jc w:val="both"/>
        <w:rPr>
          <w:sz w:val="2"/>
          <w:szCs w:val="2"/>
        </w:rPr>
      </w:pPr>
      <w:r>
        <w:t>Le modèle mathématique de traitement des paliers à feuilles doit inclure à la fois le rotor, la feuille supérieure, la feuille plissée ainsi que les conditions des non-interférences qui relient les différents composants de ce type de palier. Ces conditions de non-interférence s’expriment au travers des contraintes géométriques</w:t>
      </w:r>
      <w:r w:rsidR="00396EBA">
        <w:t xml:space="preserve">, équations </w:t>
      </w:r>
      <w:r w:rsidR="00396EBA">
        <w:fldChar w:fldCharType="begin"/>
      </w:r>
      <w:r w:rsidR="00396EBA">
        <w:instrText xml:space="preserve"> REF _Ref525658331 \h </w:instrText>
      </w:r>
      <w:r w:rsidR="00207977">
        <w:instrText xml:space="preserve"> \* MERGEFORMAT </w:instrText>
      </w:r>
      <w:r w:rsidR="00396EBA">
        <w:fldChar w:fldCharType="separate"/>
      </w:r>
      <w:r w:rsidR="009D4609" w:rsidRPr="009D4609">
        <w:rPr>
          <w:rFonts w:eastAsiaTheme="minorEastAsia"/>
        </w:rPr>
        <w:t>(</w:t>
      </w:r>
      <w:r w:rsidR="009D4609">
        <w:rPr>
          <w:noProof/>
        </w:rPr>
        <w:t>1</w:t>
      </w:r>
      <w:r w:rsidR="009D4609" w:rsidRPr="009D4609">
        <w:rPr>
          <w:rFonts w:eastAsiaTheme="minorEastAsia"/>
        </w:rPr>
        <w:t>)</w:t>
      </w:r>
      <w:r w:rsidR="00396EBA">
        <w:fldChar w:fldCharType="end"/>
      </w:r>
      <w:r w:rsidR="00396EBA">
        <w:t>,</w:t>
      </w:r>
      <w:r w:rsidR="00215E7D">
        <w:t xml:space="preserve"> </w:t>
      </w:r>
      <w:r w:rsidR="00396EBA">
        <w:fldChar w:fldCharType="begin"/>
      </w:r>
      <w:r w:rsidR="00396EBA">
        <w:instrText xml:space="preserve"> REF _Ref525638720 \h </w:instrText>
      </w:r>
      <w:r w:rsidR="00207977">
        <w:instrText xml:space="preserve"> \* MERGEFORMAT </w:instrText>
      </w:r>
      <w:r w:rsidR="00396EBA">
        <w:fldChar w:fldCharType="separate"/>
      </w:r>
      <w:r w:rsidR="009D4609">
        <w:t>(</w:t>
      </w:r>
      <w:r w:rsidR="009D4609">
        <w:rPr>
          <w:noProof/>
        </w:rPr>
        <w:t>2</w:t>
      </w:r>
      <w:r w:rsidR="009D4609">
        <w:t>)</w:t>
      </w:r>
      <w:r w:rsidR="00396EBA">
        <w:fldChar w:fldCharType="end"/>
      </w:r>
      <w:r w:rsidR="00396EBA">
        <w:t xml:space="preserve"> et </w:t>
      </w:r>
      <w:r w:rsidR="00396EBA">
        <w:fldChar w:fldCharType="begin"/>
      </w:r>
      <w:r w:rsidR="00396EBA">
        <w:instrText xml:space="preserve"> REF _Ref525640513 \h </w:instrText>
      </w:r>
      <w:r w:rsidR="00207977">
        <w:instrText xml:space="preserve"> \* MERGEFORMAT </w:instrText>
      </w:r>
      <w:r w:rsidR="00396EBA">
        <w:fldChar w:fldCharType="separate"/>
      </w:r>
      <w:r w:rsidR="009D4609">
        <w:t>(</w:t>
      </w:r>
      <w:r w:rsidR="009D4609">
        <w:rPr>
          <w:noProof/>
        </w:rPr>
        <w:t>4</w:t>
      </w:r>
      <w:r w:rsidR="009D4609">
        <w:t>)</w:t>
      </w:r>
      <w:r w:rsidR="00396EBA">
        <w:fldChar w:fldCharType="end"/>
      </w:r>
      <w:r w:rsidR="00396EBA">
        <w:t>,</w:t>
      </w:r>
      <w:r>
        <w:t xml:space="preserve"> qui traitent les </w:t>
      </w:r>
      <w:r w:rsidR="00623AB7">
        <w:t>jeux</w:t>
      </w:r>
      <w:r>
        <w:t xml:space="preserve"> qui peuvent exister au niveau des contacts. Quand ces </w:t>
      </w:r>
      <w:r w:rsidR="00623AB7">
        <w:t>jeux</w:t>
      </w:r>
      <w:r>
        <w:t xml:space="preserve"> sont positifs, le contact est perdu et les forces normales et tangentielles locales sont nulles. A l’opposé</w:t>
      </w:r>
      <w:r w:rsidR="00215E7D">
        <w:t>,</w:t>
      </w:r>
      <w:r>
        <w:t xml:space="preserve"> quand un </w:t>
      </w:r>
      <w:r w:rsidR="00623AB7">
        <w:t>jeu</w:t>
      </w:r>
      <w:r>
        <w:t xml:space="preserve"> est nul, le contact a bien lieu et les forces locales normales et tangentielles sont </w:t>
      </w:r>
      <w:r w:rsidR="00623AB7">
        <w:t>non</w:t>
      </w:r>
      <w:r>
        <w:t xml:space="preserve"> nulles. Ces conditions s’exprimen</w:t>
      </w:r>
      <w:r w:rsidR="00CB6AD1">
        <w:t>t par les équations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6644E89E" w14:textId="77777777" w:rsidTr="004F08BA">
        <w:tc>
          <w:tcPr>
            <w:tcW w:w="8359" w:type="dxa"/>
          </w:tcPr>
          <w:p w14:paraId="61CE0B13" w14:textId="77777777" w:rsidR="00C12484" w:rsidRPr="006A4E9B" w:rsidRDefault="00F865FC" w:rsidP="007F37EC">
            <w:pPr>
              <w:spacing w:line="360" w:lineRule="auto"/>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r>
                  <w:rPr>
                    <w:rFonts w:ascii="Cambria Math" w:hAnsi="Cambria Math"/>
                  </w:rPr>
                  <m:t xml:space="preserve">≥0 et </m:t>
                </m:r>
                <m:sSub>
                  <m:sSubPr>
                    <m:ctrlPr>
                      <w:rPr>
                        <w:rFonts w:ascii="Cambria Math" w:hAnsi="Cambria Math"/>
                        <w:i/>
                      </w:rPr>
                    </m:ctrlPr>
                  </m:sSubPr>
                  <m:e>
                    <m:r>
                      <w:rPr>
                        <w:rFonts w:ascii="Cambria Math" w:hAnsi="Cambria Math"/>
                      </w:rPr>
                      <m:t>F</m:t>
                    </m:r>
                  </m:e>
                  <m:sub>
                    <m:r>
                      <w:rPr>
                        <w:rFonts w:ascii="Cambria Math" w:hAnsi="Cambria Math"/>
                      </w:rPr>
                      <m:t>n,i</m:t>
                    </m:r>
                  </m:sub>
                </m:sSub>
                <m:r>
                  <w:rPr>
                    <w:rFonts w:ascii="Cambria Math" w:hAnsi="Cambria Math"/>
                  </w:rPr>
                  <m:t xml:space="preserve">≤0  </m:t>
                </m:r>
              </m:oMath>
            </m:oMathPara>
          </w:p>
        </w:tc>
        <w:tc>
          <w:tcPr>
            <w:tcW w:w="703" w:type="dxa"/>
          </w:tcPr>
          <w:p w14:paraId="388BCD04" w14:textId="73DC28F6"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19</w:t>
            </w:r>
            <w:r w:rsidR="008A3455">
              <w:rPr>
                <w:noProof/>
              </w:rPr>
              <w:fldChar w:fldCharType="end"/>
            </w:r>
            <w:r>
              <w:t>)</w:t>
            </w:r>
          </w:p>
        </w:tc>
      </w:tr>
    </w:tbl>
    <w:p w14:paraId="7C9CF140" w14:textId="58211537" w:rsidR="004F08BA" w:rsidRPr="00207977" w:rsidRDefault="00C12484" w:rsidP="00207977">
      <w:pPr>
        <w:spacing w:line="360" w:lineRule="auto"/>
        <w:jc w:val="both"/>
        <w:rPr>
          <w:rFonts w:eastAsiaTheme="minorEastAsia"/>
        </w:rPr>
      </w:pPr>
      <w:r>
        <w:lastRenderedPageBreak/>
        <w:t xml:space="preserve">Où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sidRPr="006A4E9B">
        <w:rPr>
          <w:rFonts w:eastAsiaTheme="minorEastAsia"/>
        </w:rPr>
        <w:t xml:space="preserve"> rep</w:t>
      </w:r>
      <w:r>
        <w:rPr>
          <w:rFonts w:eastAsiaTheme="minorEastAsia"/>
        </w:rPr>
        <w:t>ré</w:t>
      </w:r>
      <w:r w:rsidRPr="006A4E9B">
        <w:rPr>
          <w:rFonts w:eastAsiaTheme="minorEastAsia"/>
        </w:rPr>
        <w:t>sente</w:t>
      </w:r>
      <w:r>
        <w:rPr>
          <w:rFonts w:eastAsiaTheme="minorEastAsia"/>
        </w:rPr>
        <w:t xml:space="preserve"> l’écart qui peut exister au niveau du contact « i » et où </w:t>
      </w:r>
      <m:oMath>
        <m:sSub>
          <m:sSubPr>
            <m:ctrlPr>
              <w:rPr>
                <w:rFonts w:ascii="Cambria Math" w:hAnsi="Cambria Math"/>
                <w:i/>
              </w:rPr>
            </m:ctrlPr>
          </m:sSubPr>
          <m:e>
            <m:r>
              <w:rPr>
                <w:rFonts w:ascii="Cambria Math" w:hAnsi="Cambria Math"/>
              </w:rPr>
              <m:t>F</m:t>
            </m:r>
          </m:e>
          <m:sub>
            <m:r>
              <w:rPr>
                <w:rFonts w:ascii="Cambria Math" w:hAnsi="Cambria Math"/>
              </w:rPr>
              <m:t>n,i</m:t>
            </m:r>
          </m:sub>
        </m:sSub>
      </m:oMath>
      <w:r>
        <w:rPr>
          <w:rFonts w:eastAsiaTheme="minorEastAsia"/>
        </w:rPr>
        <w:t xml:space="preserve"> est la force normale au niveau du contact « i ». Ce qui mène à la condition </w:t>
      </w:r>
      <w:r w:rsidR="00D51A04">
        <w:rPr>
          <w:rFonts w:eastAsiaTheme="minorEastAsia"/>
        </w:rPr>
        <w:t xml:space="preserve">de </w:t>
      </w:r>
      <w:r w:rsidR="00E8355A">
        <w:rPr>
          <w:rFonts w:eastAsiaTheme="minorEastAsia"/>
        </w:rPr>
        <w:t>Moreau-Signorini</w:t>
      </w:r>
      <w:r w:rsidR="00396EBA">
        <w:rPr>
          <w:rFonts w:eastAsiaTheme="minorEastAsia"/>
        </w:rPr>
        <w:t xml:space="preserve"> </w:t>
      </w:r>
      <w:r w:rsidR="00396EBA">
        <w:rPr>
          <w:rFonts w:eastAsiaTheme="minorEastAsia"/>
        </w:rPr>
        <w:fldChar w:fldCharType="begin"/>
      </w:r>
      <w:r w:rsidR="00396EBA">
        <w:rPr>
          <w:rFonts w:eastAsiaTheme="minorEastAsia"/>
        </w:rPr>
        <w:instrText xml:space="preserve"> REF _Ref522197922 \h </w:instrText>
      </w:r>
      <w:r w:rsidR="00207977">
        <w:rPr>
          <w:rFonts w:eastAsiaTheme="minorEastAsia"/>
        </w:rPr>
        <w:instrText xml:space="preserve"> \* MERGEFORMAT </w:instrText>
      </w:r>
      <w:r w:rsidR="00396EBA">
        <w:rPr>
          <w:rFonts w:eastAsiaTheme="minorEastAsia"/>
        </w:rPr>
      </w:r>
      <w:r w:rsidR="00396EBA">
        <w:rPr>
          <w:rFonts w:eastAsiaTheme="minorEastAsia"/>
        </w:rPr>
        <w:fldChar w:fldCharType="separate"/>
      </w:r>
      <w:r w:rsidR="009D4609" w:rsidRPr="00D158EC">
        <w:rPr>
          <w:lang w:val="en-US"/>
        </w:rPr>
        <w:t>[</w:t>
      </w:r>
      <w:r w:rsidR="009D4609">
        <w:rPr>
          <w:noProof/>
          <w:lang w:val="en-US"/>
        </w:rPr>
        <w:t>89</w:t>
      </w:r>
      <w:r w:rsidR="00396EBA">
        <w:rPr>
          <w:rFonts w:eastAsiaTheme="minorEastAsia"/>
        </w:rPr>
        <w:fldChar w:fldCharType="end"/>
      </w:r>
      <w:r w:rsidR="00396EBA">
        <w:rPr>
          <w:rFonts w:eastAsiaTheme="minorEastAsia"/>
        </w:rPr>
        <w:t>]</w:t>
      </w:r>
      <w:r w:rsidR="00CB6AD1">
        <w:rPr>
          <w:rFonts w:eastAsiaTheme="minorEastAsia"/>
        </w:rPr>
        <w:t> :</w:t>
      </w:r>
      <w:r w:rsidR="00CB6AD1" w:rsidRPr="00CB6AD1">
        <w:rPr>
          <w:rFonts w:eastAsiaTheme="minorEastAsi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BC22BD9" w14:textId="77777777" w:rsidTr="004F08BA">
        <w:tc>
          <w:tcPr>
            <w:tcW w:w="8217" w:type="dxa"/>
          </w:tcPr>
          <w:p w14:paraId="2BE02E1F" w14:textId="77777777" w:rsidR="00C12484" w:rsidRDefault="00F865FC" w:rsidP="007F37EC">
            <w:pPr>
              <w:rPr>
                <w:rFonts w:eastAsiaTheme="minorEastAsia"/>
              </w:rPr>
            </w:pPr>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F</m:t>
                    </m:r>
                  </m:e>
                  <m:sub>
                    <m:r>
                      <w:rPr>
                        <w:rFonts w:ascii="Cambria Math" w:hAnsi="Cambria Math"/>
                        <w:lang w:val="en-US"/>
                      </w:rPr>
                      <m:t>n,i</m:t>
                    </m:r>
                  </m:sub>
                </m:sSub>
                <m:r>
                  <w:rPr>
                    <w:rFonts w:ascii="Cambria Math" w:hAnsi="Cambria Math"/>
                  </w:rPr>
                  <m:t>=0</m:t>
                </m:r>
              </m:oMath>
            </m:oMathPara>
          </w:p>
        </w:tc>
        <w:tc>
          <w:tcPr>
            <w:tcW w:w="845" w:type="dxa"/>
          </w:tcPr>
          <w:p w14:paraId="52561721" w14:textId="2DFA0EA2"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20</w:t>
            </w:r>
            <w:r w:rsidR="008A3455">
              <w:rPr>
                <w:noProof/>
              </w:rPr>
              <w:fldChar w:fldCharType="end"/>
            </w:r>
            <w:r>
              <w:t>)</w:t>
            </w:r>
          </w:p>
        </w:tc>
      </w:tr>
    </w:tbl>
    <w:p w14:paraId="7318FC05" w14:textId="77777777" w:rsidR="00207977" w:rsidRPr="00207977" w:rsidRDefault="00207977" w:rsidP="00CB6AD1">
      <w:pPr>
        <w:jc w:val="both"/>
        <w:rPr>
          <w:sz w:val="4"/>
          <w:szCs w:val="4"/>
        </w:rPr>
      </w:pPr>
    </w:p>
    <w:p w14:paraId="20894401" w14:textId="77777777" w:rsidR="004F08BA" w:rsidRPr="00207977" w:rsidRDefault="00C12484" w:rsidP="00207977">
      <w:pPr>
        <w:spacing w:line="360" w:lineRule="auto"/>
        <w:jc w:val="both"/>
        <w:rPr>
          <w:rFonts w:eastAsiaTheme="minorEastAsia"/>
        </w:rPr>
      </w:pPr>
      <w:r>
        <w:t>Le problème élastique de la structure du palier à feuille est résolu par l’obtention du minimum de l’</w:t>
      </w:r>
      <w:r w:rsidR="00360850">
        <w:t>énergie</w:t>
      </w:r>
      <w:r>
        <w:t xml:space="preserve"> potentielle de la structure </w:t>
      </w:r>
      <m:oMath>
        <m:r>
          <m:rPr>
            <m:sty m:val="p"/>
          </m:rPr>
          <w:rPr>
            <w:rFonts w:ascii="Cambria Math" w:eastAsiaTheme="minorEastAsia" w:hAnsi="Cambria Math"/>
          </w:rPr>
          <m:t>Π</m:t>
        </m:r>
      </m:oMath>
      <w:r>
        <w:rPr>
          <w:rFonts w:eastAsiaTheme="minorEastAsia"/>
        </w:rPr>
        <w:t>, tout en respectant les contraintes géométriques du</w:t>
      </w:r>
      <w:r w:rsidR="004301DC">
        <w:rPr>
          <w:rFonts w:eastAsiaTheme="minorEastAsia"/>
        </w:rPr>
        <w:t>e</w:t>
      </w:r>
      <w:r>
        <w:rPr>
          <w:rFonts w:eastAsiaTheme="minorEastAsia"/>
        </w:rPr>
        <w:t xml:space="preserve">s aux contacts,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r>
          <w:rPr>
            <w:rFonts w:ascii="Cambria Math" w:hAnsi="Cambria Math"/>
          </w:rPr>
          <m:t>≥0</m:t>
        </m:r>
      </m:oMath>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3F791A01" w14:textId="77777777" w:rsidTr="004F08BA">
        <w:tc>
          <w:tcPr>
            <w:tcW w:w="8217" w:type="dxa"/>
          </w:tcPr>
          <w:p w14:paraId="4D029B53" w14:textId="77777777" w:rsidR="00C12484" w:rsidRPr="003B4ECF" w:rsidRDefault="00C12484" w:rsidP="0014170E">
            <w:pPr>
              <w:rPr>
                <w:i/>
              </w:rPr>
            </w:pPr>
            <m:oMathPara>
              <m:oMath>
                <m:r>
                  <w:rPr>
                    <w:rFonts w:ascii="Cambria Math" w:eastAsiaTheme="minorEastAsia" w:hAnsi="Cambria Math"/>
                  </w:rPr>
                  <m:t>Π=</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b/>
                        <w:i/>
                      </w:rPr>
                    </m:ctrlPr>
                  </m:sSupPr>
                  <m:e>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m:t>
                        </m:r>
                      </m:sub>
                    </m:sSub>
                  </m:e>
                  <m:sup>
                    <m:r>
                      <m:rPr>
                        <m:sty m:val="bi"/>
                      </m:rPr>
                      <w:rPr>
                        <w:rFonts w:ascii="Cambria Math" w:eastAsiaTheme="minorEastAsia" w:hAnsi="Cambria Math"/>
                      </w:rPr>
                      <m:t>T</m:t>
                    </m:r>
                  </m:sup>
                </m:sSup>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b</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b/>
                        <w:i/>
                      </w:rPr>
                    </m:ctrlPr>
                  </m:sSupPr>
                  <m:e>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t</m:t>
                        </m:r>
                      </m:sub>
                    </m:sSub>
                  </m:e>
                  <m:sup>
                    <m:r>
                      <m:rPr>
                        <m:sty m:val="bi"/>
                      </m:rPr>
                      <w:rPr>
                        <w:rFonts w:ascii="Cambria Math" w:eastAsiaTheme="minorEastAsia" w:hAnsi="Cambria Math"/>
                      </w:rPr>
                      <m:t>T</m:t>
                    </m:r>
                  </m:sup>
                </m:sSup>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t</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t</m:t>
                    </m:r>
                  </m:sub>
                </m:sSub>
              </m:oMath>
            </m:oMathPara>
          </w:p>
        </w:tc>
        <w:tc>
          <w:tcPr>
            <w:tcW w:w="845" w:type="dxa"/>
          </w:tcPr>
          <w:p w14:paraId="780DAB7F" w14:textId="0F52959D" w:rsidR="00C12484"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21</w:t>
            </w:r>
            <w:r w:rsidR="008A3455">
              <w:rPr>
                <w:noProof/>
              </w:rPr>
              <w:fldChar w:fldCharType="end"/>
            </w:r>
            <w:r>
              <w:t>)</w:t>
            </w:r>
          </w:p>
        </w:tc>
      </w:tr>
    </w:tbl>
    <w:p w14:paraId="23E75D60" w14:textId="77777777" w:rsidR="00C12484" w:rsidRPr="00207977" w:rsidRDefault="00C12484" w:rsidP="00C12484">
      <w:pPr>
        <w:rPr>
          <w:sz w:val="4"/>
          <w:szCs w:val="4"/>
        </w:rPr>
      </w:pPr>
    </w:p>
    <w:p w14:paraId="7DF5EA83" w14:textId="77777777" w:rsidR="00C12484" w:rsidRDefault="00C12484" w:rsidP="00207977">
      <w:pPr>
        <w:spacing w:line="360" w:lineRule="auto"/>
        <w:jc w:val="both"/>
      </w:pPr>
      <w:r>
        <w:t>La méthode usuelle de traitement des problèmes de contact est la prise en compte des contraintes géométriques dans l’</w:t>
      </w:r>
      <w:r w:rsidR="00360850">
        <w:t>énergie</w:t>
      </w:r>
      <w:r>
        <w:t xml:space="preserve"> potentielle de la structure. Parmi les méthodes permettant de ce faire, il existe la méthode des pénalités, celle des multiplicateurs de Lagrange et celle des multiplicateurs de Lagrange augmentés. Chacune de ces trois méthodes présente des avantages et des inconvénients.</w:t>
      </w:r>
    </w:p>
    <w:p w14:paraId="5E329E19" w14:textId="77777777" w:rsidR="004F08BA" w:rsidRPr="00207977" w:rsidRDefault="00C12484" w:rsidP="00207977">
      <w:pPr>
        <w:spacing w:line="360" w:lineRule="auto"/>
      </w:pPr>
      <w:r>
        <w:t xml:space="preserve">Avec la méthode des pénalités, la fonction permettant de tenir compte de ces contraintes </w:t>
      </w:r>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P</m:t>
            </m:r>
          </m:sub>
        </m:sSub>
      </m:oMath>
      <w:r>
        <w:rPr>
          <w:rFonts w:eastAsiaTheme="minorEastAsia"/>
        </w:rPr>
        <w:t xml:space="preserve"> </w:t>
      </w:r>
      <w:r w:rsidR="00207977">
        <w:t>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3510A10C" w14:textId="77777777" w:rsidTr="004F08BA">
        <w:tc>
          <w:tcPr>
            <w:tcW w:w="8217" w:type="dxa"/>
          </w:tcPr>
          <w:p w14:paraId="56E7FE52" w14:textId="77777777" w:rsidR="00C12484" w:rsidRPr="00516A82" w:rsidRDefault="00F865FC" w:rsidP="007F37EC">
            <m:oMathPara>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P</m:t>
                    </m:r>
                  </m:sub>
                </m:sSub>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P</m:t>
                    </m:r>
                  </m:sub>
                </m:sSub>
                <m:sSup>
                  <m:sSupPr>
                    <m:ctrlPr>
                      <w:rPr>
                        <w:rFonts w:ascii="Cambria Math" w:eastAsiaTheme="minorEastAsia" w:hAnsi="Cambria Math"/>
                        <w:b/>
                        <w:i/>
                      </w:rPr>
                    </m:ctrlPr>
                  </m:sSupPr>
                  <m:e>
                    <m:r>
                      <m:rPr>
                        <m:sty m:val="bi"/>
                      </m:rPr>
                      <w:rPr>
                        <w:rFonts w:ascii="Cambria Math" w:eastAsiaTheme="minorEastAsia" w:hAnsi="Cambria Math"/>
                      </w:rPr>
                      <m:t>g</m:t>
                    </m:r>
                  </m:e>
                  <m:sup>
                    <m:r>
                      <m:rPr>
                        <m:sty m:val="bi"/>
                      </m:rPr>
                      <w:rPr>
                        <w:rFonts w:ascii="Cambria Math" w:eastAsiaTheme="minorEastAsia" w:hAnsi="Cambria Math"/>
                      </w:rPr>
                      <m:t>T</m:t>
                    </m:r>
                  </m:sup>
                </m:sSup>
                <m:r>
                  <m:rPr>
                    <m:sty m:val="bi"/>
                  </m:rPr>
                  <w:rPr>
                    <w:rFonts w:ascii="Cambria Math" w:eastAsiaTheme="minorEastAsia" w:hAnsi="Cambria Math"/>
                  </w:rPr>
                  <m:t>g</m:t>
                </m:r>
              </m:oMath>
            </m:oMathPara>
          </w:p>
        </w:tc>
        <w:tc>
          <w:tcPr>
            <w:tcW w:w="845" w:type="dxa"/>
          </w:tcPr>
          <w:p w14:paraId="1D147671" w14:textId="424EE294" w:rsidR="00C12484"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22</w:t>
            </w:r>
            <w:r w:rsidR="008A3455">
              <w:rPr>
                <w:noProof/>
              </w:rPr>
              <w:fldChar w:fldCharType="end"/>
            </w:r>
            <w:r>
              <w:t>)</w:t>
            </w:r>
          </w:p>
        </w:tc>
      </w:tr>
    </w:tbl>
    <w:p w14:paraId="59FF1496" w14:textId="77777777" w:rsidR="00C12484" w:rsidRPr="00207977" w:rsidRDefault="00C12484" w:rsidP="00C12484">
      <w:pPr>
        <w:rPr>
          <w:sz w:val="4"/>
          <w:szCs w:val="4"/>
        </w:rPr>
      </w:pPr>
    </w:p>
    <w:p w14:paraId="29C5A66B" w14:textId="77777777" w:rsidR="00C12484" w:rsidRDefault="00C12484" w:rsidP="00207977">
      <w:pPr>
        <w:spacing w:line="360" w:lineRule="auto"/>
        <w:jc w:val="both"/>
        <w:rPr>
          <w:rFonts w:eastAsiaTheme="minorEastAsia"/>
        </w:rPr>
      </w:pPr>
      <w:r>
        <w:t xml:space="preserve">où </w:t>
      </w:r>
      <w:r w:rsidR="004301DC">
        <w:rPr>
          <w:rFonts w:eastAsiaTheme="minorEastAsia"/>
        </w:rPr>
        <w:t xml:space="preserve">les </w:t>
      </w:r>
      <m:oMath>
        <m:r>
          <w:rPr>
            <w:rFonts w:ascii="Cambria Math" w:eastAsiaTheme="minorEastAsia" w:hAnsi="Cambria Math"/>
          </w:rPr>
          <m:t>g</m:t>
        </m:r>
      </m:oMath>
      <w:r w:rsidRPr="00516A82">
        <w:rPr>
          <w:rFonts w:eastAsiaTheme="minorEastAsia"/>
        </w:rPr>
        <w:t xml:space="preserve"> sont les contraintes </w:t>
      </w:r>
      <w:r>
        <w:rPr>
          <w:rFonts w:eastAsiaTheme="minorEastAsia"/>
        </w:rPr>
        <w:t>correspondant aux points où les contacts se produisent (les points où il y a absence de contact ne sont pas pris en compte)</w:t>
      </w:r>
      <w:r w:rsidR="00623AB7">
        <w:rPr>
          <w:rFonts w:eastAsiaTheme="minorEastAsia"/>
        </w:rPr>
        <w:t> ;</w:t>
      </w:r>
      <w:r>
        <w:rPr>
          <w:rFonts w:eastAsiaTheme="minorEastAsia"/>
        </w:rPr>
        <w:t xml:space="preserve"> </w:t>
      </w:r>
      <m:oMath>
        <m:r>
          <w:rPr>
            <w:rFonts w:ascii="Cambria Math" w:eastAsiaTheme="minorEastAsia" w:hAnsi="Cambria Math"/>
          </w:rPr>
          <m:t>ε</m:t>
        </m:r>
      </m:oMath>
      <w:r>
        <w:rPr>
          <w:rFonts w:eastAsiaTheme="minorEastAsia"/>
        </w:rPr>
        <w:t xml:space="preserve"> est quant à lui similaire à la raideur d’un ressort, dont l’ordre de grandeur</w:t>
      </w:r>
      <w:r w:rsidR="00DE12B3">
        <w:rPr>
          <w:rFonts w:eastAsiaTheme="minorEastAsia"/>
        </w:rPr>
        <w:t>, pour avoir des résultats précis,</w:t>
      </w:r>
      <w:r>
        <w:rPr>
          <w:rFonts w:eastAsiaTheme="minorEastAsia"/>
        </w:rPr>
        <w:t xml:space="preserve"> est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N/m</m:t>
        </m:r>
      </m:oMath>
      <w:r>
        <w:rPr>
          <w:rFonts w:eastAsiaTheme="minorEastAsia"/>
        </w:rPr>
        <w:t xml:space="preserve"> . L’avantage de cette méthode des pénalités est que la matrice de raideur qui découle du minimum de l’</w:t>
      </w:r>
      <w:r w:rsidR="00360850">
        <w:rPr>
          <w:rFonts w:eastAsiaTheme="minorEastAsia"/>
        </w:rPr>
        <w:t>énergie</w:t>
      </w:r>
      <w:r>
        <w:rPr>
          <w:rFonts w:eastAsiaTheme="minorEastAsia"/>
        </w:rPr>
        <w:t xml:space="preserve"> potentielle </w:t>
      </w:r>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P</m:t>
            </m:r>
          </m:sub>
        </m:sSub>
      </m:oMath>
      <w:r>
        <w:rPr>
          <w:rFonts w:eastAsiaTheme="minorEastAsia"/>
        </w:rPr>
        <w:t xml:space="preserve">, reste de la même dimension que la matrice de raideur élastique. Cette méthode présente l’inconvénient d’impacter le conditionnement de ces matrices. </w:t>
      </w:r>
    </w:p>
    <w:p w14:paraId="1E8E2E3D" w14:textId="77777777" w:rsidR="00623AB7" w:rsidRPr="00207977" w:rsidRDefault="00C12484" w:rsidP="00207977">
      <w:pPr>
        <w:spacing w:line="360" w:lineRule="auto"/>
        <w:jc w:val="both"/>
        <w:rPr>
          <w:rFonts w:eastAsiaTheme="minorEastAsia"/>
        </w:rPr>
      </w:pPr>
      <w:r>
        <w:rPr>
          <w:rFonts w:eastAsiaTheme="minorEastAsia"/>
        </w:rPr>
        <w:t xml:space="preserve">Pour la méthode des multiplicateurs de Lagrange, la fonction </w:t>
      </w:r>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LM</m:t>
            </m:r>
          </m:sub>
        </m:sSub>
      </m:oMath>
      <w:r>
        <w:rPr>
          <w:rFonts w:eastAsiaTheme="minorEastAsia"/>
        </w:rPr>
        <w:t xml:space="preserve"> permettant de traiter l’</w:t>
      </w:r>
      <w:r w:rsidR="00360850">
        <w:rPr>
          <w:rFonts w:eastAsiaTheme="minorEastAsia"/>
        </w:rPr>
        <w:t>énergie</w:t>
      </w:r>
      <w:r>
        <w:rPr>
          <w:rFonts w:eastAsiaTheme="minorEastAsia"/>
        </w:rPr>
        <w:t xml:space="preserve"> potentielle tout en tenant compte des contraintes géométriques e</w:t>
      </w:r>
      <w:r w:rsidR="00207977">
        <w:rPr>
          <w:rFonts w:eastAsiaTheme="minorEastAsia"/>
        </w:rPr>
        <w:t>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62E0877" w14:textId="77777777" w:rsidTr="004F08BA">
        <w:tc>
          <w:tcPr>
            <w:tcW w:w="8217" w:type="dxa"/>
          </w:tcPr>
          <w:p w14:paraId="4F90AC0E" w14:textId="77777777" w:rsidR="00C12484" w:rsidRPr="001A42AC" w:rsidRDefault="00F865FC" w:rsidP="007F37EC">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LM</m:t>
                    </m:r>
                  </m:sub>
                </m:sSub>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λ</m:t>
                    </m:r>
                  </m:e>
                  <m:sup>
                    <m:r>
                      <w:rPr>
                        <w:rFonts w:ascii="Cambria Math" w:eastAsiaTheme="minorEastAsia" w:hAnsi="Cambria Math"/>
                      </w:rPr>
                      <m:t>T</m:t>
                    </m:r>
                  </m:sup>
                </m:sSup>
                <m:r>
                  <m:rPr>
                    <m:sty m:val="bi"/>
                  </m:rPr>
                  <w:rPr>
                    <w:rFonts w:ascii="Cambria Math" w:eastAsiaTheme="minorEastAsia" w:hAnsi="Cambria Math"/>
                  </w:rPr>
                  <m:t>g</m:t>
                </m:r>
              </m:oMath>
            </m:oMathPara>
          </w:p>
        </w:tc>
        <w:tc>
          <w:tcPr>
            <w:tcW w:w="845" w:type="dxa"/>
          </w:tcPr>
          <w:p w14:paraId="7C258361" w14:textId="5726BA0F"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23</w:t>
            </w:r>
            <w:r w:rsidR="008A3455">
              <w:rPr>
                <w:noProof/>
              </w:rPr>
              <w:fldChar w:fldCharType="end"/>
            </w:r>
            <w:r>
              <w:t>)</w:t>
            </w:r>
          </w:p>
        </w:tc>
      </w:tr>
    </w:tbl>
    <w:p w14:paraId="6F078A2E" w14:textId="77777777" w:rsidR="00C12484" w:rsidRPr="00207977" w:rsidRDefault="00C12484" w:rsidP="00C12484">
      <w:pPr>
        <w:rPr>
          <w:rFonts w:eastAsiaTheme="minorEastAsia"/>
          <w:sz w:val="4"/>
          <w:szCs w:val="4"/>
        </w:rPr>
      </w:pPr>
    </w:p>
    <w:p w14:paraId="0F4CF575" w14:textId="77777777" w:rsidR="00C12484" w:rsidRDefault="00C12484" w:rsidP="00207977">
      <w:pPr>
        <w:spacing w:line="360" w:lineRule="auto"/>
        <w:jc w:val="both"/>
      </w:pPr>
      <w:r>
        <w:rPr>
          <w:rFonts w:eastAsiaTheme="minorEastAsia"/>
        </w:rPr>
        <w:t xml:space="preserve">où les multiplicateurs de Lagrange </w:t>
      </w:r>
      <m:oMath>
        <m:r>
          <w:rPr>
            <w:rFonts w:ascii="Cambria Math" w:eastAsiaTheme="minorEastAsia" w:hAnsi="Cambria Math"/>
          </w:rPr>
          <m:t>λ</m:t>
        </m:r>
      </m:oMath>
      <w:r>
        <w:rPr>
          <w:rFonts w:eastAsiaTheme="minorEastAsia"/>
          <w:b/>
        </w:rPr>
        <w:t xml:space="preserve"> </w:t>
      </w:r>
      <w:r>
        <w:rPr>
          <w:rFonts w:eastAsiaTheme="minorEastAsia"/>
        </w:rPr>
        <w:t xml:space="preserve">représentent les forces de contact et les </w:t>
      </w:r>
      <m:oMath>
        <m:r>
          <w:rPr>
            <w:rFonts w:ascii="Cambria Math" w:eastAsiaTheme="minorEastAsia" w:hAnsi="Cambria Math"/>
          </w:rPr>
          <m:t>g</m:t>
        </m:r>
      </m:oMath>
      <w:r>
        <w:rPr>
          <w:rFonts w:eastAsiaTheme="minorEastAsia"/>
        </w:rPr>
        <w:t xml:space="preserve"> représentent les contraintes géométriques. Exactement comme pour la méthode des pénalités, ces multiplicateurs se limitent aux points où le contact se produit. La matrice de raideur obtenue par le minimum de </w:t>
      </w:r>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LM</m:t>
            </m:r>
          </m:sub>
        </m:sSub>
      </m:oMath>
      <w:r>
        <w:rPr>
          <w:rFonts w:eastAsiaTheme="minorEastAsia"/>
        </w:rPr>
        <w:t xml:space="preserve"> présente l’avantage d’être bien conditionnée. Son inconvénient réside </w:t>
      </w:r>
      <w:r>
        <w:rPr>
          <w:rFonts w:eastAsiaTheme="minorEastAsia"/>
        </w:rPr>
        <w:lastRenderedPageBreak/>
        <w:t>dans la modification de la taille de la matrice. Plus encore, la taille de cette matrice ne peut pas être connue à l’avance et dépend directement du nombre de contacts fermés.</w:t>
      </w:r>
      <w:r w:rsidRPr="000D4C13">
        <w:t xml:space="preserve"> </w:t>
      </w:r>
      <w:r>
        <w:t>Par rapport à la matrice de rigidité linéaire de la structure élastique sans contraintes, la matrice étendue n'est plus définie positive.</w:t>
      </w:r>
    </w:p>
    <w:p w14:paraId="16714EF7" w14:textId="77777777" w:rsidR="00C12484" w:rsidRDefault="00C12484" w:rsidP="00207977">
      <w:pPr>
        <w:spacing w:line="360" w:lineRule="auto"/>
        <w:jc w:val="both"/>
      </w:pPr>
      <w:r>
        <w:t>La troisième méthode, qui est celle des multiplicateurs de Lagrange augmentés</w:t>
      </w:r>
      <w:r w:rsidR="004301DC">
        <w:t>,</w:t>
      </w:r>
      <w:r>
        <w:t xml:space="preserve"> permet de palier à la fois aux problèmes de conditionnement de la méthode des pénalités et aux problème de taille des matrices de la méthode des multiplicateurs de Lagrange.</w:t>
      </w:r>
    </w:p>
    <w:p w14:paraId="13EF1BD2" w14:textId="77777777" w:rsidR="004F08BA" w:rsidRPr="00207977" w:rsidRDefault="00C12484" w:rsidP="00207977">
      <w:pPr>
        <w:spacing w:line="360" w:lineRule="auto"/>
        <w:jc w:val="both"/>
      </w:pPr>
      <w:r>
        <w:t>La fonction de prise en compte de l’</w:t>
      </w:r>
      <w:r w:rsidR="00360850">
        <w:t>énergie</w:t>
      </w:r>
      <w:r>
        <w:t xml:space="preserve"> potentielle avec prise en compte des contraintes géométriques </w:t>
      </w:r>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ALM</m:t>
            </m:r>
          </m:sub>
        </m:sSub>
      </m:oMath>
      <w:r>
        <w:rPr>
          <w:rFonts w:eastAsiaTheme="minorEastAsia"/>
        </w:rPr>
        <w:t xml:space="preserve"> </w:t>
      </w:r>
      <w:r w:rsidR="00207977">
        <w:t>s’écrit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5DF9FD2C" w14:textId="77777777" w:rsidTr="004F08BA">
        <w:tc>
          <w:tcPr>
            <w:tcW w:w="8359" w:type="dxa"/>
          </w:tcPr>
          <w:p w14:paraId="570B02B5" w14:textId="77777777" w:rsidR="00C12484" w:rsidRPr="00D609FA" w:rsidRDefault="00F865FC" w:rsidP="00A56E34">
            <w:pPr>
              <w:spacing w:line="360" w:lineRule="auto"/>
            </w:pPr>
            <m:oMathPara>
              <m:oMath>
                <m:sSub>
                  <m:sSubPr>
                    <m:ctrlPr>
                      <w:rPr>
                        <w:rFonts w:ascii="Cambria Math" w:eastAsiaTheme="minorEastAsia" w:hAnsi="Cambria Math"/>
                      </w:rPr>
                    </m:ctrlPr>
                  </m:sSubPr>
                  <m:e>
                    <m:r>
                      <m:rPr>
                        <m:sty m:val="p"/>
                      </m:rPr>
                      <w:rPr>
                        <w:rFonts w:ascii="Cambria Math" w:eastAsiaTheme="minorEastAsia" w:hAnsi="Cambria Math"/>
                      </w:rPr>
                      <m:t>Π</m:t>
                    </m:r>
                  </m:e>
                  <m:sub>
                    <m:r>
                      <w:rPr>
                        <w:rFonts w:ascii="Cambria Math" w:eastAsiaTheme="minorEastAsia" w:hAnsi="Cambria Math"/>
                      </w:rPr>
                      <m:t>ALM</m:t>
                    </m:r>
                  </m:sub>
                </m:sSub>
                <m:r>
                  <w:rPr>
                    <w:rFonts w:ascii="Cambria Math" w:eastAsiaTheme="minorEastAsia" w:hAnsi="Cambria Math"/>
                  </w:rPr>
                  <m:t>=</m:t>
                </m:r>
                <m:r>
                  <m:rPr>
                    <m:sty m:val="p"/>
                  </m:rPr>
                  <w:rPr>
                    <w:rFonts w:ascii="Cambria Math" w:eastAsiaTheme="minorEastAsia" w:hAnsi="Cambria Math"/>
                  </w:rPr>
                  <m:t>Π</m:t>
                </m:r>
                <m:r>
                  <w:rPr>
                    <w:rFonts w:ascii="Cambria Math" w:eastAsiaTheme="minorEastAsia" w:hAnsi="Cambria Math"/>
                  </w:rPr>
                  <m:t>+</m:t>
                </m:r>
                <m:sSup>
                  <m:sSupPr>
                    <m:ctrlPr>
                      <w:rPr>
                        <w:rFonts w:ascii="Cambria Math" w:eastAsiaTheme="minorEastAsia" w:hAnsi="Cambria Math"/>
                        <w:i/>
                      </w:rPr>
                    </m:ctrlPr>
                  </m:sSupPr>
                  <m:e>
                    <m:bar>
                      <m:barPr>
                        <m:pos m:val="top"/>
                        <m:ctrlPr>
                          <w:rPr>
                            <w:rFonts w:ascii="Cambria Math" w:eastAsiaTheme="minorEastAsia" w:hAnsi="Cambria Math"/>
                            <w:i/>
                          </w:rPr>
                        </m:ctrlPr>
                      </m:barPr>
                      <m:e>
                        <m:r>
                          <m:rPr>
                            <m:sty m:val="bi"/>
                          </m:rPr>
                          <w:rPr>
                            <w:rFonts w:ascii="Cambria Math" w:eastAsiaTheme="minorEastAsia" w:hAnsi="Cambria Math"/>
                          </w:rPr>
                          <m:t>λ</m:t>
                        </m:r>
                      </m:e>
                    </m:bar>
                  </m:e>
                  <m:sup>
                    <m:r>
                      <w:rPr>
                        <w:rFonts w:ascii="Cambria Math" w:eastAsiaTheme="minorEastAsia" w:hAnsi="Cambria Math"/>
                      </w:rPr>
                      <m:t>T</m:t>
                    </m:r>
                  </m:sup>
                </m:sSup>
                <m:r>
                  <m:rPr>
                    <m:sty m:val="bi"/>
                  </m:rPr>
                  <w:rPr>
                    <w:rFonts w:ascii="Cambria Math" w:eastAsiaTheme="minorEastAsia" w:hAnsi="Cambria Math"/>
                  </w:rPr>
                  <m:t>g</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p>
                  <m:sSupPr>
                    <m:ctrlPr>
                      <w:rPr>
                        <w:rFonts w:ascii="Cambria Math" w:eastAsiaTheme="minorEastAsia" w:hAnsi="Cambria Math"/>
                        <w:i/>
                      </w:rPr>
                    </m:ctrlPr>
                  </m:sSupPr>
                  <m:e>
                    <m:r>
                      <m:rPr>
                        <m:sty m:val="bi"/>
                      </m:rPr>
                      <w:rPr>
                        <w:rFonts w:ascii="Cambria Math" w:eastAsiaTheme="minorEastAsia" w:hAnsi="Cambria Math"/>
                      </w:rPr>
                      <m:t>g</m:t>
                    </m:r>
                  </m:e>
                  <m:sup>
                    <m:r>
                      <w:rPr>
                        <w:rFonts w:ascii="Cambria Math" w:eastAsiaTheme="minorEastAsia" w:hAnsi="Cambria Math"/>
                      </w:rPr>
                      <m:t>T</m:t>
                    </m:r>
                  </m:sup>
                </m:sSup>
                <m:r>
                  <m:rPr>
                    <m:sty m:val="bi"/>
                  </m:rPr>
                  <w:rPr>
                    <w:rFonts w:ascii="Cambria Math" w:eastAsiaTheme="minorEastAsia" w:hAnsi="Cambria Math"/>
                  </w:rPr>
                  <m:t>g</m:t>
                </m:r>
              </m:oMath>
            </m:oMathPara>
          </w:p>
        </w:tc>
        <w:tc>
          <w:tcPr>
            <w:tcW w:w="703" w:type="dxa"/>
          </w:tcPr>
          <w:p w14:paraId="5C73B52A" w14:textId="7CFA73A8"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24</w:t>
            </w:r>
            <w:r w:rsidR="008A3455">
              <w:rPr>
                <w:noProof/>
              </w:rPr>
              <w:fldChar w:fldCharType="end"/>
            </w:r>
            <w:r>
              <w:t>)</w:t>
            </w:r>
          </w:p>
        </w:tc>
      </w:tr>
    </w:tbl>
    <w:p w14:paraId="5A7276EC" w14:textId="77777777" w:rsidR="00C12484" w:rsidRPr="00207977" w:rsidRDefault="00C12484" w:rsidP="00C12484">
      <w:pPr>
        <w:rPr>
          <w:rFonts w:eastAsiaTheme="minorEastAsia"/>
          <w:sz w:val="4"/>
          <w:szCs w:val="4"/>
        </w:rPr>
      </w:pPr>
    </w:p>
    <w:p w14:paraId="744911D3" w14:textId="0C54EB72" w:rsidR="004F08BA" w:rsidRPr="00207977" w:rsidRDefault="00C12484" w:rsidP="00207977">
      <w:pPr>
        <w:spacing w:line="360" w:lineRule="auto"/>
        <w:jc w:val="both"/>
        <w:rPr>
          <w:rFonts w:eastAsiaTheme="minorEastAsia"/>
        </w:rPr>
      </w:pPr>
      <w:r>
        <w:rPr>
          <w:rFonts w:eastAsiaTheme="minorEastAsia"/>
        </w:rPr>
        <w:t xml:space="preserve">où </w:t>
      </w:r>
      <m:oMath>
        <m:bar>
          <m:barPr>
            <m:pos m:val="top"/>
            <m:ctrlPr>
              <w:rPr>
                <w:rFonts w:ascii="Cambria Math" w:hAnsi="Cambria Math"/>
                <w:i/>
              </w:rPr>
            </m:ctrlPr>
          </m:barPr>
          <m:e>
            <m:r>
              <w:rPr>
                <w:rFonts w:ascii="Cambria Math" w:hAnsi="Cambria Math"/>
              </w:rPr>
              <m:t>λ</m:t>
            </m:r>
          </m:e>
        </m:bar>
      </m:oMath>
      <w:r w:rsidRPr="00D158EC">
        <w:rPr>
          <w:rFonts w:eastAsiaTheme="minorEastAsia"/>
        </w:rPr>
        <w:t xml:space="preserve"> </w:t>
      </w:r>
      <w:r w:rsidRPr="00D609FA">
        <w:rPr>
          <w:rFonts w:eastAsiaTheme="minorEastAsia"/>
        </w:rPr>
        <w:t xml:space="preserve">sont les </w:t>
      </w:r>
      <w:r>
        <w:rPr>
          <w:rFonts w:eastAsiaTheme="minorEastAsia"/>
        </w:rPr>
        <w:t xml:space="preserve">multiplicateurs de Lagrange augmentés,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oMath>
      <w:r>
        <w:rPr>
          <w:rFonts w:eastAsiaTheme="minorEastAsia"/>
        </w:rPr>
        <w:t xml:space="preserve"> sont les pénalités assimilées à la raideur d’un ressort et les </w:t>
      </w:r>
      <m:oMath>
        <m:r>
          <w:rPr>
            <w:rFonts w:ascii="Cambria Math" w:eastAsiaTheme="minorEastAsia" w:hAnsi="Cambria Math"/>
          </w:rPr>
          <m:t>g</m:t>
        </m:r>
      </m:oMath>
      <w:r>
        <w:rPr>
          <w:rFonts w:eastAsiaTheme="minorEastAsia"/>
        </w:rPr>
        <w:t xml:space="preserve"> représentent les contraintes géométriques. Les multiplicateurs de Lagrange augmentés sont traités itérativemen</w:t>
      </w:r>
      <w:r w:rsidR="00CB6AD1">
        <w:rPr>
          <w:rFonts w:eastAsiaTheme="minorEastAsia"/>
        </w:rPr>
        <w:t>t suivant l’algorithme d’Uzawa</w:t>
      </w:r>
      <w:r w:rsidR="00A56E34">
        <w:rPr>
          <w:rFonts w:eastAsiaTheme="minorEastAsia"/>
        </w:rPr>
        <w:t xml:space="preserve"> </w:t>
      </w:r>
      <w:r w:rsidR="00A56E34">
        <w:rPr>
          <w:rFonts w:eastAsiaTheme="minorEastAsia"/>
        </w:rPr>
        <w:fldChar w:fldCharType="begin"/>
      </w:r>
      <w:r w:rsidR="00A56E34">
        <w:rPr>
          <w:rFonts w:eastAsiaTheme="minorEastAsia"/>
        </w:rPr>
        <w:instrText xml:space="preserve"> REF _Ref522197993 \h </w:instrText>
      </w:r>
      <w:r w:rsidR="00207977">
        <w:rPr>
          <w:rFonts w:eastAsiaTheme="minorEastAsia"/>
        </w:rPr>
        <w:instrText xml:space="preserve"> \* MERGEFORMAT </w:instrText>
      </w:r>
      <w:r w:rsidR="00A56E34">
        <w:rPr>
          <w:rFonts w:eastAsiaTheme="minorEastAsia"/>
        </w:rPr>
      </w:r>
      <w:r w:rsidR="00A56E34">
        <w:rPr>
          <w:rFonts w:eastAsiaTheme="minorEastAsia"/>
        </w:rPr>
        <w:fldChar w:fldCharType="separate"/>
      </w:r>
      <w:r w:rsidR="009D4609" w:rsidRPr="009D4609">
        <w:t>[</w:t>
      </w:r>
      <w:r w:rsidR="009D4609" w:rsidRPr="009D4609">
        <w:rPr>
          <w:noProof/>
        </w:rPr>
        <w:t>90</w:t>
      </w:r>
      <w:r w:rsidR="00A56E34">
        <w:rPr>
          <w:rFonts w:eastAsiaTheme="minorEastAsia"/>
        </w:rPr>
        <w:fldChar w:fldCharType="end"/>
      </w:r>
      <w:r w:rsidR="00A56E34">
        <w:rPr>
          <w:rFonts w:eastAsiaTheme="minorEastAsia"/>
        </w:rPr>
        <w:t>]</w:t>
      </w:r>
      <w:r w:rsidR="00207977">
        <w:rPr>
          <w:rFonts w:eastAsiaTheme="minorEastAsia"/>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3BB6D555" w14:textId="77777777" w:rsidTr="004F08BA">
        <w:tc>
          <w:tcPr>
            <w:tcW w:w="8359" w:type="dxa"/>
          </w:tcPr>
          <w:p w14:paraId="323DC08B" w14:textId="77777777" w:rsidR="00C12484" w:rsidRDefault="00F865FC" w:rsidP="007F37EC">
            <w:pPr>
              <w:spacing w:line="360" w:lineRule="auto"/>
              <w:rPr>
                <w:lang w:val="en-US"/>
              </w:rPr>
            </w:pPr>
            <m:oMathPara>
              <m:oMath>
                <m:sSub>
                  <m:sSubPr>
                    <m:ctrlPr>
                      <w:rPr>
                        <w:rFonts w:ascii="Cambria Math" w:hAnsi="Cambria Math"/>
                        <w:i/>
                        <w:lang w:val="en-US"/>
                      </w:rPr>
                    </m:ctrlPr>
                  </m:sSubPr>
                  <m:e>
                    <m:bar>
                      <m:barPr>
                        <m:pos m:val="top"/>
                        <m:ctrlPr>
                          <w:rPr>
                            <w:rFonts w:ascii="Cambria Math" w:hAnsi="Cambria Math"/>
                            <w:i/>
                            <w:lang w:val="en-US"/>
                          </w:rPr>
                        </m:ctrlPr>
                      </m:barPr>
                      <m:e>
                        <m:r>
                          <m:rPr>
                            <m:sty m:val="bi"/>
                          </m:rPr>
                          <w:rPr>
                            <w:rFonts w:ascii="Cambria Math" w:hAnsi="Cambria Math"/>
                            <w:lang w:val="en-US"/>
                          </w:rPr>
                          <m:t>λ</m:t>
                        </m:r>
                      </m:e>
                    </m:bar>
                  </m:e>
                  <m:sub>
                    <m:r>
                      <w:rPr>
                        <w:rFonts w:ascii="Cambria Math" w:hAnsi="Cambria Math"/>
                        <w:lang w:val="en-US"/>
                      </w:rPr>
                      <m:t>new</m:t>
                    </m:r>
                  </m:sub>
                </m:sSub>
                <m:r>
                  <w:rPr>
                    <w:rFonts w:ascii="Cambria Math" w:hAnsi="Cambria Math"/>
                    <w:lang w:val="en-US"/>
                  </w:rPr>
                  <m:t>=</m:t>
                </m:r>
                <m:sSub>
                  <m:sSubPr>
                    <m:ctrlPr>
                      <w:rPr>
                        <w:rFonts w:ascii="Cambria Math" w:hAnsi="Cambria Math"/>
                        <w:i/>
                        <w:lang w:val="en-US"/>
                      </w:rPr>
                    </m:ctrlPr>
                  </m:sSubPr>
                  <m:e>
                    <m:bar>
                      <m:barPr>
                        <m:pos m:val="top"/>
                        <m:ctrlPr>
                          <w:rPr>
                            <w:rFonts w:ascii="Cambria Math" w:hAnsi="Cambria Math"/>
                            <w:b/>
                            <w:i/>
                            <w:lang w:val="en-US"/>
                          </w:rPr>
                        </m:ctrlPr>
                      </m:barPr>
                      <m:e>
                        <m:r>
                          <m:rPr>
                            <m:sty m:val="bi"/>
                          </m:rPr>
                          <w:rPr>
                            <w:rFonts w:ascii="Cambria Math" w:hAnsi="Cambria Math"/>
                            <w:lang w:val="en-US"/>
                          </w:rPr>
                          <m:t>λ</m:t>
                        </m:r>
                      </m:e>
                    </m:bar>
                  </m:e>
                  <m:sub>
                    <m:r>
                      <w:rPr>
                        <w:rFonts w:ascii="Cambria Math" w:hAnsi="Cambria Math"/>
                        <w:lang w:val="en-US"/>
                      </w:rPr>
                      <m:t>old</m:t>
                    </m:r>
                  </m:sub>
                </m:sSub>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r>
                      <m:rPr>
                        <m:sty m:val="bi"/>
                      </m:rPr>
                      <w:rPr>
                        <w:rFonts w:ascii="Cambria Math" w:hAnsi="Cambria Math"/>
                        <w:lang w:val="en-US"/>
                      </w:rPr>
                      <m:t>g</m:t>
                    </m:r>
                  </m:e>
                  <m:sub>
                    <m:r>
                      <w:rPr>
                        <w:rFonts w:ascii="Cambria Math" w:hAnsi="Cambria Math"/>
                        <w:lang w:val="en-US"/>
                      </w:rPr>
                      <m:t>new</m:t>
                    </m:r>
                  </m:sub>
                </m:sSub>
              </m:oMath>
            </m:oMathPara>
          </w:p>
        </w:tc>
        <w:tc>
          <w:tcPr>
            <w:tcW w:w="703" w:type="dxa"/>
          </w:tcPr>
          <w:p w14:paraId="061055C3" w14:textId="2AE0560F"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25</w:t>
            </w:r>
            <w:r w:rsidR="008A3455">
              <w:rPr>
                <w:noProof/>
              </w:rPr>
              <w:fldChar w:fldCharType="end"/>
            </w:r>
            <w:r>
              <w:t>)</w:t>
            </w:r>
          </w:p>
        </w:tc>
      </w:tr>
    </w:tbl>
    <w:p w14:paraId="70230042" w14:textId="77777777" w:rsidR="00C12484" w:rsidRPr="00207977" w:rsidRDefault="00C12484" w:rsidP="00C12484">
      <w:pPr>
        <w:rPr>
          <w:rFonts w:eastAsiaTheme="minorEastAsia"/>
          <w:sz w:val="4"/>
          <w:szCs w:val="4"/>
        </w:rPr>
      </w:pPr>
    </w:p>
    <w:p w14:paraId="09CDD0C7" w14:textId="77777777" w:rsidR="00C12484" w:rsidRDefault="00C12484" w:rsidP="00207977">
      <w:pPr>
        <w:spacing w:line="360" w:lineRule="auto"/>
        <w:jc w:val="both"/>
        <w:rPr>
          <w:rFonts w:eastAsiaTheme="minorEastAsia"/>
        </w:rPr>
      </w:pPr>
      <w:r>
        <w:rPr>
          <w:rFonts w:eastAsiaTheme="minorEastAsia"/>
        </w:rPr>
        <w:t xml:space="preserve">L’algorithme itératif commence par </w:t>
      </w: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λ</m:t>
                </m:r>
              </m:e>
            </m:bar>
          </m:e>
          <m:sub>
            <m:r>
              <w:rPr>
                <w:rFonts w:ascii="Cambria Math" w:hAnsi="Cambria Math"/>
              </w:rPr>
              <m:t>0</m:t>
            </m:r>
          </m:sub>
        </m:sSub>
        <m:r>
          <w:rPr>
            <w:rFonts w:ascii="Cambria Math" w:hAnsi="Cambria Math"/>
          </w:rPr>
          <m:t>=0</m:t>
        </m:r>
      </m:oMath>
      <w:r>
        <w:rPr>
          <w:rFonts w:eastAsiaTheme="minorEastAsia"/>
        </w:rPr>
        <w:t xml:space="preserve"> et avec une valeur de la raideur du ressort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oMath>
      <w:r w:rsidR="000B4EA5" w:rsidRPr="00B12C52">
        <w:rPr>
          <w:rFonts w:eastAsiaTheme="minorEastAsia"/>
        </w:rPr>
        <w:t xml:space="preserve"> </w:t>
      </w:r>
      <w:r>
        <w:rPr>
          <w:rFonts w:eastAsiaTheme="minorEastAsia"/>
        </w:rPr>
        <w:t xml:space="preserve">restreinte pour préserver le conditionnement des matrices. La notation avec une barre de </w:t>
      </w:r>
      <m:oMath>
        <m:bar>
          <m:barPr>
            <m:pos m:val="top"/>
            <m:ctrlPr>
              <w:rPr>
                <w:rFonts w:ascii="Cambria Math" w:hAnsi="Cambria Math"/>
                <w:i/>
              </w:rPr>
            </m:ctrlPr>
          </m:barPr>
          <m:e>
            <m:r>
              <w:rPr>
                <w:rFonts w:ascii="Cambria Math" w:hAnsi="Cambria Math"/>
              </w:rPr>
              <m:t>λ</m:t>
            </m:r>
          </m:e>
        </m:bar>
      </m:oMath>
      <w:r>
        <w:rPr>
          <w:rFonts w:eastAsiaTheme="minorEastAsia"/>
        </w:rPr>
        <w:t xml:space="preserve"> fait référence au fait que les multiplicateurs de Lagrange restent constants durant une itération de calcul et sont mis à jour uniquement par l’intermédiaire d’une boucle extérieure. Ces multiplicateurs, comme dans les deux précédentes méthodes, se limitent aux points où les contacts se produisent.</w:t>
      </w:r>
    </w:p>
    <w:p w14:paraId="37CF0BE1" w14:textId="77777777" w:rsidR="00C12484" w:rsidRDefault="004301DC" w:rsidP="00207977">
      <w:pPr>
        <w:spacing w:line="360" w:lineRule="auto"/>
        <w:jc w:val="both"/>
        <w:rPr>
          <w:rFonts w:eastAsiaTheme="minorEastAsia"/>
        </w:rPr>
      </w:pPr>
      <w:r>
        <w:rPr>
          <w:rFonts w:eastAsiaTheme="minorEastAsia"/>
        </w:rPr>
        <w:t xml:space="preserve">Les forces de frottement </w:t>
      </w:r>
      <w:r w:rsidR="00414E9E">
        <w:rPr>
          <w:rFonts w:eastAsiaTheme="minorEastAsia"/>
        </w:rPr>
        <w:t>m</w:t>
      </w:r>
      <w:r w:rsidR="00C12484">
        <w:rPr>
          <w:rFonts w:eastAsiaTheme="minorEastAsia"/>
        </w:rPr>
        <w:t>ises de côté, les trois méthodes de prises en com</w:t>
      </w:r>
      <w:r w:rsidR="000B4EA5">
        <w:rPr>
          <w:rFonts w:eastAsiaTheme="minorEastAsia"/>
        </w:rPr>
        <w:t>pte des contraintes géométrique (</w:t>
      </w:r>
      <w:r w:rsidR="00C12484">
        <w:rPr>
          <w:rFonts w:eastAsiaTheme="minorEastAsia"/>
        </w:rPr>
        <w:t xml:space="preserve">la méthode des pénalités, </w:t>
      </w:r>
      <w:r w:rsidR="00A56E34">
        <w:rPr>
          <w:rFonts w:eastAsiaTheme="minorEastAsia"/>
        </w:rPr>
        <w:t xml:space="preserve">celle </w:t>
      </w:r>
      <w:r w:rsidR="00C12484">
        <w:rPr>
          <w:rFonts w:eastAsiaTheme="minorEastAsia"/>
        </w:rPr>
        <w:t xml:space="preserve">des multiplicateurs de Lagrange et celle </w:t>
      </w:r>
      <w:r w:rsidR="00A56E34">
        <w:rPr>
          <w:rFonts w:eastAsiaTheme="minorEastAsia"/>
        </w:rPr>
        <w:t xml:space="preserve">des </w:t>
      </w:r>
      <w:r w:rsidR="00C12484">
        <w:rPr>
          <w:rFonts w:eastAsiaTheme="minorEastAsia"/>
        </w:rPr>
        <w:t>multiplicateurs de Lagrange augmentés</w:t>
      </w:r>
      <w:r w:rsidR="000B4EA5">
        <w:rPr>
          <w:rFonts w:eastAsiaTheme="minorEastAsia"/>
        </w:rPr>
        <w:t xml:space="preserve">) </w:t>
      </w:r>
      <w:r w:rsidR="00414E9E">
        <w:rPr>
          <w:rFonts w:eastAsiaTheme="minorEastAsia"/>
        </w:rPr>
        <w:t>s’</w:t>
      </w:r>
      <w:r w:rsidR="00085F1B">
        <w:rPr>
          <w:rFonts w:eastAsiaTheme="minorEastAsia"/>
        </w:rPr>
        <w:t>avèrent</w:t>
      </w:r>
      <w:r w:rsidR="00C12484">
        <w:rPr>
          <w:rFonts w:eastAsiaTheme="minorEastAsia"/>
        </w:rPr>
        <w:t xml:space="preserve"> </w:t>
      </w:r>
      <w:r w:rsidR="000B4EA5">
        <w:rPr>
          <w:rFonts w:eastAsiaTheme="minorEastAsia"/>
        </w:rPr>
        <w:t>équivalentes.</w:t>
      </w:r>
      <w:r w:rsidR="00C12484">
        <w:rPr>
          <w:rFonts w:eastAsiaTheme="minorEastAsia"/>
        </w:rPr>
        <w:t xml:space="preserve"> </w:t>
      </w:r>
    </w:p>
    <w:p w14:paraId="1D078950" w14:textId="77777777" w:rsidR="00C12484" w:rsidRDefault="00C12484" w:rsidP="00207977">
      <w:pPr>
        <w:spacing w:line="360" w:lineRule="auto"/>
        <w:jc w:val="both"/>
        <w:rPr>
          <w:rFonts w:eastAsiaTheme="minorEastAsia"/>
        </w:rPr>
      </w:pPr>
      <w:r>
        <w:rPr>
          <w:rFonts w:eastAsiaTheme="minorEastAsia"/>
        </w:rPr>
        <w:t>L’intérêt et la supériorité de la méthode des multiplicateurs de Lagrange augmentés s</w:t>
      </w:r>
      <w:r w:rsidR="00A56E34">
        <w:rPr>
          <w:rFonts w:eastAsiaTheme="minorEastAsia"/>
        </w:rPr>
        <w:t>er</w:t>
      </w:r>
      <w:r>
        <w:rPr>
          <w:rFonts w:eastAsiaTheme="minorEastAsia"/>
        </w:rPr>
        <w:t>ont marqués lors de la prise en compte des forces de frottement. </w:t>
      </w:r>
    </w:p>
    <w:p w14:paraId="452B7BFB" w14:textId="77777777" w:rsidR="00207977" w:rsidRDefault="00207977" w:rsidP="00207977">
      <w:pPr>
        <w:spacing w:line="360" w:lineRule="auto"/>
        <w:jc w:val="both"/>
        <w:rPr>
          <w:rFonts w:eastAsiaTheme="minorEastAsia"/>
        </w:rPr>
      </w:pPr>
    </w:p>
    <w:p w14:paraId="304035AF" w14:textId="77777777" w:rsidR="000B4EA5" w:rsidRDefault="000B4EA5" w:rsidP="00C12484">
      <w:pPr>
        <w:jc w:val="both"/>
        <w:rPr>
          <w:rFonts w:eastAsiaTheme="minorEastAsia"/>
        </w:rPr>
      </w:pPr>
    </w:p>
    <w:p w14:paraId="2A584AD3" w14:textId="77777777" w:rsidR="00C12484" w:rsidRDefault="00C12484" w:rsidP="00C12484">
      <w:pPr>
        <w:pStyle w:val="Titre2"/>
        <w:numPr>
          <w:ilvl w:val="0"/>
          <w:numId w:val="8"/>
        </w:numPr>
        <w:rPr>
          <w:rFonts w:eastAsiaTheme="minorEastAsia"/>
        </w:rPr>
      </w:pPr>
      <w:bookmarkStart w:id="77" w:name="_Toc531267404"/>
      <w:r>
        <w:rPr>
          <w:rFonts w:eastAsiaTheme="minorEastAsia"/>
        </w:rPr>
        <w:lastRenderedPageBreak/>
        <w:t>Les forces de frottement</w:t>
      </w:r>
      <w:bookmarkEnd w:id="77"/>
    </w:p>
    <w:p w14:paraId="183B48BC" w14:textId="77777777" w:rsidR="00C12484" w:rsidRDefault="00C12484" w:rsidP="00C12484"/>
    <w:p w14:paraId="35622419" w14:textId="77777777" w:rsidR="004F08BA" w:rsidRPr="00207977" w:rsidRDefault="00C12484" w:rsidP="00207977">
      <w:pPr>
        <w:spacing w:line="360" w:lineRule="auto"/>
      </w:pPr>
      <w:r>
        <w:t xml:space="preserve">Les forces de frottement sont traitées par la loi de Coulomb. Cette loi dépend de l’état du contact, glissant ou pas et relie les forces tangentielles et </w:t>
      </w:r>
      <w:r w:rsidR="00207977">
        <w:t>normales au niveau du contact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rsidRPr="00C933DF" w14:paraId="060A7F1E" w14:textId="77777777" w:rsidTr="004F08BA">
        <w:tc>
          <w:tcPr>
            <w:tcW w:w="8359" w:type="dxa"/>
          </w:tcPr>
          <w:p w14:paraId="110F97B8" w14:textId="77777777" w:rsidR="00C12484" w:rsidRDefault="00F865FC" w:rsidP="007F37EC">
            <w:pPr>
              <w:spacing w:line="360" w:lineRule="auto"/>
              <w:jc w:val="center"/>
              <w:rPr>
                <w:lang w:val="en-US"/>
              </w:rPr>
            </w:pPr>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m:t>
                        </m:r>
                      </m:sub>
                    </m:sSub>
                  </m:e>
                </m:d>
                <m:r>
                  <w:rPr>
                    <w:rFonts w:ascii="Cambria Math" w:hAnsi="Cambria Math"/>
                    <w:lang w:val="en-US"/>
                  </w:rPr>
                  <m:t>≤f</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e>
                </m:d>
              </m:oMath>
            </m:oMathPara>
          </w:p>
        </w:tc>
        <w:tc>
          <w:tcPr>
            <w:tcW w:w="703" w:type="dxa"/>
          </w:tcPr>
          <w:p w14:paraId="1E3C3002" w14:textId="675116F9" w:rsidR="00C12484" w:rsidRDefault="00CB6AD1" w:rsidP="00CB6AD1">
            <w:pPr>
              <w:pStyle w:val="Lgende"/>
              <w:keepNext/>
              <w:jc w:val="center"/>
              <w:rPr>
                <w:lang w:val="en-US"/>
              </w:rPr>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26</w:t>
            </w:r>
            <w:r w:rsidR="008A3455">
              <w:rPr>
                <w:noProof/>
              </w:rPr>
              <w:fldChar w:fldCharType="end"/>
            </w:r>
            <w:r>
              <w:t>)</w:t>
            </w:r>
          </w:p>
        </w:tc>
      </w:tr>
    </w:tbl>
    <w:p w14:paraId="5BBB52D3" w14:textId="77777777" w:rsidR="00C12484" w:rsidRPr="00207977" w:rsidRDefault="00C12484" w:rsidP="00C12484">
      <w:pPr>
        <w:jc w:val="center"/>
        <w:rPr>
          <w:sz w:val="4"/>
          <w:szCs w:val="4"/>
        </w:rPr>
      </w:pPr>
    </w:p>
    <w:p w14:paraId="3C6559F2" w14:textId="2A060095" w:rsidR="00C12484" w:rsidRDefault="00C12484" w:rsidP="00207977">
      <w:pPr>
        <w:spacing w:line="360" w:lineRule="auto"/>
      </w:pPr>
      <w:r>
        <w:t>La force de frottement se retrouve ainsi à l’intérieur d’un cône</w:t>
      </w:r>
      <w:r w:rsidR="007830FF">
        <w:t xml:space="preserve"> (</w:t>
      </w:r>
      <w:r w:rsidR="000B4EA5">
        <w:fldChar w:fldCharType="begin"/>
      </w:r>
      <w:r w:rsidR="000B4EA5">
        <w:instrText xml:space="preserve"> REF _Ref528401581 \h </w:instrText>
      </w:r>
      <w:r w:rsidR="00207977">
        <w:instrText xml:space="preserve"> \* MERGEFORMAT </w:instrText>
      </w:r>
      <w:r w:rsidR="000B4EA5">
        <w:fldChar w:fldCharType="separate"/>
      </w:r>
      <w:r w:rsidR="009D4609">
        <w:t xml:space="preserve">Figure </w:t>
      </w:r>
      <w:r w:rsidR="009D4609">
        <w:rPr>
          <w:noProof/>
        </w:rPr>
        <w:t>23</w:t>
      </w:r>
      <w:r w:rsidR="000B4EA5">
        <w:fldChar w:fldCharType="end"/>
      </w:r>
      <w:r w:rsidR="000B4EA5">
        <w:t>)</w:t>
      </w:r>
      <w:r>
        <w:t>, de hauteur la force normale au niveau du contact et d’angle le coefficient d’adhérence.</w:t>
      </w:r>
    </w:p>
    <w:p w14:paraId="173864F8" w14:textId="77777777" w:rsidR="007830FF" w:rsidRDefault="00186193" w:rsidP="007830FF">
      <w:pPr>
        <w:keepNext/>
        <w:jc w:val="center"/>
      </w:pPr>
      <w:r>
        <w:rPr>
          <w:noProof/>
          <w:lang w:eastAsia="fr-FR"/>
        </w:rPr>
        <w:drawing>
          <wp:inline distT="0" distB="0" distL="0" distR="0" wp14:anchorId="5316546B" wp14:editId="1AB172B4">
            <wp:extent cx="2337684" cy="1959758"/>
            <wp:effectExtent l="0" t="0" r="5715"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2618" cy="1980661"/>
                    </a:xfrm>
                    <a:prstGeom prst="rect">
                      <a:avLst/>
                    </a:prstGeom>
                    <a:noFill/>
                  </pic:spPr>
                </pic:pic>
              </a:graphicData>
            </a:graphic>
          </wp:inline>
        </w:drawing>
      </w:r>
    </w:p>
    <w:p w14:paraId="69863F94" w14:textId="177F59D8" w:rsidR="00C12484" w:rsidRPr="008C6150" w:rsidRDefault="007830FF" w:rsidP="007830FF">
      <w:pPr>
        <w:pStyle w:val="Lgende"/>
        <w:jc w:val="center"/>
      </w:pPr>
      <w:bookmarkStart w:id="78" w:name="_Ref528401581"/>
      <w:bookmarkStart w:id="79" w:name="_Toc531267466"/>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23</w:t>
      </w:r>
      <w:r w:rsidR="008A3455">
        <w:rPr>
          <w:noProof/>
        </w:rPr>
        <w:fldChar w:fldCharType="end"/>
      </w:r>
      <w:bookmarkEnd w:id="78"/>
      <w:r>
        <w:t xml:space="preserve"> : Cône de frottement de Coulomb</w:t>
      </w:r>
      <w:bookmarkEnd w:id="79"/>
      <w:r>
        <w:t xml:space="preserve"> </w:t>
      </w:r>
    </w:p>
    <w:p w14:paraId="5E420787" w14:textId="77777777" w:rsidR="00C12484" w:rsidRDefault="00C12484" w:rsidP="00C12484">
      <w:r>
        <w:rPr>
          <w:rFonts w:eastAsiaTheme="minorEastAsia"/>
        </w:rPr>
        <w:t xml:space="preserve"> </w:t>
      </w:r>
      <w:r w:rsidR="000B4EA5">
        <w:t>La</w:t>
      </w:r>
      <w:r>
        <w:t xml:space="preserve"> loi</w:t>
      </w:r>
      <w:r w:rsidR="000B4EA5">
        <w:t xml:space="preserve"> de contact</w:t>
      </w:r>
      <w:r>
        <w:t xml:space="preserve"> s’écrit en fonction de la vitesse locale de glissement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u</m:t>
                </m:r>
              </m:e>
            </m:acc>
          </m:e>
          <m:sub>
            <m:r>
              <w:rPr>
                <w:rFonts w:ascii="Cambria Math" w:hAnsi="Cambria Math"/>
                <w:lang w:val="en-US"/>
              </w:rPr>
              <m:t>tg</m:t>
            </m:r>
          </m:sub>
        </m:sSub>
      </m:oMath>
      <w:r w:rsidR="00C772E6" w:rsidRPr="00B14393">
        <w:rPr>
          <w:rFonts w:eastAsiaTheme="minorEastAsia"/>
        </w:rPr>
        <w:t xml:space="preserve"> </w:t>
      </w:r>
      <w:r>
        <w:t>:</w:t>
      </w:r>
    </w:p>
    <w:p w14:paraId="26279C10" w14:textId="77777777" w:rsidR="000B4EA5" w:rsidRPr="000B4EA5" w:rsidRDefault="000B4EA5" w:rsidP="00C12484">
      <w:pPr>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336DC64" w14:textId="77777777" w:rsidTr="006D012E">
        <w:trPr>
          <w:trHeight w:val="765"/>
        </w:trPr>
        <w:tc>
          <w:tcPr>
            <w:tcW w:w="8359" w:type="dxa"/>
          </w:tcPr>
          <w:p w14:paraId="589AD95E" w14:textId="77777777" w:rsidR="00215E7D" w:rsidRPr="00215E7D" w:rsidRDefault="006D012E" w:rsidP="006D012E">
            <w:pPr>
              <w:jc w:val="center"/>
            </w:pPr>
            <w:r>
              <w:object w:dxaOrig="7290" w:dyaOrig="870" w14:anchorId="248A1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36pt" o:ole="">
                  <v:imagedata r:id="rId31" o:title=""/>
                </v:shape>
                <o:OLEObject Type="Embed" ProgID="PBrush" ShapeID="_x0000_i1025" DrawAspect="Content" ObjectID="_1605014302" r:id="rId32"/>
              </w:object>
            </w:r>
          </w:p>
        </w:tc>
        <w:tc>
          <w:tcPr>
            <w:tcW w:w="703" w:type="dxa"/>
          </w:tcPr>
          <w:p w14:paraId="4791D6E5" w14:textId="7B1227E9" w:rsid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27</w:t>
            </w:r>
            <w:r w:rsidR="008A3455">
              <w:rPr>
                <w:noProof/>
              </w:rPr>
              <w:fldChar w:fldCharType="end"/>
            </w:r>
            <w:r>
              <w:t>)</w:t>
            </w:r>
          </w:p>
          <w:p w14:paraId="40EDF0AC" w14:textId="77777777" w:rsidR="00C12484" w:rsidRDefault="00C12484" w:rsidP="007F37EC"/>
        </w:tc>
      </w:tr>
    </w:tbl>
    <w:p w14:paraId="6AB19D00" w14:textId="77777777" w:rsidR="00C12484" w:rsidRPr="006D012E" w:rsidRDefault="00C12484" w:rsidP="00C12484">
      <w:pPr>
        <w:rPr>
          <w:sz w:val="10"/>
          <w:szCs w:val="10"/>
        </w:rPr>
      </w:pPr>
    </w:p>
    <w:p w14:paraId="3AE0FD71" w14:textId="14CB78DD" w:rsidR="00C12484" w:rsidRDefault="000B4EA5" w:rsidP="00207977">
      <w:pPr>
        <w:spacing w:line="360" w:lineRule="auto"/>
        <w:jc w:val="both"/>
        <w:rPr>
          <w:rFonts w:eastAsiaTheme="minorEastAsia"/>
        </w:rPr>
      </w:pPr>
      <w:r>
        <w:t>La loi de Coulomb</w:t>
      </w:r>
      <w:r w:rsidR="00C12484" w:rsidRPr="001D4FA1">
        <w:t xml:space="preserve"> est non conservative. Aussi, l’</w:t>
      </w:r>
      <w:r w:rsidR="00360850">
        <w:t>énergie</w:t>
      </w:r>
      <w:r w:rsidR="00C12484" w:rsidRPr="001D4FA1">
        <w:t xml:space="preserve"> potentielle relative au problème de contact n’a plus de minimum. Le problèm</w:t>
      </w:r>
      <w:r w:rsidR="00D51A04">
        <w:t xml:space="preserve">e associé à la condition de </w:t>
      </w:r>
      <w:r w:rsidR="00D51A04" w:rsidRPr="001D4FA1">
        <w:rPr>
          <w:rFonts w:eastAsiaTheme="minorEastAsia"/>
        </w:rPr>
        <w:t>Moreau</w:t>
      </w:r>
      <w:r w:rsidR="00D51A04">
        <w:rPr>
          <w:rFonts w:eastAsiaTheme="minorEastAsia"/>
        </w:rPr>
        <w:t xml:space="preserve"> -Signorini</w:t>
      </w:r>
      <w:r w:rsidR="00C12484" w:rsidRPr="001D4FA1">
        <w:rPr>
          <w:rFonts w:eastAsiaTheme="minorEastAsia"/>
        </w:rPr>
        <w:t xml:space="preserve"> avec prise en compte des forces de frottement est donc non convexe, non quadratique et non différentiable. Par conséquent, l’existence et l’unicité des résultats d’une analyse convexe n</w:t>
      </w:r>
      <w:r w:rsidR="00414E9E">
        <w:rPr>
          <w:rFonts w:eastAsiaTheme="minorEastAsia"/>
        </w:rPr>
        <w:t xml:space="preserve">e sont </w:t>
      </w:r>
      <w:r w:rsidR="00C12484" w:rsidRPr="001D4FA1">
        <w:rPr>
          <w:rFonts w:eastAsiaTheme="minorEastAsia"/>
        </w:rPr>
        <w:t>plus garantie</w:t>
      </w:r>
      <w:r w:rsidR="00414E9E">
        <w:rPr>
          <w:rFonts w:eastAsiaTheme="minorEastAsia"/>
        </w:rPr>
        <w:t>s</w:t>
      </w:r>
      <w:r w:rsidR="00C12484" w:rsidRPr="001D4FA1">
        <w:rPr>
          <w:rFonts w:eastAsiaTheme="minorEastAsia"/>
        </w:rPr>
        <w:t xml:space="preserve"> et cette méthode ne peut plus être appliquée. Cependant, pour de faibles coefficients de frottement, l’existence de solutions a été prouvée</w:t>
      </w:r>
      <w:r w:rsidR="007830FF">
        <w:rPr>
          <w:rFonts w:eastAsiaTheme="minorEastAsia"/>
        </w:rPr>
        <w:t xml:space="preserve"> </w:t>
      </w:r>
      <w:r w:rsidR="007830FF">
        <w:rPr>
          <w:rFonts w:eastAsiaTheme="minorEastAsia"/>
        </w:rPr>
        <w:fldChar w:fldCharType="begin"/>
      </w:r>
      <w:r w:rsidR="007830FF">
        <w:rPr>
          <w:rFonts w:eastAsiaTheme="minorEastAsia"/>
        </w:rPr>
        <w:instrText xml:space="preserve"> REF _Ref522197922 \h </w:instrText>
      </w:r>
      <w:r w:rsidR="00207977">
        <w:rPr>
          <w:rFonts w:eastAsiaTheme="minorEastAsia"/>
        </w:rPr>
        <w:instrText xml:space="preserve"> \* MERGEFORMAT </w:instrText>
      </w:r>
      <w:r w:rsidR="007830FF">
        <w:rPr>
          <w:rFonts w:eastAsiaTheme="minorEastAsia"/>
        </w:rPr>
      </w:r>
      <w:r w:rsidR="007830FF">
        <w:rPr>
          <w:rFonts w:eastAsiaTheme="minorEastAsia"/>
        </w:rPr>
        <w:fldChar w:fldCharType="separate"/>
      </w:r>
      <w:r w:rsidR="009D4609" w:rsidRPr="009D4609">
        <w:t>[</w:t>
      </w:r>
      <w:r w:rsidR="009D4609" w:rsidRPr="009D4609">
        <w:rPr>
          <w:noProof/>
        </w:rPr>
        <w:t>89</w:t>
      </w:r>
      <w:r w:rsidR="007830FF">
        <w:rPr>
          <w:rFonts w:eastAsiaTheme="minorEastAsia"/>
        </w:rPr>
        <w:fldChar w:fldCharType="end"/>
      </w:r>
      <w:r w:rsidR="007830FF">
        <w:rPr>
          <w:rFonts w:eastAsiaTheme="minorEastAsia"/>
        </w:rPr>
        <w:t>]</w:t>
      </w:r>
      <w:r w:rsidR="00C12484" w:rsidRPr="001D4FA1">
        <w:rPr>
          <w:rFonts w:eastAsiaTheme="minorEastAsia"/>
        </w:rPr>
        <w:t>.</w:t>
      </w:r>
    </w:p>
    <w:p w14:paraId="6467ACDE" w14:textId="77777777" w:rsidR="004F08BA" w:rsidRDefault="00C12484" w:rsidP="00207977">
      <w:pPr>
        <w:spacing w:line="360" w:lineRule="auto"/>
        <w:jc w:val="both"/>
      </w:pPr>
      <w:r>
        <w:t xml:space="preserve">La méthode du point fixe pour la force normale est utilisée pour la résolution numérique du problème. Pour </w:t>
      </w:r>
      <w:r w:rsidR="00414E9E">
        <w:t>y arriver</w:t>
      </w:r>
      <w:r>
        <w:t xml:space="preserve">, les forces de frottement seront traitées par la loi de Tresca pour chaque itération de calcul. La loi de Tresca traite un problème de frottement réduit qui impose que la force locale de frottement soit inférieure à une </w:t>
      </w:r>
      <w:r w:rsidR="00CB6AD1">
        <w:t>constante. Elle 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4120D79E" w14:textId="77777777" w:rsidTr="004F08BA">
        <w:tc>
          <w:tcPr>
            <w:tcW w:w="8359" w:type="dxa"/>
          </w:tcPr>
          <w:p w14:paraId="785FB229" w14:textId="77777777" w:rsidR="00C12484" w:rsidRDefault="00F865FC" w:rsidP="007F37EC">
            <m:oMathPara>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m:t>
                        </m:r>
                      </m:sub>
                    </m:sSub>
                  </m:e>
                </m:d>
                <m:r>
                  <w:rPr>
                    <w:rFonts w:ascii="Cambria Math" w:hAnsi="Cambria Math"/>
                    <w:lang w:val="en-US"/>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703" w:type="dxa"/>
          </w:tcPr>
          <w:p w14:paraId="0A42D638" w14:textId="13FC412C" w:rsidR="00C12484" w:rsidRDefault="00CB6AD1" w:rsidP="00CB6AD1">
            <w:pPr>
              <w:pStyle w:val="Lgende"/>
              <w:keepNext/>
            </w:pPr>
            <w:bookmarkStart w:id="80" w:name="_Ref52851619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28</w:t>
            </w:r>
            <w:r w:rsidR="008A3455">
              <w:rPr>
                <w:noProof/>
              </w:rPr>
              <w:fldChar w:fldCharType="end"/>
            </w:r>
            <w:r>
              <w:t>)</w:t>
            </w:r>
            <w:bookmarkEnd w:id="80"/>
          </w:p>
        </w:tc>
      </w:tr>
    </w:tbl>
    <w:p w14:paraId="23FCA7DC" w14:textId="77777777" w:rsidR="00C12484" w:rsidRPr="00207977" w:rsidRDefault="00C12484" w:rsidP="00C12484">
      <w:pPr>
        <w:rPr>
          <w:sz w:val="4"/>
          <w:szCs w:val="4"/>
        </w:rPr>
      </w:pPr>
    </w:p>
    <w:p w14:paraId="2EC06622" w14:textId="77777777" w:rsidR="00C12484" w:rsidRDefault="00C12484" w:rsidP="00207977">
      <w:pPr>
        <w:spacing w:line="360" w:lineRule="auto"/>
        <w:jc w:val="both"/>
      </w:pPr>
      <w:r>
        <w:lastRenderedPageBreak/>
        <w:t xml:space="preserve">où </w:t>
      </w:r>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m:t>
                </m:r>
              </m:sub>
            </m:sSub>
          </m:e>
        </m:d>
      </m:oMath>
      <w:r>
        <w:rPr>
          <w:rFonts w:eastAsiaTheme="minorEastAsia"/>
        </w:rPr>
        <w:t xml:space="preserve"> et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m:t>
            </m:r>
          </m:sub>
        </m:sSub>
      </m:oMath>
      <w:r w:rsidR="000B4EA5">
        <w:rPr>
          <w:rFonts w:eastAsiaTheme="minorEastAsia"/>
        </w:rPr>
        <w:t xml:space="preserve"> </w:t>
      </w:r>
      <w:r>
        <w:rPr>
          <w:rFonts w:eastAsiaTheme="minorEastAsia"/>
        </w:rPr>
        <w:t xml:space="preserve">est la valeur de la force normale au niveau du contact à l’itération de calcul en cours et c’est cette valeur intermédiaire qui servira au calcul de la force locale de </w:t>
      </w:r>
      <w:r w:rsidRPr="006D483B">
        <w:rPr>
          <w:rFonts w:eastAsiaTheme="minorEastAsia"/>
        </w:rPr>
        <w:t xml:space="preserve">frottement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6D483B">
        <w:rPr>
          <w:rFonts w:eastAsiaTheme="minorEastAsia"/>
        </w:rPr>
        <w:t>.</w:t>
      </w:r>
      <w:r>
        <w:rPr>
          <w:rFonts w:eastAsiaTheme="minorEastAsia"/>
        </w:rPr>
        <w:t xml:space="preserve"> </w:t>
      </w:r>
      <w:r>
        <w:t>La force de frottement est ainsi</w:t>
      </w:r>
      <w:r w:rsidR="005F36D6">
        <w:t xml:space="preserve">, à chaque itération, </w:t>
      </w:r>
      <w:r>
        <w:t xml:space="preserve">à l’intérieur d’un cylindre de rayon </w:t>
      </w:r>
      <m:oMath>
        <m:r>
          <m:rPr>
            <m:sty m:val="p"/>
          </m:rPr>
          <w:rPr>
            <w:rFonts w:ascii="Cambria Math" w:hAnsi="Cambria Math"/>
          </w:rPr>
          <w:br/>
        </m:r>
        <m:sSub>
          <m:sSubPr>
            <m:ctrlPr>
              <w:rPr>
                <w:rFonts w:ascii="Cambria Math" w:hAnsi="Cambria Math"/>
                <w:i/>
              </w:rPr>
            </m:ctrlPr>
          </m:sSubPr>
          <m:e>
            <m:r>
              <w:rPr>
                <w:rFonts w:ascii="Cambria Math" w:hAnsi="Cambria Math"/>
              </w:rPr>
              <m:t>G</m:t>
            </m:r>
          </m:e>
          <m:sub>
            <m:r>
              <w:rPr>
                <w:rFonts w:ascii="Cambria Math" w:hAnsi="Cambria Math"/>
              </w:rPr>
              <m:t>T</m:t>
            </m:r>
          </m:sub>
        </m:sSub>
      </m:oMath>
      <w:r>
        <w:t>.</w:t>
      </w:r>
      <w:r>
        <w:rPr>
          <w:rFonts w:eastAsiaTheme="minorEastAsia"/>
        </w:rPr>
        <w:t xml:space="preserve"> Le traitement des forces aux niveaux des contacts se fait au niveau d’une boucle « interne ». La notation avec une barre renvoi à celle utilisée pour les multiplicateurs de Lagrange augmentés. En effet, les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n</m:t>
            </m:r>
          </m:sub>
        </m:sSub>
      </m:oMath>
      <w:r w:rsidRPr="00D158EC">
        <w:rPr>
          <w:rFonts w:eastAsiaTheme="minorEastAsia"/>
        </w:rPr>
        <w:t xml:space="preserve"> </w:t>
      </w:r>
      <w:r w:rsidRPr="00B274DC">
        <w:rPr>
          <w:rFonts w:eastAsiaTheme="minorEastAsia"/>
        </w:rPr>
        <w:t>sont exactement les multiplicateurs</w:t>
      </w:r>
      <w:r>
        <w:rPr>
          <w:rFonts w:eastAsiaTheme="minorEastAsia"/>
        </w:rPr>
        <w:t xml:space="preserve"> de Lagrange augmentés </w:t>
      </w:r>
      <m:oMath>
        <m:bar>
          <m:barPr>
            <m:pos m:val="top"/>
            <m:ctrlPr>
              <w:rPr>
                <w:rFonts w:ascii="Cambria Math" w:hAnsi="Cambria Math"/>
                <w:i/>
              </w:rPr>
            </m:ctrlPr>
          </m:barPr>
          <m:e>
            <m:r>
              <w:rPr>
                <w:rFonts w:ascii="Cambria Math" w:hAnsi="Cambria Math"/>
              </w:rPr>
              <m:t>λ</m:t>
            </m:r>
          </m:e>
        </m:bar>
      </m:oMath>
      <w:r>
        <w:rPr>
          <w:rFonts w:eastAsiaTheme="minorEastAsia"/>
        </w:rPr>
        <w:t xml:space="preserve"> qui seront mis à jour dans la boucle « externe ».</w:t>
      </w:r>
      <w:r w:rsidRPr="00B274DC">
        <w:rPr>
          <w:rFonts w:eastAsiaTheme="minorEastAsia"/>
        </w:rPr>
        <w:t xml:space="preserve"> </w:t>
      </w:r>
    </w:p>
    <w:p w14:paraId="261AFD92" w14:textId="77777777" w:rsidR="004F08BA" w:rsidRPr="00207977" w:rsidRDefault="00C12484" w:rsidP="00207977">
      <w:pPr>
        <w:spacing w:line="360" w:lineRule="auto"/>
        <w:jc w:val="both"/>
      </w:pPr>
      <w:r>
        <w:t>En fonction de la vitesse locale de glissement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u</m:t>
                </m:r>
              </m:e>
            </m:acc>
          </m:e>
          <m:sub>
            <m:r>
              <w:rPr>
                <w:rFonts w:ascii="Cambria Math" w:hAnsi="Cambria Math"/>
                <w:lang w:val="en-US"/>
              </w:rPr>
              <m:t>tg</m:t>
            </m:r>
          </m:sub>
        </m:sSub>
      </m:oMath>
      <w:r w:rsidR="00CB6AD1">
        <w:t xml:space="preserve"> c</w:t>
      </w:r>
      <w:r w:rsidR="00207977">
        <w:t>ette loi 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2DCE8D9D" w14:textId="77777777" w:rsidTr="006D012E">
        <w:tc>
          <w:tcPr>
            <w:tcW w:w="8359" w:type="dxa"/>
          </w:tcPr>
          <w:p w14:paraId="747E8DFF" w14:textId="77777777" w:rsidR="006D012E" w:rsidRDefault="006D012E" w:rsidP="006D012E">
            <w:pPr>
              <w:jc w:val="center"/>
            </w:pPr>
            <w:r>
              <w:object w:dxaOrig="7890" w:dyaOrig="930" w14:anchorId="5FBEBE47">
                <v:shape id="_x0000_i1026" type="#_x0000_t75" style="width:338.4pt;height:43.2pt" o:ole="">
                  <v:imagedata r:id="rId33" o:title=""/>
                </v:shape>
                <o:OLEObject Type="Embed" ProgID="PBrush" ShapeID="_x0000_i1026" DrawAspect="Content" ObjectID="_1605014303" r:id="rId34"/>
              </w:object>
            </w:r>
          </w:p>
        </w:tc>
        <w:tc>
          <w:tcPr>
            <w:tcW w:w="703" w:type="dxa"/>
          </w:tcPr>
          <w:p w14:paraId="361A662D" w14:textId="10EAA1CE" w:rsidR="00C12484" w:rsidRDefault="00CB6AD1" w:rsidP="00CB6AD1">
            <w:pPr>
              <w:pStyle w:val="Lgende"/>
              <w:keepNext/>
            </w:pPr>
            <w:bookmarkStart w:id="81" w:name="_Ref528516197"/>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29</w:t>
            </w:r>
            <w:r w:rsidR="008A3455">
              <w:rPr>
                <w:noProof/>
              </w:rPr>
              <w:fldChar w:fldCharType="end"/>
            </w:r>
            <w:r>
              <w:t>)</w:t>
            </w:r>
            <w:bookmarkEnd w:id="81"/>
          </w:p>
        </w:tc>
      </w:tr>
    </w:tbl>
    <w:p w14:paraId="681B7B87" w14:textId="77777777" w:rsidR="00C12484" w:rsidRPr="00207977" w:rsidRDefault="00C12484" w:rsidP="00C12484">
      <w:pPr>
        <w:rPr>
          <w:sz w:val="10"/>
          <w:szCs w:val="10"/>
        </w:rPr>
      </w:pPr>
    </w:p>
    <w:p w14:paraId="015ECC6E" w14:textId="77777777" w:rsidR="004F08BA" w:rsidRPr="00207977" w:rsidRDefault="00C12484" w:rsidP="00207977">
      <w:pPr>
        <w:spacing w:line="360" w:lineRule="auto"/>
        <w:jc w:val="both"/>
      </w:pPr>
      <w:r>
        <w:t xml:space="preserve">Dans la boucle « interne », les forces de frottement sont calculées en liaison avec l’état du contact, </w:t>
      </w:r>
      <w:r w:rsidR="000B4EA5">
        <w:t>adhésif ou glissant</w:t>
      </w:r>
      <w:r>
        <w:t xml:space="preserve">. Au départ, il est supposé, pour tous les points où les </w:t>
      </w:r>
      <w:r w:rsidR="000B4EA5">
        <w:t>jeux</w:t>
      </w:r>
      <w:r>
        <w:t xml:space="preserve"> sont suffisamment petits, qu’il y a contact adhérent. Les forces de frottements locales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f</m:t>
            </m:r>
          </m:sub>
          <m:sup>
            <m:r>
              <w:rPr>
                <w:rFonts w:ascii="Cambria Math" w:eastAsiaTheme="minorEastAsia" w:hAnsi="Cambria Math"/>
              </w:rPr>
              <m:t>trial</m:t>
            </m:r>
          </m:sup>
        </m:sSubSup>
      </m:oMath>
      <w:r>
        <w:t xml:space="preserve"> sont alors estimées par une approche utilisant des pénalités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oMath>
      <w:r w:rsidR="00CB6AD1">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491699" w14:paraId="695161A1" w14:textId="77777777" w:rsidTr="004F08BA">
        <w:tc>
          <w:tcPr>
            <w:tcW w:w="8217" w:type="dxa"/>
          </w:tcPr>
          <w:p w14:paraId="2CD53808" w14:textId="77777777" w:rsidR="00C12484" w:rsidRPr="00491699" w:rsidRDefault="00F865FC" w:rsidP="007F37EC">
            <w:pPr>
              <w:spacing w:line="360"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f</m:t>
                    </m:r>
                  </m:sub>
                  <m:sup>
                    <m:r>
                      <w:rPr>
                        <w:rFonts w:ascii="Cambria Math" w:eastAsiaTheme="minorEastAsia" w:hAnsi="Cambria Math"/>
                      </w:rPr>
                      <m:t>trial</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e>
                </m:d>
              </m:oMath>
            </m:oMathPara>
          </w:p>
        </w:tc>
        <w:tc>
          <w:tcPr>
            <w:tcW w:w="845" w:type="dxa"/>
          </w:tcPr>
          <w:p w14:paraId="0AD35ADC" w14:textId="2232B638" w:rsidR="00C12484" w:rsidRP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30</w:t>
            </w:r>
            <w:r w:rsidR="008A3455">
              <w:rPr>
                <w:noProof/>
              </w:rPr>
              <w:fldChar w:fldCharType="end"/>
            </w:r>
            <w:r>
              <w:t>)</w:t>
            </w:r>
          </w:p>
        </w:tc>
      </w:tr>
    </w:tbl>
    <w:p w14:paraId="721B4C6B" w14:textId="77777777" w:rsidR="00C12484" w:rsidRPr="00207977" w:rsidRDefault="00C12484" w:rsidP="00C12484">
      <w:pPr>
        <w:rPr>
          <w:sz w:val="10"/>
          <w:szCs w:val="10"/>
        </w:rPr>
      </w:pPr>
    </w:p>
    <w:p w14:paraId="1C4F8ED2" w14:textId="77777777" w:rsidR="004F08BA" w:rsidRPr="00207977" w:rsidRDefault="00C12484" w:rsidP="00207977">
      <w:pPr>
        <w:spacing w:line="360" w:lineRule="auto"/>
        <w:jc w:val="both"/>
        <w:rPr>
          <w:rFonts w:eastAsiaTheme="minorEastAsia"/>
        </w:rPr>
      </w:pPr>
      <w:r>
        <w:t xml:space="preserve">où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oMath>
      <w:r>
        <w:rPr>
          <w:rFonts w:eastAsiaTheme="minorEastAsia"/>
        </w:rPr>
        <w:t xml:space="preserve">est le déplacement tangentiel à l’itération (k) en cours et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oMath>
      <w:r>
        <w:rPr>
          <w:rFonts w:eastAsiaTheme="minorEastAsia"/>
        </w:rPr>
        <w:t xml:space="preserve"> est le déplacement tangentiel au pas de temps précédent ou au dernier incrément de chargement. L’</w:t>
      </w:r>
      <w:r w:rsidR="00360850">
        <w:rPr>
          <w:rFonts w:eastAsiaTheme="minorEastAsia"/>
        </w:rPr>
        <w:t>énergie</w:t>
      </w:r>
      <w:r>
        <w:rPr>
          <w:rFonts w:eastAsiaTheme="minorEastAsia"/>
        </w:rPr>
        <w:t xml:space="preserve"> potentielle qui en découle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185F1489" w14:textId="77777777" w:rsidTr="004F08BA">
        <w:tc>
          <w:tcPr>
            <w:tcW w:w="8217" w:type="dxa"/>
          </w:tcPr>
          <w:p w14:paraId="3326E223" w14:textId="77777777" w:rsidR="00C12484" w:rsidRPr="00156B5A" w:rsidRDefault="00F865FC" w:rsidP="007F37EC">
            <w:pPr>
              <w:spacing w:line="360"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e>
                    </m:d>
                  </m:e>
                  <m:sup>
                    <m:r>
                      <w:rPr>
                        <w:rFonts w:ascii="Cambria Math" w:eastAsiaTheme="minorEastAsia" w:hAnsi="Cambria Math"/>
                      </w:rPr>
                      <m:t>2</m:t>
                    </m:r>
                  </m:sup>
                </m:sSup>
              </m:oMath>
            </m:oMathPara>
          </w:p>
        </w:tc>
        <w:tc>
          <w:tcPr>
            <w:tcW w:w="845" w:type="dxa"/>
          </w:tcPr>
          <w:p w14:paraId="75BE1601" w14:textId="4E735F31" w:rsidR="00C12484" w:rsidRDefault="00CB6AD1" w:rsidP="00CB6AD1">
            <w:pPr>
              <w:pStyle w:val="Lgende"/>
              <w:keepNext/>
              <w:rPr>
                <w:rFonts w:eastAsiaTheme="minorEastAsia"/>
                <w:lang w:val="en-US"/>
              </w:rPr>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31</w:t>
            </w:r>
            <w:r w:rsidR="008A3455">
              <w:rPr>
                <w:noProof/>
              </w:rPr>
              <w:fldChar w:fldCharType="end"/>
            </w:r>
            <w:r>
              <w:t>)</w:t>
            </w:r>
          </w:p>
        </w:tc>
      </w:tr>
    </w:tbl>
    <w:p w14:paraId="12A37C1A" w14:textId="77777777" w:rsidR="00C12484" w:rsidRPr="004F08BA" w:rsidRDefault="00C12484" w:rsidP="00C12484">
      <w:pPr>
        <w:rPr>
          <w:rFonts w:eastAsiaTheme="minorEastAsia"/>
          <w:sz w:val="10"/>
          <w:szCs w:val="10"/>
        </w:rPr>
      </w:pPr>
    </w:p>
    <w:p w14:paraId="24DCAAFE" w14:textId="77777777" w:rsidR="004F08BA" w:rsidRPr="006D012E" w:rsidRDefault="00C12484" w:rsidP="006D012E">
      <w:pPr>
        <w:spacing w:line="360" w:lineRule="auto"/>
        <w:jc w:val="both"/>
        <w:rPr>
          <w:rFonts w:eastAsiaTheme="minorEastAsia"/>
        </w:rPr>
      </w:pPr>
      <w:r>
        <w:rPr>
          <w:rFonts w:eastAsiaTheme="minorEastAsia"/>
        </w:rPr>
        <w:t xml:space="preserve">Cette </w:t>
      </w:r>
      <w:r w:rsidR="00360850">
        <w:rPr>
          <w:rFonts w:eastAsiaTheme="minorEastAsia"/>
        </w:rPr>
        <w:t>énergie</w:t>
      </w:r>
      <w:r>
        <w:rPr>
          <w:rFonts w:eastAsiaTheme="minorEastAsia"/>
        </w:rPr>
        <w:t xml:space="preserve"> est additionnée à </w:t>
      </w:r>
      <w:r w:rsidR="00360850">
        <w:rPr>
          <w:rFonts w:eastAsiaTheme="minorEastAsia"/>
        </w:rPr>
        <w:t>l’énergie</w:t>
      </w:r>
      <w:r>
        <w:rPr>
          <w:rFonts w:eastAsiaTheme="minorEastAsia"/>
        </w:rPr>
        <w:t xml:space="preserve"> potentielle de la structure. Les déplacements de la structure sont calculés en minimisant </w:t>
      </w:r>
      <w:r w:rsidR="00360850">
        <w:rPr>
          <w:rFonts w:eastAsiaTheme="minorEastAsia"/>
        </w:rPr>
        <w:t>l’énergie</w:t>
      </w:r>
      <w:r>
        <w:rPr>
          <w:rFonts w:eastAsiaTheme="minorEastAsia"/>
        </w:rPr>
        <w:t xml:space="preserve"> potentielle totale (cette étape sera détaillée par la suite). Après la mise à jour des déplacements de la structure </w:t>
      </w:r>
      <m:oMath>
        <m:sSup>
          <m:sSupPr>
            <m:ctrlPr>
              <w:rPr>
                <w:rFonts w:ascii="Cambria Math" w:eastAsiaTheme="minorEastAsia" w:hAnsi="Cambria Math"/>
                <w:i/>
              </w:rPr>
            </m:ctrlPr>
          </m:sSupPr>
          <m:e>
            <m:r>
              <w:rPr>
                <w:rFonts w:ascii="Cambria Math" w:eastAsiaTheme="minorEastAsia" w:hAnsi="Cambria Math"/>
              </w:rPr>
              <m:t>u</m:t>
            </m:r>
          </m:e>
          <m:sup>
            <m:d>
              <m:dPr>
                <m:ctrlPr>
                  <w:rPr>
                    <w:rFonts w:ascii="Cambria Math" w:eastAsiaTheme="minorEastAsia" w:hAnsi="Cambria Math"/>
                    <w:i/>
                  </w:rPr>
                </m:ctrlPr>
              </m:dPr>
              <m:e>
                <m:r>
                  <w:rPr>
                    <w:rFonts w:ascii="Cambria Math" w:eastAsiaTheme="minorEastAsia" w:hAnsi="Cambria Math"/>
                  </w:rPr>
                  <m:t>k</m:t>
                </m:r>
              </m:e>
            </m:d>
          </m:sup>
        </m:sSup>
      </m:oMath>
      <w:r>
        <w:rPr>
          <w:rFonts w:eastAsiaTheme="minorEastAsia"/>
        </w:rPr>
        <w:t xml:space="preserve"> (verticaux et horizontaux), les valeurs des forces de frottement estimées sont réévaluées, puis l’algorithme vérifie la nature des con</w:t>
      </w:r>
      <w:r w:rsidR="006D012E">
        <w:rPr>
          <w:rFonts w:eastAsiaTheme="minorEastAsia"/>
        </w:rPr>
        <w:t>tacts, adhérence ou glissement.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73811EE8" w14:textId="77777777" w:rsidTr="006D012E">
        <w:tc>
          <w:tcPr>
            <w:tcW w:w="8217" w:type="dxa"/>
          </w:tcPr>
          <w:p w14:paraId="409898EE" w14:textId="77777777" w:rsidR="006D012E" w:rsidRDefault="006D012E" w:rsidP="006D012E">
            <w:pPr>
              <w:jc w:val="center"/>
              <w:rPr>
                <w:rFonts w:eastAsiaTheme="minorEastAsia"/>
              </w:rPr>
            </w:pPr>
            <w:r>
              <w:object w:dxaOrig="7365" w:dyaOrig="1140" w14:anchorId="33968D99">
                <v:shape id="_x0000_i1027" type="#_x0000_t75" style="width:338.4pt;height:50.4pt" o:ole="">
                  <v:imagedata r:id="rId35" o:title=""/>
                </v:shape>
                <o:OLEObject Type="Embed" ProgID="PBrush" ShapeID="_x0000_i1027" DrawAspect="Content" ObjectID="_1605014304" r:id="rId36"/>
              </w:object>
            </w:r>
          </w:p>
        </w:tc>
        <w:tc>
          <w:tcPr>
            <w:tcW w:w="845" w:type="dxa"/>
          </w:tcPr>
          <w:p w14:paraId="392FC751" w14:textId="77777777" w:rsidR="00CB6AD1" w:rsidRDefault="00CB6AD1" w:rsidP="007F37EC">
            <w:pPr>
              <w:rPr>
                <w:rFonts w:eastAsiaTheme="minorEastAsia"/>
              </w:rPr>
            </w:pPr>
          </w:p>
          <w:p w14:paraId="78FE34A1" w14:textId="136F032D" w:rsidR="00CB6AD1" w:rsidRDefault="00CB6AD1" w:rsidP="00CB6AD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32</w:t>
            </w:r>
            <w:r w:rsidR="008A3455">
              <w:rPr>
                <w:noProof/>
              </w:rPr>
              <w:fldChar w:fldCharType="end"/>
            </w:r>
            <w:r>
              <w:t>)</w:t>
            </w:r>
          </w:p>
          <w:p w14:paraId="4B360C42" w14:textId="77777777" w:rsidR="00CB6AD1" w:rsidRDefault="00CB6AD1" w:rsidP="007F37EC">
            <w:pPr>
              <w:rPr>
                <w:rFonts w:eastAsiaTheme="minorEastAsia"/>
              </w:rPr>
            </w:pPr>
          </w:p>
        </w:tc>
      </w:tr>
    </w:tbl>
    <w:p w14:paraId="3B8BAFCE" w14:textId="77777777" w:rsidR="00C12484" w:rsidRPr="00207977" w:rsidRDefault="00C12484" w:rsidP="00C12484">
      <w:pPr>
        <w:rPr>
          <w:rFonts w:eastAsiaTheme="minorEastAsia"/>
          <w:sz w:val="10"/>
          <w:szCs w:val="10"/>
        </w:rPr>
      </w:pPr>
      <w:r>
        <w:rPr>
          <w:rFonts w:eastAsiaTheme="minorEastAsia"/>
        </w:rPr>
        <w:t xml:space="preserve"> </w:t>
      </w:r>
    </w:p>
    <w:p w14:paraId="78E43FAF" w14:textId="77777777" w:rsidR="00C12484" w:rsidRDefault="000B4EA5" w:rsidP="00207977">
      <w:pPr>
        <w:spacing w:line="360" w:lineRule="auto"/>
        <w:jc w:val="both"/>
        <w:rPr>
          <w:rFonts w:eastAsiaTheme="minorEastAsia"/>
        </w:rPr>
      </w:pPr>
      <w:r>
        <w:rPr>
          <w:rFonts w:eastAsiaTheme="minorEastAsia"/>
        </w:rPr>
        <w:lastRenderedPageBreak/>
        <w:t>I</w:t>
      </w:r>
      <w:r w:rsidR="00C12484">
        <w:rPr>
          <w:rFonts w:eastAsiaTheme="minorEastAsia"/>
        </w:rPr>
        <w:t>l est judicieux de rappeler que selon la co</w:t>
      </w:r>
      <w:r w:rsidR="00D51A04">
        <w:rPr>
          <w:rFonts w:eastAsiaTheme="minorEastAsia"/>
        </w:rPr>
        <w:t>ndition de Moreau -Signorini</w:t>
      </w:r>
      <w:r w:rsidR="00C12484">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F</m:t>
                </m:r>
              </m:e>
            </m:acc>
          </m:e>
          <m:sub>
            <m:r>
              <w:rPr>
                <w:rFonts w:ascii="Cambria Math" w:eastAsiaTheme="minorEastAsia" w:hAnsi="Cambria Math"/>
              </w:rPr>
              <m:t>n</m:t>
            </m:r>
          </m:sub>
        </m:sSub>
        <m:r>
          <w:rPr>
            <w:rFonts w:ascii="Cambria Math" w:eastAsiaTheme="minorEastAsia" w:hAnsi="Cambria Math"/>
          </w:rPr>
          <m:t>&lt;0</m:t>
        </m:r>
      </m:oMath>
      <w:r w:rsidR="00C12484">
        <w:rPr>
          <w:rFonts w:eastAsiaTheme="minorEastAsia"/>
        </w:rPr>
        <w:t xml:space="preserve">. Il est aussi à préciser que pour un contact adhérent,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oMath>
      <w:r w:rsidR="00C12484">
        <w:rPr>
          <w:rFonts w:eastAsiaTheme="minorEastAsia"/>
        </w:rPr>
        <w:t xml:space="preserve"> et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oMath>
      <w:r w:rsidR="00C12484">
        <w:rPr>
          <w:rFonts w:eastAsiaTheme="minorEastAsia"/>
        </w:rPr>
        <w:t xml:space="preserve"> sont assez proches mais pas égales. Suivant la méthode des pénalités, plus la valeur de la « raideur »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oMath>
      <w:r w:rsidR="00C12484">
        <w:rPr>
          <w:rFonts w:eastAsiaTheme="minorEastAsia"/>
        </w:rPr>
        <w:t xml:space="preserve"> est importante, moins l’erreur </w:t>
      </w:r>
      <m:oMath>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e>
        </m:d>
      </m:oMath>
      <w:r w:rsidR="00C12484">
        <w:rPr>
          <w:rFonts w:eastAsiaTheme="minorEastAsia"/>
        </w:rPr>
        <w:t xml:space="preserve"> est grande.</w:t>
      </w:r>
    </w:p>
    <w:p w14:paraId="676C1236" w14:textId="77777777" w:rsidR="004F08BA" w:rsidRPr="00207977" w:rsidRDefault="00C12484" w:rsidP="00207977">
      <w:pPr>
        <w:spacing w:line="360" w:lineRule="auto"/>
        <w:jc w:val="both"/>
        <w:rPr>
          <w:rFonts w:eastAsiaTheme="minorEastAsia"/>
        </w:rPr>
      </w:pPr>
      <w:r>
        <w:rPr>
          <w:rFonts w:eastAsiaTheme="minorEastAsia"/>
        </w:rPr>
        <w:t xml:space="preserve">Dans l’itération suivante, les forces de frottement des nœuds qui sont en contact adhérent continuent à être traités par la méthode des pénalités, par laquelle elles ont été estimé. La contribution, à </w:t>
      </w:r>
      <w:r w:rsidR="00360850">
        <w:rPr>
          <w:rFonts w:eastAsiaTheme="minorEastAsia"/>
        </w:rPr>
        <w:t>l’énergie</w:t>
      </w:r>
      <w:r>
        <w:rPr>
          <w:rFonts w:eastAsiaTheme="minorEastAsia"/>
        </w:rPr>
        <w:t xml:space="preserve"> potentielle globale du système, des nœuds qui sont en contact glissant est quant à elle décrite par le travail mécan</w:t>
      </w:r>
      <w:r w:rsidR="00207977">
        <w:rPr>
          <w:rFonts w:eastAsiaTheme="minorEastAsia"/>
        </w:rPr>
        <w:t>ique des forces de frottement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694EEAAD" w14:textId="77777777" w:rsidTr="004F08BA">
        <w:tc>
          <w:tcPr>
            <w:tcW w:w="8217" w:type="dxa"/>
          </w:tcPr>
          <w:p w14:paraId="3803825A" w14:textId="77777777" w:rsidR="00C12484" w:rsidRDefault="00F865FC" w:rsidP="007F37EC">
            <w:pPr>
              <w:spacing w:line="360" w:lineRule="auto"/>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F</m:t>
                    </m:r>
                  </m:e>
                  <m:sub>
                    <m:r>
                      <w:rPr>
                        <w:rFonts w:ascii="Cambria Math" w:eastAsiaTheme="minorEastAsia" w:hAnsi="Cambria Math"/>
                        <w:lang w:val="en-US"/>
                      </w:rPr>
                      <m:t>f</m:t>
                    </m:r>
                  </m:sub>
                  <m:sup>
                    <m:d>
                      <m:dPr>
                        <m:ctrlPr>
                          <w:rPr>
                            <w:rFonts w:ascii="Cambria Math" w:eastAsiaTheme="minorEastAsia" w:hAnsi="Cambria Math"/>
                            <w:i/>
                            <w:lang w:val="en-US"/>
                          </w:rPr>
                        </m:ctrlPr>
                      </m:dPr>
                      <m:e>
                        <m:r>
                          <w:rPr>
                            <w:rFonts w:ascii="Cambria Math" w:eastAsiaTheme="minorEastAsia" w:hAnsi="Cambria Math"/>
                            <w:lang w:val="en-US"/>
                          </w:rPr>
                          <m:t>k</m:t>
                        </m:r>
                      </m:e>
                    </m:d>
                  </m:sup>
                </m:sSubSup>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tg</m:t>
                        </m:r>
                      </m:sub>
                      <m:sup>
                        <m:d>
                          <m:dPr>
                            <m:ctrlPr>
                              <w:rPr>
                                <w:rFonts w:ascii="Cambria Math" w:eastAsiaTheme="minorEastAsia" w:hAnsi="Cambria Math"/>
                                <w:i/>
                                <w:lang w:val="en-US"/>
                              </w:rPr>
                            </m:ctrlPr>
                          </m:dPr>
                          <m:e>
                            <m:r>
                              <w:rPr>
                                <w:rFonts w:ascii="Cambria Math" w:eastAsiaTheme="minorEastAsia" w:hAnsi="Cambria Math"/>
                                <w:lang w:val="en-US"/>
                              </w:rPr>
                              <m:t>k</m:t>
                            </m:r>
                          </m:e>
                        </m:d>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tg</m:t>
                        </m:r>
                      </m:sub>
                      <m:sup>
                        <m:d>
                          <m:dPr>
                            <m:ctrlPr>
                              <w:rPr>
                                <w:rFonts w:ascii="Cambria Math" w:eastAsiaTheme="minorEastAsia" w:hAnsi="Cambria Math"/>
                                <w:i/>
                                <w:lang w:val="en-US"/>
                              </w:rPr>
                            </m:ctrlPr>
                          </m:dPr>
                          <m:e>
                            <m:r>
                              <w:rPr>
                                <w:rFonts w:ascii="Cambria Math" w:eastAsiaTheme="minorEastAsia" w:hAnsi="Cambria Math"/>
                                <w:lang w:val="en-US"/>
                              </w:rPr>
                              <m:t>0</m:t>
                            </m:r>
                          </m:e>
                        </m:d>
                      </m:sup>
                    </m:sSubSup>
                  </m:e>
                </m:d>
                <m:r>
                  <w:rPr>
                    <w:rFonts w:ascii="Cambria Math" w:eastAsiaTheme="minorEastAsia" w:hAnsi="Cambria Math"/>
                    <w:lang w:val="en-US"/>
                  </w:rPr>
                  <m:t>=f</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F</m:t>
                        </m:r>
                      </m:e>
                    </m:acc>
                  </m:e>
                  <m:sub>
                    <m:r>
                      <w:rPr>
                        <w:rFonts w:ascii="Cambria Math" w:eastAsiaTheme="minorEastAsia" w:hAnsi="Cambria Math"/>
                        <w:lang w:val="en-US"/>
                      </w:rPr>
                      <m:t>n</m:t>
                    </m:r>
                  </m:sub>
                </m:sSub>
                <m:r>
                  <w:rPr>
                    <w:rFonts w:ascii="Cambria Math" w:eastAsiaTheme="minorEastAsia" w:hAnsi="Cambria Math"/>
                    <w:lang w:val="en-US"/>
                  </w:rPr>
                  <m:t>sign</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u</m:t>
                            </m:r>
                          </m:e>
                        </m:acc>
                      </m:e>
                      <m:sub>
                        <m:r>
                          <w:rPr>
                            <w:rFonts w:ascii="Cambria Math" w:eastAsiaTheme="minorEastAsia" w:hAnsi="Cambria Math"/>
                            <w:lang w:val="en-US"/>
                          </w:rPr>
                          <m:t>tg</m:t>
                        </m:r>
                      </m:sub>
                      <m:sup>
                        <m:d>
                          <m:dPr>
                            <m:ctrlPr>
                              <w:rPr>
                                <w:rFonts w:ascii="Cambria Math" w:eastAsiaTheme="minorEastAsia" w:hAnsi="Cambria Math"/>
                                <w:i/>
                                <w:lang w:val="en-US"/>
                              </w:rPr>
                            </m:ctrlPr>
                          </m:dPr>
                          <m:e>
                            <m:r>
                              <w:rPr>
                                <w:rFonts w:ascii="Cambria Math" w:eastAsiaTheme="minorEastAsia" w:hAnsi="Cambria Math"/>
                                <w:lang w:val="en-US"/>
                              </w:rPr>
                              <m:t>k</m:t>
                            </m:r>
                          </m:e>
                        </m:d>
                      </m:sup>
                    </m:sSubSup>
                  </m:e>
                </m:d>
                <m:r>
                  <w:rPr>
                    <w:rFonts w:ascii="Cambria Math" w:eastAsiaTheme="minorEastAsia" w:hAnsi="Cambria Math"/>
                    <w:lang w:val="en-US"/>
                  </w:rPr>
                  <m:t xml:space="preserve"> </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tg</m:t>
                        </m:r>
                      </m:sub>
                      <m:sup>
                        <m:d>
                          <m:dPr>
                            <m:ctrlPr>
                              <w:rPr>
                                <w:rFonts w:ascii="Cambria Math" w:eastAsiaTheme="minorEastAsia" w:hAnsi="Cambria Math"/>
                                <w:i/>
                                <w:lang w:val="en-US"/>
                              </w:rPr>
                            </m:ctrlPr>
                          </m:dPr>
                          <m:e>
                            <m:r>
                              <w:rPr>
                                <w:rFonts w:ascii="Cambria Math" w:eastAsiaTheme="minorEastAsia" w:hAnsi="Cambria Math"/>
                                <w:lang w:val="en-US"/>
                              </w:rPr>
                              <m:t>k</m:t>
                            </m:r>
                          </m:e>
                        </m:d>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tg</m:t>
                        </m:r>
                      </m:sub>
                      <m:sup>
                        <m:d>
                          <m:dPr>
                            <m:ctrlPr>
                              <w:rPr>
                                <w:rFonts w:ascii="Cambria Math" w:eastAsiaTheme="minorEastAsia" w:hAnsi="Cambria Math"/>
                                <w:i/>
                                <w:lang w:val="en-US"/>
                              </w:rPr>
                            </m:ctrlPr>
                          </m:dPr>
                          <m:e>
                            <m:r>
                              <w:rPr>
                                <w:rFonts w:ascii="Cambria Math" w:eastAsiaTheme="minorEastAsia" w:hAnsi="Cambria Math"/>
                                <w:lang w:val="en-US"/>
                              </w:rPr>
                              <m:t>0</m:t>
                            </m:r>
                          </m:e>
                        </m:d>
                      </m:sup>
                    </m:sSubSup>
                  </m:e>
                </m:d>
              </m:oMath>
            </m:oMathPara>
          </w:p>
        </w:tc>
        <w:tc>
          <w:tcPr>
            <w:tcW w:w="845" w:type="dxa"/>
          </w:tcPr>
          <w:p w14:paraId="79AC7D46" w14:textId="1A84374B" w:rsidR="00C12484" w:rsidRPr="00CB6AD1" w:rsidRDefault="00CB6AD1" w:rsidP="00CB6AD1">
            <w:pPr>
              <w:pStyle w:val="Lgende"/>
              <w:keepNext/>
            </w:pPr>
            <w:bookmarkStart w:id="82" w:name="_Ref525668553"/>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33</w:t>
            </w:r>
            <w:r w:rsidR="008A3455">
              <w:rPr>
                <w:noProof/>
              </w:rPr>
              <w:fldChar w:fldCharType="end"/>
            </w:r>
            <w:r>
              <w:t>)</w:t>
            </w:r>
            <w:bookmarkEnd w:id="82"/>
          </w:p>
        </w:tc>
      </w:tr>
    </w:tbl>
    <w:p w14:paraId="138DDF9E" w14:textId="77777777" w:rsidR="00C12484" w:rsidRPr="00207977" w:rsidRDefault="00C12484" w:rsidP="00C12484">
      <w:pPr>
        <w:rPr>
          <w:rFonts w:eastAsiaTheme="minorEastAsia"/>
          <w:sz w:val="10"/>
          <w:szCs w:val="10"/>
        </w:rPr>
      </w:pPr>
    </w:p>
    <w:p w14:paraId="44C87209" w14:textId="2AB0D43A" w:rsidR="00C12484" w:rsidRDefault="00C12484" w:rsidP="00207977">
      <w:pPr>
        <w:spacing w:line="360" w:lineRule="auto"/>
        <w:jc w:val="both"/>
        <w:rPr>
          <w:rFonts w:eastAsiaTheme="minorEastAsia"/>
        </w:rPr>
      </w:pPr>
      <w:r>
        <w:rPr>
          <w:rFonts w:eastAsiaTheme="minorEastAsia"/>
        </w:rPr>
        <w:t>Par la suite les déplacements de la structure sont de nouveau calculés en minimisant l’</w:t>
      </w:r>
      <w:r w:rsidR="00360850">
        <w:rPr>
          <w:rFonts w:eastAsiaTheme="minorEastAsia"/>
        </w:rPr>
        <w:t>énergie</w:t>
      </w:r>
      <w:r>
        <w:rPr>
          <w:rFonts w:eastAsiaTheme="minorEastAsia"/>
        </w:rPr>
        <w:t xml:space="preserve"> potentielle globale du système en incluant les forces de frottement des contacts glissants</w:t>
      </w:r>
      <w:r w:rsidR="00247731">
        <w:rPr>
          <w:rFonts w:eastAsiaTheme="minorEastAsia"/>
        </w:rPr>
        <w:t xml:space="preserve"> </w:t>
      </w:r>
      <w:r w:rsidR="00247731">
        <w:rPr>
          <w:rFonts w:eastAsiaTheme="minorEastAsia"/>
        </w:rPr>
        <w:fldChar w:fldCharType="begin"/>
      </w:r>
      <w:r w:rsidR="00247731">
        <w:rPr>
          <w:rFonts w:eastAsiaTheme="minorEastAsia"/>
        </w:rPr>
        <w:instrText xml:space="preserve"> REF _Ref525668553 \h </w:instrText>
      </w:r>
      <w:r w:rsidR="00207977">
        <w:rPr>
          <w:rFonts w:eastAsiaTheme="minorEastAsia"/>
        </w:rPr>
        <w:instrText xml:space="preserve"> \* MERGEFORMAT </w:instrText>
      </w:r>
      <w:r w:rsidR="00247731">
        <w:rPr>
          <w:rFonts w:eastAsiaTheme="minorEastAsia"/>
        </w:rPr>
      </w:r>
      <w:r w:rsidR="00247731">
        <w:rPr>
          <w:rFonts w:eastAsiaTheme="minorEastAsia"/>
        </w:rPr>
        <w:fldChar w:fldCharType="separate"/>
      </w:r>
      <w:r w:rsidR="009D4609">
        <w:t>(</w:t>
      </w:r>
      <w:r w:rsidR="009D4609">
        <w:rPr>
          <w:noProof/>
        </w:rPr>
        <w:t>33</w:t>
      </w:r>
      <w:r w:rsidR="009D4609">
        <w:t>)</w:t>
      </w:r>
      <w:r w:rsidR="00247731">
        <w:rPr>
          <w:rFonts w:eastAsiaTheme="minorEastAsia"/>
        </w:rPr>
        <w:fldChar w:fldCharType="end"/>
      </w:r>
      <w:r>
        <w:rPr>
          <w:rFonts w:eastAsiaTheme="minorEastAsia"/>
        </w:rPr>
        <w:t>.</w:t>
      </w:r>
    </w:p>
    <w:p w14:paraId="58CBA19A" w14:textId="77777777" w:rsidR="00C12484" w:rsidRDefault="00C12484" w:rsidP="00207977">
      <w:pPr>
        <w:spacing w:line="360" w:lineRule="auto"/>
        <w:jc w:val="both"/>
        <w:rPr>
          <w:rFonts w:eastAsiaTheme="minorEastAsia"/>
        </w:rPr>
      </w:pPr>
      <w:r>
        <w:rPr>
          <w:rFonts w:eastAsiaTheme="minorEastAsia"/>
        </w:rPr>
        <w:t xml:space="preserve">L’état des contacts, entre glissant ou adhérent peut encore changer au sein de la boucle « interne ». Tant qu’il y a un point où l’état du contact change, on continue à passer par la boucle « interne ». La convergence de cet algorithme est assurée par le fait que les forces normales des contacts (i.e les multiplicateurs de Lagrange augmentés) sont maintenus constants dans le boucle « interne ». L’intérêt de la méthode de Lagrange augmentée est ainsi </w:t>
      </w:r>
      <w:r w:rsidR="00414E9E">
        <w:rPr>
          <w:rFonts w:eastAsiaTheme="minorEastAsia"/>
        </w:rPr>
        <w:t xml:space="preserve">manifestement </w:t>
      </w:r>
      <w:r>
        <w:rPr>
          <w:rFonts w:eastAsiaTheme="minorEastAsia"/>
        </w:rPr>
        <w:t xml:space="preserve">évident. </w:t>
      </w:r>
    </w:p>
    <w:p w14:paraId="17038516" w14:textId="77777777" w:rsidR="00C12484" w:rsidRPr="00414E9E" w:rsidRDefault="00C12484" w:rsidP="00C12484">
      <w:pPr>
        <w:rPr>
          <w:rFonts w:eastAsiaTheme="minorEastAsia"/>
          <w:sz w:val="4"/>
          <w:szCs w:val="4"/>
        </w:rPr>
      </w:pPr>
    </w:p>
    <w:p w14:paraId="7D15654B" w14:textId="77777777" w:rsidR="00C12484" w:rsidRDefault="00C12484" w:rsidP="00C12484">
      <w:pPr>
        <w:pStyle w:val="Titre2"/>
        <w:numPr>
          <w:ilvl w:val="0"/>
          <w:numId w:val="8"/>
        </w:numPr>
        <w:rPr>
          <w:rFonts w:eastAsiaTheme="minorEastAsia"/>
        </w:rPr>
      </w:pPr>
      <w:bookmarkStart w:id="83" w:name="_Toc531267405"/>
      <w:r>
        <w:rPr>
          <w:rFonts w:eastAsiaTheme="minorEastAsia"/>
        </w:rPr>
        <w:t>L’</w:t>
      </w:r>
      <w:r w:rsidR="00360850">
        <w:rPr>
          <w:rFonts w:eastAsiaTheme="minorEastAsia"/>
        </w:rPr>
        <w:t>énergie</w:t>
      </w:r>
      <w:r>
        <w:rPr>
          <w:rFonts w:eastAsiaTheme="minorEastAsia"/>
        </w:rPr>
        <w:t xml:space="preserve"> potent</w:t>
      </w:r>
      <w:r w:rsidR="00BE4C37">
        <w:rPr>
          <w:rFonts w:eastAsiaTheme="minorEastAsia"/>
        </w:rPr>
        <w:t xml:space="preserve">ielle totale de la structure : </w:t>
      </w:r>
      <w:r>
        <w:rPr>
          <w:rFonts w:eastAsiaTheme="minorEastAsia"/>
        </w:rPr>
        <w:t>la boucle « interne »</w:t>
      </w:r>
      <w:bookmarkEnd w:id="83"/>
    </w:p>
    <w:p w14:paraId="38DBF950" w14:textId="77777777" w:rsidR="00C12484" w:rsidRPr="00414E9E" w:rsidRDefault="00C12484" w:rsidP="00207977">
      <w:pPr>
        <w:spacing w:line="360" w:lineRule="auto"/>
        <w:rPr>
          <w:sz w:val="12"/>
        </w:rPr>
      </w:pPr>
    </w:p>
    <w:p w14:paraId="69F850B2" w14:textId="77777777" w:rsidR="004F08BA" w:rsidRPr="00207977" w:rsidRDefault="00C12484" w:rsidP="00207977">
      <w:pPr>
        <w:spacing w:line="360" w:lineRule="auto"/>
        <w:jc w:val="both"/>
      </w:pPr>
      <w:r>
        <w:t>Suivant l’algorithme décrit précédemment, l’</w:t>
      </w:r>
      <w:r w:rsidR="00360850">
        <w:t>énergie</w:t>
      </w:r>
      <w:r>
        <w:t xml:space="preserve"> potentielle totale de la struc</w:t>
      </w:r>
      <w:r w:rsidR="00207977">
        <w:t>ture du palier à feuilles est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2"/>
        <w:gridCol w:w="845"/>
      </w:tblGrid>
      <w:tr w:rsidR="00C12484" w14:paraId="3E5A5E47" w14:textId="77777777" w:rsidTr="004F08BA">
        <w:tc>
          <w:tcPr>
            <w:tcW w:w="8212" w:type="dxa"/>
          </w:tcPr>
          <w:p w14:paraId="763CA64F" w14:textId="77777777" w:rsidR="00C12484" w:rsidRPr="005E3FED" w:rsidRDefault="00F865FC" w:rsidP="007F37EC">
            <w:pPr>
              <w:rPr>
                <w:rFonts w:eastAsiaTheme="minorEastAsia"/>
                <w:b/>
              </w:rPr>
            </w:pPr>
            <m:oMathPara>
              <m:oMathParaPr>
                <m:jc m:val="left"/>
              </m:oMathParaPr>
              <m:oMath>
                <m:sSub>
                  <m:sSubPr>
                    <m:ctrlPr>
                      <w:rPr>
                        <w:rFonts w:ascii="Cambria Math" w:eastAsiaTheme="minorEastAsia" w:hAnsi="Cambria Math"/>
                      </w:rPr>
                    </m:ctrlPr>
                  </m:sSubPr>
                  <m:e>
                    <m:r>
                      <m:rPr>
                        <m:sty m:val="p"/>
                      </m:rPr>
                      <w:rPr>
                        <w:rFonts w:ascii="Cambria Math" w:eastAsiaTheme="minorEastAsia" w:hAnsi="Cambria Math"/>
                      </w:rPr>
                      <m:t xml:space="preserve">                    Π</m:t>
                    </m:r>
                  </m:e>
                  <m:sub>
                    <m:r>
                      <w:rPr>
                        <w:rFonts w:ascii="Cambria Math" w:eastAsiaTheme="minorEastAsia" w:hAnsi="Cambria Math"/>
                      </w:rPr>
                      <m:t>ALM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m:t>
                        </m:r>
                      </m:sub>
                    </m:sSub>
                  </m:e>
                  <m:sup>
                    <m:r>
                      <w:rPr>
                        <w:rFonts w:ascii="Cambria Math" w:eastAsiaTheme="minorEastAsia" w:hAnsi="Cambria Math"/>
                      </w:rPr>
                      <m:t>T</m:t>
                    </m:r>
                  </m:sup>
                </m:sSup>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b</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m:t>
                    </m:r>
                  </m:sub>
                </m:sSub>
                <m:r>
                  <m:rPr>
                    <m:sty m:val="bi"/>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t</m:t>
                        </m:r>
                      </m:sub>
                    </m:sSub>
                  </m:e>
                  <m:sup>
                    <m:r>
                      <w:rPr>
                        <w:rFonts w:ascii="Cambria Math" w:eastAsiaTheme="minorEastAsia" w:hAnsi="Cambria Math"/>
                      </w:rPr>
                      <m:t>T</m:t>
                    </m:r>
                  </m:sup>
                </m:sSup>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t</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t</m:t>
                    </m:r>
                  </m:sub>
                </m:sSub>
              </m:oMath>
            </m:oMathPara>
          </w:p>
          <w:p w14:paraId="0FC52940" w14:textId="77777777" w:rsidR="00C12484" w:rsidRPr="005E3FED" w:rsidRDefault="00C12484" w:rsidP="007F37EC">
            <w:pPr>
              <w:spacing w:line="360" w:lineRule="auto"/>
              <w:ind w:left="1416"/>
              <w:rPr>
                <w:rFonts w:eastAsiaTheme="minorEastAsia"/>
              </w:rPr>
            </w:pPr>
            <m:oMathPara>
              <m:oMathParaPr>
                <m:jc m:val="left"/>
              </m:oMathParaPr>
              <m:oMath>
                <m:r>
                  <m:rPr>
                    <m:sty m:val="bi"/>
                  </m:rP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cntct</m:t>
                        </m:r>
                      </m:sub>
                    </m:sSub>
                  </m:sup>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ALM</m:t>
                            </m:r>
                          </m:sub>
                        </m:sSub>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m:t>
                            </m:r>
                          </m:sub>
                          <m:sup>
                            <m:r>
                              <w:rPr>
                                <w:rFonts w:ascii="Cambria Math" w:eastAsiaTheme="minorEastAsia" w:hAnsi="Cambria Math"/>
                              </w:rPr>
                              <m:t>2</m:t>
                            </m:r>
                          </m:sup>
                        </m:sSubSup>
                      </m:e>
                    </m:d>
                  </m:e>
                </m:nary>
              </m:oMath>
            </m:oMathPara>
          </w:p>
          <w:p w14:paraId="19CC3C2B" w14:textId="77777777" w:rsidR="00C12484" w:rsidRPr="005E3FED" w:rsidRDefault="00C12484" w:rsidP="007F37EC">
            <w:pPr>
              <w:spacing w:line="360" w:lineRule="auto"/>
              <w:ind w:left="1416"/>
              <w:rPr>
                <w:rFonts w:eastAsiaTheme="minorEastAsia"/>
              </w:rPr>
            </w:pPr>
            <m:oMathPara>
              <m:oMathParaPr>
                <m:jc m:val="left"/>
              </m:oMathParaP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stick</m:t>
                        </m:r>
                      </m:sub>
                    </m:sSub>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b,i</m:t>
                                </m:r>
                              </m:sub>
                              <m:sup>
                                <m:d>
                                  <m:dPr>
                                    <m:ctrlPr>
                                      <w:rPr>
                                        <w:rFonts w:ascii="Cambria Math" w:eastAsiaTheme="minorEastAsia" w:hAnsi="Cambria Math"/>
                                        <w:i/>
                                      </w:rPr>
                                    </m:ctrlPr>
                                  </m:dPr>
                                  <m:e>
                                    <m:r>
                                      <w:rPr>
                                        <w:rFonts w:ascii="Cambria Math" w:eastAsiaTheme="minorEastAsia" w:hAnsi="Cambria Math"/>
                                      </w:rPr>
                                      <m:t>0</m:t>
                                    </m:r>
                                  </m:e>
                                </m:d>
                              </m:sup>
                            </m:sSubSup>
                          </m:e>
                        </m:d>
                      </m:e>
                      <m:sup>
                        <m:r>
                          <w:rPr>
                            <w:rFonts w:ascii="Cambria Math" w:eastAsiaTheme="minorEastAsia" w:hAnsi="Cambria Math"/>
                          </w:rPr>
                          <m:t>2</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slip</m:t>
                        </m:r>
                      </m:sub>
                    </m:sSub>
                  </m:sup>
                  <m:e>
                    <m:limLow>
                      <m:limLowPr>
                        <m:ctrlPr>
                          <w:rPr>
                            <w:rFonts w:ascii="Cambria Math" w:eastAsiaTheme="minorEastAsia" w:hAnsi="Cambria Math"/>
                            <w:i/>
                          </w:rPr>
                        </m:ctrlPr>
                      </m:limLowPr>
                      <m:e>
                        <m:groupChr>
                          <m:groupChrPr>
                            <m:ctrlPr>
                              <w:rPr>
                                <w:rFonts w:ascii="Cambria Math" w:eastAsiaTheme="minorEastAsia" w:hAnsi="Cambria Math"/>
                                <w:i/>
                              </w:rPr>
                            </m:ctrlPr>
                          </m:groupChrPr>
                          <m:e>
                            <m:r>
                              <w:rPr>
                                <w:rFonts w:ascii="Cambria Math" w:eastAsiaTheme="minorEastAsia" w:hAnsi="Cambria Math"/>
                              </w:rPr>
                              <m:t>f</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r>
                              <w:rPr>
                                <w:rFonts w:ascii="Cambria Math" w:eastAsiaTheme="minorEastAsia" w:hAnsi="Cambria Math"/>
                              </w:rPr>
                              <m:t>sign</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b,i</m:t>
                                    </m:r>
                                  </m:sub>
                                </m:sSub>
                              </m:e>
                            </m:d>
                          </m:e>
                        </m:groupChr>
                      </m:e>
                      <m:li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f,i</m:t>
                            </m:r>
                          </m:sub>
                        </m:sSub>
                      </m:lim>
                    </m:limLow>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b,i</m:t>
                            </m:r>
                          </m:sub>
                          <m:sup>
                            <m:d>
                              <m:dPr>
                                <m:ctrlPr>
                                  <w:rPr>
                                    <w:rFonts w:ascii="Cambria Math" w:eastAsiaTheme="minorEastAsia" w:hAnsi="Cambria Math"/>
                                    <w:i/>
                                  </w:rPr>
                                </m:ctrlPr>
                              </m:dPr>
                              <m:e>
                                <m:r>
                                  <w:rPr>
                                    <w:rFonts w:ascii="Cambria Math" w:eastAsiaTheme="minorEastAsia" w:hAnsi="Cambria Math"/>
                                  </w:rPr>
                                  <m:t>0</m:t>
                                </m:r>
                              </m:e>
                            </m:d>
                          </m:sup>
                        </m:sSubSup>
                      </m:e>
                    </m:d>
                  </m:e>
                </m:nary>
              </m:oMath>
            </m:oMathPara>
          </w:p>
          <w:p w14:paraId="4B2CEEC6" w14:textId="77777777" w:rsidR="00C12484" w:rsidRPr="005E3FED" w:rsidRDefault="00C12484" w:rsidP="007F37EC">
            <w:pPr>
              <w:spacing w:line="360" w:lineRule="auto"/>
              <w:ind w:left="1416"/>
              <w:rPr>
                <w:rFonts w:eastAsiaTheme="minorEastAsia"/>
              </w:rPr>
            </w:pPr>
            <m:oMathPara>
              <m:oMathParaPr>
                <m:jc m:val="left"/>
              </m:oMathParaPr>
              <m:oMath>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Rotor</m:t>
                        </m:r>
                      </m:sub>
                    </m:sSub>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r</m:t>
                        </m:r>
                      </m:sub>
                    </m:sSub>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r,i</m:t>
                        </m:r>
                      </m:sub>
                      <m:sup>
                        <m:r>
                          <w:rPr>
                            <w:rFonts w:ascii="Cambria Math" w:eastAsiaTheme="minorEastAsia" w:hAnsi="Cambria Math"/>
                          </w:rPr>
                          <m:t>2</m:t>
                        </m:r>
                      </m:sup>
                    </m:sSubSup>
                  </m:e>
                </m:nary>
              </m:oMath>
            </m:oMathPara>
          </w:p>
          <w:p w14:paraId="15D101C4" w14:textId="77777777" w:rsidR="00C12484" w:rsidRDefault="00C12484" w:rsidP="007F37EC"/>
        </w:tc>
        <w:tc>
          <w:tcPr>
            <w:tcW w:w="845" w:type="dxa"/>
          </w:tcPr>
          <w:p w14:paraId="0E3D7BE5" w14:textId="77777777" w:rsidR="00C12484" w:rsidRDefault="00C12484" w:rsidP="007F37EC"/>
          <w:p w14:paraId="67C6C2CD" w14:textId="77777777" w:rsidR="00CB6AD1" w:rsidRDefault="00CB6AD1" w:rsidP="007F37EC"/>
          <w:p w14:paraId="4F2C1EAB" w14:textId="77777777" w:rsidR="00CB6AD1" w:rsidRDefault="00CB6AD1" w:rsidP="007F37EC"/>
          <w:p w14:paraId="6AA16B0C" w14:textId="77777777" w:rsidR="00CB6AD1" w:rsidRDefault="00CB6AD1" w:rsidP="007F37EC"/>
          <w:p w14:paraId="4D949EE6" w14:textId="77777777" w:rsidR="00CB6AD1" w:rsidRDefault="00CB6AD1" w:rsidP="007F37EC"/>
          <w:p w14:paraId="59A0BAD7" w14:textId="77777777" w:rsidR="00CB6AD1" w:rsidRDefault="00CB6AD1" w:rsidP="007F37EC"/>
          <w:p w14:paraId="062CA96B" w14:textId="77777777" w:rsidR="00CB6AD1" w:rsidRDefault="00CB6AD1" w:rsidP="007F37EC"/>
          <w:p w14:paraId="7A6C2324" w14:textId="5730B1CD" w:rsidR="00CB6AD1" w:rsidRDefault="00CB6AD1" w:rsidP="00CB6AD1">
            <w:pPr>
              <w:pStyle w:val="Lgende"/>
              <w:keepNext/>
            </w:pPr>
            <w:bookmarkStart w:id="84" w:name="_Ref525669161"/>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34</w:t>
            </w:r>
            <w:r w:rsidR="008A3455">
              <w:rPr>
                <w:noProof/>
              </w:rPr>
              <w:fldChar w:fldCharType="end"/>
            </w:r>
            <w:r>
              <w:t>)</w:t>
            </w:r>
            <w:bookmarkEnd w:id="84"/>
          </w:p>
          <w:p w14:paraId="218D21E7" w14:textId="77777777" w:rsidR="00CB6AD1" w:rsidRDefault="00CB6AD1" w:rsidP="007F37EC"/>
        </w:tc>
      </w:tr>
    </w:tbl>
    <w:p w14:paraId="2BDFAEF3" w14:textId="77777777" w:rsidR="00C12484" w:rsidRDefault="00C12484" w:rsidP="00207977">
      <w:pPr>
        <w:spacing w:line="360" w:lineRule="auto"/>
        <w:jc w:val="both"/>
        <w:rPr>
          <w:rFonts w:eastAsiaTheme="minorEastAsia"/>
        </w:rPr>
      </w:pPr>
      <w:r>
        <w:t xml:space="preserve">où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cntct</m:t>
            </m:r>
          </m:sub>
        </m:sSub>
      </m:oMath>
      <w:r w:rsidRPr="005E3FED">
        <w:rPr>
          <w:rFonts w:eastAsiaTheme="minorEastAsia"/>
        </w:rPr>
        <w:t xml:space="preserve"> est le nombre de</w:t>
      </w:r>
      <w:r w:rsidRPr="00D158EC">
        <w:rPr>
          <w:rFonts w:eastAsiaTheme="minorEastAsia"/>
        </w:rPr>
        <w:t xml:space="preserve"> </w:t>
      </w:r>
      <w:r>
        <w:rPr>
          <w:rFonts w:eastAsiaTheme="minorEastAsia"/>
        </w:rPr>
        <w:t xml:space="preserve">nœuds où des contacts entre feuilles lisse et plissée ou entre feuille plissée et bague extérieure peuvent se produire. Naturellement, le contact ne se produit pas dans tous les nœuds où il est susceptible d’avoir lieu. On a ainsi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cntct</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bumps</m:t>
            </m:r>
          </m:sub>
        </m:sSub>
      </m:oMath>
      <w:r>
        <w:rPr>
          <w:rFonts w:eastAsiaTheme="minorEastAsia"/>
        </w:rPr>
        <w:t xml:space="preserve">, où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bumps</m:t>
            </m:r>
          </m:sub>
        </m:sSub>
      </m:oMath>
      <w:r>
        <w:rPr>
          <w:rFonts w:eastAsiaTheme="minorEastAsia"/>
        </w:rPr>
        <w:t xml:space="preserve"> est le nombre de nœuds du plissé, le facteur 2 vient du fait de la discrétisation de chaque </w:t>
      </w:r>
      <w:r w:rsidR="0052267E">
        <w:rPr>
          <w:rFonts w:eastAsiaTheme="minorEastAsia"/>
        </w:rPr>
        <w:t>plissé</w:t>
      </w:r>
      <w:r>
        <w:rPr>
          <w:rFonts w:eastAsiaTheme="minorEastAsia"/>
        </w:rPr>
        <w:t xml:space="preserve"> par deux nœuds, un pour son sommet et un pour sa base de droite. Avec ceci on identifie trois autres ensemble</w:t>
      </w:r>
      <w:r w:rsidR="00414E9E">
        <w:rPr>
          <w:rFonts w:eastAsiaTheme="minorEastAsia"/>
        </w:rPr>
        <w:t>s</w:t>
      </w:r>
      <w:r>
        <w:rPr>
          <w:rFonts w:eastAsiaTheme="minorEastAsia"/>
        </w:rPr>
        <w:t xml:space="preserve"> de nœuds, ceux où le contact qui se produit est de nature adhérente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stick</m:t>
            </m:r>
          </m:sub>
        </m:sSub>
      </m:oMath>
      <w:r>
        <w:rPr>
          <w:rFonts w:eastAsiaTheme="minorEastAsia"/>
        </w:rPr>
        <w:t xml:space="preserve">, ceux où le contact qui a lieu est de nature glissante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slip</m:t>
            </m:r>
          </m:sub>
        </m:sSub>
      </m:oMath>
      <w:r>
        <w:rPr>
          <w:rFonts w:eastAsiaTheme="minorEastAsia"/>
        </w:rPr>
        <w:t xml:space="preserve">, puis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Rotor</m:t>
            </m:r>
          </m:sub>
        </m:sSub>
      </m:oMath>
      <w:r>
        <w:rPr>
          <w:rFonts w:eastAsiaTheme="minorEastAsia"/>
        </w:rPr>
        <w:t>, l’ensemble des nœuds où le rotor est en contact avec la feuille supérieure.</w:t>
      </w:r>
    </w:p>
    <w:p w14:paraId="3F475BFF" w14:textId="77777777" w:rsidR="00987AB5" w:rsidRDefault="00C12484" w:rsidP="00207977">
      <w:pPr>
        <w:spacing w:line="360" w:lineRule="auto"/>
        <w:jc w:val="both"/>
        <w:rPr>
          <w:rFonts w:eastAsiaTheme="minorEastAsia"/>
        </w:rPr>
      </w:pPr>
      <w:r>
        <w:rPr>
          <w:rFonts w:eastAsiaTheme="minorEastAsia"/>
        </w:rPr>
        <w:t xml:space="preserve">Comme le contact est forcément adhérent ou glissant </w:t>
      </w:r>
      <w:r w:rsidR="000B4EA5">
        <w:rPr>
          <w:rFonts w:eastAsiaTheme="minorEastAsia"/>
        </w:rPr>
        <w:t>mais pas l</w:t>
      </w:r>
      <w:r>
        <w:rPr>
          <w:rFonts w:eastAsiaTheme="minorEastAsia"/>
        </w:rPr>
        <w:t xml:space="preserve">es deux en même temps, les ensembles de nœuds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cntct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stick</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slip</m:t>
            </m:r>
          </m:sub>
        </m:sSub>
      </m:oMath>
      <w:r w:rsidR="00987AB5">
        <w:rPr>
          <w:rFonts w:eastAsiaTheme="minorEastAsia"/>
        </w:rPr>
        <w:t xml:space="preserve"> vérifient : </w:t>
      </w:r>
    </w:p>
    <w:p w14:paraId="2FA11690" w14:textId="77777777" w:rsidR="000B4EA5" w:rsidRPr="000B4EA5" w:rsidRDefault="000B4EA5" w:rsidP="00987AB5">
      <w:pPr>
        <w:jc w:val="both"/>
        <w:rPr>
          <w:rFonts w:eastAsiaTheme="minorEastAsia"/>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5FEE0DB" w14:textId="77777777" w:rsidTr="004F08BA">
        <w:tc>
          <w:tcPr>
            <w:tcW w:w="8217" w:type="dxa"/>
          </w:tcPr>
          <w:p w14:paraId="51EB4C62" w14:textId="77777777" w:rsidR="00C12484" w:rsidRPr="00052FF2"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stick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slip</m:t>
                    </m:r>
                  </m:sub>
                </m:sSub>
                <m:r>
                  <w:rPr>
                    <w:rFonts w:ascii="Cambria Math" w:eastAsiaTheme="minorEastAsia" w:hAnsi="Cambria Math"/>
                  </w:rPr>
                  <m:t>=Ø</m:t>
                </m:r>
              </m:oMath>
            </m:oMathPara>
          </w:p>
        </w:tc>
        <w:tc>
          <w:tcPr>
            <w:tcW w:w="845" w:type="dxa"/>
          </w:tcPr>
          <w:p w14:paraId="4ADE1CAC" w14:textId="05420D24" w:rsidR="00C12484"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35</w:t>
            </w:r>
            <w:r w:rsidR="008A3455">
              <w:rPr>
                <w:noProof/>
              </w:rPr>
              <w:fldChar w:fldCharType="end"/>
            </w:r>
            <w:r>
              <w:t>)</w:t>
            </w:r>
          </w:p>
        </w:tc>
      </w:tr>
      <w:tr w:rsidR="00C12484" w14:paraId="17DEE8C8" w14:textId="77777777" w:rsidTr="004F08BA">
        <w:tc>
          <w:tcPr>
            <w:tcW w:w="8217" w:type="dxa"/>
          </w:tcPr>
          <w:p w14:paraId="5E04FA63" w14:textId="77777777" w:rsidR="00C12484" w:rsidRPr="00052FF2" w:rsidRDefault="00F865FC" w:rsidP="007F37EC">
            <w:pPr>
              <w:rPr>
                <w:rFonts w:ascii="Calibri" w:eastAsia="Times New Roman" w:hAnsi="Calibri" w:cs="Times New Roman"/>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cntct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stick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slip</m:t>
                    </m:r>
                  </m:sub>
                </m:sSub>
              </m:oMath>
            </m:oMathPara>
          </w:p>
        </w:tc>
        <w:tc>
          <w:tcPr>
            <w:tcW w:w="845" w:type="dxa"/>
          </w:tcPr>
          <w:p w14:paraId="00069716" w14:textId="76E6B404" w:rsidR="00C12484"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36</w:t>
            </w:r>
            <w:r w:rsidR="008A3455">
              <w:rPr>
                <w:noProof/>
              </w:rPr>
              <w:fldChar w:fldCharType="end"/>
            </w:r>
            <w:r>
              <w:t>)</w:t>
            </w:r>
          </w:p>
        </w:tc>
      </w:tr>
    </w:tbl>
    <w:p w14:paraId="5D950690" w14:textId="77777777" w:rsidR="00C12484" w:rsidRPr="004F08BA" w:rsidRDefault="00C12484" w:rsidP="00C12484">
      <w:pPr>
        <w:rPr>
          <w:rFonts w:eastAsiaTheme="minorEastAsia"/>
          <w:sz w:val="10"/>
          <w:szCs w:val="10"/>
        </w:rPr>
      </w:pPr>
    </w:p>
    <w:p w14:paraId="3929BBDE" w14:textId="3759637C" w:rsidR="00C12484" w:rsidRDefault="00C12484" w:rsidP="00207977">
      <w:pPr>
        <w:spacing w:line="360" w:lineRule="auto"/>
        <w:jc w:val="both"/>
        <w:rPr>
          <w:rFonts w:eastAsiaTheme="minorEastAsia"/>
        </w:rPr>
      </w:pPr>
      <w:r>
        <w:rPr>
          <w:rFonts w:eastAsiaTheme="minorEastAsia"/>
        </w:rPr>
        <w:t xml:space="preserve">Dans l’équation </w:t>
      </w:r>
      <w:r w:rsidR="00BD4D56">
        <w:rPr>
          <w:rFonts w:eastAsiaTheme="minorEastAsia"/>
        </w:rPr>
        <w:fldChar w:fldCharType="begin"/>
      </w:r>
      <w:r w:rsidR="00BD4D56">
        <w:rPr>
          <w:rFonts w:eastAsiaTheme="minorEastAsia"/>
        </w:rPr>
        <w:instrText xml:space="preserve"> REF _Ref525669161 \h </w:instrText>
      </w:r>
      <w:r w:rsidR="00207977">
        <w:rPr>
          <w:rFonts w:eastAsiaTheme="minorEastAsia"/>
        </w:rPr>
        <w:instrText xml:space="preserve"> \* MERGEFORMAT </w:instrText>
      </w:r>
      <w:r w:rsidR="00BD4D56">
        <w:rPr>
          <w:rFonts w:eastAsiaTheme="minorEastAsia"/>
        </w:rPr>
      </w:r>
      <w:r w:rsidR="00BD4D56">
        <w:rPr>
          <w:rFonts w:eastAsiaTheme="minorEastAsia"/>
        </w:rPr>
        <w:fldChar w:fldCharType="separate"/>
      </w:r>
      <w:r w:rsidR="009D4609">
        <w:t>(</w:t>
      </w:r>
      <w:r w:rsidR="009D4609">
        <w:rPr>
          <w:noProof/>
        </w:rPr>
        <w:t>34</w:t>
      </w:r>
      <w:r w:rsidR="009D4609">
        <w:t>)</w:t>
      </w:r>
      <w:r w:rsidR="00BD4D56">
        <w:rPr>
          <w:rFonts w:eastAsiaTheme="minorEastAsia"/>
        </w:rPr>
        <w:fldChar w:fldCharType="end"/>
      </w:r>
      <w:r>
        <w:rPr>
          <w:rFonts w:eastAsiaTheme="minorEastAsia"/>
        </w:rPr>
        <w:t>, le troisième terme correspond à l’</w:t>
      </w:r>
      <w:r w:rsidR="00360850">
        <w:rPr>
          <w:rFonts w:eastAsiaTheme="minorEastAsia"/>
        </w:rPr>
        <w:t>énergie</w:t>
      </w:r>
      <w:r>
        <w:rPr>
          <w:rFonts w:eastAsiaTheme="minorEastAsia"/>
        </w:rPr>
        <w:t xml:space="preserve"> potentielle due aux contacts normaux des </w:t>
      </w:r>
      <w:r w:rsidR="00BD4D56">
        <w:rPr>
          <w:rFonts w:eastAsiaTheme="minorEastAsia"/>
        </w:rPr>
        <w:t>plissés</w:t>
      </w:r>
      <w:r>
        <w:rPr>
          <w:rFonts w:eastAsiaTheme="minorEastAsia"/>
        </w:rPr>
        <w:t xml:space="preserve">. Les fonctions correspondant à ces écarts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oMath>
      <w:r>
        <w:rPr>
          <w:rFonts w:eastAsiaTheme="minorEastAsia"/>
        </w:rPr>
        <w:t xml:space="preserve"> peuvent être scindés en deux catégories, ceux des contacts aux sommets des </w:t>
      </w:r>
      <w:r w:rsidR="0052267E">
        <w:rPr>
          <w:rFonts w:eastAsiaTheme="minorEastAsia"/>
        </w:rPr>
        <w:t>plissés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t,i</m:t>
            </m:r>
          </m:sub>
        </m:sSub>
      </m:oMath>
      <w:r w:rsidRPr="00972512">
        <w:rPr>
          <w:rFonts w:eastAsiaTheme="minorEastAsia"/>
        </w:rPr>
        <w:t xml:space="preserve"> et ceux aux bases des</w:t>
      </w:r>
      <w:r w:rsidRPr="00D158EC">
        <w:rPr>
          <w:rFonts w:eastAsiaTheme="minorEastAsia"/>
        </w:rPr>
        <w:t xml:space="preserve"> </w:t>
      </w:r>
      <w:r w:rsidR="0052267E">
        <w:rPr>
          <w:rFonts w:eastAsiaTheme="minorEastAsia"/>
        </w:rPr>
        <w:t>plissés</w:t>
      </w:r>
      <w:r w:rsidRPr="009725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b,i</m:t>
            </m:r>
          </m:sub>
        </m:sSub>
      </m:oMath>
      <w:r>
        <w:rPr>
          <w:rFonts w:eastAsiaTheme="minorEastAsia"/>
        </w:rPr>
        <w:t>.</w:t>
      </w:r>
    </w:p>
    <w:p w14:paraId="1118F716" w14:textId="77777777" w:rsidR="00C12484" w:rsidRDefault="00C12484" w:rsidP="00207977">
      <w:pPr>
        <w:spacing w:line="360" w:lineRule="auto"/>
        <w:jc w:val="both"/>
        <w:rPr>
          <w:rFonts w:eastAsiaTheme="minorEastAsia"/>
        </w:rPr>
      </w:pPr>
      <w:r>
        <w:rPr>
          <w:rFonts w:eastAsiaTheme="minorEastAsia"/>
        </w:rPr>
        <w:t xml:space="preserve">Le quatrième et cinquième terme sont relatifs à la nature des contacts qui se produisent. Ils correspondent successivement aux </w:t>
      </w:r>
      <w:r w:rsidR="00360850">
        <w:rPr>
          <w:rFonts w:eastAsiaTheme="minorEastAsia"/>
        </w:rPr>
        <w:t>énergies</w:t>
      </w:r>
      <w:r>
        <w:rPr>
          <w:rFonts w:eastAsiaTheme="minorEastAsia"/>
        </w:rPr>
        <w:t xml:space="preserve"> potentielles des nœuds en contact adhérent et ceux des nœuds en contact glissant (sous forme de travaux des forces de frottement locales).</w:t>
      </w:r>
    </w:p>
    <w:p w14:paraId="05CBCCC1" w14:textId="77777777" w:rsidR="00C12484" w:rsidRDefault="00C12484" w:rsidP="00207977">
      <w:pPr>
        <w:spacing w:line="360" w:lineRule="auto"/>
        <w:jc w:val="both"/>
        <w:rPr>
          <w:rFonts w:eastAsiaTheme="minorEastAsia"/>
        </w:rPr>
      </w:pPr>
      <w:r>
        <w:rPr>
          <w:rFonts w:eastAsiaTheme="minorEastAsia"/>
        </w:rPr>
        <w:t>Le sixième, et dernier terme de cette équation, est dû aux contacts entre le rotor et la feuille supérieure.</w:t>
      </w:r>
    </w:p>
    <w:p w14:paraId="767ABFB5" w14:textId="77777777" w:rsidR="00C12484" w:rsidRDefault="00C12484" w:rsidP="00207977">
      <w:pPr>
        <w:spacing w:line="360" w:lineRule="auto"/>
        <w:jc w:val="both"/>
        <w:rPr>
          <w:rFonts w:eastAsiaTheme="minorEastAsia"/>
        </w:rPr>
      </w:pPr>
      <w:r>
        <w:rPr>
          <w:rFonts w:eastAsiaTheme="minorEastAsia"/>
        </w:rPr>
        <w:t>Les fonctions de pénalités sont ainsi présentes dans trois termes de l’équation de l’</w:t>
      </w:r>
      <w:r w:rsidR="00360850">
        <w:rPr>
          <w:rFonts w:eastAsiaTheme="minorEastAsia"/>
        </w:rPr>
        <w:t>énergie</w:t>
      </w:r>
      <w:r w:rsidR="00414E9E">
        <w:rPr>
          <w:rFonts w:eastAsiaTheme="minorEastAsia"/>
        </w:rPr>
        <w:t xml:space="preserve"> globale :</w:t>
      </w:r>
      <w:r>
        <w:rPr>
          <w:rFonts w:eastAsiaTheme="minorEastAsia"/>
        </w:rPr>
        <w:t xml:space="preserve"> une première fois pour les multiplicateurs de Lagrange augmentés </w:t>
      </w:r>
      <m:oMath>
        <m:sSub>
          <m:sSubPr>
            <m:ctrlPr>
              <w:rPr>
                <w:rFonts w:ascii="Cambria Math" w:eastAsiaTheme="minorEastAsia" w:hAnsi="Cambria Math"/>
                <w:b/>
                <w:i/>
              </w:rPr>
            </m:ctrlPr>
          </m:sSubPr>
          <m:e>
            <m:r>
              <m:rPr>
                <m:sty m:val="bi"/>
              </m:rPr>
              <w:rPr>
                <w:rFonts w:ascii="Cambria Math" w:eastAsiaTheme="minorEastAsia" w:hAnsi="Cambria Math"/>
              </w:rPr>
              <m:t>ε</m:t>
            </m:r>
          </m:e>
          <m:sub>
            <m:r>
              <m:rPr>
                <m:sty m:val="bi"/>
              </m:rPr>
              <w:rPr>
                <w:rFonts w:ascii="Cambria Math" w:eastAsiaTheme="minorEastAsia" w:hAnsi="Cambria Math"/>
              </w:rPr>
              <m:t>ALM</m:t>
            </m:r>
          </m:sub>
        </m:sSub>
      </m:oMath>
      <w:r w:rsidR="00414E9E">
        <w:rPr>
          <w:rFonts w:eastAsiaTheme="minorEastAsia"/>
        </w:rPr>
        <w:t>, une deuxième</w:t>
      </w:r>
      <w:r>
        <w:rPr>
          <w:rFonts w:eastAsiaTheme="minorEastAsia"/>
        </w:rPr>
        <w:t xml:space="preserve"> fois pour les nœuds en contacts adhérents </w:t>
      </w:r>
      <m:oMath>
        <m:sSub>
          <m:sSubPr>
            <m:ctrlPr>
              <w:rPr>
                <w:rFonts w:ascii="Cambria Math" w:eastAsiaTheme="minorEastAsia" w:hAnsi="Cambria Math"/>
                <w:b/>
                <w:i/>
              </w:rPr>
            </m:ctrlPr>
          </m:sSubPr>
          <m:e>
            <m:r>
              <m:rPr>
                <m:sty m:val="bi"/>
              </m:rPr>
              <w:rPr>
                <w:rFonts w:ascii="Cambria Math" w:eastAsiaTheme="minorEastAsia" w:hAnsi="Cambria Math"/>
              </w:rPr>
              <m:t>ε</m:t>
            </m:r>
          </m:e>
          <m:sub>
            <m:r>
              <m:rPr>
                <m:sty m:val="bi"/>
              </m:rPr>
              <w:rPr>
                <w:rFonts w:ascii="Cambria Math" w:eastAsiaTheme="minorEastAsia" w:hAnsi="Cambria Math"/>
              </w:rPr>
              <m:t>f</m:t>
            </m:r>
          </m:sub>
        </m:sSub>
      </m:oMath>
      <w:r w:rsidRPr="00F1245F">
        <w:rPr>
          <w:rFonts w:eastAsiaTheme="minorEastAsia"/>
        </w:rPr>
        <w:t>, puis la troisième</w:t>
      </w:r>
      <w:r>
        <w:rPr>
          <w:rFonts w:eastAsiaTheme="minorEastAsia"/>
        </w:rPr>
        <w:t xml:space="preserve"> fois</w:t>
      </w:r>
      <w:r w:rsidRPr="00F1245F">
        <w:rPr>
          <w:rFonts w:eastAsiaTheme="minorEastAsia"/>
        </w:rPr>
        <w:t xml:space="preserve"> pour les nœuds avec des contacts entre le rotor et la feuille supérieure</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ε</m:t>
            </m:r>
          </m:e>
          <m:sub>
            <m:r>
              <m:rPr>
                <m:sty m:val="bi"/>
              </m:rPr>
              <w:rPr>
                <w:rFonts w:ascii="Cambria Math" w:eastAsiaTheme="minorEastAsia" w:hAnsi="Cambria Math"/>
              </w:rPr>
              <m:t>r</m:t>
            </m:r>
          </m:sub>
        </m:sSub>
      </m:oMath>
      <w:r w:rsidRPr="00777534">
        <w:rPr>
          <w:rFonts w:eastAsiaTheme="minorEastAsia"/>
        </w:rPr>
        <w:t xml:space="preserve">. </w:t>
      </w:r>
      <w:r w:rsidR="000B4EA5">
        <w:rPr>
          <w:rFonts w:eastAsiaTheme="minorEastAsia"/>
        </w:rPr>
        <w:t>L</w:t>
      </w:r>
      <w:r>
        <w:rPr>
          <w:rFonts w:eastAsiaTheme="minorEastAsia"/>
        </w:rPr>
        <w:t xml:space="preserve">es pénalités ressemblent à des raideurs de ressorts de valeurs différentes, avec généralement </w:t>
      </w:r>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ε</m:t>
            </m:r>
          </m:e>
          <m:sub>
            <m:r>
              <m:rPr>
                <m:sty m:val="bi"/>
              </m:rPr>
              <w:rPr>
                <w:rFonts w:ascii="Cambria Math" w:eastAsiaTheme="minorEastAsia" w:hAnsi="Cambria Math"/>
                <w:lang w:val="en-US"/>
              </w:rPr>
              <m:t>ALM</m:t>
            </m:r>
          </m:sub>
        </m:sSub>
        <m:r>
          <m:rPr>
            <m:sty m:val="bi"/>
          </m:rPr>
          <w:rPr>
            <w:rFonts w:ascii="Cambria Math" w:eastAsiaTheme="minorEastAsia" w:hAnsi="Cambria Math"/>
          </w:rPr>
          <m:t xml:space="preserve">≪ </m:t>
        </m:r>
        <m:sSub>
          <m:sSubPr>
            <m:ctrlPr>
              <w:rPr>
                <w:rFonts w:ascii="Cambria Math" w:eastAsiaTheme="minorEastAsia" w:hAnsi="Cambria Math"/>
                <w:b/>
                <w:i/>
                <w:lang w:val="en-US"/>
              </w:rPr>
            </m:ctrlPr>
          </m:sSubPr>
          <m:e>
            <m:r>
              <m:rPr>
                <m:sty m:val="bi"/>
              </m:rPr>
              <w:rPr>
                <w:rFonts w:ascii="Cambria Math" w:eastAsiaTheme="minorEastAsia" w:hAnsi="Cambria Math"/>
                <w:lang w:val="en-US"/>
              </w:rPr>
              <m:t>ε</m:t>
            </m:r>
          </m:e>
          <m:sub>
            <m:r>
              <m:rPr>
                <m:sty m:val="bi"/>
              </m:rPr>
              <w:rPr>
                <w:rFonts w:ascii="Cambria Math" w:eastAsiaTheme="minorEastAsia" w:hAnsi="Cambria Math"/>
                <w:lang w:val="en-US"/>
              </w:rPr>
              <m:t>f</m:t>
            </m:r>
          </m:sub>
        </m:sSub>
        <m:r>
          <m:rPr>
            <m:sty m:val="bi"/>
          </m:rPr>
          <w:rPr>
            <w:rFonts w:ascii="Cambria Math" w:eastAsiaTheme="minorEastAsia" w:hAnsi="Cambria Math"/>
          </w:rPr>
          <m:t xml:space="preserve"> , </m:t>
        </m:r>
        <m:sSub>
          <m:sSubPr>
            <m:ctrlPr>
              <w:rPr>
                <w:rFonts w:ascii="Cambria Math" w:eastAsiaTheme="minorEastAsia" w:hAnsi="Cambria Math"/>
                <w:b/>
                <w:i/>
                <w:lang w:val="en-US"/>
              </w:rPr>
            </m:ctrlPr>
          </m:sSubPr>
          <m:e>
            <m:r>
              <m:rPr>
                <m:sty m:val="bi"/>
              </m:rPr>
              <w:rPr>
                <w:rFonts w:ascii="Cambria Math" w:eastAsiaTheme="minorEastAsia" w:hAnsi="Cambria Math"/>
                <w:lang w:val="en-US"/>
              </w:rPr>
              <m:t>ε</m:t>
            </m:r>
          </m:e>
          <m:sub>
            <m:r>
              <m:rPr>
                <m:sty m:val="bi"/>
              </m:rPr>
              <w:rPr>
                <w:rFonts w:ascii="Cambria Math" w:eastAsiaTheme="minorEastAsia" w:hAnsi="Cambria Math"/>
                <w:lang w:val="en-US"/>
              </w:rPr>
              <m:t>r</m:t>
            </m:r>
          </m:sub>
        </m:sSub>
      </m:oMath>
      <w:r>
        <w:rPr>
          <w:rFonts w:eastAsiaTheme="minorEastAsia"/>
        </w:rPr>
        <w:t>.</w:t>
      </w:r>
    </w:p>
    <w:p w14:paraId="5E197A6A" w14:textId="0A38A769" w:rsidR="00B47812" w:rsidRDefault="00EB17BC" w:rsidP="00207977">
      <w:pPr>
        <w:spacing w:line="360" w:lineRule="auto"/>
        <w:jc w:val="both"/>
        <w:rPr>
          <w:rFonts w:eastAsiaTheme="minorEastAsia"/>
        </w:rPr>
      </w:pPr>
      <w:r>
        <w:rPr>
          <w:rFonts w:eastAsiaTheme="minorEastAsia"/>
        </w:rPr>
        <w:t>Par exemple, p</w:t>
      </w:r>
      <w:r w:rsidR="00C12484">
        <w:rPr>
          <w:rFonts w:eastAsiaTheme="minorEastAsia"/>
        </w:rPr>
        <w:t xml:space="preserve">our un </w:t>
      </w:r>
      <w:r w:rsidR="0053491D">
        <w:rPr>
          <w:rFonts w:eastAsiaTheme="minorEastAsia"/>
        </w:rPr>
        <w:t>plissé</w:t>
      </w:r>
      <w:r w:rsidR="00C12484">
        <w:rPr>
          <w:rFonts w:eastAsiaTheme="minorEastAsia"/>
        </w:rPr>
        <w:t xml:space="preserve"> unique, les équations de l’algorithme peuvent être détaillé</w:t>
      </w:r>
      <w:r w:rsidR="00414E9E">
        <w:rPr>
          <w:rFonts w:eastAsiaTheme="minorEastAsia"/>
        </w:rPr>
        <w:t>s</w:t>
      </w:r>
      <w:r w:rsidR="00C12484">
        <w:rPr>
          <w:rFonts w:eastAsiaTheme="minorEastAsia"/>
        </w:rPr>
        <w:t>, en util</w:t>
      </w:r>
      <w:r w:rsidR="00186AB9">
        <w:rPr>
          <w:rFonts w:eastAsiaTheme="minorEastAsia"/>
        </w:rPr>
        <w:t xml:space="preserve">isant les notations de la </w:t>
      </w:r>
      <w:r w:rsidR="0053491D">
        <w:rPr>
          <w:rFonts w:eastAsiaTheme="minorEastAsia"/>
        </w:rPr>
        <w:fldChar w:fldCharType="begin"/>
      </w:r>
      <w:r w:rsidR="0053491D">
        <w:rPr>
          <w:rFonts w:eastAsiaTheme="minorEastAsia"/>
        </w:rPr>
        <w:instrText xml:space="preserve"> REF _Ref525670432 \h </w:instrText>
      </w:r>
      <w:r w:rsidR="00207977">
        <w:rPr>
          <w:rFonts w:eastAsiaTheme="minorEastAsia"/>
        </w:rPr>
        <w:instrText xml:space="preserve"> \* MERGEFORMAT </w:instrText>
      </w:r>
      <w:r w:rsidR="0053491D">
        <w:rPr>
          <w:rFonts w:eastAsiaTheme="minorEastAsia"/>
        </w:rPr>
      </w:r>
      <w:r w:rsidR="0053491D">
        <w:rPr>
          <w:rFonts w:eastAsiaTheme="minorEastAsia"/>
        </w:rPr>
        <w:fldChar w:fldCharType="separate"/>
      </w:r>
      <w:r w:rsidR="009D4609">
        <w:t xml:space="preserve">Figure </w:t>
      </w:r>
      <w:r w:rsidR="009D4609">
        <w:rPr>
          <w:noProof/>
        </w:rPr>
        <w:t>24</w:t>
      </w:r>
      <w:r w:rsidR="0053491D">
        <w:rPr>
          <w:rFonts w:eastAsiaTheme="minorEastAsia"/>
        </w:rPr>
        <w:fldChar w:fldCharType="end"/>
      </w:r>
      <w:r w:rsidR="00E37484">
        <w:rPr>
          <w:rFonts w:eastAsiaTheme="minorEastAsia"/>
        </w:rPr>
        <w:t xml:space="preserve"> et</w:t>
      </w:r>
      <w:r w:rsidR="00414E9E">
        <w:rPr>
          <w:rFonts w:eastAsiaTheme="minorEastAsia"/>
        </w:rPr>
        <w:t xml:space="preserve"> de la</w:t>
      </w:r>
      <w:r w:rsidR="00E37484">
        <w:rPr>
          <w:rFonts w:eastAsiaTheme="minorEastAsia"/>
        </w:rPr>
        <w:t xml:space="preserve"> </w:t>
      </w:r>
      <w:r w:rsidR="00186AB9">
        <w:rPr>
          <w:rFonts w:eastAsiaTheme="minorEastAsia"/>
        </w:rPr>
        <w:fldChar w:fldCharType="begin"/>
      </w:r>
      <w:r w:rsidR="00186AB9">
        <w:rPr>
          <w:rFonts w:eastAsiaTheme="minorEastAsia"/>
        </w:rPr>
        <w:instrText xml:space="preserve"> REF _Ref525650656 \h </w:instrText>
      </w:r>
      <w:r w:rsidR="00207977">
        <w:rPr>
          <w:rFonts w:eastAsiaTheme="minorEastAsia"/>
        </w:rPr>
        <w:instrText xml:space="preserve"> \* MERGEFORMAT </w:instrText>
      </w:r>
      <w:r w:rsidR="00186AB9">
        <w:rPr>
          <w:rFonts w:eastAsiaTheme="minorEastAsia"/>
        </w:rPr>
      </w:r>
      <w:r w:rsidR="00186AB9">
        <w:rPr>
          <w:rFonts w:eastAsiaTheme="minorEastAsia"/>
        </w:rPr>
        <w:fldChar w:fldCharType="separate"/>
      </w:r>
      <w:r w:rsidR="009D4609">
        <w:t xml:space="preserve">Figure </w:t>
      </w:r>
      <w:r w:rsidR="009D4609">
        <w:rPr>
          <w:noProof/>
        </w:rPr>
        <w:t>19</w:t>
      </w:r>
      <w:r w:rsidR="00186AB9">
        <w:rPr>
          <w:rFonts w:eastAsiaTheme="minorEastAsia"/>
        </w:rPr>
        <w:fldChar w:fldCharType="end"/>
      </w:r>
      <w:r w:rsidR="00C12484">
        <w:rPr>
          <w:rFonts w:eastAsiaTheme="minorEastAsia"/>
        </w:rPr>
        <w:t xml:space="preserve">. Par la suite, l’extension de ces équations à n’importe quel nombre de </w:t>
      </w:r>
      <w:r w:rsidR="0053491D">
        <w:rPr>
          <w:rFonts w:eastAsiaTheme="minorEastAsia"/>
        </w:rPr>
        <w:t>plissés</w:t>
      </w:r>
      <w:r w:rsidR="00E0596A">
        <w:rPr>
          <w:rFonts w:eastAsiaTheme="minorEastAsia"/>
        </w:rPr>
        <w:t xml:space="preserve"> se fait sans nulle difficulté.</w:t>
      </w:r>
    </w:p>
    <w:p w14:paraId="127A117F" w14:textId="77777777" w:rsidR="004F08BA" w:rsidRDefault="004F08BA" w:rsidP="00186AB9">
      <w:pPr>
        <w:jc w:val="both"/>
        <w:rPr>
          <w:rFonts w:eastAsiaTheme="minorEastAsia"/>
        </w:rPr>
      </w:pPr>
    </w:p>
    <w:p w14:paraId="6FFDF892" w14:textId="77777777" w:rsidR="00B47812" w:rsidRDefault="00B47812" w:rsidP="00B47812">
      <w:pPr>
        <w:keepNext/>
        <w:jc w:val="center"/>
      </w:pPr>
      <w:r>
        <w:rPr>
          <w:rFonts w:eastAsiaTheme="minorEastAsia"/>
          <w:noProof/>
          <w:lang w:eastAsia="fr-FR"/>
        </w:rPr>
        <w:drawing>
          <wp:inline distT="0" distB="0" distL="0" distR="0" wp14:anchorId="31C2FE53" wp14:editId="20A38488">
            <wp:extent cx="4094922" cy="2375055"/>
            <wp:effectExtent l="0" t="0" r="0" b="63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6598" cy="2381827"/>
                    </a:xfrm>
                    <a:prstGeom prst="rect">
                      <a:avLst/>
                    </a:prstGeom>
                    <a:noFill/>
                  </pic:spPr>
                </pic:pic>
              </a:graphicData>
            </a:graphic>
          </wp:inline>
        </w:drawing>
      </w:r>
    </w:p>
    <w:p w14:paraId="7D35E528" w14:textId="5ABB170B" w:rsidR="00987AB5" w:rsidRDefault="00B47812" w:rsidP="00B47812">
      <w:pPr>
        <w:pStyle w:val="Lgende"/>
        <w:jc w:val="center"/>
      </w:pPr>
      <w:bookmarkStart w:id="85" w:name="_Ref525670432"/>
      <w:bookmarkStart w:id="86" w:name="_Toc531267467"/>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24</w:t>
      </w:r>
      <w:r w:rsidR="008A3455">
        <w:rPr>
          <w:noProof/>
        </w:rPr>
        <w:fldChar w:fldCharType="end"/>
      </w:r>
      <w:bookmarkEnd w:id="85"/>
      <w:r>
        <w:t xml:space="preserve"> : Notation pour un palier à feuilles d’un seul plissé</w:t>
      </w:r>
      <w:bookmarkEnd w:id="86"/>
    </w:p>
    <w:p w14:paraId="17A533EF" w14:textId="77777777" w:rsidR="004F08BA" w:rsidRPr="007A22C1" w:rsidRDefault="004F08BA" w:rsidP="004F08BA">
      <w:pPr>
        <w:rPr>
          <w:sz w:val="10"/>
          <w:szCs w:val="10"/>
        </w:rPr>
      </w:pP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C192E16" w14:textId="77777777" w:rsidTr="004F08BA">
        <w:tc>
          <w:tcPr>
            <w:tcW w:w="8359" w:type="dxa"/>
          </w:tcPr>
          <w:p w14:paraId="37C609CD" w14:textId="77777777" w:rsidR="00C12484" w:rsidRPr="00207977" w:rsidRDefault="00F865FC" w:rsidP="007F37EC">
            <w:pPr>
              <w:spacing w:line="360" w:lineRule="auto"/>
              <w:ind w:left="1416"/>
              <w:rPr>
                <w:rFonts w:eastAsiaTheme="minorEastAsia"/>
                <w:b/>
                <w:sz w:val="22"/>
              </w:rPr>
            </w:pPr>
            <m:oMathPara>
              <m:oMathParaPr>
                <m:jc m:val="left"/>
              </m:oMathParaPr>
              <m:oMath>
                <m:sSub>
                  <m:sSubPr>
                    <m:ctrlPr>
                      <w:rPr>
                        <w:rFonts w:ascii="Cambria Math" w:eastAsiaTheme="minorEastAsia" w:hAnsi="Cambria Math"/>
                        <w:sz w:val="22"/>
                      </w:rPr>
                    </m:ctrlPr>
                  </m:sSubPr>
                  <m:e>
                    <m:r>
                      <m:rPr>
                        <m:sty m:val="p"/>
                      </m:rPr>
                      <w:rPr>
                        <w:rFonts w:ascii="Cambria Math" w:eastAsiaTheme="minorEastAsia" w:hAnsi="Cambria Math"/>
                        <w:sz w:val="22"/>
                      </w:rPr>
                      <m:t>Π</m:t>
                    </m:r>
                  </m:e>
                  <m:sub>
                    <m:r>
                      <w:rPr>
                        <w:rFonts w:ascii="Cambria Math" w:eastAsiaTheme="minorEastAsia" w:hAnsi="Cambria Math"/>
                        <w:sz w:val="22"/>
                      </w:rPr>
                      <m:t>ALM</m:t>
                    </m:r>
                  </m:sub>
                </m:sSub>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p>
                  <m:sSupPr>
                    <m:ctrlPr>
                      <w:rPr>
                        <w:rFonts w:ascii="Cambria Math" w:eastAsiaTheme="minorEastAsia" w:hAnsi="Cambria Math"/>
                        <w:i/>
                        <w:sz w:val="22"/>
                      </w:rPr>
                    </m:ctrlPr>
                  </m:sSupPr>
                  <m:e>
                    <m:sSub>
                      <m:sSubPr>
                        <m:ctrlPr>
                          <w:rPr>
                            <w:rFonts w:ascii="Cambria Math" w:eastAsiaTheme="minorEastAsia" w:hAnsi="Cambria Math"/>
                            <w:b/>
                            <w:i/>
                            <w:sz w:val="22"/>
                          </w:rPr>
                        </m:ctrlPr>
                      </m:sSubPr>
                      <m:e>
                        <m:r>
                          <m:rPr>
                            <m:sty m:val="bi"/>
                          </m:rPr>
                          <w:rPr>
                            <w:rFonts w:ascii="Cambria Math" w:eastAsiaTheme="minorEastAsia" w:hAnsi="Cambria Math"/>
                            <w:sz w:val="22"/>
                          </w:rPr>
                          <m:t>u</m:t>
                        </m:r>
                      </m:e>
                      <m:sub>
                        <m:r>
                          <m:rPr>
                            <m:sty m:val="bi"/>
                          </m:rPr>
                          <w:rPr>
                            <w:rFonts w:ascii="Cambria Math" w:eastAsiaTheme="minorEastAsia" w:hAnsi="Cambria Math"/>
                            <w:sz w:val="22"/>
                          </w:rPr>
                          <m:t>b</m:t>
                        </m:r>
                      </m:sub>
                    </m:sSub>
                  </m:e>
                  <m:sup>
                    <m:r>
                      <w:rPr>
                        <w:rFonts w:ascii="Cambria Math" w:eastAsiaTheme="minorEastAsia" w:hAnsi="Cambria Math"/>
                        <w:sz w:val="22"/>
                      </w:rPr>
                      <m:t>T</m:t>
                    </m:r>
                  </m:sup>
                </m:sSup>
                <m:sSub>
                  <m:sSubPr>
                    <m:ctrlPr>
                      <w:rPr>
                        <w:rFonts w:ascii="Cambria Math" w:eastAsiaTheme="minorEastAsia" w:hAnsi="Cambria Math"/>
                        <w:b/>
                        <w:i/>
                        <w:sz w:val="22"/>
                      </w:rPr>
                    </m:ctrlPr>
                  </m:sSubPr>
                  <m:e>
                    <m:r>
                      <m:rPr>
                        <m:sty m:val="bi"/>
                      </m:rPr>
                      <w:rPr>
                        <w:rFonts w:ascii="Cambria Math" w:eastAsiaTheme="minorEastAsia" w:hAnsi="Cambria Math"/>
                        <w:sz w:val="22"/>
                      </w:rPr>
                      <m:t>K</m:t>
                    </m:r>
                  </m:e>
                  <m:sub>
                    <m:r>
                      <m:rPr>
                        <m:sty m:val="bi"/>
                      </m:rPr>
                      <w:rPr>
                        <w:rFonts w:ascii="Cambria Math" w:eastAsiaTheme="minorEastAsia" w:hAnsi="Cambria Math"/>
                        <w:sz w:val="22"/>
                      </w:rPr>
                      <m:t>b</m:t>
                    </m:r>
                  </m:sub>
                </m:sSub>
                <m:sSub>
                  <m:sSubPr>
                    <m:ctrlPr>
                      <w:rPr>
                        <w:rFonts w:ascii="Cambria Math" w:eastAsiaTheme="minorEastAsia" w:hAnsi="Cambria Math"/>
                        <w:b/>
                        <w:i/>
                        <w:sz w:val="22"/>
                      </w:rPr>
                    </m:ctrlPr>
                  </m:sSubPr>
                  <m:e>
                    <m:r>
                      <m:rPr>
                        <m:sty m:val="bi"/>
                      </m:rPr>
                      <w:rPr>
                        <w:rFonts w:ascii="Cambria Math" w:eastAsiaTheme="minorEastAsia" w:hAnsi="Cambria Math"/>
                        <w:sz w:val="22"/>
                      </w:rPr>
                      <m:t>u</m:t>
                    </m:r>
                  </m:e>
                  <m:sub>
                    <m:r>
                      <m:rPr>
                        <m:sty m:val="bi"/>
                      </m:rPr>
                      <w:rPr>
                        <w:rFonts w:ascii="Cambria Math" w:eastAsiaTheme="minorEastAsia" w:hAnsi="Cambria Math"/>
                        <w:sz w:val="22"/>
                      </w:rPr>
                      <m:t>b</m:t>
                    </m:r>
                  </m:sub>
                </m:sSub>
                <m:r>
                  <m:rPr>
                    <m:sty m:val="bi"/>
                  </m:rP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b>
                  <m:sSubPr>
                    <m:ctrlPr>
                      <w:rPr>
                        <w:rFonts w:ascii="Cambria Math" w:eastAsiaTheme="minorEastAsia" w:hAnsi="Cambria Math"/>
                        <w:i/>
                        <w:sz w:val="22"/>
                      </w:rPr>
                    </m:ctrlPr>
                  </m:sSubPr>
                  <m:e>
                    <m:r>
                      <w:rPr>
                        <w:rFonts w:ascii="Cambria Math" w:eastAsiaTheme="minorEastAsia" w:hAnsi="Cambria Math"/>
                        <w:sz w:val="22"/>
                      </w:rPr>
                      <m:t>K</m:t>
                    </m:r>
                  </m:e>
                  <m:sub>
                    <m:r>
                      <w:rPr>
                        <w:rFonts w:ascii="Cambria Math" w:eastAsiaTheme="minorEastAsia" w:hAnsi="Cambria Math"/>
                        <w:sz w:val="22"/>
                      </w:rPr>
                      <m:t>t</m:t>
                    </m:r>
                  </m:sub>
                </m:sSub>
                <m:sSup>
                  <m:sSupPr>
                    <m:ctrlPr>
                      <w:rPr>
                        <w:rFonts w:ascii="Cambria Math" w:eastAsiaTheme="minorEastAsia" w:hAnsi="Cambria Math"/>
                        <w:i/>
                        <w:sz w:val="22"/>
                      </w:rPr>
                    </m:ctrlPr>
                  </m:sSupPr>
                  <m:e>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t</m:t>
                        </m:r>
                      </m:sub>
                    </m:sSub>
                  </m:e>
                  <m:sup>
                    <m:r>
                      <w:rPr>
                        <w:rFonts w:ascii="Cambria Math" w:eastAsiaTheme="minorEastAsia" w:hAnsi="Cambria Math"/>
                        <w:sz w:val="22"/>
                      </w:rPr>
                      <m:t>2</m:t>
                    </m:r>
                  </m:sup>
                </m:sSup>
              </m:oMath>
            </m:oMathPara>
          </w:p>
          <w:p w14:paraId="4372DD3B" w14:textId="77777777" w:rsidR="00C12484" w:rsidRPr="00207977" w:rsidRDefault="00C12484" w:rsidP="007F37EC">
            <w:pPr>
              <w:spacing w:line="360" w:lineRule="auto"/>
              <w:ind w:left="1416"/>
              <w:rPr>
                <w:rFonts w:eastAsiaTheme="minorEastAsia"/>
                <w:b/>
                <w:sz w:val="22"/>
              </w:rPr>
            </w:pPr>
            <m:oMathPara>
              <m:oMathParaPr>
                <m:jc m:val="left"/>
              </m:oMathParaPr>
              <m:oMath>
                <m:r>
                  <m:rPr>
                    <m:sty m:val="bi"/>
                  </m:rPr>
                  <w:rPr>
                    <w:rFonts w:ascii="Cambria Math" w:eastAsiaTheme="minorEastAsia" w:hAnsi="Cambria Math"/>
                    <w:sz w:val="22"/>
                  </w:rPr>
                  <m:t>+</m:t>
                </m:r>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w:rPr>
                            <w:rFonts w:ascii="Cambria Math" w:eastAsiaTheme="minorEastAsia" w:hAnsi="Cambria Math"/>
                            <w:sz w:val="22"/>
                          </w:rPr>
                          <m:t>λ</m:t>
                        </m:r>
                      </m:e>
                    </m:acc>
                  </m:e>
                  <m:sub>
                    <m:r>
                      <w:rPr>
                        <w:rFonts w:ascii="Cambria Math" w:eastAsiaTheme="minorEastAsia" w:hAnsi="Cambria Math"/>
                        <w:sz w:val="22"/>
                      </w:rPr>
                      <m:t>t</m:t>
                    </m:r>
                  </m:sub>
                </m:sSub>
                <m:d>
                  <m:dPr>
                    <m:ctrlPr>
                      <w:rPr>
                        <w:rFonts w:ascii="Cambria Math" w:eastAsiaTheme="minorEastAsia"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g</m:t>
                            </m:r>
                          </m:e>
                          <m:sub>
                            <m:r>
                              <w:rPr>
                                <w:rFonts w:ascii="Cambria Math" w:hAnsi="Cambria Math"/>
                                <w:sz w:val="22"/>
                              </w:rPr>
                              <m:t>0</m:t>
                            </m:r>
                          </m:sub>
                        </m:sSub>
                      </m:e>
                      <m:sub>
                        <m:r>
                          <w:rPr>
                            <w:rFonts w:ascii="Cambria Math" w:hAnsi="Cambria Math"/>
                            <w:sz w:val="22"/>
                          </w:rPr>
                          <m:t>t</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t</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b,2</m:t>
                        </m:r>
                      </m:sub>
                    </m:sSub>
                  </m:e>
                </m:d>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b>
                  <m:sSubPr>
                    <m:ctrlPr>
                      <w:rPr>
                        <w:rFonts w:ascii="Cambria Math" w:eastAsiaTheme="minorEastAsia" w:hAnsi="Cambria Math"/>
                        <w:i/>
                        <w:sz w:val="22"/>
                      </w:rPr>
                    </m:ctrlPr>
                  </m:sSubPr>
                  <m:e>
                    <m:r>
                      <w:rPr>
                        <w:rFonts w:ascii="Cambria Math" w:eastAsiaTheme="minorEastAsia" w:hAnsi="Cambria Math"/>
                        <w:sz w:val="22"/>
                      </w:rPr>
                      <m:t>ε</m:t>
                    </m:r>
                  </m:e>
                  <m:sub>
                    <m:r>
                      <w:rPr>
                        <w:rFonts w:ascii="Cambria Math" w:eastAsiaTheme="minorEastAsia" w:hAnsi="Cambria Math"/>
                        <w:sz w:val="22"/>
                      </w:rPr>
                      <m:t>ALM</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g</m:t>
                                </m:r>
                              </m:e>
                              <m:sub>
                                <m:r>
                                  <w:rPr>
                                    <w:rFonts w:ascii="Cambria Math" w:hAnsi="Cambria Math"/>
                                    <w:sz w:val="22"/>
                                  </w:rPr>
                                  <m:t>0</m:t>
                                </m:r>
                              </m:sub>
                            </m:sSub>
                          </m:e>
                          <m:sub>
                            <m:r>
                              <w:rPr>
                                <w:rFonts w:ascii="Cambria Math" w:hAnsi="Cambria Math"/>
                                <w:sz w:val="22"/>
                              </w:rPr>
                              <m:t>t</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t</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b,2</m:t>
                            </m:r>
                          </m:sub>
                        </m:sSub>
                      </m:e>
                    </m:d>
                  </m:e>
                  <m:sup>
                    <m:r>
                      <w:rPr>
                        <w:rFonts w:ascii="Cambria Math" w:eastAsiaTheme="minorEastAsia" w:hAnsi="Cambria Math"/>
                        <w:sz w:val="22"/>
                      </w:rPr>
                      <m:t>2</m:t>
                    </m:r>
                  </m:sup>
                </m:sSup>
              </m:oMath>
            </m:oMathPara>
          </w:p>
          <w:p w14:paraId="289DFF85" w14:textId="77777777" w:rsidR="00C12484" w:rsidRPr="00207977" w:rsidRDefault="00C12484" w:rsidP="007F37EC">
            <w:pPr>
              <w:spacing w:line="360" w:lineRule="auto"/>
              <w:ind w:left="1416"/>
              <w:rPr>
                <w:rFonts w:eastAsiaTheme="minorEastAsia"/>
                <w:b/>
                <w:sz w:val="22"/>
              </w:rPr>
            </w:pPr>
            <m:oMathPara>
              <m:oMathParaPr>
                <m:jc m:val="left"/>
              </m:oMathParaPr>
              <m:oMath>
                <m:r>
                  <m:rPr>
                    <m:sty m:val="bi"/>
                  </m:rPr>
                  <w:rPr>
                    <w:rFonts w:ascii="Cambria Math" w:eastAsiaTheme="minorEastAsia" w:hAnsi="Cambria Math"/>
                    <w:sz w:val="22"/>
                  </w:rPr>
                  <m:t>+</m:t>
                </m:r>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w:rPr>
                            <w:rFonts w:ascii="Cambria Math" w:eastAsiaTheme="minorEastAsia" w:hAnsi="Cambria Math"/>
                            <w:sz w:val="22"/>
                          </w:rPr>
                          <m:t>λ</m:t>
                        </m:r>
                      </m:e>
                    </m:acc>
                  </m:e>
                  <m:sub>
                    <m:r>
                      <w:rPr>
                        <w:rFonts w:ascii="Cambria Math" w:eastAsiaTheme="minorEastAsia" w:hAnsi="Cambria Math"/>
                        <w:sz w:val="22"/>
                      </w:rPr>
                      <m:t>b</m:t>
                    </m:r>
                  </m:sub>
                </m:sSub>
                <m:d>
                  <m:dPr>
                    <m:ctrlPr>
                      <w:rPr>
                        <w:rFonts w:ascii="Cambria Math" w:eastAsiaTheme="minorEastAsia"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g</m:t>
                            </m:r>
                          </m:e>
                          <m:sub>
                            <m:r>
                              <w:rPr>
                                <w:rFonts w:ascii="Cambria Math" w:hAnsi="Cambria Math"/>
                                <w:sz w:val="22"/>
                              </w:rPr>
                              <m:t>0</m:t>
                            </m:r>
                          </m:sub>
                        </m:sSub>
                      </m:e>
                      <m:sub>
                        <m:r>
                          <w:rPr>
                            <w:rFonts w:ascii="Cambria Math" w:hAnsi="Cambria Math"/>
                            <w:sz w:val="22"/>
                          </w:rPr>
                          <m:t>b</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b,4</m:t>
                        </m:r>
                      </m:sub>
                    </m:sSub>
                  </m:e>
                </m:d>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b>
                  <m:sSubPr>
                    <m:ctrlPr>
                      <w:rPr>
                        <w:rFonts w:ascii="Cambria Math" w:eastAsiaTheme="minorEastAsia" w:hAnsi="Cambria Math"/>
                        <w:i/>
                        <w:sz w:val="22"/>
                      </w:rPr>
                    </m:ctrlPr>
                  </m:sSubPr>
                  <m:e>
                    <m:r>
                      <w:rPr>
                        <w:rFonts w:ascii="Cambria Math" w:eastAsiaTheme="minorEastAsia" w:hAnsi="Cambria Math"/>
                        <w:sz w:val="22"/>
                      </w:rPr>
                      <m:t>ε</m:t>
                    </m:r>
                  </m:e>
                  <m:sub>
                    <m:r>
                      <w:rPr>
                        <w:rFonts w:ascii="Cambria Math" w:eastAsiaTheme="minorEastAsia" w:hAnsi="Cambria Math"/>
                        <w:sz w:val="22"/>
                      </w:rPr>
                      <m:t>ALM</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sSub>
                          <m:sSubPr>
                            <m:ctrlPr>
                              <w:rPr>
                                <w:rFonts w:ascii="Cambria Math" w:hAnsi="Cambria Math"/>
                                <w:i/>
                                <w:sz w:val="22"/>
                              </w:rPr>
                            </m:ctrlPr>
                          </m:sSubPr>
                          <m:e>
                            <m:sSub>
                              <m:sSubPr>
                                <m:ctrlPr>
                                  <w:rPr>
                                    <w:rFonts w:ascii="Cambria Math" w:hAnsi="Cambria Math"/>
                                    <w:i/>
                                    <w:sz w:val="22"/>
                                  </w:rPr>
                                </m:ctrlPr>
                              </m:sSubPr>
                              <m:e>
                                <m:r>
                                  <w:rPr>
                                    <w:rFonts w:ascii="Cambria Math" w:hAnsi="Cambria Math"/>
                                    <w:sz w:val="22"/>
                                  </w:rPr>
                                  <m:t>g</m:t>
                                </m:r>
                              </m:e>
                              <m:sub>
                                <m:r>
                                  <w:rPr>
                                    <w:rFonts w:ascii="Cambria Math" w:hAnsi="Cambria Math"/>
                                    <w:sz w:val="22"/>
                                  </w:rPr>
                                  <m:t>0</m:t>
                                </m:r>
                              </m:sub>
                            </m:sSub>
                          </m:e>
                          <m:sub>
                            <m:r>
                              <w:rPr>
                                <w:rFonts w:ascii="Cambria Math" w:hAnsi="Cambria Math"/>
                                <w:sz w:val="22"/>
                              </w:rPr>
                              <m:t>b</m:t>
                            </m:r>
                          </m:sub>
                        </m:sSub>
                        <m:r>
                          <w:rPr>
                            <w:rFonts w:ascii="Cambria Math" w:hAnsi="Cambria Math"/>
                            <w:sz w:val="22"/>
                          </w:rPr>
                          <m:t>-</m:t>
                        </m:r>
                        <m:sSub>
                          <m:sSubPr>
                            <m:ctrlPr>
                              <w:rPr>
                                <w:rFonts w:ascii="Cambria Math" w:hAnsi="Cambria Math"/>
                                <w:i/>
                                <w:sz w:val="22"/>
                              </w:rPr>
                            </m:ctrlPr>
                          </m:sSubPr>
                          <m:e>
                            <m:r>
                              <w:rPr>
                                <w:rFonts w:ascii="Cambria Math" w:hAnsi="Cambria Math"/>
                                <w:sz w:val="22"/>
                              </w:rPr>
                              <m:t>u</m:t>
                            </m:r>
                          </m:e>
                          <m:sub>
                            <m:r>
                              <w:rPr>
                                <w:rFonts w:ascii="Cambria Math" w:hAnsi="Cambria Math"/>
                                <w:sz w:val="22"/>
                              </w:rPr>
                              <m:t>b,4</m:t>
                            </m:r>
                          </m:sub>
                        </m:sSub>
                      </m:e>
                    </m:d>
                  </m:e>
                  <m:sup>
                    <m:r>
                      <w:rPr>
                        <w:rFonts w:ascii="Cambria Math" w:eastAsiaTheme="minorEastAsia" w:hAnsi="Cambria Math"/>
                        <w:sz w:val="22"/>
                      </w:rPr>
                      <m:t>2</m:t>
                    </m:r>
                  </m:sup>
                </m:sSup>
              </m:oMath>
            </m:oMathPara>
          </w:p>
          <w:p w14:paraId="5060580C" w14:textId="77777777" w:rsidR="00C12484" w:rsidRPr="00207977" w:rsidRDefault="00C12484" w:rsidP="007F37EC">
            <w:pPr>
              <w:spacing w:line="360" w:lineRule="auto"/>
              <w:rPr>
                <w:rFonts w:eastAsiaTheme="minorEastAsia"/>
                <w:sz w:val="22"/>
              </w:rPr>
            </w:pPr>
            <m:oMathPara>
              <m:oMathParaPr>
                <m:jc m:val="left"/>
              </m:oMathParaPr>
              <m:oMath>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t</m:t>
                    </m:r>
                  </m:sub>
                </m:sSub>
                <m:d>
                  <m:dPr>
                    <m:begChr m:val="["/>
                    <m:endChr m:val="]"/>
                    <m:ctrlPr>
                      <w:rPr>
                        <w:rFonts w:ascii="Cambria Math" w:eastAsiaTheme="minorEastAsia" w:hAnsi="Cambria Math"/>
                        <w:i/>
                        <w:sz w:val="22"/>
                      </w:rPr>
                    </m:ctrlPr>
                  </m:dPr>
                  <m:e>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b>
                      <m:sSubPr>
                        <m:ctrlPr>
                          <w:rPr>
                            <w:rFonts w:ascii="Cambria Math" w:eastAsiaTheme="minorEastAsia" w:hAnsi="Cambria Math"/>
                            <w:i/>
                            <w:sz w:val="22"/>
                          </w:rPr>
                        </m:ctrlPr>
                      </m:sSubPr>
                      <m:e>
                        <m:r>
                          <w:rPr>
                            <w:rFonts w:ascii="Cambria Math" w:eastAsiaTheme="minorEastAsia" w:hAnsi="Cambria Math"/>
                            <w:sz w:val="22"/>
                          </w:rPr>
                          <m:t>ε</m:t>
                        </m:r>
                      </m:e>
                      <m:sub>
                        <m:r>
                          <w:rPr>
                            <w:rFonts w:ascii="Cambria Math" w:eastAsiaTheme="minorEastAsia" w:hAnsi="Cambria Math"/>
                            <w:sz w:val="22"/>
                          </w:rPr>
                          <m:t>f</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b,1</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u</m:t>
                                </m:r>
                              </m:e>
                              <m:sub>
                                <m:r>
                                  <w:rPr>
                                    <w:rFonts w:ascii="Cambria Math" w:eastAsiaTheme="minorEastAsia" w:hAnsi="Cambria Math"/>
                                    <w:sz w:val="22"/>
                                  </w:rPr>
                                  <m:t>b,1</m:t>
                                </m:r>
                              </m:sub>
                              <m:sup>
                                <m:d>
                                  <m:dPr>
                                    <m:ctrlPr>
                                      <w:rPr>
                                        <w:rFonts w:ascii="Cambria Math" w:eastAsiaTheme="minorEastAsia" w:hAnsi="Cambria Math"/>
                                        <w:i/>
                                        <w:sz w:val="22"/>
                                      </w:rPr>
                                    </m:ctrlPr>
                                  </m:dPr>
                                  <m:e>
                                    <m:r>
                                      <w:rPr>
                                        <w:rFonts w:ascii="Cambria Math" w:eastAsiaTheme="minorEastAsia" w:hAnsi="Cambria Math"/>
                                        <w:sz w:val="22"/>
                                      </w:rPr>
                                      <m:t>0</m:t>
                                    </m:r>
                                  </m:e>
                                </m:d>
                              </m:sup>
                            </m:sSubSup>
                          </m:e>
                        </m:d>
                      </m:e>
                      <m:sup>
                        <m:r>
                          <w:rPr>
                            <w:rFonts w:ascii="Cambria Math" w:eastAsiaTheme="minorEastAsia" w:hAnsi="Cambria Math"/>
                            <w:sz w:val="22"/>
                          </w:rPr>
                          <m:t>2</m:t>
                        </m:r>
                      </m:sup>
                    </m:sSup>
                    <m:sSub>
                      <m:sSubPr>
                        <m:ctrlPr>
                          <w:rPr>
                            <w:rFonts w:ascii="Cambria Math" w:eastAsiaTheme="minorEastAsia" w:hAnsi="Cambria Math"/>
                            <w:i/>
                            <w:sz w:val="22"/>
                          </w:rPr>
                        </m:ctrlPr>
                      </m:sSubPr>
                      <m:e>
                        <m:r>
                          <w:rPr>
                            <w:rFonts w:ascii="Cambria Math" w:eastAsiaTheme="minorEastAsia" w:hAnsi="Cambria Math"/>
                            <w:sz w:val="22"/>
                          </w:rPr>
                          <m:t>ISTICK</m:t>
                        </m:r>
                      </m:e>
                      <m:sub>
                        <m:r>
                          <w:rPr>
                            <w:rFonts w:ascii="Cambria Math" w:eastAsiaTheme="minorEastAsia" w:hAnsi="Cambria Math"/>
                            <w:sz w:val="22"/>
                          </w:rPr>
                          <m:t>t</m:t>
                        </m:r>
                      </m:sub>
                    </m:sSub>
                    <m:r>
                      <w:rPr>
                        <w:rFonts w:ascii="Cambria Math" w:eastAsiaTheme="minorEastAsia" w:hAnsi="Cambria Math"/>
                        <w:sz w:val="22"/>
                      </w:rPr>
                      <m:t>-</m:t>
                    </m:r>
                    <m:limLow>
                      <m:limLowPr>
                        <m:ctrlPr>
                          <w:rPr>
                            <w:rFonts w:ascii="Cambria Math" w:eastAsiaTheme="minorEastAsia" w:hAnsi="Cambria Math"/>
                            <w:i/>
                            <w:sz w:val="22"/>
                          </w:rPr>
                        </m:ctrlPr>
                      </m:limLowPr>
                      <m:e>
                        <m:groupChr>
                          <m:groupChrPr>
                            <m:ctrlPr>
                              <w:rPr>
                                <w:rFonts w:ascii="Cambria Math" w:eastAsiaTheme="minorEastAsia" w:hAnsi="Cambria Math"/>
                                <w:i/>
                                <w:sz w:val="22"/>
                              </w:rPr>
                            </m:ctrlPr>
                          </m:groupChrPr>
                          <m:e>
                            <m:sSub>
                              <m:sSubPr>
                                <m:ctrlPr>
                                  <w:rPr>
                                    <w:rFonts w:ascii="Cambria Math" w:eastAsiaTheme="minorEastAsia" w:hAnsi="Cambria Math"/>
                                    <w:i/>
                                    <w:sz w:val="22"/>
                                  </w:rPr>
                                </m:ctrlPr>
                              </m:sSubPr>
                              <m:e>
                                <m:r>
                                  <w:rPr>
                                    <w:rFonts w:ascii="Cambria Math" w:eastAsiaTheme="minorEastAsia" w:hAnsi="Cambria Math"/>
                                    <w:sz w:val="22"/>
                                  </w:rPr>
                                  <m:t>f</m:t>
                                </m:r>
                                <m:acc>
                                  <m:accPr>
                                    <m:chr m:val="̅"/>
                                    <m:ctrlPr>
                                      <w:rPr>
                                        <w:rFonts w:ascii="Cambria Math" w:eastAsiaTheme="minorEastAsia" w:hAnsi="Cambria Math"/>
                                        <w:i/>
                                        <w:sz w:val="22"/>
                                      </w:rPr>
                                    </m:ctrlPr>
                                  </m:accPr>
                                  <m:e>
                                    <m:r>
                                      <w:rPr>
                                        <w:rFonts w:ascii="Cambria Math" w:eastAsiaTheme="minorEastAsia" w:hAnsi="Cambria Math"/>
                                        <w:sz w:val="22"/>
                                      </w:rPr>
                                      <m:t>λ</m:t>
                                    </m:r>
                                  </m:e>
                                </m:acc>
                              </m:e>
                              <m:sub>
                                <m:r>
                                  <w:rPr>
                                    <w:rFonts w:ascii="Cambria Math" w:eastAsiaTheme="minorEastAsia" w:hAnsi="Cambria Math"/>
                                    <w:sz w:val="22"/>
                                  </w:rPr>
                                  <m:t>t</m:t>
                                </m:r>
                              </m:sub>
                            </m:sSub>
                            <m:r>
                              <w:rPr>
                                <w:rFonts w:ascii="Cambria Math" w:eastAsiaTheme="minorEastAsia" w:hAnsi="Cambria Math"/>
                                <w:sz w:val="22"/>
                              </w:rPr>
                              <m:t>sign</m:t>
                            </m:r>
                            <m:d>
                              <m:dPr>
                                <m:ctrlPr>
                                  <w:rPr>
                                    <w:rFonts w:ascii="Cambria Math" w:eastAsiaTheme="minorEastAsia" w:hAnsi="Cambria Math"/>
                                    <w:i/>
                                    <w:sz w:val="22"/>
                                  </w:rPr>
                                </m:ctrlPr>
                              </m:dPr>
                              <m:e>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w:rPr>
                                            <w:rFonts w:ascii="Cambria Math" w:eastAsiaTheme="minorEastAsia" w:hAnsi="Cambria Math"/>
                                            <w:sz w:val="22"/>
                                          </w:rPr>
                                          <m:t>u</m:t>
                                        </m:r>
                                      </m:e>
                                    </m:acc>
                                  </m:e>
                                  <m:sub>
                                    <m:r>
                                      <w:rPr>
                                        <w:rFonts w:ascii="Cambria Math" w:eastAsiaTheme="minorEastAsia" w:hAnsi="Cambria Math"/>
                                        <w:sz w:val="22"/>
                                      </w:rPr>
                                      <m:t>b,1</m:t>
                                    </m:r>
                                  </m:sub>
                                </m:sSub>
                              </m:e>
                            </m:d>
                          </m:e>
                        </m:groupChr>
                      </m:e>
                      <m:lim>
                        <m:sSub>
                          <m:sSubPr>
                            <m:ctrlPr>
                              <w:rPr>
                                <w:rFonts w:ascii="Cambria Math" w:eastAsiaTheme="minorEastAsia" w:hAnsi="Cambria Math"/>
                                <w:i/>
                                <w:sz w:val="22"/>
                              </w:rPr>
                            </m:ctrlPr>
                          </m:sSubPr>
                          <m:e>
                            <m:r>
                              <w:rPr>
                                <w:rFonts w:ascii="Cambria Math" w:eastAsiaTheme="minorEastAsia" w:hAnsi="Cambria Math"/>
                                <w:sz w:val="22"/>
                              </w:rPr>
                              <m:t>F</m:t>
                            </m:r>
                          </m:e>
                          <m:sub>
                            <m:r>
                              <w:rPr>
                                <w:rFonts w:ascii="Cambria Math" w:eastAsiaTheme="minorEastAsia" w:hAnsi="Cambria Math"/>
                                <w:sz w:val="22"/>
                              </w:rPr>
                              <m:t>f,t</m:t>
                            </m:r>
                          </m:sub>
                        </m:sSub>
                      </m:lim>
                    </m:limLow>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b,1</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u</m:t>
                            </m:r>
                          </m:e>
                          <m:sub>
                            <m:r>
                              <w:rPr>
                                <w:rFonts w:ascii="Cambria Math" w:eastAsiaTheme="minorEastAsia" w:hAnsi="Cambria Math"/>
                                <w:sz w:val="22"/>
                              </w:rPr>
                              <m:t>b,1</m:t>
                            </m:r>
                          </m:sub>
                          <m:sup>
                            <m:d>
                              <m:dPr>
                                <m:ctrlPr>
                                  <w:rPr>
                                    <w:rFonts w:ascii="Cambria Math" w:eastAsiaTheme="minorEastAsia" w:hAnsi="Cambria Math"/>
                                    <w:i/>
                                    <w:sz w:val="22"/>
                                  </w:rPr>
                                </m:ctrlPr>
                              </m:dPr>
                              <m:e>
                                <m:r>
                                  <w:rPr>
                                    <w:rFonts w:ascii="Cambria Math" w:eastAsiaTheme="minorEastAsia" w:hAnsi="Cambria Math"/>
                                    <w:sz w:val="22"/>
                                  </w:rPr>
                                  <m:t>0</m:t>
                                </m:r>
                              </m:e>
                            </m:d>
                          </m:sup>
                        </m:sSubSup>
                      </m:e>
                    </m:d>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ISTICK</m:t>
                            </m:r>
                          </m:e>
                          <m:sub>
                            <m:r>
                              <w:rPr>
                                <w:rFonts w:ascii="Cambria Math" w:eastAsiaTheme="minorEastAsia" w:hAnsi="Cambria Math"/>
                                <w:sz w:val="22"/>
                              </w:rPr>
                              <m:t>t</m:t>
                            </m:r>
                          </m:sub>
                        </m:sSub>
                        <m:r>
                          <w:rPr>
                            <w:rFonts w:ascii="Cambria Math" w:eastAsiaTheme="minorEastAsia" w:hAnsi="Cambria Math"/>
                            <w:sz w:val="22"/>
                          </w:rPr>
                          <m:t>-1</m:t>
                        </m:r>
                      </m:e>
                    </m:d>
                  </m:e>
                </m:d>
              </m:oMath>
            </m:oMathPara>
          </w:p>
          <w:p w14:paraId="1B1EB02F" w14:textId="77777777" w:rsidR="00C12484" w:rsidRPr="00207977" w:rsidRDefault="00C12484" w:rsidP="007F37EC">
            <w:pPr>
              <w:spacing w:line="360" w:lineRule="auto"/>
              <w:rPr>
                <w:rFonts w:eastAsiaTheme="minorEastAsia"/>
                <w:sz w:val="22"/>
              </w:rPr>
            </w:pPr>
            <m:oMathPara>
              <m:oMathParaPr>
                <m:jc m:val="left"/>
              </m:oMathParaPr>
              <m:oMath>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b</m:t>
                    </m:r>
                  </m:sub>
                </m:sSub>
                <m:d>
                  <m:dPr>
                    <m:begChr m:val="["/>
                    <m:endChr m:val="]"/>
                    <m:ctrlPr>
                      <w:rPr>
                        <w:rFonts w:ascii="Cambria Math" w:eastAsiaTheme="minorEastAsia" w:hAnsi="Cambria Math"/>
                        <w:i/>
                        <w:sz w:val="22"/>
                      </w:rPr>
                    </m:ctrlPr>
                  </m:dPr>
                  <m:e>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sSub>
                      <m:sSubPr>
                        <m:ctrlPr>
                          <w:rPr>
                            <w:rFonts w:ascii="Cambria Math" w:eastAsiaTheme="minorEastAsia" w:hAnsi="Cambria Math"/>
                            <w:i/>
                            <w:sz w:val="22"/>
                          </w:rPr>
                        </m:ctrlPr>
                      </m:sSubPr>
                      <m:e>
                        <m:r>
                          <w:rPr>
                            <w:rFonts w:ascii="Cambria Math" w:eastAsiaTheme="minorEastAsia" w:hAnsi="Cambria Math"/>
                            <w:sz w:val="22"/>
                          </w:rPr>
                          <m:t>ε</m:t>
                        </m:r>
                      </m:e>
                      <m:sub>
                        <m:r>
                          <w:rPr>
                            <w:rFonts w:ascii="Cambria Math" w:eastAsiaTheme="minorEastAsia" w:hAnsi="Cambria Math"/>
                            <w:sz w:val="22"/>
                          </w:rPr>
                          <m:t>f</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b,3</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u</m:t>
                                </m:r>
                              </m:e>
                              <m:sub>
                                <m:r>
                                  <w:rPr>
                                    <w:rFonts w:ascii="Cambria Math" w:eastAsiaTheme="minorEastAsia" w:hAnsi="Cambria Math"/>
                                    <w:sz w:val="22"/>
                                  </w:rPr>
                                  <m:t>b,3</m:t>
                                </m:r>
                              </m:sub>
                              <m:sup>
                                <m:d>
                                  <m:dPr>
                                    <m:ctrlPr>
                                      <w:rPr>
                                        <w:rFonts w:ascii="Cambria Math" w:eastAsiaTheme="minorEastAsia" w:hAnsi="Cambria Math"/>
                                        <w:i/>
                                        <w:sz w:val="22"/>
                                      </w:rPr>
                                    </m:ctrlPr>
                                  </m:dPr>
                                  <m:e>
                                    <m:r>
                                      <w:rPr>
                                        <w:rFonts w:ascii="Cambria Math" w:eastAsiaTheme="minorEastAsia" w:hAnsi="Cambria Math"/>
                                        <w:sz w:val="22"/>
                                      </w:rPr>
                                      <m:t>0</m:t>
                                    </m:r>
                                  </m:e>
                                </m:d>
                              </m:sup>
                            </m:sSubSup>
                          </m:e>
                        </m:d>
                      </m:e>
                      <m:sup>
                        <m:r>
                          <w:rPr>
                            <w:rFonts w:ascii="Cambria Math" w:eastAsiaTheme="minorEastAsia" w:hAnsi="Cambria Math"/>
                            <w:sz w:val="22"/>
                          </w:rPr>
                          <m:t>2</m:t>
                        </m:r>
                      </m:sup>
                    </m:sSup>
                    <m:sSub>
                      <m:sSubPr>
                        <m:ctrlPr>
                          <w:rPr>
                            <w:rFonts w:ascii="Cambria Math" w:eastAsiaTheme="minorEastAsia" w:hAnsi="Cambria Math"/>
                            <w:i/>
                            <w:sz w:val="22"/>
                          </w:rPr>
                        </m:ctrlPr>
                      </m:sSubPr>
                      <m:e>
                        <m:r>
                          <w:rPr>
                            <w:rFonts w:ascii="Cambria Math" w:eastAsiaTheme="minorEastAsia" w:hAnsi="Cambria Math"/>
                            <w:sz w:val="22"/>
                          </w:rPr>
                          <m:t>ISTICK</m:t>
                        </m:r>
                      </m:e>
                      <m:sub>
                        <m:r>
                          <w:rPr>
                            <w:rFonts w:ascii="Cambria Math" w:eastAsiaTheme="minorEastAsia" w:hAnsi="Cambria Math"/>
                            <w:sz w:val="22"/>
                          </w:rPr>
                          <m:t>b</m:t>
                        </m:r>
                      </m:sub>
                    </m:sSub>
                    <m:r>
                      <w:rPr>
                        <w:rFonts w:ascii="Cambria Math" w:eastAsiaTheme="minorEastAsia" w:hAnsi="Cambria Math"/>
                        <w:sz w:val="22"/>
                      </w:rPr>
                      <m:t>-</m:t>
                    </m:r>
                    <m:limLow>
                      <m:limLowPr>
                        <m:ctrlPr>
                          <w:rPr>
                            <w:rFonts w:ascii="Cambria Math" w:eastAsiaTheme="minorEastAsia" w:hAnsi="Cambria Math"/>
                            <w:i/>
                            <w:sz w:val="22"/>
                          </w:rPr>
                        </m:ctrlPr>
                      </m:limLowPr>
                      <m:e>
                        <m:groupChr>
                          <m:groupChrPr>
                            <m:ctrlPr>
                              <w:rPr>
                                <w:rFonts w:ascii="Cambria Math" w:eastAsiaTheme="minorEastAsia" w:hAnsi="Cambria Math"/>
                                <w:i/>
                                <w:sz w:val="22"/>
                              </w:rPr>
                            </m:ctrlPr>
                          </m:groupChrPr>
                          <m:e>
                            <m:sSub>
                              <m:sSubPr>
                                <m:ctrlPr>
                                  <w:rPr>
                                    <w:rFonts w:ascii="Cambria Math" w:eastAsiaTheme="minorEastAsia" w:hAnsi="Cambria Math"/>
                                    <w:i/>
                                    <w:sz w:val="22"/>
                                  </w:rPr>
                                </m:ctrlPr>
                              </m:sSubPr>
                              <m:e>
                                <m:r>
                                  <w:rPr>
                                    <w:rFonts w:ascii="Cambria Math" w:eastAsiaTheme="minorEastAsia" w:hAnsi="Cambria Math"/>
                                    <w:sz w:val="22"/>
                                  </w:rPr>
                                  <m:t>f</m:t>
                                </m:r>
                                <m:acc>
                                  <m:accPr>
                                    <m:chr m:val="̅"/>
                                    <m:ctrlPr>
                                      <w:rPr>
                                        <w:rFonts w:ascii="Cambria Math" w:eastAsiaTheme="minorEastAsia" w:hAnsi="Cambria Math"/>
                                        <w:i/>
                                        <w:sz w:val="22"/>
                                      </w:rPr>
                                    </m:ctrlPr>
                                  </m:accPr>
                                  <m:e>
                                    <m:r>
                                      <w:rPr>
                                        <w:rFonts w:ascii="Cambria Math" w:eastAsiaTheme="minorEastAsia" w:hAnsi="Cambria Math"/>
                                        <w:sz w:val="22"/>
                                      </w:rPr>
                                      <m:t>λ</m:t>
                                    </m:r>
                                  </m:e>
                                </m:acc>
                              </m:e>
                              <m:sub>
                                <m:r>
                                  <w:rPr>
                                    <w:rFonts w:ascii="Cambria Math" w:eastAsiaTheme="minorEastAsia" w:hAnsi="Cambria Math"/>
                                    <w:sz w:val="22"/>
                                  </w:rPr>
                                  <m:t>b</m:t>
                                </m:r>
                              </m:sub>
                            </m:sSub>
                            <m:r>
                              <w:rPr>
                                <w:rFonts w:ascii="Cambria Math" w:eastAsiaTheme="minorEastAsia" w:hAnsi="Cambria Math"/>
                                <w:sz w:val="22"/>
                              </w:rPr>
                              <m:t>sign</m:t>
                            </m:r>
                            <m:d>
                              <m:dPr>
                                <m:ctrlPr>
                                  <w:rPr>
                                    <w:rFonts w:ascii="Cambria Math" w:eastAsiaTheme="minorEastAsia" w:hAnsi="Cambria Math"/>
                                    <w:i/>
                                    <w:sz w:val="22"/>
                                  </w:rPr>
                                </m:ctrlPr>
                              </m:dPr>
                              <m:e>
                                <m:sSub>
                                  <m:sSubPr>
                                    <m:ctrlPr>
                                      <w:rPr>
                                        <w:rFonts w:ascii="Cambria Math" w:eastAsiaTheme="minorEastAsia" w:hAnsi="Cambria Math"/>
                                        <w:i/>
                                        <w:sz w:val="22"/>
                                      </w:rPr>
                                    </m:ctrlPr>
                                  </m:sSubPr>
                                  <m:e>
                                    <m:acc>
                                      <m:accPr>
                                        <m:chr m:val="̇"/>
                                        <m:ctrlPr>
                                          <w:rPr>
                                            <w:rFonts w:ascii="Cambria Math" w:eastAsiaTheme="minorEastAsia" w:hAnsi="Cambria Math"/>
                                            <w:i/>
                                            <w:sz w:val="22"/>
                                          </w:rPr>
                                        </m:ctrlPr>
                                      </m:accPr>
                                      <m:e>
                                        <m:r>
                                          <w:rPr>
                                            <w:rFonts w:ascii="Cambria Math" w:eastAsiaTheme="minorEastAsia" w:hAnsi="Cambria Math"/>
                                            <w:sz w:val="22"/>
                                          </w:rPr>
                                          <m:t>u</m:t>
                                        </m:r>
                                      </m:e>
                                    </m:acc>
                                  </m:e>
                                  <m:sub>
                                    <m:r>
                                      <w:rPr>
                                        <w:rFonts w:ascii="Cambria Math" w:eastAsiaTheme="minorEastAsia" w:hAnsi="Cambria Math"/>
                                        <w:sz w:val="22"/>
                                      </w:rPr>
                                      <m:t>b,3</m:t>
                                    </m:r>
                                  </m:sub>
                                </m:sSub>
                              </m:e>
                            </m:d>
                          </m:e>
                        </m:groupChr>
                      </m:e>
                      <m:lim>
                        <m:sSub>
                          <m:sSubPr>
                            <m:ctrlPr>
                              <w:rPr>
                                <w:rFonts w:ascii="Cambria Math" w:eastAsiaTheme="minorEastAsia" w:hAnsi="Cambria Math"/>
                                <w:i/>
                                <w:sz w:val="22"/>
                              </w:rPr>
                            </m:ctrlPr>
                          </m:sSubPr>
                          <m:e>
                            <m:r>
                              <w:rPr>
                                <w:rFonts w:ascii="Cambria Math" w:eastAsiaTheme="minorEastAsia" w:hAnsi="Cambria Math"/>
                                <w:sz w:val="22"/>
                              </w:rPr>
                              <m:t>F</m:t>
                            </m:r>
                          </m:e>
                          <m:sub>
                            <m:r>
                              <w:rPr>
                                <w:rFonts w:ascii="Cambria Math" w:eastAsiaTheme="minorEastAsia" w:hAnsi="Cambria Math"/>
                                <w:sz w:val="22"/>
                              </w:rPr>
                              <m:t>f,b</m:t>
                            </m:r>
                          </m:sub>
                        </m:sSub>
                      </m:lim>
                    </m:limLow>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u</m:t>
                            </m:r>
                          </m:e>
                          <m:sub>
                            <m:r>
                              <w:rPr>
                                <w:rFonts w:ascii="Cambria Math" w:eastAsiaTheme="minorEastAsia" w:hAnsi="Cambria Math"/>
                                <w:sz w:val="22"/>
                              </w:rPr>
                              <m:t>b,3</m:t>
                            </m:r>
                          </m:sub>
                        </m:sSub>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u</m:t>
                            </m:r>
                          </m:e>
                          <m:sub>
                            <m:r>
                              <w:rPr>
                                <w:rFonts w:ascii="Cambria Math" w:eastAsiaTheme="minorEastAsia" w:hAnsi="Cambria Math"/>
                                <w:sz w:val="22"/>
                              </w:rPr>
                              <m:t>b,3</m:t>
                            </m:r>
                          </m:sub>
                          <m:sup>
                            <m:d>
                              <m:dPr>
                                <m:ctrlPr>
                                  <w:rPr>
                                    <w:rFonts w:ascii="Cambria Math" w:eastAsiaTheme="minorEastAsia" w:hAnsi="Cambria Math"/>
                                    <w:i/>
                                    <w:sz w:val="22"/>
                                  </w:rPr>
                                </m:ctrlPr>
                              </m:dPr>
                              <m:e>
                                <m:r>
                                  <w:rPr>
                                    <w:rFonts w:ascii="Cambria Math" w:eastAsiaTheme="minorEastAsia" w:hAnsi="Cambria Math"/>
                                    <w:sz w:val="22"/>
                                  </w:rPr>
                                  <m:t>0</m:t>
                                </m:r>
                              </m:e>
                            </m:d>
                          </m:sup>
                        </m:sSubSup>
                      </m:e>
                    </m:d>
                    <m:d>
                      <m:dPr>
                        <m:ctrlPr>
                          <w:rPr>
                            <w:rFonts w:ascii="Cambria Math" w:eastAsiaTheme="minorEastAsia" w:hAnsi="Cambria Math"/>
                            <w:i/>
                            <w:sz w:val="22"/>
                          </w:rPr>
                        </m:ctrlPr>
                      </m:dPr>
                      <m:e>
                        <m:sSub>
                          <m:sSubPr>
                            <m:ctrlPr>
                              <w:rPr>
                                <w:rFonts w:ascii="Cambria Math" w:eastAsiaTheme="minorEastAsia" w:hAnsi="Cambria Math"/>
                                <w:i/>
                                <w:sz w:val="22"/>
                              </w:rPr>
                            </m:ctrlPr>
                          </m:sSubPr>
                          <m:e>
                            <m:r>
                              <w:rPr>
                                <w:rFonts w:ascii="Cambria Math" w:eastAsiaTheme="minorEastAsia" w:hAnsi="Cambria Math"/>
                                <w:sz w:val="22"/>
                              </w:rPr>
                              <m:t>ISTICK</m:t>
                            </m:r>
                          </m:e>
                          <m:sub>
                            <m:r>
                              <w:rPr>
                                <w:rFonts w:ascii="Cambria Math" w:eastAsiaTheme="minorEastAsia" w:hAnsi="Cambria Math"/>
                                <w:sz w:val="22"/>
                              </w:rPr>
                              <m:t>b</m:t>
                            </m:r>
                          </m:sub>
                        </m:sSub>
                        <m:r>
                          <w:rPr>
                            <w:rFonts w:ascii="Cambria Math" w:eastAsiaTheme="minorEastAsia" w:hAnsi="Cambria Math"/>
                            <w:sz w:val="22"/>
                          </w:rPr>
                          <m:t>-1</m:t>
                        </m:r>
                      </m:e>
                    </m:d>
                  </m:e>
                </m:d>
              </m:oMath>
            </m:oMathPara>
          </w:p>
          <w:p w14:paraId="0359BD2A" w14:textId="77777777" w:rsidR="00C12484" w:rsidRPr="00B10C4F" w:rsidRDefault="00C12484" w:rsidP="00B47812">
            <w:pPr>
              <w:spacing w:line="360" w:lineRule="auto"/>
              <w:ind w:left="1416"/>
              <w:rPr>
                <w:rFonts w:eastAsiaTheme="minorEastAsia"/>
                <w:lang w:val="en-US"/>
              </w:rPr>
            </w:pPr>
            <m:oMathPara>
              <m:oMathParaPr>
                <m:jc m:val="left"/>
              </m:oMathParaPr>
              <m:oMath>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r>
                      <w:rPr>
                        <w:rFonts w:ascii="Cambria Math" w:eastAsiaTheme="minorEastAsia" w:hAnsi="Cambria Math"/>
                        <w:sz w:val="22"/>
                      </w:rPr>
                      <m:t>2</m:t>
                    </m:r>
                  </m:den>
                </m:f>
                <m:nary>
                  <m:naryPr>
                    <m:chr m:val="∑"/>
                    <m:limLoc m:val="undOvr"/>
                    <m:ctrlPr>
                      <w:rPr>
                        <w:rFonts w:ascii="Cambria Math" w:eastAsiaTheme="minorEastAsia" w:hAnsi="Cambria Math"/>
                        <w:i/>
                        <w:sz w:val="22"/>
                      </w:rPr>
                    </m:ctrlPr>
                  </m:naryPr>
                  <m:sub>
                    <m:r>
                      <w:rPr>
                        <w:rFonts w:ascii="Cambria Math" w:eastAsiaTheme="minorEastAsia" w:hAnsi="Cambria Math"/>
                        <w:sz w:val="22"/>
                      </w:rPr>
                      <m:t>i=1</m:t>
                    </m:r>
                  </m:sub>
                  <m:sup>
                    <m:sSub>
                      <m:sSubPr>
                        <m:ctrlPr>
                          <w:rPr>
                            <w:rFonts w:ascii="Cambria Math" w:eastAsiaTheme="minorEastAsia" w:hAnsi="Cambria Math"/>
                            <w:i/>
                            <w:sz w:val="22"/>
                          </w:rPr>
                        </m:ctrlPr>
                      </m:sSubPr>
                      <m:e>
                        <m:r>
                          <w:rPr>
                            <w:rFonts w:ascii="Cambria Math" w:eastAsiaTheme="minorEastAsia" w:hAnsi="Cambria Math"/>
                            <w:sz w:val="22"/>
                          </w:rPr>
                          <m:t>N</m:t>
                        </m:r>
                      </m:e>
                      <m:sub>
                        <m:r>
                          <w:rPr>
                            <w:rFonts w:ascii="Cambria Math" w:eastAsiaTheme="minorEastAsia" w:hAnsi="Cambria Math"/>
                            <w:sz w:val="22"/>
                          </w:rPr>
                          <m:t>Rotor</m:t>
                        </m:r>
                      </m:sub>
                    </m:sSub>
                  </m:sup>
                  <m:e>
                    <m:sSub>
                      <m:sSubPr>
                        <m:ctrlPr>
                          <w:rPr>
                            <w:rFonts w:ascii="Cambria Math" w:eastAsiaTheme="minorEastAsia" w:hAnsi="Cambria Math"/>
                            <w:i/>
                            <w:sz w:val="22"/>
                          </w:rPr>
                        </m:ctrlPr>
                      </m:sSubPr>
                      <m:e>
                        <m:r>
                          <w:rPr>
                            <w:rFonts w:ascii="Cambria Math" w:eastAsiaTheme="minorEastAsia" w:hAnsi="Cambria Math"/>
                            <w:sz w:val="22"/>
                          </w:rPr>
                          <m:t>ε</m:t>
                        </m:r>
                      </m:e>
                      <m:sub>
                        <m:r>
                          <w:rPr>
                            <w:rFonts w:ascii="Cambria Math" w:eastAsiaTheme="minorEastAsia" w:hAnsi="Cambria Math"/>
                            <w:sz w:val="22"/>
                          </w:rPr>
                          <m:t>r</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r>
                              <w:rPr>
                                <w:rFonts w:ascii="Cambria Math" w:hAnsi="Cambria Math"/>
                                <w:sz w:val="22"/>
                              </w:rPr>
                              <m:t>r+</m:t>
                            </m:r>
                            <m:sSub>
                              <m:sSubPr>
                                <m:ctrlPr>
                                  <w:rPr>
                                    <w:rFonts w:ascii="Cambria Math" w:hAnsi="Cambria Math"/>
                                    <w:i/>
                                    <w:sz w:val="22"/>
                                  </w:rPr>
                                </m:ctrlPr>
                              </m:sSubPr>
                              <m:e>
                                <m:r>
                                  <w:rPr>
                                    <w:rFonts w:ascii="Cambria Math" w:hAnsi="Cambria Math"/>
                                    <w:sz w:val="22"/>
                                  </w:rPr>
                                  <m:t>u</m:t>
                                </m:r>
                              </m:e>
                              <m:sub>
                                <m:r>
                                  <w:rPr>
                                    <w:rFonts w:ascii="Cambria Math" w:hAnsi="Cambria Math"/>
                                    <w:sz w:val="22"/>
                                  </w:rPr>
                                  <m:t>t</m:t>
                                </m:r>
                              </m:sub>
                            </m:sSub>
                          </m:e>
                        </m:d>
                      </m:e>
                      <m:sup>
                        <m:r>
                          <w:rPr>
                            <w:rFonts w:ascii="Cambria Math" w:eastAsiaTheme="minorEastAsia" w:hAnsi="Cambria Math"/>
                            <w:sz w:val="22"/>
                          </w:rPr>
                          <m:t>2</m:t>
                        </m:r>
                      </m:sup>
                    </m:sSup>
                  </m:e>
                </m:nary>
              </m:oMath>
            </m:oMathPara>
          </w:p>
        </w:tc>
        <w:tc>
          <w:tcPr>
            <w:tcW w:w="703" w:type="dxa"/>
          </w:tcPr>
          <w:p w14:paraId="24BAAFAE" w14:textId="77777777" w:rsidR="00C12484" w:rsidRDefault="00C12484" w:rsidP="007F37EC">
            <w:pPr>
              <w:spacing w:line="360" w:lineRule="auto"/>
              <w:rPr>
                <w:rFonts w:eastAsiaTheme="minorEastAsia"/>
                <w:lang w:val="en-US"/>
              </w:rPr>
            </w:pPr>
          </w:p>
          <w:p w14:paraId="28F25B43" w14:textId="77777777" w:rsidR="00987AB5" w:rsidRDefault="00987AB5" w:rsidP="007F37EC">
            <w:pPr>
              <w:spacing w:line="360" w:lineRule="auto"/>
              <w:rPr>
                <w:rFonts w:eastAsiaTheme="minorEastAsia"/>
                <w:lang w:val="en-US"/>
              </w:rPr>
            </w:pPr>
          </w:p>
          <w:p w14:paraId="74A3E3E4" w14:textId="77777777" w:rsidR="00987AB5" w:rsidRDefault="00987AB5" w:rsidP="007F37EC">
            <w:pPr>
              <w:spacing w:line="360" w:lineRule="auto"/>
              <w:rPr>
                <w:rFonts w:eastAsiaTheme="minorEastAsia"/>
                <w:lang w:val="en-US"/>
              </w:rPr>
            </w:pPr>
          </w:p>
          <w:p w14:paraId="4E6A97C4" w14:textId="77777777" w:rsidR="00987AB5" w:rsidRDefault="00987AB5" w:rsidP="007F37EC">
            <w:pPr>
              <w:spacing w:line="360" w:lineRule="auto"/>
              <w:rPr>
                <w:rFonts w:eastAsiaTheme="minorEastAsia"/>
                <w:lang w:val="en-US"/>
              </w:rPr>
            </w:pPr>
          </w:p>
          <w:p w14:paraId="6A4D1071" w14:textId="77777777" w:rsidR="00987AB5" w:rsidRDefault="00987AB5" w:rsidP="007F37EC">
            <w:pPr>
              <w:spacing w:line="360" w:lineRule="auto"/>
              <w:rPr>
                <w:rFonts w:eastAsiaTheme="minorEastAsia"/>
                <w:lang w:val="en-US"/>
              </w:rPr>
            </w:pPr>
          </w:p>
          <w:p w14:paraId="297CC1E1" w14:textId="5A29D517" w:rsidR="00987AB5" w:rsidRDefault="00987AB5" w:rsidP="00987AB5">
            <w:pPr>
              <w:pStyle w:val="Lgende"/>
              <w:keepNext/>
            </w:pPr>
            <w:bookmarkStart w:id="87" w:name="_Ref52895033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37</w:t>
            </w:r>
            <w:r w:rsidR="008A3455">
              <w:rPr>
                <w:noProof/>
              </w:rPr>
              <w:fldChar w:fldCharType="end"/>
            </w:r>
            <w:r>
              <w:t>)</w:t>
            </w:r>
            <w:bookmarkEnd w:id="87"/>
          </w:p>
          <w:p w14:paraId="32268DC3" w14:textId="77777777" w:rsidR="00987AB5" w:rsidRDefault="00987AB5" w:rsidP="007F37EC">
            <w:pPr>
              <w:spacing w:line="360" w:lineRule="auto"/>
              <w:rPr>
                <w:rFonts w:eastAsiaTheme="minorEastAsia"/>
                <w:lang w:val="en-US"/>
              </w:rPr>
            </w:pPr>
          </w:p>
        </w:tc>
      </w:tr>
    </w:tbl>
    <w:p w14:paraId="3D09B6F8" w14:textId="77777777" w:rsidR="00C12484" w:rsidRDefault="00C12484" w:rsidP="00C12484"/>
    <w:p w14:paraId="38BD0BAE" w14:textId="77777777" w:rsidR="00C12484" w:rsidRDefault="00C12484" w:rsidP="00207977">
      <w:pPr>
        <w:spacing w:line="360" w:lineRule="auto"/>
        <w:jc w:val="both"/>
        <w:rPr>
          <w:rFonts w:eastAsiaTheme="minorEastAsia"/>
        </w:rPr>
      </w:pPr>
      <w:r w:rsidRPr="009621BB">
        <w:t xml:space="preserve">où </w:t>
      </w:r>
      <m:oMath>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t</m:t>
            </m:r>
          </m:sub>
        </m:sSub>
        <m:r>
          <w:rPr>
            <w:rFonts w:ascii="Cambria Math" w:eastAsiaTheme="minorEastAsia" w:hAnsi="Cambria Math"/>
          </w:rPr>
          <m:t>=1</m:t>
        </m:r>
      </m:oMath>
      <w:r w:rsidRPr="009621BB">
        <w:rPr>
          <w:rFonts w:eastAsiaTheme="minorEastAsia"/>
        </w:rPr>
        <w:t xml:space="preserve"> si </w:t>
      </w:r>
      <w:r w:rsidR="0053491D" w:rsidRPr="009621BB">
        <w:rPr>
          <w:rFonts w:eastAsiaTheme="minorEastAsia"/>
        </w:rPr>
        <w:t>le contact</w:t>
      </w:r>
      <w:r w:rsidRPr="009621BB">
        <w:rPr>
          <w:rFonts w:eastAsiaTheme="minorEastAsia"/>
        </w:rPr>
        <w:t xml:space="preserve"> entre le sommet du plissé et la feuille lisse </w:t>
      </w:r>
      <w:r w:rsidR="0053491D" w:rsidRPr="009621BB">
        <w:rPr>
          <w:rFonts w:eastAsiaTheme="minorEastAsia"/>
        </w:rPr>
        <w:t>se produit,</w:t>
      </w:r>
      <w:r w:rsidRPr="009621BB">
        <w:rPr>
          <w:rFonts w:eastAsiaTheme="minorEastAsia"/>
        </w:rPr>
        <w:t xml:space="preserve"> sinon </w:t>
      </w:r>
      <m:oMath>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t</m:t>
            </m:r>
          </m:sub>
        </m:sSub>
        <m:r>
          <w:rPr>
            <w:rFonts w:ascii="Cambria Math" w:eastAsiaTheme="minorEastAsia" w:hAnsi="Cambria Math"/>
          </w:rPr>
          <m:t>=0</m:t>
        </m:r>
      </m:oMath>
      <w:r w:rsidRPr="009621BB">
        <w:t xml:space="preserve">. De même  </w:t>
      </w:r>
      <m:oMath>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b</m:t>
            </m:r>
          </m:sub>
        </m:sSub>
        <m:r>
          <w:rPr>
            <w:rFonts w:ascii="Cambria Math" w:eastAsiaTheme="minorEastAsia" w:hAnsi="Cambria Math"/>
          </w:rPr>
          <m:t>=1</m:t>
        </m:r>
      </m:oMath>
      <w:r w:rsidRPr="009621BB">
        <w:rPr>
          <w:rFonts w:eastAsiaTheme="minorEastAsia"/>
        </w:rPr>
        <w:t xml:space="preserve"> si </w:t>
      </w:r>
      <w:r w:rsidR="0053491D" w:rsidRPr="009621BB">
        <w:rPr>
          <w:rFonts w:eastAsiaTheme="minorEastAsia"/>
        </w:rPr>
        <w:t>le contact</w:t>
      </w:r>
      <w:r w:rsidRPr="009621BB">
        <w:rPr>
          <w:rFonts w:eastAsiaTheme="minorEastAsia"/>
        </w:rPr>
        <w:t xml:space="preserve"> entre la base du plissé et la bague extérieure</w:t>
      </w:r>
      <w:r w:rsidR="0053491D" w:rsidRPr="009621BB">
        <w:rPr>
          <w:rFonts w:eastAsiaTheme="minorEastAsia"/>
        </w:rPr>
        <w:t xml:space="preserve"> se produit</w:t>
      </w:r>
      <w:r w:rsidRPr="009621BB">
        <w:rPr>
          <w:rFonts w:eastAsiaTheme="minorEastAsia"/>
        </w:rPr>
        <w:t xml:space="preserve">, sinon </w:t>
      </w:r>
      <m:oMath>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b</m:t>
            </m:r>
          </m:sub>
        </m:sSub>
        <m:r>
          <w:rPr>
            <w:rFonts w:ascii="Cambria Math" w:eastAsiaTheme="minorEastAsia" w:hAnsi="Cambria Math"/>
          </w:rPr>
          <m:t>=0</m:t>
        </m:r>
      </m:oMath>
      <w:r w:rsidRPr="009621BB">
        <w:t xml:space="preserve">. Pour les nœuds considérés en contact, seront introduits les paramètres </w:t>
      </w:r>
      <m:oMath>
        <m:sSub>
          <m:sSubPr>
            <m:ctrlPr>
              <w:rPr>
                <w:rFonts w:ascii="Cambria Math" w:eastAsiaTheme="minorEastAsia" w:hAnsi="Cambria Math"/>
                <w:i/>
              </w:rPr>
            </m:ctrlPr>
          </m:sSubPr>
          <m:e>
            <m:r>
              <w:rPr>
                <w:rFonts w:ascii="Cambria Math" w:eastAsiaTheme="minorEastAsia" w:hAnsi="Cambria Math"/>
              </w:rPr>
              <m:t>ISTICK</m:t>
            </m:r>
          </m:e>
          <m:sub>
            <m:r>
              <w:rPr>
                <w:rFonts w:ascii="Cambria Math" w:eastAsiaTheme="minorEastAsia" w:hAnsi="Cambria Math"/>
              </w:rPr>
              <m:t>t</m:t>
            </m:r>
          </m:sub>
        </m:sSub>
      </m:oMath>
      <w:r w:rsidRPr="009621BB">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ISTICK</m:t>
            </m:r>
          </m:e>
          <m:sub>
            <m:r>
              <w:rPr>
                <w:rFonts w:ascii="Cambria Math" w:eastAsiaTheme="minorEastAsia" w:hAnsi="Cambria Math"/>
              </w:rPr>
              <m:t>b</m:t>
            </m:r>
          </m:sub>
        </m:sSub>
        <m:r>
          <w:rPr>
            <w:rFonts w:ascii="Cambria Math" w:eastAsiaTheme="minorEastAsia" w:hAnsi="Cambria Math"/>
          </w:rPr>
          <m:t> </m:t>
        </m:r>
      </m:oMath>
      <w:r w:rsidR="00B90C17" w:rsidRPr="009621BB">
        <w:rPr>
          <w:rFonts w:eastAsiaTheme="minorEastAsia"/>
        </w:rPr>
        <w:t>;</w:t>
      </w:r>
      <w:r w:rsidRPr="009621BB">
        <w:t xml:space="preserve"> </w:t>
      </w:r>
      <m:oMath>
        <m:sSub>
          <m:sSubPr>
            <m:ctrlPr>
              <w:rPr>
                <w:rFonts w:ascii="Cambria Math" w:eastAsiaTheme="minorEastAsia" w:hAnsi="Cambria Math"/>
                <w:i/>
              </w:rPr>
            </m:ctrlPr>
          </m:sSubPr>
          <m:e>
            <m:r>
              <w:rPr>
                <w:rFonts w:ascii="Cambria Math" w:eastAsiaTheme="minorEastAsia" w:hAnsi="Cambria Math"/>
              </w:rPr>
              <m:t>ISTICK</m:t>
            </m:r>
          </m:e>
          <m:sub>
            <m:r>
              <w:rPr>
                <w:rFonts w:ascii="Cambria Math" w:eastAsiaTheme="minorEastAsia" w:hAnsi="Cambria Math"/>
              </w:rPr>
              <m:t>t</m:t>
            </m:r>
          </m:sub>
        </m:sSub>
        <m:r>
          <w:rPr>
            <w:rFonts w:ascii="Cambria Math" w:eastAsiaTheme="minorEastAsia" w:hAnsi="Cambria Math"/>
          </w:rPr>
          <m:t>=1</m:t>
        </m:r>
      </m:oMath>
      <w:r w:rsidRPr="009621BB">
        <w:rPr>
          <w:rFonts w:eastAsiaTheme="minorEastAsia"/>
        </w:rPr>
        <w:t xml:space="preserve"> si le contact entre le sommet du plissé et la feuille supérieure est de nature adhérente. De même pour la base du plissé, si le contact avec la bague extérieure est adhérent</w:t>
      </w:r>
      <w:r w:rsidR="00B90C17" w:rsidRPr="009621BB">
        <w:rPr>
          <w:rFonts w:eastAsiaTheme="minorEastAsia"/>
        </w:rPr>
        <w:t>,</w:t>
      </w:r>
      <w:r w:rsidRPr="009621B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ISTICK</m:t>
            </m:r>
          </m:e>
          <m:sub>
            <m:r>
              <w:rPr>
                <w:rFonts w:ascii="Cambria Math" w:eastAsiaTheme="minorEastAsia" w:hAnsi="Cambria Math"/>
              </w:rPr>
              <m:t>b</m:t>
            </m:r>
          </m:sub>
        </m:sSub>
        <m:r>
          <w:rPr>
            <w:rFonts w:ascii="Cambria Math" w:eastAsiaTheme="minorEastAsia" w:hAnsi="Cambria Math"/>
          </w:rPr>
          <m:t>=1</m:t>
        </m:r>
      </m:oMath>
      <w:r w:rsidRPr="009621BB">
        <w:rPr>
          <w:rFonts w:eastAsiaTheme="minorEastAsia"/>
        </w:rPr>
        <w:t>.</w:t>
      </w:r>
    </w:p>
    <w:p w14:paraId="4775E5E8" w14:textId="77777777" w:rsidR="007A22C1" w:rsidRDefault="007A22C1" w:rsidP="00207977">
      <w:pPr>
        <w:spacing w:line="360" w:lineRule="auto"/>
        <w:jc w:val="both"/>
        <w:rPr>
          <w:rFonts w:eastAsiaTheme="minorEastAsia"/>
        </w:rPr>
      </w:pPr>
    </w:p>
    <w:p w14:paraId="1101CB01" w14:textId="77777777" w:rsidR="007A22C1" w:rsidRPr="009621BB" w:rsidRDefault="007A22C1" w:rsidP="00207977">
      <w:pPr>
        <w:spacing w:line="360" w:lineRule="auto"/>
        <w:jc w:val="both"/>
        <w:rPr>
          <w:rFonts w:eastAsiaTheme="minorEastAsia"/>
        </w:rPr>
      </w:pPr>
    </w:p>
    <w:p w14:paraId="0CD5910D" w14:textId="77777777" w:rsidR="004F08BA" w:rsidRPr="007A22C1" w:rsidRDefault="00C12484" w:rsidP="007A22C1">
      <w:pPr>
        <w:spacing w:line="360" w:lineRule="auto"/>
        <w:jc w:val="both"/>
        <w:rPr>
          <w:rFonts w:eastAsiaTheme="minorEastAsia"/>
        </w:rPr>
      </w:pPr>
      <w:r>
        <w:rPr>
          <w:rFonts w:eastAsiaTheme="minorEastAsia"/>
        </w:rPr>
        <w:lastRenderedPageBreak/>
        <w:t xml:space="preserve">Le minimum de </w:t>
      </w:r>
      <w:r w:rsidR="00360850">
        <w:rPr>
          <w:rFonts w:eastAsiaTheme="minorEastAsia"/>
        </w:rPr>
        <w:t>l’énergie</w:t>
      </w:r>
      <w:r>
        <w:rPr>
          <w:rFonts w:eastAsiaTheme="minorEastAsia"/>
        </w:rPr>
        <w:t xml:space="preserve"> potentielle suivant les degrés de libe</w:t>
      </w:r>
      <w:r w:rsidR="007A22C1">
        <w:rPr>
          <w:rFonts w:eastAsiaTheme="minorEastAsia"/>
        </w:rPr>
        <w:t>rté de la structure conduit à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gridCol w:w="550"/>
      </w:tblGrid>
      <w:tr w:rsidR="00C12484" w14:paraId="083FF8B9" w14:textId="77777777" w:rsidTr="004F08BA">
        <w:tc>
          <w:tcPr>
            <w:tcW w:w="8554" w:type="dxa"/>
          </w:tcPr>
          <w:p w14:paraId="782A4F39" w14:textId="77777777" w:rsidR="00C12484" w:rsidRPr="007A22C1" w:rsidRDefault="00F865FC" w:rsidP="00803F8C">
            <w:pPr>
              <w:spacing w:line="360" w:lineRule="auto"/>
              <w:jc w:val="both"/>
              <w:rPr>
                <w:rFonts w:eastAsiaTheme="minorEastAsia"/>
                <w:sz w:val="20"/>
                <w:szCs w:val="20"/>
                <w:lang w:val="en-US"/>
              </w:rPr>
            </w:pPr>
            <m:oMathPara>
              <m:oMathParaPr>
                <m:jc m:val="left"/>
              </m:oMathParaPr>
              <m:oMath>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Π</m:t>
                        </m:r>
                      </m:e>
                      <m:sub>
                        <m:r>
                          <w:rPr>
                            <w:rFonts w:ascii="Cambria Math" w:eastAsiaTheme="minorEastAsia" w:hAnsi="Cambria Math"/>
                            <w:sz w:val="20"/>
                            <w:szCs w:val="20"/>
                            <w:lang w:val="en-US"/>
                          </w:rPr>
                          <m:t>ALM</m:t>
                        </m:r>
                      </m:sub>
                    </m:sSub>
                  </m:num>
                  <m:den>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b,1</m:t>
                        </m:r>
                      </m:sub>
                    </m:sSub>
                  </m:den>
                </m:f>
                <m:r>
                  <w:rPr>
                    <w:rFonts w:ascii="Cambria Math" w:eastAsiaTheme="minorEastAsia" w:hAnsi="Cambria Math"/>
                    <w:sz w:val="20"/>
                    <w:szCs w:val="20"/>
                    <w:lang w:val="en-US"/>
                  </w:rPr>
                  <m:t>=</m:t>
                </m:r>
                <m:nary>
                  <m:naryPr>
                    <m:chr m:val="∑"/>
                    <m:limLoc m:val="undOvr"/>
                    <m:ctrlPr>
                      <w:rPr>
                        <w:rFonts w:ascii="Cambria Math" w:eastAsiaTheme="minorEastAsia" w:hAnsi="Cambria Math"/>
                        <w:i/>
                        <w:sz w:val="20"/>
                        <w:szCs w:val="20"/>
                        <w:lang w:val="en-US"/>
                      </w:rPr>
                    </m:ctrlPr>
                  </m:naryPr>
                  <m:sub>
                    <m:r>
                      <w:rPr>
                        <w:rFonts w:ascii="Cambria Math" w:eastAsiaTheme="minorEastAsia" w:hAnsi="Cambria Math"/>
                        <w:sz w:val="20"/>
                        <w:szCs w:val="20"/>
                        <w:lang w:val="en-US"/>
                      </w:rPr>
                      <m:t>j=1</m:t>
                    </m:r>
                  </m:sub>
                  <m:sup>
                    <m:r>
                      <w:rPr>
                        <w:rFonts w:ascii="Cambria Math" w:eastAsiaTheme="minorEastAsia" w:hAnsi="Cambria Math"/>
                        <w:sz w:val="20"/>
                        <w:szCs w:val="20"/>
                        <w:lang w:val="en-US"/>
                      </w:rPr>
                      <m:t>4</m:t>
                    </m:r>
                  </m:sup>
                  <m:e>
                    <m:sSub>
                      <m:sSubPr>
                        <m:ctrlPr>
                          <w:rPr>
                            <w:rFonts w:ascii="Cambria Math" w:eastAsiaTheme="minorEastAsia" w:hAnsi="Cambria Math"/>
                            <w:i/>
                            <w:sz w:val="20"/>
                            <w:szCs w:val="20"/>
                            <w:lang w:val="en-US"/>
                          </w:rPr>
                        </m:ctrlPr>
                      </m:sSub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K</m:t>
                            </m:r>
                          </m:e>
                          <m:sub>
                            <m:r>
                              <w:rPr>
                                <w:rFonts w:ascii="Cambria Math" w:eastAsiaTheme="minorEastAsia" w:hAnsi="Cambria Math"/>
                                <w:sz w:val="20"/>
                                <w:szCs w:val="20"/>
                                <w:lang w:val="en-US"/>
                              </w:rPr>
                              <m:t>b</m:t>
                            </m:r>
                          </m:sub>
                        </m:sSub>
                      </m:e>
                      <m:sub>
                        <m:r>
                          <w:rPr>
                            <w:rFonts w:ascii="Cambria Math" w:eastAsiaTheme="minorEastAsia" w:hAnsi="Cambria Math"/>
                            <w:sz w:val="20"/>
                            <w:szCs w:val="20"/>
                            <w:lang w:val="en-US"/>
                          </w:rPr>
                          <m:t>1,j</m:t>
                        </m:r>
                      </m:sub>
                    </m:sSub>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b,j</m:t>
                        </m:r>
                      </m:sub>
                    </m:sSub>
                  </m:e>
                </m:nary>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ICNTCT</m:t>
                    </m:r>
                  </m:e>
                  <m:sub>
                    <m:r>
                      <w:rPr>
                        <w:rFonts w:ascii="Cambria Math" w:eastAsiaTheme="minorEastAsia" w:hAnsi="Cambria Math"/>
                        <w:sz w:val="20"/>
                        <w:szCs w:val="20"/>
                      </w:rPr>
                      <m:t>t</m:t>
                    </m:r>
                  </m:sub>
                </m:sSub>
                <m:d>
                  <m:dPr>
                    <m:begChr m:val="["/>
                    <m:endChr m:val="]"/>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f</m:t>
                        </m:r>
                      </m:sub>
                    </m:sSub>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b,1</m:t>
                            </m:r>
                          </m:sub>
                        </m:sSub>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u</m:t>
                            </m:r>
                          </m:e>
                          <m:sub>
                            <m:r>
                              <w:rPr>
                                <w:rFonts w:ascii="Cambria Math" w:eastAsiaTheme="minorEastAsia" w:hAnsi="Cambria Math"/>
                                <w:sz w:val="20"/>
                                <w:szCs w:val="20"/>
                                <w:lang w:val="en-US"/>
                              </w:rPr>
                              <m:t>b,1</m:t>
                            </m:r>
                          </m:sub>
                          <m: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0</m:t>
                                </m:r>
                              </m:e>
                            </m:d>
                          </m:sup>
                        </m:sSubSup>
                      </m:e>
                    </m:d>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ISTICK</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f</m:t>
                        </m:r>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λ</m:t>
                            </m:r>
                          </m:e>
                        </m:acc>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sign</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u</m:t>
                                </m:r>
                              </m:e>
                            </m:acc>
                          </m:e>
                          <m:sub>
                            <m:r>
                              <w:rPr>
                                <w:rFonts w:ascii="Cambria Math" w:eastAsiaTheme="minorEastAsia" w:hAnsi="Cambria Math"/>
                                <w:sz w:val="20"/>
                                <w:szCs w:val="20"/>
                                <w:lang w:val="en-US"/>
                              </w:rPr>
                              <m:t>b,1</m:t>
                            </m:r>
                          </m:sub>
                        </m:sSub>
                      </m:e>
                    </m:d>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ISTICK</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-1</m:t>
                        </m:r>
                      </m:e>
                    </m:d>
                  </m:e>
                </m:d>
                <m:r>
                  <w:rPr>
                    <w:rFonts w:ascii="Cambria Math" w:eastAsiaTheme="minorEastAsia" w:hAnsi="Cambria Math"/>
                    <w:sz w:val="20"/>
                    <w:szCs w:val="20"/>
                    <w:lang w:val="en-US"/>
                  </w:rPr>
                  <m:t>=0</m:t>
                </m:r>
              </m:oMath>
            </m:oMathPara>
          </w:p>
        </w:tc>
        <w:tc>
          <w:tcPr>
            <w:tcW w:w="508" w:type="dxa"/>
          </w:tcPr>
          <w:p w14:paraId="0A2E440F" w14:textId="77777777" w:rsidR="00987AB5" w:rsidRDefault="00987AB5" w:rsidP="00987AB5">
            <w:pPr>
              <w:pStyle w:val="Lgende"/>
              <w:keepNext/>
            </w:pPr>
          </w:p>
          <w:p w14:paraId="2BF59ACA" w14:textId="7652FEC1" w:rsidR="00C12484"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38</w:t>
            </w:r>
            <w:r w:rsidR="008A3455">
              <w:rPr>
                <w:noProof/>
              </w:rPr>
              <w:fldChar w:fldCharType="end"/>
            </w:r>
            <w:r>
              <w:t>)</w:t>
            </w:r>
          </w:p>
        </w:tc>
      </w:tr>
      <w:tr w:rsidR="00C12484" w14:paraId="47BD3392" w14:textId="77777777" w:rsidTr="004F08BA">
        <w:tc>
          <w:tcPr>
            <w:tcW w:w="8554" w:type="dxa"/>
          </w:tcPr>
          <w:p w14:paraId="193593AC" w14:textId="77777777" w:rsidR="00C12484" w:rsidRPr="007A22C1" w:rsidRDefault="00F865FC" w:rsidP="00961130">
            <w:pPr>
              <w:spacing w:line="360" w:lineRule="auto"/>
              <w:jc w:val="both"/>
              <w:rPr>
                <w:rFonts w:eastAsiaTheme="minorEastAsia"/>
                <w:sz w:val="20"/>
                <w:szCs w:val="20"/>
                <w:lang w:val="en-US"/>
              </w:rPr>
            </w:pPr>
            <m:oMathPara>
              <m:oMathParaPr>
                <m:jc m:val="left"/>
              </m:oMathParaPr>
              <m:oMath>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Π</m:t>
                        </m:r>
                      </m:e>
                      <m:sub>
                        <m:r>
                          <w:rPr>
                            <w:rFonts w:ascii="Cambria Math" w:eastAsiaTheme="minorEastAsia" w:hAnsi="Cambria Math"/>
                            <w:sz w:val="20"/>
                            <w:szCs w:val="20"/>
                            <w:lang w:val="en-US"/>
                          </w:rPr>
                          <m:t>ALM</m:t>
                        </m:r>
                      </m:sub>
                    </m:sSub>
                  </m:num>
                  <m:den>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b,2</m:t>
                        </m:r>
                      </m:sub>
                    </m:sSub>
                  </m:den>
                </m:f>
                <m:r>
                  <w:rPr>
                    <w:rFonts w:ascii="Cambria Math" w:eastAsiaTheme="minorEastAsia" w:hAnsi="Cambria Math"/>
                    <w:sz w:val="20"/>
                    <w:szCs w:val="20"/>
                    <w:lang w:val="en-US"/>
                  </w:rPr>
                  <m:t>=</m:t>
                </m:r>
                <m:nary>
                  <m:naryPr>
                    <m:chr m:val="∑"/>
                    <m:limLoc m:val="undOvr"/>
                    <m:ctrlPr>
                      <w:rPr>
                        <w:rFonts w:ascii="Cambria Math" w:eastAsiaTheme="minorEastAsia" w:hAnsi="Cambria Math"/>
                        <w:i/>
                        <w:sz w:val="20"/>
                        <w:szCs w:val="20"/>
                        <w:lang w:val="en-US"/>
                      </w:rPr>
                    </m:ctrlPr>
                  </m:naryPr>
                  <m:sub>
                    <m:r>
                      <w:rPr>
                        <w:rFonts w:ascii="Cambria Math" w:eastAsiaTheme="minorEastAsia" w:hAnsi="Cambria Math"/>
                        <w:sz w:val="20"/>
                        <w:szCs w:val="20"/>
                        <w:lang w:val="en-US"/>
                      </w:rPr>
                      <m:t>i=1</m:t>
                    </m:r>
                  </m:sub>
                  <m:sup>
                    <m:r>
                      <w:rPr>
                        <w:rFonts w:ascii="Cambria Math" w:eastAsiaTheme="minorEastAsia" w:hAnsi="Cambria Math"/>
                        <w:sz w:val="20"/>
                        <w:szCs w:val="20"/>
                        <w:lang w:val="en-US"/>
                      </w:rPr>
                      <m:t>4</m:t>
                    </m:r>
                  </m:sup>
                  <m:e>
                    <m:sSub>
                      <m:sSubPr>
                        <m:ctrlPr>
                          <w:rPr>
                            <w:rFonts w:ascii="Cambria Math" w:eastAsiaTheme="minorEastAsia" w:hAnsi="Cambria Math"/>
                            <w:i/>
                            <w:sz w:val="20"/>
                            <w:szCs w:val="20"/>
                            <w:lang w:val="en-US"/>
                          </w:rPr>
                        </m:ctrlPr>
                      </m:sSub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K</m:t>
                            </m:r>
                          </m:e>
                          <m:sub>
                            <m:r>
                              <w:rPr>
                                <w:rFonts w:ascii="Cambria Math" w:eastAsiaTheme="minorEastAsia" w:hAnsi="Cambria Math"/>
                                <w:sz w:val="20"/>
                                <w:szCs w:val="20"/>
                                <w:lang w:val="en-US"/>
                              </w:rPr>
                              <m:t>b</m:t>
                            </m:r>
                          </m:sub>
                        </m:sSub>
                      </m:e>
                      <m:sub>
                        <m:r>
                          <w:rPr>
                            <w:rFonts w:ascii="Cambria Math" w:eastAsiaTheme="minorEastAsia" w:hAnsi="Cambria Math"/>
                            <w:sz w:val="20"/>
                            <w:szCs w:val="20"/>
                            <w:lang w:val="en-US"/>
                          </w:rPr>
                          <m:t>2,j</m:t>
                        </m:r>
                      </m:sub>
                    </m:sSub>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b,j</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λ</m:t>
                            </m:r>
                          </m:e>
                        </m:acc>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ALM</m:t>
                        </m:r>
                      </m:sub>
                    </m:sSub>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sSub>
                              <m:sSubPr>
                                <m:ctrlPr>
                                  <w:rPr>
                                    <w:rFonts w:ascii="Cambria Math" w:hAnsi="Cambria Math"/>
                                    <w:i/>
                                    <w:sz w:val="20"/>
                                    <w:szCs w:val="20"/>
                                    <w:lang w:val="en-US"/>
                                  </w:rPr>
                                </m:ctrlPr>
                              </m:sSubPr>
                              <m:e>
                                <m:r>
                                  <w:rPr>
                                    <w:rFonts w:ascii="Cambria Math" w:hAnsi="Cambria Math"/>
                                    <w:sz w:val="20"/>
                                    <w:szCs w:val="20"/>
                                    <w:lang w:val="en-US"/>
                                  </w:rPr>
                                  <m:t>g</m:t>
                                </m:r>
                              </m:e>
                              <m:sub>
                                <m:r>
                                  <w:rPr>
                                    <w:rFonts w:ascii="Cambria Math" w:hAnsi="Cambria Math"/>
                                    <w:sz w:val="20"/>
                                    <w:szCs w:val="20"/>
                                    <w:lang w:val="en-US"/>
                                  </w:rPr>
                                  <m:t>0</m:t>
                                </m:r>
                              </m:sub>
                            </m:sSub>
                          </m:e>
                          <m:sub>
                            <m:r>
                              <w:rPr>
                                <w:rFonts w:ascii="Cambria Math" w:hAnsi="Cambria Math"/>
                                <w:sz w:val="20"/>
                                <w:szCs w:val="20"/>
                                <w:lang w:val="en-US"/>
                              </w:rPr>
                              <m:t>t</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t</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b,2</m:t>
                            </m:r>
                          </m:sub>
                        </m:sSub>
                      </m:e>
                    </m:d>
                  </m:e>
                </m:nary>
                <m:r>
                  <w:rPr>
                    <w:rFonts w:ascii="Cambria Math" w:eastAsiaTheme="minorEastAsia" w:hAnsi="Cambria Math"/>
                    <w:sz w:val="20"/>
                    <w:szCs w:val="20"/>
                    <w:lang w:val="en-US"/>
                  </w:rPr>
                  <m:t>=0</m:t>
                </m:r>
              </m:oMath>
            </m:oMathPara>
          </w:p>
        </w:tc>
        <w:tc>
          <w:tcPr>
            <w:tcW w:w="508" w:type="dxa"/>
          </w:tcPr>
          <w:p w14:paraId="376EE562" w14:textId="77777777" w:rsidR="00C12484" w:rsidRDefault="00C12484" w:rsidP="007F37EC">
            <w:pPr>
              <w:spacing w:line="360" w:lineRule="auto"/>
              <w:rPr>
                <w:rFonts w:eastAsiaTheme="minorEastAsia"/>
                <w:lang w:val="en-US"/>
              </w:rPr>
            </w:pPr>
          </w:p>
          <w:p w14:paraId="3462A769" w14:textId="10EFD91F" w:rsidR="00987AB5" w:rsidRPr="00987AB5" w:rsidRDefault="00987AB5" w:rsidP="00987AB5">
            <w:pPr>
              <w:pStyle w:val="Lgende"/>
              <w:keepNext/>
            </w:pPr>
            <w:bookmarkStart w:id="88" w:name="_Ref528950322"/>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39</w:t>
            </w:r>
            <w:r w:rsidR="008A3455">
              <w:rPr>
                <w:noProof/>
              </w:rPr>
              <w:fldChar w:fldCharType="end"/>
            </w:r>
            <w:r>
              <w:t>)</w:t>
            </w:r>
            <w:bookmarkEnd w:id="88"/>
          </w:p>
        </w:tc>
      </w:tr>
      <w:tr w:rsidR="00C12484" w14:paraId="72052961" w14:textId="77777777" w:rsidTr="004F08BA">
        <w:trPr>
          <w:trHeight w:val="829"/>
        </w:trPr>
        <w:tc>
          <w:tcPr>
            <w:tcW w:w="8554" w:type="dxa"/>
          </w:tcPr>
          <w:p w14:paraId="40704C5E" w14:textId="77777777" w:rsidR="00C12484" w:rsidRPr="007A22C1" w:rsidRDefault="00F865FC" w:rsidP="007F37EC">
            <w:pPr>
              <w:spacing w:line="360" w:lineRule="auto"/>
              <w:jc w:val="both"/>
              <w:rPr>
                <w:rFonts w:eastAsiaTheme="minorEastAsia"/>
                <w:sz w:val="20"/>
                <w:szCs w:val="20"/>
                <w:lang w:val="en-US"/>
              </w:rPr>
            </w:pPr>
            <m:oMathPara>
              <m:oMathParaPr>
                <m:jc m:val="left"/>
              </m:oMathParaPr>
              <m:oMath>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Π</m:t>
                        </m:r>
                      </m:e>
                      <m:sub>
                        <m:r>
                          <w:rPr>
                            <w:rFonts w:ascii="Cambria Math" w:eastAsiaTheme="minorEastAsia" w:hAnsi="Cambria Math"/>
                            <w:sz w:val="20"/>
                            <w:szCs w:val="20"/>
                            <w:lang w:val="en-US"/>
                          </w:rPr>
                          <m:t>ALM</m:t>
                        </m:r>
                      </m:sub>
                    </m:sSub>
                  </m:num>
                  <m:den>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b,3</m:t>
                        </m:r>
                      </m:sub>
                    </m:sSub>
                  </m:den>
                </m:f>
                <m:r>
                  <w:rPr>
                    <w:rFonts w:ascii="Cambria Math" w:eastAsiaTheme="minorEastAsia" w:hAnsi="Cambria Math"/>
                    <w:sz w:val="20"/>
                    <w:szCs w:val="20"/>
                    <w:lang w:val="en-US"/>
                  </w:rPr>
                  <m:t>=</m:t>
                </m:r>
                <m:nary>
                  <m:naryPr>
                    <m:chr m:val="∑"/>
                    <m:limLoc m:val="undOvr"/>
                    <m:ctrlPr>
                      <w:rPr>
                        <w:rFonts w:ascii="Cambria Math" w:eastAsiaTheme="minorEastAsia" w:hAnsi="Cambria Math"/>
                        <w:i/>
                        <w:sz w:val="20"/>
                        <w:szCs w:val="20"/>
                        <w:lang w:val="en-US"/>
                      </w:rPr>
                    </m:ctrlPr>
                  </m:naryPr>
                  <m:sub>
                    <m:r>
                      <w:rPr>
                        <w:rFonts w:ascii="Cambria Math" w:eastAsiaTheme="minorEastAsia" w:hAnsi="Cambria Math"/>
                        <w:sz w:val="20"/>
                        <w:szCs w:val="20"/>
                        <w:lang w:val="en-US"/>
                      </w:rPr>
                      <m:t>i=1</m:t>
                    </m:r>
                  </m:sub>
                  <m:sup>
                    <m:r>
                      <w:rPr>
                        <w:rFonts w:ascii="Cambria Math" w:eastAsiaTheme="minorEastAsia" w:hAnsi="Cambria Math"/>
                        <w:sz w:val="20"/>
                        <w:szCs w:val="20"/>
                        <w:lang w:val="en-US"/>
                      </w:rPr>
                      <m:t>4</m:t>
                    </m:r>
                  </m:sup>
                  <m:e>
                    <m:sSub>
                      <m:sSubPr>
                        <m:ctrlPr>
                          <w:rPr>
                            <w:rFonts w:ascii="Cambria Math" w:eastAsiaTheme="minorEastAsia" w:hAnsi="Cambria Math"/>
                            <w:i/>
                            <w:sz w:val="20"/>
                            <w:szCs w:val="20"/>
                            <w:lang w:val="en-US"/>
                          </w:rPr>
                        </m:ctrlPr>
                      </m:sSub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K</m:t>
                            </m:r>
                          </m:e>
                          <m:sub>
                            <m:r>
                              <w:rPr>
                                <w:rFonts w:ascii="Cambria Math" w:eastAsiaTheme="minorEastAsia" w:hAnsi="Cambria Math"/>
                                <w:sz w:val="20"/>
                                <w:szCs w:val="20"/>
                                <w:lang w:val="en-US"/>
                              </w:rPr>
                              <m:t>b</m:t>
                            </m:r>
                          </m:sub>
                        </m:sSub>
                      </m:e>
                      <m:sub>
                        <m:r>
                          <w:rPr>
                            <w:rFonts w:ascii="Cambria Math" w:eastAsiaTheme="minorEastAsia" w:hAnsi="Cambria Math"/>
                            <w:sz w:val="20"/>
                            <w:szCs w:val="20"/>
                            <w:lang w:val="en-US"/>
                          </w:rPr>
                          <m:t>3,j</m:t>
                        </m:r>
                      </m:sub>
                    </m:sSub>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b,j</m:t>
                        </m:r>
                      </m:sub>
                    </m:sSub>
                  </m:e>
                </m:nary>
                <m:r>
                  <w:rPr>
                    <w:rFonts w:ascii="Cambria Math" w:eastAsiaTheme="minorEastAsia" w:hAnsi="Cambria Math"/>
                    <w:sz w:val="20"/>
                    <w:szCs w:val="20"/>
                    <w:lang w:val="en-US"/>
                  </w:rPr>
                  <m:t>+</m:t>
                </m:r>
                <m:sSub>
                  <m:sSubPr>
                    <m:ctrlPr>
                      <w:rPr>
                        <w:rFonts w:ascii="Cambria Math" w:eastAsiaTheme="minorEastAsia" w:hAnsi="Cambria Math"/>
                        <w:i/>
                        <w:sz w:val="20"/>
                        <w:szCs w:val="20"/>
                      </w:rPr>
                    </m:ctrlPr>
                  </m:sSubPr>
                  <m:e>
                    <m:r>
                      <w:rPr>
                        <w:rFonts w:ascii="Cambria Math" w:eastAsiaTheme="minorEastAsia" w:hAnsi="Cambria Math"/>
                        <w:sz w:val="20"/>
                        <w:szCs w:val="20"/>
                      </w:rPr>
                      <m:t>ICNTCT</m:t>
                    </m:r>
                  </m:e>
                  <m:sub>
                    <m:r>
                      <w:rPr>
                        <w:rFonts w:ascii="Cambria Math" w:eastAsiaTheme="minorEastAsia" w:hAnsi="Cambria Math"/>
                        <w:sz w:val="20"/>
                        <w:szCs w:val="20"/>
                      </w:rPr>
                      <m:t>b</m:t>
                    </m:r>
                  </m:sub>
                </m:sSub>
                <m:d>
                  <m:dPr>
                    <m:begChr m:val="["/>
                    <m:endChr m:val="]"/>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f</m:t>
                        </m:r>
                      </m:sub>
                    </m:sSub>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b,3</m:t>
                            </m:r>
                          </m:sub>
                        </m:sSub>
                        <m:r>
                          <w:rPr>
                            <w:rFonts w:ascii="Cambria Math" w:eastAsiaTheme="minorEastAsia" w:hAnsi="Cambria Math"/>
                            <w:sz w:val="20"/>
                            <w:szCs w:val="20"/>
                            <w:lang w:val="en-US"/>
                          </w:rPr>
                          <m:t>-</m:t>
                        </m:r>
                        <m:sSubSup>
                          <m:sSubSupPr>
                            <m:ctrlPr>
                              <w:rPr>
                                <w:rFonts w:ascii="Cambria Math" w:eastAsiaTheme="minorEastAsia" w:hAnsi="Cambria Math"/>
                                <w:i/>
                                <w:sz w:val="20"/>
                                <w:szCs w:val="20"/>
                                <w:lang w:val="en-US"/>
                              </w:rPr>
                            </m:ctrlPr>
                          </m:sSubSupPr>
                          <m:e>
                            <m:r>
                              <w:rPr>
                                <w:rFonts w:ascii="Cambria Math" w:eastAsiaTheme="minorEastAsia" w:hAnsi="Cambria Math"/>
                                <w:sz w:val="20"/>
                                <w:szCs w:val="20"/>
                                <w:lang w:val="en-US"/>
                              </w:rPr>
                              <m:t>u</m:t>
                            </m:r>
                          </m:e>
                          <m:sub>
                            <m:r>
                              <w:rPr>
                                <w:rFonts w:ascii="Cambria Math" w:eastAsiaTheme="minorEastAsia" w:hAnsi="Cambria Math"/>
                                <w:sz w:val="20"/>
                                <w:szCs w:val="20"/>
                                <w:lang w:val="en-US"/>
                              </w:rPr>
                              <m:t>b,3</m:t>
                            </m:r>
                          </m:sub>
                          <m:sup>
                            <m:d>
                              <m:dPr>
                                <m:ctrlPr>
                                  <w:rPr>
                                    <w:rFonts w:ascii="Cambria Math" w:eastAsiaTheme="minorEastAsia" w:hAnsi="Cambria Math"/>
                                    <w:i/>
                                    <w:sz w:val="20"/>
                                    <w:szCs w:val="20"/>
                                    <w:lang w:val="en-US"/>
                                  </w:rPr>
                                </m:ctrlPr>
                              </m:dPr>
                              <m:e>
                                <m:r>
                                  <w:rPr>
                                    <w:rFonts w:ascii="Cambria Math" w:eastAsiaTheme="minorEastAsia" w:hAnsi="Cambria Math"/>
                                    <w:sz w:val="20"/>
                                    <w:szCs w:val="20"/>
                                    <w:lang w:val="en-US"/>
                                  </w:rPr>
                                  <m:t>0</m:t>
                                </m:r>
                              </m:e>
                            </m:d>
                          </m:sup>
                        </m:sSubSup>
                      </m:e>
                    </m:d>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ISTICK</m:t>
                        </m:r>
                      </m:e>
                      <m:sub>
                        <m:r>
                          <w:rPr>
                            <w:rFonts w:ascii="Cambria Math" w:eastAsiaTheme="minorEastAsia" w:hAnsi="Cambria Math"/>
                            <w:sz w:val="20"/>
                            <w:szCs w:val="20"/>
                            <w:lang w:val="en-US"/>
                          </w:rPr>
                          <m:t>b</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f</m:t>
                        </m:r>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λ</m:t>
                            </m:r>
                          </m:e>
                        </m:acc>
                      </m:e>
                      <m:sub>
                        <m:r>
                          <w:rPr>
                            <w:rFonts w:ascii="Cambria Math" w:eastAsiaTheme="minorEastAsia" w:hAnsi="Cambria Math"/>
                            <w:sz w:val="20"/>
                            <w:szCs w:val="20"/>
                            <w:lang w:val="en-US"/>
                          </w:rPr>
                          <m:t>b</m:t>
                        </m:r>
                      </m:sub>
                    </m:sSub>
                    <m:r>
                      <w:rPr>
                        <w:rFonts w:ascii="Cambria Math" w:eastAsiaTheme="minorEastAsia" w:hAnsi="Cambria Math"/>
                        <w:sz w:val="20"/>
                        <w:szCs w:val="20"/>
                        <w:lang w:val="en-US"/>
                      </w:rPr>
                      <m:t>sign</m:t>
                    </m:r>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u</m:t>
                                </m:r>
                              </m:e>
                            </m:acc>
                          </m:e>
                          <m:sub>
                            <m:r>
                              <w:rPr>
                                <w:rFonts w:ascii="Cambria Math" w:eastAsiaTheme="minorEastAsia" w:hAnsi="Cambria Math"/>
                                <w:sz w:val="20"/>
                                <w:szCs w:val="20"/>
                                <w:lang w:val="en-US"/>
                              </w:rPr>
                              <m:t>b,3</m:t>
                            </m:r>
                          </m:sub>
                        </m:sSub>
                      </m:e>
                    </m:d>
                    <m:d>
                      <m:dPr>
                        <m:ctrlPr>
                          <w:rPr>
                            <w:rFonts w:ascii="Cambria Math" w:eastAsiaTheme="minorEastAsia" w:hAnsi="Cambria Math"/>
                            <w:i/>
                            <w:sz w:val="20"/>
                            <w:szCs w:val="20"/>
                            <w:lang w:val="en-US"/>
                          </w:rPr>
                        </m:ctrlPr>
                      </m:d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ISTICK</m:t>
                            </m:r>
                          </m:e>
                          <m:sub>
                            <m:r>
                              <w:rPr>
                                <w:rFonts w:ascii="Cambria Math" w:eastAsiaTheme="minorEastAsia" w:hAnsi="Cambria Math"/>
                                <w:sz w:val="20"/>
                                <w:szCs w:val="20"/>
                                <w:lang w:val="en-US"/>
                              </w:rPr>
                              <m:t>b</m:t>
                            </m:r>
                          </m:sub>
                        </m:sSub>
                        <m:r>
                          <w:rPr>
                            <w:rFonts w:ascii="Cambria Math" w:eastAsiaTheme="minorEastAsia" w:hAnsi="Cambria Math"/>
                            <w:sz w:val="20"/>
                            <w:szCs w:val="20"/>
                            <w:lang w:val="en-US"/>
                          </w:rPr>
                          <m:t>-1</m:t>
                        </m:r>
                      </m:e>
                    </m:d>
                  </m:e>
                </m:d>
                <m:r>
                  <w:rPr>
                    <w:rFonts w:ascii="Cambria Math" w:eastAsiaTheme="minorEastAsia" w:hAnsi="Cambria Math"/>
                    <w:sz w:val="20"/>
                    <w:szCs w:val="20"/>
                    <w:lang w:val="en-US"/>
                  </w:rPr>
                  <m:t>=0</m:t>
                </m:r>
              </m:oMath>
            </m:oMathPara>
          </w:p>
        </w:tc>
        <w:tc>
          <w:tcPr>
            <w:tcW w:w="508" w:type="dxa"/>
          </w:tcPr>
          <w:p w14:paraId="2F2E944E" w14:textId="77777777" w:rsidR="00987AB5" w:rsidRDefault="00987AB5" w:rsidP="00987AB5">
            <w:pPr>
              <w:pStyle w:val="Lgende"/>
              <w:keepNext/>
            </w:pPr>
          </w:p>
          <w:p w14:paraId="28FC4C3B" w14:textId="424F6648" w:rsidR="00C12484" w:rsidRPr="00803F8C" w:rsidRDefault="00987AB5" w:rsidP="004F08B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40</w:t>
            </w:r>
            <w:r w:rsidR="008A3455">
              <w:rPr>
                <w:noProof/>
              </w:rPr>
              <w:fldChar w:fldCharType="end"/>
            </w:r>
            <w:r w:rsidR="004F08BA">
              <w:rPr>
                <w:noProof/>
              </w:rPr>
              <w:t>)</w:t>
            </w:r>
          </w:p>
        </w:tc>
      </w:tr>
      <w:tr w:rsidR="00C12484" w14:paraId="3BD2FF23" w14:textId="77777777" w:rsidTr="004F08BA">
        <w:tc>
          <w:tcPr>
            <w:tcW w:w="8554" w:type="dxa"/>
          </w:tcPr>
          <w:p w14:paraId="4B11660C" w14:textId="77777777" w:rsidR="00C12484" w:rsidRPr="007A22C1" w:rsidRDefault="00F865FC" w:rsidP="00803F8C">
            <w:pPr>
              <w:spacing w:line="360" w:lineRule="auto"/>
              <w:jc w:val="both"/>
              <w:rPr>
                <w:rFonts w:eastAsiaTheme="minorEastAsia"/>
                <w:sz w:val="20"/>
                <w:szCs w:val="20"/>
                <w:lang w:val="en-US"/>
              </w:rPr>
            </w:pPr>
            <m:oMathPara>
              <m:oMathParaPr>
                <m:jc m:val="left"/>
              </m:oMathParaPr>
              <m:oMath>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Π</m:t>
                        </m:r>
                      </m:e>
                      <m:sub>
                        <m:r>
                          <w:rPr>
                            <w:rFonts w:ascii="Cambria Math" w:eastAsiaTheme="minorEastAsia" w:hAnsi="Cambria Math"/>
                            <w:sz w:val="20"/>
                            <w:szCs w:val="20"/>
                            <w:lang w:val="en-US"/>
                          </w:rPr>
                          <m:t>ALM</m:t>
                        </m:r>
                      </m:sub>
                    </m:sSub>
                  </m:num>
                  <m:den>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b,4</m:t>
                        </m:r>
                      </m:sub>
                    </m:sSub>
                  </m:den>
                </m:f>
                <m:r>
                  <w:rPr>
                    <w:rFonts w:ascii="Cambria Math" w:eastAsiaTheme="minorEastAsia" w:hAnsi="Cambria Math"/>
                    <w:sz w:val="20"/>
                    <w:szCs w:val="20"/>
                    <w:lang w:val="en-US"/>
                  </w:rPr>
                  <m:t>=</m:t>
                </m:r>
                <m:nary>
                  <m:naryPr>
                    <m:chr m:val="∑"/>
                    <m:limLoc m:val="undOvr"/>
                    <m:ctrlPr>
                      <w:rPr>
                        <w:rFonts w:ascii="Cambria Math" w:eastAsiaTheme="minorEastAsia" w:hAnsi="Cambria Math"/>
                        <w:i/>
                        <w:sz w:val="20"/>
                        <w:szCs w:val="20"/>
                        <w:lang w:val="en-US"/>
                      </w:rPr>
                    </m:ctrlPr>
                  </m:naryPr>
                  <m:sub>
                    <m:r>
                      <w:rPr>
                        <w:rFonts w:ascii="Cambria Math" w:eastAsiaTheme="minorEastAsia" w:hAnsi="Cambria Math"/>
                        <w:sz w:val="20"/>
                        <w:szCs w:val="20"/>
                        <w:lang w:val="en-US"/>
                      </w:rPr>
                      <m:t>i=1</m:t>
                    </m:r>
                  </m:sub>
                  <m:sup>
                    <m:r>
                      <w:rPr>
                        <w:rFonts w:ascii="Cambria Math" w:eastAsiaTheme="minorEastAsia" w:hAnsi="Cambria Math"/>
                        <w:sz w:val="20"/>
                        <w:szCs w:val="20"/>
                        <w:lang w:val="en-US"/>
                      </w:rPr>
                      <m:t>4</m:t>
                    </m:r>
                  </m:sup>
                  <m:e>
                    <m:sSub>
                      <m:sSubPr>
                        <m:ctrlPr>
                          <w:rPr>
                            <w:rFonts w:ascii="Cambria Math" w:eastAsiaTheme="minorEastAsia" w:hAnsi="Cambria Math"/>
                            <w:i/>
                            <w:sz w:val="20"/>
                            <w:szCs w:val="20"/>
                            <w:lang w:val="en-US"/>
                          </w:rPr>
                        </m:ctrlPr>
                      </m:sSubPr>
                      <m:e>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K</m:t>
                            </m:r>
                          </m:e>
                          <m:sub>
                            <m:r>
                              <w:rPr>
                                <w:rFonts w:ascii="Cambria Math" w:eastAsiaTheme="minorEastAsia" w:hAnsi="Cambria Math"/>
                                <w:sz w:val="20"/>
                                <w:szCs w:val="20"/>
                                <w:lang w:val="en-US"/>
                              </w:rPr>
                              <m:t>b</m:t>
                            </m:r>
                          </m:sub>
                        </m:sSub>
                      </m:e>
                      <m:sub>
                        <m:r>
                          <w:rPr>
                            <w:rFonts w:ascii="Cambria Math" w:eastAsiaTheme="minorEastAsia" w:hAnsi="Cambria Math"/>
                            <w:sz w:val="20"/>
                            <w:szCs w:val="20"/>
                            <w:lang w:val="en-US"/>
                          </w:rPr>
                          <m:t>4,j</m:t>
                        </m:r>
                      </m:sub>
                    </m:sSub>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b,j</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λ</m:t>
                            </m:r>
                          </m:e>
                        </m:acc>
                      </m:e>
                      <m:sub>
                        <m:r>
                          <w:rPr>
                            <w:rFonts w:ascii="Cambria Math" w:eastAsiaTheme="minorEastAsia" w:hAnsi="Cambria Math"/>
                            <w:sz w:val="20"/>
                            <w:szCs w:val="20"/>
                            <w:lang w:val="en-US"/>
                          </w:rPr>
                          <m:t>b</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ALM</m:t>
                        </m:r>
                      </m:sub>
                    </m:sSub>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sSub>
                              <m:sSubPr>
                                <m:ctrlPr>
                                  <w:rPr>
                                    <w:rFonts w:ascii="Cambria Math" w:hAnsi="Cambria Math"/>
                                    <w:i/>
                                    <w:sz w:val="20"/>
                                    <w:szCs w:val="20"/>
                                    <w:lang w:val="en-US"/>
                                  </w:rPr>
                                </m:ctrlPr>
                              </m:sSubPr>
                              <m:e>
                                <m:r>
                                  <w:rPr>
                                    <w:rFonts w:ascii="Cambria Math" w:hAnsi="Cambria Math"/>
                                    <w:sz w:val="20"/>
                                    <w:szCs w:val="20"/>
                                    <w:lang w:val="en-US"/>
                                  </w:rPr>
                                  <m:t>g</m:t>
                                </m:r>
                              </m:e>
                              <m:sub>
                                <m:r>
                                  <w:rPr>
                                    <w:rFonts w:ascii="Cambria Math" w:hAnsi="Cambria Math"/>
                                    <w:sz w:val="20"/>
                                    <w:szCs w:val="20"/>
                                    <w:lang w:val="en-US"/>
                                  </w:rPr>
                                  <m:t>0</m:t>
                                </m:r>
                              </m:sub>
                            </m:sSub>
                          </m:e>
                          <m:sub>
                            <m:r>
                              <w:rPr>
                                <w:rFonts w:ascii="Cambria Math" w:hAnsi="Cambria Math"/>
                                <w:sz w:val="20"/>
                                <w:szCs w:val="20"/>
                                <w:lang w:val="en-US"/>
                              </w:rPr>
                              <m:t>b</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b,4</m:t>
                            </m:r>
                          </m:sub>
                        </m:sSub>
                      </m:e>
                    </m:d>
                  </m:e>
                </m:nary>
                <m:r>
                  <w:rPr>
                    <w:rFonts w:ascii="Cambria Math" w:eastAsiaTheme="minorEastAsia" w:hAnsi="Cambria Math"/>
                    <w:sz w:val="20"/>
                    <w:szCs w:val="20"/>
                    <w:lang w:val="en-US"/>
                  </w:rPr>
                  <m:t>=0</m:t>
                </m:r>
              </m:oMath>
            </m:oMathPara>
          </w:p>
        </w:tc>
        <w:tc>
          <w:tcPr>
            <w:tcW w:w="508" w:type="dxa"/>
          </w:tcPr>
          <w:p w14:paraId="7584C547" w14:textId="77777777" w:rsidR="00987AB5" w:rsidRDefault="00987AB5" w:rsidP="00987AB5">
            <w:pPr>
              <w:pStyle w:val="Lgende"/>
              <w:keepNext/>
            </w:pPr>
          </w:p>
          <w:p w14:paraId="01913CB8" w14:textId="426ABC7A" w:rsidR="00C12484" w:rsidRDefault="00987AB5" w:rsidP="00987AB5">
            <w:pPr>
              <w:pStyle w:val="Lgende"/>
              <w:keepNext/>
              <w:rPr>
                <w:rFonts w:eastAsiaTheme="minorEastAsia"/>
                <w:lang w:val="en-US"/>
              </w:rPr>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41</w:t>
            </w:r>
            <w:r w:rsidR="008A3455">
              <w:rPr>
                <w:noProof/>
              </w:rPr>
              <w:fldChar w:fldCharType="end"/>
            </w:r>
            <w:r>
              <w:t>)</w:t>
            </w:r>
          </w:p>
        </w:tc>
      </w:tr>
      <w:tr w:rsidR="00C12484" w14:paraId="4E832C73" w14:textId="77777777" w:rsidTr="004F08BA">
        <w:tc>
          <w:tcPr>
            <w:tcW w:w="8554" w:type="dxa"/>
          </w:tcPr>
          <w:p w14:paraId="2892C692" w14:textId="77777777" w:rsidR="00C12484" w:rsidRPr="007A22C1" w:rsidRDefault="00F865FC" w:rsidP="00961130">
            <w:pPr>
              <w:spacing w:line="360" w:lineRule="auto"/>
              <w:jc w:val="both"/>
              <w:rPr>
                <w:rFonts w:eastAsiaTheme="minorEastAsia"/>
                <w:sz w:val="20"/>
                <w:szCs w:val="20"/>
                <w:lang w:val="en-US"/>
              </w:rPr>
            </w:pPr>
            <m:oMathPara>
              <m:oMathParaPr>
                <m:jc m:val="left"/>
              </m:oMathParaPr>
              <m:oMath>
                <m:f>
                  <m:fPr>
                    <m:ctrlPr>
                      <w:rPr>
                        <w:rFonts w:ascii="Cambria Math" w:eastAsiaTheme="minorEastAsia" w:hAnsi="Cambria Math"/>
                        <w:i/>
                        <w:sz w:val="20"/>
                        <w:szCs w:val="20"/>
                        <w:lang w:val="en-US"/>
                      </w:rPr>
                    </m:ctrlPr>
                  </m:fPr>
                  <m:num>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m:rPr>
                            <m:sty m:val="p"/>
                          </m:rPr>
                          <w:rPr>
                            <w:rFonts w:ascii="Cambria Math" w:eastAsiaTheme="minorEastAsia" w:hAnsi="Cambria Math"/>
                            <w:sz w:val="20"/>
                            <w:szCs w:val="20"/>
                            <w:lang w:val="en-US"/>
                          </w:rPr>
                          <m:t>Π</m:t>
                        </m:r>
                      </m:e>
                      <m:sub>
                        <m:r>
                          <w:rPr>
                            <w:rFonts w:ascii="Cambria Math" w:eastAsiaTheme="minorEastAsia" w:hAnsi="Cambria Math"/>
                            <w:sz w:val="20"/>
                            <w:szCs w:val="20"/>
                            <w:lang w:val="en-US"/>
                          </w:rPr>
                          <m:t>ALM</m:t>
                        </m:r>
                      </m:sub>
                    </m:sSub>
                  </m:num>
                  <m:den>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t</m:t>
                        </m:r>
                      </m:sub>
                    </m:sSub>
                  </m:den>
                </m:f>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K</m:t>
                    </m:r>
                  </m:e>
                  <m:sub>
                    <m:r>
                      <w:rPr>
                        <w:rFonts w:ascii="Cambria Math" w:eastAsiaTheme="minorEastAsia" w:hAnsi="Cambria Math"/>
                        <w:sz w:val="20"/>
                        <w:szCs w:val="20"/>
                        <w:lang w:val="en-US"/>
                      </w:rPr>
                      <m:t>t</m:t>
                    </m:r>
                  </m:sub>
                </m:sSub>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u</m:t>
                    </m:r>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acc>
                      <m:accPr>
                        <m:chr m:val="̅"/>
                        <m:ctrlPr>
                          <w:rPr>
                            <w:rFonts w:ascii="Cambria Math" w:eastAsiaTheme="minorEastAsia" w:hAnsi="Cambria Math"/>
                            <w:i/>
                            <w:sz w:val="20"/>
                            <w:szCs w:val="20"/>
                            <w:lang w:val="en-US"/>
                          </w:rPr>
                        </m:ctrlPr>
                      </m:accPr>
                      <m:e>
                        <m:r>
                          <w:rPr>
                            <w:rFonts w:ascii="Cambria Math" w:eastAsiaTheme="minorEastAsia" w:hAnsi="Cambria Math"/>
                            <w:sz w:val="20"/>
                            <w:szCs w:val="20"/>
                            <w:lang w:val="en-US"/>
                          </w:rPr>
                          <m:t>λ</m:t>
                        </m:r>
                      </m:e>
                    </m:acc>
                  </m:e>
                  <m:sub>
                    <m:r>
                      <w:rPr>
                        <w:rFonts w:ascii="Cambria Math" w:eastAsiaTheme="minorEastAsia" w:hAnsi="Cambria Math"/>
                        <w:sz w:val="20"/>
                        <w:szCs w:val="20"/>
                        <w:lang w:val="en-US"/>
                      </w:rPr>
                      <m:t>t</m:t>
                    </m:r>
                  </m:sub>
                </m:sSub>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ALM</m:t>
                    </m:r>
                  </m:sub>
                </m:sSub>
                <m:d>
                  <m:dPr>
                    <m:ctrlPr>
                      <w:rPr>
                        <w:rFonts w:ascii="Cambria Math" w:eastAsiaTheme="minorEastAsia" w:hAnsi="Cambria Math"/>
                        <w:i/>
                        <w:sz w:val="20"/>
                        <w:szCs w:val="20"/>
                        <w:lang w:val="en-US"/>
                      </w:rPr>
                    </m:ctrlPr>
                  </m:dPr>
                  <m:e>
                    <m:sSub>
                      <m:sSubPr>
                        <m:ctrlPr>
                          <w:rPr>
                            <w:rFonts w:ascii="Cambria Math" w:hAnsi="Cambria Math"/>
                            <w:i/>
                            <w:sz w:val="20"/>
                            <w:szCs w:val="20"/>
                            <w:lang w:val="en-US"/>
                          </w:rPr>
                        </m:ctrlPr>
                      </m:sSubPr>
                      <m:e>
                        <m:sSub>
                          <m:sSubPr>
                            <m:ctrlPr>
                              <w:rPr>
                                <w:rFonts w:ascii="Cambria Math" w:hAnsi="Cambria Math"/>
                                <w:i/>
                                <w:sz w:val="20"/>
                                <w:szCs w:val="20"/>
                                <w:lang w:val="en-US"/>
                              </w:rPr>
                            </m:ctrlPr>
                          </m:sSubPr>
                          <m:e>
                            <m:r>
                              <w:rPr>
                                <w:rFonts w:ascii="Cambria Math" w:hAnsi="Cambria Math"/>
                                <w:sz w:val="20"/>
                                <w:szCs w:val="20"/>
                                <w:lang w:val="en-US"/>
                              </w:rPr>
                              <m:t>g</m:t>
                            </m:r>
                          </m:e>
                          <m:sub>
                            <m:r>
                              <w:rPr>
                                <w:rFonts w:ascii="Cambria Math" w:hAnsi="Cambria Math"/>
                                <w:sz w:val="20"/>
                                <w:szCs w:val="20"/>
                                <w:lang w:val="en-US"/>
                              </w:rPr>
                              <m:t>0</m:t>
                            </m:r>
                          </m:sub>
                        </m:sSub>
                      </m:e>
                      <m:sub>
                        <m:r>
                          <w:rPr>
                            <w:rFonts w:ascii="Cambria Math" w:hAnsi="Cambria Math"/>
                            <w:sz w:val="20"/>
                            <w:szCs w:val="20"/>
                            <w:lang w:val="en-US"/>
                          </w:rPr>
                          <m:t>t</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t</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b,2</m:t>
                        </m:r>
                      </m:sub>
                    </m:sSub>
                  </m:e>
                </m:d>
                <m:r>
                  <w:rPr>
                    <w:rFonts w:ascii="Cambria Math" w:eastAsiaTheme="minorEastAsia" w:hAnsi="Cambria Math"/>
                    <w:sz w:val="20"/>
                    <w:szCs w:val="20"/>
                    <w:lang w:val="en-US"/>
                  </w:rPr>
                  <m:t>+</m:t>
                </m:r>
                <m:sSub>
                  <m:sSubPr>
                    <m:ctrlPr>
                      <w:rPr>
                        <w:rFonts w:ascii="Cambria Math" w:eastAsiaTheme="minorEastAsia" w:hAnsi="Cambria Math"/>
                        <w:i/>
                        <w:sz w:val="20"/>
                        <w:szCs w:val="20"/>
                        <w:lang w:val="en-US"/>
                      </w:rPr>
                    </m:ctrlPr>
                  </m:sSubPr>
                  <m:e>
                    <m:r>
                      <w:rPr>
                        <w:rFonts w:ascii="Cambria Math" w:eastAsiaTheme="minorEastAsia" w:hAnsi="Cambria Math"/>
                        <w:sz w:val="20"/>
                        <w:szCs w:val="20"/>
                        <w:lang w:val="en-US"/>
                      </w:rPr>
                      <m:t>ε</m:t>
                    </m:r>
                  </m:e>
                  <m:sub>
                    <m:r>
                      <w:rPr>
                        <w:rFonts w:ascii="Cambria Math" w:eastAsiaTheme="minorEastAsia" w:hAnsi="Cambria Math"/>
                        <w:sz w:val="20"/>
                        <w:szCs w:val="20"/>
                        <w:lang w:val="en-US"/>
                      </w:rPr>
                      <m:t>r</m:t>
                    </m:r>
                  </m:sub>
                </m:sSub>
                <m:d>
                  <m:dPr>
                    <m:ctrlPr>
                      <w:rPr>
                        <w:rFonts w:ascii="Cambria Math" w:eastAsiaTheme="minorEastAsia" w:hAnsi="Cambria Math"/>
                        <w:i/>
                        <w:sz w:val="20"/>
                        <w:szCs w:val="20"/>
                        <w:lang w:val="en-US"/>
                      </w:rPr>
                    </m:ctrlPr>
                  </m:dPr>
                  <m:e>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t</m:t>
                        </m:r>
                      </m:sub>
                    </m:sSub>
                  </m:e>
                </m:d>
                <m:r>
                  <w:rPr>
                    <w:rFonts w:ascii="Cambria Math" w:eastAsiaTheme="minorEastAsia" w:hAnsi="Cambria Math"/>
                    <w:sz w:val="20"/>
                    <w:szCs w:val="20"/>
                    <w:lang w:val="en-US"/>
                  </w:rPr>
                  <m:t>=0</m:t>
                </m:r>
              </m:oMath>
            </m:oMathPara>
          </w:p>
        </w:tc>
        <w:tc>
          <w:tcPr>
            <w:tcW w:w="508" w:type="dxa"/>
          </w:tcPr>
          <w:p w14:paraId="21D8A0B7" w14:textId="77777777" w:rsidR="00987AB5" w:rsidRPr="00987AB5" w:rsidRDefault="00987AB5" w:rsidP="00987AB5">
            <w:pPr>
              <w:pStyle w:val="Lgende"/>
              <w:keepNext/>
              <w:rPr>
                <w:sz w:val="2"/>
              </w:rPr>
            </w:pPr>
          </w:p>
          <w:p w14:paraId="0E9A3F83" w14:textId="01C01478" w:rsidR="00C12484"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42</w:t>
            </w:r>
            <w:r w:rsidR="008A3455">
              <w:rPr>
                <w:noProof/>
              </w:rPr>
              <w:fldChar w:fldCharType="end"/>
            </w:r>
            <w:r>
              <w:t>)</w:t>
            </w:r>
          </w:p>
        </w:tc>
      </w:tr>
    </w:tbl>
    <w:p w14:paraId="194D29E5" w14:textId="77777777" w:rsidR="00C12484" w:rsidRDefault="00C12484" w:rsidP="00C12484">
      <w:pPr>
        <w:rPr>
          <w:rFonts w:eastAsiaTheme="minorEastAsia"/>
        </w:rPr>
      </w:pPr>
    </w:p>
    <w:p w14:paraId="404D022B" w14:textId="77777777" w:rsidR="00987AB5" w:rsidRPr="00987AB5" w:rsidRDefault="00C12484" w:rsidP="00987AB5">
      <w:pPr>
        <w:rPr>
          <w:rFonts w:eastAsiaTheme="minorEastAsia"/>
        </w:rPr>
      </w:pPr>
      <w:r>
        <w:rPr>
          <w:rFonts w:eastAsiaTheme="minorEastAsia"/>
        </w:rPr>
        <w:t>Ce qui, écrit dans une f</w:t>
      </w:r>
      <w:r w:rsidR="00987AB5">
        <w:rPr>
          <w:rFonts w:eastAsiaTheme="minorEastAsia"/>
        </w:rPr>
        <w:t>ormulation matricielle, donne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8"/>
        <w:gridCol w:w="754"/>
      </w:tblGrid>
      <w:tr w:rsidR="00C12484" w14:paraId="72E7071C" w14:textId="77777777" w:rsidTr="004F08BA">
        <w:tc>
          <w:tcPr>
            <w:tcW w:w="8308" w:type="dxa"/>
          </w:tcPr>
          <w:p w14:paraId="65590C80" w14:textId="77777777" w:rsidR="00C12484" w:rsidRDefault="00F865FC" w:rsidP="00EA139F">
            <w:pPr>
              <w:spacing w:line="360" w:lineRule="auto"/>
              <w:rPr>
                <w:rFonts w:eastAsiaTheme="minorEastAsia"/>
                <w:lang w:val="en-US"/>
              </w:rPr>
            </w:pPr>
            <m:oMathPara>
              <m:oMath>
                <m:limLow>
                  <m:limLowPr>
                    <m:ctrlPr>
                      <w:rPr>
                        <w:rFonts w:ascii="Cambria Math" w:eastAsiaTheme="minorEastAsia" w:hAnsi="Cambria Math"/>
                        <w:i/>
                        <w:sz w:val="22"/>
                        <w:lang w:val="en-US"/>
                      </w:rPr>
                    </m:ctrlPr>
                  </m:limLowPr>
                  <m:e>
                    <m:groupChr>
                      <m:groupChrPr>
                        <m:ctrlPr>
                          <w:rPr>
                            <w:rFonts w:ascii="Cambria Math" w:eastAsiaTheme="minorEastAsia" w:hAnsi="Cambria Math"/>
                            <w:i/>
                            <w:sz w:val="22"/>
                            <w:lang w:val="en-US"/>
                          </w:rPr>
                        </m:ctrlPr>
                      </m:groupChrPr>
                      <m:e>
                        <m:d>
                          <m:dPr>
                            <m:ctrlPr>
                              <w:rPr>
                                <w:rFonts w:ascii="Cambria Math" w:eastAsiaTheme="minorEastAsia" w:hAnsi="Cambria Math"/>
                                <w:i/>
                                <w:sz w:val="22"/>
                                <w:lang w:val="en-US"/>
                              </w:rPr>
                            </m:ctrlPr>
                          </m:dPr>
                          <m:e>
                            <m:d>
                              <m:dPr>
                                <m:begChr m:val="["/>
                                <m:endChr m:val="]"/>
                                <m:ctrlPr>
                                  <w:rPr>
                                    <w:rFonts w:ascii="Cambria Math" w:eastAsiaTheme="minorEastAsia" w:hAnsi="Cambria Math"/>
                                    <w:i/>
                                    <w:sz w:val="22"/>
                                    <w:lang w:val="en-US"/>
                                  </w:rPr>
                                </m:ctrlPr>
                              </m:dPr>
                              <m:e>
                                <m:m>
                                  <m:mPr>
                                    <m:mcs>
                                      <m:mc>
                                        <m:mcPr>
                                          <m:count m:val="2"/>
                                          <m:mcJc m:val="center"/>
                                        </m:mcPr>
                                      </m:mc>
                                    </m:mcs>
                                    <m:ctrlPr>
                                      <w:rPr>
                                        <w:rFonts w:ascii="Cambria Math" w:eastAsiaTheme="minorEastAsia" w:hAnsi="Cambria Math"/>
                                        <w:i/>
                                        <w:sz w:val="22"/>
                                        <w:lang w:val="en-US"/>
                                      </w:rPr>
                                    </m:ctrlPr>
                                  </m:mPr>
                                  <m:mr>
                                    <m:e>
                                      <m:sSub>
                                        <m:sSubPr>
                                          <m:ctrlPr>
                                            <w:rPr>
                                              <w:rFonts w:ascii="Cambria Math" w:eastAsiaTheme="minorEastAsia" w:hAnsi="Cambria Math"/>
                                              <w:b/>
                                              <w:i/>
                                              <w:sz w:val="22"/>
                                              <w:lang w:val="en-US"/>
                                            </w:rPr>
                                          </m:ctrlPr>
                                        </m:sSubPr>
                                        <m:e>
                                          <m:r>
                                            <m:rPr>
                                              <m:sty m:val="bi"/>
                                            </m:rPr>
                                            <w:rPr>
                                              <w:rFonts w:ascii="Cambria Math" w:eastAsiaTheme="minorEastAsia" w:hAnsi="Cambria Math"/>
                                              <w:sz w:val="22"/>
                                              <w:lang w:val="en-US"/>
                                            </w:rPr>
                                            <m:t>K</m:t>
                                          </m:r>
                                        </m:e>
                                        <m:sub>
                                          <m:r>
                                            <m:rPr>
                                              <m:sty m:val="bi"/>
                                            </m:rPr>
                                            <w:rPr>
                                              <w:rFonts w:ascii="Cambria Math" w:eastAsiaTheme="minorEastAsia" w:hAnsi="Cambria Math"/>
                                              <w:sz w:val="22"/>
                                              <w:lang w:val="en-US"/>
                                            </w:rPr>
                                            <m:t>b</m:t>
                                          </m:r>
                                        </m:sub>
                                      </m:sSub>
                                    </m:e>
                                    <m:e>
                                      <m:r>
                                        <w:rPr>
                                          <w:rFonts w:ascii="Cambria Math" w:eastAsiaTheme="minorEastAsia" w:hAnsi="Cambria Math"/>
                                          <w:sz w:val="22"/>
                                          <w:lang w:val="en-US"/>
                                        </w:rPr>
                                        <m:t>0</m:t>
                                      </m:r>
                                    </m:e>
                                  </m:mr>
                                  <m:mr>
                                    <m:e>
                                      <m:r>
                                        <w:rPr>
                                          <w:rFonts w:ascii="Cambria Math" w:eastAsiaTheme="minorEastAsia" w:hAnsi="Cambria Math"/>
                                          <w:sz w:val="22"/>
                                          <w:lang w:val="en-US"/>
                                        </w:rPr>
                                        <m:t>0</m:t>
                                      </m:r>
                                    </m:e>
                                    <m:e>
                                      <m:sSub>
                                        <m:sSubPr>
                                          <m:ctrlPr>
                                            <w:rPr>
                                              <w:rFonts w:ascii="Cambria Math" w:eastAsiaTheme="minorEastAsia" w:hAnsi="Cambria Math"/>
                                              <w:i/>
                                              <w:sz w:val="22"/>
                                              <w:lang w:val="en-US"/>
                                            </w:rPr>
                                          </m:ctrlPr>
                                        </m:sSubPr>
                                        <m:e>
                                          <m:r>
                                            <w:rPr>
                                              <w:rFonts w:ascii="Cambria Math" w:eastAsiaTheme="minorEastAsia" w:hAnsi="Cambria Math"/>
                                              <w:sz w:val="22"/>
                                              <w:lang w:val="en-US"/>
                                            </w:rPr>
                                            <m:t>K</m:t>
                                          </m:r>
                                        </m:e>
                                        <m:sub>
                                          <m:r>
                                            <w:rPr>
                                              <w:rFonts w:ascii="Cambria Math" w:eastAsiaTheme="minorEastAsia" w:hAnsi="Cambria Math"/>
                                              <w:sz w:val="22"/>
                                              <w:lang w:val="en-US"/>
                                            </w:rPr>
                                            <m:t>t</m:t>
                                          </m:r>
                                        </m:sub>
                                      </m:sSub>
                                    </m:e>
                                  </m:mr>
                                </m:m>
                              </m:e>
                            </m:d>
                            <m:r>
                              <w:rPr>
                                <w:rFonts w:ascii="Cambria Math" w:eastAsiaTheme="minorEastAsia" w:hAnsi="Cambria Math"/>
                                <w:sz w:val="22"/>
                                <w:lang w:val="en-US"/>
                              </w:rPr>
                              <m:t>+</m:t>
                            </m:r>
                            <m:d>
                              <m:dPr>
                                <m:begChr m:val="["/>
                                <m:endChr m:val="]"/>
                                <m:ctrlPr>
                                  <w:rPr>
                                    <w:rFonts w:ascii="Cambria Math" w:eastAsiaTheme="minorEastAsia" w:hAnsi="Cambria Math"/>
                                    <w:i/>
                                    <w:sz w:val="22"/>
                                    <w:lang w:val="en-US"/>
                                  </w:rPr>
                                </m:ctrlPr>
                              </m:dP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f</m:t>
                                          </m:r>
                                        </m:sub>
                                      </m:sSub>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t</m:t>
                                          </m:r>
                                        </m:sub>
                                      </m:sSub>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t</m:t>
                                          </m:r>
                                        </m:sub>
                                      </m:sSub>
                                    </m:e>
                                  </m:mr>
                                  <m:mr>
                                    <m:e>
                                      <m:r>
                                        <w:rPr>
                                          <w:rFonts w:ascii="Cambria Math" w:eastAsiaTheme="minorEastAsia" w:hAnsi="Cambria Math"/>
                                          <w:sz w:val="22"/>
                                          <w:lang w:val="en-US"/>
                                        </w:rPr>
                                        <m:t>0</m:t>
                                      </m:r>
                                    </m:e>
                                  </m:mr>
                                  <m:mr>
                                    <m:e>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0</m:t>
                                            </m:r>
                                          </m:e>
                                        </m:mr>
                                        <m:mr>
                                          <m:e>
                                            <m:r>
                                              <w:rPr>
                                                <w:rFonts w:ascii="Cambria Math" w:eastAsiaTheme="minorEastAsia" w:hAnsi="Cambria Math"/>
                                                <w:sz w:val="22"/>
                                                <w:lang w:val="en-US"/>
                                              </w:rPr>
                                              <m:t>0</m:t>
                                            </m:r>
                                          </m:e>
                                        </m:mr>
                                      </m:m>
                                    </m:e>
                                  </m:mr>
                                </m:m>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e>
                                  </m:mr>
                                  <m:mr>
                                    <m:e>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0</m:t>
                                            </m:r>
                                          </m:e>
                                        </m:mr>
                                        <m:mr>
                                          <m:e>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e>
                                        </m:mr>
                                      </m:m>
                                    </m:e>
                                  </m:mr>
                                </m:m>
                                <m:r>
                                  <w:rPr>
                                    <w:rFonts w:ascii="Cambria Math" w:eastAsiaTheme="minorEastAsia" w:hAnsi="Cambria Math"/>
                                    <w:sz w:val="22"/>
                                    <w:lang w:val="en-US"/>
                                  </w:rPr>
                                  <m:t xml:space="preserve"> </m:t>
                                </m:r>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0</m:t>
                                      </m:r>
                                    </m:e>
                                  </m:mr>
                                  <m:m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f</m:t>
                                                </m:r>
                                              </m:sub>
                                            </m:sSub>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b</m:t>
                                                </m:r>
                                              </m:sub>
                                            </m:sSub>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b</m:t>
                                                </m:r>
                                              </m:sub>
                                            </m:sSub>
                                            <m:r>
                                              <w:rPr>
                                                <w:rFonts w:ascii="Cambria Math" w:eastAsiaTheme="minorEastAsia" w:hAnsi="Cambria Math"/>
                                                <w:sz w:val="22"/>
                                                <w:lang w:val="en-US"/>
                                              </w:rPr>
                                              <m:t xml:space="preserve"> </m:t>
                                            </m:r>
                                          </m:e>
                                        </m:mr>
                                        <m:mr>
                                          <m:e>
                                            <m:r>
                                              <w:rPr>
                                                <w:rFonts w:ascii="Cambria Math" w:eastAsiaTheme="minorEastAsia" w:hAnsi="Cambria Math"/>
                                                <w:sz w:val="22"/>
                                                <w:lang w:val="en-US"/>
                                              </w:rPr>
                                              <m:t>0</m:t>
                                            </m:r>
                                          </m:e>
                                        </m:mr>
                                        <m:mr>
                                          <m:e>
                                            <m:r>
                                              <w:rPr>
                                                <w:rFonts w:ascii="Cambria Math" w:eastAsiaTheme="minorEastAsia" w:hAnsi="Cambria Math"/>
                                                <w:sz w:val="22"/>
                                                <w:lang w:val="en-US"/>
                                              </w:rPr>
                                              <m:t>0</m:t>
                                            </m:r>
                                          </m:e>
                                        </m:mr>
                                      </m:m>
                                    </m:e>
                                  </m:mr>
                                </m:m>
                                <m:r>
                                  <w:rPr>
                                    <w:rFonts w:ascii="Cambria Math" w:eastAsiaTheme="minorEastAsia" w:hAnsi="Cambria Math"/>
                                    <w:sz w:val="22"/>
                                    <w:lang w:val="en-US"/>
                                  </w:rPr>
                                  <m:t xml:space="preserve">  </m:t>
                                </m:r>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0</m:t>
                                      </m:r>
                                    </m:e>
                                  </m:mr>
                                  <m:mr>
                                    <m:e>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e>
                                        </m:mr>
                                        <m:mr>
                                          <m:e>
                                            <m:r>
                                              <w:rPr>
                                                <w:rFonts w:ascii="Cambria Math" w:eastAsiaTheme="minorEastAsia" w:hAnsi="Cambria Math"/>
                                                <w:sz w:val="22"/>
                                                <w:lang w:val="en-US"/>
                                              </w:rPr>
                                              <m:t>0</m:t>
                                            </m:r>
                                          </m:e>
                                        </m:mr>
                                      </m:m>
                                    </m:e>
                                  </m:mr>
                                </m:m>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e>
                                  </m:mr>
                                  <m:mr>
                                    <m:e>
                                      <m:m>
                                        <m:mPr>
                                          <m:mcs>
                                            <m:mc>
                                              <m:mcPr>
                                                <m:count m:val="1"/>
                                                <m:mcJc m:val="center"/>
                                              </m:mcPr>
                                            </m:mc>
                                          </m:mcs>
                                          <m:ctrlPr>
                                            <w:rPr>
                                              <w:rFonts w:ascii="Cambria Math" w:eastAsiaTheme="minorEastAsia" w:hAnsi="Cambria Math"/>
                                              <w:i/>
                                              <w:sz w:val="22"/>
                                              <w:lang w:val="en-US"/>
                                            </w:rPr>
                                          </m:ctrlPr>
                                        </m:mPr>
                                        <m:mr>
                                          <m:e>
                                            <m:r>
                                              <w:rPr>
                                                <w:rFonts w:ascii="Cambria Math" w:eastAsiaTheme="minorEastAsia" w:hAnsi="Cambria Math"/>
                                                <w:sz w:val="22"/>
                                                <w:lang w:val="en-US"/>
                                              </w:rPr>
                                              <m:t>0</m:t>
                                            </m:r>
                                          </m:e>
                                        </m:mr>
                                        <m:mr>
                                          <m:e>
                                            <m:r>
                                              <w:rPr>
                                                <w:rFonts w:ascii="Cambria Math" w:eastAsiaTheme="minorEastAsia" w:hAnsi="Cambria Math"/>
                                                <w:sz w:val="22"/>
                                                <w:lang w:val="en-US"/>
                                              </w:rPr>
                                              <m:t>0</m:t>
                                            </m:r>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c</m:t>
                                                </m:r>
                                              </m:sub>
                                            </m:sSub>
                                          </m:e>
                                        </m:mr>
                                      </m:m>
                                    </m:e>
                                  </m:mr>
                                </m:m>
                              </m:e>
                            </m:d>
                          </m:e>
                        </m:d>
                      </m:e>
                    </m:groupChr>
                  </m:e>
                  <m:lim>
                    <m:d>
                      <m:dPr>
                        <m:begChr m:val="["/>
                        <m:endChr m:val="]"/>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K</m:t>
                            </m:r>
                          </m:e>
                          <m:sub>
                            <m:r>
                              <w:rPr>
                                <w:rFonts w:ascii="Cambria Math" w:eastAsiaTheme="minorEastAsia" w:hAnsi="Cambria Math"/>
                                <w:sz w:val="22"/>
                                <w:lang w:val="en-US"/>
                              </w:rPr>
                              <m:t>ALM</m:t>
                            </m:r>
                          </m:sub>
                        </m:sSub>
                      </m:e>
                    </m:d>
                  </m:lim>
                </m:limLow>
                <m:d>
                  <m:dPr>
                    <m:begChr m:val="{"/>
                    <m:endChr m:val="}"/>
                    <m:ctrlPr>
                      <w:rPr>
                        <w:rFonts w:ascii="Cambria Math" w:eastAsiaTheme="minorEastAsia" w:hAnsi="Cambria Math"/>
                        <w:i/>
                        <w:sz w:val="22"/>
                        <w:lang w:val="en-US"/>
                      </w:rPr>
                    </m:ctrlPr>
                  </m:dP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b,1</m:t>
                              </m:r>
                            </m:sub>
                          </m:sSub>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b,2</m:t>
                              </m:r>
                            </m:sub>
                          </m:sSub>
                        </m:e>
                      </m:mr>
                      <m:m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b,3</m:t>
                                    </m:r>
                                  </m:sub>
                                </m:sSub>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b,4</m:t>
                                    </m:r>
                                  </m:sub>
                                </m:sSub>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t</m:t>
                                    </m:r>
                                  </m:sub>
                                </m:sSub>
                              </m:e>
                            </m:mr>
                          </m:m>
                        </m:e>
                      </m:mr>
                    </m:m>
                  </m:e>
                </m:d>
                <m:r>
                  <w:rPr>
                    <w:rFonts w:ascii="Cambria Math" w:eastAsiaTheme="minorEastAsia" w:hAnsi="Cambria Math"/>
                    <w:sz w:val="22"/>
                    <w:lang w:val="en-US"/>
                  </w:rPr>
                  <m:t>=</m:t>
                </m:r>
                <m:d>
                  <m:dPr>
                    <m:begChr m:val="{"/>
                    <m:endChr m:val="}"/>
                    <m:ctrlPr>
                      <w:rPr>
                        <w:rFonts w:ascii="Cambria Math" w:eastAsiaTheme="minorEastAsia" w:hAnsi="Cambria Math"/>
                        <w:i/>
                        <w:sz w:val="22"/>
                        <w:lang w:val="en-US"/>
                      </w:rPr>
                    </m:ctrlPr>
                  </m:dP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t</m:t>
                              </m:r>
                            </m:sub>
                          </m:sSub>
                          <m:d>
                            <m:dPr>
                              <m:begChr m:val="["/>
                              <m:endChr m:val="]"/>
                              <m:ctrlPr>
                                <w:rPr>
                                  <w:rFonts w:ascii="Cambria Math" w:eastAsiaTheme="minorEastAsia" w:hAnsi="Cambria Math"/>
                                  <w:i/>
                                  <w:sz w:val="22"/>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f</m:t>
                                  </m:r>
                                </m:sub>
                              </m:sSub>
                              <m:sSubSup>
                                <m:sSubSupPr>
                                  <m:ctrlPr>
                                    <w:rPr>
                                      <w:rFonts w:ascii="Cambria Math" w:eastAsiaTheme="minorEastAsia" w:hAnsi="Cambria Math"/>
                                      <w:i/>
                                      <w:sz w:val="22"/>
                                      <w:lang w:val="en-US"/>
                                    </w:rPr>
                                  </m:ctrlPr>
                                </m:sSubSupPr>
                                <m:e>
                                  <m:r>
                                    <w:rPr>
                                      <w:rFonts w:ascii="Cambria Math" w:eastAsiaTheme="minorEastAsia" w:hAnsi="Cambria Math"/>
                                      <w:sz w:val="22"/>
                                      <w:lang w:val="en-US"/>
                                    </w:rPr>
                                    <m:t>u</m:t>
                                  </m:r>
                                </m:e>
                                <m:sub>
                                  <m:r>
                                    <w:rPr>
                                      <w:rFonts w:ascii="Cambria Math" w:eastAsiaTheme="minorEastAsia" w:hAnsi="Cambria Math"/>
                                      <w:sz w:val="22"/>
                                      <w:lang w:val="en-US"/>
                                    </w:rPr>
                                    <m:t>b,1</m:t>
                                  </m:r>
                                </m:sub>
                                <m:sup>
                                  <m:d>
                                    <m:dPr>
                                      <m:ctrlPr>
                                        <w:rPr>
                                          <w:rFonts w:ascii="Cambria Math" w:eastAsiaTheme="minorEastAsia" w:hAnsi="Cambria Math"/>
                                          <w:i/>
                                          <w:sz w:val="22"/>
                                          <w:lang w:val="en-US"/>
                                        </w:rPr>
                                      </m:ctrlPr>
                                    </m:dPr>
                                    <m:e>
                                      <m:r>
                                        <w:rPr>
                                          <w:rFonts w:ascii="Cambria Math" w:eastAsiaTheme="minorEastAsia" w:hAnsi="Cambria Math"/>
                                          <w:sz w:val="22"/>
                                          <w:lang w:val="en-US"/>
                                        </w:rPr>
                                        <m:t>0</m:t>
                                      </m:r>
                                    </m:e>
                                  </m:d>
                                </m:sup>
                              </m:sSubSup>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t</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f</m:t>
                                  </m:r>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t</m:t>
                                  </m:r>
                                </m:sub>
                              </m:sSub>
                              <m:r>
                                <w:rPr>
                                  <w:rFonts w:ascii="Cambria Math" w:eastAsiaTheme="minorEastAsia" w:hAnsi="Cambria Math"/>
                                  <w:sz w:val="22"/>
                                  <w:lang w:val="en-US"/>
                                </w:rPr>
                                <m:t>sign</m:t>
                              </m:r>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acc>
                                        <m:accPr>
                                          <m:chr m:val="̇"/>
                                          <m:ctrlPr>
                                            <w:rPr>
                                              <w:rFonts w:ascii="Cambria Math" w:eastAsiaTheme="minorEastAsia" w:hAnsi="Cambria Math"/>
                                              <w:i/>
                                              <w:sz w:val="22"/>
                                              <w:lang w:val="en-US"/>
                                            </w:rPr>
                                          </m:ctrlPr>
                                        </m:accPr>
                                        <m:e>
                                          <m:r>
                                            <w:rPr>
                                              <w:rFonts w:ascii="Cambria Math" w:eastAsiaTheme="minorEastAsia" w:hAnsi="Cambria Math"/>
                                              <w:sz w:val="22"/>
                                              <w:lang w:val="en-US"/>
                                            </w:rPr>
                                            <m:t>u</m:t>
                                          </m:r>
                                        </m:e>
                                      </m:acc>
                                    </m:e>
                                    <m:sub>
                                      <m:r>
                                        <w:rPr>
                                          <w:rFonts w:ascii="Cambria Math" w:eastAsiaTheme="minorEastAsia" w:hAnsi="Cambria Math"/>
                                          <w:sz w:val="22"/>
                                          <w:lang w:val="en-US"/>
                                        </w:rPr>
                                        <m:t>b,1</m:t>
                                      </m:r>
                                    </m:sub>
                                  </m:sSub>
                                </m:e>
                              </m:d>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t</m:t>
                                      </m:r>
                                    </m:sub>
                                  </m:sSub>
                                  <m:r>
                                    <w:rPr>
                                      <w:rFonts w:ascii="Cambria Math" w:eastAsiaTheme="minorEastAsia" w:hAnsi="Cambria Math"/>
                                      <w:sz w:val="22"/>
                                      <w:lang w:val="en-US"/>
                                    </w:rPr>
                                    <m:t>-1</m:t>
                                  </m:r>
                                </m:e>
                              </m:d>
                            </m:e>
                          </m:d>
                        </m:e>
                      </m:mr>
                      <m:mr>
                        <m:e>
                          <m:sSub>
                            <m:sSubPr>
                              <m:ctrlPr>
                                <w:rPr>
                                  <w:rFonts w:ascii="Cambria Math" w:eastAsiaTheme="minorEastAsia" w:hAnsi="Cambria Math"/>
                                  <w:i/>
                                  <w:sz w:val="22"/>
                                  <w:lang w:val="en-US"/>
                                </w:rPr>
                              </m:ctrlPr>
                            </m:sSubPr>
                            <m:e>
                              <m:r>
                                <w:rPr>
                                  <w:rFonts w:ascii="Cambria Math" w:eastAsiaTheme="minorEastAsia" w:hAnsi="Cambria Math"/>
                                  <w:sz w:val="22"/>
                                  <w:lang w:val="en-US"/>
                                </w:rPr>
                                <m:t>-</m:t>
                              </m:r>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t</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sSub>
                            <m:sSubPr>
                              <m:ctrlPr>
                                <w:rPr>
                                  <w:rFonts w:ascii="Cambria Math" w:hAnsi="Cambria Math"/>
                                  <w:i/>
                                  <w:sz w:val="22"/>
                                  <w:lang w:val="en-US"/>
                                </w:rPr>
                              </m:ctrlPr>
                            </m:sSubPr>
                            <m:e>
                              <m:sSub>
                                <m:sSubPr>
                                  <m:ctrlPr>
                                    <w:rPr>
                                      <w:rFonts w:ascii="Cambria Math" w:hAnsi="Cambria Math"/>
                                      <w:i/>
                                      <w:sz w:val="22"/>
                                      <w:lang w:val="en-US"/>
                                    </w:rPr>
                                  </m:ctrlPr>
                                </m:sSubPr>
                                <m:e>
                                  <m:r>
                                    <w:rPr>
                                      <w:rFonts w:ascii="Cambria Math" w:hAnsi="Cambria Math"/>
                                      <w:sz w:val="22"/>
                                      <w:lang w:val="en-US"/>
                                    </w:rPr>
                                    <m:t>g</m:t>
                                  </m:r>
                                </m:e>
                                <m:sub>
                                  <m:r>
                                    <w:rPr>
                                      <w:rFonts w:ascii="Cambria Math" w:hAnsi="Cambria Math"/>
                                      <w:sz w:val="22"/>
                                      <w:lang w:val="en-US"/>
                                    </w:rPr>
                                    <m:t>0</m:t>
                                  </m:r>
                                </m:sub>
                              </m:sSub>
                            </m:e>
                            <m:sub>
                              <m:r>
                                <w:rPr>
                                  <w:rFonts w:ascii="Cambria Math" w:hAnsi="Cambria Math"/>
                                  <w:sz w:val="22"/>
                                  <w:lang w:val="en-US"/>
                                </w:rPr>
                                <m:t>t</m:t>
                              </m:r>
                            </m:sub>
                          </m:sSub>
                        </m:e>
                      </m:mr>
                      <m:m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b</m:t>
                                    </m:r>
                                  </m:sub>
                                </m:sSub>
                                <m:d>
                                  <m:dPr>
                                    <m:begChr m:val="["/>
                                    <m:endChr m:val="]"/>
                                    <m:ctrlPr>
                                      <w:rPr>
                                        <w:rFonts w:ascii="Cambria Math" w:eastAsiaTheme="minorEastAsia" w:hAnsi="Cambria Math"/>
                                        <w:i/>
                                        <w:sz w:val="22"/>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f</m:t>
                                        </m:r>
                                      </m:sub>
                                    </m:sSub>
                                    <m:sSubSup>
                                      <m:sSubSupPr>
                                        <m:ctrlPr>
                                          <w:rPr>
                                            <w:rFonts w:ascii="Cambria Math" w:eastAsiaTheme="minorEastAsia" w:hAnsi="Cambria Math"/>
                                            <w:i/>
                                            <w:sz w:val="22"/>
                                            <w:lang w:val="en-US"/>
                                          </w:rPr>
                                        </m:ctrlPr>
                                      </m:sSubSupPr>
                                      <m:e>
                                        <m:r>
                                          <w:rPr>
                                            <w:rFonts w:ascii="Cambria Math" w:eastAsiaTheme="minorEastAsia" w:hAnsi="Cambria Math"/>
                                            <w:sz w:val="22"/>
                                            <w:lang w:val="en-US"/>
                                          </w:rPr>
                                          <m:t>u</m:t>
                                        </m:r>
                                      </m:e>
                                      <m:sub>
                                        <m:r>
                                          <w:rPr>
                                            <w:rFonts w:ascii="Cambria Math" w:eastAsiaTheme="minorEastAsia" w:hAnsi="Cambria Math"/>
                                            <w:sz w:val="22"/>
                                            <w:lang w:val="en-US"/>
                                          </w:rPr>
                                          <m:t>b,3</m:t>
                                        </m:r>
                                      </m:sub>
                                      <m:sup>
                                        <m:d>
                                          <m:dPr>
                                            <m:ctrlPr>
                                              <w:rPr>
                                                <w:rFonts w:ascii="Cambria Math" w:eastAsiaTheme="minorEastAsia" w:hAnsi="Cambria Math"/>
                                                <w:i/>
                                                <w:sz w:val="22"/>
                                                <w:lang w:val="en-US"/>
                                              </w:rPr>
                                            </m:ctrlPr>
                                          </m:dPr>
                                          <m:e>
                                            <m:r>
                                              <w:rPr>
                                                <w:rFonts w:ascii="Cambria Math" w:eastAsiaTheme="minorEastAsia" w:hAnsi="Cambria Math"/>
                                                <w:sz w:val="22"/>
                                                <w:lang w:val="en-US"/>
                                              </w:rPr>
                                              <m:t>0</m:t>
                                            </m:r>
                                          </m:e>
                                        </m:d>
                                      </m:sup>
                                    </m:sSubSup>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b</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f</m:t>
                                        </m:r>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b</m:t>
                                        </m:r>
                                      </m:sub>
                                    </m:sSub>
                                    <m:r>
                                      <w:rPr>
                                        <w:rFonts w:ascii="Cambria Math" w:eastAsiaTheme="minorEastAsia" w:hAnsi="Cambria Math"/>
                                        <w:sz w:val="22"/>
                                        <w:lang w:val="en-US"/>
                                      </w:rPr>
                                      <m:t>sign</m:t>
                                    </m:r>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acc>
                                              <m:accPr>
                                                <m:chr m:val="̇"/>
                                                <m:ctrlPr>
                                                  <w:rPr>
                                                    <w:rFonts w:ascii="Cambria Math" w:eastAsiaTheme="minorEastAsia" w:hAnsi="Cambria Math"/>
                                                    <w:i/>
                                                    <w:sz w:val="22"/>
                                                    <w:lang w:val="en-US"/>
                                                  </w:rPr>
                                                </m:ctrlPr>
                                              </m:accPr>
                                              <m:e>
                                                <m:r>
                                                  <w:rPr>
                                                    <w:rFonts w:ascii="Cambria Math" w:eastAsiaTheme="minorEastAsia" w:hAnsi="Cambria Math"/>
                                                    <w:sz w:val="22"/>
                                                    <w:lang w:val="en-US"/>
                                                  </w:rPr>
                                                  <m:t>u</m:t>
                                                </m:r>
                                              </m:e>
                                            </m:acc>
                                          </m:e>
                                          <m:sub>
                                            <m:r>
                                              <w:rPr>
                                                <w:rFonts w:ascii="Cambria Math" w:eastAsiaTheme="minorEastAsia" w:hAnsi="Cambria Math"/>
                                                <w:sz w:val="22"/>
                                                <w:lang w:val="en-US"/>
                                              </w:rPr>
                                              <m:t>b,3</m:t>
                                            </m:r>
                                          </m:sub>
                                        </m:sSub>
                                      </m:e>
                                    </m:d>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b</m:t>
                                            </m:r>
                                          </m:sub>
                                        </m:sSub>
                                        <m:r>
                                          <w:rPr>
                                            <w:rFonts w:ascii="Cambria Math" w:eastAsiaTheme="minorEastAsia" w:hAnsi="Cambria Math"/>
                                            <w:sz w:val="22"/>
                                            <w:lang w:val="en-US"/>
                                          </w:rPr>
                                          <m:t>-1</m:t>
                                        </m:r>
                                      </m:e>
                                    </m:d>
                                  </m:e>
                                </m:d>
                              </m:e>
                            </m:mr>
                            <m:mr>
                              <m:e>
                                <m:sSub>
                                  <m:sSubPr>
                                    <m:ctrlPr>
                                      <w:rPr>
                                        <w:rFonts w:ascii="Cambria Math" w:eastAsiaTheme="minorEastAsia" w:hAnsi="Cambria Math"/>
                                        <w:i/>
                                        <w:sz w:val="22"/>
                                        <w:lang w:val="en-US"/>
                                      </w:rPr>
                                    </m:ctrlPr>
                                  </m:sSubPr>
                                  <m:e>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b</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sSub>
                                  <m:sSubPr>
                                    <m:ctrlPr>
                                      <w:rPr>
                                        <w:rFonts w:ascii="Cambria Math" w:hAnsi="Cambria Math"/>
                                        <w:i/>
                                        <w:sz w:val="22"/>
                                        <w:lang w:val="en-US"/>
                                      </w:rPr>
                                    </m:ctrlPr>
                                  </m:sSubPr>
                                  <m:e>
                                    <m:sSub>
                                      <m:sSubPr>
                                        <m:ctrlPr>
                                          <w:rPr>
                                            <w:rFonts w:ascii="Cambria Math" w:hAnsi="Cambria Math"/>
                                            <w:i/>
                                            <w:sz w:val="22"/>
                                            <w:lang w:val="en-US"/>
                                          </w:rPr>
                                        </m:ctrlPr>
                                      </m:sSubPr>
                                      <m:e>
                                        <m:r>
                                          <w:rPr>
                                            <w:rFonts w:ascii="Cambria Math" w:hAnsi="Cambria Math"/>
                                            <w:sz w:val="22"/>
                                            <w:lang w:val="en-US"/>
                                          </w:rPr>
                                          <m:t>g</m:t>
                                        </m:r>
                                      </m:e>
                                      <m:sub>
                                        <m:r>
                                          <w:rPr>
                                            <w:rFonts w:ascii="Cambria Math" w:hAnsi="Cambria Math"/>
                                            <w:sz w:val="22"/>
                                            <w:lang w:val="en-US"/>
                                          </w:rPr>
                                          <m:t>0</m:t>
                                        </m:r>
                                      </m:sub>
                                    </m:sSub>
                                  </m:e>
                                  <m:sub>
                                    <m:r>
                                      <w:rPr>
                                        <w:rFonts w:ascii="Cambria Math" w:hAnsi="Cambria Math"/>
                                        <w:sz w:val="22"/>
                                        <w:lang w:val="en-US"/>
                                      </w:rPr>
                                      <m:t>b</m:t>
                                    </m:r>
                                  </m:sub>
                                </m:sSub>
                              </m:e>
                            </m:mr>
                            <m:mr>
                              <m:e>
                                <m:sSub>
                                  <m:sSubPr>
                                    <m:ctrlPr>
                                      <w:rPr>
                                        <w:rFonts w:ascii="Cambria Math" w:eastAsiaTheme="minorEastAsia" w:hAnsi="Cambria Math"/>
                                        <w:i/>
                                        <w:sz w:val="22"/>
                                        <w:lang w:val="en-US"/>
                                      </w:rPr>
                                    </m:ctrlPr>
                                  </m:sSubPr>
                                  <m:e>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t</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ALM</m:t>
                                    </m:r>
                                  </m:sub>
                                </m:sSub>
                                <m:sSub>
                                  <m:sSubPr>
                                    <m:ctrlPr>
                                      <w:rPr>
                                        <w:rFonts w:ascii="Cambria Math" w:hAnsi="Cambria Math"/>
                                        <w:i/>
                                        <w:sz w:val="22"/>
                                        <w:lang w:val="en-US"/>
                                      </w:rPr>
                                    </m:ctrlPr>
                                  </m:sSubPr>
                                  <m:e>
                                    <m:sSub>
                                      <m:sSubPr>
                                        <m:ctrlPr>
                                          <w:rPr>
                                            <w:rFonts w:ascii="Cambria Math" w:hAnsi="Cambria Math"/>
                                            <w:i/>
                                            <w:sz w:val="22"/>
                                            <w:lang w:val="en-US"/>
                                          </w:rPr>
                                        </m:ctrlPr>
                                      </m:sSubPr>
                                      <m:e>
                                        <m:r>
                                          <w:rPr>
                                            <w:rFonts w:ascii="Cambria Math" w:hAnsi="Cambria Math"/>
                                            <w:sz w:val="22"/>
                                            <w:lang w:val="en-US"/>
                                          </w:rPr>
                                          <m:t>g</m:t>
                                        </m:r>
                                      </m:e>
                                      <m:sub>
                                        <m:r>
                                          <w:rPr>
                                            <w:rFonts w:ascii="Cambria Math" w:hAnsi="Cambria Math"/>
                                            <w:sz w:val="22"/>
                                            <w:lang w:val="en-US"/>
                                          </w:rPr>
                                          <m:t>0</m:t>
                                        </m:r>
                                      </m:sub>
                                    </m:sSub>
                                  </m:e>
                                  <m:sub>
                                    <m:r>
                                      <w:rPr>
                                        <w:rFonts w:ascii="Cambria Math" w:hAnsi="Cambria Math"/>
                                        <w:sz w:val="22"/>
                                        <w:lang w:val="en-US"/>
                                      </w:rPr>
                                      <m:t>t</m:t>
                                    </m:r>
                                  </m:sub>
                                </m:sSub>
                                <m:r>
                                  <w:rPr>
                                    <w:rFonts w:ascii="Cambria Math" w:eastAsiaTheme="minorEastAsia" w:hAnsi="Cambria Math"/>
                                    <w:sz w:val="22"/>
                                    <w:lang w:val="en-US"/>
                                  </w:rPr>
                                  <m:t>-</m:t>
                                </m:r>
                                <m:sSub>
                                  <m:sSubPr>
                                    <m:ctrlPr>
                                      <w:rPr>
                                        <w:rFonts w:ascii="Cambria Math" w:eastAsiaTheme="minorEastAsia" w:hAnsi="Cambria Math"/>
                                        <w:i/>
                                        <w:sz w:val="22"/>
                                        <w:lang w:val="en-US"/>
                                      </w:rPr>
                                    </m:ctrlPr>
                                  </m:sSubPr>
                                  <m:e>
                                    <m:r>
                                      <w:rPr>
                                        <w:rFonts w:ascii="Cambria Math" w:eastAsiaTheme="minorEastAsia" w:hAnsi="Cambria Math"/>
                                        <w:sz w:val="22"/>
                                        <w:lang w:val="en-US"/>
                                      </w:rPr>
                                      <m:t>ε</m:t>
                                    </m:r>
                                  </m:e>
                                  <m:sub>
                                    <m:r>
                                      <w:rPr>
                                        <w:rFonts w:ascii="Cambria Math" w:eastAsiaTheme="minorEastAsia" w:hAnsi="Cambria Math"/>
                                        <w:sz w:val="22"/>
                                        <w:lang w:val="en-US"/>
                                      </w:rPr>
                                      <m:t>r</m:t>
                                    </m:r>
                                  </m:sub>
                                </m:sSub>
                                <m:r>
                                  <w:rPr>
                                    <w:rFonts w:ascii="Cambria Math" w:eastAsiaTheme="minorEastAsia" w:hAnsi="Cambria Math"/>
                                    <w:sz w:val="22"/>
                                    <w:lang w:val="en-US"/>
                                  </w:rPr>
                                  <m:t>r</m:t>
                                </m:r>
                              </m:e>
                            </m:mr>
                          </m:m>
                        </m:e>
                      </m:mr>
                    </m:m>
                  </m:e>
                </m:d>
              </m:oMath>
            </m:oMathPara>
          </w:p>
        </w:tc>
        <w:tc>
          <w:tcPr>
            <w:tcW w:w="754" w:type="dxa"/>
          </w:tcPr>
          <w:p w14:paraId="24418562" w14:textId="77777777" w:rsidR="00C12484" w:rsidRDefault="00C12484" w:rsidP="007F37EC">
            <w:pPr>
              <w:spacing w:line="360" w:lineRule="auto"/>
              <w:rPr>
                <w:rFonts w:eastAsiaTheme="minorEastAsia"/>
                <w:lang w:val="en-US"/>
              </w:rPr>
            </w:pPr>
          </w:p>
          <w:p w14:paraId="00A6D640" w14:textId="77777777" w:rsidR="00987AB5" w:rsidRDefault="00987AB5" w:rsidP="007F37EC">
            <w:pPr>
              <w:spacing w:line="360" w:lineRule="auto"/>
              <w:rPr>
                <w:rFonts w:eastAsiaTheme="minorEastAsia"/>
                <w:lang w:val="en-US"/>
              </w:rPr>
            </w:pPr>
          </w:p>
          <w:p w14:paraId="1B75F9F8" w14:textId="77777777" w:rsidR="00987AB5" w:rsidRDefault="00987AB5" w:rsidP="007F37EC">
            <w:pPr>
              <w:spacing w:line="360" w:lineRule="auto"/>
              <w:rPr>
                <w:rFonts w:eastAsiaTheme="minorEastAsia"/>
                <w:lang w:val="en-US"/>
              </w:rPr>
            </w:pPr>
          </w:p>
          <w:p w14:paraId="180352B9" w14:textId="77777777" w:rsidR="00987AB5" w:rsidRDefault="00987AB5" w:rsidP="007F37EC">
            <w:pPr>
              <w:spacing w:line="360" w:lineRule="auto"/>
              <w:rPr>
                <w:rFonts w:eastAsiaTheme="minorEastAsia"/>
                <w:lang w:val="en-US"/>
              </w:rPr>
            </w:pPr>
          </w:p>
          <w:p w14:paraId="528947F4" w14:textId="100A48EE" w:rsidR="00987AB5" w:rsidRDefault="00987AB5" w:rsidP="00987AB5">
            <w:pPr>
              <w:pStyle w:val="Lgende"/>
              <w:keepNext/>
            </w:pPr>
            <w:bookmarkStart w:id="89" w:name="_Ref525720611"/>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43</w:t>
            </w:r>
            <w:r w:rsidR="008A3455">
              <w:rPr>
                <w:noProof/>
              </w:rPr>
              <w:fldChar w:fldCharType="end"/>
            </w:r>
            <w:r>
              <w:t>)</w:t>
            </w:r>
            <w:bookmarkEnd w:id="89"/>
          </w:p>
          <w:p w14:paraId="779A3B6F" w14:textId="77777777" w:rsidR="00987AB5" w:rsidRDefault="00987AB5" w:rsidP="007F37EC">
            <w:pPr>
              <w:spacing w:line="360" w:lineRule="auto"/>
              <w:rPr>
                <w:rFonts w:eastAsiaTheme="minorEastAsia"/>
                <w:lang w:val="en-US"/>
              </w:rPr>
            </w:pPr>
          </w:p>
        </w:tc>
      </w:tr>
    </w:tbl>
    <w:p w14:paraId="2408ABB1" w14:textId="77777777" w:rsidR="00C12484" w:rsidRPr="007A22C1" w:rsidRDefault="00C12484" w:rsidP="00C12484">
      <w:pPr>
        <w:rPr>
          <w:rFonts w:eastAsiaTheme="minorEastAsia"/>
          <w:sz w:val="10"/>
          <w:szCs w:val="10"/>
        </w:rPr>
      </w:pPr>
    </w:p>
    <w:p w14:paraId="7BAF7C24" w14:textId="77777777" w:rsidR="00C12484" w:rsidRDefault="00C12484" w:rsidP="001B58D6">
      <w:pPr>
        <w:spacing w:line="360" w:lineRule="auto"/>
        <w:jc w:val="both"/>
      </w:pPr>
      <w:r>
        <w:t>La fonction « sign » présente dans le vecteur de second membre de cette équation pose un problème mathématique du fait de sa discontinuité. En effet, elle vaut 1 pour des arguments positifs et -1 pour des arguments négatifs. Pour y remédier,</w:t>
      </w:r>
      <w:r w:rsidR="00125B9F">
        <w:t xml:space="preserve"> une régularisation est introduite pour obtenir une solution robuste du système non-linéaire d’équations.</w:t>
      </w:r>
    </w:p>
    <w:p w14:paraId="163A5EED" w14:textId="77777777" w:rsidR="004F08BA" w:rsidRPr="001B58D6" w:rsidRDefault="00C12484" w:rsidP="001B58D6">
      <w:pPr>
        <w:spacing w:line="360" w:lineRule="auto"/>
        <w:jc w:val="both"/>
      </w:pPr>
      <w:r>
        <w:t xml:space="preserve">Une approximation par la fonction « atan » est utilisée. Elle est adaptée car elle tend vers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oMath>
      <w:r>
        <w:t xml:space="preserve"> en </w:t>
      </w:r>
      <m:oMath>
        <m:r>
          <w:rPr>
            <w:rFonts w:ascii="Cambria Math" w:hAnsi="Cambria Math"/>
          </w:rPr>
          <m:t>+∞</m:t>
        </m:r>
      </m:oMath>
      <w:r>
        <w:rPr>
          <w:rFonts w:cstheme="minorHAnsi"/>
        </w:rPr>
        <w:t xml:space="preserve"> </w:t>
      </w:r>
      <w:r>
        <w:t xml:space="preserve">et symétriquement elle tend vers </w:t>
      </w:r>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oMath>
      <w:r>
        <w:t xml:space="preserve"> en </w:t>
      </w:r>
      <m:oMath>
        <m:r>
          <w:rPr>
            <w:rFonts w:ascii="Cambria Math" w:hAnsi="Cambria Math"/>
          </w:rPr>
          <m:t>-∞</m:t>
        </m:r>
      </m:oMath>
      <w: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549457C" w14:textId="77777777" w:rsidTr="004F08BA">
        <w:tc>
          <w:tcPr>
            <w:tcW w:w="8359" w:type="dxa"/>
          </w:tcPr>
          <w:p w14:paraId="585868A9" w14:textId="77777777" w:rsidR="00C12484" w:rsidRPr="00755B1B" w:rsidRDefault="00C12484" w:rsidP="007F37EC">
            <w:pPr>
              <w:spacing w:line="360" w:lineRule="auto"/>
              <w:rPr>
                <w:rFonts w:eastAsiaTheme="minorEastAsia"/>
              </w:rPr>
            </w:pPr>
            <m:oMathPara>
              <m:oMath>
                <m:r>
                  <w:rPr>
                    <w:rFonts w:ascii="Cambria Math" w:eastAsiaTheme="minorEastAsia" w:hAnsi="Cambria Math"/>
                  </w:rPr>
                  <m:t>sign</m:t>
                </m:r>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u</m:t>
                            </m:r>
                          </m:e>
                        </m:acc>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π</m:t>
                    </m:r>
                  </m:den>
                </m:f>
                <m:r>
                  <w:rPr>
                    <w:rFonts w:ascii="Cambria Math" w:eastAsiaTheme="minorEastAsia" w:hAnsi="Cambria Math"/>
                  </w:rPr>
                  <m:t>atan</m:t>
                </m:r>
                <m:d>
                  <m:dPr>
                    <m:ctrlPr>
                      <w:rPr>
                        <w:rFonts w:ascii="Cambria Math" w:eastAsiaTheme="minorEastAsia"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num>
                      <m:den>
                        <m:sSub>
                          <m:sSubPr>
                            <m:ctrlPr>
                              <w:rPr>
                                <w:rFonts w:ascii="Cambria Math" w:eastAsiaTheme="minorEastAsia" w:hAnsi="Cambria Math"/>
                                <w:i/>
                              </w:rPr>
                            </m:ctrlPr>
                          </m:sSubPr>
                          <m:e>
                            <m:r>
                              <m:rPr>
                                <m:sty m:val="p"/>
                              </m:rPr>
                              <w:rPr>
                                <w:rFonts w:ascii="Cambria Math" w:eastAsiaTheme="minorEastAsia" w:hAnsi="Cambria Math"/>
                              </w:rPr>
                              <m:t>τ</m:t>
                            </m:r>
                          </m:e>
                          <m:sub>
                            <m:r>
                              <w:rPr>
                                <w:rFonts w:ascii="Cambria Math" w:eastAsiaTheme="minorEastAsia" w:hAnsi="Cambria Math"/>
                              </w:rPr>
                              <m:t>f</m:t>
                            </m:r>
                          </m:sub>
                        </m:sSub>
                      </m:den>
                    </m:f>
                  </m:e>
                </m:d>
                <m:r>
                  <m:rPr>
                    <m:sty m:val="p"/>
                  </m:rPr>
                  <w:rPr>
                    <w:rFonts w:ascii="Cambria Math" w:eastAsiaTheme="minorEastAsia" w:hAnsi="Cambria Math"/>
                  </w:rPr>
                  <m:t>⁡</m:t>
                </m:r>
              </m:oMath>
            </m:oMathPara>
          </w:p>
        </w:tc>
        <w:tc>
          <w:tcPr>
            <w:tcW w:w="703" w:type="dxa"/>
          </w:tcPr>
          <w:p w14:paraId="52B40EEF" w14:textId="77777777" w:rsidR="00C12484" w:rsidRPr="00987AB5" w:rsidRDefault="00C12484" w:rsidP="007F37EC">
            <w:pPr>
              <w:spacing w:line="360" w:lineRule="auto"/>
              <w:rPr>
                <w:rFonts w:eastAsiaTheme="minorEastAsia"/>
                <w:sz w:val="12"/>
                <w:szCs w:val="2"/>
                <w:lang w:val="en-US"/>
              </w:rPr>
            </w:pPr>
          </w:p>
          <w:p w14:paraId="60ADC41C" w14:textId="1D83B1E1" w:rsidR="00987AB5"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44</w:t>
            </w:r>
            <w:r w:rsidR="008A3455">
              <w:rPr>
                <w:noProof/>
              </w:rPr>
              <w:fldChar w:fldCharType="end"/>
            </w:r>
            <w:r>
              <w:t>)</w:t>
            </w:r>
          </w:p>
        </w:tc>
      </w:tr>
    </w:tbl>
    <w:p w14:paraId="66FB5B52" w14:textId="77777777" w:rsidR="00C12484" w:rsidRDefault="00C12484" w:rsidP="00C12484"/>
    <w:p w14:paraId="53EB383F" w14:textId="77777777" w:rsidR="00C12484" w:rsidRDefault="00C12484" w:rsidP="001B58D6">
      <w:pPr>
        <w:spacing w:line="360" w:lineRule="auto"/>
        <w:jc w:val="both"/>
      </w:pPr>
      <w:r>
        <w:lastRenderedPageBreak/>
        <w:t xml:space="preserve">où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f</m:t>
            </m:r>
          </m:sub>
        </m:sSub>
      </m:oMath>
      <w:r>
        <w:rPr>
          <w:rFonts w:eastAsiaTheme="minorEastAsia"/>
        </w:rPr>
        <w:t xml:space="preserve"> est le pas de temps. Ce dernier doit être judicieusement choisi pour avoir, en valeur absolue,</w:t>
      </w:r>
      <w:r>
        <w:t xml:space="preserve"> </w:t>
      </w:r>
      <m:oMath>
        <m:d>
          <m:dPr>
            <m:begChr m:val="|"/>
            <m:endChr m:val="|"/>
            <m:ctrlPr>
              <w:rPr>
                <w:rFonts w:ascii="Cambria Math" w:hAnsi="Cambria Math"/>
                <w:i/>
              </w:rPr>
            </m:ctrlPr>
          </m:dPr>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k</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tg</m:t>
                    </m:r>
                  </m:sub>
                  <m:sup>
                    <m:d>
                      <m:dPr>
                        <m:ctrlPr>
                          <w:rPr>
                            <w:rFonts w:ascii="Cambria Math" w:eastAsiaTheme="minorEastAsia" w:hAnsi="Cambria Math"/>
                            <w:i/>
                          </w:rPr>
                        </m:ctrlPr>
                      </m:dPr>
                      <m:e>
                        <m:r>
                          <w:rPr>
                            <w:rFonts w:ascii="Cambria Math" w:eastAsiaTheme="minorEastAsia" w:hAnsi="Cambria Math"/>
                          </w:rPr>
                          <m:t>0</m:t>
                        </m:r>
                      </m:e>
                    </m:d>
                  </m:sup>
                </m:sSubSup>
              </m:num>
              <m:den>
                <m:sSub>
                  <m:sSubPr>
                    <m:ctrlPr>
                      <w:rPr>
                        <w:rFonts w:ascii="Cambria Math" w:eastAsiaTheme="minorEastAsia" w:hAnsi="Cambria Math"/>
                        <w:i/>
                      </w:rPr>
                    </m:ctrlPr>
                  </m:sSubPr>
                  <m:e>
                    <m:r>
                      <m:rPr>
                        <m:sty m:val="p"/>
                      </m:rPr>
                      <w:rPr>
                        <w:rFonts w:ascii="Cambria Math" w:eastAsiaTheme="minorEastAsia" w:hAnsi="Cambria Math"/>
                      </w:rPr>
                      <m:t>τ</m:t>
                    </m:r>
                  </m:e>
                  <m:sub>
                    <m:r>
                      <w:rPr>
                        <w:rFonts w:ascii="Cambria Math" w:eastAsiaTheme="minorEastAsia" w:hAnsi="Cambria Math"/>
                      </w:rPr>
                      <m:t>f</m:t>
                    </m:r>
                  </m:sub>
                </m:sSub>
              </m:den>
            </m:f>
          </m:e>
        </m:d>
      </m:oMath>
      <w:r>
        <w:rPr>
          <w:rFonts w:eastAsiaTheme="minorEastAsia"/>
        </w:rPr>
        <w:t xml:space="preserve"> suffisamment grand</w:t>
      </w:r>
      <w:r w:rsidR="002C7920">
        <w:rPr>
          <w:rFonts w:eastAsiaTheme="minorEastAsia"/>
        </w:rPr>
        <w:t>e</w:t>
      </w:r>
      <w:r>
        <w:rPr>
          <w:rFonts w:eastAsiaTheme="minorEastAsia"/>
        </w:rPr>
        <w:t>.</w:t>
      </w:r>
    </w:p>
    <w:p w14:paraId="01D9B277" w14:textId="77777777" w:rsidR="00125B9F" w:rsidRPr="007A22C1" w:rsidRDefault="00C12484" w:rsidP="007A22C1">
      <w:pPr>
        <w:spacing w:line="360" w:lineRule="auto"/>
        <w:jc w:val="both"/>
      </w:pPr>
      <w:r>
        <w:t>L’équation du système non linéaire donne ainsi lieu à la définition</w:t>
      </w:r>
      <w:r w:rsidR="00125B9F">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9621BB" w14:paraId="14B67F07" w14:textId="77777777" w:rsidTr="004F08BA">
        <w:tc>
          <w:tcPr>
            <w:tcW w:w="8217" w:type="dxa"/>
          </w:tcPr>
          <w:p w14:paraId="17A03016" w14:textId="77777777" w:rsidR="00C12484" w:rsidRPr="00B14393" w:rsidRDefault="00F865FC" w:rsidP="00F11EB2">
            <w:pPr>
              <w:spacing w:line="360" w:lineRule="auto"/>
              <w:rPr>
                <w:rFonts w:eastAsiaTheme="minorEastAsia"/>
              </w:rPr>
            </w:pPr>
            <m:oMath>
              <m:sSup>
                <m:sSupPr>
                  <m:ctrlPr>
                    <w:rPr>
                      <w:rFonts w:ascii="Cambria Math" w:eastAsiaTheme="minorEastAsia" w:hAnsi="Cambria Math"/>
                      <w:i/>
                      <w:lang w:val="en-US"/>
                    </w:rPr>
                  </m:ctrlPr>
                </m:sSupPr>
                <m:e>
                  <m:sSub>
                    <m:sSubPr>
                      <m:ctrlPr>
                        <w:rPr>
                          <w:rFonts w:ascii="Cambria Math" w:eastAsiaTheme="minorEastAsia" w:hAnsi="Cambria Math"/>
                          <w:b/>
                          <w:i/>
                          <w:lang w:val="en-US"/>
                        </w:rPr>
                      </m:ctrlPr>
                    </m:sSubPr>
                    <m:e>
                      <m:r>
                        <m:rPr>
                          <m:sty m:val="bi"/>
                        </m:rPr>
                        <w:rPr>
                          <w:rFonts w:ascii="Cambria Math" w:eastAsiaTheme="minorEastAsia" w:hAnsi="Cambria Math"/>
                          <w:lang w:val="en-US"/>
                        </w:rPr>
                        <m:t>F</m:t>
                      </m:r>
                    </m:e>
                    <m:sub>
                      <m:r>
                        <m:rPr>
                          <m:sty m:val="bi"/>
                        </m:rPr>
                        <w:rPr>
                          <w:rFonts w:ascii="Cambria Math" w:eastAsiaTheme="minorEastAsia" w:hAnsi="Cambria Math"/>
                          <w:lang w:val="en-US"/>
                        </w:rPr>
                        <m:t>ALM</m:t>
                      </m:r>
                    </m:sub>
                  </m:sSub>
                </m:e>
                <m:sup>
                  <m:r>
                    <w:rPr>
                      <w:rFonts w:ascii="Cambria Math" w:eastAsiaTheme="minorEastAsia" w:hAnsi="Cambria Math"/>
                    </w:rPr>
                    <m:t>(</m:t>
                  </m:r>
                  <m:r>
                    <w:rPr>
                      <w:rFonts w:ascii="Cambria Math" w:eastAsiaTheme="minorEastAsia" w:hAnsi="Cambria Math"/>
                      <w:lang w:val="en-US"/>
                    </w:rPr>
                    <m:t>k</m:t>
                  </m:r>
                  <m:r>
                    <w:rPr>
                      <w:rFonts w:ascii="Cambria Math" w:eastAsiaTheme="minorEastAsia" w:hAnsi="Cambria Math"/>
                    </w:rPr>
                    <m:t>)</m:t>
                  </m:r>
                </m:sup>
              </m:sSup>
              <m:d>
                <m:dPr>
                  <m:ctrlPr>
                    <w:rPr>
                      <w:rFonts w:ascii="Cambria Math" w:eastAsiaTheme="minorEastAsia" w:hAnsi="Cambria Math"/>
                      <w:i/>
                      <w:lang w:val="en-US"/>
                    </w:rPr>
                  </m:ctrlPr>
                </m:dPr>
                <m:e>
                  <m:r>
                    <w:rPr>
                      <w:rFonts w:ascii="Cambria Math" w:eastAsiaTheme="minorEastAsia" w:hAnsi="Cambria Math"/>
                      <w:lang w:val="en-US"/>
                    </w:rPr>
                    <m:t>u</m:t>
                  </m:r>
                </m:e>
              </m:d>
              <m:r>
                <w:rPr>
                  <w:rFonts w:ascii="Cambria Math" w:eastAsiaTheme="minorEastAsia" w:hAnsi="Cambria Math"/>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ALM</m:t>
                      </m:r>
                    </m:sub>
                  </m:sSub>
                </m:e>
              </m:d>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,1</m:t>
                            </m:r>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,3</m:t>
                                  </m:r>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,4</m:t>
                                  </m:r>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t</m:t>
                                  </m:r>
                                </m:sub>
                              </m:sSub>
                            </m:e>
                          </m:mr>
                        </m:m>
                      </m:e>
                    </m:mr>
                  </m:m>
                </m:e>
              </m:d>
              <m:r>
                <w:rPr>
                  <w:rFonts w:ascii="Cambria Math" w:eastAsiaTheme="minorEastAsia" w:hAnsi="Cambria Math"/>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t</m:t>
                            </m:r>
                          </m:sub>
                        </m:sSub>
                        <m:d>
                          <m:dPr>
                            <m:begChr m:val="["/>
                            <m:endChr m:val="]"/>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,1</m:t>
                                </m:r>
                              </m:sub>
                              <m:sup>
                                <m:d>
                                  <m:dPr>
                                    <m:ctrlPr>
                                      <w:rPr>
                                        <w:rFonts w:ascii="Cambria Math" w:eastAsiaTheme="minorEastAsia" w:hAnsi="Cambria Math"/>
                                        <w:i/>
                                        <w:lang w:val="en-US"/>
                                      </w:rPr>
                                    </m:ctrlPr>
                                  </m:dPr>
                                  <m:e>
                                    <m:r>
                                      <w:rPr>
                                        <w:rFonts w:ascii="Cambria Math" w:eastAsiaTheme="minorEastAsia" w:hAnsi="Cambria Math"/>
                                      </w:rPr>
                                      <m:t>0</m:t>
                                    </m:r>
                                  </m:e>
                                </m:d>
                              </m:sup>
                            </m:sSubSup>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t</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f</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t</m:t>
                                </m:r>
                              </m:sub>
                            </m:sSub>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lang w:val="en-US"/>
                                  </w:rPr>
                                  <m:t>π</m:t>
                                </m:r>
                              </m:den>
                            </m:f>
                            <m:r>
                              <w:rPr>
                                <w:rFonts w:ascii="Cambria Math" w:eastAsiaTheme="minorEastAsia" w:hAnsi="Cambria Math"/>
                                <w:lang w:val="en-US"/>
                              </w:rPr>
                              <m:t>atan</m:t>
                            </m:r>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,1</m:t>
                                        </m:r>
                                      </m:sub>
                                      <m:sup>
                                        <m:d>
                                          <m:dPr>
                                            <m:ctrlPr>
                                              <w:rPr>
                                                <w:rFonts w:ascii="Cambria Math" w:eastAsiaTheme="minorEastAsia" w:hAnsi="Cambria Math"/>
                                                <w:i/>
                                                <w:lang w:val="en-US"/>
                                              </w:rPr>
                                            </m:ctrlPr>
                                          </m:dPr>
                                          <m:e>
                                            <m:r>
                                              <w:rPr>
                                                <w:rFonts w:ascii="Cambria Math" w:eastAsiaTheme="minorEastAsia" w:hAnsi="Cambria Math"/>
                                              </w:rPr>
                                              <m:t>0</m:t>
                                            </m:r>
                                          </m:e>
                                        </m:d>
                                      </m:sup>
                                    </m:sSubSup>
                                  </m:num>
                                  <m:den>
                                    <m:sSub>
                                      <m:sSubPr>
                                        <m:ctrlPr>
                                          <w:rPr>
                                            <w:rFonts w:ascii="Cambria Math" w:eastAsiaTheme="minorEastAsia" w:hAnsi="Cambria Math"/>
                                            <w:i/>
                                            <w:lang w:val="en-US"/>
                                          </w:rPr>
                                        </m:ctrlPr>
                                      </m:sSubPr>
                                      <m:e>
                                        <m:r>
                                          <m:rPr>
                                            <m:sty m:val="p"/>
                                          </m:rPr>
                                          <w:rPr>
                                            <w:rFonts w:ascii="Cambria Math" w:eastAsiaTheme="minorEastAsia" w:hAnsi="Cambria Math"/>
                                            <w:lang w:val="en-US"/>
                                          </w:rPr>
                                          <m:t>τ</m:t>
                                        </m:r>
                                      </m:e>
                                      <m:sub>
                                        <m:r>
                                          <w:rPr>
                                            <w:rFonts w:ascii="Cambria Math" w:eastAsiaTheme="minorEastAsia" w:hAnsi="Cambria Math"/>
                                            <w:lang w:val="en-US"/>
                                          </w:rPr>
                                          <m:t>f</m:t>
                                        </m:r>
                                      </m:sub>
                                    </m:sSub>
                                  </m:den>
                                </m:f>
                              </m:e>
                            </m: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t</m:t>
                                    </m:r>
                                  </m:sub>
                                </m:sSub>
                                <m:r>
                                  <w:rPr>
                                    <w:rFonts w:ascii="Cambria Math" w:eastAsiaTheme="minorEastAsia" w:hAnsi="Cambria Math"/>
                                  </w:rPr>
                                  <m:t>-1</m:t>
                                </m:r>
                              </m:e>
                            </m:d>
                          </m:e>
                        </m:d>
                      </m:e>
                    </m:mr>
                    <m:mr>
                      <m:e>
                        <m:sSub>
                          <m:sSubPr>
                            <m:ctrlPr>
                              <w:rPr>
                                <w:rFonts w:ascii="Cambria Math" w:eastAsiaTheme="minorEastAsia" w:hAnsi="Cambria Math"/>
                                <w:i/>
                                <w:lang w:val="en-US"/>
                              </w:rPr>
                            </m:ctrlPr>
                          </m:sSubPr>
                          <m:e>
                            <m:r>
                              <w:rPr>
                                <w:rFonts w:ascii="Cambria Math" w:eastAsiaTheme="minorEastAsia" w:hAnsi="Cambria Math"/>
                              </w:rPr>
                              <m:t>-</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t</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rPr>
                                  <m:t>0</m:t>
                                </m:r>
                              </m:sub>
                            </m:sSub>
                          </m:e>
                          <m:sub>
                            <m:r>
                              <w:rPr>
                                <w:rFonts w:ascii="Cambria Math" w:hAnsi="Cambria Math"/>
                                <w:lang w:val="en-US"/>
                              </w:rPr>
                              <m:t>t</m:t>
                            </m:r>
                          </m:sub>
                        </m:sSub>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rPr>
                                  </m:ctrlPr>
                                </m:sSubPr>
                                <m:e>
                                  <m:r>
                                    <w:rPr>
                                      <w:rFonts w:ascii="Cambria Math" w:eastAsiaTheme="minorEastAsia" w:hAnsi="Cambria Math"/>
                                    </w:rPr>
                                    <m:t>ICNTCT</m:t>
                                  </m:r>
                                </m:e>
                                <m:sub>
                                  <m:r>
                                    <w:rPr>
                                      <w:rFonts w:ascii="Cambria Math" w:eastAsiaTheme="minorEastAsia" w:hAnsi="Cambria Math"/>
                                    </w:rPr>
                                    <m:t>b</m:t>
                                  </m:r>
                                </m:sub>
                              </m:sSub>
                              <m:d>
                                <m:dPr>
                                  <m:begChr m:val="["/>
                                  <m:endChr m:val="]"/>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,3</m:t>
                                      </m:r>
                                    </m:sub>
                                    <m:sup>
                                      <m:d>
                                        <m:dPr>
                                          <m:ctrlPr>
                                            <w:rPr>
                                              <w:rFonts w:ascii="Cambria Math" w:eastAsiaTheme="minorEastAsia" w:hAnsi="Cambria Math"/>
                                              <w:i/>
                                              <w:lang w:val="en-US"/>
                                            </w:rPr>
                                          </m:ctrlPr>
                                        </m:dPr>
                                        <m:e>
                                          <m:r>
                                            <w:rPr>
                                              <w:rFonts w:ascii="Cambria Math" w:eastAsiaTheme="minorEastAsia" w:hAnsi="Cambria Math"/>
                                            </w:rPr>
                                            <m:t>0</m:t>
                                          </m:r>
                                        </m:e>
                                      </m:d>
                                    </m:sup>
                                  </m:sSubSup>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b</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f</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b</m:t>
                                      </m:r>
                                    </m:sub>
                                  </m:sSub>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lang w:val="en-US"/>
                                        </w:rPr>
                                        <m:t>π</m:t>
                                      </m:r>
                                    </m:den>
                                  </m:f>
                                  <m:r>
                                    <w:rPr>
                                      <w:rFonts w:ascii="Cambria Math" w:eastAsiaTheme="minorEastAsia" w:hAnsi="Cambria Math"/>
                                      <w:lang w:val="en-US"/>
                                    </w:rPr>
                                    <m:t>atan</m:t>
                                  </m:r>
                                  <m:d>
                                    <m:dPr>
                                      <m:ctrlPr>
                                        <w:rPr>
                                          <w:rFonts w:ascii="Cambria Math" w:eastAsiaTheme="minorEastAsia" w:hAnsi="Cambria Math"/>
                                          <w:i/>
                                          <w:lang w:val="en-US"/>
                                        </w:rPr>
                                      </m:ctrlPr>
                                    </m:dPr>
                                    <m:e>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,3</m:t>
                                              </m:r>
                                            </m:sub>
                                          </m:sSub>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m:t>
                                              </m:r>
                                              <m:r>
                                                <w:rPr>
                                                  <w:rFonts w:ascii="Cambria Math" w:eastAsiaTheme="minorEastAsia" w:hAnsi="Cambria Math"/>
                                                </w:rPr>
                                                <m:t>,3</m:t>
                                              </m:r>
                                            </m:sub>
                                            <m:sup>
                                              <m:d>
                                                <m:dPr>
                                                  <m:ctrlPr>
                                                    <w:rPr>
                                                      <w:rFonts w:ascii="Cambria Math" w:eastAsiaTheme="minorEastAsia" w:hAnsi="Cambria Math"/>
                                                      <w:i/>
                                                      <w:lang w:val="en-US"/>
                                                    </w:rPr>
                                                  </m:ctrlPr>
                                                </m:dPr>
                                                <m:e>
                                                  <m:r>
                                                    <w:rPr>
                                                      <w:rFonts w:ascii="Cambria Math" w:eastAsiaTheme="minorEastAsia" w:hAnsi="Cambria Math"/>
                                                    </w:rPr>
                                                    <m:t>0</m:t>
                                                  </m:r>
                                                </m:e>
                                              </m:d>
                                            </m:sup>
                                          </m:sSubSup>
                                        </m:num>
                                        <m:den>
                                          <m:sSub>
                                            <m:sSubPr>
                                              <m:ctrlPr>
                                                <w:rPr>
                                                  <w:rFonts w:ascii="Cambria Math" w:eastAsiaTheme="minorEastAsia" w:hAnsi="Cambria Math"/>
                                                  <w:i/>
                                                  <w:lang w:val="en-US"/>
                                                </w:rPr>
                                              </m:ctrlPr>
                                            </m:sSubPr>
                                            <m:e>
                                              <m:r>
                                                <m:rPr>
                                                  <m:sty m:val="p"/>
                                                </m:rPr>
                                                <w:rPr>
                                                  <w:rFonts w:ascii="Cambria Math" w:eastAsiaTheme="minorEastAsia" w:hAnsi="Cambria Math"/>
                                                  <w:lang w:val="en-US"/>
                                                </w:rPr>
                                                <m:t>τ</m:t>
                                              </m:r>
                                            </m:e>
                                            <m:sub>
                                              <m:r>
                                                <w:rPr>
                                                  <w:rFonts w:ascii="Cambria Math" w:eastAsiaTheme="minorEastAsia" w:hAnsi="Cambria Math"/>
                                                  <w:lang w:val="en-US"/>
                                                </w:rPr>
                                                <m:t>f</m:t>
                                              </m:r>
                                            </m:sub>
                                          </m:sSub>
                                        </m:den>
                                      </m:f>
                                    </m:e>
                                  </m: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b</m:t>
                                          </m:r>
                                        </m:sub>
                                      </m:sSub>
                                      <m:r>
                                        <w:rPr>
                                          <w:rFonts w:ascii="Cambria Math" w:eastAsiaTheme="minorEastAsia" w:hAnsi="Cambria Math"/>
                                        </w:rPr>
                                        <m:t>-1</m:t>
                                      </m:r>
                                    </m:e>
                                  </m:d>
                                </m:e>
                              </m:d>
                            </m:e>
                          </m:mr>
                          <m:m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b</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rPr>
                                        <m:t>0</m:t>
                                      </m:r>
                                    </m:sub>
                                  </m:sSub>
                                </m:e>
                                <m:sub>
                                  <m:r>
                                    <w:rPr>
                                      <w:rFonts w:ascii="Cambria Math" w:hAnsi="Cambria Math"/>
                                      <w:lang w:val="en-US"/>
                                    </w:rPr>
                                    <m:t>b</m:t>
                                  </m:r>
                                </m:sub>
                              </m:sSub>
                            </m:e>
                          </m:mr>
                          <m:m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f</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rPr>
                                        <m:t>0</m:t>
                                      </m:r>
                                    </m:sub>
                                  </m:sSub>
                                </m:e>
                                <m:sub>
                                  <m:r>
                                    <w:rPr>
                                      <w:rFonts w:ascii="Cambria Math" w:hAnsi="Cambria Math"/>
                                      <w:lang w:val="en-US"/>
                                    </w:rPr>
                                    <m:t>t</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r</m:t>
                                  </m:r>
                                </m:sub>
                              </m:sSub>
                              <m:r>
                                <w:rPr>
                                  <w:rFonts w:ascii="Cambria Math" w:eastAsiaTheme="minorEastAsia" w:hAnsi="Cambria Math"/>
                                  <w:lang w:val="en-US"/>
                                </w:rPr>
                                <m:t>r</m:t>
                              </m:r>
                            </m:e>
                          </m:mr>
                        </m:m>
                      </m:e>
                    </m:mr>
                  </m:m>
                </m:e>
              </m:d>
            </m:oMath>
            <w:r w:rsidR="007A22C1" w:rsidRPr="00B14393">
              <w:rPr>
                <w:rFonts w:eastAsiaTheme="minorEastAsia"/>
              </w:rPr>
              <w:t>=0</w:t>
            </w:r>
          </w:p>
        </w:tc>
        <w:tc>
          <w:tcPr>
            <w:tcW w:w="845" w:type="dxa"/>
          </w:tcPr>
          <w:p w14:paraId="77617FF4" w14:textId="77777777" w:rsidR="00C12484" w:rsidRPr="00B14393" w:rsidRDefault="00C12484" w:rsidP="007F37EC">
            <w:pPr>
              <w:spacing w:line="360" w:lineRule="auto"/>
              <w:rPr>
                <w:rFonts w:eastAsiaTheme="minorEastAsia"/>
              </w:rPr>
            </w:pPr>
          </w:p>
          <w:p w14:paraId="72769AD0" w14:textId="77777777" w:rsidR="00987AB5" w:rsidRPr="00B14393" w:rsidRDefault="00987AB5" w:rsidP="007F37EC">
            <w:pPr>
              <w:spacing w:line="360" w:lineRule="auto"/>
              <w:rPr>
                <w:rFonts w:eastAsiaTheme="minorEastAsia"/>
              </w:rPr>
            </w:pPr>
          </w:p>
          <w:p w14:paraId="4B1E2269" w14:textId="77777777" w:rsidR="00987AB5" w:rsidRPr="00B14393" w:rsidRDefault="00987AB5" w:rsidP="007F37EC">
            <w:pPr>
              <w:spacing w:line="360" w:lineRule="auto"/>
              <w:rPr>
                <w:rFonts w:eastAsiaTheme="minorEastAsia"/>
              </w:rPr>
            </w:pPr>
          </w:p>
          <w:p w14:paraId="5E1AF1EE" w14:textId="77777777" w:rsidR="00987AB5" w:rsidRPr="00B14393" w:rsidRDefault="00987AB5" w:rsidP="007F37EC">
            <w:pPr>
              <w:spacing w:line="360" w:lineRule="auto"/>
              <w:rPr>
                <w:rFonts w:eastAsiaTheme="minorEastAsia"/>
              </w:rPr>
            </w:pPr>
          </w:p>
          <w:p w14:paraId="4AC024DB" w14:textId="77777777" w:rsidR="00987AB5" w:rsidRPr="00B14393" w:rsidRDefault="00987AB5" w:rsidP="007F37EC">
            <w:pPr>
              <w:spacing w:line="360" w:lineRule="auto"/>
              <w:rPr>
                <w:rFonts w:eastAsiaTheme="minorEastAsia"/>
              </w:rPr>
            </w:pPr>
          </w:p>
          <w:p w14:paraId="4852C6E4" w14:textId="192488B2" w:rsidR="00987AB5" w:rsidRPr="009621BB" w:rsidRDefault="00987AB5" w:rsidP="00987AB5">
            <w:pPr>
              <w:pStyle w:val="Lgende"/>
              <w:keepNext/>
            </w:pPr>
            <w:r w:rsidRPr="009621BB">
              <w:t>(</w:t>
            </w:r>
            <w:r w:rsidR="008A3455" w:rsidRPr="009621BB">
              <w:rPr>
                <w:noProof/>
              </w:rPr>
              <w:fldChar w:fldCharType="begin"/>
            </w:r>
            <w:r w:rsidR="008A3455" w:rsidRPr="009621BB">
              <w:rPr>
                <w:noProof/>
              </w:rPr>
              <w:instrText xml:space="preserve"> SEQ Équation \* ARABIC </w:instrText>
            </w:r>
            <w:r w:rsidR="008A3455" w:rsidRPr="009621BB">
              <w:rPr>
                <w:noProof/>
              </w:rPr>
              <w:fldChar w:fldCharType="separate"/>
            </w:r>
            <w:r w:rsidR="009D4609">
              <w:rPr>
                <w:noProof/>
              </w:rPr>
              <w:t>45</w:t>
            </w:r>
            <w:r w:rsidR="008A3455" w:rsidRPr="009621BB">
              <w:rPr>
                <w:noProof/>
              </w:rPr>
              <w:fldChar w:fldCharType="end"/>
            </w:r>
            <w:r w:rsidRPr="009621BB">
              <w:t>)</w:t>
            </w:r>
          </w:p>
          <w:p w14:paraId="2AA4F0CC" w14:textId="77777777" w:rsidR="00987AB5" w:rsidRPr="009621BB" w:rsidRDefault="00987AB5" w:rsidP="007F37EC">
            <w:pPr>
              <w:spacing w:line="360" w:lineRule="auto"/>
              <w:rPr>
                <w:rFonts w:eastAsiaTheme="minorEastAsia"/>
                <w:lang w:val="en-US"/>
              </w:rPr>
            </w:pPr>
          </w:p>
        </w:tc>
      </w:tr>
    </w:tbl>
    <w:p w14:paraId="3833FCDF" w14:textId="77777777" w:rsidR="007A22C1" w:rsidRPr="007A22C1" w:rsidRDefault="007A22C1" w:rsidP="001B58D6">
      <w:pPr>
        <w:spacing w:line="360" w:lineRule="auto"/>
        <w:jc w:val="both"/>
        <w:rPr>
          <w:sz w:val="2"/>
          <w:szCs w:val="2"/>
        </w:rPr>
      </w:pPr>
    </w:p>
    <w:p w14:paraId="3D78BBDF" w14:textId="77777777" w:rsidR="004F08BA" w:rsidRPr="001B58D6" w:rsidRDefault="00C12484" w:rsidP="001B58D6">
      <w:pPr>
        <w:spacing w:line="360" w:lineRule="auto"/>
        <w:jc w:val="both"/>
      </w:pPr>
      <w:r>
        <w:t>Pour faciliter l’écriture de l’équation à résoudre par l’algorithme de Newton-Raphson, la not</w:t>
      </w:r>
      <w:r w:rsidR="00987AB5">
        <w:t xml:space="preserve">ation suivante est introduite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CE9E716" w14:textId="77777777" w:rsidTr="007A22C1">
        <w:trPr>
          <w:trHeight w:val="452"/>
        </w:trPr>
        <w:tc>
          <w:tcPr>
            <w:tcW w:w="8217" w:type="dxa"/>
          </w:tcPr>
          <w:p w14:paraId="5BCC3114" w14:textId="77777777" w:rsidR="00C12484" w:rsidRDefault="002C7920" w:rsidP="00F11EB2">
            <m:oMathPara>
              <m:oMath>
                <m:r>
                  <m:rPr>
                    <m:sty m:val="bi"/>
                  </m:rPr>
                  <w:rPr>
                    <w:rFonts w:ascii="Cambria Math" w:hAnsi="Cambria Math"/>
                    <w:lang w:val="en-US"/>
                  </w:rPr>
                  <m:t>u</m:t>
                </m:r>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m>
                          <m:mPr>
                            <m:mcs>
                              <m:mc>
                                <m:mcPr>
                                  <m:count m:val="5"/>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b,1</m:t>
                                  </m:r>
                                </m:sub>
                              </m:sSub>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b,2</m:t>
                                  </m:r>
                                </m:sub>
                              </m:sSub>
                              <m:ctrlPr>
                                <w:rPr>
                                  <w:rFonts w:ascii="Cambria Math" w:eastAsia="Cambria Math" w:hAnsi="Cambria Math" w:cs="Cambria Math"/>
                                  <w:i/>
                                </w:rPr>
                              </m:ctrlPr>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b,3</m:t>
                                  </m:r>
                                </m:sub>
                              </m:sSub>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b,4</m:t>
                                  </m:r>
                                </m:sub>
                              </m:sSub>
                            </m:e>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m:t>
                                  </m:r>
                                </m:sub>
                              </m:sSub>
                            </m:e>
                          </m:mr>
                        </m:m>
                      </m:e>
                    </m:d>
                  </m:e>
                  <m:sup>
                    <m:r>
                      <w:rPr>
                        <w:rFonts w:ascii="Cambria Math" w:hAnsi="Cambria Math"/>
                        <w:lang w:val="en-US"/>
                      </w:rPr>
                      <m:t>T</m:t>
                    </m:r>
                  </m:sup>
                </m:sSup>
              </m:oMath>
            </m:oMathPara>
          </w:p>
        </w:tc>
        <w:tc>
          <w:tcPr>
            <w:tcW w:w="845" w:type="dxa"/>
          </w:tcPr>
          <w:p w14:paraId="4383A8A7" w14:textId="529F3428" w:rsidR="00C12484"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46</w:t>
            </w:r>
            <w:r w:rsidR="008A3455">
              <w:rPr>
                <w:noProof/>
              </w:rPr>
              <w:fldChar w:fldCharType="end"/>
            </w:r>
            <w:r>
              <w:t>)</w:t>
            </w:r>
          </w:p>
        </w:tc>
      </w:tr>
    </w:tbl>
    <w:p w14:paraId="2452F75C" w14:textId="597897EF" w:rsidR="00987AB5" w:rsidRDefault="00125B9F" w:rsidP="00987AB5">
      <w:r>
        <w:t xml:space="preserve">Le jacobien associé aux systèmes d’équations non-linéaires </w:t>
      </w:r>
      <w:r>
        <w:fldChar w:fldCharType="begin"/>
      </w:r>
      <w:r>
        <w:instrText xml:space="preserve"> REF _Ref525720611 \h </w:instrText>
      </w:r>
      <w:r>
        <w:fldChar w:fldCharType="separate"/>
      </w:r>
      <w:r w:rsidR="009D4609">
        <w:t>(</w:t>
      </w:r>
      <w:r w:rsidR="009D4609">
        <w:rPr>
          <w:noProof/>
        </w:rPr>
        <w:t>43</w:t>
      </w:r>
      <w:r w:rsidR="009D4609">
        <w:t>)</w:t>
      </w:r>
      <w:r>
        <w:fldChar w:fldCharType="end"/>
      </w:r>
      <w:r w:rsidR="00BD5B4F">
        <w:t xml:space="preserve"> est :</w:t>
      </w:r>
    </w:p>
    <w:p w14:paraId="1DE83906" w14:textId="77777777" w:rsidR="00BD5B4F" w:rsidRPr="00BD5B4F" w:rsidRDefault="00BD5B4F" w:rsidP="00987AB5">
      <w:pPr>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69484A68" w14:textId="77777777" w:rsidTr="004F08BA">
        <w:tc>
          <w:tcPr>
            <w:tcW w:w="8217" w:type="dxa"/>
          </w:tcPr>
          <w:p w14:paraId="70E06249" w14:textId="77777777" w:rsidR="00C12484" w:rsidRDefault="00F865FC" w:rsidP="002C7920">
            <m:oMathPara>
              <m:oMath>
                <m:sSup>
                  <m:sSupPr>
                    <m:ctrlPr>
                      <w:rPr>
                        <w:rFonts w:ascii="Cambria Math" w:eastAsiaTheme="minorEastAsia" w:hAnsi="Cambria Math"/>
                        <w:i/>
                        <w:sz w:val="22"/>
                        <w:lang w:val="en-US"/>
                      </w:rPr>
                    </m:ctrlPr>
                  </m:sSupPr>
                  <m:e>
                    <m:sSub>
                      <m:sSubPr>
                        <m:ctrlPr>
                          <w:rPr>
                            <w:rFonts w:ascii="Cambria Math" w:eastAsiaTheme="minorEastAsia" w:hAnsi="Cambria Math"/>
                            <w:b/>
                            <w:i/>
                            <w:sz w:val="22"/>
                            <w:lang w:val="en-US"/>
                          </w:rPr>
                        </m:ctrlPr>
                      </m:sSubPr>
                      <m:e>
                        <m:r>
                          <m:rPr>
                            <m:sty m:val="bi"/>
                          </m:rPr>
                          <w:rPr>
                            <w:rFonts w:ascii="Cambria Math" w:eastAsiaTheme="minorEastAsia" w:hAnsi="Cambria Math"/>
                            <w:sz w:val="22"/>
                            <w:lang w:val="en-US"/>
                          </w:rPr>
                          <m:t>J</m:t>
                        </m:r>
                      </m:e>
                      <m:sub>
                        <m:r>
                          <m:rPr>
                            <m:sty m:val="bi"/>
                          </m:rPr>
                          <w:rPr>
                            <w:rFonts w:ascii="Cambria Math" w:eastAsiaTheme="minorEastAsia" w:hAnsi="Cambria Math"/>
                            <w:sz w:val="22"/>
                            <w:lang w:val="en-US"/>
                          </w:rPr>
                          <m:t>ALM</m:t>
                        </m:r>
                      </m:sub>
                    </m:sSub>
                  </m:e>
                  <m:sup>
                    <m:r>
                      <w:rPr>
                        <w:rFonts w:ascii="Cambria Math" w:eastAsiaTheme="minorEastAsia" w:hAnsi="Cambria Math"/>
                        <w:sz w:val="22"/>
                        <w:lang w:val="en-US"/>
                      </w:rPr>
                      <m:t>(k)</m:t>
                    </m:r>
                  </m:sup>
                </m:sSup>
                <m:r>
                  <w:rPr>
                    <w:rFonts w:ascii="Cambria Math" w:eastAsiaTheme="minorEastAsia" w:hAnsi="Cambria Math"/>
                    <w:sz w:val="22"/>
                    <w:lang w:val="en-US"/>
                  </w:rPr>
                  <m:t>=</m:t>
                </m:r>
                <m:d>
                  <m:dPr>
                    <m:begChr m:val="["/>
                    <m:endChr m:val="]"/>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K</m:t>
                        </m:r>
                      </m:e>
                      <m:sub>
                        <m:r>
                          <w:rPr>
                            <w:rFonts w:ascii="Cambria Math" w:eastAsiaTheme="minorEastAsia" w:hAnsi="Cambria Math"/>
                            <w:sz w:val="22"/>
                            <w:lang w:val="en-US"/>
                          </w:rPr>
                          <m:t>ALM</m:t>
                        </m:r>
                      </m:sub>
                    </m:sSub>
                  </m:e>
                </m:d>
                <m:r>
                  <w:rPr>
                    <w:rFonts w:ascii="Cambria Math" w:eastAsiaTheme="minorEastAsia" w:hAnsi="Cambria Math"/>
                    <w:sz w:val="22"/>
                    <w:lang w:val="en-US"/>
                  </w:rPr>
                  <m:t>-DIAG</m:t>
                </m:r>
                <m:d>
                  <m:dPr>
                    <m:begChr m:val="{"/>
                    <m:endChr m:val="}"/>
                    <m:ctrlPr>
                      <w:rPr>
                        <w:rFonts w:ascii="Cambria Math" w:eastAsiaTheme="minorEastAsia" w:hAnsi="Cambria Math"/>
                        <w:i/>
                        <w:sz w:val="22"/>
                        <w:lang w:val="en-US"/>
                      </w:rPr>
                    </m:ctrlPr>
                  </m:dP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t</m:t>
                              </m:r>
                            </m:sub>
                          </m:sSub>
                          <m:d>
                            <m:dPr>
                              <m:begChr m:val="["/>
                              <m:endChr m:val="]"/>
                              <m:ctrlPr>
                                <w:rPr>
                                  <w:rFonts w:ascii="Cambria Math" w:eastAsiaTheme="minorEastAsia" w:hAnsi="Cambria Math"/>
                                  <w:i/>
                                  <w:sz w:val="22"/>
                                </w:rPr>
                              </m:ctrlPr>
                            </m:dPr>
                            <m:e>
                              <m:f>
                                <m:fPr>
                                  <m:ctrlPr>
                                    <w:rPr>
                                      <w:rFonts w:ascii="Cambria Math" w:eastAsiaTheme="minorEastAsia" w:hAnsi="Cambria Math"/>
                                      <w:i/>
                                      <w:sz w:val="22"/>
                                      <w:lang w:val="en-US"/>
                                    </w:rPr>
                                  </m:ctrlPr>
                                </m:fPr>
                                <m:num>
                                  <m:r>
                                    <w:rPr>
                                      <w:rFonts w:ascii="Cambria Math" w:eastAsiaTheme="minorEastAsia" w:hAnsi="Cambria Math"/>
                                      <w:sz w:val="22"/>
                                      <w:lang w:val="en-US"/>
                                    </w:rPr>
                                    <m:t>2</m:t>
                                  </m:r>
                                </m:num>
                                <m:den>
                                  <m:r>
                                    <w:rPr>
                                      <w:rFonts w:ascii="Cambria Math" w:eastAsiaTheme="minorEastAsia" w:hAnsi="Cambria Math"/>
                                      <w:sz w:val="22"/>
                                      <w:lang w:val="en-US"/>
                                    </w:rPr>
                                    <m:t>π</m:t>
                                  </m:r>
                                </m:den>
                              </m:f>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f</m:t>
                                      </m:r>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f</m:t>
                                      </m:r>
                                    </m:sub>
                                  </m:sSub>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t</m:t>
                                          </m:r>
                                        </m:sub>
                                      </m:sSub>
                                      <m:r>
                                        <w:rPr>
                                          <w:rFonts w:ascii="Cambria Math" w:eastAsiaTheme="minorEastAsia" w:hAnsi="Cambria Math"/>
                                          <w:sz w:val="22"/>
                                          <w:lang w:val="en-US"/>
                                        </w:rPr>
                                        <m:t>-1</m:t>
                                      </m:r>
                                    </m:e>
                                  </m:d>
                                </m:num>
                                <m:den>
                                  <m:sSub>
                                    <m:sSubPr>
                                      <m:ctrlPr>
                                        <w:rPr>
                                          <w:rFonts w:ascii="Cambria Math" w:eastAsiaTheme="minorEastAsia" w:hAnsi="Cambria Math"/>
                                          <w:i/>
                                          <w:sz w:val="22"/>
                                          <w:lang w:val="en-US"/>
                                        </w:rPr>
                                      </m:ctrlPr>
                                    </m:sSubPr>
                                    <m:e>
                                      <m:r>
                                        <m:rPr>
                                          <m:sty m:val="p"/>
                                        </m:rPr>
                                        <w:rPr>
                                          <w:rFonts w:ascii="Cambria Math" w:eastAsiaTheme="minorEastAsia" w:hAnsi="Cambria Math"/>
                                          <w:sz w:val="22"/>
                                          <w:lang w:val="en-US"/>
                                        </w:rPr>
                                        <m:t>τ</m:t>
                                      </m:r>
                                    </m:e>
                                    <m:sub>
                                      <m:r>
                                        <w:rPr>
                                          <w:rFonts w:ascii="Cambria Math" w:eastAsiaTheme="minorEastAsia" w:hAnsi="Cambria Math"/>
                                          <w:sz w:val="22"/>
                                          <w:lang w:val="en-US"/>
                                        </w:rPr>
                                        <m:t>f</m:t>
                                      </m:r>
                                    </m:sub>
                                  </m:sSub>
                                  <m:d>
                                    <m:dPr>
                                      <m:begChr m:val="{"/>
                                      <m:endChr m:val="}"/>
                                      <m:ctrlPr>
                                        <w:rPr>
                                          <w:rFonts w:ascii="Cambria Math" w:eastAsiaTheme="minorEastAsia" w:hAnsi="Cambria Math"/>
                                          <w:i/>
                                          <w:sz w:val="22"/>
                                          <w:lang w:val="en-US"/>
                                        </w:rPr>
                                      </m:ctrlPr>
                                    </m:dPr>
                                    <m:e>
                                      <m:r>
                                        <w:rPr>
                                          <w:rFonts w:ascii="Cambria Math" w:eastAsiaTheme="minorEastAsia" w:hAnsi="Cambria Math"/>
                                          <w:sz w:val="22"/>
                                          <w:lang w:val="en-US"/>
                                        </w:rPr>
                                        <m:t>1+</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type m:val="lin"/>
                                                  <m:ctrlPr>
                                                    <w:rPr>
                                                      <w:rFonts w:ascii="Cambria Math" w:eastAsiaTheme="minorEastAsia" w:hAnsi="Cambria Math"/>
                                                      <w:i/>
                                                      <w:sz w:val="22"/>
                                                      <w:lang w:val="en-US"/>
                                                    </w:rPr>
                                                  </m:ctrlPr>
                                                </m:fPr>
                                                <m:num>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b,1</m:t>
                                                          </m:r>
                                                        </m:sub>
                                                      </m:sSub>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u</m:t>
                                                          </m:r>
                                                        </m:e>
                                                        <m:sub>
                                                          <m:r>
                                                            <w:rPr>
                                                              <w:rFonts w:ascii="Cambria Math" w:eastAsiaTheme="minorEastAsia" w:hAnsi="Cambria Math"/>
                                                              <w:sz w:val="22"/>
                                                              <w:lang w:val="en-US"/>
                                                            </w:rPr>
                                                            <m:t>b,1</m:t>
                                                          </m:r>
                                                        </m:sub>
                                                        <m:sup>
                                                          <m:d>
                                                            <m:dPr>
                                                              <m:ctrlPr>
                                                                <w:rPr>
                                                                  <w:rFonts w:ascii="Cambria Math" w:eastAsiaTheme="minorEastAsia" w:hAnsi="Cambria Math"/>
                                                                  <w:i/>
                                                                  <w:sz w:val="22"/>
                                                                  <w:lang w:val="en-US"/>
                                                                </w:rPr>
                                                              </m:ctrlPr>
                                                            </m:dPr>
                                                            <m:e>
                                                              <m:r>
                                                                <w:rPr>
                                                                  <w:rFonts w:ascii="Cambria Math" w:eastAsiaTheme="minorEastAsia" w:hAnsi="Cambria Math"/>
                                                                  <w:sz w:val="22"/>
                                                                  <w:lang w:val="en-US"/>
                                                                </w:rPr>
                                                                <m:t>0</m:t>
                                                              </m:r>
                                                            </m:e>
                                                          </m:d>
                                                        </m:sup>
                                                      </m:sSubSup>
                                                    </m:e>
                                                  </m:d>
                                                </m:num>
                                                <m:den>
                                                  <m:sSub>
                                                    <m:sSubPr>
                                                      <m:ctrlPr>
                                                        <w:rPr>
                                                          <w:rFonts w:ascii="Cambria Math" w:eastAsiaTheme="minorEastAsia" w:hAnsi="Cambria Math"/>
                                                          <w:i/>
                                                          <w:sz w:val="22"/>
                                                          <w:lang w:val="en-US"/>
                                                        </w:rPr>
                                                      </m:ctrlPr>
                                                    </m:sSubPr>
                                                    <m:e>
                                                      <m:r>
                                                        <m:rPr>
                                                          <m:sty m:val="p"/>
                                                        </m:rPr>
                                                        <w:rPr>
                                                          <w:rFonts w:ascii="Cambria Math" w:eastAsiaTheme="minorEastAsia" w:hAnsi="Cambria Math"/>
                                                          <w:sz w:val="22"/>
                                                          <w:lang w:val="en-US"/>
                                                        </w:rPr>
                                                        <m:t>τ</m:t>
                                                      </m:r>
                                                    </m:e>
                                                    <m:sub>
                                                      <m:r>
                                                        <w:rPr>
                                                          <w:rFonts w:ascii="Cambria Math" w:eastAsiaTheme="minorEastAsia" w:hAnsi="Cambria Math"/>
                                                          <w:sz w:val="22"/>
                                                          <w:lang w:val="en-US"/>
                                                        </w:rPr>
                                                        <m:t>f</m:t>
                                                      </m:r>
                                                    </m:sub>
                                                  </m:sSub>
                                                </m:den>
                                              </m:f>
                                            </m:e>
                                          </m:d>
                                        </m:e>
                                        <m:sup>
                                          <m:r>
                                            <w:rPr>
                                              <w:rFonts w:ascii="Cambria Math" w:eastAsiaTheme="minorEastAsia" w:hAnsi="Cambria Math"/>
                                              <w:sz w:val="22"/>
                                              <w:lang w:val="en-US"/>
                                            </w:rPr>
                                            <m:t>2</m:t>
                                          </m:r>
                                        </m:sup>
                                      </m:sSup>
                                    </m:e>
                                  </m:d>
                                </m:den>
                              </m:f>
                            </m:e>
                          </m:d>
                        </m:e>
                      </m:mr>
                      <m:mr>
                        <m:e>
                          <m:r>
                            <w:rPr>
                              <w:rFonts w:ascii="Cambria Math" w:eastAsiaTheme="minorEastAsia" w:hAnsi="Cambria Math"/>
                              <w:sz w:val="22"/>
                              <w:lang w:val="en-US"/>
                            </w:rPr>
                            <m:t>0</m:t>
                          </m:r>
                        </m:e>
                      </m:mr>
                      <m:mr>
                        <m:e>
                          <m:m>
                            <m:mPr>
                              <m:mcs>
                                <m:mc>
                                  <m:mcPr>
                                    <m:count m:val="1"/>
                                    <m:mcJc m:val="center"/>
                                  </m:mcPr>
                                </m:mc>
                              </m:mcs>
                              <m:ctrlPr>
                                <w:rPr>
                                  <w:rFonts w:ascii="Cambria Math" w:eastAsiaTheme="minorEastAsia" w:hAnsi="Cambria Math"/>
                                  <w:i/>
                                  <w:sz w:val="22"/>
                                  <w:lang w:val="en-US"/>
                                </w:rPr>
                              </m:ctrlPr>
                            </m:mPr>
                            <m:mr>
                              <m:e>
                                <m:sSub>
                                  <m:sSubPr>
                                    <m:ctrlPr>
                                      <w:rPr>
                                        <w:rFonts w:ascii="Cambria Math" w:eastAsiaTheme="minorEastAsia" w:hAnsi="Cambria Math"/>
                                        <w:i/>
                                        <w:sz w:val="22"/>
                                      </w:rPr>
                                    </m:ctrlPr>
                                  </m:sSubPr>
                                  <m:e>
                                    <m:r>
                                      <w:rPr>
                                        <w:rFonts w:ascii="Cambria Math" w:eastAsiaTheme="minorEastAsia" w:hAnsi="Cambria Math"/>
                                        <w:sz w:val="22"/>
                                      </w:rPr>
                                      <m:t>ICNTCT</m:t>
                                    </m:r>
                                  </m:e>
                                  <m:sub>
                                    <m:r>
                                      <w:rPr>
                                        <w:rFonts w:ascii="Cambria Math" w:eastAsiaTheme="minorEastAsia" w:hAnsi="Cambria Math"/>
                                        <w:sz w:val="22"/>
                                      </w:rPr>
                                      <m:t>b</m:t>
                                    </m:r>
                                  </m:sub>
                                </m:sSub>
                                <m:d>
                                  <m:dPr>
                                    <m:begChr m:val="["/>
                                    <m:endChr m:val="]"/>
                                    <m:ctrlPr>
                                      <w:rPr>
                                        <w:rFonts w:ascii="Cambria Math" w:eastAsiaTheme="minorEastAsia" w:hAnsi="Cambria Math"/>
                                        <w:i/>
                                        <w:sz w:val="22"/>
                                      </w:rPr>
                                    </m:ctrlPr>
                                  </m:dPr>
                                  <m:e>
                                    <m:f>
                                      <m:fPr>
                                        <m:ctrlPr>
                                          <w:rPr>
                                            <w:rFonts w:ascii="Cambria Math" w:eastAsiaTheme="minorEastAsia" w:hAnsi="Cambria Math"/>
                                            <w:i/>
                                            <w:sz w:val="22"/>
                                            <w:lang w:val="en-US"/>
                                          </w:rPr>
                                        </m:ctrlPr>
                                      </m:fPr>
                                      <m:num>
                                        <m:r>
                                          <w:rPr>
                                            <w:rFonts w:ascii="Cambria Math" w:eastAsiaTheme="minorEastAsia" w:hAnsi="Cambria Math"/>
                                            <w:sz w:val="22"/>
                                            <w:lang w:val="en-US"/>
                                          </w:rPr>
                                          <m:t>2</m:t>
                                        </m:r>
                                      </m:num>
                                      <m:den>
                                        <m:r>
                                          <w:rPr>
                                            <w:rFonts w:ascii="Cambria Math" w:eastAsiaTheme="minorEastAsia" w:hAnsi="Cambria Math"/>
                                            <w:sz w:val="22"/>
                                            <w:lang w:val="en-US"/>
                                          </w:rPr>
                                          <m:t>π</m:t>
                                        </m:r>
                                      </m:den>
                                    </m:f>
                                    <m:f>
                                      <m:fPr>
                                        <m:ctrlPr>
                                          <w:rPr>
                                            <w:rFonts w:ascii="Cambria Math" w:eastAsiaTheme="minorEastAsia" w:hAnsi="Cambria Math"/>
                                            <w:i/>
                                            <w:sz w:val="22"/>
                                            <w:lang w:val="en-US"/>
                                          </w:rPr>
                                        </m:ctrlPr>
                                      </m:fPr>
                                      <m:num>
                                        <m:sSub>
                                          <m:sSubPr>
                                            <m:ctrlPr>
                                              <w:rPr>
                                                <w:rFonts w:ascii="Cambria Math" w:eastAsiaTheme="minorEastAsia" w:hAnsi="Cambria Math"/>
                                                <w:i/>
                                                <w:sz w:val="22"/>
                                                <w:lang w:val="en-US"/>
                                              </w:rPr>
                                            </m:ctrlPr>
                                          </m:sSubPr>
                                          <m:e>
                                            <m:r>
                                              <w:rPr>
                                                <w:rFonts w:ascii="Cambria Math" w:eastAsiaTheme="minorEastAsia" w:hAnsi="Cambria Math"/>
                                                <w:sz w:val="22"/>
                                                <w:lang w:val="en-US"/>
                                              </w:rPr>
                                              <m:t>f</m:t>
                                            </m:r>
                                            <m:acc>
                                              <m:accPr>
                                                <m:chr m:val="̅"/>
                                                <m:ctrlPr>
                                                  <w:rPr>
                                                    <w:rFonts w:ascii="Cambria Math" w:eastAsiaTheme="minorEastAsia" w:hAnsi="Cambria Math"/>
                                                    <w:i/>
                                                    <w:sz w:val="22"/>
                                                    <w:lang w:val="en-US"/>
                                                  </w:rPr>
                                                </m:ctrlPr>
                                              </m:accPr>
                                              <m:e>
                                                <m:r>
                                                  <w:rPr>
                                                    <w:rFonts w:ascii="Cambria Math" w:eastAsiaTheme="minorEastAsia" w:hAnsi="Cambria Math"/>
                                                    <w:sz w:val="22"/>
                                                    <w:lang w:val="en-US"/>
                                                  </w:rPr>
                                                  <m:t>λ</m:t>
                                                </m:r>
                                              </m:e>
                                            </m:acc>
                                          </m:e>
                                          <m:sub>
                                            <m:r>
                                              <w:rPr>
                                                <w:rFonts w:ascii="Cambria Math" w:eastAsiaTheme="minorEastAsia" w:hAnsi="Cambria Math"/>
                                                <w:sz w:val="22"/>
                                                <w:lang w:val="en-US"/>
                                              </w:rPr>
                                              <m:t>b</m:t>
                                            </m:r>
                                          </m:sub>
                                        </m:sSub>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ISTICK</m:t>
                                                </m:r>
                                              </m:e>
                                              <m:sub>
                                                <m:r>
                                                  <w:rPr>
                                                    <w:rFonts w:ascii="Cambria Math" w:eastAsiaTheme="minorEastAsia" w:hAnsi="Cambria Math"/>
                                                    <w:sz w:val="22"/>
                                                    <w:lang w:val="en-US"/>
                                                  </w:rPr>
                                                  <m:t>b</m:t>
                                                </m:r>
                                              </m:sub>
                                            </m:sSub>
                                            <m:r>
                                              <w:rPr>
                                                <w:rFonts w:ascii="Cambria Math" w:eastAsiaTheme="minorEastAsia" w:hAnsi="Cambria Math"/>
                                                <w:sz w:val="22"/>
                                                <w:lang w:val="en-US"/>
                                              </w:rPr>
                                              <m:t>-1</m:t>
                                            </m:r>
                                          </m:e>
                                        </m:d>
                                      </m:num>
                                      <m:den>
                                        <m:sSub>
                                          <m:sSubPr>
                                            <m:ctrlPr>
                                              <w:rPr>
                                                <w:rFonts w:ascii="Cambria Math" w:eastAsiaTheme="minorEastAsia" w:hAnsi="Cambria Math"/>
                                                <w:i/>
                                                <w:sz w:val="22"/>
                                                <w:lang w:val="en-US"/>
                                              </w:rPr>
                                            </m:ctrlPr>
                                          </m:sSubPr>
                                          <m:e>
                                            <m:r>
                                              <m:rPr>
                                                <m:sty m:val="p"/>
                                              </m:rPr>
                                              <w:rPr>
                                                <w:rFonts w:ascii="Cambria Math" w:eastAsiaTheme="minorEastAsia" w:hAnsi="Cambria Math"/>
                                                <w:sz w:val="22"/>
                                                <w:lang w:val="en-US"/>
                                              </w:rPr>
                                              <m:t>τ</m:t>
                                            </m:r>
                                          </m:e>
                                          <m:sub>
                                            <m:r>
                                              <w:rPr>
                                                <w:rFonts w:ascii="Cambria Math" w:eastAsiaTheme="minorEastAsia" w:hAnsi="Cambria Math"/>
                                                <w:sz w:val="22"/>
                                                <w:lang w:val="en-US"/>
                                              </w:rPr>
                                              <m:t>f</m:t>
                                            </m:r>
                                          </m:sub>
                                        </m:sSub>
                                        <m:d>
                                          <m:dPr>
                                            <m:begChr m:val="{"/>
                                            <m:endChr m:val="}"/>
                                            <m:ctrlPr>
                                              <w:rPr>
                                                <w:rFonts w:ascii="Cambria Math" w:eastAsiaTheme="minorEastAsia" w:hAnsi="Cambria Math"/>
                                                <w:i/>
                                                <w:sz w:val="22"/>
                                                <w:lang w:val="en-US"/>
                                              </w:rPr>
                                            </m:ctrlPr>
                                          </m:dPr>
                                          <m:e>
                                            <m:r>
                                              <w:rPr>
                                                <w:rFonts w:ascii="Cambria Math" w:eastAsiaTheme="minorEastAsia" w:hAnsi="Cambria Math"/>
                                                <w:sz w:val="22"/>
                                                <w:lang w:val="en-US"/>
                                              </w:rPr>
                                              <m:t>1+</m:t>
                                            </m:r>
                                            <m:sSup>
                                              <m:sSupPr>
                                                <m:ctrlPr>
                                                  <w:rPr>
                                                    <w:rFonts w:ascii="Cambria Math" w:eastAsiaTheme="minorEastAsia" w:hAnsi="Cambria Math"/>
                                                    <w:i/>
                                                    <w:sz w:val="22"/>
                                                    <w:lang w:val="en-US"/>
                                                  </w:rPr>
                                                </m:ctrlPr>
                                              </m:sSupPr>
                                              <m:e>
                                                <m:d>
                                                  <m:dPr>
                                                    <m:begChr m:val="["/>
                                                    <m:endChr m:val="]"/>
                                                    <m:ctrlPr>
                                                      <w:rPr>
                                                        <w:rFonts w:ascii="Cambria Math" w:eastAsiaTheme="minorEastAsia" w:hAnsi="Cambria Math"/>
                                                        <w:i/>
                                                        <w:sz w:val="22"/>
                                                        <w:lang w:val="en-US"/>
                                                      </w:rPr>
                                                    </m:ctrlPr>
                                                  </m:dPr>
                                                  <m:e>
                                                    <m:f>
                                                      <m:fPr>
                                                        <m:type m:val="lin"/>
                                                        <m:ctrlPr>
                                                          <w:rPr>
                                                            <w:rFonts w:ascii="Cambria Math" w:eastAsiaTheme="minorEastAsia" w:hAnsi="Cambria Math"/>
                                                            <w:i/>
                                                            <w:sz w:val="22"/>
                                                            <w:lang w:val="en-US"/>
                                                          </w:rPr>
                                                        </m:ctrlPr>
                                                      </m:fPr>
                                                      <m:num>
                                                        <m:d>
                                                          <m:dPr>
                                                            <m:ctrlPr>
                                                              <w:rPr>
                                                                <w:rFonts w:ascii="Cambria Math" w:eastAsiaTheme="minorEastAsia" w:hAnsi="Cambria Math"/>
                                                                <w:i/>
                                                                <w:sz w:val="22"/>
                                                                <w:lang w:val="en-US"/>
                                                              </w:rPr>
                                                            </m:ctrlPr>
                                                          </m:dPr>
                                                          <m:e>
                                                            <m:sSub>
                                                              <m:sSubPr>
                                                                <m:ctrlPr>
                                                                  <w:rPr>
                                                                    <w:rFonts w:ascii="Cambria Math" w:eastAsiaTheme="minorEastAsia" w:hAnsi="Cambria Math"/>
                                                                    <w:i/>
                                                                    <w:sz w:val="22"/>
                                                                    <w:lang w:val="en-US"/>
                                                                  </w:rPr>
                                                                </m:ctrlPr>
                                                              </m:sSubPr>
                                                              <m:e>
                                                                <m:r>
                                                                  <w:rPr>
                                                                    <w:rFonts w:ascii="Cambria Math" w:eastAsiaTheme="minorEastAsia" w:hAnsi="Cambria Math"/>
                                                                    <w:sz w:val="22"/>
                                                                    <w:lang w:val="en-US"/>
                                                                  </w:rPr>
                                                                  <m:t>u</m:t>
                                                                </m:r>
                                                              </m:e>
                                                              <m:sub>
                                                                <m:r>
                                                                  <w:rPr>
                                                                    <w:rFonts w:ascii="Cambria Math" w:eastAsiaTheme="minorEastAsia" w:hAnsi="Cambria Math"/>
                                                                    <w:sz w:val="22"/>
                                                                    <w:lang w:val="en-US"/>
                                                                  </w:rPr>
                                                                  <m:t>b,3</m:t>
                                                                </m:r>
                                                              </m:sub>
                                                            </m:sSub>
                                                            <m:r>
                                                              <w:rPr>
                                                                <w:rFonts w:ascii="Cambria Math" w:eastAsiaTheme="minorEastAsia" w:hAnsi="Cambria Math"/>
                                                                <w:sz w:val="22"/>
                                                                <w:lang w:val="en-US"/>
                                                              </w:rPr>
                                                              <m:t>-</m:t>
                                                            </m:r>
                                                            <m:sSubSup>
                                                              <m:sSubSupPr>
                                                                <m:ctrlPr>
                                                                  <w:rPr>
                                                                    <w:rFonts w:ascii="Cambria Math" w:eastAsiaTheme="minorEastAsia" w:hAnsi="Cambria Math"/>
                                                                    <w:i/>
                                                                    <w:sz w:val="22"/>
                                                                    <w:lang w:val="en-US"/>
                                                                  </w:rPr>
                                                                </m:ctrlPr>
                                                              </m:sSubSupPr>
                                                              <m:e>
                                                                <m:r>
                                                                  <w:rPr>
                                                                    <w:rFonts w:ascii="Cambria Math" w:eastAsiaTheme="minorEastAsia" w:hAnsi="Cambria Math"/>
                                                                    <w:sz w:val="22"/>
                                                                    <w:lang w:val="en-US"/>
                                                                  </w:rPr>
                                                                  <m:t>u</m:t>
                                                                </m:r>
                                                              </m:e>
                                                              <m:sub>
                                                                <m:r>
                                                                  <w:rPr>
                                                                    <w:rFonts w:ascii="Cambria Math" w:eastAsiaTheme="minorEastAsia" w:hAnsi="Cambria Math"/>
                                                                    <w:sz w:val="22"/>
                                                                    <w:lang w:val="en-US"/>
                                                                  </w:rPr>
                                                                  <m:t>b,3</m:t>
                                                                </m:r>
                                                              </m:sub>
                                                              <m:sup>
                                                                <m:d>
                                                                  <m:dPr>
                                                                    <m:ctrlPr>
                                                                      <w:rPr>
                                                                        <w:rFonts w:ascii="Cambria Math" w:eastAsiaTheme="minorEastAsia" w:hAnsi="Cambria Math"/>
                                                                        <w:i/>
                                                                        <w:sz w:val="22"/>
                                                                        <w:lang w:val="en-US"/>
                                                                      </w:rPr>
                                                                    </m:ctrlPr>
                                                                  </m:dPr>
                                                                  <m:e>
                                                                    <m:r>
                                                                      <w:rPr>
                                                                        <w:rFonts w:ascii="Cambria Math" w:eastAsiaTheme="minorEastAsia" w:hAnsi="Cambria Math"/>
                                                                        <w:sz w:val="22"/>
                                                                        <w:lang w:val="en-US"/>
                                                                      </w:rPr>
                                                                      <m:t>0</m:t>
                                                                    </m:r>
                                                                  </m:e>
                                                                </m:d>
                                                              </m:sup>
                                                            </m:sSubSup>
                                                          </m:e>
                                                        </m:d>
                                                      </m:num>
                                                      <m:den>
                                                        <m:sSub>
                                                          <m:sSubPr>
                                                            <m:ctrlPr>
                                                              <w:rPr>
                                                                <w:rFonts w:ascii="Cambria Math" w:eastAsiaTheme="minorEastAsia" w:hAnsi="Cambria Math"/>
                                                                <w:i/>
                                                                <w:sz w:val="22"/>
                                                                <w:lang w:val="en-US"/>
                                                              </w:rPr>
                                                            </m:ctrlPr>
                                                          </m:sSubPr>
                                                          <m:e>
                                                            <m:r>
                                                              <m:rPr>
                                                                <m:sty m:val="p"/>
                                                              </m:rPr>
                                                              <w:rPr>
                                                                <w:rFonts w:ascii="Cambria Math" w:eastAsiaTheme="minorEastAsia" w:hAnsi="Cambria Math"/>
                                                                <w:sz w:val="22"/>
                                                                <w:lang w:val="en-US"/>
                                                              </w:rPr>
                                                              <m:t>τ</m:t>
                                                            </m:r>
                                                          </m:e>
                                                          <m:sub>
                                                            <m:r>
                                                              <w:rPr>
                                                                <w:rFonts w:ascii="Cambria Math" w:eastAsiaTheme="minorEastAsia" w:hAnsi="Cambria Math"/>
                                                                <w:sz w:val="22"/>
                                                                <w:lang w:val="en-US"/>
                                                              </w:rPr>
                                                              <m:t>f</m:t>
                                                            </m:r>
                                                          </m:sub>
                                                        </m:sSub>
                                                      </m:den>
                                                    </m:f>
                                                  </m:e>
                                                </m:d>
                                              </m:e>
                                              <m:sup>
                                                <m:r>
                                                  <w:rPr>
                                                    <w:rFonts w:ascii="Cambria Math" w:eastAsiaTheme="minorEastAsia" w:hAnsi="Cambria Math"/>
                                                    <w:sz w:val="22"/>
                                                    <w:lang w:val="en-US"/>
                                                  </w:rPr>
                                                  <m:t>2</m:t>
                                                </m:r>
                                              </m:sup>
                                            </m:sSup>
                                          </m:e>
                                        </m:d>
                                      </m:den>
                                    </m:f>
                                  </m:e>
                                </m:d>
                              </m:e>
                            </m:mr>
                            <m:mr>
                              <m:e>
                                <m:r>
                                  <w:rPr>
                                    <w:rFonts w:ascii="Cambria Math" w:eastAsiaTheme="minorEastAsia" w:hAnsi="Cambria Math"/>
                                    <w:sz w:val="22"/>
                                    <w:lang w:val="en-US"/>
                                  </w:rPr>
                                  <m:t>0</m:t>
                                </m:r>
                              </m:e>
                            </m:mr>
                            <m:mr>
                              <m:e>
                                <m:r>
                                  <w:rPr>
                                    <w:rFonts w:ascii="Cambria Math" w:eastAsiaTheme="minorEastAsia" w:hAnsi="Cambria Math"/>
                                    <w:sz w:val="22"/>
                                    <w:lang w:val="en-US"/>
                                  </w:rPr>
                                  <m:t>0</m:t>
                                </m:r>
                              </m:e>
                            </m:mr>
                          </m:m>
                        </m:e>
                      </m:mr>
                    </m:m>
                  </m:e>
                </m:d>
              </m:oMath>
            </m:oMathPara>
          </w:p>
        </w:tc>
        <w:tc>
          <w:tcPr>
            <w:tcW w:w="845" w:type="dxa"/>
          </w:tcPr>
          <w:p w14:paraId="6B2772D1" w14:textId="77777777" w:rsidR="00C12484" w:rsidRDefault="00C12484" w:rsidP="007F37EC"/>
          <w:p w14:paraId="636CB622" w14:textId="77777777" w:rsidR="00987AB5" w:rsidRDefault="00987AB5" w:rsidP="007F37EC"/>
          <w:p w14:paraId="5C941A14" w14:textId="77777777" w:rsidR="00987AB5" w:rsidRDefault="00987AB5" w:rsidP="007F37EC"/>
          <w:p w14:paraId="38B96867" w14:textId="77777777" w:rsidR="00987AB5" w:rsidRDefault="00987AB5" w:rsidP="007F37EC"/>
          <w:p w14:paraId="3BE709EA" w14:textId="0258C7D5" w:rsid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47</w:t>
            </w:r>
            <w:r w:rsidR="008A3455">
              <w:rPr>
                <w:noProof/>
              </w:rPr>
              <w:fldChar w:fldCharType="end"/>
            </w:r>
            <w:r>
              <w:t>)</w:t>
            </w:r>
          </w:p>
          <w:p w14:paraId="29742F53" w14:textId="77777777" w:rsidR="00987AB5" w:rsidRDefault="00987AB5" w:rsidP="007F37EC"/>
        </w:tc>
      </w:tr>
    </w:tbl>
    <w:p w14:paraId="155B6E05" w14:textId="77777777" w:rsidR="001B58D6" w:rsidRPr="001B58D6" w:rsidRDefault="001B58D6" w:rsidP="001B58D6">
      <w:pPr>
        <w:spacing w:line="360" w:lineRule="auto"/>
        <w:jc w:val="both"/>
        <w:rPr>
          <w:sz w:val="4"/>
          <w:szCs w:val="4"/>
        </w:rPr>
      </w:pPr>
    </w:p>
    <w:p w14:paraId="6F98816B" w14:textId="77777777" w:rsidR="00C12484" w:rsidRDefault="00BD5B4F" w:rsidP="001B58D6">
      <w:pPr>
        <w:spacing w:line="360" w:lineRule="auto"/>
        <w:jc w:val="both"/>
      </w:pPr>
      <w:r>
        <w:t>où DIAG est une</w:t>
      </w:r>
      <w:r w:rsidR="00C12484">
        <w:t xml:space="preserve"> matrice </w:t>
      </w:r>
      <w:r>
        <w:t>diagonale</w:t>
      </w:r>
      <w:r w:rsidR="00C12484">
        <w:t>. Cette matrice jacobienne présente l’avantage d’être symétrique, définie positive et facilement inversable.</w:t>
      </w:r>
    </w:p>
    <w:p w14:paraId="48A9CA46" w14:textId="77777777" w:rsidR="004F08BA" w:rsidRPr="001B58D6" w:rsidRDefault="00C12484" w:rsidP="001B58D6">
      <w:pPr>
        <w:spacing w:line="360" w:lineRule="auto"/>
        <w:jc w:val="both"/>
        <w:rPr>
          <w:rFonts w:eastAsiaTheme="minorEastAsia"/>
        </w:rPr>
      </w:pPr>
      <w:r>
        <w:t xml:space="preserve">Par la suite, le vecteur des positions des degrés de liberté de la structure à l’itération k, </w:t>
      </w:r>
      <m:oMath>
        <m:sSup>
          <m:sSupPr>
            <m:ctrlPr>
              <w:rPr>
                <w:rFonts w:ascii="Cambria Math" w:eastAsiaTheme="minorEastAsia" w:hAnsi="Cambria Math"/>
                <w:b/>
                <w:i/>
              </w:rPr>
            </m:ctrlPr>
          </m:sSupPr>
          <m:e>
            <m:r>
              <m:rPr>
                <m:sty m:val="bi"/>
              </m:rPr>
              <w:rPr>
                <w:rFonts w:ascii="Cambria Math" w:eastAsiaTheme="minorEastAsia" w:hAnsi="Cambria Math"/>
              </w:rPr>
              <m:t>u</m:t>
            </m:r>
          </m:e>
          <m:sup>
            <m:d>
              <m:dPr>
                <m:ctrlPr>
                  <w:rPr>
                    <w:rFonts w:ascii="Cambria Math" w:eastAsiaTheme="minorEastAsia" w:hAnsi="Cambria Math"/>
                    <w:b/>
                    <w:i/>
                  </w:rPr>
                </m:ctrlPr>
              </m:dPr>
              <m:e>
                <m:r>
                  <m:rPr>
                    <m:sty m:val="bi"/>
                  </m:rPr>
                  <w:rPr>
                    <w:rFonts w:ascii="Cambria Math" w:eastAsiaTheme="minorEastAsia" w:hAnsi="Cambria Math"/>
                  </w:rPr>
                  <m:t>k</m:t>
                </m:r>
              </m:e>
            </m:d>
          </m:sup>
        </m:sSup>
      </m:oMath>
      <w:r>
        <w:rPr>
          <w:rFonts w:eastAsiaTheme="minorEastAsia"/>
          <w:b/>
        </w:rPr>
        <w:t xml:space="preserve"> </w:t>
      </w:r>
      <w:r w:rsidRPr="00FA1276">
        <w:rPr>
          <w:rFonts w:eastAsiaTheme="minorEastAsia"/>
        </w:rPr>
        <w:t>est obte</w:t>
      </w:r>
      <w:r>
        <w:rPr>
          <w:rFonts w:eastAsiaTheme="minorEastAsia"/>
        </w:rPr>
        <w:t xml:space="preserve">nu à partir des positions à l’itération k-1, </w:t>
      </w:r>
      <m:oMath>
        <m:sSup>
          <m:sSupPr>
            <m:ctrlPr>
              <w:rPr>
                <w:rFonts w:ascii="Cambria Math" w:eastAsiaTheme="minorEastAsia" w:hAnsi="Cambria Math"/>
                <w:b/>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b/>
                    <w:i/>
                    <w:lang w:val="en-US"/>
                  </w:rPr>
                </m:ctrlPr>
              </m:dPr>
              <m:e>
                <m:r>
                  <m:rPr>
                    <m:sty m:val="bi"/>
                  </m:rPr>
                  <w:rPr>
                    <w:rFonts w:ascii="Cambria Math" w:eastAsiaTheme="minorEastAsia" w:hAnsi="Cambria Math"/>
                    <w:lang w:val="en-US"/>
                  </w:rPr>
                  <m:t>k</m:t>
                </m:r>
                <m:r>
                  <m:rPr>
                    <m:sty m:val="bi"/>
                  </m:rPr>
                  <w:rPr>
                    <w:rFonts w:ascii="Cambria Math" w:eastAsiaTheme="minorEastAsia" w:hAnsi="Cambria Math"/>
                  </w:rPr>
                  <m:t>-</m:t>
                </m:r>
                <m:r>
                  <m:rPr>
                    <m:sty m:val="bi"/>
                  </m:rPr>
                  <w:rPr>
                    <w:rFonts w:ascii="Cambria Math" w:eastAsiaTheme="minorEastAsia" w:hAnsi="Cambria Math"/>
                    <w:lang w:val="en-US"/>
                  </w:rPr>
                  <m:t>1</m:t>
                </m:r>
              </m:e>
            </m:d>
          </m:sup>
        </m:sSup>
      </m:oMath>
      <w:r w:rsidR="00987AB5" w:rsidRPr="00D158EC">
        <w:rPr>
          <w:rFonts w:eastAsiaTheme="minorEastAsia"/>
        </w:rPr>
        <w:t xml:space="preserve">, par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3B4E56BF" w14:textId="77777777" w:rsidTr="004F08BA">
        <w:tc>
          <w:tcPr>
            <w:tcW w:w="8217" w:type="dxa"/>
          </w:tcPr>
          <w:p w14:paraId="34C1C88E" w14:textId="77777777" w:rsidR="00C12484" w:rsidRPr="0040371B" w:rsidRDefault="00F865FC" w:rsidP="007F37EC">
            <w:pPr>
              <w:spacing w:line="360" w:lineRule="auto"/>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u</m:t>
                    </m:r>
                  </m:e>
                  <m:sup>
                    <m:d>
                      <m:dPr>
                        <m:ctrlPr>
                          <w:rPr>
                            <w:rFonts w:ascii="Cambria Math" w:eastAsiaTheme="minorEastAsia" w:hAnsi="Cambria Math"/>
                            <w:b/>
                            <w:i/>
                          </w:rPr>
                        </m:ctrlPr>
                      </m:dPr>
                      <m:e>
                        <m:r>
                          <m:rPr>
                            <m:sty m:val="bi"/>
                          </m:rPr>
                          <w:rPr>
                            <w:rFonts w:ascii="Cambria Math" w:eastAsiaTheme="minorEastAsia" w:hAnsi="Cambria Math"/>
                          </w:rPr>
                          <m:t>k</m:t>
                        </m:r>
                      </m:e>
                    </m:d>
                  </m:sup>
                </m:s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u</m:t>
                    </m:r>
                  </m:e>
                  <m:sup>
                    <m:d>
                      <m:dPr>
                        <m:ctrlPr>
                          <w:rPr>
                            <w:rFonts w:ascii="Cambria Math" w:eastAsiaTheme="minorEastAsia" w:hAnsi="Cambria Math"/>
                            <w:b/>
                            <w:i/>
                          </w:rPr>
                        </m:ctrlPr>
                      </m:dPr>
                      <m:e>
                        <m:r>
                          <m:rPr>
                            <m:sty m:val="bi"/>
                          </m:rPr>
                          <w:rPr>
                            <w:rFonts w:ascii="Cambria Math" w:eastAsiaTheme="minorEastAsia" w:hAnsi="Cambria Math"/>
                          </w:rPr>
                          <m:t>k-1</m:t>
                        </m:r>
                      </m:e>
                    </m:d>
                  </m:sup>
                </m:sSup>
                <m:r>
                  <w:rPr>
                    <w:rFonts w:ascii="Cambria Math" w:eastAsiaTheme="minorEastAsia" w:hAnsi="Cambria Math"/>
                  </w:rPr>
                  <m:t>-</m:t>
                </m:r>
                <m:sSup>
                  <m:sSupPr>
                    <m:ctrlPr>
                      <w:rPr>
                        <w:rFonts w:ascii="Cambria Math" w:eastAsiaTheme="minorEastAsia" w:hAnsi="Cambria Math"/>
                        <w:b/>
                        <w:i/>
                      </w:rPr>
                    </m:ctrlPr>
                  </m:sSupPr>
                  <m:e>
                    <m:d>
                      <m:dPr>
                        <m:begChr m:val="["/>
                        <m:endChr m:val="]"/>
                        <m:ctrlPr>
                          <w:rPr>
                            <w:rFonts w:ascii="Cambria Math" w:eastAsiaTheme="minorEastAsia" w:hAnsi="Cambria Math"/>
                            <w:b/>
                            <w:i/>
                          </w:rPr>
                        </m:ctrlPr>
                      </m:dPr>
                      <m:e>
                        <m:sSubSup>
                          <m:sSubSupPr>
                            <m:ctrlPr>
                              <w:rPr>
                                <w:rFonts w:ascii="Cambria Math" w:eastAsiaTheme="minorEastAsia" w:hAnsi="Cambria Math"/>
                                <w:b/>
                                <w:i/>
                              </w:rPr>
                            </m:ctrlPr>
                          </m:sSubSupPr>
                          <m:e>
                            <m:r>
                              <m:rPr>
                                <m:sty m:val="bi"/>
                              </m:rPr>
                              <w:rPr>
                                <w:rFonts w:ascii="Cambria Math" w:eastAsiaTheme="minorEastAsia" w:hAnsi="Cambria Math"/>
                              </w:rPr>
                              <m:t>J</m:t>
                            </m:r>
                          </m:e>
                          <m:sub>
                            <m:r>
                              <m:rPr>
                                <m:sty m:val="bi"/>
                              </m:rPr>
                              <w:rPr>
                                <w:rFonts w:ascii="Cambria Math" w:eastAsiaTheme="minorEastAsia" w:hAnsi="Cambria Math"/>
                              </w:rPr>
                              <m:t>ALM</m:t>
                            </m:r>
                          </m:sub>
                          <m:sup>
                            <m:d>
                              <m:dPr>
                                <m:ctrlPr>
                                  <w:rPr>
                                    <w:rFonts w:ascii="Cambria Math" w:eastAsiaTheme="minorEastAsia" w:hAnsi="Cambria Math"/>
                                    <w:b/>
                                    <w:i/>
                                  </w:rPr>
                                </m:ctrlPr>
                              </m:dPr>
                              <m:e>
                                <m:r>
                                  <m:rPr>
                                    <m:sty m:val="bi"/>
                                  </m:rPr>
                                  <w:rPr>
                                    <w:rFonts w:ascii="Cambria Math" w:eastAsiaTheme="minorEastAsia" w:hAnsi="Cambria Math"/>
                                  </w:rPr>
                                  <m:t>k-1</m:t>
                                </m:r>
                              </m:e>
                            </m:d>
                          </m:sup>
                        </m:sSubSup>
                      </m:e>
                    </m:d>
                  </m:e>
                  <m:sup>
                    <m:r>
                      <m:rPr>
                        <m:sty m:val="bi"/>
                      </m:rPr>
                      <w:rPr>
                        <w:rFonts w:ascii="Cambria Math" w:eastAsiaTheme="minorEastAsia" w:hAnsi="Cambria Math"/>
                      </w:rPr>
                      <m:t>-1</m:t>
                    </m:r>
                  </m:sup>
                </m:sSup>
                <m:sSubSup>
                  <m:sSubSupPr>
                    <m:ctrlPr>
                      <w:rPr>
                        <w:rFonts w:ascii="Cambria Math" w:eastAsiaTheme="minorEastAsia" w:hAnsi="Cambria Math"/>
                        <w:b/>
                        <w:i/>
                      </w:rPr>
                    </m:ctrlPr>
                  </m:sSubSupPr>
                  <m:e>
                    <m:r>
                      <m:rPr>
                        <m:sty m:val="bi"/>
                      </m:rPr>
                      <w:rPr>
                        <w:rFonts w:ascii="Cambria Math" w:eastAsiaTheme="minorEastAsia" w:hAnsi="Cambria Math"/>
                      </w:rPr>
                      <m:t>F</m:t>
                    </m:r>
                  </m:e>
                  <m:sub>
                    <m:r>
                      <m:rPr>
                        <m:sty m:val="bi"/>
                      </m:rPr>
                      <w:rPr>
                        <w:rFonts w:ascii="Cambria Math" w:eastAsiaTheme="minorEastAsia" w:hAnsi="Cambria Math"/>
                      </w:rPr>
                      <m:t>ALM</m:t>
                    </m:r>
                  </m:sub>
                  <m:sup>
                    <m:d>
                      <m:dPr>
                        <m:ctrlPr>
                          <w:rPr>
                            <w:rFonts w:ascii="Cambria Math" w:eastAsiaTheme="minorEastAsia" w:hAnsi="Cambria Math"/>
                            <w:b/>
                            <w:i/>
                          </w:rPr>
                        </m:ctrlPr>
                      </m:dPr>
                      <m:e>
                        <m:r>
                          <m:rPr>
                            <m:sty m:val="bi"/>
                          </m:rPr>
                          <w:rPr>
                            <w:rFonts w:ascii="Cambria Math" w:eastAsiaTheme="minorEastAsia" w:hAnsi="Cambria Math"/>
                          </w:rPr>
                          <m:t>k-1</m:t>
                        </m:r>
                      </m:e>
                    </m:d>
                  </m:sup>
                </m:sSubSup>
              </m:oMath>
            </m:oMathPara>
          </w:p>
        </w:tc>
        <w:tc>
          <w:tcPr>
            <w:tcW w:w="845" w:type="dxa"/>
          </w:tcPr>
          <w:p w14:paraId="0937C35C" w14:textId="5F07B49F" w:rsidR="00C12484" w:rsidRPr="00987AB5" w:rsidRDefault="00987AB5" w:rsidP="00987AB5">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48</w:t>
            </w:r>
            <w:r w:rsidR="008A3455">
              <w:rPr>
                <w:noProof/>
              </w:rPr>
              <w:fldChar w:fldCharType="end"/>
            </w:r>
            <w:r>
              <w:t>)</w:t>
            </w:r>
          </w:p>
        </w:tc>
      </w:tr>
    </w:tbl>
    <w:p w14:paraId="4762AB50" w14:textId="77777777" w:rsidR="00C12484" w:rsidRPr="001B58D6" w:rsidRDefault="00C12484" w:rsidP="00C12484">
      <w:pPr>
        <w:rPr>
          <w:rFonts w:eastAsiaTheme="minorEastAsia"/>
          <w:sz w:val="10"/>
          <w:szCs w:val="10"/>
        </w:rPr>
      </w:pPr>
    </w:p>
    <w:p w14:paraId="2F52F24E" w14:textId="77777777" w:rsidR="00C12484" w:rsidRDefault="00C12484" w:rsidP="001B58D6">
      <w:pPr>
        <w:spacing w:line="360" w:lineRule="auto"/>
        <w:jc w:val="both"/>
        <w:rPr>
          <w:rFonts w:eastAsiaTheme="minorEastAsia"/>
        </w:rPr>
      </w:pPr>
      <w:r>
        <w:rPr>
          <w:rFonts w:eastAsiaTheme="minorEastAsia"/>
        </w:rPr>
        <w:t xml:space="preserve">Dans cet algorithme le pas de temps </w:t>
      </w:r>
      <m:oMath>
        <m:sSub>
          <m:sSubPr>
            <m:ctrlPr>
              <w:rPr>
                <w:rFonts w:ascii="Cambria Math" w:eastAsiaTheme="minorEastAsia" w:hAnsi="Cambria Math"/>
                <w:i/>
              </w:rPr>
            </m:ctrlPr>
          </m:sSubPr>
          <m:e>
            <m:r>
              <m:rPr>
                <m:sty m:val="p"/>
              </m:rPr>
              <w:rPr>
                <w:rFonts w:ascii="Cambria Math" w:eastAsiaTheme="minorEastAsia" w:hAnsi="Cambria Math"/>
              </w:rPr>
              <m:t>τ</m:t>
            </m:r>
          </m:e>
          <m:sub>
            <m:r>
              <w:rPr>
                <w:rFonts w:ascii="Cambria Math" w:eastAsiaTheme="minorEastAsia" w:hAnsi="Cambria Math"/>
              </w:rPr>
              <m:t>f</m:t>
            </m:r>
          </m:sub>
        </m:sSub>
      </m:oMath>
      <w:r w:rsidR="00BD5B4F">
        <w:rPr>
          <w:rFonts w:eastAsiaTheme="minorEastAsia"/>
        </w:rPr>
        <w:t xml:space="preserve"> a été ajusté </w:t>
      </w:r>
      <w:r w:rsidR="00F56873">
        <w:rPr>
          <w:rFonts w:eastAsiaTheme="minorEastAsia"/>
        </w:rPr>
        <w:t>après des essais</w:t>
      </w:r>
      <w:r>
        <w:rPr>
          <w:rFonts w:eastAsiaTheme="minorEastAsia"/>
        </w:rPr>
        <w:t>. A ce niveau, il est à signaler que cette approximation numérique de la force de frottement de Coulomb dépend de deux paramètres ajustables</w:t>
      </w:r>
      <w:r w:rsidR="00BD5B4F">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f</m:t>
            </m:r>
          </m:sub>
        </m:sSub>
      </m:oMath>
      <w:r>
        <w:rPr>
          <w:rFonts w:eastAsiaTheme="minorEastAsia"/>
        </w:rPr>
        <w:t xml:space="preserve"> et</w:t>
      </w:r>
      <w:r w:rsidRPr="00B87129">
        <w:rPr>
          <w:rFonts w:eastAsiaTheme="minorEastAsia"/>
        </w:rPr>
        <w:t xml:space="preserve"> </w:t>
      </w:r>
      <m:oMath>
        <m:sSub>
          <m:sSubPr>
            <m:ctrlPr>
              <w:rPr>
                <w:rFonts w:ascii="Cambria Math" w:eastAsiaTheme="minorEastAsia" w:hAnsi="Cambria Math"/>
                <w:i/>
              </w:rPr>
            </m:ctrlPr>
          </m:sSubPr>
          <m:e>
            <m:r>
              <m:rPr>
                <m:sty m:val="p"/>
              </m:rPr>
              <w:rPr>
                <w:rFonts w:ascii="Cambria Math" w:eastAsiaTheme="minorEastAsia" w:hAnsi="Cambria Math"/>
              </w:rPr>
              <m:t>τ</m:t>
            </m:r>
          </m:e>
          <m:sub>
            <m:r>
              <w:rPr>
                <w:rFonts w:ascii="Cambria Math" w:eastAsiaTheme="minorEastAsia" w:hAnsi="Cambria Math"/>
              </w:rPr>
              <m:t>f</m:t>
            </m:r>
          </m:sub>
        </m:sSub>
      </m:oMath>
      <w:r>
        <w:rPr>
          <w:rFonts w:eastAsiaTheme="minorEastAsia"/>
        </w:rPr>
        <w:t>. Ces paramètres peuvent être interprétés successivement comme la raideur des contacts entre les rugosités des surfaces et l’échelle de temps nécessaire pour changer les sens des glissements aux niveaux des contacts</w:t>
      </w:r>
      <w:r w:rsidR="00BD5B4F">
        <w:rPr>
          <w:rStyle w:val="Appelnotedebasdep"/>
          <w:rFonts w:eastAsiaTheme="minorEastAsia"/>
        </w:rPr>
        <w:footnoteReference w:id="1"/>
      </w:r>
      <w:r>
        <w:rPr>
          <w:rFonts w:eastAsiaTheme="minorEastAsia"/>
        </w:rPr>
        <w:t>.</w:t>
      </w:r>
    </w:p>
    <w:p w14:paraId="1C2676CD" w14:textId="77777777" w:rsidR="001B58D6" w:rsidRPr="001B58D6" w:rsidRDefault="001B58D6" w:rsidP="001B58D6">
      <w:pPr>
        <w:spacing w:line="360" w:lineRule="auto"/>
        <w:jc w:val="both"/>
        <w:rPr>
          <w:rFonts w:eastAsiaTheme="minorEastAsia"/>
          <w:sz w:val="2"/>
          <w:szCs w:val="2"/>
        </w:rPr>
      </w:pPr>
    </w:p>
    <w:p w14:paraId="0AA84F7F" w14:textId="77777777" w:rsidR="00C12484" w:rsidRDefault="00C12484" w:rsidP="00C12484">
      <w:pPr>
        <w:pStyle w:val="Titre2"/>
        <w:numPr>
          <w:ilvl w:val="0"/>
          <w:numId w:val="8"/>
        </w:numPr>
        <w:rPr>
          <w:rFonts w:eastAsiaTheme="minorEastAsia"/>
        </w:rPr>
      </w:pPr>
      <w:bookmarkStart w:id="90" w:name="_Toc531267406"/>
      <w:r>
        <w:rPr>
          <w:rFonts w:eastAsiaTheme="minorEastAsia"/>
        </w:rPr>
        <w:t>La boucle « externe » de l’algorithme d’étude de la structure</w:t>
      </w:r>
      <w:bookmarkEnd w:id="90"/>
    </w:p>
    <w:p w14:paraId="75FE7760" w14:textId="77777777" w:rsidR="00C12484" w:rsidRDefault="00C12484" w:rsidP="00C12484"/>
    <w:p w14:paraId="3E369F94" w14:textId="2427CAAB" w:rsidR="00C12484" w:rsidRDefault="00C12484" w:rsidP="001B58D6">
      <w:pPr>
        <w:spacing w:line="360" w:lineRule="auto"/>
        <w:jc w:val="both"/>
        <w:rPr>
          <w:rFonts w:eastAsiaTheme="minorEastAsia"/>
        </w:rPr>
      </w:pPr>
      <w:r>
        <w:t>Après la résolution d</w:t>
      </w:r>
      <w:r w:rsidR="0046452F">
        <w:t>es</w:t>
      </w:r>
      <w:r>
        <w:t xml:space="preserve"> forces de frottement, les multiplicateurs de Lagrange augmentés sont mis à jour dans la boucle « externe »</w:t>
      </w:r>
      <w:r w:rsidR="00F56873">
        <w:t>,</w:t>
      </w:r>
      <w:r>
        <w:t xml:space="preserve"> </w:t>
      </w:r>
      <m:oMath>
        <m:sSub>
          <m:sSubPr>
            <m:ctrlPr>
              <w:rPr>
                <w:rFonts w:ascii="Cambria Math" w:hAnsi="Cambria Math"/>
                <w:i/>
                <w:lang w:val="en-US"/>
              </w:rPr>
            </m:ctrlPr>
          </m:sSubPr>
          <m:e>
            <m:bar>
              <m:barPr>
                <m:pos m:val="top"/>
                <m:ctrlPr>
                  <w:rPr>
                    <w:rFonts w:ascii="Cambria Math" w:hAnsi="Cambria Math"/>
                    <w:i/>
                    <w:lang w:val="en-US"/>
                  </w:rPr>
                </m:ctrlPr>
              </m:barPr>
              <m:e>
                <m:r>
                  <m:rPr>
                    <m:sty m:val="bi"/>
                  </m:rPr>
                  <w:rPr>
                    <w:rFonts w:ascii="Cambria Math" w:hAnsi="Cambria Math"/>
                    <w:lang w:val="en-US"/>
                  </w:rPr>
                  <m:t>λ</m:t>
                </m:r>
              </m:e>
            </m:bar>
          </m:e>
          <m:sub>
            <m:r>
              <w:rPr>
                <w:rFonts w:ascii="Cambria Math" w:hAnsi="Cambria Math"/>
                <w:lang w:val="en-US"/>
              </w:rPr>
              <m:t>new</m:t>
            </m:r>
          </m:sub>
        </m:sSub>
        <m:r>
          <w:rPr>
            <w:rFonts w:ascii="Cambria Math" w:hAnsi="Cambria Math"/>
          </w:rPr>
          <m:t>=</m:t>
        </m:r>
        <m:sSub>
          <m:sSubPr>
            <m:ctrlPr>
              <w:rPr>
                <w:rFonts w:ascii="Cambria Math" w:hAnsi="Cambria Math"/>
                <w:i/>
                <w:lang w:val="en-US"/>
              </w:rPr>
            </m:ctrlPr>
          </m:sSubPr>
          <m:e>
            <m:bar>
              <m:barPr>
                <m:pos m:val="top"/>
                <m:ctrlPr>
                  <w:rPr>
                    <w:rFonts w:ascii="Cambria Math" w:hAnsi="Cambria Math"/>
                    <w:b/>
                    <w:i/>
                    <w:lang w:val="en-US"/>
                  </w:rPr>
                </m:ctrlPr>
              </m:barPr>
              <m:e>
                <m:r>
                  <m:rPr>
                    <m:sty m:val="bi"/>
                  </m:rPr>
                  <w:rPr>
                    <w:rFonts w:ascii="Cambria Math" w:hAnsi="Cambria Math"/>
                    <w:lang w:val="en-US"/>
                  </w:rPr>
                  <m:t>λ</m:t>
                </m:r>
              </m:e>
            </m:bar>
          </m:e>
          <m:sub>
            <m:r>
              <w:rPr>
                <w:rFonts w:ascii="Cambria Math" w:hAnsi="Cambria Math"/>
                <w:lang w:val="en-US"/>
              </w:rPr>
              <m:t>old</m:t>
            </m:r>
          </m:sub>
        </m:sSub>
        <m:r>
          <w:rPr>
            <w:rFonts w:ascii="Cambria Math"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r>
              <m:rPr>
                <m:sty m:val="bi"/>
              </m:rPr>
              <w:rPr>
                <w:rFonts w:ascii="Cambria Math" w:hAnsi="Cambria Math"/>
                <w:lang w:val="en-US"/>
              </w:rPr>
              <m:t>g</m:t>
            </m:r>
          </m:e>
          <m:sub>
            <m:r>
              <w:rPr>
                <w:rFonts w:ascii="Cambria Math" w:hAnsi="Cambria Math"/>
                <w:lang w:val="en-US"/>
              </w:rPr>
              <m:t>new</m:t>
            </m:r>
          </m:sub>
        </m:sSub>
      </m:oMath>
      <w:r w:rsidRPr="00EA41AB">
        <w:rPr>
          <w:rFonts w:eastAsiaTheme="minorEastAsia"/>
        </w:rPr>
        <w:t>. Il a</w:t>
      </w:r>
      <w:r>
        <w:rPr>
          <w:rFonts w:eastAsiaTheme="minorEastAsia"/>
        </w:rPr>
        <w:t xml:space="preserve"> déjà été mentionné que l’approximation de Tresca des forces de frottement peut être interprétée comme une solution située à l’inté</w:t>
      </w:r>
      <w:r w:rsidR="00CB3C7D">
        <w:rPr>
          <w:rFonts w:eastAsiaTheme="minorEastAsia"/>
        </w:rPr>
        <w:t xml:space="preserve">rieur d’un cylindre. La </w:t>
      </w:r>
      <w:r w:rsidR="0046452F">
        <w:rPr>
          <w:rFonts w:eastAsiaTheme="minorEastAsia"/>
        </w:rPr>
        <w:fldChar w:fldCharType="begin"/>
      </w:r>
      <w:r w:rsidR="0046452F">
        <w:rPr>
          <w:rFonts w:eastAsiaTheme="minorEastAsia"/>
        </w:rPr>
        <w:instrText xml:space="preserve"> REF _Ref528406570 \h </w:instrText>
      </w:r>
      <w:r w:rsidR="001B58D6">
        <w:rPr>
          <w:rFonts w:eastAsiaTheme="minorEastAsia"/>
        </w:rPr>
        <w:instrText xml:space="preserve"> \* MERGEFORMAT </w:instrText>
      </w:r>
      <w:r w:rsidR="0046452F">
        <w:rPr>
          <w:rFonts w:eastAsiaTheme="minorEastAsia"/>
        </w:rPr>
      </w:r>
      <w:r w:rsidR="0046452F">
        <w:rPr>
          <w:rFonts w:eastAsiaTheme="minorEastAsia"/>
        </w:rPr>
        <w:fldChar w:fldCharType="separate"/>
      </w:r>
      <w:r w:rsidR="009D4609">
        <w:t xml:space="preserve">Figure </w:t>
      </w:r>
      <w:r w:rsidR="009D4609">
        <w:rPr>
          <w:noProof/>
        </w:rPr>
        <w:t>25</w:t>
      </w:r>
      <w:r w:rsidR="0046452F">
        <w:rPr>
          <w:rFonts w:eastAsiaTheme="minorEastAsia"/>
        </w:rPr>
        <w:fldChar w:fldCharType="end"/>
      </w:r>
      <w:r>
        <w:rPr>
          <w:rFonts w:eastAsiaTheme="minorEastAsia"/>
        </w:rPr>
        <w:t xml:space="preserve"> montre comment </w:t>
      </w:r>
      <w:r w:rsidR="0046452F">
        <w:rPr>
          <w:rFonts w:eastAsiaTheme="minorEastAsia"/>
        </w:rPr>
        <w:t xml:space="preserve">le </w:t>
      </w:r>
      <w:r>
        <w:rPr>
          <w:rFonts w:eastAsiaTheme="minorEastAsia"/>
        </w:rPr>
        <w:t xml:space="preserve">cône des forces de frottement </w:t>
      </w:r>
      <w:r w:rsidR="0046452F">
        <w:rPr>
          <w:rFonts w:eastAsiaTheme="minorEastAsia"/>
        </w:rPr>
        <w:t xml:space="preserve">est approximé </w:t>
      </w:r>
      <w:r>
        <w:rPr>
          <w:rFonts w:eastAsiaTheme="minorEastAsia"/>
        </w:rPr>
        <w:t>par une succession de cylindres. Ai</w:t>
      </w:r>
      <w:r w:rsidR="0046452F">
        <w:rPr>
          <w:rFonts w:eastAsiaTheme="minorEastAsia"/>
        </w:rPr>
        <w:t>nsi</w:t>
      </w:r>
      <w:r>
        <w:rPr>
          <w:rFonts w:eastAsiaTheme="minorEastAsia"/>
        </w:rPr>
        <w:t>, une approximation de la loi de Coulomb est faite par la loi de Tresca :</w:t>
      </w:r>
      <w:r w:rsidR="00BA0F38">
        <w:rPr>
          <w:rFonts w:eastAsiaTheme="minorEastAsia"/>
        </w:rPr>
        <w:t xml:space="preserve"> </w:t>
      </w:r>
    </w:p>
    <w:p w14:paraId="5094B46D" w14:textId="77777777" w:rsidR="00CB3C7D" w:rsidRDefault="00C12484" w:rsidP="00CB3C7D">
      <w:pPr>
        <w:keepNext/>
        <w:jc w:val="center"/>
      </w:pPr>
      <w:r>
        <w:rPr>
          <w:rFonts w:eastAsiaTheme="minorEastAsia"/>
          <w:noProof/>
          <w:lang w:eastAsia="fr-FR"/>
        </w:rPr>
        <w:drawing>
          <wp:inline distT="0" distB="0" distL="0" distR="0" wp14:anchorId="3C2008BC" wp14:editId="33FBD808">
            <wp:extent cx="2833543" cy="2282025"/>
            <wp:effectExtent l="0" t="0" r="508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5707" cy="2332089"/>
                    </a:xfrm>
                    <a:prstGeom prst="rect">
                      <a:avLst/>
                    </a:prstGeom>
                    <a:noFill/>
                    <a:ln>
                      <a:noFill/>
                    </a:ln>
                  </pic:spPr>
                </pic:pic>
              </a:graphicData>
            </a:graphic>
          </wp:inline>
        </w:drawing>
      </w:r>
    </w:p>
    <w:p w14:paraId="73DA9442" w14:textId="193F1508" w:rsidR="00C12484" w:rsidRPr="00D158EC" w:rsidRDefault="00CB3C7D" w:rsidP="00CB3C7D">
      <w:pPr>
        <w:pStyle w:val="Lgende"/>
        <w:jc w:val="center"/>
        <w:rPr>
          <w:rFonts w:eastAsiaTheme="minorEastAsia"/>
        </w:rPr>
      </w:pPr>
      <w:bookmarkStart w:id="91" w:name="_Ref528406570"/>
      <w:bookmarkStart w:id="92" w:name="_Toc531267468"/>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25</w:t>
      </w:r>
      <w:r w:rsidR="008A3455">
        <w:rPr>
          <w:noProof/>
        </w:rPr>
        <w:fldChar w:fldCharType="end"/>
      </w:r>
      <w:bookmarkEnd w:id="91"/>
      <w:r>
        <w:t> : Approximation du cône de frottement de Coulomb par des cylindres de frottement de Tresca</w:t>
      </w:r>
      <w:bookmarkEnd w:id="92"/>
    </w:p>
    <w:p w14:paraId="23769FF0" w14:textId="4B78AE30" w:rsidR="00C12484" w:rsidRDefault="00C12484" w:rsidP="001B58D6">
      <w:pPr>
        <w:spacing w:line="360" w:lineRule="auto"/>
        <w:jc w:val="both"/>
        <w:rPr>
          <w:rFonts w:eastAsiaTheme="minorEastAsia"/>
        </w:rPr>
      </w:pPr>
      <w:r>
        <w:rPr>
          <w:rFonts w:eastAsiaTheme="minorEastAsia"/>
        </w:rPr>
        <w:lastRenderedPageBreak/>
        <w:t>Un organigramme</w:t>
      </w:r>
      <w:r w:rsidRPr="009A6284">
        <w:rPr>
          <w:rFonts w:eastAsiaTheme="minorEastAsia"/>
        </w:rPr>
        <w:t xml:space="preserve"> </w:t>
      </w:r>
      <w:r>
        <w:rPr>
          <w:rFonts w:eastAsiaTheme="minorEastAsia"/>
        </w:rPr>
        <w:t>montrant les fonctionnalités de chacune des boucles « internes » et « externes</w:t>
      </w:r>
      <w:r w:rsidR="001F62D9">
        <w:rPr>
          <w:rFonts w:eastAsiaTheme="minorEastAsia"/>
        </w:rPr>
        <w:t xml:space="preserve"> » est exposé dans la </w:t>
      </w:r>
      <w:r w:rsidR="001F62D9">
        <w:rPr>
          <w:rFonts w:eastAsiaTheme="minorEastAsia"/>
        </w:rPr>
        <w:fldChar w:fldCharType="begin"/>
      </w:r>
      <w:r w:rsidR="001F62D9">
        <w:rPr>
          <w:rFonts w:eastAsiaTheme="minorEastAsia"/>
        </w:rPr>
        <w:instrText xml:space="preserve"> REF _Ref528406906 \h </w:instrText>
      </w:r>
      <w:r w:rsidR="001B58D6">
        <w:rPr>
          <w:rFonts w:eastAsiaTheme="minorEastAsia"/>
        </w:rPr>
        <w:instrText xml:space="preserve"> \* MERGEFORMAT </w:instrText>
      </w:r>
      <w:r w:rsidR="001F62D9">
        <w:rPr>
          <w:rFonts w:eastAsiaTheme="minorEastAsia"/>
        </w:rPr>
      </w:r>
      <w:r w:rsidR="001F62D9">
        <w:rPr>
          <w:rFonts w:eastAsiaTheme="minorEastAsia"/>
        </w:rPr>
        <w:fldChar w:fldCharType="separate"/>
      </w:r>
      <w:r w:rsidR="009D4609">
        <w:t xml:space="preserve">Figure </w:t>
      </w:r>
      <w:r w:rsidR="009D4609">
        <w:rPr>
          <w:noProof/>
        </w:rPr>
        <w:t>26</w:t>
      </w:r>
      <w:r w:rsidR="001F62D9">
        <w:rPr>
          <w:rFonts w:eastAsiaTheme="minorEastAsia"/>
        </w:rPr>
        <w:fldChar w:fldCharType="end"/>
      </w:r>
      <w:r w:rsidR="00C772E6">
        <w:rPr>
          <w:rFonts w:eastAsiaTheme="minorEastAsia"/>
        </w:rPr>
        <w:t xml:space="preserve"> </w:t>
      </w:r>
      <w:r>
        <w:rPr>
          <w:rFonts w:eastAsiaTheme="minorEastAsia"/>
        </w:rPr>
        <w:t>:</w:t>
      </w:r>
    </w:p>
    <w:p w14:paraId="18E28CB0" w14:textId="77777777" w:rsidR="00BA0F38" w:rsidRDefault="00C12484" w:rsidP="00BA0F38">
      <w:pPr>
        <w:keepNext/>
        <w:jc w:val="center"/>
      </w:pPr>
      <w:r>
        <w:rPr>
          <w:noProof/>
          <w:lang w:eastAsia="fr-FR"/>
        </w:rPr>
        <w:drawing>
          <wp:inline distT="0" distB="0" distL="0" distR="0" wp14:anchorId="5F9B8C89" wp14:editId="6D6B579B">
            <wp:extent cx="5853430" cy="4267200"/>
            <wp:effectExtent l="19050" t="19050" r="13970" b="1905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5439" cy="4297825"/>
                    </a:xfrm>
                    <a:prstGeom prst="rect">
                      <a:avLst/>
                    </a:prstGeom>
                    <a:noFill/>
                    <a:ln>
                      <a:solidFill>
                        <a:schemeClr val="accent1"/>
                      </a:solidFill>
                    </a:ln>
                  </pic:spPr>
                </pic:pic>
              </a:graphicData>
            </a:graphic>
          </wp:inline>
        </w:drawing>
      </w:r>
    </w:p>
    <w:p w14:paraId="463BEEE4" w14:textId="55DA09F2" w:rsidR="00C12484" w:rsidRDefault="00BA0F38" w:rsidP="00BA0F38">
      <w:pPr>
        <w:pStyle w:val="Lgende"/>
        <w:jc w:val="center"/>
        <w:rPr>
          <w:rFonts w:eastAsiaTheme="minorEastAsia"/>
        </w:rPr>
      </w:pPr>
      <w:bookmarkStart w:id="93" w:name="_Ref528406906"/>
      <w:bookmarkStart w:id="94" w:name="_Toc531267469"/>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26</w:t>
      </w:r>
      <w:r w:rsidR="008A3455">
        <w:rPr>
          <w:noProof/>
        </w:rPr>
        <w:fldChar w:fldCharType="end"/>
      </w:r>
      <w:bookmarkEnd w:id="93"/>
      <w:r>
        <w:t> : Algorithme de détermination de</w:t>
      </w:r>
      <w:r w:rsidR="00414E9E">
        <w:t>s</w:t>
      </w:r>
      <w:r>
        <w:t xml:space="preserve"> forces de </w:t>
      </w:r>
      <w:r w:rsidR="00F56873">
        <w:t>frottement par utilisation des multiplicateurs de Lagrange a</w:t>
      </w:r>
      <w:r>
        <w:t>ugmentés</w:t>
      </w:r>
      <w:bookmarkEnd w:id="94"/>
    </w:p>
    <w:p w14:paraId="04486817" w14:textId="77777777" w:rsidR="00C12484" w:rsidRPr="001B58D6" w:rsidRDefault="00C12484" w:rsidP="00C12484">
      <w:pPr>
        <w:rPr>
          <w:rFonts w:eastAsiaTheme="minorEastAsia"/>
          <w:sz w:val="10"/>
          <w:szCs w:val="10"/>
        </w:rPr>
      </w:pPr>
    </w:p>
    <w:p w14:paraId="68CDE3DD" w14:textId="77777777" w:rsidR="00C12484" w:rsidRDefault="00C12484" w:rsidP="00C12484">
      <w:pPr>
        <w:pStyle w:val="Titre2"/>
        <w:numPr>
          <w:ilvl w:val="0"/>
          <w:numId w:val="8"/>
        </w:numPr>
        <w:rPr>
          <w:rFonts w:eastAsiaTheme="minorEastAsia"/>
        </w:rPr>
      </w:pPr>
      <w:bookmarkStart w:id="95" w:name="_Toc531267407"/>
      <w:r>
        <w:rPr>
          <w:rFonts w:eastAsiaTheme="minorEastAsia"/>
        </w:rPr>
        <w:t>La boucle des contacts</w:t>
      </w:r>
      <w:bookmarkEnd w:id="95"/>
    </w:p>
    <w:p w14:paraId="3DAB8740" w14:textId="77777777" w:rsidR="00C12484" w:rsidRDefault="00C12484" w:rsidP="00C12484"/>
    <w:p w14:paraId="787086A7" w14:textId="77777777" w:rsidR="00C12484" w:rsidRDefault="00C12484" w:rsidP="001B58D6">
      <w:pPr>
        <w:spacing w:line="360" w:lineRule="auto"/>
      </w:pPr>
      <w:r>
        <w:t xml:space="preserve">Après la convergence des itérations de la boucle « externe » de calcul des forces normales, les états des contacts doivent être vérifiés. Pour chaque nœud, si la valeur du multiplicateur de Lagrange est positive, alors un écart est présent et le contact n’a pas lieu. Aussi si au départ il a été supposé qu’il y a contact au niveau de ce nœud, l’algorithme doit </w:t>
      </w:r>
      <w:r w:rsidR="001F62D9">
        <w:t>être repris</w:t>
      </w:r>
      <w:r>
        <w:t xml:space="preserve"> dès le départ en mettant à jour l’état de ce contact. La même décision est prise si le contact a été supposé absent et que le multiplicateur de Lagrange se révèle être négatif.</w:t>
      </w:r>
    </w:p>
    <w:p w14:paraId="0FEA9DCC" w14:textId="741B0DFD" w:rsidR="00C12484" w:rsidRDefault="001F62D9" w:rsidP="001B58D6">
      <w:pPr>
        <w:spacing w:line="360" w:lineRule="auto"/>
        <w:jc w:val="both"/>
      </w:pPr>
      <w:r>
        <w:t>I</w:t>
      </w:r>
      <w:r w:rsidR="00C12484">
        <w:t xml:space="preserve">l existe </w:t>
      </w:r>
      <w:r w:rsidR="00E86740">
        <w:t xml:space="preserve">donc </w:t>
      </w:r>
      <w:r w:rsidR="00C12484">
        <w:t>une troisième boucle qui englobe celle dite « </w:t>
      </w:r>
      <w:r w:rsidR="00A575AC">
        <w:t xml:space="preserve">boucle externe ». La </w:t>
      </w:r>
      <w:r w:rsidR="00A575AC">
        <w:fldChar w:fldCharType="begin"/>
      </w:r>
      <w:r w:rsidR="00A575AC">
        <w:instrText xml:space="preserve"> REF _Ref525720501 \h </w:instrText>
      </w:r>
      <w:r w:rsidR="001B58D6">
        <w:instrText xml:space="preserve"> \* MERGEFORMAT </w:instrText>
      </w:r>
      <w:r w:rsidR="00A575AC">
        <w:fldChar w:fldCharType="separate"/>
      </w:r>
      <w:r w:rsidR="009D4609">
        <w:t xml:space="preserve">Figure </w:t>
      </w:r>
      <w:r w:rsidR="009D4609">
        <w:rPr>
          <w:noProof/>
        </w:rPr>
        <w:t>27</w:t>
      </w:r>
      <w:r w:rsidR="00A575AC">
        <w:fldChar w:fldCharType="end"/>
      </w:r>
      <w:r w:rsidR="00C12484">
        <w:t xml:space="preserve"> montre le positionnement des boucles de l’algorithme de frottement les unes par rapport aux autres. Il existe ainsi trois boucles imbriquées, la première pour détecter les contacts, la deuxièmes pour le calcul des forces nor</w:t>
      </w:r>
      <w:r w:rsidR="00E86740">
        <w:t>males aux niveaux des contacts, p</w:t>
      </w:r>
      <w:r w:rsidR="00C12484">
        <w:t xml:space="preserve">uis la troisième pour </w:t>
      </w:r>
      <w:r w:rsidR="00C12484">
        <w:lastRenderedPageBreak/>
        <w:t>le calcul des forces tangentielles locales toujours au niveau des contacts. Le calcul des déplacements des nœuds est donn</w:t>
      </w:r>
      <w:r w:rsidR="00A575AC">
        <w:t xml:space="preserve">é par un système non linéaire </w:t>
      </w:r>
      <w:r w:rsidR="00A575AC">
        <w:fldChar w:fldCharType="begin"/>
      </w:r>
      <w:r w:rsidR="00A575AC">
        <w:instrText xml:space="preserve"> REF _Ref525720611 \h </w:instrText>
      </w:r>
      <w:r w:rsidR="001B58D6">
        <w:instrText xml:space="preserve"> \* MERGEFORMAT </w:instrText>
      </w:r>
      <w:r w:rsidR="00A575AC">
        <w:fldChar w:fldCharType="separate"/>
      </w:r>
      <w:r w:rsidR="009D4609">
        <w:t>(</w:t>
      </w:r>
      <w:r w:rsidR="009D4609">
        <w:rPr>
          <w:noProof/>
        </w:rPr>
        <w:t>43</w:t>
      </w:r>
      <w:r w:rsidR="009D4609">
        <w:t>)</w:t>
      </w:r>
      <w:r w:rsidR="00A575AC">
        <w:fldChar w:fldCharType="end"/>
      </w:r>
      <w:r w:rsidR="00C12484">
        <w:t xml:space="preserve"> qui </w:t>
      </w:r>
      <w:r w:rsidR="00E86740">
        <w:t xml:space="preserve">peut être considéré </w:t>
      </w:r>
      <w:r w:rsidR="00C12484">
        <w:t>comme une</w:t>
      </w:r>
      <w:r w:rsidR="00E86740">
        <w:t xml:space="preserve"> quatrième</w:t>
      </w:r>
      <w:r w:rsidR="00C12484">
        <w:t xml:space="preserve"> boucle.</w:t>
      </w:r>
    </w:p>
    <w:p w14:paraId="36B44897" w14:textId="77777777" w:rsidR="00A575AC" w:rsidRDefault="0045218A" w:rsidP="00A575AC">
      <w:pPr>
        <w:keepNext/>
        <w:jc w:val="center"/>
      </w:pPr>
      <w:r>
        <w:rPr>
          <w:noProof/>
          <w:lang w:eastAsia="fr-FR"/>
        </w:rPr>
        <w:drawing>
          <wp:inline distT="0" distB="0" distL="0" distR="0" wp14:anchorId="4A0CCE78" wp14:editId="6859A07E">
            <wp:extent cx="5762625" cy="3841750"/>
            <wp:effectExtent l="0" t="0" r="952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841750"/>
                    </a:xfrm>
                    <a:prstGeom prst="rect">
                      <a:avLst/>
                    </a:prstGeom>
                    <a:noFill/>
                    <a:ln>
                      <a:noFill/>
                    </a:ln>
                  </pic:spPr>
                </pic:pic>
              </a:graphicData>
            </a:graphic>
          </wp:inline>
        </w:drawing>
      </w:r>
    </w:p>
    <w:p w14:paraId="3D51AC83" w14:textId="1443D0F4" w:rsidR="00C12484" w:rsidRDefault="00A575AC" w:rsidP="001B58D6">
      <w:pPr>
        <w:pStyle w:val="Lgende"/>
        <w:jc w:val="center"/>
      </w:pPr>
      <w:bookmarkStart w:id="96" w:name="_Ref525720501"/>
      <w:bookmarkStart w:id="97" w:name="_Toc531267470"/>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27</w:t>
      </w:r>
      <w:r w:rsidR="008A3455">
        <w:rPr>
          <w:noProof/>
        </w:rPr>
        <w:fldChar w:fldCharType="end"/>
      </w:r>
      <w:bookmarkEnd w:id="96"/>
      <w:r>
        <w:t> : Algorithme de détection et de mise à jour de l’état des contacts (ouverts ou fermés)</w:t>
      </w:r>
      <w:bookmarkEnd w:id="97"/>
      <w:r>
        <w:t xml:space="preserve"> </w:t>
      </w:r>
    </w:p>
    <w:p w14:paraId="0153E766" w14:textId="77777777" w:rsidR="001B58D6" w:rsidRPr="001B58D6" w:rsidRDefault="001B58D6" w:rsidP="001B58D6">
      <w:pPr>
        <w:rPr>
          <w:sz w:val="4"/>
          <w:szCs w:val="4"/>
        </w:rPr>
      </w:pPr>
    </w:p>
    <w:p w14:paraId="0AE0E450" w14:textId="77777777" w:rsidR="00C12484" w:rsidRDefault="00C12484" w:rsidP="00C12484">
      <w:pPr>
        <w:pStyle w:val="Titre2"/>
        <w:numPr>
          <w:ilvl w:val="0"/>
          <w:numId w:val="8"/>
        </w:numPr>
      </w:pPr>
      <w:bookmarkStart w:id="98" w:name="_Toc531267408"/>
      <w:r>
        <w:t>Résultats numériques</w:t>
      </w:r>
      <w:bookmarkEnd w:id="98"/>
      <w:r>
        <w:t> </w:t>
      </w:r>
    </w:p>
    <w:p w14:paraId="70A383A3" w14:textId="77777777" w:rsidR="00C12484" w:rsidRDefault="00C12484" w:rsidP="00C12484">
      <w:pPr>
        <w:jc w:val="both"/>
      </w:pPr>
    </w:p>
    <w:p w14:paraId="4BFE00DC" w14:textId="0C4AEFA8" w:rsidR="00C12484" w:rsidRDefault="00C12484" w:rsidP="001B58D6">
      <w:pPr>
        <w:spacing w:line="360" w:lineRule="auto"/>
        <w:jc w:val="both"/>
      </w:pPr>
      <w:r>
        <w:t>Pour les calculs suivant</w:t>
      </w:r>
      <w:r w:rsidR="00414E9E">
        <w:t>s</w:t>
      </w:r>
      <w:r>
        <w:t>, un palier de première génération est utilisé. Ce type de paliers a été soigneusement analysé par de nombreux chercheurs et pourrait aisément servir de base de travail. Les caractéristiques de la structure en feuille</w:t>
      </w:r>
      <w:r w:rsidR="00785315">
        <w:t xml:space="preserve"> sont illustrées sur la </w:t>
      </w:r>
      <w:r w:rsidR="00785315">
        <w:fldChar w:fldCharType="begin"/>
      </w:r>
      <w:r w:rsidR="00785315">
        <w:instrText xml:space="preserve"> REF _Ref525721230 \h </w:instrText>
      </w:r>
      <w:r w:rsidR="001B58D6">
        <w:instrText xml:space="preserve"> \* MERGEFORMAT </w:instrText>
      </w:r>
      <w:r w:rsidR="00785315">
        <w:fldChar w:fldCharType="separate"/>
      </w:r>
      <w:r w:rsidR="009D4609">
        <w:t xml:space="preserve">Figure </w:t>
      </w:r>
      <w:r w:rsidR="009D4609">
        <w:rPr>
          <w:noProof/>
        </w:rPr>
        <w:t>28</w:t>
      </w:r>
      <w:r w:rsidR="00785315">
        <w:fldChar w:fldCharType="end"/>
      </w:r>
      <w:r>
        <w:t xml:space="preserve"> et listées dans le </w:t>
      </w:r>
      <w:r w:rsidR="00982161">
        <w:fldChar w:fldCharType="begin"/>
      </w:r>
      <w:r w:rsidR="00982161">
        <w:instrText xml:space="preserve"> REF _Ref525721735 \h </w:instrText>
      </w:r>
      <w:r w:rsidR="001B58D6">
        <w:instrText xml:space="preserve"> \* MERGEFORMAT </w:instrText>
      </w:r>
      <w:r w:rsidR="00982161">
        <w:fldChar w:fldCharType="separate"/>
      </w:r>
      <w:r w:rsidR="009D4609">
        <w:t xml:space="preserve">Tableau </w:t>
      </w:r>
      <w:r w:rsidR="009D4609">
        <w:rPr>
          <w:noProof/>
        </w:rPr>
        <w:t>1</w:t>
      </w:r>
      <w:r w:rsidR="00982161">
        <w:fldChar w:fldCharType="end"/>
      </w:r>
      <w:r>
        <w:t>.</w:t>
      </w:r>
    </w:p>
    <w:p w14:paraId="6A73C4B9" w14:textId="77777777" w:rsidR="00785315" w:rsidRDefault="00FE2BDA" w:rsidP="00785315">
      <w:pPr>
        <w:keepNext/>
        <w:jc w:val="center"/>
      </w:pPr>
      <w:r>
        <w:rPr>
          <w:noProof/>
          <w:lang w:eastAsia="fr-FR"/>
        </w:rPr>
        <w:drawing>
          <wp:inline distT="0" distB="0" distL="0" distR="0" wp14:anchorId="516EE5E0" wp14:editId="2675B5FE">
            <wp:extent cx="3600000" cy="1594800"/>
            <wp:effectExtent l="0" t="0" r="635" b="571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594800"/>
                    </a:xfrm>
                    <a:prstGeom prst="rect">
                      <a:avLst/>
                    </a:prstGeom>
                  </pic:spPr>
                </pic:pic>
              </a:graphicData>
            </a:graphic>
          </wp:inline>
        </w:drawing>
      </w:r>
    </w:p>
    <w:p w14:paraId="764ECE03" w14:textId="3E3C5B7B" w:rsidR="00785315" w:rsidRDefault="00785315" w:rsidP="00785315">
      <w:pPr>
        <w:pStyle w:val="Lgende"/>
        <w:jc w:val="center"/>
      </w:pPr>
      <w:bookmarkStart w:id="99" w:name="_Ref525721230"/>
      <w:bookmarkStart w:id="100" w:name="_Toc531267471"/>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28</w:t>
      </w:r>
      <w:r w:rsidR="008A3455">
        <w:rPr>
          <w:noProof/>
        </w:rPr>
        <w:fldChar w:fldCharType="end"/>
      </w:r>
      <w:bookmarkEnd w:id="99"/>
      <w:r>
        <w:t> : Géométrie d’un plissé de palier à feuilles</w:t>
      </w:r>
      <w:bookmarkEnd w:id="100"/>
    </w:p>
    <w:p w14:paraId="48423D01" w14:textId="1E192244" w:rsidR="00982161" w:rsidRDefault="00982161" w:rsidP="00982161">
      <w:pPr>
        <w:pStyle w:val="Lgende"/>
        <w:keepNext/>
        <w:jc w:val="center"/>
      </w:pPr>
      <w:bookmarkStart w:id="101" w:name="_Ref525721735"/>
      <w:bookmarkStart w:id="102" w:name="_Toc528767436"/>
      <w:r>
        <w:lastRenderedPageBreak/>
        <w:t xml:space="preserve">Tableau </w:t>
      </w:r>
      <w:r w:rsidR="008A3455">
        <w:rPr>
          <w:noProof/>
        </w:rPr>
        <w:fldChar w:fldCharType="begin"/>
      </w:r>
      <w:r w:rsidR="008A3455">
        <w:rPr>
          <w:noProof/>
        </w:rPr>
        <w:instrText xml:space="preserve"> SEQ Tableau \* ARABIC </w:instrText>
      </w:r>
      <w:r w:rsidR="008A3455">
        <w:rPr>
          <w:noProof/>
        </w:rPr>
        <w:fldChar w:fldCharType="separate"/>
      </w:r>
      <w:r w:rsidR="009D4609">
        <w:rPr>
          <w:noProof/>
        </w:rPr>
        <w:t>1</w:t>
      </w:r>
      <w:r w:rsidR="008A3455">
        <w:rPr>
          <w:noProof/>
        </w:rPr>
        <w:fldChar w:fldCharType="end"/>
      </w:r>
      <w:bookmarkEnd w:id="101"/>
      <w:r>
        <w:t> : Caractéristiques géométriques de la structure du palier à feuilles</w:t>
      </w:r>
      <w:bookmarkEnd w:id="102"/>
    </w:p>
    <w:tbl>
      <w:tblPr>
        <w:tblStyle w:val="Grilledutableau"/>
        <w:tblW w:w="0" w:type="auto"/>
        <w:jc w:val="center"/>
        <w:tblLook w:val="04A0" w:firstRow="1" w:lastRow="0" w:firstColumn="1" w:lastColumn="0" w:noHBand="0" w:noVBand="1"/>
      </w:tblPr>
      <w:tblGrid>
        <w:gridCol w:w="5098"/>
        <w:gridCol w:w="881"/>
      </w:tblGrid>
      <w:tr w:rsidR="00785315" w:rsidRPr="001B58D6" w14:paraId="46EF4AB4" w14:textId="77777777" w:rsidTr="00785315">
        <w:trPr>
          <w:jc w:val="center"/>
        </w:trPr>
        <w:tc>
          <w:tcPr>
            <w:tcW w:w="5098" w:type="dxa"/>
          </w:tcPr>
          <w:p w14:paraId="302B2934" w14:textId="77777777" w:rsidR="00785315" w:rsidRPr="001B58D6" w:rsidRDefault="00785315" w:rsidP="00AC13B2">
            <w:pPr>
              <w:rPr>
                <w:szCs w:val="20"/>
              </w:rPr>
            </w:pPr>
            <w:r w:rsidRPr="001B58D6">
              <w:rPr>
                <w:szCs w:val="20"/>
              </w:rPr>
              <w:t xml:space="preserve">Longueur axial du palier (mm), </w:t>
            </w:r>
            <w:r w:rsidRPr="001B58D6">
              <w:rPr>
                <w:i/>
                <w:szCs w:val="20"/>
              </w:rPr>
              <w:t>L</w:t>
            </w:r>
          </w:p>
        </w:tc>
        <w:tc>
          <w:tcPr>
            <w:tcW w:w="881" w:type="dxa"/>
          </w:tcPr>
          <w:p w14:paraId="02D88191" w14:textId="77777777" w:rsidR="00785315" w:rsidRPr="001B58D6" w:rsidRDefault="00785315" w:rsidP="00AC13B2">
            <w:pPr>
              <w:rPr>
                <w:szCs w:val="20"/>
              </w:rPr>
            </w:pPr>
            <w:r w:rsidRPr="001B58D6">
              <w:rPr>
                <w:szCs w:val="20"/>
              </w:rPr>
              <w:t>38.1</w:t>
            </w:r>
          </w:p>
        </w:tc>
      </w:tr>
      <w:tr w:rsidR="00785315" w:rsidRPr="001B58D6" w14:paraId="605DC271" w14:textId="77777777" w:rsidTr="00785315">
        <w:trPr>
          <w:jc w:val="center"/>
        </w:trPr>
        <w:tc>
          <w:tcPr>
            <w:tcW w:w="5098" w:type="dxa"/>
          </w:tcPr>
          <w:p w14:paraId="6511A99E" w14:textId="77777777" w:rsidR="00785315" w:rsidRPr="001B58D6" w:rsidRDefault="00785315" w:rsidP="00AC13B2">
            <w:pPr>
              <w:rPr>
                <w:szCs w:val="20"/>
              </w:rPr>
            </w:pPr>
            <w:r w:rsidRPr="001B58D6">
              <w:rPr>
                <w:szCs w:val="20"/>
              </w:rPr>
              <w:t xml:space="preserve">Rayon de l’arbre (mm), </w:t>
            </w:r>
            <w:r w:rsidRPr="001B58D6">
              <w:rPr>
                <w:i/>
                <w:szCs w:val="20"/>
              </w:rPr>
              <w:t>R</w:t>
            </w:r>
          </w:p>
        </w:tc>
        <w:tc>
          <w:tcPr>
            <w:tcW w:w="881" w:type="dxa"/>
          </w:tcPr>
          <w:p w14:paraId="71A4F527" w14:textId="77777777" w:rsidR="00785315" w:rsidRPr="001B58D6" w:rsidRDefault="00785315" w:rsidP="00AC13B2">
            <w:pPr>
              <w:rPr>
                <w:szCs w:val="20"/>
              </w:rPr>
            </w:pPr>
            <w:r w:rsidRPr="001B58D6">
              <w:rPr>
                <w:szCs w:val="20"/>
              </w:rPr>
              <w:t>19.05</w:t>
            </w:r>
          </w:p>
        </w:tc>
      </w:tr>
      <w:tr w:rsidR="00785315" w:rsidRPr="001B58D6" w14:paraId="24303E4D" w14:textId="77777777" w:rsidTr="00785315">
        <w:trPr>
          <w:jc w:val="center"/>
        </w:trPr>
        <w:tc>
          <w:tcPr>
            <w:tcW w:w="5098" w:type="dxa"/>
          </w:tcPr>
          <w:p w14:paraId="07F94AD6" w14:textId="77777777" w:rsidR="00785315" w:rsidRPr="001B58D6" w:rsidRDefault="00785315" w:rsidP="00AC13B2">
            <w:pPr>
              <w:rPr>
                <w:szCs w:val="20"/>
              </w:rPr>
            </w:pPr>
            <w:r w:rsidRPr="001B58D6">
              <w:rPr>
                <w:szCs w:val="20"/>
              </w:rPr>
              <w:t>Jeu radial (</w:t>
            </w:r>
            <w:r w:rsidRPr="001B58D6">
              <w:rPr>
                <w:rFonts w:ascii="Cambria Math" w:hAnsi="Cambria Math"/>
                <w:szCs w:val="20"/>
              </w:rPr>
              <w:t>μ</w:t>
            </w:r>
            <w:r w:rsidRPr="001B58D6">
              <w:rPr>
                <w:szCs w:val="20"/>
              </w:rPr>
              <w:t xml:space="preserve">m),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oMath>
          </w:p>
        </w:tc>
        <w:tc>
          <w:tcPr>
            <w:tcW w:w="881" w:type="dxa"/>
          </w:tcPr>
          <w:p w14:paraId="01B8A8CC" w14:textId="77777777" w:rsidR="00785315" w:rsidRPr="001B58D6" w:rsidRDefault="00785315" w:rsidP="00AC13B2">
            <w:pPr>
              <w:rPr>
                <w:szCs w:val="20"/>
              </w:rPr>
            </w:pPr>
            <w:r w:rsidRPr="001B58D6">
              <w:rPr>
                <w:szCs w:val="20"/>
              </w:rPr>
              <w:t>31.8</w:t>
            </w:r>
          </w:p>
        </w:tc>
      </w:tr>
      <w:tr w:rsidR="00785315" w:rsidRPr="001B58D6" w14:paraId="25007E77" w14:textId="77777777" w:rsidTr="00785315">
        <w:trPr>
          <w:jc w:val="center"/>
        </w:trPr>
        <w:tc>
          <w:tcPr>
            <w:tcW w:w="5098" w:type="dxa"/>
          </w:tcPr>
          <w:p w14:paraId="69D2DF8C" w14:textId="77777777" w:rsidR="00785315" w:rsidRPr="001B58D6" w:rsidRDefault="00785315" w:rsidP="00AC13B2">
            <w:pPr>
              <w:rPr>
                <w:szCs w:val="20"/>
              </w:rPr>
            </w:pPr>
            <w:r w:rsidRPr="001B58D6">
              <w:rPr>
                <w:szCs w:val="20"/>
              </w:rPr>
              <w:t xml:space="preserve">Nombre de plissés, </w:t>
            </w:r>
            <w:r w:rsidRPr="001B58D6">
              <w:rPr>
                <w:i/>
                <w:szCs w:val="20"/>
              </w:rPr>
              <w:t>N</w:t>
            </w:r>
            <w:r w:rsidRPr="001B58D6">
              <w:rPr>
                <w:i/>
                <w:szCs w:val="20"/>
                <w:vertAlign w:val="subscript"/>
              </w:rPr>
              <w:t>bump</w:t>
            </w:r>
            <w:r w:rsidR="00C2607B" w:rsidRPr="001B58D6">
              <w:rPr>
                <w:i/>
                <w:szCs w:val="20"/>
                <w:vertAlign w:val="subscript"/>
              </w:rPr>
              <w:t>s</w:t>
            </w:r>
          </w:p>
        </w:tc>
        <w:tc>
          <w:tcPr>
            <w:tcW w:w="881" w:type="dxa"/>
          </w:tcPr>
          <w:p w14:paraId="59D6EAF4" w14:textId="77777777" w:rsidR="00785315" w:rsidRPr="001B58D6" w:rsidRDefault="00785315" w:rsidP="00AC13B2">
            <w:pPr>
              <w:rPr>
                <w:szCs w:val="20"/>
              </w:rPr>
            </w:pPr>
            <w:r w:rsidRPr="001B58D6">
              <w:rPr>
                <w:szCs w:val="20"/>
              </w:rPr>
              <w:t>26</w:t>
            </w:r>
          </w:p>
        </w:tc>
      </w:tr>
      <w:tr w:rsidR="00785315" w:rsidRPr="001B58D6" w14:paraId="28DBA2AB" w14:textId="77777777" w:rsidTr="00785315">
        <w:trPr>
          <w:jc w:val="center"/>
        </w:trPr>
        <w:tc>
          <w:tcPr>
            <w:tcW w:w="5098" w:type="dxa"/>
          </w:tcPr>
          <w:p w14:paraId="1F005D52" w14:textId="77777777" w:rsidR="00785315" w:rsidRPr="001B58D6" w:rsidRDefault="00785315" w:rsidP="00FE2BDA">
            <w:pPr>
              <w:rPr>
                <w:szCs w:val="20"/>
              </w:rPr>
            </w:pPr>
            <w:r w:rsidRPr="001B58D6">
              <w:rPr>
                <w:szCs w:val="20"/>
              </w:rPr>
              <w:t>Epaisseur de</w:t>
            </w:r>
            <w:r w:rsidR="00FE2BDA" w:rsidRPr="001B58D6">
              <w:rPr>
                <w:szCs w:val="20"/>
              </w:rPr>
              <w:t xml:space="preserve"> la feuille supérieure</w:t>
            </w:r>
            <w:r w:rsidRPr="001B58D6">
              <w:rPr>
                <w:szCs w:val="20"/>
              </w:rPr>
              <w:t xml:space="preserve"> (mm),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t</m:t>
                  </m:r>
                </m:sub>
              </m:sSub>
            </m:oMath>
          </w:p>
        </w:tc>
        <w:tc>
          <w:tcPr>
            <w:tcW w:w="881" w:type="dxa"/>
          </w:tcPr>
          <w:p w14:paraId="6C08CE34" w14:textId="77777777" w:rsidR="00785315" w:rsidRPr="001B58D6" w:rsidRDefault="00785315" w:rsidP="00AC13B2">
            <w:pPr>
              <w:rPr>
                <w:szCs w:val="20"/>
              </w:rPr>
            </w:pPr>
            <w:r w:rsidRPr="001B58D6">
              <w:rPr>
                <w:szCs w:val="20"/>
              </w:rPr>
              <w:t>0.102</w:t>
            </w:r>
          </w:p>
        </w:tc>
      </w:tr>
      <w:tr w:rsidR="00FE2BDA" w:rsidRPr="001B58D6" w14:paraId="645CB553" w14:textId="77777777" w:rsidTr="00785315">
        <w:trPr>
          <w:jc w:val="center"/>
        </w:trPr>
        <w:tc>
          <w:tcPr>
            <w:tcW w:w="5098" w:type="dxa"/>
          </w:tcPr>
          <w:p w14:paraId="0CFC44AE" w14:textId="77777777" w:rsidR="00FE2BDA" w:rsidRPr="001B58D6" w:rsidRDefault="00FE2BDA" w:rsidP="00FE2BDA">
            <w:pPr>
              <w:rPr>
                <w:szCs w:val="20"/>
              </w:rPr>
            </w:pPr>
            <w:r w:rsidRPr="001B58D6">
              <w:rPr>
                <w:szCs w:val="20"/>
              </w:rPr>
              <w:t xml:space="preserve">Epaisseur de la feuille plissée (mm), </w:t>
            </w: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b</m:t>
                  </m:r>
                </m:sub>
              </m:sSub>
            </m:oMath>
          </w:p>
        </w:tc>
        <w:tc>
          <w:tcPr>
            <w:tcW w:w="881" w:type="dxa"/>
          </w:tcPr>
          <w:p w14:paraId="44E3706C" w14:textId="77777777" w:rsidR="00FE2BDA" w:rsidRPr="001B58D6" w:rsidRDefault="00FE2BDA" w:rsidP="00FE2BDA">
            <w:pPr>
              <w:rPr>
                <w:szCs w:val="20"/>
              </w:rPr>
            </w:pPr>
            <w:r w:rsidRPr="001B58D6">
              <w:rPr>
                <w:szCs w:val="20"/>
              </w:rPr>
              <w:t>0.102</w:t>
            </w:r>
          </w:p>
        </w:tc>
      </w:tr>
      <w:tr w:rsidR="00FE2BDA" w:rsidRPr="001B58D6" w14:paraId="065506D6" w14:textId="77777777" w:rsidTr="00785315">
        <w:trPr>
          <w:jc w:val="center"/>
        </w:trPr>
        <w:tc>
          <w:tcPr>
            <w:tcW w:w="5098" w:type="dxa"/>
          </w:tcPr>
          <w:p w14:paraId="53A5260A" w14:textId="77777777" w:rsidR="00FE2BDA" w:rsidRPr="001B58D6" w:rsidRDefault="00FE2BDA" w:rsidP="00FE2BDA">
            <w:pPr>
              <w:rPr>
                <w:szCs w:val="20"/>
              </w:rPr>
            </w:pPr>
            <w:r w:rsidRPr="001B58D6">
              <w:rPr>
                <w:szCs w:val="20"/>
              </w:rPr>
              <w:t xml:space="preserve">Module de Young (GPa), </w:t>
            </w:r>
            <w:r w:rsidRPr="001B58D6">
              <w:rPr>
                <w:i/>
                <w:szCs w:val="20"/>
              </w:rPr>
              <w:t>E</w:t>
            </w:r>
          </w:p>
        </w:tc>
        <w:tc>
          <w:tcPr>
            <w:tcW w:w="881" w:type="dxa"/>
          </w:tcPr>
          <w:p w14:paraId="01B13543" w14:textId="77777777" w:rsidR="00FE2BDA" w:rsidRPr="001B58D6" w:rsidRDefault="00FE2BDA" w:rsidP="00FE2BDA">
            <w:pPr>
              <w:rPr>
                <w:szCs w:val="20"/>
              </w:rPr>
            </w:pPr>
            <w:r w:rsidRPr="001B58D6">
              <w:rPr>
                <w:szCs w:val="20"/>
              </w:rPr>
              <w:t>214</w:t>
            </w:r>
          </w:p>
        </w:tc>
      </w:tr>
      <w:tr w:rsidR="00FE2BDA" w:rsidRPr="001B58D6" w14:paraId="13841FB2" w14:textId="77777777" w:rsidTr="00785315">
        <w:trPr>
          <w:jc w:val="center"/>
        </w:trPr>
        <w:tc>
          <w:tcPr>
            <w:tcW w:w="5098" w:type="dxa"/>
          </w:tcPr>
          <w:p w14:paraId="06F3FBC4" w14:textId="77777777" w:rsidR="00FE2BDA" w:rsidRPr="001B58D6" w:rsidRDefault="00FE2BDA" w:rsidP="00FE2BDA">
            <w:pPr>
              <w:rPr>
                <w:szCs w:val="20"/>
              </w:rPr>
            </w:pPr>
            <w:r w:rsidRPr="001B58D6">
              <w:rPr>
                <w:szCs w:val="20"/>
              </w:rPr>
              <w:t xml:space="preserve">Coefficient de Poisson, </w:t>
            </w:r>
            <w:r w:rsidRPr="001B58D6">
              <w:rPr>
                <w:rFonts w:ascii="Cambria Math" w:hAnsi="Cambria Math"/>
                <w:i/>
                <w:szCs w:val="20"/>
              </w:rPr>
              <w:t>υ</w:t>
            </w:r>
          </w:p>
        </w:tc>
        <w:tc>
          <w:tcPr>
            <w:tcW w:w="881" w:type="dxa"/>
          </w:tcPr>
          <w:p w14:paraId="590E4544" w14:textId="77777777" w:rsidR="00FE2BDA" w:rsidRPr="001B58D6" w:rsidRDefault="00FE2BDA" w:rsidP="00FE2BDA">
            <w:pPr>
              <w:rPr>
                <w:szCs w:val="20"/>
              </w:rPr>
            </w:pPr>
            <w:r w:rsidRPr="001B58D6">
              <w:rPr>
                <w:szCs w:val="20"/>
              </w:rPr>
              <w:t>0.29</w:t>
            </w:r>
          </w:p>
        </w:tc>
      </w:tr>
      <w:tr w:rsidR="00FE2BDA" w:rsidRPr="001B58D6" w14:paraId="594203C7" w14:textId="77777777" w:rsidTr="00785315">
        <w:trPr>
          <w:jc w:val="center"/>
        </w:trPr>
        <w:tc>
          <w:tcPr>
            <w:tcW w:w="5098" w:type="dxa"/>
          </w:tcPr>
          <w:p w14:paraId="4EC0A204" w14:textId="77777777" w:rsidR="00FE2BDA" w:rsidRPr="001B58D6" w:rsidRDefault="00FE2BDA" w:rsidP="00FE2BDA">
            <w:pPr>
              <w:rPr>
                <w:szCs w:val="20"/>
              </w:rPr>
            </w:pPr>
            <w:r w:rsidRPr="001B58D6">
              <w:rPr>
                <w:szCs w:val="20"/>
              </w:rPr>
              <w:t xml:space="preserve">Pitch du plissé (mm), </w:t>
            </w:r>
            <w:r w:rsidRPr="001B58D6">
              <w:rPr>
                <w:i/>
                <w:szCs w:val="20"/>
              </w:rPr>
              <w:t>p</w:t>
            </w:r>
          </w:p>
        </w:tc>
        <w:tc>
          <w:tcPr>
            <w:tcW w:w="881" w:type="dxa"/>
          </w:tcPr>
          <w:p w14:paraId="4F144FB0" w14:textId="77777777" w:rsidR="00FE2BDA" w:rsidRPr="001B58D6" w:rsidRDefault="00FE2BDA" w:rsidP="00FE2BDA">
            <w:pPr>
              <w:rPr>
                <w:szCs w:val="20"/>
              </w:rPr>
            </w:pPr>
            <w:r w:rsidRPr="001B58D6">
              <w:rPr>
                <w:szCs w:val="20"/>
              </w:rPr>
              <w:t>4.572</w:t>
            </w:r>
          </w:p>
        </w:tc>
      </w:tr>
      <w:tr w:rsidR="00FE2BDA" w:rsidRPr="001B58D6" w14:paraId="05FB81BD" w14:textId="77777777" w:rsidTr="00785315">
        <w:trPr>
          <w:jc w:val="center"/>
        </w:trPr>
        <w:tc>
          <w:tcPr>
            <w:tcW w:w="5098" w:type="dxa"/>
          </w:tcPr>
          <w:p w14:paraId="5497D843" w14:textId="77777777" w:rsidR="00FE2BDA" w:rsidRPr="001B58D6" w:rsidRDefault="00FE2BDA" w:rsidP="00FE2BDA">
            <w:pPr>
              <w:rPr>
                <w:szCs w:val="20"/>
              </w:rPr>
            </w:pPr>
            <w:r w:rsidRPr="001B58D6">
              <w:rPr>
                <w:szCs w:val="20"/>
              </w:rPr>
              <w:t>Longueur d’un plissé (mm), 2</w:t>
            </w:r>
            <m:oMath>
              <m:sSub>
                <m:sSubPr>
                  <m:ctrlPr>
                    <w:rPr>
                      <w:rFonts w:ascii="Cambria Math" w:hAnsi="Cambria Math"/>
                      <w:i/>
                      <w:szCs w:val="20"/>
                    </w:rPr>
                  </m:ctrlPr>
                </m:sSubPr>
                <m:e>
                  <m:r>
                    <w:rPr>
                      <w:rFonts w:ascii="Cambria Math" w:hAnsi="Cambria Math"/>
                      <w:szCs w:val="20"/>
                    </w:rPr>
                    <m:t>l</m:t>
                  </m:r>
                </m:e>
                <m:sub>
                  <m:r>
                    <w:rPr>
                      <w:rFonts w:ascii="Cambria Math" w:hAnsi="Cambria Math"/>
                      <w:szCs w:val="20"/>
                    </w:rPr>
                    <m:t>0</m:t>
                  </m:r>
                </m:sub>
              </m:sSub>
            </m:oMath>
          </w:p>
        </w:tc>
        <w:tc>
          <w:tcPr>
            <w:tcW w:w="881" w:type="dxa"/>
          </w:tcPr>
          <w:p w14:paraId="60505C8D" w14:textId="77777777" w:rsidR="00FE2BDA" w:rsidRPr="001B58D6" w:rsidRDefault="00FE2BDA" w:rsidP="00FE2BDA">
            <w:pPr>
              <w:rPr>
                <w:szCs w:val="20"/>
              </w:rPr>
            </w:pPr>
            <w:r w:rsidRPr="001B58D6">
              <w:rPr>
                <w:szCs w:val="20"/>
              </w:rPr>
              <w:t>3.556</w:t>
            </w:r>
          </w:p>
        </w:tc>
      </w:tr>
      <w:tr w:rsidR="00FE2BDA" w:rsidRPr="001B58D6" w14:paraId="24EA4719" w14:textId="77777777" w:rsidTr="00785315">
        <w:trPr>
          <w:jc w:val="center"/>
        </w:trPr>
        <w:tc>
          <w:tcPr>
            <w:tcW w:w="5098" w:type="dxa"/>
          </w:tcPr>
          <w:p w14:paraId="1CACF472" w14:textId="77777777" w:rsidR="00FE2BDA" w:rsidRPr="001B58D6" w:rsidRDefault="00FE2BDA" w:rsidP="00FE2BDA">
            <w:pPr>
              <w:rPr>
                <w:szCs w:val="20"/>
              </w:rPr>
            </w:pPr>
            <w:r w:rsidRPr="001B58D6">
              <w:rPr>
                <w:szCs w:val="20"/>
              </w:rPr>
              <w:t xml:space="preserve">Hauteur d’un plissé (mm), </w:t>
            </w:r>
            <w:r w:rsidRPr="001B58D6">
              <w:rPr>
                <w:i/>
                <w:szCs w:val="20"/>
              </w:rPr>
              <w:t>h</w:t>
            </w:r>
            <w:r w:rsidRPr="001B58D6">
              <w:rPr>
                <w:i/>
                <w:szCs w:val="20"/>
                <w:vertAlign w:val="subscript"/>
              </w:rPr>
              <w:t>b</w:t>
            </w:r>
          </w:p>
        </w:tc>
        <w:tc>
          <w:tcPr>
            <w:tcW w:w="881" w:type="dxa"/>
          </w:tcPr>
          <w:p w14:paraId="322A8983" w14:textId="77777777" w:rsidR="00FE2BDA" w:rsidRPr="001B58D6" w:rsidRDefault="00FE2BDA" w:rsidP="00FE2BDA">
            <w:pPr>
              <w:rPr>
                <w:szCs w:val="20"/>
              </w:rPr>
            </w:pPr>
            <w:r w:rsidRPr="001B58D6">
              <w:rPr>
                <w:szCs w:val="20"/>
              </w:rPr>
              <w:t>0.508</w:t>
            </w:r>
          </w:p>
        </w:tc>
      </w:tr>
    </w:tbl>
    <w:p w14:paraId="4AB6621F" w14:textId="77777777" w:rsidR="00C12484" w:rsidRDefault="00C12484" w:rsidP="00C12484">
      <w:pPr>
        <w:jc w:val="center"/>
      </w:pPr>
    </w:p>
    <w:p w14:paraId="51DF2982" w14:textId="7403FF86" w:rsidR="00547186" w:rsidRDefault="00C12484" w:rsidP="001B58D6">
      <w:pPr>
        <w:spacing w:line="360" w:lineRule="auto"/>
        <w:jc w:val="both"/>
      </w:pPr>
      <w:r>
        <w:t xml:space="preserve">Les tests appliqués consistent en un déplacement progressif du rotor vers la structure du palier à feuille dans les directions positive et négative </w:t>
      </w:r>
      <w:r w:rsidR="00E86740">
        <w:t>des axes</w:t>
      </w:r>
      <w:r>
        <w:t xml:space="preserve"> X et Y</w:t>
      </w:r>
      <w:r w:rsidR="00C50A60">
        <w:t xml:space="preserve"> (</w:t>
      </w:r>
      <w:r w:rsidR="00C50A60">
        <w:fldChar w:fldCharType="begin"/>
      </w:r>
      <w:r w:rsidR="00C50A60">
        <w:instrText xml:space="preserve"> REF _Ref525638090 \h </w:instrText>
      </w:r>
      <w:r w:rsidR="001B58D6">
        <w:instrText xml:space="preserve"> \* MERGEFORMAT </w:instrText>
      </w:r>
      <w:r w:rsidR="00C50A60">
        <w:fldChar w:fldCharType="separate"/>
      </w:r>
      <w:r w:rsidR="009D4609">
        <w:t xml:space="preserve">Figure </w:t>
      </w:r>
      <w:r w:rsidR="009D4609">
        <w:rPr>
          <w:noProof/>
        </w:rPr>
        <w:t>20</w:t>
      </w:r>
      <w:r w:rsidR="00C50A60">
        <w:fldChar w:fldCharType="end"/>
      </w:r>
      <w:r w:rsidR="00C50A60">
        <w:t>)</w:t>
      </w:r>
      <w:r>
        <w:t xml:space="preserve">. Pour ces tests, la bague extérieure est supposée fixe, puis par des incrémentations successives de l’excentricité, le rotor est poussé vers les feuilles jusqu’au déplacement radial maximum imposé. Par la suite, l’arbre est retiré jusqu’à sa position initiale au centre du palier. </w:t>
      </w:r>
    </w:p>
    <w:p w14:paraId="79484FCB" w14:textId="77777777" w:rsidR="00C12484" w:rsidRPr="001B58D6" w:rsidRDefault="00C12484" w:rsidP="00C12484">
      <w:pPr>
        <w:jc w:val="both"/>
        <w:rPr>
          <w:sz w:val="4"/>
          <w:szCs w:val="4"/>
        </w:rPr>
      </w:pPr>
      <w:r>
        <w:t xml:space="preserve"> </w:t>
      </w:r>
    </w:p>
    <w:p w14:paraId="662A0A57" w14:textId="77777777" w:rsidR="00C50A60" w:rsidRDefault="00C50A60" w:rsidP="00C50A60">
      <w:pPr>
        <w:pStyle w:val="Titre3"/>
        <w:numPr>
          <w:ilvl w:val="1"/>
          <w:numId w:val="8"/>
        </w:numPr>
      </w:pPr>
      <w:bookmarkStart w:id="103" w:name="_Toc531267409"/>
      <w:r>
        <w:t>Structure sans défauts d’usinage</w:t>
      </w:r>
      <w:bookmarkEnd w:id="103"/>
    </w:p>
    <w:p w14:paraId="75DBA583" w14:textId="77777777" w:rsidR="00547186" w:rsidRPr="00547186" w:rsidRDefault="00547186" w:rsidP="00547186"/>
    <w:p w14:paraId="066980BD" w14:textId="32773D4D" w:rsidR="0001258E" w:rsidRDefault="00C12484" w:rsidP="001B58D6">
      <w:pPr>
        <w:spacing w:line="360" w:lineRule="auto"/>
        <w:jc w:val="both"/>
      </w:pPr>
      <w:r>
        <w:t xml:space="preserve">Les premières comparaisons sont faites avec le modèle original présenté dans </w:t>
      </w:r>
      <w:r w:rsidR="00547186">
        <w:fldChar w:fldCharType="begin"/>
      </w:r>
      <w:r w:rsidR="00547186">
        <w:instrText xml:space="preserve"> REF _Ref522185216 \h </w:instrText>
      </w:r>
      <w:r w:rsidR="001B58D6">
        <w:instrText xml:space="preserve"> \* MERGEFORMAT </w:instrText>
      </w:r>
      <w:r w:rsidR="00547186">
        <w:fldChar w:fldCharType="separate"/>
      </w:r>
      <w:r w:rsidR="009D4609" w:rsidRPr="009D4609">
        <w:t>[</w:t>
      </w:r>
      <w:r w:rsidR="009D4609" w:rsidRPr="009D4609">
        <w:rPr>
          <w:noProof/>
        </w:rPr>
        <w:t>44</w:t>
      </w:r>
      <w:r w:rsidR="00547186">
        <w:fldChar w:fldCharType="end"/>
      </w:r>
      <w:r w:rsidR="00547186">
        <w:t>] pour un palier exempt de tout défauts d’usinage</w:t>
      </w:r>
      <w:r>
        <w:t>. Les résult</w:t>
      </w:r>
      <w:r w:rsidR="00547186">
        <w:t xml:space="preserve">ats sont exposés dans la </w:t>
      </w:r>
      <w:r w:rsidR="00547186">
        <w:fldChar w:fldCharType="begin"/>
      </w:r>
      <w:r w:rsidR="00547186">
        <w:instrText xml:space="preserve"> REF _Ref525808611 \h </w:instrText>
      </w:r>
      <w:r w:rsidR="001B58D6">
        <w:instrText xml:space="preserve"> \* MERGEFORMAT </w:instrText>
      </w:r>
      <w:r w:rsidR="00547186">
        <w:fldChar w:fldCharType="separate"/>
      </w:r>
      <w:r w:rsidR="009D4609">
        <w:t xml:space="preserve">Figure </w:t>
      </w:r>
      <w:r w:rsidR="009D4609">
        <w:rPr>
          <w:noProof/>
        </w:rPr>
        <w:t>29</w:t>
      </w:r>
      <w:r w:rsidR="00547186">
        <w:fldChar w:fldCharType="end"/>
      </w:r>
      <w:r>
        <w:rPr>
          <w:color w:val="FF0000"/>
        </w:rPr>
        <w:t xml:space="preserve"> </w:t>
      </w:r>
      <w:r>
        <w:t>pour deux cas différents, le premier avec un coefficient de frottement de 0.1 puis un deuxième sans frottements.</w:t>
      </w:r>
      <w:r w:rsidR="00BA51FA">
        <w:t xml:space="preserve"> Sur cette figure seules les réponses directes (parallèles à la direction de chargement) sont exposées, les </w:t>
      </w:r>
      <w:r w:rsidR="00E86740">
        <w:t>réponses croisées</w:t>
      </w:r>
      <w:r w:rsidR="00BA51FA">
        <w:t xml:space="preserve"> étant très faibles.</w:t>
      </w:r>
      <w:r>
        <w:t xml:space="preserve"> Le déplacement maximal du rotor est de 79.5 </w:t>
      </w:r>
      <w:r>
        <w:rPr>
          <w:rFonts w:cstheme="minorHAnsi"/>
        </w:rPr>
        <w:t>μ</w:t>
      </w:r>
      <w:r w:rsidR="00547186">
        <w:t>m, soi</w:t>
      </w:r>
      <w:r w:rsidR="0045218A">
        <w:t>t 2.</w:t>
      </w:r>
      <w:r w:rsidR="00E86740">
        <w:t>5 fois le jeu radial</w:t>
      </w:r>
      <w:r>
        <w:t>. Ceci signifie que l’arbre commence par consommer le jeu radial de 31.8</w:t>
      </w:r>
      <w:r w:rsidRPr="008B70E5">
        <w:rPr>
          <w:rFonts w:cstheme="minorHAnsi"/>
        </w:rPr>
        <w:t xml:space="preserve"> </w:t>
      </w:r>
      <w:r>
        <w:rPr>
          <w:rFonts w:cstheme="minorHAnsi"/>
        </w:rPr>
        <w:t>μ</w:t>
      </w:r>
      <w:r>
        <w:t xml:space="preserve">m puis il enfonce une partie de la feuille supérieure, puis </w:t>
      </w:r>
      <w:r w:rsidR="00547186">
        <w:t xml:space="preserve">de </w:t>
      </w:r>
      <w:r>
        <w:t xml:space="preserve">la feuille plissée par la suite, sur 47.7 </w:t>
      </w:r>
      <w:r>
        <w:rPr>
          <w:rFonts w:cstheme="minorHAnsi"/>
        </w:rPr>
        <w:t>μ</w:t>
      </w:r>
      <w:r>
        <w:t>m.</w:t>
      </w:r>
    </w:p>
    <w:p w14:paraId="187C86BD" w14:textId="77777777" w:rsidR="00C12484" w:rsidRDefault="00A16960" w:rsidP="00C12484">
      <w:r>
        <w:rPr>
          <w:noProof/>
          <w:lang w:eastAsia="fr-FR"/>
        </w:rPr>
        <w:drawing>
          <wp:inline distT="0" distB="0" distL="0" distR="0" wp14:anchorId="0CD38F2B" wp14:editId="2B281972">
            <wp:extent cx="2880000" cy="14688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3C65066D" wp14:editId="0AB45F8A">
            <wp:extent cx="2880000" cy="1479600"/>
            <wp:effectExtent l="0" t="0" r="0" b="635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1479600"/>
                    </a:xfrm>
                    <a:prstGeom prst="rect">
                      <a:avLst/>
                    </a:prstGeom>
                    <a:noFill/>
                  </pic:spPr>
                </pic:pic>
              </a:graphicData>
            </a:graphic>
          </wp:inline>
        </w:drawing>
      </w:r>
    </w:p>
    <w:p w14:paraId="7C49BD59" w14:textId="77777777" w:rsidR="00C12484" w:rsidRDefault="00A16960" w:rsidP="00C12484">
      <w:r>
        <w:rPr>
          <w:noProof/>
          <w:lang w:eastAsia="fr-FR"/>
        </w:rPr>
        <w:lastRenderedPageBreak/>
        <w:drawing>
          <wp:inline distT="0" distB="0" distL="0" distR="0" wp14:anchorId="44C1DFBD" wp14:editId="5CB12EC0">
            <wp:extent cx="2880000" cy="14688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sidR="00F15B09">
        <w:rPr>
          <w:noProof/>
          <w:lang w:eastAsia="fr-FR"/>
        </w:rPr>
        <w:drawing>
          <wp:inline distT="0" distB="0" distL="0" distR="0" wp14:anchorId="145B5478" wp14:editId="0EC43578">
            <wp:extent cx="2880000" cy="14688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33F2047B" w14:textId="77777777" w:rsidR="00C12484" w:rsidRDefault="00A16960" w:rsidP="00C12484">
      <w:r>
        <w:rPr>
          <w:noProof/>
          <w:lang w:eastAsia="fr-FR"/>
        </w:rPr>
        <w:drawing>
          <wp:inline distT="0" distB="0" distL="0" distR="0" wp14:anchorId="18440713" wp14:editId="04D02C83">
            <wp:extent cx="2880000" cy="14688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sidR="00F15B09">
        <w:rPr>
          <w:noProof/>
          <w:lang w:eastAsia="fr-FR"/>
        </w:rPr>
        <w:drawing>
          <wp:inline distT="0" distB="0" distL="0" distR="0" wp14:anchorId="41485171" wp14:editId="0E692A34">
            <wp:extent cx="2880000" cy="146880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66A2B3FB" w14:textId="77777777" w:rsidR="00B0047E" w:rsidRDefault="00A16960" w:rsidP="00B0047E">
      <w:pPr>
        <w:keepNext/>
      </w:pPr>
      <w:r>
        <w:rPr>
          <w:noProof/>
          <w:lang w:eastAsia="fr-FR"/>
        </w:rPr>
        <w:drawing>
          <wp:inline distT="0" distB="0" distL="0" distR="0" wp14:anchorId="7384D1AC" wp14:editId="496CA9F2">
            <wp:extent cx="2880000" cy="1468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68C0897F" wp14:editId="3D67AC25">
            <wp:extent cx="2880000" cy="1468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0ADF8119" w14:textId="48A84BEE" w:rsidR="00C12484" w:rsidRDefault="00B0047E" w:rsidP="0001258E">
      <w:pPr>
        <w:pStyle w:val="Lgende"/>
        <w:jc w:val="center"/>
      </w:pPr>
      <w:bookmarkStart w:id="104" w:name="_Ref525808611"/>
      <w:bookmarkStart w:id="105" w:name="_Toc531267472"/>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29</w:t>
      </w:r>
      <w:r w:rsidR="008A3455">
        <w:rPr>
          <w:noProof/>
        </w:rPr>
        <w:fldChar w:fldCharType="end"/>
      </w:r>
      <w:bookmarkEnd w:id="104"/>
      <w:r>
        <w:t> : Forces structurelle</w:t>
      </w:r>
      <w:r w:rsidR="0001258E">
        <w:t xml:space="preserve">s </w:t>
      </w:r>
      <w:r>
        <w:t xml:space="preserve">du palier à feuilles sans défauts d’usinage. Comparaison </w:t>
      </w:r>
      <w:r w:rsidR="0001258E">
        <w:t>avec</w:t>
      </w:r>
      <w:r>
        <w:t xml:space="preserve"> </w:t>
      </w:r>
      <w:r>
        <w:fldChar w:fldCharType="begin"/>
      </w:r>
      <w:r>
        <w:instrText xml:space="preserve"> REF _Ref522185216 \h </w:instrText>
      </w:r>
      <w:r>
        <w:fldChar w:fldCharType="separate"/>
      </w:r>
      <w:r w:rsidR="009D4609" w:rsidRPr="00F865FC">
        <w:t>[</w:t>
      </w:r>
      <w:r w:rsidR="009D4609" w:rsidRPr="00F865FC">
        <w:rPr>
          <w:noProof/>
        </w:rPr>
        <w:t>44</w:t>
      </w:r>
      <w:r>
        <w:fldChar w:fldCharType="end"/>
      </w:r>
      <w:r>
        <w:t>] (coefficient de frottement : à droite f=0 et à gauche f=0.1)</w:t>
      </w:r>
      <w:bookmarkEnd w:id="105"/>
      <w:r>
        <w:t xml:space="preserve"> </w:t>
      </w:r>
    </w:p>
    <w:p w14:paraId="3B68588D" w14:textId="77777777" w:rsidR="0001258E" w:rsidRPr="0001258E" w:rsidRDefault="0001258E" w:rsidP="0001258E">
      <w:pPr>
        <w:rPr>
          <w:sz w:val="2"/>
          <w:szCs w:val="2"/>
        </w:rPr>
      </w:pPr>
    </w:p>
    <w:p w14:paraId="2D19E31A" w14:textId="5DBA39E8" w:rsidR="00C12484" w:rsidRDefault="00C12484" w:rsidP="001B58D6">
      <w:pPr>
        <w:spacing w:line="360" w:lineRule="auto"/>
        <w:jc w:val="both"/>
      </w:pPr>
      <w:r>
        <w:t xml:space="preserve">L'ancien modèle de contact de </w:t>
      </w:r>
      <w:r w:rsidR="00BA51FA">
        <w:fldChar w:fldCharType="begin"/>
      </w:r>
      <w:r w:rsidR="00BA51FA">
        <w:instrText xml:space="preserve"> REF _Ref522185216 \h </w:instrText>
      </w:r>
      <w:r w:rsidR="001B58D6">
        <w:instrText xml:space="preserve"> \* MERGEFORMAT </w:instrText>
      </w:r>
      <w:r w:rsidR="00BA51FA">
        <w:fldChar w:fldCharType="separate"/>
      </w:r>
      <w:r w:rsidR="009D4609" w:rsidRPr="009D4609">
        <w:t>[</w:t>
      </w:r>
      <w:r w:rsidR="009D4609" w:rsidRPr="009D4609">
        <w:rPr>
          <w:noProof/>
        </w:rPr>
        <w:t>44</w:t>
      </w:r>
      <w:r w:rsidR="00BA51FA">
        <w:fldChar w:fldCharType="end"/>
      </w:r>
      <w:r w:rsidR="00BA51FA">
        <w:t>]</w:t>
      </w:r>
      <w:r>
        <w:t xml:space="preserve"> prenait en compte le frottement par le modèle de Coulomb mais était basé sur un algorithme qui ne faisait aucune distinction entre les cycles de chargement et de déchargeme</w:t>
      </w:r>
      <w:r w:rsidR="0001258E">
        <w:t>nt statiques. Par conséquent, une</w:t>
      </w:r>
      <w:r>
        <w:t xml:space="preserve"> seule courbe (en pointillée) </w:t>
      </w:r>
      <w:r w:rsidR="0001258E">
        <w:t>est</w:t>
      </w:r>
      <w:r>
        <w:t xml:space="preserve"> obtenue</w:t>
      </w:r>
      <w:r w:rsidR="0001258E">
        <w:t xml:space="preserve"> avec le modèle </w:t>
      </w:r>
      <w:r w:rsidR="0001258E">
        <w:fldChar w:fldCharType="begin"/>
      </w:r>
      <w:r w:rsidR="0001258E">
        <w:instrText xml:space="preserve"> REF _Ref522185216 \h </w:instrText>
      </w:r>
      <w:r w:rsidR="001B58D6">
        <w:instrText xml:space="preserve"> \* MERGEFORMAT </w:instrText>
      </w:r>
      <w:r w:rsidR="0001258E">
        <w:fldChar w:fldCharType="separate"/>
      </w:r>
      <w:r w:rsidR="009D4609" w:rsidRPr="009D4609">
        <w:t>[</w:t>
      </w:r>
      <w:r w:rsidR="009D4609" w:rsidRPr="009D4609">
        <w:rPr>
          <w:noProof/>
        </w:rPr>
        <w:t>44</w:t>
      </w:r>
      <w:r w:rsidR="0001258E">
        <w:fldChar w:fldCharType="end"/>
      </w:r>
      <w:r w:rsidR="0001258E">
        <w:t>]</w:t>
      </w:r>
      <w:r>
        <w:t xml:space="preserve">. Le présent modèle établit une distinction claire entre le cycle de chargement et de déchargement avec frottement et prédit donc </w:t>
      </w:r>
      <w:r w:rsidR="001D7941">
        <w:t xml:space="preserve">la boucle d'hystérésis attendue. </w:t>
      </w:r>
      <w:r>
        <w:t xml:space="preserve">Ces boucles quantifient </w:t>
      </w:r>
      <w:r w:rsidR="00360850">
        <w:t>l’énergie</w:t>
      </w:r>
      <w:r>
        <w:t xml:space="preserve"> perdue par frottements. </w:t>
      </w:r>
    </w:p>
    <w:p w14:paraId="552A3A08" w14:textId="215F0903" w:rsidR="00C12484" w:rsidRDefault="00C12484" w:rsidP="001B58D6">
      <w:pPr>
        <w:spacing w:line="360" w:lineRule="auto"/>
        <w:jc w:val="both"/>
      </w:pPr>
      <w:r>
        <w:t>L'influence du frottement sur la charge statique est clairement montrée par les résu</w:t>
      </w:r>
      <w:r w:rsidR="001D7941">
        <w:t xml:space="preserve">ltats représentés sur la </w:t>
      </w:r>
      <w:r w:rsidR="001D7941">
        <w:fldChar w:fldCharType="begin"/>
      </w:r>
      <w:r w:rsidR="001D7941">
        <w:instrText xml:space="preserve"> REF _Ref525808611 \h </w:instrText>
      </w:r>
      <w:r w:rsidR="001B58D6">
        <w:instrText xml:space="preserve"> \* MERGEFORMAT </w:instrText>
      </w:r>
      <w:r w:rsidR="001D7941">
        <w:fldChar w:fldCharType="separate"/>
      </w:r>
      <w:r w:rsidR="009D4609">
        <w:t xml:space="preserve">Figure </w:t>
      </w:r>
      <w:r w:rsidR="009D4609">
        <w:rPr>
          <w:noProof/>
        </w:rPr>
        <w:t>29</w:t>
      </w:r>
      <w:r w:rsidR="001D7941">
        <w:fldChar w:fldCharType="end"/>
      </w:r>
      <w:r>
        <w:t>. Un coefficient de frottement de 0,1 conduit à une augmentation de 20-60% de la charge statique en fonction de la direction de chargement.</w:t>
      </w:r>
    </w:p>
    <w:p w14:paraId="500119B9" w14:textId="5A364884" w:rsidR="00C12484" w:rsidRDefault="00C12484" w:rsidP="001B58D6">
      <w:pPr>
        <w:spacing w:line="360" w:lineRule="auto"/>
        <w:jc w:val="both"/>
      </w:pPr>
      <w:r>
        <w:t xml:space="preserve">La </w:t>
      </w:r>
      <w:r w:rsidR="001D7941">
        <w:fldChar w:fldCharType="begin"/>
      </w:r>
      <w:r w:rsidR="001D7941">
        <w:instrText xml:space="preserve"> REF _Ref525808611 \h </w:instrText>
      </w:r>
      <w:r w:rsidR="001B58D6">
        <w:instrText xml:space="preserve"> \* MERGEFORMAT </w:instrText>
      </w:r>
      <w:r w:rsidR="001D7941">
        <w:fldChar w:fldCharType="separate"/>
      </w:r>
      <w:r w:rsidR="009D4609">
        <w:t xml:space="preserve">Figure </w:t>
      </w:r>
      <w:r w:rsidR="009D4609">
        <w:rPr>
          <w:noProof/>
        </w:rPr>
        <w:t>29</w:t>
      </w:r>
      <w:r w:rsidR="001D7941">
        <w:fldChar w:fldCharType="end"/>
      </w:r>
      <w:r w:rsidR="001D7941">
        <w:t xml:space="preserve"> </w:t>
      </w:r>
      <w:r>
        <w:t xml:space="preserve">montre que pour les directions + X et -Y, les résultats obtenus avec le modèle de contact de </w:t>
      </w:r>
      <w:r w:rsidR="001D7941">
        <w:fldChar w:fldCharType="begin"/>
      </w:r>
      <w:r w:rsidR="001D7941">
        <w:instrText xml:space="preserve"> REF _Ref522185216 \h </w:instrText>
      </w:r>
      <w:r w:rsidR="001B58D6">
        <w:instrText xml:space="preserve"> \* MERGEFORMAT </w:instrText>
      </w:r>
      <w:r w:rsidR="001D7941">
        <w:fldChar w:fldCharType="separate"/>
      </w:r>
      <w:r w:rsidR="009D4609" w:rsidRPr="009D4609">
        <w:t>[</w:t>
      </w:r>
      <w:r w:rsidR="009D4609" w:rsidRPr="009D4609">
        <w:rPr>
          <w:noProof/>
        </w:rPr>
        <w:t>44</w:t>
      </w:r>
      <w:r w:rsidR="001D7941">
        <w:fldChar w:fldCharType="end"/>
      </w:r>
      <w:r w:rsidR="001D7941">
        <w:t>]</w:t>
      </w:r>
      <w:r>
        <w:t xml:space="preserve"> et le modèle actuel coïncident alors que des différences sont présentes pour les directions -X et + Y. Ces deux derniers cas de chargement correspondent à des déplacements </w:t>
      </w:r>
      <w:r>
        <w:lastRenderedPageBreak/>
        <w:t xml:space="preserve">radiaux vers la direction du point de soudure des feuilles. Les différences peuvent être expliquées à partir de l'analyse de la charge supportée par chaque </w:t>
      </w:r>
      <w:r w:rsidR="001D7941">
        <w:t>plissé</w:t>
      </w:r>
      <w:r>
        <w:t xml:space="preserve">. </w:t>
      </w:r>
    </w:p>
    <w:p w14:paraId="5544BFB9" w14:textId="0801B8B1" w:rsidR="00C12484" w:rsidRDefault="00C12484" w:rsidP="001B58D6">
      <w:pPr>
        <w:spacing w:line="360" w:lineRule="auto"/>
        <w:jc w:val="both"/>
      </w:pPr>
      <w:r>
        <w:t xml:space="preserve">La </w:t>
      </w:r>
      <w:r w:rsidR="001D7941">
        <w:fldChar w:fldCharType="begin"/>
      </w:r>
      <w:r w:rsidR="001D7941">
        <w:instrText xml:space="preserve"> REF _Ref525810949 \h </w:instrText>
      </w:r>
      <w:r w:rsidR="001B58D6">
        <w:instrText xml:space="preserve"> \* MERGEFORMAT </w:instrText>
      </w:r>
      <w:r w:rsidR="001D7941">
        <w:fldChar w:fldCharType="separate"/>
      </w:r>
      <w:r w:rsidR="009D4609">
        <w:t xml:space="preserve">Figure </w:t>
      </w:r>
      <w:r w:rsidR="009D4609">
        <w:rPr>
          <w:noProof/>
        </w:rPr>
        <w:t>30</w:t>
      </w:r>
      <w:r w:rsidR="001D7941">
        <w:fldChar w:fldCharType="end"/>
      </w:r>
      <w:r w:rsidR="001D7941">
        <w:t xml:space="preserve"> </w:t>
      </w:r>
      <w:r>
        <w:t xml:space="preserve">représente la charge sur chaque </w:t>
      </w:r>
      <w:r w:rsidR="001D7941">
        <w:t>plissé</w:t>
      </w:r>
      <w:r>
        <w:t xml:space="preserve"> pour le déplacement radial maximal du rotor (c'est-à-dire 2,5 le jeu radial). </w:t>
      </w:r>
    </w:p>
    <w:p w14:paraId="497BFD2A" w14:textId="77777777" w:rsidR="0001258E" w:rsidRPr="0001258E" w:rsidRDefault="0001258E" w:rsidP="00C12484">
      <w:pPr>
        <w:jc w:val="both"/>
        <w:rPr>
          <w:sz w:val="2"/>
          <w:szCs w:val="2"/>
        </w:rPr>
      </w:pPr>
    </w:p>
    <w:p w14:paraId="34AC0FBF" w14:textId="77777777" w:rsidR="00C12484" w:rsidRDefault="001018DA" w:rsidP="00C12484">
      <w:r>
        <w:rPr>
          <w:noProof/>
          <w:lang w:eastAsia="fr-FR"/>
        </w:rPr>
        <w:drawing>
          <wp:inline distT="0" distB="0" distL="0" distR="0" wp14:anchorId="4D43ED91" wp14:editId="41FDC39E">
            <wp:extent cx="2880000" cy="1468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sidR="00A16960">
        <w:rPr>
          <w:noProof/>
          <w:lang w:eastAsia="fr-FR"/>
        </w:rPr>
        <w:drawing>
          <wp:inline distT="0" distB="0" distL="0" distR="0" wp14:anchorId="3F466C79" wp14:editId="0BBC4343">
            <wp:extent cx="2880000" cy="14688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47E4E3E9" w14:textId="77777777" w:rsidR="00C12484" w:rsidRDefault="001018DA" w:rsidP="00C12484">
      <w:r>
        <w:rPr>
          <w:noProof/>
          <w:lang w:eastAsia="fr-FR"/>
        </w:rPr>
        <w:drawing>
          <wp:inline distT="0" distB="0" distL="0" distR="0" wp14:anchorId="506D2AFE" wp14:editId="07174152">
            <wp:extent cx="2880000" cy="1468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2231A19C" wp14:editId="6511A7B3">
            <wp:extent cx="2880000" cy="1468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33082D19" w14:textId="77777777" w:rsidR="00C12484" w:rsidRDefault="001018DA" w:rsidP="00C12484">
      <w:r>
        <w:rPr>
          <w:noProof/>
          <w:lang w:eastAsia="fr-FR"/>
        </w:rPr>
        <w:drawing>
          <wp:inline distT="0" distB="0" distL="0" distR="0" wp14:anchorId="715B698C" wp14:editId="5AED12CC">
            <wp:extent cx="2880000" cy="14688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53F70E86" wp14:editId="47F51288">
            <wp:extent cx="2880000" cy="14688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5BB6EE8C" w14:textId="77777777" w:rsidR="00B0047E" w:rsidRDefault="001018DA" w:rsidP="00B0047E">
      <w:pPr>
        <w:keepNext/>
      </w:pPr>
      <w:r>
        <w:rPr>
          <w:noProof/>
          <w:lang w:eastAsia="fr-FR"/>
        </w:rPr>
        <w:drawing>
          <wp:inline distT="0" distB="0" distL="0" distR="0" wp14:anchorId="1FD4BBCE" wp14:editId="3F35A3DB">
            <wp:extent cx="2880000" cy="1468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07DBD01E" wp14:editId="16CBD449">
            <wp:extent cx="2880000" cy="1468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13EA623B" w14:textId="0838B953" w:rsidR="00C12484" w:rsidRDefault="00B0047E" w:rsidP="00D213C8">
      <w:pPr>
        <w:pStyle w:val="Lgende"/>
        <w:jc w:val="center"/>
      </w:pPr>
      <w:bookmarkStart w:id="106" w:name="_Ref525810949"/>
      <w:bookmarkStart w:id="107" w:name="_Toc531267473"/>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30</w:t>
      </w:r>
      <w:r w:rsidR="008A3455">
        <w:rPr>
          <w:noProof/>
        </w:rPr>
        <w:fldChar w:fldCharType="end"/>
      </w:r>
      <w:bookmarkEnd w:id="106"/>
      <w:r>
        <w:t> :</w:t>
      </w:r>
      <w:r w:rsidR="00D213C8">
        <w:t xml:space="preserve"> </w:t>
      </w:r>
      <w:r w:rsidR="0001258E">
        <w:t>Chargement des plissés</w:t>
      </w:r>
      <w:r>
        <w:t xml:space="preserve"> pour u</w:t>
      </w:r>
      <w:r w:rsidR="00D213C8">
        <w:t xml:space="preserve">n déplacement imposé du rotor de 2.5 </w:t>
      </w:r>
      <m:oMath>
        <m:sSub>
          <m:sSubPr>
            <m:ctrlPr>
              <w:rPr>
                <w:rFonts w:ascii="Cambria Math" w:hAnsi="Cambria Math"/>
              </w:rPr>
            </m:ctrlPr>
          </m:sSubPr>
          <m:e>
            <m:r>
              <w:rPr>
                <w:rFonts w:ascii="Cambria Math" w:hAnsi="Cambria Math"/>
              </w:rPr>
              <m:t>C</m:t>
            </m:r>
          </m:e>
          <m:sub>
            <m:r>
              <w:rPr>
                <w:rFonts w:ascii="Cambria Math" w:hAnsi="Cambria Math"/>
              </w:rPr>
              <m:t>r</m:t>
            </m:r>
          </m:sub>
        </m:sSub>
      </m:oMath>
      <w:r w:rsidR="00D213C8">
        <w:t xml:space="preserve"> dans les </w:t>
      </w:r>
      <w:r w:rsidR="00414E9E">
        <w:t>quatre</w:t>
      </w:r>
      <w:r w:rsidR="00D213C8">
        <w:t xml:space="preserve"> dir</w:t>
      </w:r>
      <w:r w:rsidR="0001258E">
        <w:t>ections principales du palier</w:t>
      </w:r>
      <w:r w:rsidR="00D213C8">
        <w:t xml:space="preserve"> (coefficient de frottement : à droite f=0 et à gauche f=0.1)</w:t>
      </w:r>
      <w:bookmarkEnd w:id="107"/>
    </w:p>
    <w:p w14:paraId="21C71E18" w14:textId="77777777" w:rsidR="001B58D6" w:rsidRPr="001B58D6" w:rsidRDefault="001B58D6" w:rsidP="001B58D6">
      <w:pPr>
        <w:rPr>
          <w:sz w:val="4"/>
          <w:szCs w:val="4"/>
        </w:rPr>
      </w:pPr>
    </w:p>
    <w:p w14:paraId="6EDA3C15" w14:textId="77777777" w:rsidR="00C12484" w:rsidRDefault="00414E9E" w:rsidP="001B58D6">
      <w:pPr>
        <w:spacing w:line="360" w:lineRule="auto"/>
        <w:jc w:val="both"/>
      </w:pPr>
      <w:r>
        <w:t>Il est à noter</w:t>
      </w:r>
      <w:r w:rsidR="00C12484">
        <w:t xml:space="preserve"> que pour la direction -X, le premier </w:t>
      </w:r>
      <w:r w:rsidR="001D7941">
        <w:t>plissé</w:t>
      </w:r>
      <w:r w:rsidR="00C12484">
        <w:t xml:space="preserve"> du côté de la soudure est beaucoup plus chargée que le reste des </w:t>
      </w:r>
      <w:r w:rsidR="001D7941">
        <w:t>plissés</w:t>
      </w:r>
      <w:r w:rsidR="00C12484">
        <w:t xml:space="preserve">. Tout en respectant cette tendance, le nouveau modèle prédit </w:t>
      </w:r>
      <w:r w:rsidR="00C12484">
        <w:lastRenderedPageBreak/>
        <w:t xml:space="preserve">une force inférieure pour le premier </w:t>
      </w:r>
      <w:r w:rsidR="0063391B">
        <w:t>plissé</w:t>
      </w:r>
      <w:r w:rsidR="00C12484">
        <w:t xml:space="preserve"> tandis que les </w:t>
      </w:r>
      <w:r w:rsidR="0063391B">
        <w:t>plissés</w:t>
      </w:r>
      <w:r w:rsidR="00C12484">
        <w:t xml:space="preserve"> suivants (de 2 à 5) sont légèrement plus chargées. Ce résultat vaut pour les deux cas, avec et sans frottement. </w:t>
      </w:r>
    </w:p>
    <w:p w14:paraId="453FE8C4" w14:textId="77777777" w:rsidR="00C12484" w:rsidRDefault="00C12484" w:rsidP="001B58D6">
      <w:pPr>
        <w:spacing w:line="360" w:lineRule="auto"/>
        <w:jc w:val="both"/>
      </w:pPr>
      <w:r>
        <w:t xml:space="preserve">Cette différence est due à la feuille supérieure qui était absente dans le précédent modèle et qui permet une distribution plus uniforme de la charge sur les </w:t>
      </w:r>
      <w:r w:rsidR="0052267E">
        <w:t>plissés</w:t>
      </w:r>
      <w:r>
        <w:t>. La charge prédite par le nouveau modèle pour la direction -X est donc légèrement inférieure.</w:t>
      </w:r>
    </w:p>
    <w:p w14:paraId="3FD179D9" w14:textId="0D90B708" w:rsidR="00C12484" w:rsidRDefault="00C12484" w:rsidP="001B58D6">
      <w:pPr>
        <w:spacing w:line="360" w:lineRule="auto"/>
        <w:jc w:val="both"/>
      </w:pPr>
      <w:r>
        <w:t xml:space="preserve">Pour la direction + Y, les résultats de la </w:t>
      </w:r>
      <w:r w:rsidR="0063391B">
        <w:fldChar w:fldCharType="begin"/>
      </w:r>
      <w:r w:rsidR="0063391B">
        <w:instrText xml:space="preserve"> REF _Ref525808611 \h </w:instrText>
      </w:r>
      <w:r w:rsidR="001B58D6">
        <w:instrText xml:space="preserve"> \* MERGEFORMAT </w:instrText>
      </w:r>
      <w:r w:rsidR="0063391B">
        <w:fldChar w:fldCharType="separate"/>
      </w:r>
      <w:r w:rsidR="009D4609">
        <w:t xml:space="preserve">Figure </w:t>
      </w:r>
      <w:r w:rsidR="009D4609">
        <w:rPr>
          <w:noProof/>
        </w:rPr>
        <w:t>29</w:t>
      </w:r>
      <w:r w:rsidR="0063391B">
        <w:fldChar w:fldCharType="end"/>
      </w:r>
      <w:r>
        <w:t xml:space="preserve"> obtenus avec frottement montrent une force légèrement plus grande prédite par le nouveau modèle alors qu'en l'absence de frottement, les deux modèles donnent les mêmes résultats. La </w:t>
      </w:r>
      <w:r w:rsidR="0063391B">
        <w:fldChar w:fldCharType="begin"/>
      </w:r>
      <w:r w:rsidR="0063391B">
        <w:instrText xml:space="preserve"> REF _Ref525810949 \h </w:instrText>
      </w:r>
      <w:r w:rsidR="001B58D6">
        <w:instrText xml:space="preserve"> \* MERGEFORMAT </w:instrText>
      </w:r>
      <w:r w:rsidR="0063391B">
        <w:fldChar w:fldCharType="separate"/>
      </w:r>
      <w:r w:rsidR="009D4609">
        <w:t xml:space="preserve">Figure </w:t>
      </w:r>
      <w:r w:rsidR="009D4609">
        <w:rPr>
          <w:noProof/>
        </w:rPr>
        <w:t>30</w:t>
      </w:r>
      <w:r w:rsidR="0063391B">
        <w:fldChar w:fldCharType="end"/>
      </w:r>
      <w:r>
        <w:t xml:space="preserve"> montre que les forces prédites par le nouveau modèle avec frottement sont plus importantes pour les </w:t>
      </w:r>
      <w:r w:rsidR="0063391B">
        <w:t>plissés 2 à 4 (en particulier le plissé</w:t>
      </w:r>
      <w:r>
        <w:t xml:space="preserve"> 2) tout en étant identiques au modèle</w:t>
      </w:r>
      <w:r w:rsidR="0063391B">
        <w:t xml:space="preserve"> précédent pour le reste des plissé</w:t>
      </w:r>
      <w:r>
        <w:t>s. Cette différence peut être due à un effet combiné de la feuille supérieure et de la force de frottement. Dans tous les cas, la présence de la feuille supérieure dans le nouveau modèle</w:t>
      </w:r>
      <w:r w:rsidR="0001258E">
        <w:t xml:space="preserve"> renforce le couplage d</w:t>
      </w:r>
      <w:r>
        <w:t>es plissés,</w:t>
      </w:r>
      <w:r w:rsidR="0001258E">
        <w:t xml:space="preserve"> </w:t>
      </w:r>
      <w:r>
        <w:t>tout en diminuant légèrement le gradient de charge d’un plissé sur l’autre.</w:t>
      </w:r>
    </w:p>
    <w:p w14:paraId="623C6115" w14:textId="23F1FFF1" w:rsidR="00C12484" w:rsidRDefault="00C12484" w:rsidP="001B58D6">
      <w:pPr>
        <w:spacing w:line="360" w:lineRule="auto"/>
        <w:jc w:val="both"/>
      </w:pPr>
      <w:r>
        <w:t xml:space="preserve">D'autres comparaisons faites avec un modèle complet d'élasticité non-linéaire développé avec un code commercial d'éléments finis sont exposés dans la </w:t>
      </w:r>
      <w:r w:rsidR="00AC13B2">
        <w:fldChar w:fldCharType="begin"/>
      </w:r>
      <w:r w:rsidR="00AC13B2">
        <w:instrText xml:space="preserve"> REF _Ref525811556 \h </w:instrText>
      </w:r>
      <w:r w:rsidR="001B58D6">
        <w:instrText xml:space="preserve"> \* MERGEFORMAT </w:instrText>
      </w:r>
      <w:r w:rsidR="00AC13B2">
        <w:fldChar w:fldCharType="separate"/>
      </w:r>
      <w:r w:rsidR="009D4609">
        <w:t xml:space="preserve">Figure </w:t>
      </w:r>
      <w:r w:rsidR="009D4609">
        <w:rPr>
          <w:noProof/>
        </w:rPr>
        <w:t>31</w:t>
      </w:r>
      <w:r w:rsidR="00AC13B2">
        <w:fldChar w:fldCharType="end"/>
      </w:r>
      <w:r>
        <w:t xml:space="preserve">. Une partie des résultats obtenus avec le code d'éléments finis ont été présentés dans </w:t>
      </w:r>
      <w:r w:rsidR="00AC13B2">
        <w:fldChar w:fldCharType="begin"/>
      </w:r>
      <w:r w:rsidR="00AC13B2">
        <w:instrText xml:space="preserve"> REF _Ref522184108 \h </w:instrText>
      </w:r>
      <w:r w:rsidR="001B58D6">
        <w:instrText xml:space="preserve"> \* MERGEFORMAT </w:instrText>
      </w:r>
      <w:r w:rsidR="00AC13B2">
        <w:fldChar w:fldCharType="separate"/>
      </w:r>
      <w:r w:rsidR="009D4609" w:rsidRPr="009D4609">
        <w:t>[</w:t>
      </w:r>
      <w:r w:rsidR="009D4609" w:rsidRPr="009D4609">
        <w:rPr>
          <w:noProof/>
        </w:rPr>
        <w:t>43</w:t>
      </w:r>
      <w:r w:rsidR="00AC13B2">
        <w:fldChar w:fldCharType="end"/>
      </w:r>
      <w:r w:rsidR="00AC13B2">
        <w:t>]</w:t>
      </w:r>
      <w:r>
        <w:t>.</w:t>
      </w:r>
    </w:p>
    <w:p w14:paraId="41654802" w14:textId="77777777" w:rsidR="00C12484" w:rsidRDefault="001018DA" w:rsidP="00A14BBC">
      <w:pPr>
        <w:rPr>
          <w:noProof/>
          <w:lang w:val="en-US"/>
        </w:rPr>
      </w:pPr>
      <w:r>
        <w:rPr>
          <w:noProof/>
          <w:lang w:eastAsia="fr-FR"/>
        </w:rPr>
        <w:drawing>
          <wp:inline distT="0" distB="0" distL="0" distR="0" wp14:anchorId="249BAFA4" wp14:editId="03ADE61F">
            <wp:extent cx="2880000" cy="1468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4161E7F0" wp14:editId="640BB043">
            <wp:extent cx="2880000" cy="14688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65884559" w14:textId="77777777" w:rsidR="00D213C8" w:rsidRDefault="001018DA" w:rsidP="00D213C8">
      <w:pPr>
        <w:keepNext/>
      </w:pPr>
      <w:r>
        <w:rPr>
          <w:noProof/>
          <w:lang w:eastAsia="fr-FR"/>
        </w:rPr>
        <w:drawing>
          <wp:inline distT="0" distB="0" distL="0" distR="0" wp14:anchorId="2F75DE85" wp14:editId="57E66889">
            <wp:extent cx="2880000" cy="146880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3D452FE7" wp14:editId="224B8C7C">
            <wp:extent cx="2880000" cy="146880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37D95241" w14:textId="5BD62B51" w:rsidR="00A14BBC" w:rsidRDefault="00D213C8" w:rsidP="0001258E">
      <w:pPr>
        <w:pStyle w:val="Lgende"/>
        <w:jc w:val="center"/>
      </w:pPr>
      <w:bookmarkStart w:id="108" w:name="_Ref525811556"/>
      <w:bookmarkStart w:id="109" w:name="_Toc531267474"/>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31</w:t>
      </w:r>
      <w:r w:rsidR="008A3455">
        <w:rPr>
          <w:noProof/>
        </w:rPr>
        <w:fldChar w:fldCharType="end"/>
      </w:r>
      <w:bookmarkEnd w:id="108"/>
      <w:r w:rsidR="0001258E">
        <w:t xml:space="preserve"> : Forces </w:t>
      </w:r>
      <w:r>
        <w:t>structurelle</w:t>
      </w:r>
      <w:r w:rsidR="0001258E">
        <w:t>s</w:t>
      </w:r>
      <w:r>
        <w:t xml:space="preserve"> </w:t>
      </w:r>
      <w:r w:rsidR="0001258E">
        <w:t>d</w:t>
      </w:r>
      <w:r>
        <w:t xml:space="preserve">u palier à feuilles sans défauts d’usinage. Comparaison </w:t>
      </w:r>
      <w:r w:rsidR="0001258E">
        <w:t>avec</w:t>
      </w:r>
      <w:r>
        <w:t xml:space="preserve"> </w:t>
      </w:r>
      <w:r>
        <w:fldChar w:fldCharType="begin"/>
      </w:r>
      <w:r>
        <w:instrText xml:space="preserve"> REF _Ref522184108 \h </w:instrText>
      </w:r>
      <w:r>
        <w:fldChar w:fldCharType="separate"/>
      </w:r>
      <w:r w:rsidR="009D4609" w:rsidRPr="00F865FC">
        <w:t>[</w:t>
      </w:r>
      <w:r w:rsidR="009D4609" w:rsidRPr="00F865FC">
        <w:rPr>
          <w:noProof/>
        </w:rPr>
        <w:t>43</w:t>
      </w:r>
      <w:r>
        <w:fldChar w:fldCharType="end"/>
      </w:r>
      <w:r>
        <w:t>] (coefficient de frottement : f=0.1)</w:t>
      </w:r>
      <w:bookmarkEnd w:id="109"/>
    </w:p>
    <w:p w14:paraId="2735692C" w14:textId="77777777" w:rsidR="0001258E" w:rsidRPr="0001258E" w:rsidRDefault="0001258E" w:rsidP="0001258E">
      <w:pPr>
        <w:rPr>
          <w:sz w:val="2"/>
          <w:szCs w:val="2"/>
        </w:rPr>
      </w:pPr>
    </w:p>
    <w:p w14:paraId="4710837E" w14:textId="1C71036C" w:rsidR="00C12484" w:rsidRDefault="00C12484" w:rsidP="001B58D6">
      <w:pPr>
        <w:spacing w:line="360" w:lineRule="auto"/>
        <w:jc w:val="both"/>
      </w:pPr>
      <w:r>
        <w:t xml:space="preserve">Les résultats des deux modèles sont très proches mais pas identiques. Les différences proviennent du fait que dans le modèle structurel non linéaire, la feuille supérieure et la feuille </w:t>
      </w:r>
      <w:r>
        <w:lastRenderedPageBreak/>
        <w:t>plissée sont modélisées comme des coques élastiques alors que le rotor et la bague extérieure étaient considérés comme rigides</w:t>
      </w:r>
      <w:r w:rsidRPr="00DA111B">
        <w:t xml:space="preserve">. Les contacts peuvent alors se produire entre les nœuds et les éléments des feuilles supérieure et inférieure et sont traités dans une approche maître-esclave </w:t>
      </w:r>
      <w:r w:rsidR="00DA111B" w:rsidRPr="00DA111B">
        <w:fldChar w:fldCharType="begin"/>
      </w:r>
      <w:r w:rsidR="00DA111B" w:rsidRPr="00DA111B">
        <w:instrText xml:space="preserve"> REF _Ref522197922 \h </w:instrText>
      </w:r>
      <w:r w:rsidR="00DA111B">
        <w:instrText xml:space="preserve"> \* MERGEFORMAT </w:instrText>
      </w:r>
      <w:r w:rsidR="00DA111B" w:rsidRPr="00DA111B">
        <w:fldChar w:fldCharType="separate"/>
      </w:r>
      <w:r w:rsidR="009D4609" w:rsidRPr="009D4609">
        <w:t>[</w:t>
      </w:r>
      <w:r w:rsidR="009D4609" w:rsidRPr="009D4609">
        <w:rPr>
          <w:noProof/>
        </w:rPr>
        <w:t>89</w:t>
      </w:r>
      <w:r w:rsidR="00DA111B" w:rsidRPr="00DA111B">
        <w:fldChar w:fldCharType="end"/>
      </w:r>
      <w:r w:rsidR="0045218A">
        <w:t>]. P</w:t>
      </w:r>
      <w:r w:rsidRPr="00DA111B">
        <w:t>endant le c</w:t>
      </w:r>
      <w:r w:rsidR="00DA111B" w:rsidRPr="00DA111B">
        <w:t>hargement et le déchargement, un</w:t>
      </w:r>
      <w:r w:rsidRPr="00DA111B">
        <w:t xml:space="preserve"> nœud maître peut successivement </w:t>
      </w:r>
      <w:r w:rsidR="00DA111B" w:rsidRPr="00DA111B">
        <w:t xml:space="preserve">se </w:t>
      </w:r>
      <w:r w:rsidRPr="00DA111B">
        <w:t>poser sur les faces de différents éléments esclaves. De plus, le contact n'est pas réduit à une seule paire d</w:t>
      </w:r>
      <w:r>
        <w:t>'éléments maître-esclave</w:t>
      </w:r>
      <w:r w:rsidR="00C772E6">
        <w:t xml:space="preserve"> </w:t>
      </w:r>
      <w:r>
        <w:t>: de nombreux nœuds maîtres voisins peuvent s'étendre sur des éléments esclaves voisins. Ceci est une conséquence naturelle de la modélisation de la feuille supérieure et de la feuille plissée en tant que coques élastiques.</w:t>
      </w:r>
    </w:p>
    <w:p w14:paraId="5F914FB0" w14:textId="77777777" w:rsidR="00C12484" w:rsidRDefault="00C12484" w:rsidP="001B58D6">
      <w:pPr>
        <w:spacing w:line="360" w:lineRule="auto"/>
        <w:jc w:val="both"/>
      </w:pPr>
      <w:r>
        <w:t>Le modèle présenté dans ce travail pour la feuille ondulée est beaucoup plus simplifié. Les plissés sont remplacés par des ressorts et les contacts entre</w:t>
      </w:r>
      <w:r w:rsidR="0045218A">
        <w:t xml:space="preserve"> les éléments de la structure à</w:t>
      </w:r>
      <w:r>
        <w:t xml:space="preserve"> feuille</w:t>
      </w:r>
      <w:r w:rsidR="0045218A">
        <w:t>s</w:t>
      </w:r>
      <w:r>
        <w:t xml:space="preserve"> ne peuvent se produire que dans une approche nœud-nœud</w:t>
      </w:r>
      <w:r w:rsidR="00C772E6">
        <w:t xml:space="preserve"> </w:t>
      </w:r>
      <w:r>
        <w:t>: chaque nœud de la feuille peut entrer en contact avec le nœud de l'autre feuille qu'il lui est en vis-à-vis. Même si un modèle plus élaboré aurait été utilisé pour la feuille supérieure (par exemple un modèle de plaque), les résultats n'auraient pas été différents car le contact de nœud à nœud est imposé par le modèle</w:t>
      </w:r>
      <w:r w:rsidR="0045218A" w:rsidRPr="0045218A">
        <w:t xml:space="preserve"> </w:t>
      </w:r>
      <w:r w:rsidR="0045218A">
        <w:t>simplifié</w:t>
      </w:r>
      <w:r>
        <w:t xml:space="preserve"> de feuille ondulée.</w:t>
      </w:r>
    </w:p>
    <w:p w14:paraId="64AB07C0" w14:textId="4289B02A" w:rsidR="00A257E7" w:rsidRDefault="00C12484" w:rsidP="001B58D6">
      <w:pPr>
        <w:spacing w:line="360" w:lineRule="auto"/>
        <w:jc w:val="both"/>
      </w:pPr>
      <w:r>
        <w:t xml:space="preserve">Le modèle actuel présente l'avantage d'être très efficace en termes de temps de calcul par rapport au modèle structurel complet. Par exemple, un cycle de chargement-déchargement nécessite </w:t>
      </w:r>
      <w:r w:rsidR="00AF538C">
        <w:t>des heures</w:t>
      </w:r>
      <w:r>
        <w:t xml:space="preserve"> dans le modèle st</w:t>
      </w:r>
      <w:r w:rsidR="00AF538C">
        <w:t xml:space="preserve">ructurel complet et seulement quelques minutes </w:t>
      </w:r>
      <w:r>
        <w:t xml:space="preserve">dans le modèle simplifié avec 100 étapes intermédiaires de calcul également </w:t>
      </w:r>
      <w:r w:rsidR="00A257E7">
        <w:t>espacés</w:t>
      </w:r>
      <w:r>
        <w:t>. Le prix à payer pour l'efficacité de calcul sont les diff</w:t>
      </w:r>
      <w:r w:rsidR="00DA111B">
        <w:t xml:space="preserve">érences illustrées à la </w:t>
      </w:r>
      <w:r w:rsidR="00DA111B">
        <w:fldChar w:fldCharType="begin"/>
      </w:r>
      <w:r w:rsidR="00DA111B">
        <w:instrText xml:space="preserve"> REF _Ref525811556 \h </w:instrText>
      </w:r>
      <w:r w:rsidR="001B58D6">
        <w:instrText xml:space="preserve"> \* MERGEFORMAT </w:instrText>
      </w:r>
      <w:r w:rsidR="00DA111B">
        <w:fldChar w:fldCharType="separate"/>
      </w:r>
      <w:r w:rsidR="009D4609">
        <w:t xml:space="preserve">Figure </w:t>
      </w:r>
      <w:r w:rsidR="009D4609">
        <w:rPr>
          <w:noProof/>
        </w:rPr>
        <w:t>31</w:t>
      </w:r>
      <w:r w:rsidR="00DA111B">
        <w:fldChar w:fldCharType="end"/>
      </w:r>
      <w:r w:rsidR="004F08BA">
        <w:t>.</w:t>
      </w:r>
    </w:p>
    <w:p w14:paraId="10553169" w14:textId="77777777" w:rsidR="00A257E7" w:rsidRPr="0045218A" w:rsidRDefault="00A257E7" w:rsidP="00C12484">
      <w:pPr>
        <w:jc w:val="both"/>
        <w:rPr>
          <w:sz w:val="2"/>
          <w:szCs w:val="2"/>
        </w:rPr>
      </w:pPr>
    </w:p>
    <w:p w14:paraId="2F5548C3" w14:textId="77777777" w:rsidR="00AF538C" w:rsidRDefault="00AF538C" w:rsidP="00AF538C">
      <w:pPr>
        <w:pStyle w:val="Titre3"/>
        <w:numPr>
          <w:ilvl w:val="1"/>
          <w:numId w:val="8"/>
        </w:numPr>
      </w:pPr>
      <w:bookmarkStart w:id="110" w:name="_Toc531267410"/>
      <w:r>
        <w:t xml:space="preserve">Structure </w:t>
      </w:r>
      <w:r w:rsidR="00C4379D">
        <w:t>avec</w:t>
      </w:r>
      <w:r>
        <w:t xml:space="preserve"> défauts d’usinage</w:t>
      </w:r>
      <w:bookmarkEnd w:id="110"/>
    </w:p>
    <w:p w14:paraId="75D51C7B" w14:textId="77777777" w:rsidR="00AF538C" w:rsidRDefault="00AF538C" w:rsidP="00C12484">
      <w:pPr>
        <w:jc w:val="both"/>
      </w:pPr>
    </w:p>
    <w:p w14:paraId="0BB28B01" w14:textId="43A8F468" w:rsidR="00C12484" w:rsidRDefault="00C12484" w:rsidP="001B58D6">
      <w:pPr>
        <w:spacing w:line="360" w:lineRule="auto"/>
        <w:jc w:val="both"/>
      </w:pPr>
      <w:r>
        <w:t xml:space="preserve">D'autres comparaisons entre le nouveau modèle et le modèle complet d'élasticité non linéaire de </w:t>
      </w:r>
      <w:r w:rsidR="00AF538C">
        <w:fldChar w:fldCharType="begin"/>
      </w:r>
      <w:r w:rsidR="00AF538C">
        <w:instrText xml:space="preserve"> REF _Ref522184108 \h </w:instrText>
      </w:r>
      <w:r w:rsidR="001B58D6">
        <w:instrText xml:space="preserve"> \* MERGEFORMAT </w:instrText>
      </w:r>
      <w:r w:rsidR="00AF538C">
        <w:fldChar w:fldCharType="separate"/>
      </w:r>
      <w:r w:rsidR="009D4609" w:rsidRPr="009D4609">
        <w:t>[</w:t>
      </w:r>
      <w:r w:rsidR="009D4609" w:rsidRPr="009D4609">
        <w:rPr>
          <w:noProof/>
        </w:rPr>
        <w:t>43</w:t>
      </w:r>
      <w:r w:rsidR="00AF538C">
        <w:fldChar w:fldCharType="end"/>
      </w:r>
      <w:r w:rsidR="00AF538C">
        <w:t>]</w:t>
      </w:r>
      <w:r>
        <w:t xml:space="preserve"> peuvent être faites dans le cas du palier à feuille avec des défauts d’usinage. Des défauts impactant la hauteur initiale des plissés de la feuille ondulée peuvent être imposées dans le nouveau modèle simplifié en utilisant des contraintes géométriques.</w:t>
      </w:r>
    </w:p>
    <w:p w14:paraId="5B8B63A1" w14:textId="59CAA89B" w:rsidR="00C12484" w:rsidRDefault="00C12484" w:rsidP="001B58D6">
      <w:pPr>
        <w:spacing w:line="360" w:lineRule="auto"/>
        <w:jc w:val="both"/>
      </w:pPr>
      <w:r>
        <w:t xml:space="preserve">Il convient de souligner que le modèle introduit dans </w:t>
      </w:r>
      <w:r w:rsidR="00F94FE7">
        <w:fldChar w:fldCharType="begin"/>
      </w:r>
      <w:r w:rsidR="00F94FE7">
        <w:instrText xml:space="preserve"> REF _Ref522185216 \h </w:instrText>
      </w:r>
      <w:r w:rsidR="001B58D6">
        <w:instrText xml:space="preserve"> \* MERGEFORMAT </w:instrText>
      </w:r>
      <w:r w:rsidR="00F94FE7">
        <w:fldChar w:fldCharType="separate"/>
      </w:r>
      <w:r w:rsidR="009D4609" w:rsidRPr="009D4609">
        <w:t>[</w:t>
      </w:r>
      <w:r w:rsidR="009D4609" w:rsidRPr="009D4609">
        <w:rPr>
          <w:noProof/>
        </w:rPr>
        <w:t>44</w:t>
      </w:r>
      <w:r w:rsidR="00F94FE7">
        <w:fldChar w:fldCharType="end"/>
      </w:r>
      <w:r w:rsidR="00F94FE7">
        <w:t>]</w:t>
      </w:r>
      <w:r>
        <w:t xml:space="preserve"> n'avait aucune possibilité de prendre en compte les défauts d’usinage. L'absence de la feuille supérieure dans ce modèle ne </w:t>
      </w:r>
      <w:r w:rsidR="00414E9E">
        <w:t>permettait</w:t>
      </w:r>
      <w:r>
        <w:t xml:space="preserve"> pas </w:t>
      </w:r>
      <w:r w:rsidR="00A257E7">
        <w:t>la</w:t>
      </w:r>
      <w:r w:rsidR="00414E9E">
        <w:t xml:space="preserve"> prise en compte d</w:t>
      </w:r>
      <w:r>
        <w:t>es défauts d’usinage.</w:t>
      </w:r>
    </w:p>
    <w:p w14:paraId="0D79EF28" w14:textId="77777777" w:rsidR="00C12484" w:rsidRDefault="00C12484" w:rsidP="001B58D6">
      <w:pPr>
        <w:spacing w:line="360" w:lineRule="auto"/>
        <w:jc w:val="both"/>
      </w:pPr>
      <w:r>
        <w:lastRenderedPageBreak/>
        <w:t>Il a été considéré que les défauts d’usinage suivent une distribution normale avec une valeur moyenne égale à la v</w:t>
      </w:r>
      <w:r w:rsidR="00F94FE7">
        <w:t xml:space="preserve">aleur nominale de la hauteur des plissés </w:t>
      </w:r>
      <w:r>
        <w:t xml:space="preserve">(c'est-à-dire 508 </w:t>
      </w:r>
      <w:r>
        <w:rPr>
          <w:rFonts w:cstheme="minorHAnsi"/>
        </w:rPr>
        <w:t>μ</w:t>
      </w:r>
      <w:r>
        <w:t xml:space="preserve">m) et une valeur de l’écart type </w:t>
      </w:r>
      <m:oMath>
        <m:sSub>
          <m:sSubPr>
            <m:ctrlPr>
              <w:rPr>
                <w:rFonts w:ascii="Cambria Math" w:hAnsi="Cambria Math"/>
                <w:i/>
              </w:rPr>
            </m:ctrlPr>
          </m:sSubPr>
          <m:e>
            <m:r>
              <w:rPr>
                <w:rFonts w:ascii="Cambria Math" w:hAnsi="Cambria Math"/>
              </w:rPr>
              <m:t>σ</m:t>
            </m:r>
          </m:e>
          <m:sub>
            <m:r>
              <w:rPr>
                <w:rFonts w:ascii="Cambria Math" w:hAnsi="Cambria Math"/>
              </w:rPr>
              <m:t>hb</m:t>
            </m:r>
          </m:sub>
        </m:sSub>
      </m:oMath>
      <w:r w:rsidR="00A257E7">
        <w:rPr>
          <w:rFonts w:eastAsiaTheme="minorEastAsia"/>
        </w:rPr>
        <w:t xml:space="preserve"> </w:t>
      </w:r>
      <w:r>
        <w:t>donné</w:t>
      </w:r>
      <w:r w:rsidR="00A257E7">
        <w:t>e</w:t>
      </w:r>
      <w:r>
        <w:t xml:space="preserve"> par l’utilisateur.</w:t>
      </w:r>
    </w:p>
    <w:p w14:paraId="19D898F1" w14:textId="5C02F576" w:rsidR="00C12484" w:rsidRDefault="00C12484" w:rsidP="001B58D6">
      <w:pPr>
        <w:spacing w:line="360" w:lineRule="auto"/>
        <w:jc w:val="both"/>
      </w:pPr>
      <w:r>
        <w:t xml:space="preserve">Les résultats obtenus pour </w:t>
      </w:r>
      <w:r w:rsidR="00A257E7">
        <w:t xml:space="preserve">un déplacement du rotor de </w:t>
      </w:r>
      <m:oMath>
        <m:r>
          <w:rPr>
            <w:rFonts w:ascii="Cambria Math" w:hAnsi="Cambria Math"/>
          </w:rPr>
          <m:t xml:space="preserve">2.5 </m:t>
        </m:r>
        <m:sSub>
          <m:sSubPr>
            <m:ctrlPr>
              <w:rPr>
                <w:rFonts w:ascii="Cambria Math" w:hAnsi="Cambria Math"/>
                <w:i/>
              </w:rPr>
            </m:ctrlPr>
          </m:sSubPr>
          <m:e>
            <m:r>
              <w:rPr>
                <w:rFonts w:ascii="Cambria Math" w:hAnsi="Cambria Math"/>
              </w:rPr>
              <m:t>C</m:t>
            </m:r>
          </m:e>
          <m:sub>
            <m:r>
              <w:rPr>
                <w:rFonts w:ascii="Cambria Math" w:hAnsi="Cambria Math"/>
              </w:rPr>
              <m:t>r</m:t>
            </m:r>
          </m:sub>
        </m:sSub>
      </m:oMath>
      <w:r>
        <w:t xml:space="preserve"> vers + X s</w:t>
      </w:r>
      <w:r w:rsidR="00F94FE7">
        <w:t xml:space="preserve">ont représentés sur la </w:t>
      </w:r>
      <w:r w:rsidR="00F94FE7">
        <w:fldChar w:fldCharType="begin"/>
      </w:r>
      <w:r w:rsidR="00F94FE7">
        <w:instrText xml:space="preserve"> REF _Ref525808251 \h </w:instrText>
      </w:r>
      <w:r w:rsidR="001B58D6">
        <w:instrText xml:space="preserve"> \* MERGEFORMAT </w:instrText>
      </w:r>
      <w:r w:rsidR="00F94FE7">
        <w:fldChar w:fldCharType="separate"/>
      </w:r>
      <w:r w:rsidR="009D4609">
        <w:t xml:space="preserve">Figure </w:t>
      </w:r>
      <w:r w:rsidR="009D4609">
        <w:rPr>
          <w:noProof/>
        </w:rPr>
        <w:t>32</w:t>
      </w:r>
      <w:r w:rsidR="00F94FE7">
        <w:fldChar w:fldCharType="end"/>
      </w:r>
      <w:r>
        <w:t xml:space="preserve"> et la </w:t>
      </w:r>
      <w:r w:rsidR="00F94FE7">
        <w:fldChar w:fldCharType="begin"/>
      </w:r>
      <w:r w:rsidR="00F94FE7">
        <w:instrText xml:space="preserve"> REF _Ref525808261 \h </w:instrText>
      </w:r>
      <w:r w:rsidR="001B58D6">
        <w:instrText xml:space="preserve"> \* MERGEFORMAT </w:instrText>
      </w:r>
      <w:r w:rsidR="00F94FE7">
        <w:fldChar w:fldCharType="separate"/>
      </w:r>
      <w:r w:rsidR="009D4609" w:rsidRPr="008A5F7F">
        <w:t xml:space="preserve">Figure </w:t>
      </w:r>
      <w:r w:rsidR="009D4609">
        <w:rPr>
          <w:noProof/>
        </w:rPr>
        <w:t>33</w:t>
      </w:r>
      <w:r w:rsidR="00F94FE7">
        <w:fldChar w:fldCharType="end"/>
      </w:r>
      <w:r w:rsidR="00F94FE7">
        <w:t xml:space="preserve"> </w:t>
      </w:r>
      <w:r>
        <w:t xml:space="preserve">pour un écart type de 10 </w:t>
      </w:r>
      <w:r>
        <w:rPr>
          <w:rFonts w:cstheme="minorHAnsi"/>
        </w:rPr>
        <w:t>μ</w:t>
      </w:r>
      <w:r>
        <w:t xml:space="preserve">m puis de 20 </w:t>
      </w:r>
      <w:r>
        <w:rPr>
          <w:rFonts w:cstheme="minorHAnsi"/>
        </w:rPr>
        <w:t>μ</w:t>
      </w:r>
      <w:r>
        <w:t>m</w:t>
      </w:r>
      <w:r w:rsidR="00744533">
        <w:t xml:space="preserve">, respectivement </w:t>
      </w:r>
      <w:r>
        <w:t>(c'est-à-dire 2% puis 4% de la hauteur de</w:t>
      </w:r>
      <w:r w:rsidR="00414E9E">
        <w:t>s</w:t>
      </w:r>
      <w:r>
        <w:t xml:space="preserve"> </w:t>
      </w:r>
      <w:r w:rsidR="00F94FE7">
        <w:t>plissés</w:t>
      </w:r>
      <w:r>
        <w:t xml:space="preserve">). </w:t>
      </w:r>
    </w:p>
    <w:p w14:paraId="25700D00" w14:textId="77777777" w:rsidR="00C12484" w:rsidRDefault="00F94FE7" w:rsidP="001B58D6">
      <w:pPr>
        <w:spacing w:line="360" w:lineRule="auto"/>
        <w:jc w:val="both"/>
      </w:pPr>
      <w:r>
        <w:t>Les</w:t>
      </w:r>
      <w:r w:rsidR="00C12484">
        <w:t xml:space="preserve"> hauteur</w:t>
      </w:r>
      <w:r>
        <w:t>s</w:t>
      </w:r>
      <w:r w:rsidR="00C12484">
        <w:t xml:space="preserve"> des </w:t>
      </w:r>
      <w:r w:rsidR="00744533">
        <w:t xml:space="preserve">26 </w:t>
      </w:r>
      <w:r>
        <w:t>plissés</w:t>
      </w:r>
      <w:r w:rsidR="00C12484">
        <w:t xml:space="preserve"> avec défauts d’usinage </w:t>
      </w:r>
      <w:r w:rsidR="00834D8F">
        <w:t xml:space="preserve">sont représentées par des barres pour chaque cas de calcul </w:t>
      </w:r>
      <w:r w:rsidR="00C12484">
        <w:t>et comparée</w:t>
      </w:r>
      <w:r w:rsidR="00834D8F">
        <w:t>s</w:t>
      </w:r>
      <w:r w:rsidR="00C12484">
        <w:t xml:space="preserve"> avec la hauteur nominale des </w:t>
      </w:r>
      <w:r w:rsidR="00834D8F">
        <w:t>plissés</w:t>
      </w:r>
      <w:r w:rsidR="00A257E7">
        <w:t>.</w:t>
      </w:r>
    </w:p>
    <w:p w14:paraId="56AF7C5C" w14:textId="11465235" w:rsidR="00C12484" w:rsidRDefault="00744533" w:rsidP="001B58D6">
      <w:pPr>
        <w:spacing w:line="360" w:lineRule="auto"/>
        <w:jc w:val="both"/>
      </w:pPr>
      <w:r>
        <w:t xml:space="preserve">Six profils de plissés sont présentés dans les </w:t>
      </w:r>
      <w:r>
        <w:fldChar w:fldCharType="begin"/>
      </w:r>
      <w:r>
        <w:instrText xml:space="preserve"> REF _Ref525808251 \h </w:instrText>
      </w:r>
      <w:r w:rsidR="001B58D6">
        <w:instrText xml:space="preserve"> \* MERGEFORMAT </w:instrText>
      </w:r>
      <w:r>
        <w:fldChar w:fldCharType="separate"/>
      </w:r>
      <w:r w:rsidR="009D4609">
        <w:t xml:space="preserve">Figure </w:t>
      </w:r>
      <w:r w:rsidR="009D4609">
        <w:rPr>
          <w:noProof/>
        </w:rPr>
        <w:t>32</w:t>
      </w:r>
      <w:r>
        <w:fldChar w:fldCharType="end"/>
      </w:r>
      <w:r>
        <w:t xml:space="preserve"> et </w:t>
      </w:r>
      <w:r>
        <w:fldChar w:fldCharType="begin"/>
      </w:r>
      <w:r>
        <w:instrText xml:space="preserve"> REF _Ref525808261 \h </w:instrText>
      </w:r>
      <w:r w:rsidR="001B58D6">
        <w:instrText xml:space="preserve"> \* MERGEFORMAT </w:instrText>
      </w:r>
      <w:r>
        <w:fldChar w:fldCharType="separate"/>
      </w:r>
      <w:r w:rsidR="009D4609" w:rsidRPr="008A5F7F">
        <w:t xml:space="preserve">Figure </w:t>
      </w:r>
      <w:r w:rsidR="009D4609">
        <w:rPr>
          <w:noProof/>
        </w:rPr>
        <w:t>33</w:t>
      </w:r>
      <w:r>
        <w:fldChar w:fldCharType="end"/>
      </w:r>
      <w:r>
        <w:t xml:space="preserve"> : cinq de ces six profils sont ceux présentés dans les figures 12 et 13 de la référence </w:t>
      </w:r>
      <w:r>
        <w:fldChar w:fldCharType="begin"/>
      </w:r>
      <w:r>
        <w:instrText xml:space="preserve"> REF _Ref522184108 \h </w:instrText>
      </w:r>
      <w:r w:rsidR="001B58D6">
        <w:instrText xml:space="preserve"> \* MERGEFORMAT </w:instrText>
      </w:r>
      <w:r>
        <w:fldChar w:fldCharType="separate"/>
      </w:r>
      <w:r w:rsidR="009D4609" w:rsidRPr="009D4609">
        <w:t>[</w:t>
      </w:r>
      <w:r w:rsidR="009D4609" w:rsidRPr="009D4609">
        <w:rPr>
          <w:noProof/>
        </w:rPr>
        <w:t>43</w:t>
      </w:r>
      <w:r>
        <w:fldChar w:fldCharType="end"/>
      </w:r>
      <w:r>
        <w:t xml:space="preserve">]. </w:t>
      </w:r>
      <w:r w:rsidR="00C12484">
        <w:t>Les résultats du nouveau modèle simplifié coïncident bien avec le modèle complet d'élasticité non linéaire. Dans certains cas, les forces radiales prédites par le nouveau modèle simplifié sont plus élevées mais la boucle d'hystérésis délimitée par le cycle de chargement-déchargement est toujours bien prédite.</w:t>
      </w:r>
    </w:p>
    <w:p w14:paraId="2542BA94" w14:textId="7D1ACF79" w:rsidR="00DD3C5A" w:rsidRDefault="00C12484" w:rsidP="001B58D6">
      <w:pPr>
        <w:spacing w:line="360" w:lineRule="auto"/>
        <w:jc w:val="both"/>
      </w:pPr>
      <w:r>
        <w:t xml:space="preserve">Les hauteurs de </w:t>
      </w:r>
      <w:r w:rsidR="00DC1E63">
        <w:t>plissés</w:t>
      </w:r>
      <w:r>
        <w:t xml:space="preserve"> représentées par des barres sur les </w:t>
      </w:r>
      <w:r w:rsidR="00DC1E63">
        <w:fldChar w:fldCharType="begin"/>
      </w:r>
      <w:r w:rsidR="00DC1E63">
        <w:instrText xml:space="preserve"> REF _Ref525808251 \h </w:instrText>
      </w:r>
      <w:r w:rsidR="001B58D6">
        <w:instrText xml:space="preserve"> \* MERGEFORMAT </w:instrText>
      </w:r>
      <w:r w:rsidR="00DC1E63">
        <w:fldChar w:fldCharType="separate"/>
      </w:r>
      <w:r w:rsidR="009D4609">
        <w:t xml:space="preserve">Figure </w:t>
      </w:r>
      <w:r w:rsidR="009D4609">
        <w:rPr>
          <w:noProof/>
        </w:rPr>
        <w:t>32</w:t>
      </w:r>
      <w:r w:rsidR="00DC1E63">
        <w:fldChar w:fldCharType="end"/>
      </w:r>
      <w:r w:rsidR="00DC1E63">
        <w:t xml:space="preserve"> et </w:t>
      </w:r>
      <w:r w:rsidR="00DC1E63">
        <w:fldChar w:fldCharType="begin"/>
      </w:r>
      <w:r w:rsidR="00DC1E63">
        <w:instrText xml:space="preserve"> REF _Ref525808261 \h </w:instrText>
      </w:r>
      <w:r w:rsidR="001B58D6">
        <w:instrText xml:space="preserve"> \* MERGEFORMAT </w:instrText>
      </w:r>
      <w:r w:rsidR="00DC1E63">
        <w:fldChar w:fldCharType="separate"/>
      </w:r>
      <w:r w:rsidR="009D4609" w:rsidRPr="008A5F7F">
        <w:t xml:space="preserve">Figure </w:t>
      </w:r>
      <w:r w:rsidR="009D4609">
        <w:rPr>
          <w:noProof/>
        </w:rPr>
        <w:t>33</w:t>
      </w:r>
      <w:r w:rsidR="00DC1E63">
        <w:fldChar w:fldCharType="end"/>
      </w:r>
      <w:r>
        <w:t xml:space="preserve"> donnent également un aperçu de la façon dont le jeu radial est affecté par les défauts d’usinage. La pratique numérique a toujours besoin d'un jeu radial pour décrire complètement la géométrie du palier. Ce jeu radial peut même être négatif lorsqu'il correspond à une interférence entre le rotor et la</w:t>
      </w:r>
      <w:r w:rsidR="00A257E7">
        <w:t xml:space="preserve"> feuille supérieure (palier préchargé</w:t>
      </w:r>
      <w:r>
        <w:t>). Cependant, en raison de l'élasticité de la structure à feuilles, le jeu radial est assez dif</w:t>
      </w:r>
      <w:r w:rsidR="00A257E7">
        <w:t>ficile à mesurer avec précision</w:t>
      </w:r>
      <w:r>
        <w:t xml:space="preserve">. Par conséquent, les mesures expérimentales donnent un jeu radial affecté par des incertitudes assez élevées. Par exemple, si les résultats de la </w:t>
      </w:r>
      <w:r w:rsidR="00DC1E63">
        <w:fldChar w:fldCharType="begin"/>
      </w:r>
      <w:r w:rsidR="00DC1E63">
        <w:instrText xml:space="preserve"> REF _Ref525808251 \h </w:instrText>
      </w:r>
      <w:r w:rsidR="001B58D6">
        <w:instrText xml:space="preserve"> \* MERGEFORMAT </w:instrText>
      </w:r>
      <w:r w:rsidR="00DC1E63">
        <w:fldChar w:fldCharType="separate"/>
      </w:r>
      <w:r w:rsidR="009D4609">
        <w:t xml:space="preserve">Figure </w:t>
      </w:r>
      <w:r w:rsidR="009D4609">
        <w:rPr>
          <w:noProof/>
        </w:rPr>
        <w:t>32</w:t>
      </w:r>
      <w:r w:rsidR="00DC1E63">
        <w:fldChar w:fldCharType="end"/>
      </w:r>
      <w:r w:rsidR="00DC1E63">
        <w:t xml:space="preserve"> et de la </w:t>
      </w:r>
      <w:r w:rsidR="00DC1E63">
        <w:fldChar w:fldCharType="begin"/>
      </w:r>
      <w:r w:rsidR="00DC1E63">
        <w:instrText xml:space="preserve"> REF _Ref525808261 \h </w:instrText>
      </w:r>
      <w:r w:rsidR="001B58D6">
        <w:instrText xml:space="preserve"> \* MERGEFORMAT </w:instrText>
      </w:r>
      <w:r w:rsidR="00DC1E63">
        <w:fldChar w:fldCharType="separate"/>
      </w:r>
      <w:r w:rsidR="009D4609" w:rsidRPr="008A5F7F">
        <w:t xml:space="preserve">Figure </w:t>
      </w:r>
      <w:r w:rsidR="009D4609">
        <w:rPr>
          <w:noProof/>
        </w:rPr>
        <w:t>33</w:t>
      </w:r>
      <w:r w:rsidR="00DC1E63">
        <w:fldChar w:fldCharType="end"/>
      </w:r>
      <w:r>
        <w:t xml:space="preserve"> avaient été des données expérimentales, le jeu dans la direction + X aurait pu être estimé comme le déplacement radial du rotor pour lequel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DD3C5A">
        <w:t xml:space="preserve"> est inférieure à un</w:t>
      </w:r>
      <w:r w:rsidR="00DC1E63">
        <w:t xml:space="preserve"> seuil donné.</w:t>
      </w:r>
    </w:p>
    <w:p w14:paraId="0BFC7B7D" w14:textId="77777777" w:rsidR="00C43D19" w:rsidRDefault="007B744E" w:rsidP="00C12484">
      <w:pPr>
        <w:jc w:val="both"/>
      </w:pPr>
      <w:r>
        <w:rPr>
          <w:noProof/>
          <w:lang w:eastAsia="fr-FR"/>
        </w:rPr>
        <w:drawing>
          <wp:inline distT="0" distB="0" distL="0" distR="0" wp14:anchorId="4759232C" wp14:editId="41A73CAE">
            <wp:extent cx="2880000" cy="1468800"/>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47CFB60D" wp14:editId="0687FE92">
            <wp:extent cx="2880000" cy="146880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701A14F8" w14:textId="77777777" w:rsidR="00C43D19" w:rsidRDefault="007B744E" w:rsidP="00C12484">
      <w:pPr>
        <w:jc w:val="both"/>
      </w:pPr>
      <w:r>
        <w:rPr>
          <w:noProof/>
          <w:lang w:eastAsia="fr-FR"/>
        </w:rPr>
        <w:lastRenderedPageBreak/>
        <w:drawing>
          <wp:inline distT="0" distB="0" distL="0" distR="0" wp14:anchorId="2A3DE575" wp14:editId="239878BF">
            <wp:extent cx="2880000" cy="1468800"/>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2B5CF68E" wp14:editId="286B5DC9">
            <wp:extent cx="2880000" cy="1465200"/>
            <wp:effectExtent l="0" t="0" r="0" b="190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0000" cy="1465200"/>
                    </a:xfrm>
                    <a:prstGeom prst="rect">
                      <a:avLst/>
                    </a:prstGeom>
                    <a:noFill/>
                  </pic:spPr>
                </pic:pic>
              </a:graphicData>
            </a:graphic>
          </wp:inline>
        </w:drawing>
      </w:r>
    </w:p>
    <w:p w14:paraId="33A34E87" w14:textId="77777777" w:rsidR="000938C5" w:rsidRDefault="007B744E" w:rsidP="000938C5">
      <w:pPr>
        <w:keepNext/>
        <w:jc w:val="both"/>
      </w:pPr>
      <w:r>
        <w:rPr>
          <w:noProof/>
          <w:lang w:eastAsia="fr-FR"/>
        </w:rPr>
        <w:drawing>
          <wp:inline distT="0" distB="0" distL="0" distR="0" wp14:anchorId="39F9A456" wp14:editId="3922598D">
            <wp:extent cx="2880000" cy="146880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75D235AF" wp14:editId="1C627502">
            <wp:extent cx="2880000" cy="14688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p>
    <w:p w14:paraId="1B086231" w14:textId="17CD8BE3" w:rsidR="00DD3C5A" w:rsidRDefault="000938C5" w:rsidP="00DD3C5A">
      <w:pPr>
        <w:pStyle w:val="Lgende"/>
        <w:jc w:val="center"/>
      </w:pPr>
      <w:bookmarkStart w:id="111" w:name="_Ref525808251"/>
      <w:bookmarkStart w:id="112" w:name="_Toc531267475"/>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32</w:t>
      </w:r>
      <w:r w:rsidR="008A3455">
        <w:rPr>
          <w:noProof/>
        </w:rPr>
        <w:fldChar w:fldCharType="end"/>
      </w:r>
      <w:bookmarkEnd w:id="111"/>
      <w:r>
        <w:t xml:space="preserve"> : Forces </w:t>
      </w:r>
      <w:r w:rsidR="00A257E7">
        <w:t>s</w:t>
      </w:r>
      <w:r>
        <w:t>tructurelle dans</w:t>
      </w:r>
      <w:r w:rsidR="0016139A">
        <w:t xml:space="preserve"> la</w:t>
      </w:r>
      <w:r w:rsidR="00A257E7">
        <w:t xml:space="preserve"> direction « +X » </w:t>
      </w:r>
      <w:r w:rsidRPr="000938C5">
        <w:t xml:space="preserve"> </w:t>
      </w:r>
      <w:r w:rsidRPr="000938C5">
        <w:rPr>
          <w:szCs w:val="20"/>
          <w:lang w:val="en-US"/>
        </w:rPr>
        <w:t>σ</w:t>
      </w:r>
      <w:r w:rsidRPr="00D158EC">
        <w:rPr>
          <w:szCs w:val="20"/>
          <w:vertAlign w:val="subscript"/>
        </w:rPr>
        <w:t>hb</w:t>
      </w:r>
      <w:r w:rsidRPr="00D158EC">
        <w:rPr>
          <w:szCs w:val="20"/>
        </w:rPr>
        <w:t>=10µm</w:t>
      </w:r>
      <w:bookmarkEnd w:id="112"/>
      <w:r w:rsidRPr="000938C5">
        <w:t xml:space="preserve"> </w:t>
      </w:r>
    </w:p>
    <w:p w14:paraId="2BABC0C7" w14:textId="77777777" w:rsidR="008A5F7F" w:rsidRPr="008A5F7F" w:rsidRDefault="008A5F7F" w:rsidP="008A5F7F">
      <w:pPr>
        <w:jc w:val="both"/>
        <w:rPr>
          <w:sz w:val="6"/>
        </w:rPr>
      </w:pPr>
    </w:p>
    <w:p w14:paraId="770F5700" w14:textId="77777777" w:rsidR="00C43D19" w:rsidRPr="008A5F7F" w:rsidRDefault="00553A55" w:rsidP="00C12484">
      <w:pPr>
        <w:jc w:val="both"/>
      </w:pPr>
      <w:r>
        <w:rPr>
          <w:noProof/>
          <w:lang w:eastAsia="fr-FR"/>
        </w:rPr>
        <w:drawing>
          <wp:inline distT="0" distB="0" distL="0" distR="0" wp14:anchorId="082FA014" wp14:editId="261CC448">
            <wp:extent cx="2880000" cy="1468800"/>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sidR="00DE40DF">
        <w:rPr>
          <w:noProof/>
          <w:lang w:eastAsia="fr-FR"/>
        </w:rPr>
        <w:drawing>
          <wp:inline distT="0" distB="0" distL="0" distR="0" wp14:anchorId="38A2CDA8" wp14:editId="58B87528">
            <wp:extent cx="2880000" cy="1465200"/>
            <wp:effectExtent l="0" t="0" r="0" b="190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1465200"/>
                    </a:xfrm>
                    <a:prstGeom prst="rect">
                      <a:avLst/>
                    </a:prstGeom>
                    <a:noFill/>
                  </pic:spPr>
                </pic:pic>
              </a:graphicData>
            </a:graphic>
          </wp:inline>
        </w:drawing>
      </w:r>
    </w:p>
    <w:p w14:paraId="22898A7F" w14:textId="77777777" w:rsidR="00336430" w:rsidRPr="008A5F7F" w:rsidRDefault="00DE40DF" w:rsidP="00C12484">
      <w:pPr>
        <w:jc w:val="both"/>
      </w:pPr>
      <w:r>
        <w:rPr>
          <w:noProof/>
          <w:lang w:eastAsia="fr-FR"/>
        </w:rPr>
        <w:drawing>
          <wp:inline distT="0" distB="0" distL="0" distR="0" wp14:anchorId="3773522E" wp14:editId="5E246F99">
            <wp:extent cx="2880000" cy="1468800"/>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000" cy="1468800"/>
                    </a:xfrm>
                    <a:prstGeom prst="rect">
                      <a:avLst/>
                    </a:prstGeom>
                    <a:noFill/>
                  </pic:spPr>
                </pic:pic>
              </a:graphicData>
            </a:graphic>
          </wp:inline>
        </w:drawing>
      </w:r>
      <w:r>
        <w:rPr>
          <w:noProof/>
          <w:lang w:eastAsia="fr-FR"/>
        </w:rPr>
        <w:drawing>
          <wp:inline distT="0" distB="0" distL="0" distR="0" wp14:anchorId="36DA25F6" wp14:editId="69EF1EFD">
            <wp:extent cx="2880000" cy="1465200"/>
            <wp:effectExtent l="0" t="0" r="0" b="190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000" cy="1465200"/>
                    </a:xfrm>
                    <a:prstGeom prst="rect">
                      <a:avLst/>
                    </a:prstGeom>
                    <a:noFill/>
                  </pic:spPr>
                </pic:pic>
              </a:graphicData>
            </a:graphic>
          </wp:inline>
        </w:drawing>
      </w:r>
    </w:p>
    <w:p w14:paraId="1192E868" w14:textId="77777777" w:rsidR="000938C5" w:rsidRPr="008A5F7F" w:rsidRDefault="006F50B7" w:rsidP="000938C5">
      <w:pPr>
        <w:keepNext/>
        <w:jc w:val="both"/>
      </w:pPr>
      <w:r>
        <w:rPr>
          <w:noProof/>
          <w:lang w:eastAsia="fr-FR"/>
        </w:rPr>
        <w:drawing>
          <wp:inline distT="0" distB="0" distL="0" distR="0" wp14:anchorId="1584BAD6" wp14:editId="20005EF0">
            <wp:extent cx="2880000" cy="1465200"/>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0000" cy="1465200"/>
                    </a:xfrm>
                    <a:prstGeom prst="rect">
                      <a:avLst/>
                    </a:prstGeom>
                    <a:noFill/>
                  </pic:spPr>
                </pic:pic>
              </a:graphicData>
            </a:graphic>
          </wp:inline>
        </w:drawing>
      </w:r>
      <w:r>
        <w:rPr>
          <w:noProof/>
          <w:lang w:eastAsia="fr-FR"/>
        </w:rPr>
        <w:drawing>
          <wp:inline distT="0" distB="0" distL="0" distR="0" wp14:anchorId="4946E3B2" wp14:editId="3F99FA95">
            <wp:extent cx="2880000" cy="1465200"/>
            <wp:effectExtent l="0" t="0" r="0" b="190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1465200"/>
                    </a:xfrm>
                    <a:prstGeom prst="rect">
                      <a:avLst/>
                    </a:prstGeom>
                    <a:noFill/>
                  </pic:spPr>
                </pic:pic>
              </a:graphicData>
            </a:graphic>
          </wp:inline>
        </w:drawing>
      </w:r>
    </w:p>
    <w:p w14:paraId="4BEA8F15" w14:textId="1858FC9B" w:rsidR="00336430" w:rsidRDefault="000938C5" w:rsidP="000938C5">
      <w:pPr>
        <w:pStyle w:val="Lgende"/>
        <w:jc w:val="center"/>
        <w:rPr>
          <w:szCs w:val="20"/>
        </w:rPr>
      </w:pPr>
      <w:bookmarkStart w:id="113" w:name="_Ref525808261"/>
      <w:bookmarkStart w:id="114" w:name="_Toc531267476"/>
      <w:r w:rsidRPr="008A5F7F">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33</w:t>
      </w:r>
      <w:r w:rsidR="008A3455">
        <w:rPr>
          <w:noProof/>
        </w:rPr>
        <w:fldChar w:fldCharType="end"/>
      </w:r>
      <w:bookmarkEnd w:id="113"/>
      <w:r w:rsidR="00A257E7">
        <w:t xml:space="preserve"> : Forces </w:t>
      </w:r>
      <w:r w:rsidRPr="008A5F7F">
        <w:t>structurelle dans</w:t>
      </w:r>
      <w:r w:rsidR="0016139A" w:rsidRPr="008A5F7F">
        <w:t xml:space="preserve"> la</w:t>
      </w:r>
      <w:r w:rsidRPr="008A5F7F">
        <w:t xml:space="preserve"> direction </w:t>
      </w:r>
      <w:r w:rsidR="00A257E7">
        <w:t xml:space="preserve">« +X » </w:t>
      </w:r>
      <w:r w:rsidRPr="008A5F7F">
        <w:rPr>
          <w:szCs w:val="20"/>
        </w:rPr>
        <w:t>σ</w:t>
      </w:r>
      <w:r w:rsidRPr="008A5F7F">
        <w:rPr>
          <w:szCs w:val="20"/>
          <w:vertAlign w:val="subscript"/>
        </w:rPr>
        <w:t>hb</w:t>
      </w:r>
      <w:r w:rsidRPr="008A5F7F">
        <w:rPr>
          <w:szCs w:val="20"/>
        </w:rPr>
        <w:t>=20µm</w:t>
      </w:r>
      <w:bookmarkEnd w:id="114"/>
    </w:p>
    <w:p w14:paraId="00800667" w14:textId="77777777" w:rsidR="001B58D6" w:rsidRPr="001B58D6" w:rsidRDefault="001B58D6" w:rsidP="001B58D6">
      <w:pPr>
        <w:rPr>
          <w:sz w:val="4"/>
          <w:szCs w:val="4"/>
        </w:rPr>
      </w:pPr>
    </w:p>
    <w:p w14:paraId="4A8254DD" w14:textId="77777777" w:rsidR="009855F5" w:rsidRPr="008A5F7F" w:rsidRDefault="009855F5" w:rsidP="001B58D6">
      <w:pPr>
        <w:spacing w:line="360" w:lineRule="auto"/>
        <w:jc w:val="both"/>
      </w:pPr>
      <w:r>
        <w:lastRenderedPageBreak/>
        <w:t xml:space="preserve">Il en ressort qu’avec l’augmentation de l’écart-type des défauts d’usinage, les écarts obtenus sur les chargements entre les cas avec et sans défauts se creusent. Là où ils étaient supérieurs au cas sans défauts, ils deviennent d’autant plus grand et là où ils étaient plus petits, ils deviennent d’autant plus petits avec l’augmentation de l’écart-type des défauts. </w:t>
      </w:r>
    </w:p>
    <w:p w14:paraId="04FE8C04" w14:textId="6FF19523" w:rsidR="00DD3C5A" w:rsidRDefault="00DD3C5A" w:rsidP="001B58D6">
      <w:pPr>
        <w:spacing w:line="360" w:lineRule="auto"/>
        <w:jc w:val="both"/>
      </w:pPr>
      <w:r w:rsidRPr="008A5F7F">
        <w:t xml:space="preserve">La </w:t>
      </w:r>
      <w:r w:rsidRPr="008A5F7F">
        <w:fldChar w:fldCharType="begin"/>
      </w:r>
      <w:r w:rsidRPr="008A5F7F">
        <w:instrText xml:space="preserve"> REF _Ref525822818 \h </w:instrText>
      </w:r>
      <w:r w:rsidR="001B58D6">
        <w:instrText xml:space="preserve"> \* MERGEFORMAT </w:instrText>
      </w:r>
      <w:r w:rsidRPr="008A5F7F">
        <w:fldChar w:fldCharType="separate"/>
      </w:r>
      <w:r w:rsidR="009D4609">
        <w:t xml:space="preserve">Figure </w:t>
      </w:r>
      <w:r w:rsidR="009D4609">
        <w:rPr>
          <w:noProof/>
        </w:rPr>
        <w:t>34</w:t>
      </w:r>
      <w:r w:rsidRPr="008A5F7F">
        <w:fldChar w:fldCharType="end"/>
      </w:r>
      <w:r w:rsidR="00A257E7">
        <w:t xml:space="preserve">, </w:t>
      </w:r>
      <w:r w:rsidRPr="008A5F7F">
        <w:t xml:space="preserve">représente le jeu radial + X estimé à partir de la </w:t>
      </w:r>
      <w:r w:rsidRPr="008A5F7F">
        <w:fldChar w:fldCharType="begin"/>
      </w:r>
      <w:r w:rsidRPr="008A5F7F">
        <w:instrText xml:space="preserve"> REF _Ref525808251 \h </w:instrText>
      </w:r>
      <w:r w:rsidR="001B58D6">
        <w:instrText xml:space="preserve"> \* MERGEFORMAT </w:instrText>
      </w:r>
      <w:r w:rsidRPr="008A5F7F">
        <w:fldChar w:fldCharType="separate"/>
      </w:r>
      <w:r w:rsidR="009D4609">
        <w:t xml:space="preserve">Figure </w:t>
      </w:r>
      <w:r w:rsidR="009D4609">
        <w:rPr>
          <w:noProof/>
        </w:rPr>
        <w:t>32</w:t>
      </w:r>
      <w:r w:rsidRPr="008A5F7F">
        <w:fldChar w:fldCharType="end"/>
      </w:r>
      <w:r w:rsidRPr="008A5F7F">
        <w:t xml:space="preserve"> et de la </w:t>
      </w:r>
      <w:r w:rsidRPr="008A5F7F">
        <w:fldChar w:fldCharType="begin"/>
      </w:r>
      <w:r w:rsidRPr="008A5F7F">
        <w:instrText xml:space="preserve"> REF _Ref525808261 \h </w:instrText>
      </w:r>
      <w:r w:rsidR="001B58D6">
        <w:instrText xml:space="preserve"> \* MERGEFORMAT </w:instrText>
      </w:r>
      <w:r w:rsidRPr="008A5F7F">
        <w:fldChar w:fldCharType="separate"/>
      </w:r>
      <w:r w:rsidR="009D4609" w:rsidRPr="008A5F7F">
        <w:t xml:space="preserve">Figure </w:t>
      </w:r>
      <w:r w:rsidR="009D4609">
        <w:rPr>
          <w:noProof/>
        </w:rPr>
        <w:t>33</w:t>
      </w:r>
      <w:r w:rsidRPr="008A5F7F">
        <w:fldChar w:fldCharType="end"/>
      </w:r>
      <w:r w:rsidRPr="008A5F7F">
        <w:t xml:space="preserve"> pour les seuils 5N et 10N pour</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oMath>
      <w:r w:rsidRPr="008A5F7F">
        <w:t>. L'incertitude apparaît assez claire lorsqu'on compare ces résultats avec la valeur du calcul</w:t>
      </w:r>
      <w:r>
        <w:t xml:space="preserve"> du jeu radial de 31,8 μm (ligne pointillée).</w:t>
      </w:r>
    </w:p>
    <w:p w14:paraId="344E1958" w14:textId="77777777" w:rsidR="004F08BA" w:rsidRPr="004F08BA" w:rsidRDefault="004F08BA" w:rsidP="001B58D6">
      <w:pPr>
        <w:spacing w:line="360" w:lineRule="auto"/>
        <w:jc w:val="both"/>
        <w:rPr>
          <w:sz w:val="10"/>
          <w:szCs w:val="10"/>
        </w:rPr>
      </w:pPr>
    </w:p>
    <w:p w14:paraId="332F1F09" w14:textId="77777777" w:rsidR="0016139A" w:rsidRDefault="00DD3C5A" w:rsidP="0016139A">
      <w:pPr>
        <w:keepNext/>
        <w:jc w:val="center"/>
      </w:pPr>
      <w:r>
        <w:rPr>
          <w:noProof/>
          <w:lang w:eastAsia="fr-FR"/>
        </w:rPr>
        <w:drawing>
          <wp:inline distT="0" distB="0" distL="0" distR="0" wp14:anchorId="112EF495" wp14:editId="5169B26C">
            <wp:extent cx="4550615" cy="2345635"/>
            <wp:effectExtent l="0" t="0" r="254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0835" cy="2356058"/>
                    </a:xfrm>
                    <a:prstGeom prst="rect">
                      <a:avLst/>
                    </a:prstGeom>
                    <a:noFill/>
                  </pic:spPr>
                </pic:pic>
              </a:graphicData>
            </a:graphic>
          </wp:inline>
        </w:drawing>
      </w:r>
    </w:p>
    <w:p w14:paraId="31C65C7C" w14:textId="05DFC6D2" w:rsidR="00C12484" w:rsidRDefault="0016139A" w:rsidP="0016139A">
      <w:pPr>
        <w:pStyle w:val="Lgende"/>
        <w:jc w:val="center"/>
      </w:pPr>
      <w:bookmarkStart w:id="115" w:name="_Ref525822818"/>
      <w:bookmarkStart w:id="116" w:name="_Toc531267477"/>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34</w:t>
      </w:r>
      <w:r w:rsidR="008A3455">
        <w:rPr>
          <w:noProof/>
        </w:rPr>
        <w:fldChar w:fldCharType="end"/>
      </w:r>
      <w:bookmarkEnd w:id="115"/>
      <w:r>
        <w:t xml:space="preserve"> : Estimation des jeux radiaux depuis les résultats des </w:t>
      </w:r>
      <w:r>
        <w:fldChar w:fldCharType="begin"/>
      </w:r>
      <w:r>
        <w:instrText xml:space="preserve"> REF _Ref525808251 \h </w:instrText>
      </w:r>
      <w:r>
        <w:fldChar w:fldCharType="separate"/>
      </w:r>
      <w:r w:rsidR="009D4609">
        <w:t xml:space="preserve">Figure </w:t>
      </w:r>
      <w:r w:rsidR="009D4609">
        <w:rPr>
          <w:noProof/>
        </w:rPr>
        <w:t>32</w:t>
      </w:r>
      <w:r>
        <w:fldChar w:fldCharType="end"/>
      </w:r>
      <w:r>
        <w:t xml:space="preserve"> et </w:t>
      </w:r>
      <w:r>
        <w:fldChar w:fldCharType="begin"/>
      </w:r>
      <w:r>
        <w:instrText xml:space="preserve"> REF _Ref525808261 \h </w:instrText>
      </w:r>
      <w:r>
        <w:fldChar w:fldCharType="separate"/>
      </w:r>
      <w:r w:rsidR="009D4609" w:rsidRPr="008A5F7F">
        <w:t xml:space="preserve">Figure </w:t>
      </w:r>
      <w:r w:rsidR="009D4609">
        <w:rPr>
          <w:noProof/>
        </w:rPr>
        <w:t>33</w:t>
      </w:r>
      <w:bookmarkEnd w:id="116"/>
      <w:r>
        <w:fldChar w:fldCharType="end"/>
      </w:r>
    </w:p>
    <w:p w14:paraId="21D6CE13" w14:textId="77777777" w:rsidR="00C12484" w:rsidRPr="004F08BA" w:rsidRDefault="00C12484" w:rsidP="00C12484">
      <w:pPr>
        <w:rPr>
          <w:sz w:val="10"/>
          <w:szCs w:val="10"/>
        </w:rPr>
      </w:pPr>
    </w:p>
    <w:p w14:paraId="48AC7E40" w14:textId="77777777" w:rsidR="007F041B" w:rsidRDefault="007F041B" w:rsidP="001B58D6">
      <w:pPr>
        <w:spacing w:line="360" w:lineRule="auto"/>
        <w:jc w:val="both"/>
      </w:pPr>
      <w:r>
        <w:t>Les difficultés rencontrées lors de la mesure des jeux radiaux réels des paliers (c'est-à-dire affectés par des défauts d’usinage) peuvent être expliquées en analysant la déformation des plissés et de la feuille supérieure pendant le cycle de chargement/déchargement.</w:t>
      </w:r>
    </w:p>
    <w:p w14:paraId="1C7444CE" w14:textId="0FFF3F61" w:rsidR="0045218A" w:rsidRDefault="007F041B" w:rsidP="001B58D6">
      <w:pPr>
        <w:spacing w:line="360" w:lineRule="auto"/>
        <w:jc w:val="both"/>
      </w:pPr>
      <w:r>
        <w:t xml:space="preserve">La </w:t>
      </w:r>
      <w:r w:rsidR="00EA4B22">
        <w:fldChar w:fldCharType="begin"/>
      </w:r>
      <w:r w:rsidR="00EA4B22">
        <w:instrText xml:space="preserve"> REF _Ref525825024 \h </w:instrText>
      </w:r>
      <w:r w:rsidR="001B58D6">
        <w:instrText xml:space="preserve"> \* MERGEFORMAT </w:instrText>
      </w:r>
      <w:r w:rsidR="00EA4B22">
        <w:fldChar w:fldCharType="separate"/>
      </w:r>
      <w:r w:rsidR="009D4609">
        <w:t xml:space="preserve">Figure </w:t>
      </w:r>
      <w:r w:rsidR="009D4609">
        <w:rPr>
          <w:noProof/>
        </w:rPr>
        <w:t>35</w:t>
      </w:r>
      <w:r w:rsidR="00EA4B22">
        <w:fldChar w:fldCharType="end"/>
      </w:r>
      <w:r>
        <w:t xml:space="preserve"> représente les feuilles supérieure et </w:t>
      </w:r>
      <w:r w:rsidR="0045218A">
        <w:t>plissée</w:t>
      </w:r>
      <w:r>
        <w:t xml:space="preserve"> déformées pour des déplacements successifs dans la direction de chargement + X. Les figures </w:t>
      </w:r>
      <w:r w:rsidR="00553A55">
        <w:t>de droite</w:t>
      </w:r>
      <w:r>
        <w:t xml:space="preserve"> </w:t>
      </w:r>
      <w:r w:rsidR="0045218A">
        <w:t>représentent la géométrie dans le</w:t>
      </w:r>
      <w:r>
        <w:t xml:space="preserve"> système de coordonnées </w:t>
      </w:r>
      <w:r w:rsidR="0045218A">
        <w:t>X Y</w:t>
      </w:r>
      <w:r>
        <w:t xml:space="preserve"> alors que les figures de </w:t>
      </w:r>
      <w:r w:rsidR="00553A55">
        <w:t>gauche et de centre</w:t>
      </w:r>
      <w:r>
        <w:t xml:space="preserve"> représentent les mêmes résultats déro</w:t>
      </w:r>
      <w:r w:rsidR="0045218A">
        <w:t>ulés suivant la circonférence du palier</w:t>
      </w:r>
      <w:r>
        <w:t xml:space="preserve">. Pour une meilleure visualisation des contacts, la colonne de gauche ne montre que la partie supérieure des plissés représentés comme des barres alors que la colonne du milieu représente la hauteur totale des plissés. </w:t>
      </w:r>
    </w:p>
    <w:p w14:paraId="3380475D" w14:textId="7037A4EF" w:rsidR="007015A5" w:rsidRDefault="007F041B" w:rsidP="001B58D6">
      <w:pPr>
        <w:spacing w:line="360" w:lineRule="auto"/>
        <w:jc w:val="both"/>
      </w:pPr>
      <w:r>
        <w:t xml:space="preserve">Les </w:t>
      </w:r>
      <w:r w:rsidR="0045218A">
        <w:t>images</w:t>
      </w:r>
      <w:r>
        <w:t xml:space="preserve"> successives de la </w:t>
      </w:r>
      <w:r w:rsidR="007015A5">
        <w:fldChar w:fldCharType="begin"/>
      </w:r>
      <w:r w:rsidR="007015A5">
        <w:instrText xml:space="preserve"> REF _Ref525825024 \h </w:instrText>
      </w:r>
      <w:r w:rsidR="001B58D6">
        <w:instrText xml:space="preserve"> \* MERGEFORMAT </w:instrText>
      </w:r>
      <w:r w:rsidR="007015A5">
        <w:fldChar w:fldCharType="separate"/>
      </w:r>
      <w:r w:rsidR="009D4609">
        <w:t xml:space="preserve">Figure </w:t>
      </w:r>
      <w:r w:rsidR="009D4609">
        <w:rPr>
          <w:noProof/>
        </w:rPr>
        <w:t>35</w:t>
      </w:r>
      <w:r w:rsidR="007015A5">
        <w:fldChar w:fldCharType="end"/>
      </w:r>
      <w:r w:rsidR="007015A5">
        <w:t xml:space="preserve"> </w:t>
      </w:r>
      <w:r>
        <w:t>correspondent aux p</w:t>
      </w:r>
      <w:r w:rsidR="007015A5">
        <w:t xml:space="preserve">oints indiqués sur la </w:t>
      </w:r>
      <w:r w:rsidR="007015A5">
        <w:fldChar w:fldCharType="begin"/>
      </w:r>
      <w:r w:rsidR="007015A5">
        <w:instrText xml:space="preserve"> REF _Ref525808261 \h </w:instrText>
      </w:r>
      <w:r w:rsidR="001B58D6">
        <w:instrText xml:space="preserve"> \* MERGEFORMAT </w:instrText>
      </w:r>
      <w:r w:rsidR="007015A5">
        <w:fldChar w:fldCharType="separate"/>
      </w:r>
      <w:r w:rsidR="009D4609" w:rsidRPr="008A5F7F">
        <w:t xml:space="preserve">Figure </w:t>
      </w:r>
      <w:r w:rsidR="009D4609">
        <w:rPr>
          <w:noProof/>
        </w:rPr>
        <w:t>33</w:t>
      </w:r>
      <w:r w:rsidR="007015A5">
        <w:fldChar w:fldCharType="end"/>
      </w:r>
      <w:r w:rsidR="007015A5">
        <w:t xml:space="preserve"> pour le profil avec défauts d’usinage</w:t>
      </w:r>
      <w:r w:rsidR="00B14F18">
        <w:t xml:space="preserve"> h1</w:t>
      </w:r>
      <w:r w:rsidR="007015A5">
        <w:t xml:space="preserve">, d’écart-type de 20 </w:t>
      </w:r>
      <w:r w:rsidR="007015A5">
        <w:rPr>
          <w:rFonts w:ascii="Cambria Math" w:hAnsi="Cambria Math"/>
        </w:rPr>
        <w:t>μ</w:t>
      </w:r>
      <w:r w:rsidR="007015A5">
        <w:t>m</w:t>
      </w:r>
      <w:r>
        <w:t xml:space="preserve">. </w:t>
      </w:r>
      <w:r w:rsidR="002408A8">
        <w:t xml:space="preserve">Sur les différentes lignes de la </w:t>
      </w:r>
      <w:r w:rsidR="002408A8">
        <w:fldChar w:fldCharType="begin"/>
      </w:r>
      <w:r w:rsidR="002408A8">
        <w:instrText xml:space="preserve"> REF _Ref525825024 \h </w:instrText>
      </w:r>
      <w:r w:rsidR="001B58D6">
        <w:instrText xml:space="preserve"> \* MERGEFORMAT </w:instrText>
      </w:r>
      <w:r w:rsidR="002408A8">
        <w:fldChar w:fldCharType="separate"/>
      </w:r>
      <w:r w:rsidR="009D4609">
        <w:t xml:space="preserve">Figure </w:t>
      </w:r>
      <w:r w:rsidR="009D4609">
        <w:rPr>
          <w:noProof/>
        </w:rPr>
        <w:t>35</w:t>
      </w:r>
      <w:r w:rsidR="002408A8">
        <w:fldChar w:fldCharType="end"/>
      </w:r>
      <w:r w:rsidR="00B14F18">
        <w:t xml:space="preserve">, le trait </w:t>
      </w:r>
      <w:r w:rsidR="002408A8">
        <w:t>vert</w:t>
      </w:r>
      <w:r w:rsidR="00B14F18">
        <w:t xml:space="preserve"> discontinu</w:t>
      </w:r>
      <w:r w:rsidR="002408A8">
        <w:t xml:space="preserve"> indique la hauteur qu’auraient eu les plissés s’ils ne contenaient aucun défaut d’usinage.</w:t>
      </w:r>
      <w:r w:rsidR="00D772B5">
        <w:t xml:space="preserve"> Les barres en rouge représentent les hauteurs des plissés avec défauts. La </w:t>
      </w:r>
      <w:r w:rsidR="00D772B5">
        <w:lastRenderedPageBreak/>
        <w:t>ligne continue en mauve, représente la feuille supérieure. Finalement, la ligne discontinue en noire, correspond à la position de la circonférence du rotor.</w:t>
      </w:r>
    </w:p>
    <w:p w14:paraId="5B3E7AEC" w14:textId="53A244C0" w:rsidR="007015A5" w:rsidRPr="001B58D6" w:rsidRDefault="007F041B" w:rsidP="001B58D6">
      <w:pPr>
        <w:spacing w:line="360" w:lineRule="auto"/>
        <w:jc w:val="both"/>
        <w:rPr>
          <w:sz w:val="22"/>
        </w:rPr>
      </w:pPr>
      <w:r>
        <w:t>La</w:t>
      </w:r>
      <w:r w:rsidR="007015A5">
        <w:t xml:space="preserve"> première ligne de cette </w:t>
      </w:r>
      <w:r w:rsidR="007015A5">
        <w:fldChar w:fldCharType="begin"/>
      </w:r>
      <w:r w:rsidR="007015A5">
        <w:instrText xml:space="preserve"> REF _Ref525825024 \h </w:instrText>
      </w:r>
      <w:r w:rsidR="001B58D6">
        <w:instrText xml:space="preserve"> \* MERGEFORMAT </w:instrText>
      </w:r>
      <w:r w:rsidR="007015A5">
        <w:fldChar w:fldCharType="separate"/>
      </w:r>
      <w:r w:rsidR="009D4609">
        <w:t xml:space="preserve">Figure </w:t>
      </w:r>
      <w:r w:rsidR="009D4609">
        <w:rPr>
          <w:noProof/>
        </w:rPr>
        <w:t>35</w:t>
      </w:r>
      <w:r w:rsidR="007015A5">
        <w:fldChar w:fldCharType="end"/>
      </w:r>
      <w:r>
        <w:t xml:space="preserve"> montre qu'en raison de défauts d’usinage, des interférences entre le rotor, la feuille supérieure et la feuille plissée sont présentes même si le rotor est centré, bien que le </w:t>
      </w:r>
      <w:r w:rsidR="009C22E4">
        <w:t>palier</w:t>
      </w:r>
      <w:r>
        <w:t xml:space="preserve"> a été</w:t>
      </w:r>
      <w:r w:rsidR="00B14F18">
        <w:t xml:space="preserve"> conçu avec un jeu radial de 31.</w:t>
      </w:r>
      <w:r>
        <w:t>8 μm. Cette situation peut se produire même pour un écart-type</w:t>
      </w:r>
      <w:r w:rsidR="007015A5">
        <w:t xml:space="preserve"> des défauts d’usinage</w:t>
      </w:r>
      <w:r>
        <w:t xml:space="preserve"> </w:t>
      </w:r>
      <w:r w:rsidR="009C22E4">
        <w:t>plus faible</w:t>
      </w:r>
      <w:r>
        <w:t>. L</w:t>
      </w:r>
      <w:r w:rsidR="009C22E4">
        <w:t>a</w:t>
      </w:r>
      <w:r w:rsidR="007015A5">
        <w:t xml:space="preserve"> </w:t>
      </w:r>
      <w:r w:rsidR="007015A5">
        <w:fldChar w:fldCharType="begin"/>
      </w:r>
      <w:r w:rsidR="007015A5">
        <w:instrText xml:space="preserve"> REF _Ref525825024 \h </w:instrText>
      </w:r>
      <w:r w:rsidR="001B58D6">
        <w:instrText xml:space="preserve"> \* MERGEFORMAT </w:instrText>
      </w:r>
      <w:r w:rsidR="007015A5">
        <w:fldChar w:fldCharType="separate"/>
      </w:r>
      <w:r w:rsidR="009D4609">
        <w:t xml:space="preserve">Figure </w:t>
      </w:r>
      <w:r w:rsidR="009D4609">
        <w:rPr>
          <w:noProof/>
        </w:rPr>
        <w:t>35</w:t>
      </w:r>
      <w:r w:rsidR="007015A5">
        <w:fldChar w:fldCharType="end"/>
      </w:r>
      <w:r w:rsidR="009C22E4">
        <w:t xml:space="preserve"> montre</w:t>
      </w:r>
      <w:r>
        <w:t xml:space="preserve"> comment les feuilles supérieure et inférieure sont déformées par le déplacement du rotor</w:t>
      </w:r>
      <w:r w:rsidR="007015A5">
        <w:t xml:space="preserve"> (excentrement successifs de 50%, 100%, 150%, 200% et 250%)</w:t>
      </w:r>
      <w:r>
        <w:t>. Il peut être observé que les contacts entre les plissés et la feuille supérieure changent d’état (fermés, ouverts). De même</w:t>
      </w:r>
      <w:r w:rsidR="00B14F18">
        <w:t>,</w:t>
      </w:r>
      <w:r>
        <w:t xml:space="preserve"> les contacts entre la feuille supérieure et le rotor et entre la feuille ondulée et la bague extérieure peuvent changer d'état.</w:t>
      </w:r>
    </w:p>
    <w:p w14:paraId="06FE9C29" w14:textId="77777777" w:rsidR="007F041B" w:rsidRPr="001B58D6" w:rsidRDefault="008B1AE2" w:rsidP="007015A5">
      <w:pPr>
        <w:jc w:val="both"/>
        <w:rPr>
          <w:sz w:val="22"/>
          <w:lang w:val="en-US"/>
        </w:rPr>
      </w:pPr>
      <w:r w:rsidRPr="001B58D6">
        <w:rPr>
          <w:noProof/>
          <w:sz w:val="22"/>
          <w:lang w:eastAsia="fr-FR"/>
        </w:rPr>
        <mc:AlternateContent>
          <mc:Choice Requires="wps">
            <w:drawing>
              <wp:anchor distT="0" distB="0" distL="114300" distR="114300" simplePos="0" relativeHeight="251693056" behindDoc="0" locked="0" layoutInCell="1" allowOverlap="1" wp14:anchorId="5EEEBF36" wp14:editId="082A5CA1">
                <wp:simplePos x="0" y="0"/>
                <wp:positionH relativeFrom="leftMargin">
                  <wp:posOffset>366395</wp:posOffset>
                </wp:positionH>
                <wp:positionV relativeFrom="paragraph">
                  <wp:posOffset>663394</wp:posOffset>
                </wp:positionV>
                <wp:extent cx="1012371" cy="202475"/>
                <wp:effectExtent l="5080" t="0" r="21590" b="21590"/>
                <wp:wrapNone/>
                <wp:docPr id="491" name="Zone de texte 491"/>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77E4CF47" w14:textId="77777777" w:rsidR="00F865FC" w:rsidRPr="008B1AE2" w:rsidRDefault="00F865FC" w:rsidP="008B1AE2">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EEBF36" id="_x0000_t202" coordsize="21600,21600" o:spt="202" path="m,l,21600r21600,l21600,xe">
                <v:stroke joinstyle="miter"/>
                <v:path gradientshapeok="t" o:connecttype="rect"/>
              </v:shapetype>
              <v:shape id="Zone de texte 491" o:spid="_x0000_s1026" type="#_x0000_t202" style="position:absolute;left:0;text-align:left;margin-left:28.85pt;margin-top:52.25pt;width:79.7pt;height:15.95pt;rotation:-90;z-index:25169305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" fillcolor="white [3201]" strokecolor="white [3212]" strokeweight=".5pt">
                <v:textbox>
                  <w:txbxContent>
                    <w:p w14:paraId="77E4CF47" w14:textId="77777777" w:rsidR="00F865FC" w:rsidRPr="008B1AE2" w:rsidRDefault="00F865FC" w:rsidP="008B1AE2">
                      <w:pPr>
                        <w:rPr>
                          <w:sz w:val="16"/>
                        </w:rPr>
                      </w:pPr>
                      <w:r w:rsidRPr="008B1AE2">
                        <w:rPr>
                          <w:sz w:val="16"/>
                        </w:rPr>
                        <w:t>Position radiale [m]</w:t>
                      </w:r>
                    </w:p>
                  </w:txbxContent>
                </v:textbox>
                <w10:wrap anchorx="margin"/>
              </v:shape>
            </w:pict>
          </mc:Fallback>
        </mc:AlternateContent>
      </w:r>
      <w:r w:rsidR="007F041B" w:rsidRPr="001B58D6">
        <w:rPr>
          <w:noProof/>
          <w:sz w:val="22"/>
          <w:lang w:eastAsia="fr-FR"/>
        </w:rPr>
        <mc:AlternateContent>
          <mc:Choice Requires="wps">
            <w:drawing>
              <wp:anchor distT="0" distB="0" distL="114300" distR="114300" simplePos="0" relativeHeight="251674624" behindDoc="0" locked="0" layoutInCell="1" allowOverlap="1" wp14:anchorId="5C303014" wp14:editId="3FB153D2">
                <wp:simplePos x="0" y="0"/>
                <wp:positionH relativeFrom="column">
                  <wp:posOffset>1024073</wp:posOffset>
                </wp:positionH>
                <wp:positionV relativeFrom="paragraph">
                  <wp:posOffset>121195</wp:posOffset>
                </wp:positionV>
                <wp:extent cx="381000" cy="238125"/>
                <wp:effectExtent l="0" t="0" r="19050" b="28575"/>
                <wp:wrapNone/>
                <wp:docPr id="465" name="Zone de texte 465"/>
                <wp:cNvGraphicFramePr/>
                <a:graphic xmlns:a="http://schemas.openxmlformats.org/drawingml/2006/main">
                  <a:graphicData uri="http://schemas.microsoft.com/office/word/2010/wordprocessingShape">
                    <wps:wsp>
                      <wps:cNvSpPr txBox="1"/>
                      <wps:spPr>
                        <a:xfrm>
                          <a:off x="0" y="0"/>
                          <a:ext cx="381000" cy="238125"/>
                        </a:xfrm>
                        <a:prstGeom prst="rect">
                          <a:avLst/>
                        </a:prstGeom>
                        <a:solidFill>
                          <a:schemeClr val="lt1"/>
                        </a:solidFill>
                        <a:ln w="6350">
                          <a:solidFill>
                            <a:prstClr val="black"/>
                          </a:solidFill>
                        </a:ln>
                      </wps:spPr>
                      <wps:txbx>
                        <w:txbxContent>
                          <w:p w14:paraId="76AE1836" w14:textId="77777777" w:rsidR="00F865FC" w:rsidRPr="001B58D6" w:rsidRDefault="00F865FC" w:rsidP="007F041B">
                            <w:pPr>
                              <w:spacing w:after="100"/>
                              <w:rPr>
                                <w:sz w:val="28"/>
                              </w:rPr>
                            </w:pPr>
                            <w:r w:rsidRPr="001B58D6">
                              <w:rPr>
                                <w:sz w:val="28"/>
                              </w:rPr>
                              <w:t>ε</w:t>
                            </w:r>
                            <w:r w:rsidRPr="001B58D6">
                              <w:rPr>
                                <w:sz w:val="28"/>
                                <w:vertAlign w:val="subscript"/>
                              </w:rPr>
                              <w:t>X</w:t>
                            </w:r>
                            <w:r w:rsidRPr="001B58D6">
                              <w:rPr>
                                <w:sz w:val="28"/>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03014" id="Zone de texte 465" o:spid="_x0000_s1027" type="#_x0000_t202" style="position:absolute;left:0;text-align:left;margin-left:80.65pt;margin-top:9.55pt;width:30pt;height:1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" fillcolor="white [3201]" strokeweight=".5pt">
                <v:textbox inset="0,0,0,0">
                  <w:txbxContent>
                    <w:p w14:paraId="76AE1836" w14:textId="77777777" w:rsidR="00F865FC" w:rsidRPr="001B58D6" w:rsidRDefault="00F865FC" w:rsidP="007F041B">
                      <w:pPr>
                        <w:spacing w:after="100"/>
                        <w:rPr>
                          <w:sz w:val="28"/>
                        </w:rPr>
                      </w:pPr>
                      <w:r w:rsidRPr="001B58D6">
                        <w:rPr>
                          <w:sz w:val="28"/>
                        </w:rPr>
                        <w:t>ε</w:t>
                      </w:r>
                      <w:r w:rsidRPr="001B58D6">
                        <w:rPr>
                          <w:sz w:val="28"/>
                          <w:vertAlign w:val="subscript"/>
                        </w:rPr>
                        <w:t>X</w:t>
                      </w:r>
                      <w:r w:rsidRPr="001B58D6">
                        <w:rPr>
                          <w:sz w:val="28"/>
                        </w:rPr>
                        <w:t>=0</w:t>
                      </w:r>
                    </w:p>
                  </w:txbxContent>
                </v:textbox>
              </v:shape>
            </w:pict>
          </mc:Fallback>
        </mc:AlternateContent>
      </w:r>
      <w:r w:rsidR="007F041B" w:rsidRPr="001B58D6">
        <w:rPr>
          <w:sz w:val="22"/>
        </w:rPr>
        <w:t xml:space="preserve">  </w:t>
      </w:r>
      <w:r w:rsidR="007F041B" w:rsidRPr="001B58D6">
        <w:rPr>
          <w:noProof/>
          <w:sz w:val="22"/>
          <w:lang w:eastAsia="fr-FR"/>
        </w:rPr>
        <w:drawing>
          <wp:inline distT="0" distB="0" distL="0" distR="0" wp14:anchorId="10E96FFD" wp14:editId="667A0870">
            <wp:extent cx="2119506" cy="1410962"/>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047" r="1709" b="11067"/>
                    <a:stretch/>
                  </pic:blipFill>
                  <pic:spPr bwMode="auto">
                    <a:xfrm>
                      <a:off x="0" y="0"/>
                      <a:ext cx="2119864" cy="1411200"/>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72A28E1F" wp14:editId="61332881">
            <wp:extent cx="2121967" cy="1410335"/>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809" r="1985" b="10756"/>
                    <a:stretch/>
                  </pic:blipFill>
                  <pic:spPr bwMode="auto">
                    <a:xfrm>
                      <a:off x="0" y="0"/>
                      <a:ext cx="2128407" cy="1414615"/>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02A5D6C7" wp14:editId="2F2D31B6">
            <wp:extent cx="1440000" cy="1440000"/>
            <wp:effectExtent l="0" t="0" r="8255"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130" t="2210" r="5441" b="1919"/>
                    <a:stretch/>
                  </pic:blipFill>
                  <pic:spPr bwMode="auto">
                    <a:xfrm>
                      <a:off x="0" y="0"/>
                      <a:ext cx="1440000" cy="1440000"/>
                    </a:xfrm>
                    <a:prstGeom prst="rect">
                      <a:avLst/>
                    </a:prstGeom>
                    <a:ln>
                      <a:noFill/>
                    </a:ln>
                    <a:extLst>
                      <a:ext uri="{53640926-AAD7-44D8-BBD7-CCE9431645EC}">
                        <a14:shadowObscured xmlns:a14="http://schemas.microsoft.com/office/drawing/2010/main"/>
                      </a:ext>
                    </a:extLst>
                  </pic:spPr>
                </pic:pic>
              </a:graphicData>
            </a:graphic>
          </wp:inline>
        </w:drawing>
      </w:r>
    </w:p>
    <w:p w14:paraId="70B97E00" w14:textId="77777777" w:rsidR="007F041B" w:rsidRPr="001B58D6" w:rsidRDefault="008B1AE2" w:rsidP="007F041B">
      <w:pPr>
        <w:spacing w:after="0" w:line="360" w:lineRule="auto"/>
        <w:rPr>
          <w:sz w:val="22"/>
          <w:lang w:val="en-US"/>
        </w:rPr>
      </w:pPr>
      <w:r w:rsidRPr="001B58D6">
        <w:rPr>
          <w:noProof/>
          <w:sz w:val="22"/>
          <w:lang w:eastAsia="fr-FR"/>
        </w:rPr>
        <mc:AlternateContent>
          <mc:Choice Requires="wps">
            <w:drawing>
              <wp:anchor distT="0" distB="0" distL="114300" distR="114300" simplePos="0" relativeHeight="251691008" behindDoc="0" locked="0" layoutInCell="1" allowOverlap="1" wp14:anchorId="73D8ED68" wp14:editId="64189AE7">
                <wp:simplePos x="0" y="0"/>
                <wp:positionH relativeFrom="leftMargin">
                  <wp:posOffset>346256</wp:posOffset>
                </wp:positionH>
                <wp:positionV relativeFrom="paragraph">
                  <wp:posOffset>633730</wp:posOffset>
                </wp:positionV>
                <wp:extent cx="1012371" cy="202475"/>
                <wp:effectExtent l="5080" t="0" r="21590" b="21590"/>
                <wp:wrapNone/>
                <wp:docPr id="490" name="Zone de texte 490"/>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2D83CCD5" w14:textId="77777777" w:rsidR="00F865FC" w:rsidRPr="008B1AE2" w:rsidRDefault="00F865FC" w:rsidP="008B1AE2">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D8ED68" id="Zone de texte 490" o:spid="_x0000_s1028" type="#_x0000_t202" style="position:absolute;margin-left:27.25pt;margin-top:49.9pt;width:79.7pt;height:15.95pt;rotation:-90;z-index:25169100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" fillcolor="white [3201]" strokecolor="white [3212]" strokeweight=".5pt">
                <v:textbox>
                  <w:txbxContent>
                    <w:p w14:paraId="2D83CCD5" w14:textId="77777777" w:rsidR="00F865FC" w:rsidRPr="008B1AE2" w:rsidRDefault="00F865FC" w:rsidP="008B1AE2">
                      <w:pPr>
                        <w:rPr>
                          <w:sz w:val="16"/>
                        </w:rPr>
                      </w:pPr>
                      <w:r w:rsidRPr="008B1AE2">
                        <w:rPr>
                          <w:sz w:val="16"/>
                        </w:rPr>
                        <w:t>Position radiale [m]</w:t>
                      </w:r>
                    </w:p>
                  </w:txbxContent>
                </v:textbox>
                <w10:wrap anchorx="margin"/>
              </v:shape>
            </w:pict>
          </mc:Fallback>
        </mc:AlternateContent>
      </w:r>
      <w:r w:rsidR="007F041B" w:rsidRPr="001B58D6">
        <w:rPr>
          <w:noProof/>
          <w:sz w:val="22"/>
          <w:lang w:eastAsia="fr-FR"/>
        </w:rPr>
        <mc:AlternateContent>
          <mc:Choice Requires="wps">
            <w:drawing>
              <wp:anchor distT="0" distB="0" distL="114300" distR="114300" simplePos="0" relativeHeight="251675648" behindDoc="0" locked="0" layoutInCell="1" allowOverlap="1" wp14:anchorId="1EFB6DF5" wp14:editId="2EB601E8">
                <wp:simplePos x="0" y="0"/>
                <wp:positionH relativeFrom="column">
                  <wp:posOffset>967105</wp:posOffset>
                </wp:positionH>
                <wp:positionV relativeFrom="paragraph">
                  <wp:posOffset>69252</wp:posOffset>
                </wp:positionV>
                <wp:extent cx="523875" cy="209550"/>
                <wp:effectExtent l="0" t="0" r="28575" b="19050"/>
                <wp:wrapNone/>
                <wp:docPr id="466" name="Zone de texte 466"/>
                <wp:cNvGraphicFramePr/>
                <a:graphic xmlns:a="http://schemas.openxmlformats.org/drawingml/2006/main">
                  <a:graphicData uri="http://schemas.microsoft.com/office/word/2010/wordprocessingShape">
                    <wps:wsp>
                      <wps:cNvSpPr txBox="1"/>
                      <wps:spPr>
                        <a:xfrm>
                          <a:off x="0" y="0"/>
                          <a:ext cx="523875" cy="209550"/>
                        </a:xfrm>
                        <a:prstGeom prst="rect">
                          <a:avLst/>
                        </a:prstGeom>
                        <a:solidFill>
                          <a:schemeClr val="lt1"/>
                        </a:solidFill>
                        <a:ln w="6350">
                          <a:solidFill>
                            <a:prstClr val="black"/>
                          </a:solidFill>
                        </a:ln>
                      </wps:spPr>
                      <wps:txbx>
                        <w:txbxContent>
                          <w:p w14:paraId="5D9F93A9" w14:textId="77777777" w:rsidR="00F865FC" w:rsidRDefault="00F865FC" w:rsidP="007F041B">
                            <w:r>
                              <w:t>ε</w:t>
                            </w:r>
                            <w:r w:rsidRPr="00BF7B28">
                              <w:rPr>
                                <w:vertAlign w:val="subscript"/>
                              </w:rPr>
                              <w:t>X</w:t>
                            </w:r>
                            <w: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6DF5" id="Zone de texte 466" o:spid="_x0000_s1029" type="#_x0000_t202" style="position:absolute;margin-left:76.15pt;margin-top:5.45pt;width:41.2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" fillcolor="white [3201]" strokeweight=".5pt">
                <v:textbox inset="0,0,0,0">
                  <w:txbxContent>
                    <w:p w14:paraId="5D9F93A9" w14:textId="77777777" w:rsidR="00F865FC" w:rsidRDefault="00F865FC" w:rsidP="007F041B">
                      <w:r>
                        <w:t>ε</w:t>
                      </w:r>
                      <w:r w:rsidRPr="00BF7B28">
                        <w:rPr>
                          <w:vertAlign w:val="subscript"/>
                        </w:rPr>
                        <w:t>X</w:t>
                      </w:r>
                      <w:r>
                        <w:t>=50%</w:t>
                      </w:r>
                    </w:p>
                  </w:txbxContent>
                </v:textbox>
              </v:shape>
            </w:pict>
          </mc:Fallback>
        </mc:AlternateContent>
      </w:r>
      <w:r w:rsidR="007F041B" w:rsidRPr="001B58D6">
        <w:rPr>
          <w:sz w:val="22"/>
          <w:lang w:val="en-US"/>
        </w:rPr>
        <w:t xml:space="preserve">  </w:t>
      </w:r>
      <w:r w:rsidR="007F041B" w:rsidRPr="001B58D6">
        <w:rPr>
          <w:noProof/>
          <w:sz w:val="22"/>
          <w:lang w:eastAsia="fr-FR"/>
        </w:rPr>
        <w:drawing>
          <wp:inline distT="0" distB="0" distL="0" distR="0" wp14:anchorId="1773FA13" wp14:editId="574D67BE">
            <wp:extent cx="2160000" cy="1443600"/>
            <wp:effectExtent l="0" t="0" r="0" b="4445"/>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221" b="11070"/>
                    <a:stretch/>
                  </pic:blipFill>
                  <pic:spPr bwMode="auto">
                    <a:xfrm>
                      <a:off x="0" y="0"/>
                      <a:ext cx="2160000" cy="1443600"/>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4F91D0BE" wp14:editId="2801F85E">
            <wp:extent cx="2114987" cy="1454150"/>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957" b="10776"/>
                    <a:stretch/>
                  </pic:blipFill>
                  <pic:spPr bwMode="auto">
                    <a:xfrm>
                      <a:off x="0" y="0"/>
                      <a:ext cx="2115788" cy="1454701"/>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6EA204D7" wp14:editId="58A08C03">
            <wp:extent cx="1371600" cy="1370965"/>
            <wp:effectExtent l="0" t="0" r="0" b="63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114" t="2486" r="1245" b="2205"/>
                    <a:stretch/>
                  </pic:blipFill>
                  <pic:spPr bwMode="auto">
                    <a:xfrm>
                      <a:off x="0" y="0"/>
                      <a:ext cx="1373074" cy="1372438"/>
                    </a:xfrm>
                    <a:prstGeom prst="rect">
                      <a:avLst/>
                    </a:prstGeom>
                    <a:ln>
                      <a:noFill/>
                    </a:ln>
                    <a:extLst>
                      <a:ext uri="{53640926-AAD7-44D8-BBD7-CCE9431645EC}">
                        <a14:shadowObscured xmlns:a14="http://schemas.microsoft.com/office/drawing/2010/main"/>
                      </a:ext>
                    </a:extLst>
                  </pic:spPr>
                </pic:pic>
              </a:graphicData>
            </a:graphic>
          </wp:inline>
        </w:drawing>
      </w:r>
    </w:p>
    <w:p w14:paraId="1723AD2E" w14:textId="77777777" w:rsidR="007F041B" w:rsidRPr="001B58D6" w:rsidRDefault="0045218A" w:rsidP="007F041B">
      <w:pPr>
        <w:spacing w:after="0" w:line="360" w:lineRule="auto"/>
        <w:rPr>
          <w:sz w:val="22"/>
          <w:lang w:val="en-US"/>
        </w:rPr>
      </w:pPr>
      <w:r w:rsidRPr="001B58D6">
        <w:rPr>
          <w:noProof/>
          <w:sz w:val="22"/>
          <w:lang w:eastAsia="fr-FR"/>
        </w:rPr>
        <mc:AlternateContent>
          <mc:Choice Requires="wps">
            <w:drawing>
              <wp:anchor distT="0" distB="0" distL="114300" distR="114300" simplePos="0" relativeHeight="251700224" behindDoc="0" locked="0" layoutInCell="1" allowOverlap="1" wp14:anchorId="22283C1D" wp14:editId="7C96E306">
                <wp:simplePos x="0" y="0"/>
                <wp:positionH relativeFrom="column">
                  <wp:posOffset>2935605</wp:posOffset>
                </wp:positionH>
                <wp:positionV relativeFrom="paragraph">
                  <wp:posOffset>1514475</wp:posOffset>
                </wp:positionV>
                <wp:extent cx="927100" cy="266700"/>
                <wp:effectExtent l="0" t="0" r="6350" b="0"/>
                <wp:wrapNone/>
                <wp:docPr id="495" name="Zone de texte 495"/>
                <wp:cNvGraphicFramePr/>
                <a:graphic xmlns:a="http://schemas.openxmlformats.org/drawingml/2006/main">
                  <a:graphicData uri="http://schemas.microsoft.com/office/word/2010/wordprocessingShape">
                    <wps:wsp>
                      <wps:cNvSpPr txBox="1"/>
                      <wps:spPr>
                        <a:xfrm>
                          <a:off x="0" y="0"/>
                          <a:ext cx="927100" cy="266700"/>
                        </a:xfrm>
                        <a:prstGeom prst="rect">
                          <a:avLst/>
                        </a:prstGeom>
                        <a:solidFill>
                          <a:schemeClr val="lt1"/>
                        </a:solidFill>
                        <a:ln w="6350">
                          <a:noFill/>
                        </a:ln>
                      </wps:spPr>
                      <wps:txbx>
                        <w:txbxContent>
                          <w:p w14:paraId="2478D0AF" w14:textId="77777777" w:rsidR="00F865FC" w:rsidRPr="008B1AE2" w:rsidRDefault="00F865FC" w:rsidP="008B1AE2">
                            <w:pPr>
                              <w:rPr>
                                <w:sz w:val="16"/>
                              </w:rPr>
                            </w:pPr>
                            <w:r w:rsidRPr="008B1AE2">
                              <w:rPr>
                                <w:sz w:val="16"/>
                              </w:rPr>
                              <w:t>Numéro de plissé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3C1D" id="Zone de texte 495" o:spid="_x0000_s1030" type="#_x0000_t202" style="position:absolute;margin-left:231.15pt;margin-top:119.25pt;width:73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" fillcolor="white [3201]" stroked="f" strokeweight=".5pt">
                <v:textbox>
                  <w:txbxContent>
                    <w:p w14:paraId="2478D0AF" w14:textId="77777777" w:rsidR="00F865FC" w:rsidRPr="008B1AE2" w:rsidRDefault="00F865FC" w:rsidP="008B1AE2">
                      <w:pPr>
                        <w:rPr>
                          <w:sz w:val="16"/>
                        </w:rPr>
                      </w:pPr>
                      <w:r w:rsidRPr="008B1AE2">
                        <w:rPr>
                          <w:sz w:val="16"/>
                        </w:rPr>
                        <w:t>Numéro de plissé</w:t>
                      </w:r>
                    </w:p>
                  </w:txbxContent>
                </v:textbox>
              </v:shape>
            </w:pict>
          </mc:Fallback>
        </mc:AlternateContent>
      </w:r>
      <w:r w:rsidRPr="001B58D6">
        <w:rPr>
          <w:noProof/>
          <w:sz w:val="22"/>
          <w:lang w:eastAsia="fr-FR"/>
        </w:rPr>
        <mc:AlternateContent>
          <mc:Choice Requires="wps">
            <w:drawing>
              <wp:anchor distT="0" distB="0" distL="114300" distR="114300" simplePos="0" relativeHeight="251698176" behindDoc="0" locked="0" layoutInCell="1" allowOverlap="1" wp14:anchorId="439049C0" wp14:editId="116A2C3C">
                <wp:simplePos x="0" y="0"/>
                <wp:positionH relativeFrom="column">
                  <wp:posOffset>713105</wp:posOffset>
                </wp:positionH>
                <wp:positionV relativeFrom="paragraph">
                  <wp:posOffset>1476375</wp:posOffset>
                </wp:positionV>
                <wp:extent cx="927100" cy="260350"/>
                <wp:effectExtent l="0" t="0" r="6350" b="6350"/>
                <wp:wrapNone/>
                <wp:docPr id="494" name="Zone de texte 494"/>
                <wp:cNvGraphicFramePr/>
                <a:graphic xmlns:a="http://schemas.openxmlformats.org/drawingml/2006/main">
                  <a:graphicData uri="http://schemas.microsoft.com/office/word/2010/wordprocessingShape">
                    <wps:wsp>
                      <wps:cNvSpPr txBox="1"/>
                      <wps:spPr>
                        <a:xfrm>
                          <a:off x="0" y="0"/>
                          <a:ext cx="927100" cy="260350"/>
                        </a:xfrm>
                        <a:prstGeom prst="rect">
                          <a:avLst/>
                        </a:prstGeom>
                        <a:solidFill>
                          <a:schemeClr val="lt1"/>
                        </a:solidFill>
                        <a:ln w="6350">
                          <a:noFill/>
                        </a:ln>
                      </wps:spPr>
                      <wps:txbx>
                        <w:txbxContent>
                          <w:p w14:paraId="44534751" w14:textId="77777777" w:rsidR="00F865FC" w:rsidRPr="008B1AE2" w:rsidRDefault="00F865FC" w:rsidP="008B1AE2">
                            <w:pPr>
                              <w:rPr>
                                <w:sz w:val="16"/>
                              </w:rPr>
                            </w:pPr>
                            <w:r w:rsidRPr="008B1AE2">
                              <w:rPr>
                                <w:sz w:val="16"/>
                              </w:rPr>
                              <w:t>Numéro de plissé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049C0" id="Zone de texte 494" o:spid="_x0000_s1031" type="#_x0000_t202" style="position:absolute;margin-left:56.15pt;margin-top:116.25pt;width:73pt;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" fillcolor="white [3201]" stroked="f" strokeweight=".5pt">
                <v:textbox>
                  <w:txbxContent>
                    <w:p w14:paraId="44534751" w14:textId="77777777" w:rsidR="00F865FC" w:rsidRPr="008B1AE2" w:rsidRDefault="00F865FC" w:rsidP="008B1AE2">
                      <w:pPr>
                        <w:rPr>
                          <w:sz w:val="16"/>
                        </w:rPr>
                      </w:pPr>
                      <w:r w:rsidRPr="008B1AE2">
                        <w:rPr>
                          <w:sz w:val="16"/>
                        </w:rPr>
                        <w:t>Numéro de plissé</w:t>
                      </w:r>
                    </w:p>
                  </w:txbxContent>
                </v:textbox>
              </v:shape>
            </w:pict>
          </mc:Fallback>
        </mc:AlternateContent>
      </w:r>
      <w:r w:rsidR="001B58D6" w:rsidRPr="001B58D6">
        <w:rPr>
          <w:noProof/>
          <w:sz w:val="22"/>
          <w:lang w:eastAsia="fr-FR"/>
        </w:rPr>
        <mc:AlternateContent>
          <mc:Choice Requires="wps">
            <w:drawing>
              <wp:anchor distT="0" distB="0" distL="114300" distR="114300" simplePos="0" relativeHeight="251676672" behindDoc="0" locked="0" layoutInCell="1" allowOverlap="1" wp14:anchorId="312FB956" wp14:editId="0EE5F349">
                <wp:simplePos x="0" y="0"/>
                <wp:positionH relativeFrom="column">
                  <wp:posOffset>984665</wp:posOffset>
                </wp:positionH>
                <wp:positionV relativeFrom="paragraph">
                  <wp:posOffset>110021</wp:posOffset>
                </wp:positionV>
                <wp:extent cx="603388" cy="209550"/>
                <wp:effectExtent l="0" t="0" r="25400" b="19050"/>
                <wp:wrapNone/>
                <wp:docPr id="468" name="Zone de texte 468"/>
                <wp:cNvGraphicFramePr/>
                <a:graphic xmlns:a="http://schemas.openxmlformats.org/drawingml/2006/main">
                  <a:graphicData uri="http://schemas.microsoft.com/office/word/2010/wordprocessingShape">
                    <wps:wsp>
                      <wps:cNvSpPr txBox="1"/>
                      <wps:spPr>
                        <a:xfrm>
                          <a:off x="0" y="0"/>
                          <a:ext cx="603388" cy="209550"/>
                        </a:xfrm>
                        <a:prstGeom prst="rect">
                          <a:avLst/>
                        </a:prstGeom>
                        <a:solidFill>
                          <a:schemeClr val="lt1"/>
                        </a:solidFill>
                        <a:ln w="6350">
                          <a:solidFill>
                            <a:prstClr val="black"/>
                          </a:solidFill>
                        </a:ln>
                      </wps:spPr>
                      <wps:txbx>
                        <w:txbxContent>
                          <w:p w14:paraId="422D8E62" w14:textId="77777777" w:rsidR="00F865FC" w:rsidRDefault="00F865FC" w:rsidP="007F041B">
                            <w:r>
                              <w:t>ε</w:t>
                            </w:r>
                            <w:r w:rsidRPr="00BF7B28">
                              <w:rPr>
                                <w:vertAlign w:val="subscript"/>
                              </w:rPr>
                              <w:t>X</w:t>
                            </w:r>
                            <w: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B956" id="Zone de texte 468" o:spid="_x0000_s1032" type="#_x0000_t202" style="position:absolute;margin-left:77.55pt;margin-top:8.65pt;width:47.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" fillcolor="white [3201]" strokeweight=".5pt">
                <v:textbox inset="0,0,0,0">
                  <w:txbxContent>
                    <w:p w14:paraId="422D8E62" w14:textId="77777777" w:rsidR="00F865FC" w:rsidRDefault="00F865FC" w:rsidP="007F041B">
                      <w:r>
                        <w:t>ε</w:t>
                      </w:r>
                      <w:r w:rsidRPr="00BF7B28">
                        <w:rPr>
                          <w:vertAlign w:val="subscript"/>
                        </w:rPr>
                        <w:t>X</w:t>
                      </w:r>
                      <w:r>
                        <w:t>=100%</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88960" behindDoc="0" locked="0" layoutInCell="1" allowOverlap="1" wp14:anchorId="26B2DF3C" wp14:editId="372ABE9D">
                <wp:simplePos x="0" y="0"/>
                <wp:positionH relativeFrom="leftMargin">
                  <wp:posOffset>346256</wp:posOffset>
                </wp:positionH>
                <wp:positionV relativeFrom="paragraph">
                  <wp:posOffset>667385</wp:posOffset>
                </wp:positionV>
                <wp:extent cx="1012371" cy="202475"/>
                <wp:effectExtent l="5080" t="0" r="21590" b="21590"/>
                <wp:wrapNone/>
                <wp:docPr id="489" name="Zone de texte 489"/>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15E38EA5" w14:textId="77777777" w:rsidR="00F865FC" w:rsidRPr="008B1AE2" w:rsidRDefault="00F865FC" w:rsidP="008B1AE2">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B2DF3C" id="Zone de texte 489" o:spid="_x0000_s1033" type="#_x0000_t202" style="position:absolute;margin-left:27.25pt;margin-top:52.55pt;width:79.7pt;height:15.95pt;rotation:-90;z-index:25168896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" fillcolor="white [3201]" strokecolor="white [3212]" strokeweight=".5pt">
                <v:textbox>
                  <w:txbxContent>
                    <w:p w14:paraId="15E38EA5" w14:textId="77777777" w:rsidR="00F865FC" w:rsidRPr="008B1AE2" w:rsidRDefault="00F865FC" w:rsidP="008B1AE2">
                      <w:pPr>
                        <w:rPr>
                          <w:sz w:val="16"/>
                        </w:rPr>
                      </w:pPr>
                      <w:r w:rsidRPr="008B1AE2">
                        <w:rPr>
                          <w:sz w:val="16"/>
                        </w:rPr>
                        <w:t>Position radiale [m]</w:t>
                      </w:r>
                    </w:p>
                  </w:txbxContent>
                </v:textbox>
                <w10:wrap anchorx="margin"/>
              </v:shape>
            </w:pict>
          </mc:Fallback>
        </mc:AlternateContent>
      </w:r>
      <w:r w:rsidR="007F041B" w:rsidRPr="001B58D6">
        <w:rPr>
          <w:sz w:val="22"/>
          <w:lang w:val="en-US"/>
        </w:rPr>
        <w:t xml:space="preserve">  </w:t>
      </w:r>
      <w:r w:rsidR="007F041B" w:rsidRPr="001B58D6">
        <w:rPr>
          <w:noProof/>
          <w:sz w:val="22"/>
          <w:lang w:eastAsia="fr-FR"/>
        </w:rPr>
        <w:drawing>
          <wp:inline distT="0" distB="0" distL="0" distR="0" wp14:anchorId="7DDF6140" wp14:editId="7DA2DABE">
            <wp:extent cx="2103649" cy="1410962"/>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982" r="2359" b="10019"/>
                    <a:stretch/>
                  </pic:blipFill>
                  <pic:spPr bwMode="auto">
                    <a:xfrm>
                      <a:off x="0" y="0"/>
                      <a:ext cx="2104005" cy="1411200"/>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6BAEAD06" wp14:editId="27309EB7">
            <wp:extent cx="2156867" cy="1450272"/>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947" r="2124" b="9651"/>
                    <a:stretch/>
                  </pic:blipFill>
                  <pic:spPr bwMode="auto">
                    <a:xfrm>
                      <a:off x="0" y="0"/>
                      <a:ext cx="2171194" cy="1459906"/>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0F459CBD" wp14:editId="7C9AB25B">
            <wp:extent cx="1414800" cy="1440000"/>
            <wp:effectExtent l="0" t="0" r="0" b="825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14800" cy="1440000"/>
                    </a:xfrm>
                    <a:prstGeom prst="rect">
                      <a:avLst/>
                    </a:prstGeom>
                  </pic:spPr>
                </pic:pic>
              </a:graphicData>
            </a:graphic>
          </wp:inline>
        </w:drawing>
      </w:r>
    </w:p>
    <w:p w14:paraId="4EB775D5" w14:textId="77777777" w:rsidR="007015A5" w:rsidRPr="001B58D6" w:rsidRDefault="001B58D6" w:rsidP="007F041B">
      <w:pPr>
        <w:spacing w:after="0" w:line="360" w:lineRule="auto"/>
        <w:rPr>
          <w:sz w:val="22"/>
          <w:lang w:val="en-US"/>
        </w:rPr>
      </w:pPr>
      <w:r w:rsidRPr="001B58D6">
        <w:rPr>
          <w:noProof/>
          <w:sz w:val="22"/>
          <w:lang w:eastAsia="fr-FR"/>
        </w:rPr>
        <w:lastRenderedPageBreak/>
        <mc:AlternateContent>
          <mc:Choice Requires="wps">
            <w:drawing>
              <wp:anchor distT="0" distB="0" distL="114300" distR="114300" simplePos="0" relativeHeight="251677696" behindDoc="0" locked="0" layoutInCell="1" allowOverlap="1" wp14:anchorId="55B959FF" wp14:editId="42BE7F1A">
                <wp:simplePos x="0" y="0"/>
                <wp:positionH relativeFrom="column">
                  <wp:posOffset>944909</wp:posOffset>
                </wp:positionH>
                <wp:positionV relativeFrom="paragraph">
                  <wp:posOffset>99005</wp:posOffset>
                </wp:positionV>
                <wp:extent cx="603388" cy="209550"/>
                <wp:effectExtent l="0" t="0" r="25400" b="19050"/>
                <wp:wrapNone/>
                <wp:docPr id="469" name="Zone de texte 469"/>
                <wp:cNvGraphicFramePr/>
                <a:graphic xmlns:a="http://schemas.openxmlformats.org/drawingml/2006/main">
                  <a:graphicData uri="http://schemas.microsoft.com/office/word/2010/wordprocessingShape">
                    <wps:wsp>
                      <wps:cNvSpPr txBox="1"/>
                      <wps:spPr>
                        <a:xfrm>
                          <a:off x="0" y="0"/>
                          <a:ext cx="603388" cy="209550"/>
                        </a:xfrm>
                        <a:prstGeom prst="rect">
                          <a:avLst/>
                        </a:prstGeom>
                        <a:solidFill>
                          <a:schemeClr val="lt1"/>
                        </a:solidFill>
                        <a:ln w="6350">
                          <a:solidFill>
                            <a:prstClr val="black"/>
                          </a:solidFill>
                        </a:ln>
                      </wps:spPr>
                      <wps:txbx>
                        <w:txbxContent>
                          <w:p w14:paraId="2A2431DC" w14:textId="77777777" w:rsidR="00F865FC" w:rsidRDefault="00F865FC" w:rsidP="007F041B">
                            <w:r>
                              <w:t>ε</w:t>
                            </w:r>
                            <w:r w:rsidRPr="00BF7B28">
                              <w:rPr>
                                <w:vertAlign w:val="subscript"/>
                              </w:rPr>
                              <w:t>X</w:t>
                            </w:r>
                            <w: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959FF" id="Zone de texte 469" o:spid="_x0000_s1034" type="#_x0000_t202" style="position:absolute;margin-left:74.4pt;margin-top:7.8pt;width:47.5pt;height: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" fillcolor="white [3201]" strokeweight=".5pt">
                <v:textbox inset="0,0,0,0">
                  <w:txbxContent>
                    <w:p w14:paraId="2A2431DC" w14:textId="77777777" w:rsidR="00F865FC" w:rsidRDefault="00F865FC" w:rsidP="007F041B">
                      <w:r>
                        <w:t>ε</w:t>
                      </w:r>
                      <w:r w:rsidRPr="00BF7B28">
                        <w:rPr>
                          <w:vertAlign w:val="subscript"/>
                        </w:rPr>
                        <w:t>X</w:t>
                      </w:r>
                      <w:r>
                        <w:t>=150%</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84864" behindDoc="0" locked="0" layoutInCell="1" allowOverlap="1" wp14:anchorId="211EDEC4" wp14:editId="3854C245">
                <wp:simplePos x="0" y="0"/>
                <wp:positionH relativeFrom="leftMargin">
                  <wp:posOffset>353241</wp:posOffset>
                </wp:positionH>
                <wp:positionV relativeFrom="paragraph">
                  <wp:posOffset>648335</wp:posOffset>
                </wp:positionV>
                <wp:extent cx="1012371" cy="202475"/>
                <wp:effectExtent l="5080" t="0" r="21590" b="21590"/>
                <wp:wrapNone/>
                <wp:docPr id="487" name="Zone de texte 487"/>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2386A65F" w14:textId="77777777" w:rsidR="00F865FC" w:rsidRPr="008B1AE2" w:rsidRDefault="00F865FC" w:rsidP="008B1AE2">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1EDEC4" id="Zone de texte 487" o:spid="_x0000_s1035" type="#_x0000_t202" style="position:absolute;margin-left:27.8pt;margin-top:51.05pt;width:79.7pt;height:15.95pt;rotation:-90;z-index:25168486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" fillcolor="white [3201]" strokecolor="white [3212]" strokeweight=".5pt">
                <v:textbox>
                  <w:txbxContent>
                    <w:p w14:paraId="2386A65F" w14:textId="77777777" w:rsidR="00F865FC" w:rsidRPr="008B1AE2" w:rsidRDefault="00F865FC" w:rsidP="008B1AE2">
                      <w:pPr>
                        <w:rPr>
                          <w:sz w:val="16"/>
                        </w:rPr>
                      </w:pPr>
                      <w:r w:rsidRPr="008B1AE2">
                        <w:rPr>
                          <w:sz w:val="16"/>
                        </w:rPr>
                        <w:t>Position radiale [m]</w:t>
                      </w:r>
                    </w:p>
                  </w:txbxContent>
                </v:textbox>
                <w10:wrap anchorx="margin"/>
              </v:shape>
            </w:pict>
          </mc:Fallback>
        </mc:AlternateContent>
      </w:r>
      <w:r w:rsidR="007F041B" w:rsidRPr="001B58D6">
        <w:rPr>
          <w:sz w:val="22"/>
          <w:lang w:val="en-US"/>
        </w:rPr>
        <w:t xml:space="preserve">  </w:t>
      </w:r>
      <w:r w:rsidR="007F041B" w:rsidRPr="001B58D6">
        <w:rPr>
          <w:noProof/>
          <w:sz w:val="22"/>
          <w:lang w:eastAsia="fr-FR"/>
        </w:rPr>
        <w:drawing>
          <wp:inline distT="0" distB="0" distL="0" distR="0" wp14:anchorId="26ADAC55" wp14:editId="6FB8F57E">
            <wp:extent cx="2122998" cy="1421765"/>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712" b="10764"/>
                    <a:stretch/>
                  </pic:blipFill>
                  <pic:spPr bwMode="auto">
                    <a:xfrm>
                      <a:off x="0" y="0"/>
                      <a:ext cx="2124285" cy="1422627"/>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25AEE0F4" wp14:editId="40F8C5FC">
            <wp:extent cx="2142000" cy="145080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573" b="10753"/>
                    <a:stretch/>
                  </pic:blipFill>
                  <pic:spPr bwMode="auto">
                    <a:xfrm>
                      <a:off x="0" y="0"/>
                      <a:ext cx="2142000" cy="1450800"/>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22D02A1E" wp14:editId="26EC8503">
            <wp:extent cx="1411200" cy="1440000"/>
            <wp:effectExtent l="0" t="0" r="0" b="825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11200" cy="1440000"/>
                    </a:xfrm>
                    <a:prstGeom prst="rect">
                      <a:avLst/>
                    </a:prstGeom>
                  </pic:spPr>
                </pic:pic>
              </a:graphicData>
            </a:graphic>
          </wp:inline>
        </w:drawing>
      </w:r>
    </w:p>
    <w:p w14:paraId="6F304817" w14:textId="77777777" w:rsidR="007F041B" w:rsidRPr="001B58D6" w:rsidRDefault="001B58D6" w:rsidP="007F041B">
      <w:pPr>
        <w:spacing w:after="0" w:line="360" w:lineRule="auto"/>
        <w:rPr>
          <w:sz w:val="22"/>
          <w:lang w:val="en-US"/>
        </w:rPr>
      </w:pPr>
      <w:r w:rsidRPr="001B58D6">
        <w:rPr>
          <w:noProof/>
          <w:sz w:val="22"/>
          <w:lang w:eastAsia="fr-FR"/>
        </w:rPr>
        <mc:AlternateContent>
          <mc:Choice Requires="wps">
            <w:drawing>
              <wp:anchor distT="0" distB="0" distL="114300" distR="114300" simplePos="0" relativeHeight="251678720" behindDoc="0" locked="0" layoutInCell="1" allowOverlap="1" wp14:anchorId="5AB77BD6" wp14:editId="4C169FFA">
                <wp:simplePos x="0" y="0"/>
                <wp:positionH relativeFrom="column">
                  <wp:posOffset>960811</wp:posOffset>
                </wp:positionH>
                <wp:positionV relativeFrom="paragraph">
                  <wp:posOffset>94670</wp:posOffset>
                </wp:positionV>
                <wp:extent cx="611340" cy="209550"/>
                <wp:effectExtent l="0" t="0" r="17780" b="19050"/>
                <wp:wrapNone/>
                <wp:docPr id="471" name="Zone de texte 471"/>
                <wp:cNvGraphicFramePr/>
                <a:graphic xmlns:a="http://schemas.openxmlformats.org/drawingml/2006/main">
                  <a:graphicData uri="http://schemas.microsoft.com/office/word/2010/wordprocessingShape">
                    <wps:wsp>
                      <wps:cNvSpPr txBox="1"/>
                      <wps:spPr>
                        <a:xfrm>
                          <a:off x="0" y="0"/>
                          <a:ext cx="611340" cy="209550"/>
                        </a:xfrm>
                        <a:prstGeom prst="rect">
                          <a:avLst/>
                        </a:prstGeom>
                        <a:solidFill>
                          <a:schemeClr val="lt1"/>
                        </a:solidFill>
                        <a:ln w="6350">
                          <a:solidFill>
                            <a:prstClr val="black"/>
                          </a:solidFill>
                        </a:ln>
                      </wps:spPr>
                      <wps:txbx>
                        <w:txbxContent>
                          <w:p w14:paraId="1B8DBB25" w14:textId="77777777" w:rsidR="00F865FC" w:rsidRDefault="00F865FC" w:rsidP="007F041B">
                            <w:r>
                              <w:t>ε</w:t>
                            </w:r>
                            <w:r w:rsidRPr="00BF7B28">
                              <w:rPr>
                                <w:vertAlign w:val="subscript"/>
                              </w:rPr>
                              <w:t>X</w:t>
                            </w:r>
                            <w:r>
                              <w:t>=200%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77BD6" id="Zone de texte 471" o:spid="_x0000_s1036" type="#_x0000_t202" style="position:absolute;margin-left:75.65pt;margin-top:7.45pt;width:48.1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" fillcolor="white [3201]" strokeweight=".5pt">
                <v:textbox inset="0,0,0,0">
                  <w:txbxContent>
                    <w:p w14:paraId="1B8DBB25" w14:textId="77777777" w:rsidR="00F865FC" w:rsidRDefault="00F865FC" w:rsidP="007F041B">
                      <w:r>
                        <w:t>ε</w:t>
                      </w:r>
                      <w:r w:rsidRPr="00BF7B28">
                        <w:rPr>
                          <w:vertAlign w:val="subscript"/>
                        </w:rPr>
                        <w:t>X</w:t>
                      </w:r>
                      <w:r>
                        <w:t>=200%</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86912" behindDoc="0" locked="0" layoutInCell="1" allowOverlap="1" wp14:anchorId="1B040E7E" wp14:editId="05ACB4FE">
                <wp:simplePos x="0" y="0"/>
                <wp:positionH relativeFrom="leftMargin">
                  <wp:posOffset>334826</wp:posOffset>
                </wp:positionH>
                <wp:positionV relativeFrom="paragraph">
                  <wp:posOffset>653415</wp:posOffset>
                </wp:positionV>
                <wp:extent cx="1012371" cy="202475"/>
                <wp:effectExtent l="5080" t="0" r="21590" b="21590"/>
                <wp:wrapNone/>
                <wp:docPr id="488" name="Zone de texte 488"/>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7135D836" w14:textId="77777777" w:rsidR="00F865FC" w:rsidRPr="008B1AE2" w:rsidRDefault="00F865FC" w:rsidP="008B1AE2">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40E7E" id="Zone de texte 488" o:spid="_x0000_s1037" type="#_x0000_t202" style="position:absolute;margin-left:26.35pt;margin-top:51.45pt;width:79.7pt;height:15.95pt;rotation:-90;z-index:25168691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" fillcolor="white [3201]" strokecolor="white [3212]" strokeweight=".5pt">
                <v:textbox>
                  <w:txbxContent>
                    <w:p w14:paraId="7135D836" w14:textId="77777777" w:rsidR="00F865FC" w:rsidRPr="008B1AE2" w:rsidRDefault="00F865FC" w:rsidP="008B1AE2">
                      <w:pPr>
                        <w:rPr>
                          <w:sz w:val="16"/>
                        </w:rPr>
                      </w:pPr>
                      <w:r w:rsidRPr="008B1AE2">
                        <w:rPr>
                          <w:sz w:val="16"/>
                        </w:rPr>
                        <w:t>Position radiale [m]</w:t>
                      </w:r>
                    </w:p>
                  </w:txbxContent>
                </v:textbox>
                <w10:wrap anchorx="margin"/>
              </v:shape>
            </w:pict>
          </mc:Fallback>
        </mc:AlternateContent>
      </w:r>
      <w:r w:rsidR="007F041B" w:rsidRPr="001B58D6">
        <w:rPr>
          <w:sz w:val="22"/>
          <w:lang w:val="en-US"/>
        </w:rPr>
        <w:t xml:space="preserve">  </w:t>
      </w:r>
      <w:r w:rsidR="007F041B" w:rsidRPr="001B58D6">
        <w:rPr>
          <w:noProof/>
          <w:sz w:val="22"/>
          <w:lang w:eastAsia="fr-FR"/>
        </w:rPr>
        <w:drawing>
          <wp:inline distT="0" distB="0" distL="0" distR="0" wp14:anchorId="4DA8371C" wp14:editId="495707E9">
            <wp:extent cx="2159635" cy="1432558"/>
            <wp:effectExtent l="0" t="0" r="0" b="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659" b="11140"/>
                    <a:stretch/>
                  </pic:blipFill>
                  <pic:spPr bwMode="auto">
                    <a:xfrm>
                      <a:off x="0" y="0"/>
                      <a:ext cx="2160000" cy="1432800"/>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2AD74E36" wp14:editId="20E03BEB">
            <wp:extent cx="2128947" cy="1457325"/>
            <wp:effectExtent l="0" t="0" r="508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573" b="10385"/>
                    <a:stretch/>
                  </pic:blipFill>
                  <pic:spPr bwMode="auto">
                    <a:xfrm>
                      <a:off x="0" y="0"/>
                      <a:ext cx="2132494" cy="1459753"/>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55677917" wp14:editId="7D9D5592">
            <wp:extent cx="1379257" cy="1439545"/>
            <wp:effectExtent l="0" t="0" r="0" b="8255"/>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08" r="1740"/>
                    <a:stretch/>
                  </pic:blipFill>
                  <pic:spPr bwMode="auto">
                    <a:xfrm>
                      <a:off x="0" y="0"/>
                      <a:ext cx="1379693" cy="1440000"/>
                    </a:xfrm>
                    <a:prstGeom prst="rect">
                      <a:avLst/>
                    </a:prstGeom>
                    <a:ln>
                      <a:noFill/>
                    </a:ln>
                    <a:extLst>
                      <a:ext uri="{53640926-AAD7-44D8-BBD7-CCE9431645EC}">
                        <a14:shadowObscured xmlns:a14="http://schemas.microsoft.com/office/drawing/2010/main"/>
                      </a:ext>
                    </a:extLst>
                  </pic:spPr>
                </pic:pic>
              </a:graphicData>
            </a:graphic>
          </wp:inline>
        </w:drawing>
      </w:r>
    </w:p>
    <w:p w14:paraId="2A4A80C9" w14:textId="77777777" w:rsidR="008E71B8" w:rsidRPr="001B58D6" w:rsidRDefault="001B58D6" w:rsidP="008E71B8">
      <w:pPr>
        <w:keepNext/>
        <w:spacing w:after="0" w:line="360" w:lineRule="auto"/>
        <w:rPr>
          <w:sz w:val="22"/>
        </w:rPr>
      </w:pPr>
      <w:r w:rsidRPr="001B58D6">
        <w:rPr>
          <w:noProof/>
          <w:sz w:val="22"/>
          <w:lang w:eastAsia="fr-FR"/>
        </w:rPr>
        <mc:AlternateContent>
          <mc:Choice Requires="wps">
            <w:drawing>
              <wp:anchor distT="0" distB="0" distL="114300" distR="114300" simplePos="0" relativeHeight="251679744" behindDoc="0" locked="0" layoutInCell="1" allowOverlap="1" wp14:anchorId="17E8C9A9" wp14:editId="588D298A">
                <wp:simplePos x="0" y="0"/>
                <wp:positionH relativeFrom="column">
                  <wp:posOffset>897200</wp:posOffset>
                </wp:positionH>
                <wp:positionV relativeFrom="paragraph">
                  <wp:posOffset>91937</wp:posOffset>
                </wp:positionV>
                <wp:extent cx="611339" cy="209550"/>
                <wp:effectExtent l="0" t="0" r="17780" b="19050"/>
                <wp:wrapNone/>
                <wp:docPr id="287" name="Zone de texte 287"/>
                <wp:cNvGraphicFramePr/>
                <a:graphic xmlns:a="http://schemas.openxmlformats.org/drawingml/2006/main">
                  <a:graphicData uri="http://schemas.microsoft.com/office/word/2010/wordprocessingShape">
                    <wps:wsp>
                      <wps:cNvSpPr txBox="1"/>
                      <wps:spPr>
                        <a:xfrm>
                          <a:off x="0" y="0"/>
                          <a:ext cx="611339" cy="209550"/>
                        </a:xfrm>
                        <a:prstGeom prst="rect">
                          <a:avLst/>
                        </a:prstGeom>
                        <a:solidFill>
                          <a:schemeClr val="lt1"/>
                        </a:solidFill>
                        <a:ln w="6350">
                          <a:solidFill>
                            <a:prstClr val="black"/>
                          </a:solidFill>
                        </a:ln>
                      </wps:spPr>
                      <wps:txbx>
                        <w:txbxContent>
                          <w:p w14:paraId="5DFB88AC" w14:textId="77777777" w:rsidR="00F865FC" w:rsidRDefault="00F865FC" w:rsidP="007F041B">
                            <w:r>
                              <w:t>ε</w:t>
                            </w:r>
                            <w:r w:rsidRPr="00BF7B28">
                              <w:rPr>
                                <w:vertAlign w:val="subscript"/>
                              </w:rPr>
                              <w:t>X</w:t>
                            </w:r>
                            <w:r>
                              <w:t>=250%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8C9A9" id="Zone de texte 287" o:spid="_x0000_s1038" type="#_x0000_t202" style="position:absolute;margin-left:70.65pt;margin-top:7.25pt;width:48.1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" fillcolor="white [3201]" strokeweight=".5pt">
                <v:textbox inset="0,0,0,0">
                  <w:txbxContent>
                    <w:p w14:paraId="5DFB88AC" w14:textId="77777777" w:rsidR="00F865FC" w:rsidRDefault="00F865FC" w:rsidP="007F041B">
                      <w:r>
                        <w:t>ε</w:t>
                      </w:r>
                      <w:r w:rsidRPr="00BF7B28">
                        <w:rPr>
                          <w:vertAlign w:val="subscript"/>
                        </w:rPr>
                        <w:t>X</w:t>
                      </w:r>
                      <w:r>
                        <w:t>=250%</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94080" behindDoc="0" locked="0" layoutInCell="1" allowOverlap="1" wp14:anchorId="3A7F8879" wp14:editId="49A34EAA">
                <wp:simplePos x="0" y="0"/>
                <wp:positionH relativeFrom="column">
                  <wp:posOffset>2861764</wp:posOffset>
                </wp:positionH>
                <wp:positionV relativeFrom="paragraph">
                  <wp:posOffset>1464582</wp:posOffset>
                </wp:positionV>
                <wp:extent cx="927463" cy="195943"/>
                <wp:effectExtent l="0" t="0" r="6350" b="0"/>
                <wp:wrapNone/>
                <wp:docPr id="492" name="Zone de texte 492"/>
                <wp:cNvGraphicFramePr/>
                <a:graphic xmlns:a="http://schemas.openxmlformats.org/drawingml/2006/main">
                  <a:graphicData uri="http://schemas.microsoft.com/office/word/2010/wordprocessingShape">
                    <wps:wsp>
                      <wps:cNvSpPr txBox="1"/>
                      <wps:spPr>
                        <a:xfrm>
                          <a:off x="0" y="0"/>
                          <a:ext cx="927463" cy="195943"/>
                        </a:xfrm>
                        <a:prstGeom prst="rect">
                          <a:avLst/>
                        </a:prstGeom>
                        <a:solidFill>
                          <a:schemeClr val="lt1"/>
                        </a:solidFill>
                        <a:ln w="6350">
                          <a:noFill/>
                        </a:ln>
                      </wps:spPr>
                      <wps:txbx>
                        <w:txbxContent>
                          <w:p w14:paraId="2E985258" w14:textId="77777777" w:rsidR="00F865FC" w:rsidRPr="008B1AE2" w:rsidRDefault="00F865FC">
                            <w:pPr>
                              <w:rPr>
                                <w:sz w:val="16"/>
                              </w:rPr>
                            </w:pPr>
                            <w:r w:rsidRPr="008B1AE2">
                              <w:rPr>
                                <w:sz w:val="16"/>
                              </w:rPr>
                              <w:t>Numéro de plissé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8879" id="Zone de texte 492" o:spid="_x0000_s1039" type="#_x0000_t202" style="position:absolute;margin-left:225.35pt;margin-top:115.3pt;width:73.05pt;height:1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" fillcolor="white [3201]" stroked="f" strokeweight=".5pt">
                <v:textbox>
                  <w:txbxContent>
                    <w:p w14:paraId="2E985258" w14:textId="77777777" w:rsidR="00F865FC" w:rsidRPr="008B1AE2" w:rsidRDefault="00F865FC">
                      <w:pPr>
                        <w:rPr>
                          <w:sz w:val="16"/>
                        </w:rPr>
                      </w:pPr>
                      <w:r w:rsidRPr="008B1AE2">
                        <w:rPr>
                          <w:sz w:val="16"/>
                        </w:rPr>
                        <w:t>Numéro de plissé</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96128" behindDoc="0" locked="0" layoutInCell="1" allowOverlap="1" wp14:anchorId="190DBF41" wp14:editId="3F6EDEE1">
                <wp:simplePos x="0" y="0"/>
                <wp:positionH relativeFrom="column">
                  <wp:posOffset>786765</wp:posOffset>
                </wp:positionH>
                <wp:positionV relativeFrom="paragraph">
                  <wp:posOffset>1471476</wp:posOffset>
                </wp:positionV>
                <wp:extent cx="927100" cy="195580"/>
                <wp:effectExtent l="0" t="0" r="6350" b="0"/>
                <wp:wrapNone/>
                <wp:docPr id="493" name="Zone de texte 493"/>
                <wp:cNvGraphicFramePr/>
                <a:graphic xmlns:a="http://schemas.openxmlformats.org/drawingml/2006/main">
                  <a:graphicData uri="http://schemas.microsoft.com/office/word/2010/wordprocessingShape">
                    <wps:wsp>
                      <wps:cNvSpPr txBox="1"/>
                      <wps:spPr>
                        <a:xfrm>
                          <a:off x="0" y="0"/>
                          <a:ext cx="927100" cy="195580"/>
                        </a:xfrm>
                        <a:prstGeom prst="rect">
                          <a:avLst/>
                        </a:prstGeom>
                        <a:solidFill>
                          <a:schemeClr val="lt1"/>
                        </a:solidFill>
                        <a:ln w="6350">
                          <a:noFill/>
                        </a:ln>
                      </wps:spPr>
                      <wps:txbx>
                        <w:txbxContent>
                          <w:p w14:paraId="088CA436" w14:textId="77777777" w:rsidR="00F865FC" w:rsidRPr="008B1AE2" w:rsidRDefault="00F865FC" w:rsidP="008B1AE2">
                            <w:pPr>
                              <w:rPr>
                                <w:sz w:val="16"/>
                              </w:rPr>
                            </w:pPr>
                            <w:r w:rsidRPr="008B1AE2">
                              <w:rPr>
                                <w:sz w:val="16"/>
                              </w:rPr>
                              <w:t>Numéro de plissé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DBF41" id="Zone de texte 493" o:spid="_x0000_s1040" type="#_x0000_t202" style="position:absolute;margin-left:61.95pt;margin-top:115.85pt;width:73pt;height:1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" fillcolor="white [3201]" stroked="f" strokeweight=".5pt">
                <v:textbox>
                  <w:txbxContent>
                    <w:p w14:paraId="088CA436" w14:textId="77777777" w:rsidR="00F865FC" w:rsidRPr="008B1AE2" w:rsidRDefault="00F865FC" w:rsidP="008B1AE2">
                      <w:pPr>
                        <w:rPr>
                          <w:sz w:val="16"/>
                        </w:rPr>
                      </w:pPr>
                      <w:r w:rsidRPr="008B1AE2">
                        <w:rPr>
                          <w:sz w:val="16"/>
                        </w:rPr>
                        <w:t>Numéro de plissé</w:t>
                      </w:r>
                    </w:p>
                  </w:txbxContent>
                </v:textbox>
              </v:shape>
            </w:pict>
          </mc:Fallback>
        </mc:AlternateContent>
      </w:r>
      <w:r w:rsidR="008B1AE2" w:rsidRPr="001B58D6">
        <w:rPr>
          <w:noProof/>
          <w:sz w:val="22"/>
          <w:lang w:eastAsia="fr-FR"/>
        </w:rPr>
        <mc:AlternateContent>
          <mc:Choice Requires="wps">
            <w:drawing>
              <wp:anchor distT="0" distB="0" distL="114300" distR="114300" simplePos="0" relativeHeight="251682816" behindDoc="0" locked="0" layoutInCell="1" allowOverlap="1" wp14:anchorId="1B693568" wp14:editId="2E329E30">
                <wp:simplePos x="0" y="0"/>
                <wp:positionH relativeFrom="column">
                  <wp:posOffset>-556442</wp:posOffset>
                </wp:positionH>
                <wp:positionV relativeFrom="paragraph">
                  <wp:posOffset>663121</wp:posOffset>
                </wp:positionV>
                <wp:extent cx="1012371" cy="202475"/>
                <wp:effectExtent l="5080" t="0" r="21590" b="21590"/>
                <wp:wrapNone/>
                <wp:docPr id="483" name="Zone de texte 483"/>
                <wp:cNvGraphicFramePr/>
                <a:graphic xmlns:a="http://schemas.openxmlformats.org/drawingml/2006/main">
                  <a:graphicData uri="http://schemas.microsoft.com/office/word/2010/wordprocessingShape">
                    <wps:wsp>
                      <wps:cNvSpPr txBox="1"/>
                      <wps:spPr>
                        <a:xfrm rot="16200000">
                          <a:off x="0" y="0"/>
                          <a:ext cx="1012371" cy="202475"/>
                        </a:xfrm>
                        <a:prstGeom prst="rect">
                          <a:avLst/>
                        </a:prstGeom>
                        <a:solidFill>
                          <a:schemeClr val="lt1"/>
                        </a:solidFill>
                        <a:ln w="6350">
                          <a:solidFill>
                            <a:schemeClr val="bg1"/>
                          </a:solidFill>
                        </a:ln>
                      </wps:spPr>
                      <wps:txbx>
                        <w:txbxContent>
                          <w:p w14:paraId="70B3BCB4" w14:textId="77777777" w:rsidR="00F865FC" w:rsidRPr="008B1AE2" w:rsidRDefault="00F865FC">
                            <w:pPr>
                              <w:rPr>
                                <w:sz w:val="16"/>
                              </w:rPr>
                            </w:pPr>
                            <w:r w:rsidRPr="008B1AE2">
                              <w:rPr>
                                <w:sz w:val="16"/>
                              </w:rPr>
                              <w:t>Position radiale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693568" id="Zone de texte 483" o:spid="_x0000_s1041" type="#_x0000_t202" style="position:absolute;margin-left:-43.8pt;margin-top:52.2pt;width:79.7pt;height:15.95pt;rotation:-9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" fillcolor="white [3201]" strokecolor="white [3212]" strokeweight=".5pt">
                <v:textbox>
                  <w:txbxContent>
                    <w:p w14:paraId="70B3BCB4" w14:textId="77777777" w:rsidR="00F865FC" w:rsidRPr="008B1AE2" w:rsidRDefault="00F865FC">
                      <w:pPr>
                        <w:rPr>
                          <w:sz w:val="16"/>
                        </w:rPr>
                      </w:pPr>
                      <w:r w:rsidRPr="008B1AE2">
                        <w:rPr>
                          <w:sz w:val="16"/>
                        </w:rPr>
                        <w:t>Position radiale [m]</w:t>
                      </w:r>
                    </w:p>
                  </w:txbxContent>
                </v:textbox>
              </v:shape>
            </w:pict>
          </mc:Fallback>
        </mc:AlternateContent>
      </w:r>
      <w:r w:rsidR="007F041B" w:rsidRPr="001B58D6">
        <w:rPr>
          <w:sz w:val="22"/>
        </w:rPr>
        <w:t xml:space="preserve">  </w:t>
      </w:r>
      <w:r w:rsidR="007F041B" w:rsidRPr="001B58D6">
        <w:rPr>
          <w:noProof/>
          <w:sz w:val="22"/>
          <w:lang w:eastAsia="fr-FR"/>
        </w:rPr>
        <w:drawing>
          <wp:inline distT="0" distB="0" distL="0" distR="0" wp14:anchorId="66EB753F" wp14:editId="71FDDB9C">
            <wp:extent cx="2170706" cy="1424940"/>
            <wp:effectExtent l="0" t="0" r="1270" b="381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117" b="9651"/>
                    <a:stretch/>
                  </pic:blipFill>
                  <pic:spPr bwMode="auto">
                    <a:xfrm>
                      <a:off x="0" y="0"/>
                      <a:ext cx="2194719" cy="1440703"/>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32DED4D4" wp14:editId="299784E3">
            <wp:extent cx="2103120" cy="1460769"/>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059" r="2318" b="11119"/>
                    <a:stretch/>
                  </pic:blipFill>
                  <pic:spPr bwMode="auto">
                    <a:xfrm>
                      <a:off x="0" y="0"/>
                      <a:ext cx="2107691" cy="1463944"/>
                    </a:xfrm>
                    <a:prstGeom prst="rect">
                      <a:avLst/>
                    </a:prstGeom>
                    <a:ln>
                      <a:noFill/>
                    </a:ln>
                    <a:extLst>
                      <a:ext uri="{53640926-AAD7-44D8-BBD7-CCE9431645EC}">
                        <a14:shadowObscured xmlns:a14="http://schemas.microsoft.com/office/drawing/2010/main"/>
                      </a:ext>
                    </a:extLst>
                  </pic:spPr>
                </pic:pic>
              </a:graphicData>
            </a:graphic>
          </wp:inline>
        </w:drawing>
      </w:r>
      <w:r w:rsidR="007F041B" w:rsidRPr="001B58D6">
        <w:rPr>
          <w:noProof/>
          <w:sz w:val="22"/>
          <w:lang w:eastAsia="fr-FR"/>
        </w:rPr>
        <w:drawing>
          <wp:inline distT="0" distB="0" distL="0" distR="0" wp14:anchorId="34D1B0F6" wp14:editId="6B7EA58E">
            <wp:extent cx="1415691" cy="1439545"/>
            <wp:effectExtent l="0" t="0" r="0" b="825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19563" cy="1443482"/>
                    </a:xfrm>
                    <a:prstGeom prst="rect">
                      <a:avLst/>
                    </a:prstGeom>
                  </pic:spPr>
                </pic:pic>
              </a:graphicData>
            </a:graphic>
          </wp:inline>
        </w:drawing>
      </w:r>
    </w:p>
    <w:p w14:paraId="073B5E30" w14:textId="77777777" w:rsidR="008E71B8" w:rsidRDefault="008E71B8" w:rsidP="008E71B8">
      <w:pPr>
        <w:pStyle w:val="Lgende"/>
      </w:pPr>
    </w:p>
    <w:p w14:paraId="0B990FA3" w14:textId="1410EF77" w:rsidR="007F041B" w:rsidRDefault="008E71B8" w:rsidP="009C22E4">
      <w:pPr>
        <w:pStyle w:val="Lgende"/>
        <w:jc w:val="center"/>
        <w:rPr>
          <w:szCs w:val="20"/>
        </w:rPr>
      </w:pPr>
      <w:bookmarkStart w:id="117" w:name="_Ref525825024"/>
      <w:bookmarkStart w:id="118" w:name="_Toc531267478"/>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35</w:t>
      </w:r>
      <w:r w:rsidR="008A3455">
        <w:rPr>
          <w:noProof/>
        </w:rPr>
        <w:fldChar w:fldCharType="end"/>
      </w:r>
      <w:bookmarkEnd w:id="117"/>
      <w:r>
        <w:t xml:space="preserve"> : Déformation des feuilles supérieure et plissée pour des déplacements du rotor dans la direction </w:t>
      </w:r>
      <w:r w:rsidR="009C22E4">
        <w:t>« </w:t>
      </w:r>
      <w:r>
        <w:t>+X</w:t>
      </w:r>
      <w:r w:rsidR="009C22E4">
        <w:t xml:space="preserve"> » </w:t>
      </w:r>
      <w:r>
        <w:t xml:space="preserve"> </w:t>
      </w:r>
      <w:r w:rsidR="009C22E4" w:rsidRPr="008A5F7F">
        <w:rPr>
          <w:szCs w:val="20"/>
        </w:rPr>
        <w:t>σ</w:t>
      </w:r>
      <w:r w:rsidR="009C22E4" w:rsidRPr="008A5F7F">
        <w:rPr>
          <w:szCs w:val="20"/>
          <w:vertAlign w:val="subscript"/>
        </w:rPr>
        <w:t>hb</w:t>
      </w:r>
      <w:r w:rsidR="009C22E4" w:rsidRPr="008A5F7F">
        <w:rPr>
          <w:szCs w:val="20"/>
        </w:rPr>
        <w:t>=20µm</w:t>
      </w:r>
      <w:bookmarkEnd w:id="118"/>
    </w:p>
    <w:p w14:paraId="09F99C89" w14:textId="77777777" w:rsidR="009C22E4" w:rsidRPr="009C22E4" w:rsidRDefault="009C22E4" w:rsidP="009C22E4"/>
    <w:p w14:paraId="47F6EFB6" w14:textId="77777777" w:rsidR="003F317C" w:rsidRDefault="003F317C" w:rsidP="003F317C">
      <w:pPr>
        <w:pStyle w:val="Titre2"/>
        <w:numPr>
          <w:ilvl w:val="0"/>
          <w:numId w:val="8"/>
        </w:numPr>
      </w:pPr>
      <w:bookmarkStart w:id="119" w:name="_Toc531267411"/>
      <w:r>
        <w:t>Conclusion</w:t>
      </w:r>
      <w:bookmarkEnd w:id="119"/>
    </w:p>
    <w:p w14:paraId="6756FEF1" w14:textId="77777777" w:rsidR="003F317C" w:rsidRDefault="003F317C" w:rsidP="002D3B89">
      <w:pPr>
        <w:jc w:val="both"/>
      </w:pPr>
    </w:p>
    <w:p w14:paraId="0F7F5DFD" w14:textId="02387EB5" w:rsidR="00AA50CB" w:rsidRDefault="00AA50CB" w:rsidP="00893D7D">
      <w:pPr>
        <w:spacing w:line="360" w:lineRule="auto"/>
        <w:jc w:val="both"/>
      </w:pPr>
      <w:r>
        <w:t xml:space="preserve">Dans ce chapitre, l’accent a été mis sur la structure compliante des paliers à feuilles et la description du modèle développé. Ce modèle présente l’avantage de pouvoir tenir compte des défauts d’usinage sur les hauteurs initiales des plissés. </w:t>
      </w:r>
      <w:r w:rsidR="00414E9E">
        <w:t>Il est à rappeler que</w:t>
      </w:r>
      <w:r>
        <w:t xml:space="preserve"> le modèl</w:t>
      </w:r>
      <w:r w:rsidR="008F42C8">
        <w:t>e développé en 2007 par Le Lez et</w:t>
      </w:r>
      <w:r>
        <w:t xml:space="preserve"> Arghir </w:t>
      </w:r>
      <w:r>
        <w:fldChar w:fldCharType="begin"/>
      </w:r>
      <w:r>
        <w:instrText xml:space="preserve"> REF _Ref522185216 \h </w:instrText>
      </w:r>
      <w:r w:rsidR="002D3B89">
        <w:instrText xml:space="preserve"> \* MERGEFORMAT </w:instrText>
      </w:r>
      <w:r>
        <w:fldChar w:fldCharType="separate"/>
      </w:r>
      <w:r w:rsidR="009D4609" w:rsidRPr="009D4609">
        <w:t>[</w:t>
      </w:r>
      <w:r w:rsidR="009D4609" w:rsidRPr="009D4609">
        <w:rPr>
          <w:noProof/>
        </w:rPr>
        <w:t>44</w:t>
      </w:r>
      <w:r>
        <w:fldChar w:fldCharType="end"/>
      </w:r>
      <w:r>
        <w:t xml:space="preserve">] a été la base de travail. </w:t>
      </w:r>
    </w:p>
    <w:p w14:paraId="24455EBF" w14:textId="77777777" w:rsidR="00622563" w:rsidRDefault="00622563" w:rsidP="00893D7D">
      <w:pPr>
        <w:spacing w:line="360" w:lineRule="auto"/>
        <w:jc w:val="both"/>
      </w:pPr>
      <w:r>
        <w:t xml:space="preserve">Ce modèle a été complété par la prise en compte de la feuille supérieure pour tenir compte des éventuelles ouvertures/fermetures au sommets des plissés. </w:t>
      </w:r>
      <w:r w:rsidR="00B14F18">
        <w:t>Un degré de liberté supplémentaire, de translation verticale, est ajouté au nœud de la base pour prendre en compte les pertes de contact qui peuvent se produire aux bases des plissés.</w:t>
      </w:r>
      <w:r>
        <w:t xml:space="preserve"> Les contacts entre (i) rotor et feuille supérieure</w:t>
      </w:r>
      <w:r w:rsidR="002D3B89">
        <w:t>,</w:t>
      </w:r>
      <w:r>
        <w:t xml:space="preserve"> ou (ii) entre les deux feuilles</w:t>
      </w:r>
      <w:r w:rsidR="002D3B89">
        <w:t>,</w:t>
      </w:r>
      <w:r>
        <w:t xml:space="preserve"> ou encore (iii) entre la feuille ondulée et la bague extérieure sont considérés comme des contraintes géométriques et</w:t>
      </w:r>
      <w:r w:rsidR="00520245">
        <w:t xml:space="preserve"> sont</w:t>
      </w:r>
      <w:r>
        <w:t xml:space="preserve"> traités par les </w:t>
      </w:r>
      <w:r>
        <w:lastRenderedPageBreak/>
        <w:t xml:space="preserve">multiplicateurs de Lagrange augmentés pour vérifier la condition de non-interférence de Moreau-Signorini. Les </w:t>
      </w:r>
      <w:r w:rsidR="002D3B89">
        <w:t>forces de frottement</w:t>
      </w:r>
      <w:r>
        <w:t>, dépendantes des forces normales et donc des contacts, sont quant à elles traitées par la méthode des pénalités.</w:t>
      </w:r>
    </w:p>
    <w:p w14:paraId="145082D5" w14:textId="6D9D43F3" w:rsidR="00622563" w:rsidRDefault="00622563" w:rsidP="00893D7D">
      <w:pPr>
        <w:spacing w:line="360" w:lineRule="auto"/>
        <w:jc w:val="both"/>
      </w:pPr>
      <w:r>
        <w:t xml:space="preserve">Le modèle est </w:t>
      </w:r>
      <w:r w:rsidR="00610A03">
        <w:t>testé en considérant la bague extérieure fixée et en imposant au rotor un déplacement allant jusqu’à son enfoncement dans la structure compliante. Les résultats obtenus</w:t>
      </w:r>
      <w:r w:rsidR="002D3B89">
        <w:t>,</w:t>
      </w:r>
      <w:r w:rsidR="00610A03">
        <w:t xml:space="preserve"> sans défauts</w:t>
      </w:r>
      <w:r w:rsidR="002D3B89">
        <w:t>,</w:t>
      </w:r>
      <w:r w:rsidR="00610A03">
        <w:t xml:space="preserve"> sont validés à la fois par rapport à c</w:t>
      </w:r>
      <w:r w:rsidR="008F42C8">
        <w:t>eux de Lez et</w:t>
      </w:r>
      <w:r w:rsidR="00610A03">
        <w:t xml:space="preserve"> Arghir </w:t>
      </w:r>
      <w:r w:rsidR="00610A03">
        <w:fldChar w:fldCharType="begin"/>
      </w:r>
      <w:r w:rsidR="00610A03">
        <w:instrText xml:space="preserve"> REF _Ref522185216 \h </w:instrText>
      </w:r>
      <w:r w:rsidR="002D3B89">
        <w:instrText xml:space="preserve"> \* MERGEFORMAT </w:instrText>
      </w:r>
      <w:r w:rsidR="00610A03">
        <w:fldChar w:fldCharType="separate"/>
      </w:r>
      <w:r w:rsidR="009D4609" w:rsidRPr="009D4609">
        <w:t>[</w:t>
      </w:r>
      <w:r w:rsidR="009D4609" w:rsidRPr="009D4609">
        <w:rPr>
          <w:noProof/>
        </w:rPr>
        <w:t>44</w:t>
      </w:r>
      <w:r w:rsidR="00610A03">
        <w:fldChar w:fldCharType="end"/>
      </w:r>
      <w:r w:rsidR="00610A03">
        <w:t xml:space="preserve">] et ceux de Fatu et Arghir </w:t>
      </w:r>
      <w:r w:rsidR="00610A03">
        <w:fldChar w:fldCharType="begin"/>
      </w:r>
      <w:r w:rsidR="00610A03">
        <w:instrText xml:space="preserve"> REF _Ref522184108 \h </w:instrText>
      </w:r>
      <w:r w:rsidR="002D3B89">
        <w:instrText xml:space="preserve"> \* MERGEFORMAT </w:instrText>
      </w:r>
      <w:r w:rsidR="00610A03">
        <w:fldChar w:fldCharType="separate"/>
      </w:r>
      <w:r w:rsidR="009D4609" w:rsidRPr="009D4609">
        <w:t>[</w:t>
      </w:r>
      <w:r w:rsidR="009D4609" w:rsidRPr="009D4609">
        <w:rPr>
          <w:noProof/>
        </w:rPr>
        <w:t>43</w:t>
      </w:r>
      <w:r w:rsidR="00610A03">
        <w:fldChar w:fldCharType="end"/>
      </w:r>
      <w:r w:rsidR="00B14F18">
        <w:t>].</w:t>
      </w:r>
    </w:p>
    <w:p w14:paraId="6FB7D6C1" w14:textId="73E3D8E5" w:rsidR="00893D7D" w:rsidRDefault="001B6006" w:rsidP="00893D7D">
      <w:pPr>
        <w:spacing w:line="360" w:lineRule="auto"/>
        <w:jc w:val="both"/>
      </w:pPr>
      <w:r>
        <w:t xml:space="preserve">Par la suite des paliers contenant les mêmes profils de défauts d’usinage que ceux de </w:t>
      </w:r>
      <w:r>
        <w:fldChar w:fldCharType="begin"/>
      </w:r>
      <w:r>
        <w:instrText xml:space="preserve"> REF _Ref522184108 \h </w:instrText>
      </w:r>
      <w:r w:rsidR="002D3B89">
        <w:instrText xml:space="preserve"> \* MERGEFORMAT </w:instrText>
      </w:r>
      <w:r>
        <w:fldChar w:fldCharType="separate"/>
      </w:r>
      <w:r w:rsidR="009D4609" w:rsidRPr="009D4609">
        <w:t>[</w:t>
      </w:r>
      <w:r w:rsidR="009D4609" w:rsidRPr="009D4609">
        <w:rPr>
          <w:noProof/>
        </w:rPr>
        <w:t>43</w:t>
      </w:r>
      <w:r>
        <w:fldChar w:fldCharType="end"/>
      </w:r>
      <w:r w:rsidR="00893D7D">
        <w:t>] ont été étudié</w:t>
      </w:r>
      <w:r w:rsidR="00520245">
        <w:t>s</w:t>
      </w:r>
      <w:r w:rsidR="00893D7D">
        <w:t>. Les</w:t>
      </w:r>
      <w:r>
        <w:t xml:space="preserve"> résultats ont confirmé l’adéquation du modèle développé pour la prise en compte des défauts d’usinage sur les hauteurs initiales des plissés.</w:t>
      </w:r>
    </w:p>
    <w:p w14:paraId="7AB69ED9" w14:textId="77777777" w:rsidR="00893D7D" w:rsidRDefault="00893D7D">
      <w:r>
        <w:br w:type="page"/>
      </w:r>
    </w:p>
    <w:p w14:paraId="4AF8EB09" w14:textId="77777777" w:rsidR="001B6006" w:rsidRDefault="001B6006" w:rsidP="00893D7D">
      <w:pPr>
        <w:spacing w:line="360" w:lineRule="auto"/>
        <w:jc w:val="both"/>
      </w:pPr>
    </w:p>
    <w:p w14:paraId="4A5D8A04" w14:textId="77777777" w:rsidR="009621BB" w:rsidRDefault="007F041B">
      <w:r>
        <w:br w:type="page"/>
      </w:r>
    </w:p>
    <w:p w14:paraId="01849BD1" w14:textId="77777777" w:rsidR="00C12484" w:rsidRDefault="00C12484" w:rsidP="00C12484">
      <w:pPr>
        <w:pStyle w:val="Titre1"/>
      </w:pPr>
      <w:bookmarkStart w:id="120" w:name="_Ref528657269"/>
      <w:bookmarkStart w:id="121" w:name="_Toc531267412"/>
      <w:r>
        <w:lastRenderedPageBreak/>
        <w:t>Chapitre III</w:t>
      </w:r>
      <w:bookmarkEnd w:id="120"/>
      <w:bookmarkEnd w:id="121"/>
    </w:p>
    <w:p w14:paraId="575A44AA" w14:textId="77777777" w:rsidR="00C12484" w:rsidRDefault="00C12484" w:rsidP="00C12484">
      <w:pPr>
        <w:pStyle w:val="Titre1"/>
      </w:pPr>
      <w:bookmarkStart w:id="122" w:name="_Toc531267413"/>
      <w:r>
        <w:t>Analyse statique du palier</w:t>
      </w:r>
      <w:r w:rsidR="00262955">
        <w:t xml:space="preserve"> à feuilles</w:t>
      </w:r>
      <w:bookmarkEnd w:id="122"/>
    </w:p>
    <w:p w14:paraId="3D092040" w14:textId="77777777" w:rsidR="003A68A8" w:rsidRDefault="003A68A8" w:rsidP="003A68A8"/>
    <w:p w14:paraId="22270B2C" w14:textId="77777777" w:rsidR="003A68A8" w:rsidRPr="00E30922" w:rsidRDefault="003A68A8" w:rsidP="003A68A8"/>
    <w:p w14:paraId="4EE45B3E" w14:textId="77777777" w:rsidR="003A68A8" w:rsidRDefault="003A68A8" w:rsidP="00893D7D">
      <w:pPr>
        <w:spacing w:line="360" w:lineRule="auto"/>
        <w:jc w:val="both"/>
      </w:pPr>
      <w:r>
        <w:t>L’étude des</w:t>
      </w:r>
      <w:r w:rsidR="008F42C8">
        <w:t xml:space="preserve"> paliers à feuilles </w:t>
      </w:r>
      <w:r w:rsidR="00B14F18">
        <w:t>nécessite le couplage de</w:t>
      </w:r>
      <w:r>
        <w:t xml:space="preserve"> la structure compliante et</w:t>
      </w:r>
      <w:r w:rsidR="00B14F18">
        <w:t xml:space="preserve"> du</w:t>
      </w:r>
      <w:r>
        <w:t xml:space="preserve"> film fluide. Dans les faits, avec la rotation de l’arbre, </w:t>
      </w:r>
      <w:r w:rsidR="008F42C8">
        <w:t xml:space="preserve">des pressions sont générées dans </w:t>
      </w:r>
      <w:r>
        <w:t xml:space="preserve">le film fluide et la structure </w:t>
      </w:r>
      <w:r w:rsidR="00372CDA">
        <w:t>compliante</w:t>
      </w:r>
      <w:r w:rsidR="008F42C8">
        <w:t xml:space="preserve"> se déforme</w:t>
      </w:r>
      <w:r>
        <w:t xml:space="preserve">. </w:t>
      </w:r>
      <w:r w:rsidR="00222F9A">
        <w:t>D’un autre côté</w:t>
      </w:r>
      <w:r>
        <w:t xml:space="preserve">, la déformation de </w:t>
      </w:r>
      <w:r w:rsidR="00BC0933">
        <w:t xml:space="preserve">la structure impacte </w:t>
      </w:r>
      <w:r w:rsidR="00520245">
        <w:t>substantiellement</w:t>
      </w:r>
      <w:r w:rsidR="00BC0933">
        <w:t xml:space="preserve"> la pression du film fluide.</w:t>
      </w:r>
      <w:r>
        <w:t xml:space="preserve"> </w:t>
      </w:r>
    </w:p>
    <w:p w14:paraId="298D4592" w14:textId="77777777" w:rsidR="003A68A8" w:rsidRDefault="003A68A8" w:rsidP="00893D7D">
      <w:pPr>
        <w:spacing w:line="360" w:lineRule="auto"/>
        <w:jc w:val="both"/>
      </w:pPr>
      <w:r>
        <w:t>Dans le</w:t>
      </w:r>
      <w:r w:rsidR="00222F9A">
        <w:t xml:space="preserve"> chapitre</w:t>
      </w:r>
      <w:r>
        <w:t xml:space="preserve"> précédent, l’accent a été mis sur le comportement de la</w:t>
      </w:r>
      <w:r w:rsidR="00BC0933">
        <w:t xml:space="preserve"> structure du palier à feuilles. U</w:t>
      </w:r>
      <w:r>
        <w:t>n nouveau modèle tenant compte à la fois des frottements et des défauts d’usinage</w:t>
      </w:r>
      <w:r w:rsidR="00222F9A">
        <w:t xml:space="preserve"> y</w:t>
      </w:r>
      <w:r>
        <w:t xml:space="preserve"> </w:t>
      </w:r>
      <w:r w:rsidR="00BC0933">
        <w:t xml:space="preserve">a été </w:t>
      </w:r>
      <w:r w:rsidR="00520245">
        <w:t xml:space="preserve">minutieusement </w:t>
      </w:r>
      <w:r>
        <w:t xml:space="preserve">développé et </w:t>
      </w:r>
      <w:r w:rsidR="00307B35">
        <w:t>présenté</w:t>
      </w:r>
      <w:r>
        <w:t>.</w:t>
      </w:r>
    </w:p>
    <w:p w14:paraId="2BB2C908" w14:textId="77777777" w:rsidR="003A68A8" w:rsidRDefault="00BC0933" w:rsidP="00893D7D">
      <w:pPr>
        <w:spacing w:line="360" w:lineRule="auto"/>
        <w:jc w:val="both"/>
      </w:pPr>
      <w:r>
        <w:t>Dans ce chapitre, le comportement du film fluide sera exposé dans un premier temps</w:t>
      </w:r>
      <w:r w:rsidR="00520245">
        <w:t xml:space="preserve">, puis notre intérêt </w:t>
      </w:r>
      <w:r w:rsidR="00307B35">
        <w:t xml:space="preserve">sera </w:t>
      </w:r>
      <w:r w:rsidR="00520245">
        <w:t xml:space="preserve">porté sur le </w:t>
      </w:r>
      <w:r w:rsidR="00307B35">
        <w:t>modèle de contact utilisé</w:t>
      </w:r>
      <w:r>
        <w:t xml:space="preserve">. </w:t>
      </w:r>
      <w:r w:rsidR="00307B35">
        <w:t>Par la suite</w:t>
      </w:r>
      <w:r>
        <w:t>, le couplage entre ce dit film et la structure du palier sera présenté.</w:t>
      </w:r>
    </w:p>
    <w:p w14:paraId="04D70D54" w14:textId="77777777" w:rsidR="00893D7D" w:rsidRDefault="00B14F18" w:rsidP="00893D7D">
      <w:pPr>
        <w:spacing w:line="360" w:lineRule="auto"/>
        <w:jc w:val="both"/>
      </w:pPr>
      <w:r>
        <w:t>D</w:t>
      </w:r>
      <w:r w:rsidR="00893D7D">
        <w:t xml:space="preserve">es </w:t>
      </w:r>
      <w:r w:rsidR="00307B35">
        <w:t>étude</w:t>
      </w:r>
      <w:r w:rsidR="00893D7D">
        <w:t>s</w:t>
      </w:r>
      <w:r w:rsidR="00307B35">
        <w:t xml:space="preserve"> d</w:t>
      </w:r>
      <w:r>
        <w:t>u</w:t>
      </w:r>
      <w:r w:rsidR="00307B35">
        <w:t xml:space="preserve"> démarrage et d</w:t>
      </w:r>
      <w:r>
        <w:t>u</w:t>
      </w:r>
      <w:r w:rsidR="00307B35">
        <w:t xml:space="preserve"> fonctionnement à des vitesses et charges statiques élevées seront exposées et commentées.</w:t>
      </w:r>
    </w:p>
    <w:p w14:paraId="492705B0" w14:textId="77777777" w:rsidR="00B14F18" w:rsidRPr="00B14F18" w:rsidRDefault="00B14F18" w:rsidP="00893D7D">
      <w:pPr>
        <w:spacing w:line="360" w:lineRule="auto"/>
        <w:jc w:val="both"/>
        <w:rPr>
          <w:sz w:val="2"/>
          <w:szCs w:val="2"/>
        </w:rPr>
      </w:pPr>
    </w:p>
    <w:p w14:paraId="79121749" w14:textId="77777777" w:rsidR="00B14F18" w:rsidRDefault="00B14F18" w:rsidP="00B14F18">
      <w:pPr>
        <w:pStyle w:val="Titre2"/>
        <w:numPr>
          <w:ilvl w:val="0"/>
          <w:numId w:val="23"/>
        </w:numPr>
      </w:pPr>
      <w:bookmarkStart w:id="123" w:name="_Toc531267414"/>
      <w:r>
        <w:t>Couplage fluide-structure</w:t>
      </w:r>
      <w:bookmarkEnd w:id="123"/>
    </w:p>
    <w:p w14:paraId="4614505E" w14:textId="77777777" w:rsidR="00B14F18" w:rsidRPr="00B14F18" w:rsidRDefault="00B14F18" w:rsidP="00B14F18">
      <w:pPr>
        <w:rPr>
          <w:sz w:val="10"/>
          <w:szCs w:val="10"/>
        </w:rPr>
      </w:pPr>
    </w:p>
    <w:p w14:paraId="145C01F0" w14:textId="70D30562" w:rsidR="00C12484" w:rsidRDefault="008A3455" w:rsidP="00E30922">
      <w:pPr>
        <w:spacing w:line="360" w:lineRule="auto"/>
        <w:jc w:val="both"/>
      </w:pPr>
      <w:r>
        <w:t>Dans ce chapitre, i</w:t>
      </w:r>
      <w:r w:rsidR="00C12484">
        <w:t>l est supposé que le palier est chargé seulement par les forces statiques qui sont générale</w:t>
      </w:r>
      <w:r>
        <w:t xml:space="preserve">ment orientés suivant l’axe X (Cf. </w:t>
      </w:r>
      <w:r>
        <w:fldChar w:fldCharType="begin"/>
      </w:r>
      <w:r>
        <w:instrText xml:space="preserve"> REF _Ref525638090 \h </w:instrText>
      </w:r>
      <w:r w:rsidR="001C613D">
        <w:instrText xml:space="preserve"> \* MERGEFORMAT </w:instrText>
      </w:r>
      <w:r>
        <w:fldChar w:fldCharType="separate"/>
      </w:r>
      <w:r w:rsidR="009D4609">
        <w:t xml:space="preserve">Figure </w:t>
      </w:r>
      <w:r w:rsidR="009D4609">
        <w:rPr>
          <w:noProof/>
        </w:rPr>
        <w:t>20</w:t>
      </w:r>
      <w:r>
        <w:fldChar w:fldCharType="end"/>
      </w:r>
      <w:r w:rsidR="00C12484">
        <w:t xml:space="preserve">). Les charges dynamiques (inertie, balourd, perturbations externes) sont supposées </w:t>
      </w:r>
      <w:r w:rsidR="00520245">
        <w:t>inexistantes</w:t>
      </w:r>
      <w:r w:rsidR="00C12484">
        <w:t xml:space="preserve">. La rotation de l’arbre entraîne un film d’air entre sa surface et la feuille lisse. Pour des faibles vitesses de rotation, l’épaisseur du film d’air est très faible et les aspérités des deux surfaces entrent en contact. Une pression de contact agit alors, à la fois, sur l’arbre et sur la feuille lisse. Au fur et à mesure que la vitesse de rotation augmente, l’épaisseur du film d’air augmente et les pressions de contact entre les aspérités diminuent. Les forces appliqués sur l’arbre et sur la feuille supérieure sont la contribution des pressions de contact et des forces fluides. Ceci est valable aussi bien pour les efforts normaux que pour les efforts tangents issus des forces de frottement et du cisaillement du film d’air. Le palier fonctionne alors dans un régime de </w:t>
      </w:r>
      <w:r w:rsidR="00372CDA">
        <w:t>lubrification</w:t>
      </w:r>
      <w:r w:rsidR="00C12484">
        <w:t xml:space="preserve"> mixte. L’augmentation de la vitesse de rotation conduit à la séparation complète des deux surfaces et seules les </w:t>
      </w:r>
      <w:r w:rsidR="00C12484">
        <w:lastRenderedPageBreak/>
        <w:t>pressions fluides agissent sur la feuille supérieure. Le couple sur l’arbre est alors dû seulement aux cisaillement dans le film d’air et diminue considérablement. Le palier fonctionne alors dans un régime</w:t>
      </w:r>
      <w:r w:rsidR="00372CDA">
        <w:t xml:space="preserve"> de lubrification fluide</w:t>
      </w:r>
      <w:r w:rsidR="00C12484">
        <w:t>.</w:t>
      </w:r>
    </w:p>
    <w:p w14:paraId="28C31B39" w14:textId="77777777" w:rsidR="00C12484" w:rsidRDefault="00577170" w:rsidP="00E30922">
      <w:pPr>
        <w:spacing w:line="360" w:lineRule="auto"/>
        <w:jc w:val="both"/>
      </w:pPr>
      <w:r>
        <w:t>Dans tous les régimes</w:t>
      </w:r>
      <w:r w:rsidR="00C12484">
        <w:t xml:space="preserve"> le modèle structurel de la surface compliante joue tout son rôle car les pressions de contact et fluides déforment les feuilles du palier pour faire place à l’épaisseur du film d’air entre l’arbre et la feuille lisse. Les pressions de contact et fluides sont </w:t>
      </w:r>
      <w:r>
        <w:t>intimement</w:t>
      </w:r>
      <w:r w:rsidR="00C12484">
        <w:t xml:space="preserve"> couplées avec le</w:t>
      </w:r>
      <w:r>
        <w:t>s déplacements des feuilles du palier</w:t>
      </w:r>
      <w:r w:rsidR="00C12484">
        <w:t>. Ce couplage nécessite la mise en place du processus itératif suivant :</w:t>
      </w:r>
    </w:p>
    <w:p w14:paraId="5FF814AD" w14:textId="77777777" w:rsidR="00C12484" w:rsidRDefault="00C12484" w:rsidP="00E30922">
      <w:pPr>
        <w:pStyle w:val="Paragraphedeliste"/>
        <w:numPr>
          <w:ilvl w:val="0"/>
          <w:numId w:val="10"/>
        </w:numPr>
        <w:spacing w:line="360" w:lineRule="auto"/>
      </w:pPr>
      <w:r>
        <w:t>Estimation de l’épaisseur du film</w:t>
      </w:r>
    </w:p>
    <w:p w14:paraId="4B3E08D0" w14:textId="77777777" w:rsidR="00C12484" w:rsidRDefault="00C12484" w:rsidP="00E30922">
      <w:pPr>
        <w:pStyle w:val="Paragraphedeliste"/>
        <w:numPr>
          <w:ilvl w:val="0"/>
          <w:numId w:val="10"/>
        </w:numPr>
        <w:spacing w:line="360" w:lineRule="auto"/>
      </w:pPr>
      <w:r>
        <w:t>Calcul des pressions fluides et de contact (équation de Reynolds, modèle de contact)</w:t>
      </w:r>
    </w:p>
    <w:p w14:paraId="25E4F6D8" w14:textId="77777777" w:rsidR="00C12484" w:rsidRDefault="00C12484" w:rsidP="00E30922">
      <w:pPr>
        <w:pStyle w:val="Paragraphedeliste"/>
        <w:numPr>
          <w:ilvl w:val="0"/>
          <w:numId w:val="10"/>
        </w:numPr>
        <w:spacing w:line="360" w:lineRule="auto"/>
      </w:pPr>
      <w:r>
        <w:t>Calcul des déplacements des feuilles (modèle structurel)</w:t>
      </w:r>
    </w:p>
    <w:p w14:paraId="5BDE89CB" w14:textId="77777777" w:rsidR="00C12484" w:rsidRDefault="00C12484" w:rsidP="00E30922">
      <w:pPr>
        <w:pStyle w:val="Paragraphedeliste"/>
        <w:numPr>
          <w:ilvl w:val="0"/>
          <w:numId w:val="10"/>
        </w:numPr>
        <w:spacing w:line="360" w:lineRule="auto"/>
      </w:pPr>
      <w:r>
        <w:t xml:space="preserve">Calcul avec sous-relaxation de l’épaisseur du film </w:t>
      </w:r>
    </w:p>
    <w:p w14:paraId="03591BF9" w14:textId="77777777" w:rsidR="00C12484" w:rsidRDefault="00C12484" w:rsidP="00E30922">
      <w:pPr>
        <w:spacing w:line="360" w:lineRule="auto"/>
        <w:jc w:val="both"/>
      </w:pPr>
      <w:r>
        <w:t>Les étapes de 1 à 3 sont itérées jusqu’à la convergence de l’épaisseur du film fluide. Ces étapes sont décrites dans les paragraphes suivants.</w:t>
      </w:r>
    </w:p>
    <w:p w14:paraId="0C92D02A" w14:textId="77777777" w:rsidR="00577170" w:rsidRPr="00577170" w:rsidRDefault="00577170" w:rsidP="00E30922">
      <w:pPr>
        <w:spacing w:line="360" w:lineRule="auto"/>
        <w:jc w:val="both"/>
        <w:rPr>
          <w:sz w:val="2"/>
          <w:szCs w:val="2"/>
        </w:rPr>
      </w:pPr>
    </w:p>
    <w:p w14:paraId="77489147" w14:textId="77777777" w:rsidR="00C12484" w:rsidRDefault="00577170" w:rsidP="00B14F18">
      <w:pPr>
        <w:pStyle w:val="Titre2"/>
        <w:numPr>
          <w:ilvl w:val="0"/>
          <w:numId w:val="23"/>
        </w:numPr>
      </w:pPr>
      <w:bookmarkStart w:id="124" w:name="_Toc531267415"/>
      <w:r>
        <w:t>E</w:t>
      </w:r>
      <w:r w:rsidR="00C12484">
        <w:t xml:space="preserve">quation de Reynolds </w:t>
      </w:r>
      <w:r>
        <w:t>pour le film mince compressible</w:t>
      </w:r>
      <w:bookmarkEnd w:id="124"/>
    </w:p>
    <w:p w14:paraId="35FA4F93" w14:textId="77777777" w:rsidR="0091185D" w:rsidRDefault="0091185D" w:rsidP="0091185D"/>
    <w:p w14:paraId="5ECB7AC4" w14:textId="77777777" w:rsidR="006B0246" w:rsidRPr="00E30922" w:rsidRDefault="0091185D" w:rsidP="00E30922">
      <w:pPr>
        <w:spacing w:line="360" w:lineRule="auto"/>
        <w:jc w:val="both"/>
      </w:pPr>
      <w:r>
        <w:t>Il est supposé que l’épaisseur du film fluide est connue. L’équation de Reynolds pour des gaz est déduite à partir de l’équation de continuité, où est prise en compte la compressibilité du fluide.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91185D" w14:paraId="71B70BDE" w14:textId="77777777" w:rsidTr="004F08BA">
        <w:tc>
          <w:tcPr>
            <w:tcW w:w="8359" w:type="dxa"/>
          </w:tcPr>
          <w:p w14:paraId="3F318C2B" w14:textId="77777777" w:rsidR="0091185D" w:rsidRPr="00734DDC" w:rsidRDefault="00F865FC" w:rsidP="002F6DF5">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ρh</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r>
                      <w:rPr>
                        <w:rFonts w:ascii="Cambria Math" w:eastAsiaTheme="minorEastAsia" w:hAnsi="Cambria Math"/>
                      </w:rPr>
                      <m:t>ρh</m:t>
                    </m:r>
                  </m:e>
                </m:d>
              </m:oMath>
            </m:oMathPara>
          </w:p>
        </w:tc>
        <w:tc>
          <w:tcPr>
            <w:tcW w:w="703" w:type="dxa"/>
          </w:tcPr>
          <w:p w14:paraId="6ADB14BA" w14:textId="33F75691" w:rsidR="0091185D" w:rsidRDefault="006B0246" w:rsidP="007D79B3">
            <w:pPr>
              <w:pStyle w:val="Lgende"/>
              <w:keepNext/>
              <w:spacing w:before="240"/>
            </w:pPr>
            <w:bookmarkStart w:id="125" w:name="_Ref525891748"/>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49</w:t>
            </w:r>
            <w:r w:rsidR="008A3455">
              <w:rPr>
                <w:noProof/>
              </w:rPr>
              <w:fldChar w:fldCharType="end"/>
            </w:r>
            <w:r>
              <w:t>)</w:t>
            </w:r>
            <w:bookmarkEnd w:id="125"/>
          </w:p>
        </w:tc>
      </w:tr>
    </w:tbl>
    <w:p w14:paraId="164F3DDC" w14:textId="77777777" w:rsidR="0091185D" w:rsidRPr="00E30922" w:rsidRDefault="0091185D" w:rsidP="0091185D">
      <w:pPr>
        <w:rPr>
          <w:sz w:val="4"/>
          <w:szCs w:val="4"/>
        </w:rPr>
      </w:pPr>
    </w:p>
    <w:p w14:paraId="7904DE49" w14:textId="3502FFE1" w:rsidR="0091185D" w:rsidRDefault="0091185D" w:rsidP="0091185D">
      <w:r>
        <w:t>Avec les conditions aux limites</w:t>
      </w:r>
      <w:r w:rsidR="00372CDA">
        <w:t xml:space="preserve"> (</w:t>
      </w:r>
      <w:r w:rsidR="00372CDA">
        <w:fldChar w:fldCharType="begin"/>
      </w:r>
      <w:r w:rsidR="00372CDA">
        <w:instrText xml:space="preserve"> REF _Ref525638090 \h </w:instrText>
      </w:r>
      <w:r w:rsidR="00372CDA">
        <w:fldChar w:fldCharType="separate"/>
      </w:r>
      <w:r w:rsidR="009D4609">
        <w:t xml:space="preserve">Figure </w:t>
      </w:r>
      <w:r w:rsidR="009D4609">
        <w:rPr>
          <w:noProof/>
        </w:rPr>
        <w:t>20</w:t>
      </w:r>
      <w:r w:rsidR="00372CDA">
        <w:fldChar w:fldCharType="end"/>
      </w:r>
      <w:r w:rsidR="00372CDA">
        <w:t>)</w:t>
      </w:r>
      <w:r>
        <w:t> :</w:t>
      </w:r>
    </w:p>
    <w:p w14:paraId="4AD08DA8" w14:textId="77777777" w:rsidR="007D79B3" w:rsidRPr="004F08BA" w:rsidRDefault="007D79B3" w:rsidP="007D79B3">
      <w:pPr>
        <w:pStyle w:val="Lgende"/>
        <w:keepNext/>
        <w:rPr>
          <w:sz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91185D" w14:paraId="11769F7E" w14:textId="77777777" w:rsidTr="004F08BA">
        <w:tc>
          <w:tcPr>
            <w:tcW w:w="8359" w:type="dxa"/>
          </w:tcPr>
          <w:p w14:paraId="3DD738AD" w14:textId="77777777" w:rsidR="00577170" w:rsidRDefault="00577170" w:rsidP="00947B0D">
            <w:pPr>
              <w:rPr>
                <w:rFonts w:eastAsiaTheme="minorEastAsia"/>
              </w:rPr>
            </w:pPr>
            <w:r>
              <w:rPr>
                <w:rFonts w:eastAsiaTheme="minorEastAsia"/>
              </w:rPr>
              <w:t>à</w:t>
            </w:r>
            <w:r w:rsidR="00947B0D">
              <w:rPr>
                <w:rFonts w:eastAsiaTheme="minorEastAsia"/>
              </w:rPr>
              <w:t xml:space="preserve"> la </w:t>
            </w:r>
            <w:r w:rsidR="0091185D">
              <w:rPr>
                <w:rFonts w:eastAsiaTheme="minorEastAsia"/>
              </w:rPr>
              <w:t>soudure et</w:t>
            </w:r>
            <w:r w:rsidR="00947B0D">
              <w:rPr>
                <w:rFonts w:eastAsiaTheme="minorEastAsia"/>
              </w:rPr>
              <w:t xml:space="preserve"> à l’</w:t>
            </w:r>
            <w:r w:rsidR="0091185D">
              <w:rPr>
                <w:rFonts w:eastAsiaTheme="minorEastAsia"/>
              </w:rPr>
              <w:t xml:space="preserve">extrémité </w:t>
            </w:r>
            <w:r>
              <w:rPr>
                <w:rFonts w:eastAsiaTheme="minorEastAsia"/>
              </w:rPr>
              <w:t xml:space="preserve">libre de la feuille supérieure </w:t>
            </w:r>
            <m:oMath>
              <m:r>
                <w:rPr>
                  <w:rFonts w:ascii="Cambria Math" w:eastAsiaTheme="minorEastAsia" w:hAnsi="Cambria Math"/>
                </w:rPr>
                <m:t>θ=0 et 0≤z≤L</m:t>
              </m:r>
            </m:oMath>
            <w:r w:rsidR="0091185D">
              <w:rPr>
                <w:rFonts w:eastAsiaTheme="minorEastAsia"/>
              </w:rPr>
              <w:t xml:space="preserve"> : </w:t>
            </w:r>
          </w:p>
          <w:p w14:paraId="04A62C1A" w14:textId="77777777" w:rsidR="0091185D" w:rsidRDefault="00947B0D" w:rsidP="00947B0D">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ext</m:t>
                  </m:r>
                </m:sub>
              </m:sSub>
            </m:oMath>
            <w:r w:rsidR="0091185D">
              <w:rPr>
                <w:rFonts w:eastAsiaTheme="minorEastAsia"/>
              </w:rPr>
              <w:t xml:space="preserve"> </w:t>
            </w:r>
          </w:p>
        </w:tc>
        <w:tc>
          <w:tcPr>
            <w:tcW w:w="703" w:type="dxa"/>
          </w:tcPr>
          <w:p w14:paraId="75F6A075" w14:textId="4DA67794" w:rsidR="0091185D" w:rsidRDefault="007D79B3" w:rsidP="007D79B3">
            <w:pPr>
              <w:pStyle w:val="Lgende"/>
              <w:keepNext/>
            </w:pPr>
            <w:bookmarkStart w:id="126" w:name="_Ref525891458"/>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50</w:t>
            </w:r>
            <w:r w:rsidR="008A3455">
              <w:rPr>
                <w:noProof/>
              </w:rPr>
              <w:fldChar w:fldCharType="end"/>
            </w:r>
            <w:r>
              <w:t>)</w:t>
            </w:r>
            <w:bookmarkEnd w:id="126"/>
          </w:p>
        </w:tc>
      </w:tr>
      <w:tr w:rsidR="0091185D" w14:paraId="54D06632" w14:textId="77777777" w:rsidTr="004F08BA">
        <w:tc>
          <w:tcPr>
            <w:tcW w:w="8359" w:type="dxa"/>
          </w:tcPr>
          <w:p w14:paraId="0ED16956" w14:textId="77777777" w:rsidR="0091185D" w:rsidRDefault="00577170" w:rsidP="00577170">
            <w:r>
              <w:rPr>
                <w:rFonts w:eastAsiaTheme="minorEastAsia"/>
              </w:rPr>
              <w:t>a</w:t>
            </w:r>
            <w:r w:rsidR="00947B0D">
              <w:rPr>
                <w:rFonts w:eastAsiaTheme="minorEastAsia"/>
              </w:rPr>
              <w:t>ux</w:t>
            </w:r>
            <w:r w:rsidR="0091185D">
              <w:rPr>
                <w:rFonts w:eastAsiaTheme="minorEastAsia"/>
              </w:rPr>
              <w:t xml:space="preserve"> extrémités du palier </w:t>
            </w:r>
            <m:oMath>
              <m:r>
                <w:rPr>
                  <w:rFonts w:ascii="Cambria Math" w:eastAsiaTheme="minorEastAsia" w:hAnsi="Cambria Math"/>
                </w:rPr>
                <m:t>z=0 et z=L, 0≤θ≤2π</m:t>
              </m:r>
            </m:oMath>
            <w:r w:rsidR="0091185D">
              <w:rPr>
                <w:rFonts w:eastAsiaTheme="minorEastAsia"/>
              </w:rPr>
              <w:t xml:space="preserve"> :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ext</m:t>
                  </m:r>
                </m:sub>
              </m:sSub>
            </m:oMath>
          </w:p>
        </w:tc>
        <w:tc>
          <w:tcPr>
            <w:tcW w:w="703" w:type="dxa"/>
          </w:tcPr>
          <w:p w14:paraId="12C2C370" w14:textId="545ECD37" w:rsidR="0091185D" w:rsidRDefault="007D79B3" w:rsidP="007D79B3">
            <w:pPr>
              <w:pStyle w:val="Lgende"/>
              <w:keepNext/>
            </w:pPr>
            <w:bookmarkStart w:id="127" w:name="_Ref52589151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51</w:t>
            </w:r>
            <w:r w:rsidR="008A3455">
              <w:rPr>
                <w:noProof/>
              </w:rPr>
              <w:fldChar w:fldCharType="end"/>
            </w:r>
            <w:r>
              <w:t>)</w:t>
            </w:r>
            <w:bookmarkEnd w:id="127"/>
          </w:p>
        </w:tc>
      </w:tr>
    </w:tbl>
    <w:p w14:paraId="59ED6314" w14:textId="77777777" w:rsidR="00577170" w:rsidRPr="00577170" w:rsidRDefault="00577170" w:rsidP="0091185D">
      <w:pPr>
        <w:rPr>
          <w:sz w:val="2"/>
          <w:szCs w:val="2"/>
        </w:rPr>
      </w:pPr>
    </w:p>
    <w:p w14:paraId="02FEEB15" w14:textId="77777777" w:rsidR="0091185D" w:rsidRDefault="0091185D" w:rsidP="0091185D">
      <w:r>
        <w:t>Avec l’hypothèse d’un écoulement isotherme et d’un gaz parfa</w:t>
      </w:r>
      <w:r w:rsidR="00E30922">
        <w:t>it dont l’équation d’état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91185D" w14:paraId="654E441D" w14:textId="77777777" w:rsidTr="004F08BA">
        <w:tc>
          <w:tcPr>
            <w:tcW w:w="8359" w:type="dxa"/>
          </w:tcPr>
          <w:p w14:paraId="088D3EED" w14:textId="77777777" w:rsidR="0091185D" w:rsidRDefault="0091185D" w:rsidP="001A0A4F">
            <m:oMathPara>
              <m:oMath>
                <m:r>
                  <w:rPr>
                    <w:rFonts w:ascii="Cambria Math" w:hAnsi="Cambria Math"/>
                  </w:rPr>
                  <m:t>P=ρ</m:t>
                </m:r>
                <m:sSub>
                  <m:sSubPr>
                    <m:ctrlPr>
                      <w:rPr>
                        <w:rFonts w:ascii="Cambria Math" w:hAnsi="Cambria Math"/>
                        <w:i/>
                      </w:rPr>
                    </m:ctrlPr>
                  </m:sSubPr>
                  <m:e>
                    <m:r>
                      <w:rPr>
                        <w:rFonts w:ascii="Cambria Math" w:hAnsi="Cambria Math"/>
                      </w:rPr>
                      <m:t>R</m:t>
                    </m:r>
                  </m:e>
                  <m:sub>
                    <m:r>
                      <w:rPr>
                        <w:rFonts w:ascii="Cambria Math" w:hAnsi="Cambria Math"/>
                      </w:rPr>
                      <m:t>g</m:t>
                    </m:r>
                  </m:sub>
                </m:sSub>
                <m:sSub>
                  <m:sSubPr>
                    <m:ctrlPr>
                      <w:rPr>
                        <w:rFonts w:ascii="Cambria Math" w:hAnsi="Cambria Math"/>
                        <w:i/>
                      </w:rPr>
                    </m:ctrlPr>
                  </m:sSubPr>
                  <m:e>
                    <m:r>
                      <w:rPr>
                        <w:rFonts w:ascii="Cambria Math" w:hAnsi="Cambria Math"/>
                      </w:rPr>
                      <m:t>T</m:t>
                    </m:r>
                  </m:e>
                  <m:sub>
                    <m:r>
                      <w:rPr>
                        <w:rFonts w:ascii="Cambria Math" w:hAnsi="Cambria Math"/>
                      </w:rPr>
                      <m:t>g</m:t>
                    </m:r>
                  </m:sub>
                </m:sSub>
              </m:oMath>
            </m:oMathPara>
          </w:p>
        </w:tc>
        <w:tc>
          <w:tcPr>
            <w:tcW w:w="703" w:type="dxa"/>
          </w:tcPr>
          <w:p w14:paraId="2DB3C9B7" w14:textId="0463B748" w:rsidR="0091185D" w:rsidRDefault="00C81C7E" w:rsidP="00C81C7E">
            <w:pPr>
              <w:pStyle w:val="Lgende"/>
              <w:keepNext/>
            </w:pPr>
            <w:bookmarkStart w:id="128" w:name="_Ref525891473"/>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52</w:t>
            </w:r>
            <w:r w:rsidR="008A3455">
              <w:rPr>
                <w:noProof/>
              </w:rPr>
              <w:fldChar w:fldCharType="end"/>
            </w:r>
            <w:r>
              <w:t>)</w:t>
            </w:r>
            <w:bookmarkEnd w:id="128"/>
          </w:p>
        </w:tc>
      </w:tr>
    </w:tbl>
    <w:p w14:paraId="06980AE8" w14:textId="77777777" w:rsidR="00A771BD" w:rsidRDefault="00577170" w:rsidP="00C81C7E">
      <w:r>
        <w:t>l</w:t>
      </w:r>
      <w:r w:rsidR="00E30922">
        <w:t>’équation de Reynolds s’écrit :</w:t>
      </w:r>
    </w:p>
    <w:p w14:paraId="11E7138B" w14:textId="77777777" w:rsidR="00E30922" w:rsidRPr="00E30922" w:rsidRDefault="00E30922" w:rsidP="00C81C7E">
      <w:pPr>
        <w:rPr>
          <w:sz w:val="4"/>
          <w:szCs w:val="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91185D" w14:paraId="7CF84B8E" w14:textId="77777777" w:rsidTr="00A771BD">
        <w:tc>
          <w:tcPr>
            <w:tcW w:w="8359" w:type="dxa"/>
          </w:tcPr>
          <w:p w14:paraId="68E563E1" w14:textId="77777777" w:rsidR="0091185D" w:rsidRPr="00734DDC" w:rsidRDefault="00F865FC" w:rsidP="002F6DF5">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P</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P</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h</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h</m:t>
                    </m:r>
                  </m:e>
                </m:d>
              </m:oMath>
            </m:oMathPara>
          </w:p>
        </w:tc>
        <w:tc>
          <w:tcPr>
            <w:tcW w:w="703" w:type="dxa"/>
          </w:tcPr>
          <w:p w14:paraId="4335AB45" w14:textId="723959FD" w:rsidR="0091185D" w:rsidRDefault="00C81C7E" w:rsidP="00C81C7E">
            <w:pPr>
              <w:pStyle w:val="Lgende"/>
              <w:keepNext/>
              <w:spacing w:before="240"/>
            </w:pPr>
            <w:bookmarkStart w:id="129" w:name="_Ref525891311"/>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53</w:t>
            </w:r>
            <w:r w:rsidR="008A3455">
              <w:rPr>
                <w:noProof/>
              </w:rPr>
              <w:fldChar w:fldCharType="end"/>
            </w:r>
            <w:r>
              <w:t>)</w:t>
            </w:r>
            <w:bookmarkEnd w:id="129"/>
          </w:p>
        </w:tc>
      </w:tr>
    </w:tbl>
    <w:p w14:paraId="5C779074" w14:textId="77777777" w:rsidR="00E30922" w:rsidRPr="00E30922" w:rsidRDefault="00E30922" w:rsidP="001C613D">
      <w:pPr>
        <w:jc w:val="both"/>
        <w:rPr>
          <w:sz w:val="4"/>
          <w:szCs w:val="4"/>
        </w:rPr>
      </w:pPr>
    </w:p>
    <w:p w14:paraId="71ED945E" w14:textId="77777777" w:rsidR="0091185D" w:rsidRDefault="0091185D" w:rsidP="001C613D">
      <w:pPr>
        <w:jc w:val="both"/>
        <w:rPr>
          <w:rFonts w:eastAsiaTheme="minorEastAsia"/>
        </w:rPr>
      </w:pPr>
      <w:r>
        <w:lastRenderedPageBreak/>
        <w:t xml:space="preserve">où </w:t>
      </w:r>
      <w:r w:rsidRPr="00FF6B6C">
        <w:t xml:space="preserve">les pressions qui ont </w:t>
      </w:r>
      <w:r w:rsidR="00372CDA">
        <w:t xml:space="preserve">été </w:t>
      </w:r>
      <w:r w:rsidRPr="00FF6B6C">
        <w:t xml:space="preserve">remplacé </w:t>
      </w:r>
      <w:r w:rsidR="00372CDA">
        <w:t xml:space="preserve">par </w:t>
      </w:r>
      <w:r w:rsidRPr="00FF6B6C">
        <w:t>les densités sont notés</w:t>
      </w:r>
      <w:r>
        <w:t xml:space="preserve"> </w:t>
      </w:r>
      <m:oMath>
        <m:acc>
          <m:accPr>
            <m:chr m:val="̃"/>
            <m:ctrlPr>
              <w:rPr>
                <w:rFonts w:ascii="Cambria Math" w:hAnsi="Cambria Math"/>
                <w:i/>
              </w:rPr>
            </m:ctrlPr>
          </m:accPr>
          <m:e>
            <m:r>
              <w:rPr>
                <w:rFonts w:ascii="Cambria Math" w:hAnsi="Cambria Math"/>
              </w:rPr>
              <m:t>P</m:t>
            </m:r>
          </m:e>
        </m:acc>
      </m:oMath>
      <w:r>
        <w:rPr>
          <w:rFonts w:eastAsiaTheme="minorEastAsia"/>
        </w:rPr>
        <w:t>.</w:t>
      </w:r>
    </w:p>
    <w:p w14:paraId="4261DF5F" w14:textId="77777777" w:rsidR="00A771BD" w:rsidRPr="00E30922" w:rsidRDefault="00D40177" w:rsidP="001C613D">
      <w:pPr>
        <w:jc w:val="both"/>
        <w:rPr>
          <w:rFonts w:eastAsiaTheme="minorEastAsia"/>
        </w:rPr>
      </w:pPr>
      <w:r>
        <w:rPr>
          <w:rFonts w:eastAsiaTheme="minorEastAsia"/>
        </w:rPr>
        <w:t xml:space="preserve">A ce niveau, </w:t>
      </w:r>
      <w:r w:rsidR="00F834E4">
        <w:rPr>
          <w:rFonts w:eastAsiaTheme="minorEastAsia"/>
        </w:rPr>
        <w:t>des paramètres d’adimensionnement</w:t>
      </w:r>
      <w:r>
        <w:rPr>
          <w:rFonts w:eastAsiaTheme="minorEastAsia"/>
        </w:rPr>
        <w:t xml:space="preserve"> </w:t>
      </w:r>
      <w:r w:rsidR="00F834E4">
        <w:rPr>
          <w:rFonts w:eastAsiaTheme="minorEastAsia"/>
        </w:rPr>
        <w:t xml:space="preserve">de pressions et de hauteurs </w:t>
      </w:r>
      <m:oMath>
        <m:bar>
          <m:barPr>
            <m:pos m:val="top"/>
            <m:ctrlPr>
              <w:rPr>
                <w:rFonts w:ascii="Cambria Math" w:eastAsiaTheme="minorEastAsia" w:hAnsi="Cambria Math"/>
                <w:i/>
              </w:rPr>
            </m:ctrlPr>
          </m:barPr>
          <m:e>
            <m:r>
              <w:rPr>
                <w:rFonts w:ascii="Cambria Math" w:eastAsiaTheme="minorEastAsia" w:hAnsi="Cambria Math"/>
              </w:rPr>
              <m:t>P</m:t>
            </m:r>
          </m:e>
        </m:bar>
      </m:oMath>
      <w:r w:rsidR="00F834E4">
        <w:rPr>
          <w:rFonts w:eastAsiaTheme="minorEastAsia"/>
        </w:rPr>
        <w:t xml:space="preserve">, </w:t>
      </w:r>
      <m:oMath>
        <m:bar>
          <m:barPr>
            <m:pos m:val="top"/>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P</m:t>
                </m:r>
              </m:e>
            </m:acc>
          </m:e>
        </m:bar>
      </m:oMath>
      <w:r w:rsidR="00F834E4">
        <w:rPr>
          <w:rFonts w:eastAsiaTheme="minorEastAsia"/>
        </w:rPr>
        <w:t xml:space="preserve"> et </w:t>
      </w:r>
      <m:oMath>
        <m:bar>
          <m:barPr>
            <m:pos m:val="top"/>
            <m:ctrlPr>
              <w:rPr>
                <w:rFonts w:ascii="Cambria Math" w:eastAsiaTheme="minorEastAsia" w:hAnsi="Cambria Math"/>
                <w:i/>
              </w:rPr>
            </m:ctrlPr>
          </m:barPr>
          <m:e>
            <m:r>
              <w:rPr>
                <w:rFonts w:ascii="Cambria Math" w:eastAsiaTheme="minorEastAsia" w:hAnsi="Cambria Math"/>
              </w:rPr>
              <m:t>h</m:t>
            </m:r>
          </m:e>
        </m:bar>
      </m:oMath>
      <w:r w:rsidR="00F834E4">
        <w:rPr>
          <w:rFonts w:eastAsiaTheme="minorEastAsia"/>
        </w:rPr>
        <w:t xml:space="preserve"> </w:t>
      </w:r>
      <w:r w:rsidR="00323757">
        <w:rPr>
          <w:rFonts w:eastAsiaTheme="minorEastAsia"/>
        </w:rPr>
        <w:t>peuvent être</w:t>
      </w:r>
      <w:r w:rsidR="00F834E4">
        <w:rPr>
          <w:rFonts w:eastAsiaTheme="minorEastAsia"/>
        </w:rPr>
        <w:t xml:space="preserve"> introduits</w:t>
      </w:r>
      <w:r w:rsidR="00577170">
        <w:rPr>
          <w:rFonts w:eastAsiaTheme="minorEastAsia"/>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372CDA" w14:paraId="5C02C64D" w14:textId="77777777" w:rsidTr="00A771BD">
        <w:tc>
          <w:tcPr>
            <w:tcW w:w="8359" w:type="dxa"/>
          </w:tcPr>
          <w:p w14:paraId="3FC317DA" w14:textId="77777777" w:rsidR="00372CDA" w:rsidRDefault="00F865FC" w:rsidP="00372CDA">
            <w:pPr>
              <w:jc w:val="both"/>
              <w:rPr>
                <w:rFonts w:eastAsiaTheme="minorEastAsia"/>
              </w:rPr>
            </w:pPr>
            <m:oMathPara>
              <m:oMath>
                <m:bar>
                  <m:barPr>
                    <m:pos m:val="top"/>
                    <m:ctrlPr>
                      <w:rPr>
                        <w:rFonts w:ascii="Cambria Math" w:eastAsiaTheme="minorEastAsia" w:hAnsi="Cambria Math"/>
                        <w:i/>
                      </w:rPr>
                    </m:ctrlPr>
                  </m:barPr>
                  <m:e>
                    <m:acc>
                      <m:accPr>
                        <m:chr m:val="̃"/>
                        <m:ctrlPr>
                          <w:rPr>
                            <w:rFonts w:ascii="Cambria Math" w:eastAsiaTheme="minorEastAsia" w:hAnsi="Cambria Math"/>
                            <w:i/>
                          </w:rPr>
                        </m:ctrlPr>
                      </m:accPr>
                      <m:e>
                        <m:r>
                          <w:rPr>
                            <w:rFonts w:ascii="Cambria Math" w:eastAsiaTheme="minorEastAsia" w:hAnsi="Cambria Math"/>
                          </w:rPr>
                          <m:t>P</m:t>
                        </m:r>
                      </m:e>
                    </m:acc>
                  </m:e>
                </m:bar>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P</m:t>
                        </m:r>
                      </m:e>
                    </m:acc>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den>
                </m:f>
                <m:r>
                  <w:rPr>
                    <w:rFonts w:ascii="Cambria Math" w:eastAsiaTheme="minorEastAsia" w:hAnsi="Cambria Math"/>
                  </w:rPr>
                  <m:t xml:space="preserve">    et     </m:t>
                </m:r>
                <m:bar>
                  <m:barPr>
                    <m:pos m:val="top"/>
                    <m:ctrlPr>
                      <w:rPr>
                        <w:rFonts w:ascii="Cambria Math" w:eastAsiaTheme="minorEastAsia" w:hAnsi="Cambria Math"/>
                        <w:i/>
                      </w:rPr>
                    </m:ctrlPr>
                  </m:barPr>
                  <m:e>
                    <m:r>
                      <w:rPr>
                        <w:rFonts w:ascii="Cambria Math" w:eastAsiaTheme="minorEastAsia" w:hAnsi="Cambria Math"/>
                      </w:rPr>
                      <m:t>P</m:t>
                    </m:r>
                  </m:e>
                </m:ba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den>
                </m:f>
              </m:oMath>
            </m:oMathPara>
          </w:p>
        </w:tc>
        <w:tc>
          <w:tcPr>
            <w:tcW w:w="703" w:type="dxa"/>
          </w:tcPr>
          <w:p w14:paraId="3A76E5F4" w14:textId="77777777" w:rsidR="00372CDA" w:rsidRPr="00F834E4" w:rsidRDefault="00372CDA" w:rsidP="00372CDA">
            <w:pPr>
              <w:pStyle w:val="Lgende"/>
              <w:keepNext/>
              <w:rPr>
                <w:sz w:val="2"/>
              </w:rPr>
            </w:pPr>
          </w:p>
          <w:p w14:paraId="7E60A0B9" w14:textId="187EF0C9" w:rsidR="00372CDA" w:rsidRPr="00F834E4" w:rsidRDefault="00372CDA" w:rsidP="00372CDA">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54</w:t>
            </w:r>
            <w:r>
              <w:rPr>
                <w:noProof/>
              </w:rPr>
              <w:fldChar w:fldCharType="end"/>
            </w:r>
            <w:r>
              <w:t>)</w:t>
            </w:r>
          </w:p>
        </w:tc>
      </w:tr>
      <w:tr w:rsidR="00372CDA" w14:paraId="03904512" w14:textId="77777777" w:rsidTr="00A771BD">
        <w:tc>
          <w:tcPr>
            <w:tcW w:w="8359" w:type="dxa"/>
          </w:tcPr>
          <w:p w14:paraId="717E63CB" w14:textId="77777777" w:rsidR="00372CDA" w:rsidRDefault="00F865FC" w:rsidP="00372CDA">
            <w:pPr>
              <w:jc w:val="both"/>
              <w:rPr>
                <w:rFonts w:eastAsiaTheme="minorEastAsia"/>
              </w:rPr>
            </w:pPr>
            <m:oMathPara>
              <m:oMath>
                <m:bar>
                  <m:barPr>
                    <m:pos m:val="top"/>
                    <m:ctrlPr>
                      <w:rPr>
                        <w:rFonts w:ascii="Cambria Math" w:eastAsiaTheme="minorEastAsia" w:hAnsi="Cambria Math"/>
                        <w:i/>
                      </w:rPr>
                    </m:ctrlPr>
                  </m:barPr>
                  <m:e>
                    <m:r>
                      <w:rPr>
                        <w:rFonts w:ascii="Cambria Math" w:eastAsiaTheme="minorEastAsia" w:hAnsi="Cambria Math"/>
                      </w:rPr>
                      <m:t>h</m:t>
                    </m:r>
                  </m:e>
                </m:ba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en>
                </m:f>
              </m:oMath>
            </m:oMathPara>
          </w:p>
        </w:tc>
        <w:tc>
          <w:tcPr>
            <w:tcW w:w="703" w:type="dxa"/>
          </w:tcPr>
          <w:p w14:paraId="18C74B33" w14:textId="77777777" w:rsidR="00372CDA" w:rsidRPr="00F834E4" w:rsidRDefault="00372CDA" w:rsidP="00372CDA">
            <w:pPr>
              <w:pStyle w:val="Lgende"/>
              <w:keepNext/>
              <w:rPr>
                <w:sz w:val="2"/>
              </w:rPr>
            </w:pPr>
          </w:p>
          <w:p w14:paraId="309C9F19" w14:textId="39503CEE" w:rsidR="00372CDA" w:rsidRPr="00F834E4" w:rsidRDefault="00372CDA" w:rsidP="00372CDA">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55</w:t>
            </w:r>
            <w:r>
              <w:rPr>
                <w:noProof/>
              </w:rPr>
              <w:fldChar w:fldCharType="end"/>
            </w:r>
            <w:r>
              <w:t>)</w:t>
            </w:r>
          </w:p>
        </w:tc>
      </w:tr>
    </w:tbl>
    <w:p w14:paraId="50B685DA" w14:textId="77777777" w:rsidR="00372CDA" w:rsidRPr="00E30922" w:rsidRDefault="00372CDA" w:rsidP="001C613D">
      <w:pPr>
        <w:jc w:val="both"/>
        <w:rPr>
          <w:rFonts w:eastAsiaTheme="minorEastAsia"/>
          <w:sz w:val="10"/>
          <w:szCs w:val="10"/>
        </w:rPr>
      </w:pPr>
    </w:p>
    <w:p w14:paraId="0539CC86" w14:textId="77777777" w:rsidR="00A771BD" w:rsidRPr="00E30922" w:rsidRDefault="00433391" w:rsidP="002E62B8">
      <w:r>
        <w:t>Les coordonnées du syst</w:t>
      </w:r>
      <w:r w:rsidR="00E30922">
        <w:t>ème sont aussi adimensionnées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433391" w14:paraId="7D7ED32E" w14:textId="77777777" w:rsidTr="00A771BD">
        <w:tc>
          <w:tcPr>
            <w:tcW w:w="8359" w:type="dxa"/>
          </w:tcPr>
          <w:p w14:paraId="1567D95E" w14:textId="77777777" w:rsidR="00433391" w:rsidRDefault="00F865FC" w:rsidP="00FF6B6C">
            <m:oMathPara>
              <m:oMath>
                <m:bar>
                  <m:barPr>
                    <m:pos m:val="top"/>
                    <m:ctrlPr>
                      <w:rPr>
                        <w:rFonts w:ascii="Cambria Math" w:hAnsi="Cambria Math"/>
                        <w:i/>
                      </w:rPr>
                    </m:ctrlPr>
                  </m:barPr>
                  <m:e>
                    <m:r>
                      <w:rPr>
                        <w:rFonts w:ascii="Cambria Math" w:hAnsi="Cambria Math"/>
                      </w:rPr>
                      <m:t>z</m:t>
                    </m:r>
                  </m:e>
                </m:bar>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L</m:t>
                    </m:r>
                  </m:den>
                </m:f>
              </m:oMath>
            </m:oMathPara>
          </w:p>
        </w:tc>
        <w:tc>
          <w:tcPr>
            <w:tcW w:w="703" w:type="dxa"/>
          </w:tcPr>
          <w:p w14:paraId="4C0AB6D3" w14:textId="77777777" w:rsidR="00433391" w:rsidRPr="00433391" w:rsidRDefault="00433391" w:rsidP="00433391">
            <w:pPr>
              <w:pStyle w:val="Lgende"/>
              <w:keepNext/>
              <w:rPr>
                <w:sz w:val="2"/>
              </w:rPr>
            </w:pPr>
          </w:p>
          <w:p w14:paraId="5214A806" w14:textId="747294AD" w:rsidR="00433391" w:rsidRDefault="00433391" w:rsidP="00433391">
            <w:pPr>
              <w:pStyle w:val="Lgende"/>
              <w:keepNext/>
            </w:pPr>
            <w:r>
              <w:t>(</w:t>
            </w:r>
            <w:r w:rsidR="006B7E56">
              <w:rPr>
                <w:noProof/>
              </w:rPr>
              <w:fldChar w:fldCharType="begin"/>
            </w:r>
            <w:r w:rsidR="006B7E56">
              <w:rPr>
                <w:noProof/>
              </w:rPr>
              <w:instrText xml:space="preserve"> SEQ Équation \* ARABIC </w:instrText>
            </w:r>
            <w:r w:rsidR="006B7E56">
              <w:rPr>
                <w:noProof/>
              </w:rPr>
              <w:fldChar w:fldCharType="separate"/>
            </w:r>
            <w:r w:rsidR="009D4609">
              <w:rPr>
                <w:noProof/>
              </w:rPr>
              <w:t>56</w:t>
            </w:r>
            <w:r w:rsidR="006B7E56">
              <w:rPr>
                <w:noProof/>
              </w:rPr>
              <w:fldChar w:fldCharType="end"/>
            </w:r>
            <w:r>
              <w:t>)</w:t>
            </w:r>
          </w:p>
        </w:tc>
      </w:tr>
      <w:tr w:rsidR="00433391" w14:paraId="5C5361CD" w14:textId="77777777" w:rsidTr="00A771BD">
        <w:tc>
          <w:tcPr>
            <w:tcW w:w="8359" w:type="dxa"/>
          </w:tcPr>
          <w:p w14:paraId="05788639" w14:textId="77777777" w:rsidR="00433391" w:rsidRDefault="00F865FC" w:rsidP="00433391">
            <m:oMathPara>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R</m:t>
                    </m:r>
                  </m:den>
                </m:f>
              </m:oMath>
            </m:oMathPara>
          </w:p>
        </w:tc>
        <w:tc>
          <w:tcPr>
            <w:tcW w:w="703" w:type="dxa"/>
          </w:tcPr>
          <w:p w14:paraId="7BC1EB94" w14:textId="77777777" w:rsidR="002E62B8" w:rsidRPr="002E62B8" w:rsidRDefault="002E62B8" w:rsidP="002E62B8">
            <w:pPr>
              <w:pStyle w:val="Lgende"/>
              <w:keepNext/>
              <w:rPr>
                <w:sz w:val="2"/>
              </w:rPr>
            </w:pPr>
          </w:p>
          <w:p w14:paraId="597799C8" w14:textId="3FEBA3BC" w:rsidR="00433391" w:rsidRDefault="002E62B8" w:rsidP="002E62B8">
            <w:pPr>
              <w:pStyle w:val="Lgende"/>
              <w:keepNext/>
            </w:pPr>
            <w:r>
              <w:t>(</w:t>
            </w:r>
            <w:r w:rsidR="006B7E56">
              <w:rPr>
                <w:noProof/>
              </w:rPr>
              <w:fldChar w:fldCharType="begin"/>
            </w:r>
            <w:r w:rsidR="006B7E56">
              <w:rPr>
                <w:noProof/>
              </w:rPr>
              <w:instrText xml:space="preserve"> SEQ Équation \* ARABIC </w:instrText>
            </w:r>
            <w:r w:rsidR="006B7E56">
              <w:rPr>
                <w:noProof/>
              </w:rPr>
              <w:fldChar w:fldCharType="separate"/>
            </w:r>
            <w:r w:rsidR="009D4609">
              <w:rPr>
                <w:noProof/>
              </w:rPr>
              <w:t>57</w:t>
            </w:r>
            <w:r w:rsidR="006B7E56">
              <w:rPr>
                <w:noProof/>
              </w:rPr>
              <w:fldChar w:fldCharType="end"/>
            </w:r>
            <w:r>
              <w:t>)</w:t>
            </w:r>
          </w:p>
        </w:tc>
      </w:tr>
    </w:tbl>
    <w:p w14:paraId="05DBCEA4" w14:textId="77777777" w:rsidR="00433391" w:rsidRPr="00E30922" w:rsidRDefault="00433391" w:rsidP="00FF6B6C">
      <w:pPr>
        <w:rPr>
          <w:sz w:val="4"/>
        </w:rPr>
      </w:pPr>
    </w:p>
    <w:p w14:paraId="5C9322E6" w14:textId="77777777" w:rsidR="00A771BD" w:rsidRPr="00E30922" w:rsidRDefault="00372CDA" w:rsidP="00FF6B6C">
      <w:r>
        <w:t>L’</w:t>
      </w:r>
      <w:r w:rsidR="00C12484">
        <w:t xml:space="preserve">équation </w:t>
      </w:r>
      <w:r>
        <w:t xml:space="preserve">de Reynolds </w:t>
      </w:r>
      <w:r w:rsidR="00FF6B6C">
        <w:t>adimensionnée</w:t>
      </w:r>
      <w:r>
        <w:t xml:space="preserve"> </w:t>
      </w:r>
      <w:r w:rsidR="00FF6B6C">
        <w:t>s</w:t>
      </w:r>
      <w:r>
        <w:t>’écrit</w:t>
      </w:r>
      <w:r w:rsidR="00FF6B6C">
        <w:t>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2F8A2CB1" w14:textId="77777777" w:rsidTr="00A771BD">
        <w:tc>
          <w:tcPr>
            <w:tcW w:w="8359" w:type="dxa"/>
          </w:tcPr>
          <w:p w14:paraId="13AEA9AC" w14:textId="77777777" w:rsidR="00C12484" w:rsidRPr="00734DDC" w:rsidRDefault="00F865FC" w:rsidP="008F42C8">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x</m:t>
                        </m:r>
                      </m:e>
                    </m:acc>
                  </m:den>
                </m:f>
                <m:d>
                  <m:dPr>
                    <m:ctrlPr>
                      <w:rPr>
                        <w:rFonts w:ascii="Cambria Math" w:hAnsi="Cambria Math"/>
                        <w:i/>
                      </w:rPr>
                    </m:ctrlPr>
                  </m:d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P</m:t>
                            </m:r>
                          </m:e>
                        </m:acc>
                      </m:e>
                    </m:acc>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3</m:t>
                        </m:r>
                      </m:sup>
                    </m:sSup>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P</m:t>
                            </m:r>
                          </m:e>
                        </m:acc>
                      </m:num>
                      <m:den>
                        <m:r>
                          <w:rPr>
                            <w:rFonts w:ascii="Cambria Math" w:hAnsi="Cambria Math"/>
                          </w:rPr>
                          <m:t>∂</m:t>
                        </m:r>
                        <m:acc>
                          <m:accPr>
                            <m:chr m:val="̅"/>
                            <m:ctrlPr>
                              <w:rPr>
                                <w:rFonts w:ascii="Cambria Math" w:hAnsi="Cambria Math"/>
                                <w:i/>
                              </w:rPr>
                            </m:ctrlPr>
                          </m:accPr>
                          <m:e>
                            <m:r>
                              <w:rPr>
                                <w:rFonts w:ascii="Cambria Math" w:hAnsi="Cambria Math"/>
                              </w:rPr>
                              <m:t>x</m:t>
                            </m:r>
                          </m:e>
                        </m:acc>
                      </m:den>
                    </m:f>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R</m:t>
                            </m:r>
                          </m:den>
                        </m:f>
                      </m:e>
                    </m:d>
                  </m:e>
                  <m:sup>
                    <m:r>
                      <w:rPr>
                        <w:rFonts w:ascii="Cambria Math" w:hAnsi="Cambria Math"/>
                      </w:rPr>
                      <m:t>2</m:t>
                    </m:r>
                  </m:sup>
                </m:sSup>
                <m:f>
                  <m:fPr>
                    <m:ctrlPr>
                      <w:rPr>
                        <w:rFonts w:ascii="Cambria Math" w:hAnsi="Cambria Math"/>
                        <w:i/>
                      </w:rPr>
                    </m:ctrlPr>
                  </m:fPr>
                  <m:num>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z</m:t>
                        </m:r>
                      </m:e>
                    </m:acc>
                  </m:den>
                </m:f>
                <m:d>
                  <m:dPr>
                    <m:ctrlPr>
                      <w:rPr>
                        <w:rFonts w:ascii="Cambria Math" w:hAnsi="Cambria Math"/>
                        <w:i/>
                      </w:rPr>
                    </m:ctrlPr>
                  </m:d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P</m:t>
                            </m:r>
                          </m:e>
                        </m:acc>
                      </m:e>
                    </m:acc>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3</m:t>
                        </m:r>
                      </m:sup>
                    </m:sSup>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P</m:t>
                            </m:r>
                          </m:e>
                        </m:acc>
                      </m:num>
                      <m:den>
                        <m:r>
                          <w:rPr>
                            <w:rFonts w:ascii="Cambria Math" w:hAnsi="Cambria Math"/>
                          </w:rPr>
                          <m:t>∂</m:t>
                        </m:r>
                        <m:acc>
                          <m:accPr>
                            <m:chr m:val="̅"/>
                            <m:ctrlPr>
                              <w:rPr>
                                <w:rFonts w:ascii="Cambria Math" w:hAnsi="Cambria Math"/>
                                <w:i/>
                              </w:rPr>
                            </m:ctrlPr>
                          </m:accPr>
                          <m:e>
                            <m:r>
                              <w:rPr>
                                <w:rFonts w:ascii="Cambria Math" w:hAnsi="Cambria Math"/>
                              </w:rPr>
                              <m:t>z</m:t>
                            </m:r>
                          </m:e>
                        </m:acc>
                      </m:den>
                    </m:f>
                  </m:e>
                </m:d>
                <m:r>
                  <w:rPr>
                    <w:rFonts w:ascii="Cambria Math" w:hAnsi="Cambria Math"/>
                  </w:rPr>
                  <m:t>=</m:t>
                </m:r>
                <m:r>
                  <m:rPr>
                    <m:sty m:val="p"/>
                  </m:rPr>
                  <w:rPr>
                    <w:rFonts w:ascii="Cambria Math" w:hAnsi="Cambria Math"/>
                  </w:rPr>
                  <m:t>Λ</m:t>
                </m:r>
                <m:f>
                  <m:fPr>
                    <m:ctrlPr>
                      <w:rPr>
                        <w:rFonts w:ascii="Cambria Math" w:hAnsi="Cambria Math"/>
                        <w:i/>
                      </w:rPr>
                    </m:ctrlPr>
                  </m:fPr>
                  <m:num>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x</m:t>
                        </m:r>
                      </m:e>
                    </m:acc>
                  </m:den>
                </m:f>
                <m:d>
                  <m:dPr>
                    <m:ctrlPr>
                      <w:rPr>
                        <w:rFonts w:ascii="Cambria Math" w:hAnsi="Cambria Math"/>
                        <w:i/>
                      </w:rPr>
                    </m:ctrlPr>
                  </m:dPr>
                  <m:e>
                    <m:acc>
                      <m:accPr>
                        <m:chr m:val="̅"/>
                        <m:ctrlPr>
                          <w:rPr>
                            <w:rFonts w:ascii="Cambria Math" w:hAnsi="Cambria Math"/>
                            <w:i/>
                          </w:rPr>
                        </m:ctrlPr>
                      </m:accPr>
                      <m:e>
                        <m:r>
                          <w:rPr>
                            <w:rFonts w:ascii="Cambria Math" w:hAnsi="Cambria Math"/>
                          </w:rPr>
                          <m:t>P</m:t>
                        </m:r>
                      </m:e>
                    </m:acc>
                    <m:acc>
                      <m:accPr>
                        <m:chr m:val="̅"/>
                        <m:ctrlPr>
                          <w:rPr>
                            <w:rFonts w:ascii="Cambria Math" w:hAnsi="Cambria Math"/>
                            <w:i/>
                          </w:rPr>
                        </m:ctrlPr>
                      </m:accPr>
                      <m:e>
                        <m:r>
                          <w:rPr>
                            <w:rFonts w:ascii="Cambria Math" w:hAnsi="Cambria Math"/>
                          </w:rPr>
                          <m:t>h</m:t>
                        </m:r>
                      </m:e>
                    </m:acc>
                  </m:e>
                </m:d>
                <m:r>
                  <w:rPr>
                    <w:rFonts w:ascii="Cambria Math" w:eastAsiaTheme="minorEastAsia" w:hAnsi="Cambria Math"/>
                  </w:rPr>
                  <m:t>+</m:t>
                </m:r>
                <m:r>
                  <m:rPr>
                    <m:sty m:val="p"/>
                  </m:rPr>
                  <w:rPr>
                    <w:rFonts w:ascii="Cambria Math" w:hAnsi="Cambria Math"/>
                  </w:rPr>
                  <m:t>σ</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acc>
                      <m:accPr>
                        <m:chr m:val="̅"/>
                        <m:ctrlPr>
                          <w:rPr>
                            <w:rFonts w:ascii="Cambria Math" w:eastAsiaTheme="minorEastAsia" w:hAnsi="Cambria Math"/>
                            <w:i/>
                          </w:rPr>
                        </m:ctrlPr>
                      </m:accPr>
                      <m:e>
                        <m:r>
                          <w:rPr>
                            <w:rFonts w:ascii="Cambria Math" w:eastAsiaTheme="minorEastAsia" w:hAnsi="Cambria Math"/>
                          </w:rPr>
                          <m:t>h</m:t>
                        </m:r>
                      </m:e>
                    </m:acc>
                  </m:e>
                </m:d>
              </m:oMath>
            </m:oMathPara>
          </w:p>
        </w:tc>
        <w:tc>
          <w:tcPr>
            <w:tcW w:w="703" w:type="dxa"/>
          </w:tcPr>
          <w:p w14:paraId="2EAFF657" w14:textId="4905DB17" w:rsidR="00C12484" w:rsidRDefault="00C81C7E" w:rsidP="00C81C7E">
            <w:pPr>
              <w:pStyle w:val="Lgende"/>
              <w:keepNext/>
              <w:spacing w:before="240"/>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58</w:t>
            </w:r>
            <w:r w:rsidR="008A3455">
              <w:rPr>
                <w:noProof/>
              </w:rPr>
              <w:fldChar w:fldCharType="end"/>
            </w:r>
            <w:r>
              <w:t>)</w:t>
            </w:r>
          </w:p>
        </w:tc>
      </w:tr>
    </w:tbl>
    <w:p w14:paraId="62E147E8" w14:textId="77777777" w:rsidR="00C12484" w:rsidRPr="00B2250E" w:rsidRDefault="00C12484" w:rsidP="00C12484">
      <w:pPr>
        <w:rPr>
          <w:sz w:val="8"/>
        </w:rPr>
      </w:pPr>
    </w:p>
    <w:p w14:paraId="779085AA" w14:textId="77777777" w:rsidR="00C81C7E" w:rsidRDefault="00C12484" w:rsidP="00FF6B6C">
      <w:r>
        <w:t xml:space="preserve">Cette forme permet de mettre en évidence deux </w:t>
      </w:r>
      <w:r w:rsidR="00FF6B6C">
        <w:t>paramètres de compressibilité :</w:t>
      </w:r>
    </w:p>
    <w:p w14:paraId="7E64CAA8" w14:textId="77777777" w:rsidR="00A771BD" w:rsidRPr="00A771BD" w:rsidRDefault="00A771BD" w:rsidP="00FF6B6C">
      <w:pPr>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1F193819" w14:textId="77777777" w:rsidTr="00A771BD">
        <w:trPr>
          <w:trHeight w:val="869"/>
        </w:trPr>
        <w:tc>
          <w:tcPr>
            <w:tcW w:w="8359" w:type="dxa"/>
          </w:tcPr>
          <w:p w14:paraId="7BBF91A1" w14:textId="77777777" w:rsidR="00C12484" w:rsidRDefault="00C12484" w:rsidP="007F37EC">
            <m:oMathPara>
              <m:oMath>
                <m:r>
                  <m:rPr>
                    <m:sty m:val="p"/>
                  </m:rPr>
                  <w:rPr>
                    <w:rFonts w:ascii="Cambria Math" w:hAnsi="Cambria Math"/>
                  </w:rPr>
                  <m:t>Λ</m:t>
                </m:r>
                <m:r>
                  <w:rPr>
                    <w:rFonts w:ascii="Cambria Math" w:hAnsi="Cambria Math"/>
                  </w:rPr>
                  <m:t>=</m:t>
                </m:r>
                <m:f>
                  <m:fPr>
                    <m:ctrlPr>
                      <w:rPr>
                        <w:rFonts w:ascii="Cambria Math" w:hAnsi="Cambria Math"/>
                        <w:i/>
                      </w:rPr>
                    </m:ctrlPr>
                  </m:fPr>
                  <m:num>
                    <m:r>
                      <w:rPr>
                        <w:rFonts w:ascii="Cambria Math" w:hAnsi="Cambria Math"/>
                      </w:rPr>
                      <m:t>6μ</m:t>
                    </m:r>
                    <m:sSup>
                      <m:sSupPr>
                        <m:ctrlPr>
                          <w:rPr>
                            <w:rFonts w:ascii="Cambria Math" w:hAnsi="Cambria Math"/>
                            <w:i/>
                          </w:rPr>
                        </m:ctrlPr>
                      </m:sSupPr>
                      <m:e>
                        <m:r>
                          <w:rPr>
                            <w:rFonts w:ascii="Cambria Math" w:hAnsi="Cambria Math"/>
                          </w:rPr>
                          <m:t>R</m:t>
                        </m:r>
                      </m:e>
                      <m:sup>
                        <m:r>
                          <w:rPr>
                            <w:rFonts w:ascii="Cambria Math" w:hAnsi="Cambria Math"/>
                          </w:rPr>
                          <m:t>2</m:t>
                        </m:r>
                      </m:sup>
                    </m:sSup>
                    <m:r>
                      <m:rPr>
                        <m:sty m:val="p"/>
                      </m:rPr>
                      <w:rPr>
                        <w:rFonts w:ascii="Cambria Math" w:hAnsi="Cambria Math"/>
                      </w:rPr>
                      <m:t>Ω</m:t>
                    </m:r>
                  </m:num>
                  <m:den>
                    <m:sSub>
                      <m:sSubPr>
                        <m:ctrlPr>
                          <w:rPr>
                            <w:rFonts w:ascii="Cambria Math" w:hAnsi="Cambria Math"/>
                            <w:i/>
                          </w:rPr>
                        </m:ctrlPr>
                      </m:sSubPr>
                      <m:e>
                        <m:r>
                          <w:rPr>
                            <w:rFonts w:ascii="Cambria Math" w:hAnsi="Cambria Math"/>
                          </w:rPr>
                          <m:t>P</m:t>
                        </m:r>
                      </m:e>
                      <m:sub>
                        <m:r>
                          <w:rPr>
                            <w:rFonts w:ascii="Cambria Math" w:hAnsi="Cambria Math"/>
                          </w:rPr>
                          <m:t>ext</m:t>
                        </m:r>
                      </m:sub>
                    </m:sSub>
                    <m:sSubSup>
                      <m:sSubSupPr>
                        <m:ctrlPr>
                          <w:rPr>
                            <w:rFonts w:ascii="Cambria Math" w:hAnsi="Cambria Math"/>
                            <w:i/>
                          </w:rPr>
                        </m:ctrlPr>
                      </m:sSubSupPr>
                      <m:e>
                        <m:r>
                          <w:rPr>
                            <w:rFonts w:ascii="Cambria Math" w:hAnsi="Cambria Math"/>
                          </w:rPr>
                          <m:t>C</m:t>
                        </m:r>
                      </m:e>
                      <m:sub>
                        <m:r>
                          <w:rPr>
                            <w:rFonts w:ascii="Cambria Math" w:hAnsi="Cambria Math"/>
                          </w:rPr>
                          <m:t>r</m:t>
                        </m:r>
                      </m:sub>
                      <m:sup>
                        <m:r>
                          <w:rPr>
                            <w:rFonts w:ascii="Cambria Math" w:hAnsi="Cambria Math"/>
                          </w:rPr>
                          <m:t>2</m:t>
                        </m:r>
                      </m:sup>
                    </m:sSubSup>
                  </m:den>
                </m:f>
              </m:oMath>
            </m:oMathPara>
          </w:p>
        </w:tc>
        <w:tc>
          <w:tcPr>
            <w:tcW w:w="703" w:type="dxa"/>
          </w:tcPr>
          <w:p w14:paraId="7F42BE67" w14:textId="77777777" w:rsidR="00C81C7E" w:rsidRPr="00C81C7E" w:rsidRDefault="00C81C7E" w:rsidP="00C81C7E">
            <w:pPr>
              <w:pStyle w:val="Lgende"/>
              <w:keepNext/>
              <w:rPr>
                <w:sz w:val="2"/>
                <w:szCs w:val="2"/>
              </w:rPr>
            </w:pPr>
          </w:p>
          <w:p w14:paraId="3E8F6B6E" w14:textId="72D92CCF" w:rsidR="00C12484" w:rsidRDefault="00C81C7E" w:rsidP="00C81C7E">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59</w:t>
            </w:r>
            <w:r w:rsidR="008A3455">
              <w:rPr>
                <w:noProof/>
              </w:rPr>
              <w:fldChar w:fldCharType="end"/>
            </w:r>
            <w:r>
              <w:t>)</w:t>
            </w:r>
          </w:p>
        </w:tc>
      </w:tr>
      <w:tr w:rsidR="00C12484" w14:paraId="55003486" w14:textId="77777777" w:rsidTr="00A771BD">
        <w:trPr>
          <w:trHeight w:val="839"/>
        </w:trPr>
        <w:tc>
          <w:tcPr>
            <w:tcW w:w="8359" w:type="dxa"/>
          </w:tcPr>
          <w:p w14:paraId="2589E875" w14:textId="77777777" w:rsidR="00C12484" w:rsidRDefault="00C12484" w:rsidP="007F37EC">
            <m:oMathPara>
              <m:oMath>
                <m:r>
                  <m:rPr>
                    <m:sty m:val="p"/>
                  </m:rPr>
                  <w:rPr>
                    <w:rFonts w:ascii="Cambria Math" w:hAnsi="Cambria Math"/>
                  </w:rPr>
                  <m:t>σ</m:t>
                </m:r>
                <m:r>
                  <w:rPr>
                    <w:rFonts w:ascii="Cambria Math" w:hAnsi="Cambria Math"/>
                  </w:rPr>
                  <m:t>=</m:t>
                </m:r>
                <m:f>
                  <m:fPr>
                    <m:ctrlPr>
                      <w:rPr>
                        <w:rFonts w:ascii="Cambria Math" w:hAnsi="Cambria Math"/>
                        <w:i/>
                      </w:rPr>
                    </m:ctrlPr>
                  </m:fPr>
                  <m:num>
                    <m:r>
                      <w:rPr>
                        <w:rFonts w:ascii="Cambria Math" w:hAnsi="Cambria Math"/>
                      </w:rPr>
                      <m:t>12μ</m:t>
                    </m:r>
                    <m:sSup>
                      <m:sSupPr>
                        <m:ctrlPr>
                          <w:rPr>
                            <w:rFonts w:ascii="Cambria Math" w:hAnsi="Cambria Math"/>
                            <w:i/>
                          </w:rPr>
                        </m:ctrlPr>
                      </m:sSupPr>
                      <m:e>
                        <m:r>
                          <w:rPr>
                            <w:rFonts w:ascii="Cambria Math" w:hAnsi="Cambria Math"/>
                          </w:rPr>
                          <m:t>R</m:t>
                        </m:r>
                      </m:e>
                      <m:sup>
                        <m:r>
                          <w:rPr>
                            <w:rFonts w:ascii="Cambria Math" w:hAnsi="Cambria Math"/>
                          </w:rPr>
                          <m:t>2</m:t>
                        </m:r>
                      </m:sup>
                    </m:sSup>
                    <m:r>
                      <m:rPr>
                        <m:sty m:val="p"/>
                      </m:rPr>
                      <w:rPr>
                        <w:rFonts w:ascii="Cambria Math" w:hAnsi="Cambria Math"/>
                      </w:rPr>
                      <m:t>ω</m:t>
                    </m:r>
                  </m:num>
                  <m:den>
                    <m:sSub>
                      <m:sSubPr>
                        <m:ctrlPr>
                          <w:rPr>
                            <w:rFonts w:ascii="Cambria Math" w:hAnsi="Cambria Math"/>
                            <w:i/>
                          </w:rPr>
                        </m:ctrlPr>
                      </m:sSubPr>
                      <m:e>
                        <m:r>
                          <w:rPr>
                            <w:rFonts w:ascii="Cambria Math" w:hAnsi="Cambria Math"/>
                          </w:rPr>
                          <m:t>P</m:t>
                        </m:r>
                      </m:e>
                      <m:sub>
                        <m:r>
                          <w:rPr>
                            <w:rFonts w:ascii="Cambria Math" w:hAnsi="Cambria Math"/>
                          </w:rPr>
                          <m:t>ext</m:t>
                        </m:r>
                      </m:sub>
                    </m:sSub>
                    <m:sSubSup>
                      <m:sSubSupPr>
                        <m:ctrlPr>
                          <w:rPr>
                            <w:rFonts w:ascii="Cambria Math" w:hAnsi="Cambria Math"/>
                            <w:i/>
                          </w:rPr>
                        </m:ctrlPr>
                      </m:sSubSupPr>
                      <m:e>
                        <m:r>
                          <w:rPr>
                            <w:rFonts w:ascii="Cambria Math" w:hAnsi="Cambria Math"/>
                          </w:rPr>
                          <m:t>C</m:t>
                        </m:r>
                      </m:e>
                      <m:sub>
                        <m:r>
                          <w:rPr>
                            <w:rFonts w:ascii="Cambria Math" w:hAnsi="Cambria Math"/>
                          </w:rPr>
                          <m:t>r</m:t>
                        </m:r>
                      </m:sub>
                      <m:sup>
                        <m:r>
                          <w:rPr>
                            <w:rFonts w:ascii="Cambria Math" w:hAnsi="Cambria Math"/>
                          </w:rPr>
                          <m:t>2</m:t>
                        </m:r>
                      </m:sup>
                    </m:sSubSup>
                  </m:den>
                </m:f>
              </m:oMath>
            </m:oMathPara>
          </w:p>
        </w:tc>
        <w:tc>
          <w:tcPr>
            <w:tcW w:w="703" w:type="dxa"/>
          </w:tcPr>
          <w:p w14:paraId="36A78E05" w14:textId="5FFB49B3" w:rsidR="00C12484" w:rsidRDefault="00C81C7E" w:rsidP="00C81C7E">
            <w:pPr>
              <w:pStyle w:val="Lgende"/>
              <w:keepNext/>
              <w:spacing w:before="240"/>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60</w:t>
            </w:r>
            <w:r w:rsidR="008A3455">
              <w:rPr>
                <w:noProof/>
              </w:rPr>
              <w:fldChar w:fldCharType="end"/>
            </w:r>
            <w:r>
              <w:t>)</w:t>
            </w:r>
          </w:p>
        </w:tc>
      </w:tr>
    </w:tbl>
    <w:p w14:paraId="03EBE94D" w14:textId="77777777" w:rsidR="00E30922" w:rsidRPr="00214A2B" w:rsidRDefault="00E30922" w:rsidP="00E30922">
      <w:pPr>
        <w:rPr>
          <w:sz w:val="20"/>
        </w:rPr>
      </w:pPr>
    </w:p>
    <w:p w14:paraId="0C61E2AD" w14:textId="77777777" w:rsidR="00C12484" w:rsidRDefault="00C12484" w:rsidP="00B14F18">
      <w:pPr>
        <w:pStyle w:val="Titre2"/>
        <w:numPr>
          <w:ilvl w:val="0"/>
          <w:numId w:val="23"/>
        </w:numPr>
      </w:pPr>
      <w:bookmarkStart w:id="130" w:name="_Toc531267416"/>
      <w:r>
        <w:t>Solution numér</w:t>
      </w:r>
      <w:r w:rsidR="00577170">
        <w:t>ique de l’équation de Reynolds</w:t>
      </w:r>
      <w:bookmarkEnd w:id="130"/>
      <w:r w:rsidR="00577170">
        <w:t xml:space="preserve"> </w:t>
      </w:r>
    </w:p>
    <w:p w14:paraId="2241C710" w14:textId="77777777" w:rsidR="00E30922" w:rsidRPr="00214A2B" w:rsidRDefault="00E30922" w:rsidP="00E30922">
      <w:pPr>
        <w:rPr>
          <w:sz w:val="14"/>
        </w:rPr>
      </w:pPr>
    </w:p>
    <w:p w14:paraId="507E7DD7" w14:textId="67B63E28" w:rsidR="00C12484" w:rsidRDefault="00C12484" w:rsidP="001C613D">
      <w:pPr>
        <w:jc w:val="both"/>
      </w:pPr>
      <w:r>
        <w:t xml:space="preserve">L’équation </w:t>
      </w:r>
      <w:r w:rsidR="009C5C19">
        <w:fldChar w:fldCharType="begin"/>
      </w:r>
      <w:r w:rsidR="009C5C19">
        <w:instrText xml:space="preserve"> REF _Ref525891311 \h </w:instrText>
      </w:r>
      <w:r w:rsidR="001C613D">
        <w:instrText xml:space="preserve"> \* MERGEFORMAT </w:instrText>
      </w:r>
      <w:r w:rsidR="009C5C19">
        <w:fldChar w:fldCharType="separate"/>
      </w:r>
      <w:r w:rsidR="009D4609">
        <w:t>(</w:t>
      </w:r>
      <w:r w:rsidR="009D4609">
        <w:rPr>
          <w:noProof/>
        </w:rPr>
        <w:t>53</w:t>
      </w:r>
      <w:r w:rsidR="009D4609">
        <w:t>)</w:t>
      </w:r>
      <w:r w:rsidR="009C5C19">
        <w:fldChar w:fldCharType="end"/>
      </w:r>
      <w:r>
        <w:t xml:space="preserve"> est intégrée sur la surface développée du palier (en négligeant donc les effets de courbure) où </w:t>
      </w:r>
      <m:oMath>
        <m:r>
          <w:rPr>
            <w:rFonts w:ascii="Cambria Math" w:hAnsi="Cambria Math"/>
          </w:rPr>
          <m:t>x=Rθ</m:t>
        </m:r>
      </m:oMath>
      <w:r>
        <w:rPr>
          <w:rFonts w:eastAsiaTheme="minorEastAsia"/>
        </w:rPr>
        <w:t xml:space="preserve"> </w:t>
      </w:r>
      <w:r>
        <w:t>et sur un maillage à pas cons</w:t>
      </w:r>
      <w:r w:rsidR="00257482">
        <w:t>tant suivant chaque direction</w:t>
      </w:r>
      <w:r w:rsidR="00214A2B">
        <w:t xml:space="preserve"> (</w:t>
      </w:r>
      <w:r w:rsidR="00214A2B">
        <w:fldChar w:fldCharType="begin"/>
      </w:r>
      <w:r w:rsidR="00214A2B">
        <w:instrText xml:space="preserve"> REF _Ref529012158 \h </w:instrText>
      </w:r>
      <w:r w:rsidR="00214A2B">
        <w:fldChar w:fldCharType="separate"/>
      </w:r>
      <w:r w:rsidR="009D4609">
        <w:t xml:space="preserve">Figure </w:t>
      </w:r>
      <w:r w:rsidR="009D4609">
        <w:rPr>
          <w:noProof/>
        </w:rPr>
        <w:t>36</w:t>
      </w:r>
      <w:r w:rsidR="00214A2B">
        <w:fldChar w:fldCharType="end"/>
      </w:r>
      <w:r w:rsidR="00214A2B">
        <w:t>)</w:t>
      </w:r>
      <w:r w:rsidR="00257482">
        <w:t xml:space="preserve">. </w:t>
      </w:r>
    </w:p>
    <w:p w14:paraId="1FAE7075" w14:textId="77777777" w:rsidR="00577170" w:rsidRPr="00577170" w:rsidRDefault="00577170" w:rsidP="001C613D">
      <w:pPr>
        <w:jc w:val="both"/>
        <w:rPr>
          <w:sz w:val="2"/>
          <w:szCs w:val="2"/>
        </w:rPr>
      </w:pP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577170" w14:paraId="18885B9D" w14:textId="77777777" w:rsidTr="00577170">
        <w:tc>
          <w:tcPr>
            <w:tcW w:w="8359" w:type="dxa"/>
          </w:tcPr>
          <w:p w14:paraId="021CF9B2" w14:textId="77777777" w:rsidR="00577170" w:rsidRDefault="00F865FC" w:rsidP="00577170">
            <m:oMathPara>
              <m:oMath>
                <m:nary>
                  <m:naryPr>
                    <m:limLoc m:val="subSup"/>
                    <m:ctrlPr>
                      <w:rPr>
                        <w:rFonts w:ascii="Cambria Math" w:hAnsi="Cambria Math"/>
                        <w:i/>
                      </w:rPr>
                    </m:ctrlPr>
                  </m:naryPr>
                  <m:sub>
                    <m:r>
                      <w:rPr>
                        <w:rFonts w:ascii="Cambria Math" w:hAnsi="Cambria Math"/>
                      </w:rPr>
                      <m:t>0</m:t>
                    </m:r>
                  </m:sub>
                  <m:sup>
                    <m:r>
                      <w:rPr>
                        <w:rFonts w:ascii="Cambria Math" w:hAnsi="Cambria Math"/>
                      </w:rPr>
                      <m:t>2πR</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P</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P</m:t>
                                        </m:r>
                                      </m:e>
                                    </m:acc>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2πR</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acc>
                                  <m:accPr>
                                    <m:chr m:val="̃"/>
                                    <m:ctrlPr>
                                      <w:rPr>
                                        <w:rFonts w:ascii="Cambria Math" w:hAnsi="Cambria Math"/>
                                        <w:i/>
                                      </w:rPr>
                                    </m:ctrlPr>
                                  </m:accPr>
                                  <m:e>
                                    <m:r>
                                      <w:rPr>
                                        <w:rFonts w:ascii="Cambria Math" w:hAnsi="Cambria Math"/>
                                      </w:rPr>
                                      <m:t>P</m:t>
                                    </m:r>
                                  </m:e>
                                </m:acc>
                                <m:r>
                                  <w:rPr>
                                    <w:rFonts w:ascii="Cambria Math" w:hAnsi="Cambria Math"/>
                                  </w:rPr>
                                  <m:t>h</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h</m:t>
                                </m:r>
                              </m:e>
                            </m:d>
                          </m:e>
                        </m:d>
                        <m:r>
                          <w:rPr>
                            <w:rFonts w:ascii="Cambria Math" w:hAnsi="Cambria Math"/>
                          </w:rPr>
                          <m:t>dxdz</m:t>
                        </m:r>
                      </m:e>
                    </m:nary>
                  </m:e>
                </m:nary>
              </m:oMath>
            </m:oMathPara>
          </w:p>
        </w:tc>
        <w:tc>
          <w:tcPr>
            <w:tcW w:w="703" w:type="dxa"/>
          </w:tcPr>
          <w:p w14:paraId="2CA3D631" w14:textId="77777777" w:rsidR="00577170" w:rsidRPr="00F23959" w:rsidRDefault="00577170" w:rsidP="00577170">
            <w:pPr>
              <w:pStyle w:val="Lgende"/>
              <w:keepNext/>
              <w:rPr>
                <w:sz w:val="2"/>
                <w:szCs w:val="2"/>
              </w:rPr>
            </w:pPr>
          </w:p>
          <w:p w14:paraId="245CD5F2" w14:textId="57582DBA" w:rsidR="00577170" w:rsidRDefault="00577170" w:rsidP="00577170">
            <w:pPr>
              <w:pStyle w:val="Lgende"/>
              <w:keepNext/>
            </w:pPr>
            <w:bookmarkStart w:id="131" w:name="_Ref528511456"/>
            <w:r>
              <w:t>(</w:t>
            </w:r>
            <w:r>
              <w:rPr>
                <w:noProof/>
              </w:rPr>
              <w:fldChar w:fldCharType="begin"/>
            </w:r>
            <w:r>
              <w:rPr>
                <w:noProof/>
              </w:rPr>
              <w:instrText xml:space="preserve"> SEQ Équation \* ARABIC </w:instrText>
            </w:r>
            <w:r>
              <w:rPr>
                <w:noProof/>
              </w:rPr>
              <w:fldChar w:fldCharType="separate"/>
            </w:r>
            <w:r w:rsidR="009D4609">
              <w:rPr>
                <w:noProof/>
              </w:rPr>
              <w:t>61</w:t>
            </w:r>
            <w:r>
              <w:rPr>
                <w:noProof/>
              </w:rPr>
              <w:fldChar w:fldCharType="end"/>
            </w:r>
            <w:r>
              <w:t>)</w:t>
            </w:r>
            <w:bookmarkEnd w:id="131"/>
          </w:p>
        </w:tc>
      </w:tr>
    </w:tbl>
    <w:p w14:paraId="422F6070" w14:textId="77777777" w:rsidR="00577170" w:rsidRDefault="00577170" w:rsidP="001C613D">
      <w:pPr>
        <w:jc w:val="both"/>
      </w:pPr>
    </w:p>
    <w:p w14:paraId="2E9390B0" w14:textId="5BE91E1D" w:rsidR="00214A2B" w:rsidRPr="00A771BD" w:rsidRDefault="00214A2B" w:rsidP="00214A2B">
      <w:pPr>
        <w:spacing w:line="360" w:lineRule="auto"/>
        <w:rPr>
          <w:sz w:val="10"/>
        </w:rPr>
      </w:pPr>
      <w:r>
        <w:t xml:space="preserve">Conformément à la méthode des volumes finis, l’équation </w:t>
      </w:r>
      <w:r>
        <w:fldChar w:fldCharType="begin"/>
      </w:r>
      <w:r>
        <w:instrText xml:space="preserve"> REF _Ref525891311 \h  \* MERGEFORMAT </w:instrText>
      </w:r>
      <w:r>
        <w:fldChar w:fldCharType="separate"/>
      </w:r>
      <w:r w:rsidR="009D4609">
        <w:t>(</w:t>
      </w:r>
      <w:r w:rsidR="009D4609">
        <w:rPr>
          <w:noProof/>
        </w:rPr>
        <w:t>53</w:t>
      </w:r>
      <w:r w:rsidR="009D4609">
        <w:t>)</w:t>
      </w:r>
      <w:r>
        <w:fldChar w:fldCharType="end"/>
      </w:r>
      <w:r>
        <w:t xml:space="preserve"> est intégrée sur chaque cellule du maillage :</w:t>
      </w:r>
    </w:p>
    <w:p w14:paraId="6E228E45" w14:textId="77777777" w:rsidR="00214A2B" w:rsidRDefault="00214A2B" w:rsidP="001C613D">
      <w:pPr>
        <w:jc w:val="both"/>
      </w:pPr>
    </w:p>
    <w:p w14:paraId="3EB8E135" w14:textId="77777777" w:rsidR="00257482" w:rsidRDefault="00C12484" w:rsidP="00257482">
      <w:pPr>
        <w:keepNext/>
        <w:jc w:val="center"/>
      </w:pPr>
      <w:r>
        <w:rPr>
          <w:noProof/>
          <w:lang w:eastAsia="fr-FR"/>
        </w:rPr>
        <w:lastRenderedPageBreak/>
        <w:drawing>
          <wp:inline distT="0" distB="0" distL="0" distR="0" wp14:anchorId="74A230C5" wp14:editId="0D35DCE5">
            <wp:extent cx="2597355" cy="20633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16788" cy="2078776"/>
                    </a:xfrm>
                    <a:prstGeom prst="rect">
                      <a:avLst/>
                    </a:prstGeom>
                    <a:noFill/>
                  </pic:spPr>
                </pic:pic>
              </a:graphicData>
            </a:graphic>
          </wp:inline>
        </w:drawing>
      </w:r>
    </w:p>
    <w:p w14:paraId="55A476B5" w14:textId="3892889F" w:rsidR="00257482" w:rsidRDefault="00257482" w:rsidP="00257482">
      <w:pPr>
        <w:pStyle w:val="Lgende"/>
        <w:jc w:val="center"/>
      </w:pPr>
      <w:bookmarkStart w:id="132" w:name="_Ref529012158"/>
      <w:bookmarkStart w:id="133" w:name="_Toc531267479"/>
      <w:r>
        <w:t xml:space="preserve">Figure </w:t>
      </w:r>
      <w:r w:rsidR="008A3455">
        <w:rPr>
          <w:noProof/>
        </w:rPr>
        <w:fldChar w:fldCharType="begin"/>
      </w:r>
      <w:r w:rsidR="008A3455">
        <w:rPr>
          <w:noProof/>
        </w:rPr>
        <w:instrText xml:space="preserve"> SEQ Figure \* ARABIC </w:instrText>
      </w:r>
      <w:r w:rsidR="008A3455">
        <w:rPr>
          <w:noProof/>
        </w:rPr>
        <w:fldChar w:fldCharType="separate"/>
      </w:r>
      <w:r w:rsidR="009D4609">
        <w:rPr>
          <w:noProof/>
        </w:rPr>
        <w:t>36</w:t>
      </w:r>
      <w:r w:rsidR="008A3455">
        <w:rPr>
          <w:noProof/>
        </w:rPr>
        <w:fldChar w:fldCharType="end"/>
      </w:r>
      <w:bookmarkEnd w:id="132"/>
      <w:r>
        <w:t> : Discrétisation volumes finis utilisée</w:t>
      </w:r>
      <w:bookmarkEnd w:id="133"/>
    </w:p>
    <w:p w14:paraId="216AF065" w14:textId="77777777" w:rsidR="00C12484" w:rsidRPr="00E30922" w:rsidRDefault="00C12484" w:rsidP="00C12484">
      <w:pPr>
        <w:rPr>
          <w:sz w:val="10"/>
          <w:szCs w:val="10"/>
        </w:rPr>
      </w:pPr>
    </w:p>
    <w:p w14:paraId="1E952916" w14:textId="77777777" w:rsidR="00F23959" w:rsidRPr="00323757" w:rsidRDefault="00C12484" w:rsidP="00E30922">
      <w:pPr>
        <w:spacing w:line="360" w:lineRule="auto"/>
        <w:jc w:val="both"/>
        <w:rPr>
          <w:sz w:val="2"/>
        </w:rPr>
      </w:pPr>
      <w:r>
        <w:t>E</w:t>
      </w:r>
      <w:r w:rsidRPr="00332988">
        <w:t>n considérant un maillage rectangulaire à pas constant, un ensemble d’équations a</w:t>
      </w:r>
      <w:r w:rsidR="00323757">
        <w:t>lgébriques de la forme suivante est obtenu :</w:t>
      </w:r>
    </w:p>
    <w:tbl>
      <w:tblPr>
        <w:tblStyle w:val="Grilledutableau"/>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850"/>
      </w:tblGrid>
      <w:tr w:rsidR="00C12484" w:rsidRPr="00332988" w14:paraId="7642F0ED" w14:textId="77777777" w:rsidTr="00A771BD">
        <w:tc>
          <w:tcPr>
            <w:tcW w:w="8359" w:type="dxa"/>
          </w:tcPr>
          <w:p w14:paraId="5B55F507" w14:textId="77777777" w:rsidR="00C12484" w:rsidRPr="00332988" w:rsidRDefault="00F865FC" w:rsidP="007F37EC">
            <w:pPr>
              <w:rPr>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B</m:t>
                    </m:r>
                  </m:sub>
                </m:sSub>
              </m:oMath>
            </m:oMathPara>
          </w:p>
        </w:tc>
        <w:tc>
          <w:tcPr>
            <w:tcW w:w="850" w:type="dxa"/>
          </w:tcPr>
          <w:p w14:paraId="0BA5E4B0" w14:textId="08720EA9" w:rsidR="00C12484" w:rsidRPr="00F23959" w:rsidRDefault="00F23959" w:rsidP="00F23959">
            <w:pPr>
              <w:pStyle w:val="Lgende"/>
              <w:keepNext/>
            </w:pPr>
            <w:bookmarkStart w:id="134" w:name="_Ref528950277"/>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62</w:t>
            </w:r>
            <w:r w:rsidR="008A3455">
              <w:rPr>
                <w:noProof/>
              </w:rPr>
              <w:fldChar w:fldCharType="end"/>
            </w:r>
            <w:r>
              <w:t>)</w:t>
            </w:r>
            <w:bookmarkEnd w:id="134"/>
          </w:p>
        </w:tc>
      </w:tr>
    </w:tbl>
    <w:p w14:paraId="0121AEC2" w14:textId="77777777" w:rsidR="00A771BD" w:rsidRPr="00577170" w:rsidRDefault="00577170" w:rsidP="00C12484">
      <w:r w:rsidRPr="00577170">
        <w:t>o</w:t>
      </w:r>
      <w:r w:rsidR="00C12484" w:rsidRPr="00577170">
        <w:t>ù</w:t>
      </w:r>
      <w:r w:rsidR="00C772E6" w:rsidRPr="00577170">
        <w:t xml:space="preserve"> </w:t>
      </w:r>
      <w:r w:rsidR="00E30922" w:rsidRPr="00577170">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323757" w14:paraId="1F0A99A4" w14:textId="77777777" w:rsidTr="00A771BD">
        <w:tc>
          <w:tcPr>
            <w:tcW w:w="8217" w:type="dxa"/>
          </w:tcPr>
          <w:p w14:paraId="043A094B" w14:textId="77777777" w:rsidR="00323757" w:rsidRDefault="00F865FC" w:rsidP="00F23959">
            <w:pPr>
              <w:pStyle w:val="Lgende"/>
              <w:keepNext/>
            </w:pPr>
            <m:oMathPara>
              <m:oMath>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E</m:t>
                    </m:r>
                  </m:sub>
                </m:sSub>
                <m:r>
                  <w:rPr>
                    <w:rFonts w:ascii="Cambria Math" w:hAnsi="Cambria Math"/>
                    <w:sz w:val="22"/>
                    <w:lang w:val="en-US"/>
                  </w:rPr>
                  <m:t>=</m:t>
                </m:r>
                <m:f>
                  <m:fPr>
                    <m:ctrlPr>
                      <w:rPr>
                        <w:rFonts w:ascii="Cambria Math" w:hAnsi="Cambria Math"/>
                        <w:i w:val="0"/>
                        <w:sz w:val="22"/>
                        <w:lang w:val="en-US"/>
                      </w:rPr>
                    </m:ctrlPr>
                  </m:fPr>
                  <m:num>
                    <m:r>
                      <w:rPr>
                        <w:rFonts w:ascii="Cambria Math" w:hAnsi="Cambria Math"/>
                        <w:sz w:val="22"/>
                        <w:lang w:val="en-US"/>
                      </w:rPr>
                      <m:t>Δx</m:t>
                    </m:r>
                  </m:num>
                  <m:den>
                    <m:r>
                      <w:rPr>
                        <w:rFonts w:ascii="Cambria Math" w:hAnsi="Cambria Math"/>
                        <w:sz w:val="22"/>
                        <w:lang w:val="en-US"/>
                      </w:rPr>
                      <m:t>Δz</m:t>
                    </m:r>
                  </m:den>
                </m:f>
                <m:f>
                  <m:fPr>
                    <m:ctrlPr>
                      <w:rPr>
                        <w:rFonts w:ascii="Cambria Math" w:hAnsi="Cambria Math"/>
                        <w:i w:val="0"/>
                        <w:sz w:val="22"/>
                        <w:lang w:val="en-US"/>
                      </w:rPr>
                    </m:ctrlPr>
                  </m:fPr>
                  <m:num>
                    <m:sSubSup>
                      <m:sSubSupPr>
                        <m:ctrlPr>
                          <w:rPr>
                            <w:rFonts w:ascii="Cambria Math" w:hAnsi="Cambria Math"/>
                            <w:i w:val="0"/>
                            <w:sz w:val="22"/>
                            <w:lang w:val="en-US"/>
                          </w:rPr>
                        </m:ctrlPr>
                      </m:sSubSupPr>
                      <m:e>
                        <m:r>
                          <w:rPr>
                            <w:rFonts w:ascii="Cambria Math" w:hAnsi="Cambria Math"/>
                            <w:sz w:val="22"/>
                            <w:lang w:val="en-US"/>
                          </w:rPr>
                          <m:t>h</m:t>
                        </m:r>
                      </m:e>
                      <m:sub>
                        <m:r>
                          <w:rPr>
                            <w:rFonts w:ascii="Cambria Math" w:hAnsi="Cambria Math"/>
                            <w:sz w:val="22"/>
                            <w:lang w:val="en-US"/>
                          </w:rPr>
                          <m:t>e</m:t>
                        </m:r>
                      </m:sub>
                      <m:sup>
                        <m:r>
                          <w:rPr>
                            <w:rFonts w:ascii="Cambria Math" w:hAnsi="Cambria Math"/>
                            <w:sz w:val="22"/>
                            <w:lang w:val="en-US"/>
                          </w:rPr>
                          <m:t>3</m:t>
                        </m:r>
                      </m:sup>
                    </m:sSubSup>
                    <m:acc>
                      <m:accPr>
                        <m:chr m:val="̃"/>
                        <m:ctrlPr>
                          <w:rPr>
                            <w:rFonts w:ascii="Cambria Math" w:hAnsi="Cambria Math"/>
                            <w:i w:val="0"/>
                            <w:sz w:val="22"/>
                          </w:rPr>
                        </m:ctrlPr>
                      </m:accPr>
                      <m:e>
                        <m:sSub>
                          <m:sSubPr>
                            <m:ctrlPr>
                              <w:rPr>
                                <w:rFonts w:ascii="Cambria Math" w:hAnsi="Cambria Math"/>
                                <w:i w:val="0"/>
                                <w:sz w:val="22"/>
                              </w:rPr>
                            </m:ctrlPr>
                          </m:sSubPr>
                          <m:e>
                            <m:r>
                              <w:rPr>
                                <w:rFonts w:ascii="Cambria Math" w:hAnsi="Cambria Math"/>
                                <w:sz w:val="22"/>
                              </w:rPr>
                              <m:t>P</m:t>
                            </m:r>
                          </m:e>
                          <m:sub>
                            <m:r>
                              <w:rPr>
                                <w:rFonts w:ascii="Cambria Math" w:hAnsi="Cambria Math"/>
                                <w:sz w:val="22"/>
                              </w:rPr>
                              <m:t>e</m:t>
                            </m:r>
                          </m:sub>
                        </m:sSub>
                      </m:e>
                    </m:acc>
                  </m:num>
                  <m:den>
                    <m:r>
                      <w:rPr>
                        <w:rFonts w:ascii="Cambria Math" w:hAnsi="Cambria Math"/>
                        <w:sz w:val="22"/>
                        <w:lang w:val="en-US"/>
                      </w:rPr>
                      <m:t>12μ</m:t>
                    </m:r>
                  </m:den>
                </m:f>
                <m:r>
                  <w:rPr>
                    <w:rFonts w:ascii="Cambria Math" w:hAnsi="Cambria Math"/>
                    <w:sz w:val="22"/>
                    <w:lang w:val="en-US"/>
                  </w:rPr>
                  <m:t xml:space="preserve">; </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W</m:t>
                    </m:r>
                  </m:sub>
                </m:sSub>
                <m:r>
                  <w:rPr>
                    <w:rFonts w:ascii="Cambria Math" w:hAnsi="Cambria Math"/>
                    <w:sz w:val="22"/>
                    <w:lang w:val="en-US"/>
                  </w:rPr>
                  <m:t>=</m:t>
                </m:r>
                <m:f>
                  <m:fPr>
                    <m:ctrlPr>
                      <w:rPr>
                        <w:rFonts w:ascii="Cambria Math" w:hAnsi="Cambria Math"/>
                        <w:i w:val="0"/>
                        <w:sz w:val="22"/>
                        <w:lang w:val="en-US"/>
                      </w:rPr>
                    </m:ctrlPr>
                  </m:fPr>
                  <m:num>
                    <m:r>
                      <w:rPr>
                        <w:rFonts w:ascii="Cambria Math" w:hAnsi="Cambria Math"/>
                        <w:sz w:val="22"/>
                        <w:lang w:val="en-US"/>
                      </w:rPr>
                      <m:t>Δx</m:t>
                    </m:r>
                  </m:num>
                  <m:den>
                    <m:r>
                      <w:rPr>
                        <w:rFonts w:ascii="Cambria Math" w:hAnsi="Cambria Math"/>
                        <w:sz w:val="22"/>
                        <w:lang w:val="en-US"/>
                      </w:rPr>
                      <m:t>Δz</m:t>
                    </m:r>
                  </m:den>
                </m:f>
                <m:f>
                  <m:fPr>
                    <m:ctrlPr>
                      <w:rPr>
                        <w:rFonts w:ascii="Cambria Math" w:hAnsi="Cambria Math"/>
                        <w:i w:val="0"/>
                        <w:sz w:val="22"/>
                        <w:lang w:val="en-US"/>
                      </w:rPr>
                    </m:ctrlPr>
                  </m:fPr>
                  <m:num>
                    <m:sSubSup>
                      <m:sSubSupPr>
                        <m:ctrlPr>
                          <w:rPr>
                            <w:rFonts w:ascii="Cambria Math" w:hAnsi="Cambria Math"/>
                            <w:i w:val="0"/>
                            <w:sz w:val="22"/>
                            <w:lang w:val="en-US"/>
                          </w:rPr>
                        </m:ctrlPr>
                      </m:sSubSupPr>
                      <m:e>
                        <m:r>
                          <w:rPr>
                            <w:rFonts w:ascii="Cambria Math" w:hAnsi="Cambria Math"/>
                            <w:sz w:val="22"/>
                            <w:lang w:val="en-US"/>
                          </w:rPr>
                          <m:t>h</m:t>
                        </m:r>
                      </m:e>
                      <m:sub>
                        <m:r>
                          <w:rPr>
                            <w:rFonts w:ascii="Cambria Math" w:hAnsi="Cambria Math"/>
                            <w:sz w:val="22"/>
                            <w:lang w:val="en-US"/>
                          </w:rPr>
                          <m:t>w</m:t>
                        </m:r>
                      </m:sub>
                      <m:sup>
                        <m:r>
                          <w:rPr>
                            <w:rFonts w:ascii="Cambria Math" w:hAnsi="Cambria Math"/>
                            <w:sz w:val="22"/>
                            <w:lang w:val="en-US"/>
                          </w:rPr>
                          <m:t>3</m:t>
                        </m:r>
                      </m:sup>
                    </m:sSubSup>
                    <m:sSub>
                      <m:sSubPr>
                        <m:ctrlPr>
                          <w:rPr>
                            <w:rFonts w:ascii="Cambria Math" w:hAnsi="Cambria Math"/>
                            <w:i w:val="0"/>
                            <w:sz w:val="22"/>
                            <w:lang w:val="en-US"/>
                          </w:rPr>
                        </m:ctrlPr>
                      </m:sSubPr>
                      <m:e>
                        <m:acc>
                          <m:accPr>
                            <m:chr m:val="̃"/>
                            <m:ctrlPr>
                              <w:rPr>
                                <w:rFonts w:ascii="Cambria Math" w:hAnsi="Cambria Math"/>
                                <w:i w:val="0"/>
                                <w:sz w:val="22"/>
                                <w:lang w:val="en-US"/>
                              </w:rPr>
                            </m:ctrlPr>
                          </m:accPr>
                          <m:e>
                            <m:r>
                              <w:rPr>
                                <w:rFonts w:ascii="Cambria Math" w:hAnsi="Cambria Math"/>
                                <w:sz w:val="22"/>
                                <w:lang w:val="en-US"/>
                              </w:rPr>
                              <m:t>P</m:t>
                            </m:r>
                          </m:e>
                        </m:acc>
                      </m:e>
                      <m:sub>
                        <m:r>
                          <w:rPr>
                            <w:rFonts w:ascii="Cambria Math" w:hAnsi="Cambria Math"/>
                            <w:sz w:val="22"/>
                            <w:lang w:val="en-US"/>
                          </w:rPr>
                          <m:t>w</m:t>
                        </m:r>
                      </m:sub>
                    </m:sSub>
                  </m:num>
                  <m:den>
                    <m:r>
                      <w:rPr>
                        <w:rFonts w:ascii="Cambria Math" w:hAnsi="Cambria Math"/>
                        <w:sz w:val="22"/>
                        <w:lang w:val="en-US"/>
                      </w:rPr>
                      <m:t>12μ</m:t>
                    </m:r>
                  </m:den>
                </m:f>
                <m:r>
                  <w:rPr>
                    <w:rFonts w:ascii="Cambria Math" w:hAnsi="Cambria Math"/>
                    <w:sz w:val="22"/>
                    <w:lang w:val="en-US"/>
                  </w:rPr>
                  <m:t xml:space="preserve">; </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N</m:t>
                    </m:r>
                  </m:sub>
                </m:sSub>
                <m:r>
                  <w:rPr>
                    <w:rFonts w:ascii="Cambria Math" w:hAnsi="Cambria Math"/>
                    <w:sz w:val="22"/>
                    <w:lang w:val="en-US"/>
                  </w:rPr>
                  <m:t>=</m:t>
                </m:r>
                <m:f>
                  <m:fPr>
                    <m:ctrlPr>
                      <w:rPr>
                        <w:rFonts w:ascii="Cambria Math" w:hAnsi="Cambria Math"/>
                        <w:i w:val="0"/>
                        <w:sz w:val="22"/>
                        <w:lang w:val="en-US"/>
                      </w:rPr>
                    </m:ctrlPr>
                  </m:fPr>
                  <m:num>
                    <m:r>
                      <w:rPr>
                        <w:rFonts w:ascii="Cambria Math" w:hAnsi="Cambria Math"/>
                        <w:sz w:val="22"/>
                        <w:lang w:val="en-US"/>
                      </w:rPr>
                      <m:t>Δz</m:t>
                    </m:r>
                  </m:num>
                  <m:den>
                    <m:r>
                      <w:rPr>
                        <w:rFonts w:ascii="Cambria Math" w:hAnsi="Cambria Math"/>
                        <w:sz w:val="22"/>
                        <w:lang w:val="en-US"/>
                      </w:rPr>
                      <m:t>Δx</m:t>
                    </m:r>
                  </m:den>
                </m:f>
                <m:f>
                  <m:fPr>
                    <m:ctrlPr>
                      <w:rPr>
                        <w:rFonts w:ascii="Cambria Math" w:hAnsi="Cambria Math"/>
                        <w:i w:val="0"/>
                        <w:sz w:val="22"/>
                        <w:lang w:val="en-US"/>
                      </w:rPr>
                    </m:ctrlPr>
                  </m:fPr>
                  <m:num>
                    <m:sSubSup>
                      <m:sSubSupPr>
                        <m:ctrlPr>
                          <w:rPr>
                            <w:rFonts w:ascii="Cambria Math" w:hAnsi="Cambria Math"/>
                            <w:i w:val="0"/>
                            <w:sz w:val="22"/>
                            <w:lang w:val="en-US"/>
                          </w:rPr>
                        </m:ctrlPr>
                      </m:sSubSupPr>
                      <m:e>
                        <m:r>
                          <w:rPr>
                            <w:rFonts w:ascii="Cambria Math" w:hAnsi="Cambria Math"/>
                            <w:sz w:val="22"/>
                            <w:lang w:val="en-US"/>
                          </w:rPr>
                          <m:t>h</m:t>
                        </m:r>
                      </m:e>
                      <m:sub>
                        <m:r>
                          <w:rPr>
                            <w:rFonts w:ascii="Cambria Math" w:hAnsi="Cambria Math"/>
                            <w:sz w:val="22"/>
                            <w:lang w:val="en-US"/>
                          </w:rPr>
                          <m:t>n</m:t>
                        </m:r>
                      </m:sub>
                      <m:sup>
                        <m:r>
                          <w:rPr>
                            <w:rFonts w:ascii="Cambria Math" w:hAnsi="Cambria Math"/>
                            <w:sz w:val="22"/>
                            <w:lang w:val="en-US"/>
                          </w:rPr>
                          <m:t>3</m:t>
                        </m:r>
                      </m:sup>
                    </m:sSubSup>
                    <m:sSub>
                      <m:sSubPr>
                        <m:ctrlPr>
                          <w:rPr>
                            <w:rFonts w:ascii="Cambria Math" w:hAnsi="Cambria Math"/>
                            <w:i w:val="0"/>
                            <w:sz w:val="22"/>
                            <w:lang w:val="en-US"/>
                          </w:rPr>
                        </m:ctrlPr>
                      </m:sSubPr>
                      <m:e>
                        <m:acc>
                          <m:accPr>
                            <m:chr m:val="̃"/>
                            <m:ctrlPr>
                              <w:rPr>
                                <w:rFonts w:ascii="Cambria Math" w:hAnsi="Cambria Math"/>
                                <w:i w:val="0"/>
                                <w:sz w:val="22"/>
                                <w:lang w:val="en-US"/>
                              </w:rPr>
                            </m:ctrlPr>
                          </m:accPr>
                          <m:e>
                            <m:r>
                              <w:rPr>
                                <w:rFonts w:ascii="Cambria Math" w:hAnsi="Cambria Math"/>
                                <w:sz w:val="22"/>
                                <w:lang w:val="en-US"/>
                              </w:rPr>
                              <m:t>P</m:t>
                            </m:r>
                          </m:e>
                        </m:acc>
                      </m:e>
                      <m:sub>
                        <m:r>
                          <w:rPr>
                            <w:rFonts w:ascii="Cambria Math" w:hAnsi="Cambria Math"/>
                            <w:sz w:val="22"/>
                            <w:lang w:val="en-US"/>
                          </w:rPr>
                          <m:t>n</m:t>
                        </m:r>
                      </m:sub>
                    </m:sSub>
                  </m:num>
                  <m:den>
                    <m:r>
                      <w:rPr>
                        <w:rFonts w:ascii="Cambria Math" w:hAnsi="Cambria Math"/>
                        <w:sz w:val="22"/>
                        <w:lang w:val="en-US"/>
                      </w:rPr>
                      <m:t>12μ</m:t>
                    </m:r>
                  </m:den>
                </m:f>
                <m:r>
                  <w:rPr>
                    <w:rFonts w:ascii="Cambria Math" w:eastAsiaTheme="minorEastAsia" w:hAnsi="Cambria Math"/>
                    <w:sz w:val="22"/>
                    <w:lang w:val="en-US"/>
                  </w:rPr>
                  <m:t xml:space="preserve">; </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S</m:t>
                    </m:r>
                  </m:sub>
                </m:sSub>
                <m:r>
                  <w:rPr>
                    <w:rFonts w:ascii="Cambria Math" w:hAnsi="Cambria Math"/>
                    <w:sz w:val="22"/>
                    <w:lang w:val="en-US"/>
                  </w:rPr>
                  <m:t>=</m:t>
                </m:r>
                <m:f>
                  <m:fPr>
                    <m:ctrlPr>
                      <w:rPr>
                        <w:rFonts w:ascii="Cambria Math" w:hAnsi="Cambria Math"/>
                        <w:i w:val="0"/>
                        <w:sz w:val="22"/>
                        <w:lang w:val="en-US"/>
                      </w:rPr>
                    </m:ctrlPr>
                  </m:fPr>
                  <m:num>
                    <m:r>
                      <w:rPr>
                        <w:rFonts w:ascii="Cambria Math" w:hAnsi="Cambria Math"/>
                        <w:sz w:val="22"/>
                        <w:lang w:val="en-US"/>
                      </w:rPr>
                      <m:t>Δz</m:t>
                    </m:r>
                  </m:num>
                  <m:den>
                    <m:r>
                      <w:rPr>
                        <w:rFonts w:ascii="Cambria Math" w:hAnsi="Cambria Math"/>
                        <w:sz w:val="22"/>
                        <w:lang w:val="en-US"/>
                      </w:rPr>
                      <m:t>Δx</m:t>
                    </m:r>
                  </m:den>
                </m:f>
                <m:f>
                  <m:fPr>
                    <m:ctrlPr>
                      <w:rPr>
                        <w:rFonts w:ascii="Cambria Math" w:hAnsi="Cambria Math"/>
                        <w:i w:val="0"/>
                        <w:sz w:val="22"/>
                        <w:lang w:val="en-US"/>
                      </w:rPr>
                    </m:ctrlPr>
                  </m:fPr>
                  <m:num>
                    <m:sSubSup>
                      <m:sSubSupPr>
                        <m:ctrlPr>
                          <w:rPr>
                            <w:rFonts w:ascii="Cambria Math" w:hAnsi="Cambria Math"/>
                            <w:i w:val="0"/>
                            <w:sz w:val="22"/>
                            <w:lang w:val="en-US"/>
                          </w:rPr>
                        </m:ctrlPr>
                      </m:sSubSupPr>
                      <m:e>
                        <m:r>
                          <w:rPr>
                            <w:rFonts w:ascii="Cambria Math" w:hAnsi="Cambria Math"/>
                            <w:sz w:val="22"/>
                            <w:lang w:val="en-US"/>
                          </w:rPr>
                          <m:t>h</m:t>
                        </m:r>
                      </m:e>
                      <m:sub>
                        <m:r>
                          <w:rPr>
                            <w:rFonts w:ascii="Cambria Math" w:hAnsi="Cambria Math"/>
                            <w:sz w:val="22"/>
                            <w:lang w:val="en-US"/>
                          </w:rPr>
                          <m:t>s</m:t>
                        </m:r>
                      </m:sub>
                      <m:sup>
                        <m:r>
                          <w:rPr>
                            <w:rFonts w:ascii="Cambria Math" w:hAnsi="Cambria Math"/>
                            <w:sz w:val="22"/>
                            <w:lang w:val="en-US"/>
                          </w:rPr>
                          <m:t>3</m:t>
                        </m:r>
                      </m:sup>
                    </m:sSubSup>
                    <m:acc>
                      <m:accPr>
                        <m:chr m:val="̃"/>
                        <m:ctrlPr>
                          <w:rPr>
                            <w:rFonts w:ascii="Cambria Math" w:hAnsi="Cambria Math"/>
                            <w:i w:val="0"/>
                            <w:sz w:val="22"/>
                          </w:rPr>
                        </m:ctrlPr>
                      </m:accPr>
                      <m:e>
                        <m:sSub>
                          <m:sSubPr>
                            <m:ctrlPr>
                              <w:rPr>
                                <w:rFonts w:ascii="Cambria Math" w:hAnsi="Cambria Math"/>
                                <w:i w:val="0"/>
                                <w:sz w:val="22"/>
                              </w:rPr>
                            </m:ctrlPr>
                          </m:sSubPr>
                          <m:e>
                            <m:r>
                              <w:rPr>
                                <w:rFonts w:ascii="Cambria Math" w:hAnsi="Cambria Math"/>
                                <w:sz w:val="22"/>
                              </w:rPr>
                              <m:t>P</m:t>
                            </m:r>
                          </m:e>
                          <m:sub>
                            <m:r>
                              <w:rPr>
                                <w:rFonts w:ascii="Cambria Math" w:hAnsi="Cambria Math"/>
                                <w:sz w:val="22"/>
                              </w:rPr>
                              <m:t>s</m:t>
                            </m:r>
                          </m:sub>
                        </m:sSub>
                      </m:e>
                    </m:acc>
                  </m:num>
                  <m:den>
                    <m:r>
                      <w:rPr>
                        <w:rFonts w:ascii="Cambria Math" w:hAnsi="Cambria Math"/>
                        <w:sz w:val="22"/>
                        <w:lang w:val="en-US"/>
                      </w:rPr>
                      <m:t>12μ</m:t>
                    </m:r>
                  </m:den>
                </m:f>
              </m:oMath>
            </m:oMathPara>
          </w:p>
        </w:tc>
        <w:tc>
          <w:tcPr>
            <w:tcW w:w="845" w:type="dxa"/>
          </w:tcPr>
          <w:p w14:paraId="41833A4B" w14:textId="77777777" w:rsidR="00323757" w:rsidRPr="00323757" w:rsidRDefault="00323757" w:rsidP="00F23959">
            <w:pPr>
              <w:pStyle w:val="Lgende"/>
              <w:keepNext/>
              <w:rPr>
                <w:sz w:val="4"/>
                <w:szCs w:val="4"/>
              </w:rPr>
            </w:pPr>
          </w:p>
          <w:p w14:paraId="62602F7C" w14:textId="0D154999" w:rsidR="00323757" w:rsidRDefault="00323757" w:rsidP="00F23959">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63</w:t>
            </w:r>
            <w:r>
              <w:rPr>
                <w:noProof/>
              </w:rPr>
              <w:fldChar w:fldCharType="end"/>
            </w:r>
            <w:r>
              <w:t>)</w:t>
            </w:r>
          </w:p>
        </w:tc>
      </w:tr>
      <w:tr w:rsidR="00323757" w14:paraId="6E736D75" w14:textId="77777777" w:rsidTr="00A771BD">
        <w:trPr>
          <w:trHeight w:val="604"/>
        </w:trPr>
        <w:tc>
          <w:tcPr>
            <w:tcW w:w="8217" w:type="dxa"/>
          </w:tcPr>
          <w:p w14:paraId="74B4EA23" w14:textId="77777777" w:rsidR="00323757" w:rsidRDefault="00F865FC" w:rsidP="00323757">
            <w:pPr>
              <w:pStyle w:val="Lgende"/>
              <w:keepNext/>
            </w:pPr>
            <m:oMathPara>
              <m:oMath>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P</m:t>
                    </m:r>
                  </m:sub>
                </m:sSub>
                <m:r>
                  <w:rPr>
                    <w:rFonts w:ascii="Cambria Math" w:hAnsi="Cambria Math"/>
                    <w:sz w:val="22"/>
                    <w:lang w:val="en-US"/>
                  </w:rPr>
                  <m:t>=-</m:t>
                </m:r>
                <m:d>
                  <m:dPr>
                    <m:ctrlPr>
                      <w:rPr>
                        <w:rFonts w:ascii="Cambria Math" w:hAnsi="Cambria Math"/>
                        <w:i w:val="0"/>
                        <w:sz w:val="22"/>
                        <w:lang w:val="en-US"/>
                      </w:rPr>
                    </m:ctrlPr>
                  </m:dPr>
                  <m:e>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E</m:t>
                        </m:r>
                      </m:sub>
                    </m:sSub>
                    <m:r>
                      <w:rPr>
                        <w:rFonts w:ascii="Cambria Math" w:hAnsi="Cambria Math"/>
                        <w:sz w:val="22"/>
                        <w:lang w:val="en-US"/>
                      </w:rPr>
                      <m:t>+</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W</m:t>
                        </m:r>
                      </m:sub>
                    </m:sSub>
                    <m:r>
                      <w:rPr>
                        <w:rFonts w:ascii="Cambria Math" w:hAnsi="Cambria Math"/>
                        <w:sz w:val="22"/>
                        <w:lang w:val="en-US"/>
                      </w:rPr>
                      <m:t>+</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N</m:t>
                        </m:r>
                      </m:sub>
                    </m:sSub>
                    <m:r>
                      <w:rPr>
                        <w:rFonts w:ascii="Cambria Math" w:hAnsi="Cambria Math"/>
                        <w:sz w:val="22"/>
                        <w:lang w:val="en-US"/>
                      </w:rPr>
                      <m:t>+</m:t>
                    </m:r>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S</m:t>
                        </m:r>
                      </m:sub>
                    </m:sSub>
                  </m:e>
                </m:d>
              </m:oMath>
            </m:oMathPara>
          </w:p>
        </w:tc>
        <w:tc>
          <w:tcPr>
            <w:tcW w:w="845" w:type="dxa"/>
          </w:tcPr>
          <w:p w14:paraId="5B873E71" w14:textId="42428CB2" w:rsidR="00323757" w:rsidRPr="00F23959" w:rsidRDefault="00323757" w:rsidP="00323757">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64</w:t>
            </w:r>
            <w:r>
              <w:rPr>
                <w:noProof/>
              </w:rPr>
              <w:fldChar w:fldCharType="end"/>
            </w:r>
            <w:r>
              <w:t>)</w:t>
            </w:r>
          </w:p>
        </w:tc>
      </w:tr>
      <w:tr w:rsidR="00323757" w14:paraId="0BA17887" w14:textId="77777777" w:rsidTr="00A771BD">
        <w:tc>
          <w:tcPr>
            <w:tcW w:w="8217" w:type="dxa"/>
          </w:tcPr>
          <w:p w14:paraId="5D3B1DBC" w14:textId="77777777" w:rsidR="00323757" w:rsidRDefault="00F865FC" w:rsidP="00323757">
            <w:pPr>
              <w:pStyle w:val="Lgende"/>
              <w:keepNext/>
            </w:pPr>
            <m:oMathPara>
              <m:oMath>
                <m:sSub>
                  <m:sSubPr>
                    <m:ctrlPr>
                      <w:rPr>
                        <w:rFonts w:ascii="Cambria Math" w:hAnsi="Cambria Math"/>
                        <w:i w:val="0"/>
                        <w:sz w:val="22"/>
                        <w:lang w:val="en-US"/>
                      </w:rPr>
                    </m:ctrlPr>
                  </m:sSubPr>
                  <m:e>
                    <m:r>
                      <w:rPr>
                        <w:rFonts w:ascii="Cambria Math" w:hAnsi="Cambria Math"/>
                        <w:sz w:val="22"/>
                        <w:lang w:val="en-US"/>
                      </w:rPr>
                      <m:t>a</m:t>
                    </m:r>
                  </m:e>
                  <m:sub>
                    <m:r>
                      <w:rPr>
                        <w:rFonts w:ascii="Cambria Math" w:hAnsi="Cambria Math"/>
                        <w:sz w:val="22"/>
                        <w:lang w:val="en-US"/>
                      </w:rPr>
                      <m:t>B</m:t>
                    </m:r>
                  </m:sub>
                </m:sSub>
                <m:r>
                  <w:rPr>
                    <w:rFonts w:ascii="Cambria Math" w:hAnsi="Cambria Math"/>
                    <w:sz w:val="22"/>
                    <w:lang w:val="en-US"/>
                  </w:rPr>
                  <m:t>=Δz</m:t>
                </m:r>
                <m:f>
                  <m:fPr>
                    <m:ctrlPr>
                      <w:rPr>
                        <w:rFonts w:ascii="Cambria Math" w:hAnsi="Cambria Math"/>
                        <w:i w:val="0"/>
                        <w:sz w:val="22"/>
                        <w:lang w:val="en-US"/>
                      </w:rPr>
                    </m:ctrlPr>
                  </m:fPr>
                  <m:num>
                    <m:r>
                      <w:rPr>
                        <w:rFonts w:ascii="Cambria Math" w:hAnsi="Cambria Math"/>
                        <w:sz w:val="22"/>
                        <w:lang w:val="en-US"/>
                      </w:rPr>
                      <m:t>RΩ</m:t>
                    </m:r>
                  </m:num>
                  <m:den>
                    <m:r>
                      <w:rPr>
                        <w:rFonts w:ascii="Cambria Math" w:hAnsi="Cambria Math"/>
                        <w:sz w:val="22"/>
                        <w:lang w:val="en-US"/>
                      </w:rPr>
                      <m:t>2</m:t>
                    </m:r>
                  </m:den>
                </m:f>
                <m:d>
                  <m:dPr>
                    <m:ctrlPr>
                      <w:rPr>
                        <w:rFonts w:ascii="Cambria Math" w:hAnsi="Cambria Math"/>
                        <w:i w:val="0"/>
                        <w:sz w:val="22"/>
                        <w:lang w:val="en-US"/>
                      </w:rPr>
                    </m:ctrlPr>
                  </m:dPr>
                  <m:e>
                    <m:sSub>
                      <m:sSubPr>
                        <m:ctrlPr>
                          <w:rPr>
                            <w:rFonts w:ascii="Cambria Math" w:hAnsi="Cambria Math"/>
                            <w:i w:val="0"/>
                            <w:sz w:val="22"/>
                            <w:lang w:val="en-US"/>
                          </w:rPr>
                        </m:ctrlPr>
                      </m:sSubPr>
                      <m:e>
                        <m:acc>
                          <m:accPr>
                            <m:chr m:val="̃"/>
                            <m:ctrlPr>
                              <w:rPr>
                                <w:rFonts w:ascii="Cambria Math" w:hAnsi="Cambria Math"/>
                                <w:i w:val="0"/>
                                <w:sz w:val="22"/>
                                <w:lang w:val="en-US"/>
                              </w:rPr>
                            </m:ctrlPr>
                          </m:accPr>
                          <m:e>
                            <m:r>
                              <w:rPr>
                                <w:rFonts w:ascii="Cambria Math" w:hAnsi="Cambria Math"/>
                                <w:sz w:val="22"/>
                                <w:lang w:val="en-US"/>
                              </w:rPr>
                              <m:t>P</m:t>
                            </m:r>
                          </m:e>
                        </m:acc>
                      </m:e>
                      <m:sub>
                        <m:r>
                          <w:rPr>
                            <w:rFonts w:ascii="Cambria Math" w:hAnsi="Cambria Math"/>
                            <w:sz w:val="22"/>
                            <w:lang w:val="en-US"/>
                          </w:rPr>
                          <m:t>n</m:t>
                        </m:r>
                      </m:sub>
                    </m:sSub>
                    <m:sSub>
                      <m:sSubPr>
                        <m:ctrlPr>
                          <w:rPr>
                            <w:rFonts w:ascii="Cambria Math" w:hAnsi="Cambria Math"/>
                            <w:i w:val="0"/>
                            <w:sz w:val="22"/>
                            <w:lang w:val="en-US"/>
                          </w:rPr>
                        </m:ctrlPr>
                      </m:sSubPr>
                      <m:e>
                        <m:r>
                          <w:rPr>
                            <w:rFonts w:ascii="Cambria Math" w:hAnsi="Cambria Math"/>
                            <w:sz w:val="22"/>
                            <w:lang w:val="en-US"/>
                          </w:rPr>
                          <m:t>h</m:t>
                        </m:r>
                      </m:e>
                      <m:sub>
                        <m:r>
                          <w:rPr>
                            <w:rFonts w:ascii="Cambria Math" w:hAnsi="Cambria Math"/>
                            <w:sz w:val="22"/>
                            <w:lang w:val="en-US"/>
                          </w:rPr>
                          <m:t>n</m:t>
                        </m:r>
                      </m:sub>
                    </m:sSub>
                    <m:r>
                      <w:rPr>
                        <w:rFonts w:ascii="Cambria Math" w:hAnsi="Cambria Math"/>
                        <w:sz w:val="22"/>
                        <w:lang w:val="en-US"/>
                      </w:rPr>
                      <m:t>-</m:t>
                    </m:r>
                    <m:sSub>
                      <m:sSubPr>
                        <m:ctrlPr>
                          <w:rPr>
                            <w:rFonts w:ascii="Cambria Math" w:hAnsi="Cambria Math"/>
                            <w:i w:val="0"/>
                            <w:sz w:val="22"/>
                            <w:lang w:val="en-US"/>
                          </w:rPr>
                        </m:ctrlPr>
                      </m:sSubPr>
                      <m:e>
                        <m:acc>
                          <m:accPr>
                            <m:chr m:val="̃"/>
                            <m:ctrlPr>
                              <w:rPr>
                                <w:rFonts w:ascii="Cambria Math" w:hAnsi="Cambria Math"/>
                                <w:i w:val="0"/>
                                <w:sz w:val="22"/>
                                <w:lang w:val="en-US"/>
                              </w:rPr>
                            </m:ctrlPr>
                          </m:accPr>
                          <m:e>
                            <m:r>
                              <w:rPr>
                                <w:rFonts w:ascii="Cambria Math" w:hAnsi="Cambria Math"/>
                                <w:sz w:val="22"/>
                                <w:lang w:val="en-US"/>
                              </w:rPr>
                              <m:t>P</m:t>
                            </m:r>
                          </m:e>
                        </m:acc>
                      </m:e>
                      <m:sub>
                        <m:r>
                          <w:rPr>
                            <w:rFonts w:ascii="Cambria Math" w:hAnsi="Cambria Math"/>
                            <w:sz w:val="22"/>
                            <w:lang w:val="en-US"/>
                          </w:rPr>
                          <m:t>s</m:t>
                        </m:r>
                      </m:sub>
                    </m:sSub>
                    <m:sSub>
                      <m:sSubPr>
                        <m:ctrlPr>
                          <w:rPr>
                            <w:rFonts w:ascii="Cambria Math" w:hAnsi="Cambria Math"/>
                            <w:i w:val="0"/>
                            <w:sz w:val="22"/>
                            <w:lang w:val="en-US"/>
                          </w:rPr>
                        </m:ctrlPr>
                      </m:sSubPr>
                      <m:e>
                        <m:r>
                          <w:rPr>
                            <w:rFonts w:ascii="Cambria Math" w:hAnsi="Cambria Math"/>
                            <w:sz w:val="22"/>
                            <w:lang w:val="en-US"/>
                          </w:rPr>
                          <m:t>h</m:t>
                        </m:r>
                      </m:e>
                      <m:sub>
                        <m:r>
                          <w:rPr>
                            <w:rFonts w:ascii="Cambria Math" w:hAnsi="Cambria Math"/>
                            <w:sz w:val="22"/>
                            <w:lang w:val="en-US"/>
                          </w:rPr>
                          <m:t>s</m:t>
                        </m:r>
                      </m:sub>
                    </m:sSub>
                  </m:e>
                </m:d>
              </m:oMath>
            </m:oMathPara>
          </w:p>
        </w:tc>
        <w:tc>
          <w:tcPr>
            <w:tcW w:w="845" w:type="dxa"/>
          </w:tcPr>
          <w:p w14:paraId="3FF0956E" w14:textId="19CCD16A" w:rsidR="00323757" w:rsidRPr="00F23959" w:rsidRDefault="00323757" w:rsidP="00323757">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65</w:t>
            </w:r>
            <w:r>
              <w:rPr>
                <w:noProof/>
              </w:rPr>
              <w:fldChar w:fldCharType="end"/>
            </w:r>
            <w:r>
              <w:t>)</w:t>
            </w:r>
          </w:p>
        </w:tc>
      </w:tr>
    </w:tbl>
    <w:p w14:paraId="4C99852B" w14:textId="77777777" w:rsidR="00F23959" w:rsidRPr="00E30922" w:rsidRDefault="00C12484" w:rsidP="00E30922">
      <w:r w:rsidRPr="00B57054">
        <w:t>Sous forme matricielle l’équation s’</w:t>
      </w:r>
      <w:r>
        <w:t>écri</w:t>
      </w:r>
      <w:r w:rsidRPr="00B57054">
        <w:t>t de la manière suivante</w:t>
      </w:r>
      <w:r w:rsidR="00C772E6">
        <w:t xml:space="preserve"> </w:t>
      </w:r>
      <w:r w:rsidR="00E30922">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686208D" w14:textId="77777777" w:rsidTr="00A771BD">
        <w:tc>
          <w:tcPr>
            <w:tcW w:w="8217" w:type="dxa"/>
          </w:tcPr>
          <w:p w14:paraId="3896B051" w14:textId="77777777" w:rsidR="00C12484" w:rsidRDefault="00F865FC" w:rsidP="007F37EC">
            <m:oMathPara>
              <m:oMath>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P</m:t>
                        </m:r>
                      </m:e>
                    </m:d>
                  </m:e>
                </m:d>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B</m:t>
                        </m:r>
                      </m:sub>
                    </m:sSub>
                    <m:d>
                      <m:dPr>
                        <m:ctrlPr>
                          <w:rPr>
                            <w:rFonts w:ascii="Cambria Math" w:hAnsi="Cambria Math"/>
                            <w:i/>
                          </w:rPr>
                        </m:ctrlPr>
                      </m:dPr>
                      <m:e>
                        <m:r>
                          <w:rPr>
                            <w:rFonts w:ascii="Cambria Math" w:hAnsi="Cambria Math"/>
                          </w:rPr>
                          <m:t>P</m:t>
                        </m:r>
                      </m:e>
                    </m:d>
                  </m:e>
                </m:d>
              </m:oMath>
            </m:oMathPara>
          </w:p>
        </w:tc>
        <w:tc>
          <w:tcPr>
            <w:tcW w:w="845" w:type="dxa"/>
          </w:tcPr>
          <w:p w14:paraId="07F6EA45" w14:textId="7A754618" w:rsidR="00C12484" w:rsidRDefault="00F23959" w:rsidP="00F23959">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66</w:t>
            </w:r>
            <w:r w:rsidR="008A3455">
              <w:rPr>
                <w:noProof/>
              </w:rPr>
              <w:fldChar w:fldCharType="end"/>
            </w:r>
            <w:r>
              <w:t>)</w:t>
            </w:r>
          </w:p>
        </w:tc>
      </w:tr>
    </w:tbl>
    <w:p w14:paraId="029B7FA4" w14:textId="77777777" w:rsidR="00C12484" w:rsidRPr="00E30922" w:rsidRDefault="00C12484" w:rsidP="00C12484">
      <w:pPr>
        <w:rPr>
          <w:sz w:val="4"/>
          <w:szCs w:val="4"/>
        </w:rPr>
      </w:pPr>
    </w:p>
    <w:p w14:paraId="227C75D2" w14:textId="77777777" w:rsidR="00C12484" w:rsidRDefault="00C12484" w:rsidP="001C613D">
      <w:pPr>
        <w:jc w:val="both"/>
      </w:pPr>
      <w:r>
        <w:t>Le système est non-linéaire car les termes de la matrice et le terme libre dépend</w:t>
      </w:r>
      <w:r w:rsidR="00323757">
        <w:t>ent</w:t>
      </w:r>
      <w:r>
        <w:t xml:space="preserve"> des pressions. Pour assurer la stabilité de la solution numérique, les pressions </w:t>
      </w:r>
      <m:oMath>
        <m:acc>
          <m:accPr>
            <m:chr m:val="̃"/>
            <m:ctrlPr>
              <w:rPr>
                <w:rFonts w:ascii="Cambria Math" w:hAnsi="Cambria Math"/>
                <w:i/>
              </w:rPr>
            </m:ctrlPr>
          </m:accPr>
          <m:e>
            <m:r>
              <w:rPr>
                <w:rFonts w:ascii="Cambria Math" w:hAnsi="Cambria Math"/>
              </w:rPr>
              <m:t>p</m:t>
            </m:r>
          </m:e>
        </m:acc>
      </m:oMath>
      <w:r w:rsidR="00577170">
        <w:rPr>
          <w:rFonts w:eastAsiaTheme="minorEastAsia"/>
        </w:rPr>
        <w:t xml:space="preserve"> </w:t>
      </w:r>
      <w:r>
        <w:t xml:space="preserve">sur les faces </w:t>
      </w:r>
      <w:r w:rsidR="00372CDA">
        <w:t xml:space="preserve">des cellules du maillage </w:t>
      </w:r>
      <w:r>
        <w:t>sont calculées à l’aide d’une approximation « upwind » :</w:t>
      </w:r>
    </w:p>
    <w:p w14:paraId="1BC0B875" w14:textId="77777777" w:rsidR="00F23959" w:rsidRPr="00065386" w:rsidRDefault="00F23959" w:rsidP="00F23959">
      <w:pPr>
        <w:pStyle w:val="Lgende"/>
        <w:keepNext/>
        <w:rPr>
          <w:sz w:val="4"/>
          <w:szCs w:val="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E83671" w14:paraId="568B3E7A" w14:textId="77777777" w:rsidTr="00A771BD">
        <w:trPr>
          <w:trHeight w:val="2257"/>
        </w:trPr>
        <w:tc>
          <w:tcPr>
            <w:tcW w:w="8217" w:type="dxa"/>
          </w:tcPr>
          <w:p w14:paraId="4B712FB4" w14:textId="77777777" w:rsidR="00065386" w:rsidRPr="00065386" w:rsidRDefault="00F865FC" w:rsidP="00065386">
            <w:pPr>
              <w:jc w:val="center"/>
              <w:rPr>
                <w:rFonts w:ascii="Cambria" w:eastAsiaTheme="minorEastAsia" w:hAnsi="Cambria"/>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e</m:t>
                            </m:r>
                          </m:sub>
                        </m:sSub>
                      </m:e>
                    </m:d>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e</m:t>
                            </m:r>
                          </m:sub>
                        </m:sSub>
                      </m:e>
                    </m:d>
                  </m:num>
                  <m:den>
                    <m:r>
                      <w:rPr>
                        <w:rFonts w:ascii="Cambria Math" w:hAnsi="Cambria Math"/>
                      </w:rPr>
                      <m:t>2</m:t>
                    </m:r>
                  </m:den>
                </m:f>
              </m:oMath>
            </m:oMathPara>
          </w:p>
          <w:p w14:paraId="503FE601" w14:textId="77777777" w:rsidR="00C12484" w:rsidRPr="00065386" w:rsidRDefault="00F865FC" w:rsidP="00065386">
            <w:pPr>
              <w:jc w:val="center"/>
              <w:rPr>
                <w:rFonts w:ascii="Cambria" w:eastAsiaTheme="minorEastAsia" w:hAnsi="Cambria"/>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w</m:t>
                            </m:r>
                          </m:sub>
                        </m:sSub>
                      </m:e>
                    </m:d>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w</m:t>
                            </m:r>
                          </m:sub>
                        </m:sSub>
                      </m:e>
                    </m:d>
                  </m:num>
                  <m:den>
                    <m:r>
                      <w:rPr>
                        <w:rFonts w:ascii="Cambria Math" w:hAnsi="Cambria Math"/>
                      </w:rPr>
                      <m:t>2</m:t>
                    </m:r>
                  </m:den>
                </m:f>
              </m:oMath>
            </m:oMathPara>
          </w:p>
          <w:p w14:paraId="3E67977E" w14:textId="77777777" w:rsidR="00065386" w:rsidRPr="00065386" w:rsidRDefault="00F865FC" w:rsidP="00065386">
            <w:pPr>
              <w:jc w:val="center"/>
              <w:rPr>
                <w:rFonts w:ascii="Cambria" w:eastAsiaTheme="minorEastAsia" w:hAnsi="Cambria"/>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n</m:t>
                            </m:r>
                          </m:sub>
                        </m:sSub>
                      </m:e>
                    </m:d>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n</m:t>
                            </m:r>
                          </m:sub>
                        </m:sSub>
                      </m:e>
                    </m:d>
                  </m:num>
                  <m:den>
                    <m:r>
                      <w:rPr>
                        <w:rFonts w:ascii="Cambria Math" w:hAnsi="Cambria Math"/>
                      </w:rPr>
                      <m:t>2</m:t>
                    </m:r>
                  </m:den>
                </m:f>
              </m:oMath>
            </m:oMathPara>
          </w:p>
          <w:p w14:paraId="272BA287" w14:textId="77777777" w:rsidR="00C12484" w:rsidRPr="00412A7A" w:rsidRDefault="00F865FC" w:rsidP="00065386">
            <w:pPr>
              <w:jc w:val="center"/>
              <w:rPr>
                <w:rFonts w:eastAsiaTheme="minorEastAsia"/>
                <w:highlight w:val="yellow"/>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P</m:t>
                        </m:r>
                      </m:e>
                    </m:acc>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m:t>
                            </m:r>
                          </m:sub>
                        </m:sSub>
                      </m:e>
                    </m:d>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m:t>
                    </m:r>
                  </m:sub>
                </m:sSub>
                <m:f>
                  <m:fPr>
                    <m:ctrlPr>
                      <w:rPr>
                        <w:rFonts w:ascii="Cambria Math" w:hAnsi="Cambria Math"/>
                        <w:i/>
                      </w:rPr>
                    </m:ctrlPr>
                  </m:fPr>
                  <m:num>
                    <m:r>
                      <w:rPr>
                        <w:rFonts w:ascii="Cambria Math" w:hAnsi="Cambria Math"/>
                      </w:rPr>
                      <m:t>1+sign</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s</m:t>
                            </m:r>
                          </m:sub>
                        </m:sSub>
                      </m:e>
                    </m:d>
                  </m:num>
                  <m:den>
                    <m:r>
                      <w:rPr>
                        <w:rFonts w:ascii="Cambria Math" w:hAnsi="Cambria Math"/>
                      </w:rPr>
                      <m:t>2</m:t>
                    </m:r>
                  </m:den>
                </m:f>
              </m:oMath>
            </m:oMathPara>
          </w:p>
        </w:tc>
        <w:tc>
          <w:tcPr>
            <w:tcW w:w="845" w:type="dxa"/>
          </w:tcPr>
          <w:p w14:paraId="5006E225" w14:textId="77777777" w:rsidR="00C12484" w:rsidRDefault="00C12484" w:rsidP="007F37EC"/>
          <w:p w14:paraId="331E7BC3" w14:textId="77777777" w:rsidR="00065386" w:rsidRDefault="00065386" w:rsidP="007F37EC"/>
          <w:p w14:paraId="337EA4E8" w14:textId="77777777" w:rsidR="00065386" w:rsidRDefault="00065386" w:rsidP="007F37EC"/>
          <w:p w14:paraId="1C89338C" w14:textId="41530526" w:rsidR="00C12484" w:rsidRPr="00F23959" w:rsidRDefault="00F23959" w:rsidP="00F23959">
            <w:pPr>
              <w:pStyle w:val="Lgende"/>
              <w:keepNext/>
            </w:pPr>
            <w:bookmarkStart w:id="135" w:name="_Ref527393345"/>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67</w:t>
            </w:r>
            <w:r w:rsidR="008A3455">
              <w:rPr>
                <w:noProof/>
              </w:rPr>
              <w:fldChar w:fldCharType="end"/>
            </w:r>
            <w:r>
              <w:t>)</w:t>
            </w:r>
            <w:bookmarkEnd w:id="135"/>
          </w:p>
        </w:tc>
      </w:tr>
    </w:tbl>
    <w:p w14:paraId="36E8A623" w14:textId="77777777" w:rsidR="00577170" w:rsidRPr="00577170" w:rsidRDefault="00577170" w:rsidP="00E30922">
      <w:pPr>
        <w:rPr>
          <w:sz w:val="6"/>
          <w:szCs w:val="6"/>
        </w:rPr>
      </w:pPr>
    </w:p>
    <w:p w14:paraId="163A6210" w14:textId="77777777" w:rsidR="00F23959" w:rsidRPr="00E30922" w:rsidRDefault="00C12484" w:rsidP="00E30922">
      <w:pPr>
        <w:rPr>
          <w:rFonts w:eastAsiaTheme="minorEastAsia"/>
        </w:rPr>
      </w:pPr>
      <w:r w:rsidRPr="00065386">
        <w:t xml:space="preserve">Où </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sidRPr="00065386">
        <w:rPr>
          <w:rFonts w:eastAsiaTheme="minorEastAsia"/>
        </w:rPr>
        <w:t xml:space="preserve">, </w:t>
      </w:r>
      <m:oMath>
        <m:r>
          <w:rPr>
            <w:rFonts w:ascii="Cambria Math" w:hAnsi="Cambria Math"/>
          </w:rPr>
          <m:t>W</m:t>
        </m:r>
      </m:oMath>
      <w:r w:rsidRPr="00065386">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Pr="00065386">
        <w:rPr>
          <w:rFonts w:eastAsiaTheme="minorEastAsia"/>
        </w:rPr>
        <w:t xml:space="preserve"> et </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Pr="00065386">
        <w:rPr>
          <w:rFonts w:eastAsiaTheme="minorEastAsia"/>
        </w:rPr>
        <w:t xml:space="preserve"> sont les vi</w:t>
      </w:r>
      <w:r w:rsidR="00E30922">
        <w:rPr>
          <w:rFonts w:eastAsiaTheme="minorEastAsia"/>
        </w:rPr>
        <w:t>tesses moyennes sur les faces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E83671" w14:paraId="3E9CCB7D" w14:textId="77777777" w:rsidTr="00A771BD">
        <w:tc>
          <w:tcPr>
            <w:tcW w:w="8217" w:type="dxa"/>
          </w:tcPr>
          <w:p w14:paraId="58D0AF04" w14:textId="77777777" w:rsidR="00065386" w:rsidRDefault="00F865FC" w:rsidP="0006538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e</m:t>
                        </m:r>
                      </m:sub>
                      <m:sup>
                        <m:r>
                          <w:rPr>
                            <w:rFonts w:ascii="Cambria Math" w:eastAsiaTheme="minorEastAsia" w:hAnsi="Cambria Math"/>
                          </w:rPr>
                          <m:t>2</m:t>
                        </m:r>
                      </m:sup>
                    </m:sSubSup>
                  </m:num>
                  <m:den>
                    <m:r>
                      <w:rPr>
                        <w:rFonts w:ascii="Cambria Math" w:eastAsiaTheme="minorEastAsia" w:hAnsi="Cambria Math"/>
                      </w:rPr>
                      <m:t>12</m:t>
                    </m:r>
                    <m:r>
                      <w:rPr>
                        <w:rFonts w:ascii="Cambria Math" w:hAnsi="Cambria Math"/>
                        <w:lang w:val="en-US"/>
                      </w:rPr>
                      <m:t>μ</m:t>
                    </m:r>
                  </m:den>
                </m:f>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e>
                    </m:d>
                  </m:e>
                  <m:sub>
                    <m:r>
                      <w:rPr>
                        <w:rFonts w:ascii="Cambria Math" w:eastAsiaTheme="minorEastAsia" w:hAnsi="Cambria Math"/>
                      </w:rPr>
                      <m:t>e</m:t>
                    </m:r>
                  </m:sub>
                </m:sSub>
              </m:oMath>
            </m:oMathPara>
          </w:p>
          <w:p w14:paraId="58D716ED" w14:textId="77777777" w:rsidR="00C12484" w:rsidRPr="00065386" w:rsidRDefault="00F865FC" w:rsidP="0006538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w</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w</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w</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w</m:t>
                        </m:r>
                      </m:sub>
                      <m:sup>
                        <m:r>
                          <w:rPr>
                            <w:rFonts w:ascii="Cambria Math" w:eastAsiaTheme="minorEastAsia" w:hAnsi="Cambria Math"/>
                          </w:rPr>
                          <m:t>2</m:t>
                        </m:r>
                      </m:sup>
                    </m:sSubSup>
                  </m:num>
                  <m:den>
                    <m:r>
                      <w:rPr>
                        <w:rFonts w:ascii="Cambria Math" w:eastAsiaTheme="minorEastAsia" w:hAnsi="Cambria Math"/>
                      </w:rPr>
                      <m:t>12</m:t>
                    </m:r>
                    <m:r>
                      <w:rPr>
                        <w:rFonts w:ascii="Cambria Math" w:hAnsi="Cambria Math"/>
                        <w:lang w:val="en-US"/>
                      </w:rPr>
                      <m:t>μ</m:t>
                    </m:r>
                  </m:den>
                </m:f>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∂z</m:t>
                            </m:r>
                          </m:den>
                        </m:f>
                      </m:e>
                    </m:d>
                  </m:e>
                  <m:sub>
                    <m:r>
                      <w:rPr>
                        <w:rFonts w:ascii="Cambria Math" w:eastAsiaTheme="minorEastAsia" w:hAnsi="Cambria Math"/>
                      </w:rPr>
                      <m:t>w</m:t>
                    </m:r>
                  </m:sub>
                </m:sSub>
              </m:oMath>
            </m:oMathPara>
          </w:p>
          <w:p w14:paraId="4E976035" w14:textId="77777777" w:rsidR="00065386" w:rsidRDefault="00F865FC" w:rsidP="0006538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2</m:t>
                        </m:r>
                      </m:sup>
                    </m:sSubSup>
                  </m:num>
                  <m:den>
                    <m:r>
                      <w:rPr>
                        <w:rFonts w:ascii="Cambria Math" w:eastAsiaTheme="minorEastAsia" w:hAnsi="Cambria Math"/>
                      </w:rPr>
                      <m:t>12</m:t>
                    </m:r>
                    <m:r>
                      <w:rPr>
                        <w:rFonts w:ascii="Cambria Math" w:hAnsi="Cambria Math"/>
                        <w:lang w:val="en-US"/>
                      </w:rPr>
                      <m:t>μ</m:t>
                    </m:r>
                  </m:den>
                </m:f>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e>
                    </m:d>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2</m:t>
                    </m:r>
                  </m:den>
                </m:f>
              </m:oMath>
            </m:oMathPara>
          </w:p>
          <w:p w14:paraId="2052B07D" w14:textId="77777777" w:rsidR="00C12484" w:rsidRPr="00E83671" w:rsidRDefault="00F865FC" w:rsidP="00065386">
            <w:pPr>
              <w:jc w:val="center"/>
              <w:rPr>
                <w:rFonts w:eastAsiaTheme="minorEastAsia"/>
                <w:highlight w:val="yellow"/>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2</m:t>
                        </m:r>
                      </m:sup>
                    </m:sSubSup>
                  </m:num>
                  <m:den>
                    <m:r>
                      <w:rPr>
                        <w:rFonts w:ascii="Cambria Math" w:eastAsiaTheme="minorEastAsia" w:hAnsi="Cambria Math"/>
                      </w:rPr>
                      <m:t>12</m:t>
                    </m:r>
                    <m:r>
                      <w:rPr>
                        <w:rFonts w:ascii="Cambria Math" w:hAnsi="Cambria Math"/>
                        <w:lang w:val="en-US"/>
                      </w:rPr>
                      <m:t>μ</m:t>
                    </m:r>
                  </m:den>
                </m:f>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∂x</m:t>
                            </m:r>
                          </m:den>
                        </m:f>
                      </m:e>
                    </m:d>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2</m:t>
                    </m:r>
                  </m:den>
                </m:f>
              </m:oMath>
            </m:oMathPara>
          </w:p>
        </w:tc>
        <w:tc>
          <w:tcPr>
            <w:tcW w:w="845" w:type="dxa"/>
          </w:tcPr>
          <w:p w14:paraId="1F498015" w14:textId="77777777" w:rsidR="00F23959" w:rsidRDefault="00F23959" w:rsidP="00F23959">
            <w:pPr>
              <w:pStyle w:val="Lgende"/>
              <w:keepNext/>
            </w:pPr>
          </w:p>
          <w:p w14:paraId="61C362D8" w14:textId="77777777" w:rsidR="00C02586" w:rsidRDefault="00C02586" w:rsidP="00C02586"/>
          <w:p w14:paraId="1FB3E1AC" w14:textId="77777777" w:rsidR="00C02586" w:rsidRPr="00C02586" w:rsidRDefault="00C02586" w:rsidP="00C02586"/>
          <w:p w14:paraId="52E537DC" w14:textId="3DB01683" w:rsidR="00C12484" w:rsidRPr="00E83671" w:rsidRDefault="00F23959" w:rsidP="00F23959">
            <w:pPr>
              <w:pStyle w:val="Lgende"/>
              <w:keepNext/>
              <w:rPr>
                <w:rFonts w:eastAsiaTheme="minorEastAsia"/>
                <w:highlight w:val="yellow"/>
              </w:rPr>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68</w:t>
            </w:r>
            <w:r w:rsidR="008A3455">
              <w:rPr>
                <w:noProof/>
              </w:rPr>
              <w:fldChar w:fldCharType="end"/>
            </w:r>
            <w:r>
              <w:t>)</w:t>
            </w:r>
          </w:p>
        </w:tc>
      </w:tr>
    </w:tbl>
    <w:p w14:paraId="203748B6" w14:textId="77777777" w:rsidR="00C12484" w:rsidRPr="00E83671" w:rsidRDefault="00C12484" w:rsidP="00C12484">
      <w:pPr>
        <w:rPr>
          <w:rFonts w:eastAsiaTheme="minorEastAsia"/>
          <w:highlight w:val="yellow"/>
        </w:rPr>
      </w:pPr>
    </w:p>
    <w:p w14:paraId="03ED40D8" w14:textId="77777777" w:rsidR="00F23959" w:rsidRPr="005C5C1E" w:rsidRDefault="00C12484" w:rsidP="005C5C1E">
      <w:pPr>
        <w:spacing w:line="360" w:lineRule="auto"/>
        <w:jc w:val="both"/>
      </w:pPr>
      <w:r w:rsidRPr="00065386">
        <w:t xml:space="preserve">Etant donné que les coefficients de la matrice </w:t>
      </w:r>
      <m:oMath>
        <m:d>
          <m:dPr>
            <m:begChr m:val="["/>
            <m:endChr m:val="]"/>
            <m:ctrlPr>
              <w:rPr>
                <w:rFonts w:ascii="Cambria Math" w:hAnsi="Cambria Math"/>
                <w:i/>
              </w:rPr>
            </m:ctrlPr>
          </m:dPr>
          <m:e>
            <m:r>
              <w:rPr>
                <w:rFonts w:ascii="Cambria Math" w:hAnsi="Cambria Math"/>
              </w:rPr>
              <m:t>A</m:t>
            </m:r>
          </m:e>
        </m:d>
      </m:oMath>
      <w:r w:rsidRPr="00065386">
        <w:t xml:space="preserve"> dépendent eux-mêmes de la solution, le système d’équations doit être solutionné de manière itérative. La méthode de Newton permet de linéariser ce système. La solution consiste </w:t>
      </w:r>
      <w:r w:rsidR="00065386">
        <w:t>en l’annulation du</w:t>
      </w:r>
      <w:r w:rsidRPr="00065386">
        <w:t xml:space="preserve"> résidu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E83671" w14:paraId="5BA4481F" w14:textId="77777777" w:rsidTr="00A771BD">
        <w:tc>
          <w:tcPr>
            <w:tcW w:w="8217" w:type="dxa"/>
          </w:tcPr>
          <w:p w14:paraId="3FDD3FF6" w14:textId="77777777" w:rsidR="00C12484" w:rsidRPr="00E83671" w:rsidRDefault="00F865FC" w:rsidP="007F37EC">
            <w:pPr>
              <w:rPr>
                <w:highlight w:val="yellow"/>
              </w:rPr>
            </w:pPr>
            <m:oMathPara>
              <m:oMath>
                <m:d>
                  <m:dPr>
                    <m:begChr m:val="{"/>
                    <m:endChr m:val="}"/>
                    <m:ctrlPr>
                      <w:rPr>
                        <w:rFonts w:ascii="Cambria Math" w:hAnsi="Cambria Math"/>
                        <w:i/>
                      </w:rPr>
                    </m:ctrlPr>
                  </m:dPr>
                  <m:e>
                    <m:r>
                      <m:rPr>
                        <m:scr m:val="script"/>
                      </m:rPr>
                      <w:rPr>
                        <w:rFonts w:ascii="Cambria Math" w:hAnsi="Cambria Math"/>
                      </w:rPr>
                      <m:t>R</m:t>
                    </m:r>
                    <m:d>
                      <m:dPr>
                        <m:ctrlPr>
                          <w:rPr>
                            <w:rFonts w:ascii="Cambria Math" w:hAnsi="Cambria Math"/>
                            <w:i/>
                          </w:rPr>
                        </m:ctrlPr>
                      </m:dPr>
                      <m:e>
                        <m:r>
                          <w:rPr>
                            <w:rFonts w:ascii="Cambria Math" w:hAnsi="Cambria Math"/>
                          </w:rPr>
                          <m:t>P</m:t>
                        </m:r>
                      </m:e>
                    </m:d>
                  </m:e>
                </m:d>
                <m:r>
                  <w:rPr>
                    <w:rFonts w:ascii="Cambria Math" w:hAnsi="Cambria Math"/>
                  </w:rPr>
                  <m:t>=</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P</m:t>
                        </m:r>
                      </m:e>
                    </m:d>
                  </m:e>
                </m:d>
                <m:d>
                  <m:dPr>
                    <m:begChr m:val="{"/>
                    <m:endChr m:val="}"/>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P</m:t>
                        </m:r>
                      </m:e>
                    </m:d>
                  </m:e>
                </m:d>
              </m:oMath>
            </m:oMathPara>
          </w:p>
        </w:tc>
        <w:tc>
          <w:tcPr>
            <w:tcW w:w="845" w:type="dxa"/>
          </w:tcPr>
          <w:p w14:paraId="25EBA1A0" w14:textId="6389F813" w:rsidR="00C12484" w:rsidRPr="00F23959" w:rsidRDefault="00F23959" w:rsidP="00F23959">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69</w:t>
            </w:r>
            <w:r w:rsidR="008A3455">
              <w:rPr>
                <w:noProof/>
              </w:rPr>
              <w:fldChar w:fldCharType="end"/>
            </w:r>
            <w:r>
              <w:t>)</w:t>
            </w:r>
          </w:p>
        </w:tc>
      </w:tr>
    </w:tbl>
    <w:p w14:paraId="486FB4AA" w14:textId="77777777" w:rsidR="00C12484" w:rsidRPr="005C5C1E" w:rsidRDefault="00C12484" w:rsidP="00C12484">
      <w:pPr>
        <w:rPr>
          <w:sz w:val="4"/>
          <w:szCs w:val="4"/>
        </w:rPr>
      </w:pPr>
    </w:p>
    <w:p w14:paraId="0072AAB7" w14:textId="77777777" w:rsidR="00F23959" w:rsidRPr="005C5C1E" w:rsidRDefault="00C12484" w:rsidP="005C5C1E">
      <w:r w:rsidRPr="00065386">
        <w:t>En utilisant un développement en série de Tayl</w:t>
      </w:r>
      <w:r w:rsidR="005C5C1E">
        <w:t>or à l’ordre 1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E83671" w14:paraId="3FAF822D" w14:textId="77777777" w:rsidTr="00A771BD">
        <w:tc>
          <w:tcPr>
            <w:tcW w:w="8217" w:type="dxa"/>
          </w:tcPr>
          <w:p w14:paraId="4A0BD07F" w14:textId="77777777" w:rsidR="00C12484" w:rsidRPr="00E83671" w:rsidRDefault="00F865FC" w:rsidP="007F37EC">
            <w:pPr>
              <w:rPr>
                <w:highlight w:val="yellow"/>
              </w:rPr>
            </w:pPr>
            <m:oMathPara>
              <m:oMath>
                <m:d>
                  <m:dPr>
                    <m:begChr m:val="{"/>
                    <m:endChr m:val="}"/>
                    <m:ctrlPr>
                      <w:rPr>
                        <w:rFonts w:ascii="Cambria Math" w:hAnsi="Cambria Math"/>
                        <w:i/>
                      </w:rPr>
                    </m:ctrlPr>
                  </m:dPr>
                  <m:e>
                    <m:r>
                      <m:rPr>
                        <m:scr m:val="script"/>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e>
                </m:d>
                <m:r>
                  <w:rPr>
                    <w:rFonts w:ascii="Cambria Math" w:hAnsi="Cambria Math"/>
                  </w:rPr>
                  <m:t>=</m:t>
                </m:r>
                <m:d>
                  <m:dPr>
                    <m:begChr m:val="{"/>
                    <m:endChr m:val="}"/>
                    <m:ctrlPr>
                      <w:rPr>
                        <w:rFonts w:ascii="Cambria Math" w:hAnsi="Cambria Math"/>
                        <w:i/>
                      </w:rPr>
                    </m:ctrlPr>
                  </m:dPr>
                  <m:e>
                    <m:r>
                      <m:rPr>
                        <m:scr m:val="script"/>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eastAsiaTheme="minorEastAsia" w:hAnsi="Cambria Math"/>
                              </w:rPr>
                              <m:t>∂</m:t>
                            </m:r>
                            <m:r>
                              <m:rPr>
                                <m:scr m:val="script"/>
                              </m:rPr>
                              <w:rPr>
                                <w:rFonts w:ascii="Cambria Math" w:hAnsi="Cambria Math"/>
                              </w:rPr>
                              <m:t>R</m:t>
                            </m:r>
                          </m:num>
                          <m:den>
                            <m:r>
                              <w:rPr>
                                <w:rFonts w:ascii="Cambria Math" w:eastAsiaTheme="minorEastAsia" w:hAnsi="Cambria Math"/>
                              </w:rPr>
                              <m:t>∂</m:t>
                            </m:r>
                            <m:r>
                              <w:rPr>
                                <w:rFonts w:ascii="Cambria Math" w:hAnsi="Cambria Math"/>
                              </w:rPr>
                              <m:t>P</m:t>
                            </m:r>
                          </m:den>
                        </m:f>
                      </m:e>
                    </m:d>
                  </m:e>
                  <m:sub>
                    <m:d>
                      <m:dPr>
                        <m:ctrlPr>
                          <w:rPr>
                            <w:rFonts w:ascii="Cambria Math" w:hAnsi="Cambria Math"/>
                            <w:i/>
                          </w:rPr>
                        </m:ctrlPr>
                      </m:dPr>
                      <m:e>
                        <m:r>
                          <w:rPr>
                            <w:rFonts w:ascii="Cambria Math" w:hAnsi="Cambria Math"/>
                          </w:rPr>
                          <m:t>n</m:t>
                        </m:r>
                      </m:e>
                    </m:d>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e>
                </m:d>
                <m:r>
                  <w:rPr>
                    <w:rFonts w:ascii="Cambria Math" w:hAnsi="Cambria Math"/>
                  </w:rPr>
                  <m:t>=0</m:t>
                </m:r>
              </m:oMath>
            </m:oMathPara>
          </w:p>
        </w:tc>
        <w:tc>
          <w:tcPr>
            <w:tcW w:w="845" w:type="dxa"/>
          </w:tcPr>
          <w:p w14:paraId="424A83CF" w14:textId="4F869394" w:rsidR="00C12484" w:rsidRPr="00F23959" w:rsidRDefault="00F23959" w:rsidP="00F23959">
            <w:pPr>
              <w:pStyle w:val="Lgende"/>
              <w:keepNext/>
              <w:spacing w:before="240"/>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70</w:t>
            </w:r>
            <w:r w:rsidR="008A3455">
              <w:rPr>
                <w:noProof/>
              </w:rPr>
              <w:fldChar w:fldCharType="end"/>
            </w:r>
            <w:r>
              <w:t>)</w:t>
            </w:r>
          </w:p>
        </w:tc>
      </w:tr>
    </w:tbl>
    <w:p w14:paraId="4B21DA5A" w14:textId="77777777" w:rsidR="00C12484" w:rsidRPr="005C5C1E" w:rsidRDefault="00C12484" w:rsidP="00C12484">
      <w:pPr>
        <w:rPr>
          <w:sz w:val="4"/>
          <w:szCs w:val="4"/>
          <w:highlight w:val="yellow"/>
        </w:rPr>
      </w:pPr>
    </w:p>
    <w:p w14:paraId="6CC29F03" w14:textId="77777777" w:rsidR="00F23959" w:rsidRPr="005C5C1E" w:rsidRDefault="00C12484" w:rsidP="005C5C1E">
      <w:pPr>
        <w:rPr>
          <w:rFonts w:eastAsiaTheme="minorEastAsia"/>
        </w:rPr>
      </w:pPr>
      <w:r w:rsidRPr="00065386">
        <w:t xml:space="preserve">où </w:t>
      </w:r>
      <m:oMath>
        <m:d>
          <m:dPr>
            <m:begChr m:val="["/>
            <m:endChr m:val="]"/>
            <m:ctrlPr>
              <w:rPr>
                <w:rFonts w:ascii="Cambria Math" w:hAnsi="Cambria Math"/>
                <w:i/>
              </w:rPr>
            </m:ctrlPr>
          </m:dPr>
          <m:e>
            <m:r>
              <w:rPr>
                <w:rFonts w:ascii="Cambria Math" w:hAnsi="Cambria Math"/>
              </w:rPr>
              <m:t>J</m:t>
            </m:r>
          </m:e>
        </m:d>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w:rPr>
                    <w:rFonts w:ascii="Cambria Math" w:eastAsiaTheme="minorEastAsia" w:hAnsi="Cambria Math"/>
                  </w:rPr>
                  <m:t>∂</m:t>
                </m:r>
                <m:r>
                  <m:rPr>
                    <m:scr m:val="script"/>
                  </m:rPr>
                  <w:rPr>
                    <w:rFonts w:ascii="Cambria Math" w:hAnsi="Cambria Math"/>
                  </w:rPr>
                  <m:t>R</m:t>
                </m:r>
              </m:num>
              <m:den>
                <m:r>
                  <w:rPr>
                    <w:rFonts w:ascii="Cambria Math" w:eastAsiaTheme="minorEastAsia" w:hAnsi="Cambria Math"/>
                  </w:rPr>
                  <m:t>∂</m:t>
                </m:r>
                <m:r>
                  <w:rPr>
                    <w:rFonts w:ascii="Cambria Math" w:hAnsi="Cambria Math"/>
                  </w:rPr>
                  <m:t>P</m:t>
                </m:r>
              </m:den>
            </m:f>
          </m:e>
        </m:d>
      </m:oMath>
      <w:r w:rsidR="005C5C1E">
        <w:rPr>
          <w:rFonts w:eastAsiaTheme="minorEastAsia"/>
        </w:rPr>
        <w:t xml:space="preserve"> est la matrice jacobienne.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E83671" w14:paraId="4303AAD9" w14:textId="77777777" w:rsidTr="00A771BD">
        <w:tc>
          <w:tcPr>
            <w:tcW w:w="8217" w:type="dxa"/>
          </w:tcPr>
          <w:p w14:paraId="015B1AA6" w14:textId="77777777" w:rsidR="00C12484" w:rsidRPr="00E83671" w:rsidRDefault="00F865FC" w:rsidP="007F37EC">
            <w:pPr>
              <w:rPr>
                <w:highlight w:val="yellow"/>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J</m:t>
                        </m:r>
                      </m:e>
                    </m:d>
                  </m:e>
                  <m:sub>
                    <m:d>
                      <m:dPr>
                        <m:ctrlPr>
                          <w:rPr>
                            <w:rFonts w:ascii="Cambria Math" w:hAnsi="Cambria Math"/>
                            <w:i/>
                          </w:rPr>
                        </m:ctrlPr>
                      </m:dPr>
                      <m:e>
                        <m:r>
                          <w:rPr>
                            <w:rFonts w:ascii="Cambria Math" w:hAnsi="Cambria Math"/>
                          </w:rPr>
                          <m:t>n</m:t>
                        </m:r>
                      </m:e>
                    </m:d>
                  </m:sub>
                </m:sSub>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e>
                </m:d>
                <m:r>
                  <w:rPr>
                    <w:rFonts w:ascii="Cambria Math" w:hAnsi="Cambria Math"/>
                  </w:rPr>
                  <m:t>=-</m:t>
                </m:r>
                <m:d>
                  <m:dPr>
                    <m:begChr m:val="{"/>
                    <m:endChr m:val="}"/>
                    <m:ctrlPr>
                      <w:rPr>
                        <w:rFonts w:ascii="Cambria Math" w:hAnsi="Cambria Math"/>
                        <w:i/>
                      </w:rPr>
                    </m:ctrlPr>
                  </m:dPr>
                  <m:e>
                    <m:r>
                      <m:rPr>
                        <m:scr m:val="script"/>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e>
                </m:d>
              </m:oMath>
            </m:oMathPara>
          </w:p>
        </w:tc>
        <w:tc>
          <w:tcPr>
            <w:tcW w:w="845" w:type="dxa"/>
          </w:tcPr>
          <w:p w14:paraId="1F19FCCB" w14:textId="7FC378DD" w:rsidR="00C12484" w:rsidRPr="00F23959" w:rsidRDefault="00F23959" w:rsidP="00F23959">
            <w:pPr>
              <w:pStyle w:val="Lgende"/>
              <w:keepNext/>
            </w:pPr>
            <w:bookmarkStart w:id="136" w:name="_Ref528764376"/>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71</w:t>
            </w:r>
            <w:r w:rsidR="008A3455">
              <w:rPr>
                <w:noProof/>
              </w:rPr>
              <w:fldChar w:fldCharType="end"/>
            </w:r>
            <w:r>
              <w:t>)</w:t>
            </w:r>
            <w:bookmarkEnd w:id="136"/>
          </w:p>
        </w:tc>
      </w:tr>
    </w:tbl>
    <w:p w14:paraId="7EBE2786" w14:textId="77777777" w:rsidR="00C12484" w:rsidRPr="005C5C1E" w:rsidRDefault="00C12484" w:rsidP="00C12484">
      <w:pPr>
        <w:rPr>
          <w:rFonts w:eastAsiaTheme="minorEastAsia"/>
          <w:sz w:val="4"/>
          <w:szCs w:val="4"/>
          <w:highlight w:val="yellow"/>
        </w:rPr>
      </w:pPr>
    </w:p>
    <w:p w14:paraId="5FFF3C5C" w14:textId="5DF5513C" w:rsidR="00A771BD" w:rsidRPr="00657488" w:rsidRDefault="009244DF" w:rsidP="005C5C1E">
      <w:pPr>
        <w:spacing w:line="360" w:lineRule="auto"/>
        <w:rPr>
          <w:rFonts w:eastAsiaTheme="minorEastAsia"/>
        </w:rPr>
      </w:pPr>
      <w:r w:rsidRPr="009244DF">
        <w:rPr>
          <w:rFonts w:eastAsiaTheme="minorEastAsia"/>
        </w:rPr>
        <w:t xml:space="preserve">Les conditions aux limites </w:t>
      </w:r>
      <w:r>
        <w:rPr>
          <w:rFonts w:eastAsiaTheme="minorEastAsia"/>
        </w:rPr>
        <w:fldChar w:fldCharType="begin"/>
      </w:r>
      <w:r>
        <w:rPr>
          <w:rFonts w:eastAsiaTheme="minorEastAsia"/>
        </w:rPr>
        <w:instrText xml:space="preserve"> REF _Ref525891458 \h </w:instrText>
      </w:r>
      <w:r w:rsidR="005C5C1E">
        <w:rPr>
          <w:rFonts w:eastAsiaTheme="minorEastAsia"/>
        </w:rPr>
        <w:instrText xml:space="preserve"> \* MERGEFORMAT </w:instrText>
      </w:r>
      <w:r>
        <w:rPr>
          <w:rFonts w:eastAsiaTheme="minorEastAsia"/>
        </w:rPr>
      </w:r>
      <w:r>
        <w:rPr>
          <w:rFonts w:eastAsiaTheme="minorEastAsia"/>
        </w:rPr>
        <w:fldChar w:fldCharType="separate"/>
      </w:r>
      <w:r w:rsidR="009D4609">
        <w:t>(</w:t>
      </w:r>
      <w:r w:rsidR="009D4609">
        <w:rPr>
          <w:noProof/>
        </w:rPr>
        <w:t>50</w:t>
      </w:r>
      <w:r w:rsidR="009D4609">
        <w:t>)</w:t>
      </w:r>
      <w:r>
        <w:rPr>
          <w:rFonts w:eastAsiaTheme="minorEastAsia"/>
        </w:rPr>
        <w:fldChar w:fldCharType="end"/>
      </w:r>
      <w:r>
        <w:rPr>
          <w:rFonts w:eastAsiaTheme="minorEastAsia"/>
        </w:rPr>
        <w:t xml:space="preserve"> et </w:t>
      </w:r>
      <w:r>
        <w:rPr>
          <w:rFonts w:eastAsiaTheme="minorEastAsia"/>
        </w:rPr>
        <w:fldChar w:fldCharType="begin"/>
      </w:r>
      <w:r>
        <w:rPr>
          <w:rFonts w:eastAsiaTheme="minorEastAsia"/>
        </w:rPr>
        <w:instrText xml:space="preserve"> REF _Ref525891514 \h </w:instrText>
      </w:r>
      <w:r w:rsidR="005C5C1E">
        <w:rPr>
          <w:rFonts w:eastAsiaTheme="minorEastAsia"/>
        </w:rPr>
        <w:instrText xml:space="preserve"> \* MERGEFORMAT </w:instrText>
      </w:r>
      <w:r>
        <w:rPr>
          <w:rFonts w:eastAsiaTheme="minorEastAsia"/>
        </w:rPr>
      </w:r>
      <w:r>
        <w:rPr>
          <w:rFonts w:eastAsiaTheme="minorEastAsia"/>
        </w:rPr>
        <w:fldChar w:fldCharType="separate"/>
      </w:r>
      <w:r w:rsidR="009D4609">
        <w:t>(</w:t>
      </w:r>
      <w:r w:rsidR="009D4609">
        <w:rPr>
          <w:noProof/>
        </w:rPr>
        <w:t>51</w:t>
      </w:r>
      <w:r w:rsidR="009D4609">
        <w:t>)</w:t>
      </w:r>
      <w:r>
        <w:rPr>
          <w:rFonts w:eastAsiaTheme="minorEastAsia"/>
        </w:rPr>
        <w:fldChar w:fldCharType="end"/>
      </w:r>
      <w:r>
        <w:rPr>
          <w:rFonts w:eastAsiaTheme="minorEastAsia"/>
        </w:rPr>
        <w:t xml:space="preserve"> </w:t>
      </w:r>
      <w:r w:rsidRPr="009244DF">
        <w:rPr>
          <w:rFonts w:eastAsiaTheme="minorEastAsia"/>
        </w:rPr>
        <w:t>sont implémentées dans la matrice jacobienne. Cette matrice est détaillée dans</w:t>
      </w:r>
      <w:r>
        <w:rPr>
          <w:rFonts w:eastAsiaTheme="minorEastAsia"/>
        </w:rPr>
        <w:t xml:space="preserve"> l’Annexe 1.</w:t>
      </w:r>
    </w:p>
    <w:p w14:paraId="5DBB78DA" w14:textId="77777777" w:rsidR="00A771BD" w:rsidRPr="005C5C1E" w:rsidRDefault="00C12484" w:rsidP="005C5C1E">
      <w:pPr>
        <w:spacing w:line="360" w:lineRule="auto"/>
        <w:jc w:val="both"/>
        <w:rPr>
          <w:rFonts w:eastAsiaTheme="minorEastAsia"/>
        </w:rPr>
      </w:pPr>
      <w:r w:rsidRPr="00657488">
        <w:rPr>
          <w:rFonts w:eastAsiaTheme="minorEastAsia"/>
        </w:rPr>
        <w:t xml:space="preserve">L’algorithme Newton-Raphson est itératif et nécessite l’utilisation d’un </w:t>
      </w:r>
      <w:r w:rsidR="009F7F81" w:rsidRPr="00657488">
        <w:rPr>
          <w:rFonts w:eastAsiaTheme="minorEastAsia"/>
        </w:rPr>
        <w:t>coefficient de sous-relaxation.</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2"/>
        <w:gridCol w:w="845"/>
      </w:tblGrid>
      <w:tr w:rsidR="00C12484" w14:paraId="1823D9F1" w14:textId="77777777" w:rsidTr="00A771BD">
        <w:trPr>
          <w:trHeight w:val="544"/>
        </w:trPr>
        <w:tc>
          <w:tcPr>
            <w:tcW w:w="8212" w:type="dxa"/>
          </w:tcPr>
          <w:p w14:paraId="7C181E74" w14:textId="77777777" w:rsidR="00C12484" w:rsidRPr="00657488" w:rsidRDefault="00F865FC" w:rsidP="007F37EC">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J</m:t>
                        </m:r>
                      </m:e>
                    </m:d>
                  </m:e>
                  <m:sub>
                    <m:d>
                      <m:dPr>
                        <m:ctrlPr>
                          <w:rPr>
                            <w:rFonts w:ascii="Cambria Math" w:hAnsi="Cambria Math"/>
                            <w:i/>
                          </w:rPr>
                        </m:ctrlPr>
                      </m:dPr>
                      <m:e>
                        <m:r>
                          <w:rPr>
                            <w:rFonts w:ascii="Cambria Math" w:hAnsi="Cambria Math"/>
                          </w:rPr>
                          <m:t>n</m:t>
                        </m:r>
                      </m:e>
                    </m:d>
                  </m:sub>
                  <m:sup>
                    <m:r>
                      <w:rPr>
                        <w:rFonts w:ascii="Cambria Math" w:hAnsi="Cambria Math"/>
                      </w:rPr>
                      <m:t>-1</m:t>
                    </m:r>
                  </m:sup>
                </m:sSubSup>
                <m:d>
                  <m:dPr>
                    <m:begChr m:val="{"/>
                    <m:endChr m:val="}"/>
                    <m:ctrlPr>
                      <w:rPr>
                        <w:rFonts w:ascii="Cambria Math" w:hAnsi="Cambria Math"/>
                        <w:i/>
                      </w:rPr>
                    </m:ctrlPr>
                  </m:dPr>
                  <m:e>
                    <m:r>
                      <m:rPr>
                        <m:scr m:val="script"/>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e>
                </m:d>
              </m:oMath>
            </m:oMathPara>
          </w:p>
        </w:tc>
        <w:tc>
          <w:tcPr>
            <w:tcW w:w="845" w:type="dxa"/>
          </w:tcPr>
          <w:p w14:paraId="4455517C" w14:textId="74418330" w:rsidR="00C12484" w:rsidRPr="00F23959" w:rsidRDefault="00F23959" w:rsidP="00F23959">
            <w:pPr>
              <w:pStyle w:val="Lgende"/>
              <w:keepNext/>
            </w:pPr>
            <w:bookmarkStart w:id="137" w:name="_Ref52876445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72</w:t>
            </w:r>
            <w:r w:rsidR="008A3455">
              <w:rPr>
                <w:noProof/>
              </w:rPr>
              <w:fldChar w:fldCharType="end"/>
            </w:r>
            <w:r>
              <w:t>)</w:t>
            </w:r>
            <w:bookmarkEnd w:id="137"/>
          </w:p>
        </w:tc>
      </w:tr>
      <w:tr w:rsidR="00C12484" w14:paraId="5D02B9C3" w14:textId="77777777" w:rsidTr="00A771BD">
        <w:tc>
          <w:tcPr>
            <w:tcW w:w="8212" w:type="dxa"/>
          </w:tcPr>
          <w:p w14:paraId="326CA880" w14:textId="77777777" w:rsidR="00C12484" w:rsidRPr="00657488" w:rsidRDefault="00F865FC" w:rsidP="007F37EC">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m:t>
                            </m:r>
                          </m:e>
                        </m:d>
                      </m:sub>
                    </m:sSub>
                  </m:e>
                </m:d>
                <m:r>
                  <w:rPr>
                    <w:rFonts w:ascii="Cambria Math" w:hAnsi="Cambria Math"/>
                  </w:rPr>
                  <m:t>+</m:t>
                </m:r>
                <m:sSub>
                  <m:sSubPr>
                    <m:ctrlPr>
                      <w:rPr>
                        <w:rFonts w:ascii="Cambria Math" w:hAnsi="Cambria Math"/>
                        <w:i/>
                      </w:rPr>
                    </m:ctrlPr>
                  </m:sSubPr>
                  <m:e>
                    <m:r>
                      <m:rPr>
                        <m:scr m:val="fraktur"/>
                      </m:rPr>
                      <w:rPr>
                        <w:rFonts w:ascii="Cambria Math" w:hAnsi="Cambria Math"/>
                      </w:rPr>
                      <m:t>r</m:t>
                    </m:r>
                  </m:e>
                  <m:sub>
                    <m:r>
                      <w:rPr>
                        <w:rFonts w:ascii="Cambria Math" w:hAnsi="Cambria Math"/>
                      </w:rPr>
                      <m:t>press</m:t>
                    </m:r>
                  </m:sub>
                </m:sSub>
                <m:d>
                  <m:dPr>
                    <m:begChr m:val="{"/>
                    <m:endChr m:val="}"/>
                    <m:ctrlPr>
                      <w:rPr>
                        <w:rFonts w:ascii="Cambria Math" w:eastAsiaTheme="minorEastAsia" w:hAnsi="Cambria Math"/>
                        <w:i/>
                      </w:rPr>
                    </m:ctrlPr>
                  </m:dPr>
                  <m:e>
                    <m:r>
                      <w:rPr>
                        <w:rFonts w:ascii="Cambria Math" w:eastAsiaTheme="minorEastAsia" w:hAnsi="Cambria Math"/>
                      </w:rPr>
                      <m:t>∆P</m:t>
                    </m:r>
                  </m:e>
                </m:d>
              </m:oMath>
            </m:oMathPara>
          </w:p>
        </w:tc>
        <w:tc>
          <w:tcPr>
            <w:tcW w:w="845" w:type="dxa"/>
          </w:tcPr>
          <w:p w14:paraId="0D8907F3" w14:textId="3E5F0824" w:rsidR="00C12484" w:rsidRPr="00F23959" w:rsidRDefault="00F23959" w:rsidP="00F23959">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73</w:t>
            </w:r>
            <w:r w:rsidR="008A3455">
              <w:rPr>
                <w:noProof/>
              </w:rPr>
              <w:fldChar w:fldCharType="end"/>
            </w:r>
            <w:r>
              <w:t>)</w:t>
            </w:r>
          </w:p>
        </w:tc>
      </w:tr>
    </w:tbl>
    <w:p w14:paraId="4C9D486D" w14:textId="77777777" w:rsidR="00C12484" w:rsidRPr="00657488" w:rsidRDefault="00C12484" w:rsidP="00C12484">
      <w:pPr>
        <w:rPr>
          <w:rFonts w:eastAsiaTheme="minorEastAsia"/>
          <w:sz w:val="18"/>
        </w:rPr>
      </w:pPr>
    </w:p>
    <w:p w14:paraId="48F06E97" w14:textId="77777777" w:rsidR="00F23959" w:rsidRDefault="00C12484" w:rsidP="005C5C1E">
      <w:pPr>
        <w:rPr>
          <w:rFonts w:eastAsiaTheme="minorEastAsia"/>
        </w:rPr>
      </w:pPr>
      <w:r w:rsidRPr="00657488">
        <w:rPr>
          <w:rFonts w:eastAsiaTheme="minorEastAsia"/>
        </w:rPr>
        <w:t>L’algorithme est répété jusqu’à at</w:t>
      </w:r>
      <w:r w:rsidR="005C5C1E">
        <w:rPr>
          <w:rFonts w:eastAsiaTheme="minorEastAsia"/>
        </w:rPr>
        <w:t>teindre une précision imposée :</w:t>
      </w:r>
    </w:p>
    <w:p w14:paraId="4ACF6D66" w14:textId="77777777" w:rsidR="00577170" w:rsidRPr="00577170" w:rsidRDefault="00577170" w:rsidP="005C5C1E">
      <w:pPr>
        <w:rPr>
          <w:rFonts w:eastAsiaTheme="minorEastAsia"/>
          <w:sz w:val="6"/>
          <w:szCs w:val="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5A1E9C9" w14:textId="77777777" w:rsidTr="00A771BD">
        <w:tc>
          <w:tcPr>
            <w:tcW w:w="8217" w:type="dxa"/>
          </w:tcPr>
          <w:p w14:paraId="12A4B408" w14:textId="77777777" w:rsidR="00C12484" w:rsidRDefault="00F865FC" w:rsidP="007F37EC">
            <w:pPr>
              <w:rPr>
                <w:rFonts w:eastAsiaTheme="minorEastAsia"/>
                <w:highlight w:val="yellow"/>
              </w:rPr>
            </w:pPr>
            <m:oMathPara>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press</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∆P</m:t>
                        </m:r>
                      </m:e>
                    </m:d>
                  </m:num>
                  <m:den>
                    <m:r>
                      <w:rPr>
                        <w:rFonts w:ascii="Cambria Math" w:eastAsiaTheme="minorEastAsia" w:hAnsi="Cambria Math"/>
                      </w:rPr>
                      <m:t>MAX</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r>
                      <w:rPr>
                        <w:rFonts w:ascii="Cambria Math" w:eastAsiaTheme="minorEastAsia" w:hAnsi="Cambria Math"/>
                      </w:rPr>
                      <m:t>-MIN</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d>
                              <m:dPr>
                                <m:ctrlPr>
                                  <w:rPr>
                                    <w:rFonts w:ascii="Cambria Math" w:hAnsi="Cambria Math"/>
                                    <w:i/>
                                  </w:rPr>
                                </m:ctrlPr>
                              </m:dPr>
                              <m:e>
                                <m:r>
                                  <w:rPr>
                                    <w:rFonts w:ascii="Cambria Math" w:hAnsi="Cambria Math"/>
                                  </w:rPr>
                                  <m:t>n+1</m:t>
                                </m:r>
                              </m:e>
                            </m:d>
                          </m:sub>
                        </m:sSub>
                      </m:e>
                    </m:d>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rPr>
                      <m:t>press</m:t>
                    </m:r>
                  </m:sub>
                  <m:sup>
                    <m:r>
                      <w:rPr>
                        <w:rFonts w:ascii="Cambria Math" w:eastAsiaTheme="minorEastAsia" w:hAnsi="Cambria Math"/>
                      </w:rPr>
                      <m:t>imposée</m:t>
                    </m:r>
                  </m:sup>
                </m:sSubSup>
              </m:oMath>
            </m:oMathPara>
          </w:p>
        </w:tc>
        <w:tc>
          <w:tcPr>
            <w:tcW w:w="845" w:type="dxa"/>
          </w:tcPr>
          <w:p w14:paraId="539B3F71" w14:textId="77777777" w:rsidR="00F23959" w:rsidRPr="00F23959" w:rsidRDefault="00F23959" w:rsidP="00F23959">
            <w:pPr>
              <w:pStyle w:val="Lgende"/>
              <w:keepNext/>
              <w:rPr>
                <w:sz w:val="2"/>
              </w:rPr>
            </w:pPr>
          </w:p>
          <w:p w14:paraId="05DDB629" w14:textId="297AE665" w:rsidR="00C12484" w:rsidRPr="00F23959" w:rsidRDefault="00F23959" w:rsidP="00F23959">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74</w:t>
            </w:r>
            <w:r w:rsidR="008A3455">
              <w:rPr>
                <w:noProof/>
              </w:rPr>
              <w:fldChar w:fldCharType="end"/>
            </w:r>
            <w:r>
              <w:t>)</w:t>
            </w:r>
          </w:p>
        </w:tc>
      </w:tr>
    </w:tbl>
    <w:p w14:paraId="4F9281E9" w14:textId="77777777" w:rsidR="00C12484" w:rsidRDefault="00C12484" w:rsidP="00C12484">
      <w:pPr>
        <w:rPr>
          <w:rFonts w:eastAsiaTheme="minorEastAsia"/>
          <w:highlight w:val="yellow"/>
        </w:rPr>
      </w:pPr>
    </w:p>
    <w:p w14:paraId="428EA2D5" w14:textId="51E86234" w:rsidR="00C12484" w:rsidRDefault="00C12484" w:rsidP="005C5C1E">
      <w:pPr>
        <w:spacing w:line="360" w:lineRule="auto"/>
        <w:jc w:val="both"/>
      </w:pPr>
      <w:r>
        <w:t>L</w:t>
      </w:r>
      <w:r w:rsidRPr="00F029F9">
        <w:t>’inve</w:t>
      </w:r>
      <w:r>
        <w:t>rsion de la matrice jacobienne</w:t>
      </w:r>
      <w:r w:rsidRPr="00F029F9">
        <w:t xml:space="preserve"> </w:t>
      </w:r>
      <w:r>
        <w:t>est</w:t>
      </w:r>
      <w:r w:rsidRPr="00F029F9">
        <w:t xml:space="preserve"> réalisée en </w:t>
      </w:r>
      <w:r w:rsidR="00577170">
        <w:t xml:space="preserve">utilisant une méthode directe </w:t>
      </w:r>
      <w:r w:rsidR="00372CDA">
        <w:t>de</w:t>
      </w:r>
      <w:r w:rsidR="001C613D">
        <w:t xml:space="preserve"> la bibliothèque </w:t>
      </w:r>
      <w:r w:rsidR="00372CDA">
        <w:t xml:space="preserve">mathématique </w:t>
      </w:r>
      <w:r w:rsidR="001C613D">
        <w:t xml:space="preserve">SuperLu </w:t>
      </w:r>
      <w:r w:rsidR="001C613D">
        <w:fldChar w:fldCharType="begin"/>
      </w:r>
      <w:r w:rsidR="001C613D">
        <w:instrText xml:space="preserve"> REF _Ref526264471 \h  \* MERGEFORMAT </w:instrText>
      </w:r>
      <w:r w:rsidR="001C613D">
        <w:fldChar w:fldCharType="separate"/>
      </w:r>
      <w:r w:rsidR="009D4609" w:rsidRPr="00B14393">
        <w:t>[</w:t>
      </w:r>
      <w:r w:rsidR="009D4609">
        <w:rPr>
          <w:noProof/>
        </w:rPr>
        <w:t>92</w:t>
      </w:r>
      <w:r w:rsidR="001C613D">
        <w:fldChar w:fldCharType="end"/>
      </w:r>
      <w:r w:rsidR="001C613D">
        <w:t>]</w:t>
      </w:r>
      <w:r w:rsidRPr="00F029F9">
        <w:t>.</w:t>
      </w:r>
    </w:p>
    <w:p w14:paraId="7509A163" w14:textId="77777777" w:rsidR="00C12484" w:rsidRDefault="00C12484" w:rsidP="005C5C1E">
      <w:pPr>
        <w:spacing w:line="360" w:lineRule="auto"/>
        <w:jc w:val="both"/>
      </w:pPr>
      <w:r w:rsidRPr="00F029F9">
        <w:lastRenderedPageBreak/>
        <w:t>L’application de cette méthode a démontré une très grande robustesse dans le cas d’un palier rigide et ce, quel que soit l’épaisseur du film considérée. En plus, elle s’est avérée très rapide (la convergence de la méthode Newton est quadratique).</w:t>
      </w:r>
    </w:p>
    <w:p w14:paraId="0D815545" w14:textId="21FCD245" w:rsidR="00C12484" w:rsidRDefault="00C12484" w:rsidP="005C5C1E">
      <w:pPr>
        <w:spacing w:line="360" w:lineRule="auto"/>
        <w:jc w:val="both"/>
      </w:pPr>
      <w:r>
        <w:t xml:space="preserve">La discrétisation de l’équation de Reynolds générale, non-isotherme </w:t>
      </w:r>
      <w:r w:rsidR="009F7F81">
        <w:fldChar w:fldCharType="begin"/>
      </w:r>
      <w:r w:rsidR="009F7F81">
        <w:instrText xml:space="preserve"> REF _Ref525891748 \h </w:instrText>
      </w:r>
      <w:r w:rsidR="001C613D">
        <w:instrText xml:space="preserve"> \* MERGEFORMAT </w:instrText>
      </w:r>
      <w:r w:rsidR="009F7F81">
        <w:fldChar w:fldCharType="separate"/>
      </w:r>
      <w:r w:rsidR="009D4609">
        <w:t>(</w:t>
      </w:r>
      <w:r w:rsidR="009D4609">
        <w:rPr>
          <w:noProof/>
        </w:rPr>
        <w:t>49</w:t>
      </w:r>
      <w:r w:rsidR="009D4609">
        <w:t>)</w:t>
      </w:r>
      <w:r w:rsidR="009F7F81">
        <w:fldChar w:fldCharType="end"/>
      </w:r>
      <w:r w:rsidR="009F7F81">
        <w:t xml:space="preserve"> </w:t>
      </w:r>
      <w:r>
        <w:t>suivant la même méthode des volumes finis est présentée dans l’</w:t>
      </w:r>
      <w:r w:rsidR="009F7F81">
        <w:fldChar w:fldCharType="begin"/>
      </w:r>
      <w:r w:rsidR="009F7F81">
        <w:instrText xml:space="preserve"> REF _Ref525891767 \h </w:instrText>
      </w:r>
      <w:r w:rsidR="001C613D">
        <w:instrText xml:space="preserve"> \* MERGEFORMAT </w:instrText>
      </w:r>
      <w:r w:rsidR="009F7F81">
        <w:fldChar w:fldCharType="separate"/>
      </w:r>
      <w:r w:rsidR="009D4609">
        <w:t>Annexe 2</w:t>
      </w:r>
      <w:r w:rsidR="009F7F81">
        <w:fldChar w:fldCharType="end"/>
      </w:r>
      <w:r>
        <w:t>. Sa résolution numérique avec l’algorithme Newton-Raphson est identique.</w:t>
      </w:r>
    </w:p>
    <w:p w14:paraId="35B0E6BF" w14:textId="77777777" w:rsidR="00C12484" w:rsidRPr="005C5C1E" w:rsidRDefault="00C12484" w:rsidP="00C12484">
      <w:pPr>
        <w:rPr>
          <w:rFonts w:eastAsiaTheme="minorEastAsia"/>
          <w:sz w:val="4"/>
          <w:szCs w:val="4"/>
          <w:highlight w:val="yellow"/>
        </w:rPr>
      </w:pPr>
    </w:p>
    <w:p w14:paraId="5E910D71" w14:textId="77777777" w:rsidR="00C12484" w:rsidRDefault="00C12484" w:rsidP="00B14F18">
      <w:pPr>
        <w:pStyle w:val="Titre2"/>
        <w:numPr>
          <w:ilvl w:val="0"/>
          <w:numId w:val="23"/>
        </w:numPr>
      </w:pPr>
      <w:bookmarkStart w:id="138" w:name="_Toc531267417"/>
      <w:r>
        <w:t>Le modèle de contact</w:t>
      </w:r>
      <w:bookmarkEnd w:id="138"/>
    </w:p>
    <w:p w14:paraId="7DBDA301" w14:textId="77777777" w:rsidR="00C12484" w:rsidRPr="00C12484" w:rsidRDefault="00C12484" w:rsidP="00C12484"/>
    <w:p w14:paraId="6F236056" w14:textId="553A5BDC" w:rsidR="00C12484" w:rsidRDefault="00C12484" w:rsidP="005C5C1E">
      <w:pPr>
        <w:spacing w:line="360" w:lineRule="auto"/>
        <w:jc w:val="both"/>
        <w:rPr>
          <w:rFonts w:eastAsiaTheme="minorEastAsia"/>
        </w:rPr>
      </w:pPr>
      <w:r>
        <w:t xml:space="preserve">L’équation de Reynolds sous les formes </w:t>
      </w:r>
      <w:r w:rsidR="009F7F81">
        <w:fldChar w:fldCharType="begin"/>
      </w:r>
      <w:r w:rsidR="009F7F81">
        <w:instrText xml:space="preserve"> REF _Ref525891748 \h </w:instrText>
      </w:r>
      <w:r w:rsidR="00B75005">
        <w:instrText xml:space="preserve"> \* MERGEFORMAT </w:instrText>
      </w:r>
      <w:r w:rsidR="009F7F81">
        <w:fldChar w:fldCharType="separate"/>
      </w:r>
      <w:r w:rsidR="009D4609">
        <w:t>(</w:t>
      </w:r>
      <w:r w:rsidR="009D4609">
        <w:rPr>
          <w:noProof/>
        </w:rPr>
        <w:t>49</w:t>
      </w:r>
      <w:r w:rsidR="009D4609">
        <w:t>)</w:t>
      </w:r>
      <w:r w:rsidR="009F7F81">
        <w:fldChar w:fldCharType="end"/>
      </w:r>
      <w:r w:rsidR="009F7F81">
        <w:t xml:space="preserve"> </w:t>
      </w:r>
      <w:r>
        <w:t xml:space="preserve">ou </w:t>
      </w:r>
      <w:r w:rsidR="009F7F81">
        <w:fldChar w:fldCharType="begin"/>
      </w:r>
      <w:r w:rsidR="009F7F81">
        <w:instrText xml:space="preserve"> REF _Ref525891311 \h </w:instrText>
      </w:r>
      <w:r w:rsidR="00B75005">
        <w:instrText xml:space="preserve"> \* MERGEFORMAT </w:instrText>
      </w:r>
      <w:r w:rsidR="009F7F81">
        <w:fldChar w:fldCharType="separate"/>
      </w:r>
      <w:r w:rsidR="009D4609">
        <w:t>(</w:t>
      </w:r>
      <w:r w:rsidR="009D4609">
        <w:rPr>
          <w:noProof/>
        </w:rPr>
        <w:t>53</w:t>
      </w:r>
      <w:r w:rsidR="009D4609">
        <w:t>)</w:t>
      </w:r>
      <w:r w:rsidR="009F7F81">
        <w:fldChar w:fldCharType="end"/>
      </w:r>
      <w:r w:rsidR="009F7F81">
        <w:t xml:space="preserve"> </w:t>
      </w:r>
      <w:r>
        <w:t>est valable en régime de lubrification hydrodynami</w:t>
      </w:r>
      <w:r w:rsidR="00577170">
        <w:t xml:space="preserve">que, où l’épaisseur du film </w:t>
      </w:r>
      <w:r>
        <w:t>est supérieure à un certa</w:t>
      </w:r>
      <w:r w:rsidR="00D34CD2">
        <w:t>in seuil. Les paliers à feuilles</w:t>
      </w:r>
      <w:r>
        <w:t xml:space="preserve"> peuvent être amenés à opérer à des épaisseurs de film fluides inférieures à ce seuil, en régime de lubrification mixte ou en transition entre les deux. Les surfaces du rotor et de la feuille supérieure du coussinet ont des rugosités caractérisées, entre autres, par des hauteurs moyennes des rugosités et des écarts types,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Pr>
          <w:rFonts w:eastAsiaTheme="minorEastAsia"/>
        </w:rPr>
        <w:t xml:space="preserve"> et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rPr>
          <w:rFonts w:eastAsiaTheme="minorEastAsia"/>
        </w:rPr>
        <w:t xml:space="preserve">. La rugosité équivalente du contact entre le rotor et la feuille supérieure est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éq</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t</m:t>
                </m:r>
              </m:sub>
              <m:sup>
                <m:r>
                  <w:rPr>
                    <w:rFonts w:ascii="Cambria Math" w:eastAsiaTheme="minorEastAsia" w:hAnsi="Cambria Math"/>
                  </w:rPr>
                  <m:t>2</m:t>
                </m:r>
              </m:sup>
            </m:sSubSup>
          </m:e>
        </m:rad>
      </m:oMath>
      <w:r>
        <w:rPr>
          <w:rFonts w:eastAsiaTheme="minorEastAsia"/>
        </w:rPr>
        <w:t xml:space="preserve">. La distance adimensionnée entre le plan moyen du rotor et de le feuille supérieure est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h</m:t>
            </m:r>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éq</m:t>
                </m:r>
              </m:sub>
            </m:sSub>
          </m:den>
        </m:f>
      </m:oMath>
      <w:r>
        <w:rPr>
          <w:rFonts w:eastAsiaTheme="minorEastAsia"/>
        </w:rPr>
        <w:t>.</w:t>
      </w:r>
    </w:p>
    <w:p w14:paraId="3B33B090" w14:textId="77777777" w:rsidR="00C12484" w:rsidRDefault="00C12484" w:rsidP="005C5C1E">
      <w:pPr>
        <w:spacing w:line="360" w:lineRule="auto"/>
        <w:jc w:val="both"/>
        <w:rPr>
          <w:rFonts w:eastAsiaTheme="minorEastAsia"/>
        </w:rPr>
      </w:pPr>
      <w:r>
        <w:rPr>
          <w:rFonts w:eastAsiaTheme="minorEastAsia"/>
        </w:rPr>
        <w:t>Les régimes de frottement entre le rotor et la feuille lisse sont caractérisés par les valeurs de ce paramètre :</w:t>
      </w:r>
    </w:p>
    <w:p w14:paraId="49095EC0" w14:textId="77777777" w:rsidR="00C12484" w:rsidRPr="00135744" w:rsidRDefault="00F865FC" w:rsidP="005C5C1E">
      <w:pPr>
        <w:pStyle w:val="Paragraphedeliste"/>
        <w:numPr>
          <w:ilvl w:val="0"/>
          <w:numId w:val="9"/>
        </w:numPr>
        <w:spacing w:line="360" w:lineRule="auto"/>
        <w:jc w:val="both"/>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≥7</m:t>
        </m:r>
      </m:oMath>
      <w:r w:rsidR="00C12484">
        <w:rPr>
          <w:rFonts w:eastAsiaTheme="minorEastAsia"/>
        </w:rPr>
        <w:t>, régime de frottement lubrifiée où les rugosités des deux su</w:t>
      </w:r>
      <w:r w:rsidR="00D34CD2">
        <w:rPr>
          <w:rFonts w:eastAsiaTheme="minorEastAsia"/>
        </w:rPr>
        <w:t>rfaces ne jouent aucun rôle (si</w:t>
      </w:r>
      <w:r w:rsidR="00C12484">
        <w:rPr>
          <w:rFonts w:eastAsiaTheme="minorEastAsia"/>
        </w:rPr>
        <w:t xml:space="preserve"> le régime d’écoulement est laminaire),</w:t>
      </w:r>
    </w:p>
    <w:p w14:paraId="0784CECF" w14:textId="77777777" w:rsidR="00C12484" w:rsidRPr="00135744" w:rsidRDefault="00C12484" w:rsidP="005C5C1E">
      <w:pPr>
        <w:pStyle w:val="Paragraphedeliste"/>
        <w:numPr>
          <w:ilvl w:val="0"/>
          <w:numId w:val="9"/>
        </w:numPr>
        <w:spacing w:line="360" w:lineRule="auto"/>
        <w:jc w:val="both"/>
        <w:rPr>
          <w:rFonts w:eastAsiaTheme="minorEastAsia"/>
        </w:rPr>
      </w:pPr>
      <m:oMath>
        <m:r>
          <w:rPr>
            <w:rFonts w:ascii="Cambria Math" w:eastAsiaTheme="minorEastAsia" w:hAnsi="Cambria Math"/>
          </w:rPr>
          <m:t>3≤</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≤7</m:t>
        </m:r>
      </m:oMath>
      <w:r>
        <w:rPr>
          <w:rFonts w:eastAsiaTheme="minorEastAsia"/>
        </w:rPr>
        <w:t>, régime de frottement lubrifiée sans contact entre les aspérités mais où les rugosités influent sur l’écoulement entre les deux surfaces,</w:t>
      </w:r>
    </w:p>
    <w:p w14:paraId="0CFE93A0" w14:textId="77777777" w:rsidR="00C12484" w:rsidRPr="00135744" w:rsidRDefault="00C12484" w:rsidP="005C5C1E">
      <w:pPr>
        <w:pStyle w:val="Paragraphedeliste"/>
        <w:numPr>
          <w:ilvl w:val="0"/>
          <w:numId w:val="9"/>
        </w:numPr>
        <w:spacing w:line="360" w:lineRule="auto"/>
        <w:jc w:val="both"/>
        <w:rPr>
          <w:rFonts w:eastAsiaTheme="minorEastAsia"/>
        </w:rPr>
      </w:pPr>
      <m:oMath>
        <m:r>
          <w:rPr>
            <w:rFonts w:ascii="Cambria Math" w:eastAsiaTheme="minorEastAsia" w:hAnsi="Cambria Math"/>
          </w:rPr>
          <m:t>1≤</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≤3</m:t>
        </m:r>
      </m:oMath>
      <w:r>
        <w:rPr>
          <w:rFonts w:eastAsiaTheme="minorEastAsia"/>
        </w:rPr>
        <w:t>, régime de frottement mixte avec des contacts intermittents entre les aspérités ; les forces fluides et les forces de contact doivent être prises en compte.</w:t>
      </w:r>
    </w:p>
    <w:p w14:paraId="1D720BFD" w14:textId="77777777" w:rsidR="00C12484" w:rsidRPr="00135744" w:rsidRDefault="00F865FC" w:rsidP="005C5C1E">
      <w:pPr>
        <w:pStyle w:val="Paragraphedeliste"/>
        <w:numPr>
          <w:ilvl w:val="0"/>
          <w:numId w:val="9"/>
        </w:numPr>
        <w:spacing w:line="360" w:lineRule="auto"/>
        <w:jc w:val="both"/>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≤1</m:t>
        </m:r>
      </m:oMath>
      <w:r w:rsidR="00C12484">
        <w:rPr>
          <w:rFonts w:eastAsiaTheme="minorEastAsia"/>
        </w:rPr>
        <w:t>, régime de frottement limite avec des contacts permanents et fortements dissipatifs entre les aspérités ; dans ce cas le film fluide ne joue plus aucun rôle.</w:t>
      </w:r>
    </w:p>
    <w:p w14:paraId="3B42987E" w14:textId="77777777" w:rsidR="00C12484" w:rsidRDefault="00C12484" w:rsidP="005C5C1E">
      <w:pPr>
        <w:spacing w:line="360" w:lineRule="auto"/>
        <w:jc w:val="both"/>
      </w:pPr>
      <w:r>
        <w:t xml:space="preserve">Pour un palier à feuilles il est possible de rencontrer tous ces régimes à une vitesse de rotation et une charge données à cause du caractère compliant du coussinet. Chaque cellule du maillage peut donc fonctionner à un régime de frottement différent en fonction de la valeur de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P,éq</m:t>
            </m:r>
          </m:sub>
        </m:sSub>
      </m:oMath>
      <w:r>
        <w:rPr>
          <w:rFonts w:eastAsiaTheme="minorEastAsia"/>
        </w:rPr>
        <w:t xml:space="preserve">. </w:t>
      </w:r>
    </w:p>
    <w:p w14:paraId="04E0DA5E" w14:textId="07C80496" w:rsidR="00914EC1" w:rsidRDefault="00C12484" w:rsidP="005C5C1E">
      <w:pPr>
        <w:spacing w:line="360" w:lineRule="auto"/>
        <w:jc w:val="both"/>
        <w:rPr>
          <w:rFonts w:eastAsiaTheme="minorEastAsia"/>
        </w:rPr>
      </w:pPr>
      <w:r>
        <w:lastRenderedPageBreak/>
        <w:t>L’équation de</w:t>
      </w:r>
      <w:r w:rsidR="00F4030D">
        <w:t xml:space="preserve"> Reynolds écrite sous la forme </w:t>
      </w:r>
      <w:r w:rsidR="00F4030D">
        <w:fldChar w:fldCharType="begin"/>
      </w:r>
      <w:r w:rsidR="00F4030D">
        <w:instrText xml:space="preserve"> REF _Ref525891748 \h </w:instrText>
      </w:r>
      <w:r w:rsidR="00B75005">
        <w:instrText xml:space="preserve"> \* MERGEFORMAT </w:instrText>
      </w:r>
      <w:r w:rsidR="00F4030D">
        <w:fldChar w:fldCharType="separate"/>
      </w:r>
      <w:r w:rsidR="009D4609">
        <w:t>(</w:t>
      </w:r>
      <w:r w:rsidR="009D4609">
        <w:rPr>
          <w:noProof/>
        </w:rPr>
        <w:t>49</w:t>
      </w:r>
      <w:r w:rsidR="009D4609">
        <w:t>)</w:t>
      </w:r>
      <w:r w:rsidR="00F4030D">
        <w:fldChar w:fldCharType="end"/>
      </w:r>
      <w:r>
        <w:t xml:space="preserve"> </w:t>
      </w:r>
      <w:r w:rsidR="00577170">
        <w:t xml:space="preserve">ou </w:t>
      </w:r>
      <w:r w:rsidR="00577170">
        <w:fldChar w:fldCharType="begin"/>
      </w:r>
      <w:r w:rsidR="00577170">
        <w:instrText xml:space="preserve"> REF _Ref525891311 \h </w:instrText>
      </w:r>
      <w:r w:rsidR="00577170">
        <w:fldChar w:fldCharType="separate"/>
      </w:r>
      <w:r w:rsidR="009D4609">
        <w:t>(</w:t>
      </w:r>
      <w:r w:rsidR="009D4609">
        <w:rPr>
          <w:noProof/>
        </w:rPr>
        <w:t>53</w:t>
      </w:r>
      <w:r w:rsidR="009D4609">
        <w:t>)</w:t>
      </w:r>
      <w:r w:rsidR="00577170">
        <w:fldChar w:fldCharType="end"/>
      </w:r>
      <w:r w:rsidR="00577170">
        <w:t xml:space="preserve"> </w:t>
      </w:r>
      <w:r>
        <w:t xml:space="preserve">est donc </w:t>
      </w:r>
      <w:r w:rsidR="00D34CD2">
        <w:t xml:space="preserve">rigoureusement </w:t>
      </w:r>
      <w:r>
        <w:t xml:space="preserve">valable seulement si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P,éq</m:t>
            </m:r>
          </m:sub>
        </m:sSub>
        <m:r>
          <w:rPr>
            <w:rFonts w:ascii="Cambria Math" w:eastAsiaTheme="minorEastAsia" w:hAnsi="Cambria Math"/>
          </w:rPr>
          <m:t>≥7</m:t>
        </m:r>
      </m:oMath>
      <w:r>
        <w:rPr>
          <w:rFonts w:eastAsiaTheme="minorEastAsia"/>
        </w:rPr>
        <w:t xml:space="preserve">. Si </w:t>
      </w:r>
      <m:oMath>
        <m:r>
          <w:rPr>
            <w:rFonts w:ascii="Cambria Math" w:eastAsiaTheme="minorEastAsia" w:hAnsi="Cambria Math"/>
          </w:rPr>
          <m:t>1≤</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≤7</m:t>
        </m:r>
      </m:oMath>
      <w:r>
        <w:rPr>
          <w:rFonts w:eastAsiaTheme="minorEastAsia"/>
        </w:rPr>
        <w:t xml:space="preserve">, l’équation de Reynolds doit être corrigée pour prendre en compte la présence des aspérités. La première </w:t>
      </w:r>
      <w:r w:rsidR="00D8069F">
        <w:rPr>
          <w:rFonts w:eastAsiaTheme="minorEastAsia"/>
        </w:rPr>
        <w:t xml:space="preserve">des </w:t>
      </w:r>
      <w:r>
        <w:rPr>
          <w:rFonts w:eastAsiaTheme="minorEastAsia"/>
        </w:rPr>
        <w:t>correction</w:t>
      </w:r>
      <w:r w:rsidR="00D8069F">
        <w:rPr>
          <w:rFonts w:eastAsiaTheme="minorEastAsia"/>
        </w:rPr>
        <w:t>s à apporter</w:t>
      </w:r>
      <w:r>
        <w:rPr>
          <w:rFonts w:eastAsiaTheme="minorEastAsia"/>
        </w:rPr>
        <w:t xml:space="preserve"> est due à l’impact des rugosités sur l’écoulement dans le film mince et sur la pression hydrodynamique. La deuxième correction </w:t>
      </w:r>
      <w:r w:rsidR="00D8069F">
        <w:rPr>
          <w:rFonts w:eastAsiaTheme="minorEastAsia"/>
        </w:rPr>
        <w:t xml:space="preserve">à apporter </w:t>
      </w:r>
      <w:r>
        <w:rPr>
          <w:rFonts w:eastAsiaTheme="minorEastAsia"/>
        </w:rPr>
        <w:t xml:space="preserve">est due aux contacts entre les rugosités si </w:t>
      </w:r>
      <m:oMath>
        <m:r>
          <w:rPr>
            <w:rFonts w:ascii="Cambria Math" w:eastAsiaTheme="minorEastAsia" w:hAnsi="Cambria Math"/>
          </w:rPr>
          <m:t>1≤</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≤3</m:t>
        </m:r>
      </m:oMath>
      <w:r w:rsidR="009F7F81">
        <w:rPr>
          <w:rFonts w:eastAsiaTheme="minorEastAsia"/>
        </w:rPr>
        <w:t>.</w:t>
      </w:r>
    </w:p>
    <w:p w14:paraId="4125EB4A" w14:textId="36C9AC65" w:rsidR="00F23959" w:rsidRPr="005C5C1E" w:rsidRDefault="00416577" w:rsidP="005C5C1E">
      <w:pPr>
        <w:spacing w:line="360" w:lineRule="auto"/>
        <w:jc w:val="both"/>
        <w:rPr>
          <w:rFonts w:eastAsiaTheme="minorEastAsia"/>
        </w:rPr>
      </w:pPr>
      <w:r>
        <w:rPr>
          <w:rFonts w:eastAsiaTheme="minorEastAsia"/>
        </w:rPr>
        <w:t>Dans les faits, s</w:t>
      </w:r>
      <w:r w:rsidR="00C12484">
        <w:rPr>
          <w:rFonts w:eastAsiaTheme="minorEastAsia"/>
        </w:rPr>
        <w:t xml:space="preserve">i </w:t>
      </w:r>
      <m:oMath>
        <m:r>
          <w:rPr>
            <w:rFonts w:ascii="Cambria Math" w:eastAsiaTheme="minorEastAsia" w:hAnsi="Cambria Math"/>
          </w:rPr>
          <m:t>1≤</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≤7</m:t>
        </m:r>
      </m:oMath>
      <w:r w:rsidR="00C12484">
        <w:rPr>
          <w:rFonts w:eastAsiaTheme="minorEastAsia"/>
        </w:rPr>
        <w:t xml:space="preserve"> le film mince apparaît comme un canal tortueux. Patir et Cheng </w:t>
      </w:r>
      <w:r w:rsidR="002D1AFE">
        <w:rPr>
          <w:rFonts w:eastAsiaTheme="minorEastAsia"/>
        </w:rPr>
        <w:fldChar w:fldCharType="begin"/>
      </w:r>
      <w:r w:rsidR="002D1AFE">
        <w:rPr>
          <w:rFonts w:eastAsiaTheme="minorEastAsia"/>
        </w:rPr>
        <w:instrText xml:space="preserve"> REF _Ref526271497 \h  \* MERGEFORMAT </w:instrText>
      </w:r>
      <w:r w:rsidR="002D1AFE">
        <w:rPr>
          <w:rFonts w:eastAsiaTheme="minorEastAsia"/>
        </w:rPr>
      </w:r>
      <w:r w:rsidR="002D1AFE">
        <w:rPr>
          <w:rFonts w:eastAsiaTheme="minorEastAsia"/>
        </w:rPr>
        <w:fldChar w:fldCharType="separate"/>
      </w:r>
      <w:r w:rsidR="009D4609" w:rsidRPr="009D4609">
        <w:t>[</w:t>
      </w:r>
      <w:r w:rsidR="009D4609" w:rsidRPr="009D4609">
        <w:rPr>
          <w:noProof/>
        </w:rPr>
        <w:t>94</w:t>
      </w:r>
      <w:r w:rsidR="002D1AFE">
        <w:rPr>
          <w:rFonts w:eastAsiaTheme="minorEastAsia"/>
        </w:rPr>
        <w:fldChar w:fldCharType="end"/>
      </w:r>
      <w:r w:rsidR="002D1AFE">
        <w:rPr>
          <w:rFonts w:eastAsiaTheme="minorEastAsia"/>
        </w:rPr>
        <w:t xml:space="preserve">] </w:t>
      </w:r>
      <w:r w:rsidR="00C12484">
        <w:rPr>
          <w:rFonts w:eastAsiaTheme="minorEastAsia"/>
        </w:rPr>
        <w:t xml:space="preserve">proposent un modèle stochastique qui fait intervenir des facteurs d’écoulement pour prendre en </w:t>
      </w:r>
      <w:r w:rsidR="002D1AFE">
        <w:rPr>
          <w:rFonts w:eastAsiaTheme="minorEastAsia"/>
        </w:rPr>
        <w:t xml:space="preserve"> compte </w:t>
      </w:r>
      <w:r w:rsidR="00D34CD2">
        <w:rPr>
          <w:rFonts w:eastAsiaTheme="minorEastAsia"/>
        </w:rPr>
        <w:t>l’impact d</w:t>
      </w:r>
      <w:r w:rsidR="00C12484">
        <w:rPr>
          <w:rFonts w:eastAsiaTheme="minorEastAsia"/>
        </w:rPr>
        <w:t>es rugosités sur les pressions hydrodynamiques dans un lubrifiant incompressible (eau, huile). Le modèle utilise des facteurs d’écoulement déterminés à l’aide des écoulements simples de Poiseuille et de Couette dans des canaux avec une distribution stochast</w:t>
      </w:r>
      <w:r w:rsidR="005C5C1E">
        <w:rPr>
          <w:rFonts w:eastAsiaTheme="minorEastAsia"/>
        </w:rPr>
        <w:t xml:space="preserve">ique de rugosités donnée.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rsidRPr="00024934" w14:paraId="5E63D985" w14:textId="77777777" w:rsidTr="00A771BD">
        <w:tc>
          <w:tcPr>
            <w:tcW w:w="8075" w:type="dxa"/>
          </w:tcPr>
          <w:p w14:paraId="66C056FD" w14:textId="77777777" w:rsidR="00C12484" w:rsidRPr="00024934" w:rsidRDefault="00F865FC" w:rsidP="007F37EC">
            <w:pPr>
              <w:rPr>
                <w:rFonts w:eastAsiaTheme="minorEastAsia"/>
                <w:lang w:val="en-US"/>
              </w:rPr>
            </w:pPr>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x</m:t>
                        </m:r>
                      </m:sub>
                    </m:sSub>
                    <m:f>
                      <m:fPr>
                        <m:ctrlPr>
                          <w:rPr>
                            <w:rFonts w:ascii="Cambria Math" w:hAnsi="Cambria Math"/>
                            <w:i/>
                          </w:rPr>
                        </m:ctrlPr>
                      </m:fPr>
                      <m:num>
                        <m:sSup>
                          <m:sSupPr>
                            <m:ctrlPr>
                              <w:rPr>
                                <w:rFonts w:ascii="Cambria Math" w:hAnsi="Cambria Math"/>
                                <w:i/>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12</m:t>
                        </m:r>
                        <m:r>
                          <w:rPr>
                            <w:rFonts w:ascii="Cambria Math" w:hAnsi="Cambria Math"/>
                          </w:rPr>
                          <m:t>μ</m:t>
                        </m:r>
                      </m:den>
                    </m:f>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lang w:val="en-US"/>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z</m:t>
                        </m:r>
                      </m:sub>
                    </m:sSub>
                    <m:f>
                      <m:fPr>
                        <m:ctrlPr>
                          <w:rPr>
                            <w:rFonts w:ascii="Cambria Math" w:hAnsi="Cambria Math"/>
                            <w:i/>
                          </w:rPr>
                        </m:ctrlPr>
                      </m:fPr>
                      <m:num>
                        <m:sSup>
                          <m:sSupPr>
                            <m:ctrlPr>
                              <w:rPr>
                                <w:rFonts w:ascii="Cambria Math" w:hAnsi="Cambria Math"/>
                                <w:i/>
                              </w:rPr>
                            </m:ctrlPr>
                          </m:sSupPr>
                          <m:e>
                            <m:r>
                              <w:rPr>
                                <w:rFonts w:ascii="Cambria Math" w:hAnsi="Cambria Math"/>
                                <w:lang w:val="en-US"/>
                              </w:rPr>
                              <m:t>h</m:t>
                            </m:r>
                          </m:e>
                          <m:sup>
                            <m:r>
                              <w:rPr>
                                <w:rFonts w:ascii="Cambria Math" w:hAnsi="Cambria Math"/>
                                <w:lang w:val="en-US"/>
                              </w:rPr>
                              <m:t>3</m:t>
                            </m:r>
                          </m:sup>
                        </m:sSup>
                      </m:num>
                      <m:den>
                        <m:r>
                          <w:rPr>
                            <w:rFonts w:ascii="Cambria Math" w:hAnsi="Cambria Math"/>
                            <w:lang w:val="en-US"/>
                          </w:rPr>
                          <m:t>12</m:t>
                        </m:r>
                        <m:r>
                          <w:rPr>
                            <w:rFonts w:ascii="Cambria Math" w:hAnsi="Cambria Math"/>
                          </w:rPr>
                          <m:t>μ</m:t>
                        </m:r>
                      </m:den>
                    </m:f>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lang w:val="en-US"/>
                  </w:rPr>
                  <m:t>=</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lang w:val="en-US"/>
                      </w:rPr>
                      <m:t>2</m:t>
                    </m:r>
                  </m:den>
                </m:f>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h</m:t>
                        </m:r>
                      </m:e>
                    </m:acc>
                  </m:num>
                  <m:den>
                    <m:r>
                      <w:rPr>
                        <w:rFonts w:ascii="Cambria Math" w:hAnsi="Cambria Math"/>
                      </w:rPr>
                      <m:t>∂x</m:t>
                    </m:r>
                  </m:den>
                </m:f>
                <m:r>
                  <w:rPr>
                    <w:rFonts w:ascii="Cambria Math" w:eastAsiaTheme="minorEastAsia" w:hAnsi="Cambria Math"/>
                    <w:lang w:val="en-US"/>
                  </w:rPr>
                  <m:t>+</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lang w:val="en-US"/>
                      </w:rPr>
                      <m:t>2</m:t>
                    </m:r>
                  </m:den>
                </m:f>
                <m:sSub>
                  <m:sSubPr>
                    <m:ctrlPr>
                      <w:rPr>
                        <w:rFonts w:ascii="Cambria Math" w:hAnsi="Cambria Math"/>
                        <w:i/>
                      </w:rPr>
                    </m:ctrlPr>
                  </m:sSubPr>
                  <m:e>
                    <m:r>
                      <w:rPr>
                        <w:rFonts w:ascii="Cambria Math" w:hAnsi="Cambria Math"/>
                      </w:rPr>
                      <m:t>σ</m:t>
                    </m:r>
                  </m:e>
                  <m:sub>
                    <m:r>
                      <w:rPr>
                        <w:rFonts w:ascii="Cambria Math" w:hAnsi="Cambria Math"/>
                      </w:rPr>
                      <m:t>éq</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s</m:t>
                        </m:r>
                      </m:sub>
                    </m:sSub>
                  </m:num>
                  <m:den>
                    <m:r>
                      <w:rPr>
                        <w:rFonts w:ascii="Cambria Math" w:hAnsi="Cambria Math"/>
                      </w:rPr>
                      <m:t>∂x</m:t>
                    </m:r>
                  </m:den>
                </m:f>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∂t</m:t>
                    </m:r>
                  </m:den>
                </m:f>
                <m:d>
                  <m:dPr>
                    <m:ctrlPr>
                      <w:rPr>
                        <w:rFonts w:ascii="Cambria Math" w:eastAsiaTheme="minorEastAsia" w:hAnsi="Cambria Math"/>
                        <w:i/>
                      </w:rPr>
                    </m:ctrlPr>
                  </m:dPr>
                  <m:e>
                    <m:acc>
                      <m:accPr>
                        <m:chr m:val="̅"/>
                        <m:ctrlPr>
                          <w:rPr>
                            <w:rFonts w:ascii="Cambria Math" w:hAnsi="Cambria Math"/>
                            <w:i/>
                          </w:rPr>
                        </m:ctrlPr>
                      </m:accPr>
                      <m:e>
                        <m:r>
                          <w:rPr>
                            <w:rFonts w:ascii="Cambria Math" w:hAnsi="Cambria Math"/>
                          </w:rPr>
                          <m:t>h</m:t>
                        </m:r>
                      </m:e>
                    </m:acc>
                  </m:e>
                </m:d>
              </m:oMath>
            </m:oMathPara>
          </w:p>
        </w:tc>
        <w:tc>
          <w:tcPr>
            <w:tcW w:w="987" w:type="dxa"/>
          </w:tcPr>
          <w:p w14:paraId="7BD61155" w14:textId="30A98052" w:rsidR="00C12484" w:rsidRPr="00F23959" w:rsidRDefault="00F23959" w:rsidP="00F23959">
            <w:pPr>
              <w:pStyle w:val="Lgende"/>
              <w:keepNext/>
            </w:pPr>
            <w:bookmarkStart w:id="139" w:name="_Ref52627257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75</w:t>
            </w:r>
            <w:r w:rsidR="008A3455">
              <w:rPr>
                <w:noProof/>
              </w:rPr>
              <w:fldChar w:fldCharType="end"/>
            </w:r>
            <w:r>
              <w:t>)</w:t>
            </w:r>
            <w:bookmarkEnd w:id="139"/>
          </w:p>
        </w:tc>
      </w:tr>
    </w:tbl>
    <w:p w14:paraId="379CB608" w14:textId="77777777" w:rsidR="00C12484" w:rsidRPr="00024934" w:rsidRDefault="00C12484" w:rsidP="002D1AFE">
      <w:pPr>
        <w:jc w:val="both"/>
        <w:rPr>
          <w:rFonts w:eastAsiaTheme="minorEastAsia"/>
          <w:lang w:val="en-US"/>
        </w:rPr>
      </w:pPr>
    </w:p>
    <w:p w14:paraId="12002E45" w14:textId="77777777" w:rsidR="00A771BD" w:rsidRPr="005C5C1E" w:rsidRDefault="00C12484" w:rsidP="005C5C1E">
      <w:pPr>
        <w:spacing w:line="360" w:lineRule="auto"/>
        <w:jc w:val="both"/>
        <w:rPr>
          <w:rFonts w:eastAsiaTheme="minorEastAsia"/>
        </w:rPr>
      </w:pPr>
      <w:r w:rsidRPr="00EB5F2C">
        <w:rPr>
          <w:rFonts w:eastAsiaTheme="minorEastAsia"/>
        </w:rPr>
        <w:t xml:space="preserve">Dans cette </w:t>
      </w:r>
      <w:r>
        <w:rPr>
          <w:rFonts w:eastAsiaTheme="minorEastAsia"/>
        </w:rPr>
        <w:t>é</w:t>
      </w:r>
      <w:r w:rsidRPr="00EB5F2C">
        <w:rPr>
          <w:rFonts w:eastAsiaTheme="minorEastAsia"/>
        </w:rPr>
        <w:t xml:space="preserve">quation </w:t>
      </w:r>
      <m:oMath>
        <m:sSub>
          <m:sSubPr>
            <m:ctrlPr>
              <w:rPr>
                <w:rFonts w:ascii="Cambria Math" w:hAnsi="Cambria Math"/>
                <w:i/>
              </w:rPr>
            </m:ctrlPr>
          </m:sSubPr>
          <m:e>
            <m:r>
              <w:rPr>
                <w:rFonts w:ascii="Cambria Math" w:hAnsi="Cambria Math"/>
              </w:rPr>
              <m:t>ϕ</m:t>
            </m:r>
          </m:e>
          <m:sub>
            <m:r>
              <w:rPr>
                <w:rFonts w:ascii="Cambria Math" w:hAnsi="Cambria Math"/>
              </w:rPr>
              <m:t>x</m:t>
            </m:r>
          </m:sub>
        </m:sSub>
      </m:oMath>
      <w:r>
        <w:rPr>
          <w:rFonts w:eastAsiaTheme="minorEastAsia"/>
        </w:rPr>
        <w:t xml:space="preserve">, </w:t>
      </w:r>
      <m:oMath>
        <m:sSub>
          <m:sSubPr>
            <m:ctrlPr>
              <w:rPr>
                <w:rFonts w:ascii="Cambria Math" w:hAnsi="Cambria Math"/>
                <w:i/>
              </w:rPr>
            </m:ctrlPr>
          </m:sSubPr>
          <m:e>
            <m:r>
              <w:rPr>
                <w:rFonts w:ascii="Cambria Math" w:hAnsi="Cambria Math"/>
              </w:rPr>
              <m:t>ϕ</m:t>
            </m:r>
          </m:e>
          <m:sub>
            <m:r>
              <w:rPr>
                <w:rFonts w:ascii="Cambria Math" w:hAnsi="Cambria Math"/>
              </w:rPr>
              <m:t>z</m:t>
            </m:r>
          </m:sub>
        </m:sSub>
      </m:oMath>
      <w:r>
        <w:rPr>
          <w:rFonts w:eastAsiaTheme="minorEastAsia"/>
        </w:rPr>
        <w:t xml:space="preserve"> et </w:t>
      </w:r>
      <m:oMath>
        <m:sSub>
          <m:sSubPr>
            <m:ctrlPr>
              <w:rPr>
                <w:rFonts w:ascii="Cambria Math" w:hAnsi="Cambria Math"/>
                <w:i/>
              </w:rPr>
            </m:ctrlPr>
          </m:sSubPr>
          <m:e>
            <m:r>
              <w:rPr>
                <w:rFonts w:ascii="Cambria Math" w:hAnsi="Cambria Math"/>
              </w:rPr>
              <m:t>ϕ</m:t>
            </m:r>
          </m:e>
          <m:sub>
            <m:r>
              <w:rPr>
                <w:rFonts w:ascii="Cambria Math" w:hAnsi="Cambria Math"/>
              </w:rPr>
              <m:t>s</m:t>
            </m:r>
          </m:sub>
        </m:sSub>
      </m:oMath>
      <w:r>
        <w:rPr>
          <w:rFonts w:eastAsiaTheme="minorEastAsia"/>
        </w:rPr>
        <w:t xml:space="preserve"> sont des facteurs d’écoulements et </w:t>
      </w:r>
      <m:oMath>
        <m:acc>
          <m:accPr>
            <m:chr m:val="̅"/>
            <m:ctrlPr>
              <w:rPr>
                <w:rFonts w:ascii="Cambria Math" w:hAnsi="Cambria Math"/>
                <w:i/>
              </w:rPr>
            </m:ctrlPr>
          </m:accPr>
          <m:e>
            <m:r>
              <w:rPr>
                <w:rFonts w:ascii="Cambria Math" w:hAnsi="Cambria Math"/>
              </w:rPr>
              <m:t>h</m:t>
            </m:r>
          </m:e>
        </m:acc>
      </m:oMath>
      <w:r>
        <w:rPr>
          <w:rFonts w:eastAsiaTheme="minorEastAsia"/>
        </w:rPr>
        <w:t xml:space="preserve"> est la distance moyenne ent</w:t>
      </w:r>
      <w:r w:rsidR="002D1AFE">
        <w:rPr>
          <w:rFonts w:eastAsiaTheme="minorEastAsia"/>
        </w:rPr>
        <w:t>re les surfaces définie comme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1C0302DD" w14:textId="77777777" w:rsidTr="00A771BD">
        <w:tc>
          <w:tcPr>
            <w:tcW w:w="8075" w:type="dxa"/>
          </w:tcPr>
          <w:p w14:paraId="2BFBCCFB" w14:textId="77777777" w:rsidR="00C12484" w:rsidRDefault="00F865FC" w:rsidP="007F37EC">
            <w:pPr>
              <w:rPr>
                <w:rFonts w:eastAsiaTheme="minorEastAsia"/>
              </w:rPr>
            </w:pPr>
            <m:oMathPara>
              <m:oMath>
                <m:acc>
                  <m:accPr>
                    <m:chr m:val="̅"/>
                    <m:ctrlPr>
                      <w:rPr>
                        <w:rFonts w:ascii="Cambria Math" w:hAnsi="Cambria Math"/>
                        <w:i/>
                      </w:rPr>
                    </m:ctrlPr>
                  </m:accPr>
                  <m:e>
                    <m:r>
                      <w:rPr>
                        <w:rFonts w:ascii="Cambria Math" w:hAnsi="Cambria Math"/>
                      </w:rPr>
                      <m:t>h</m:t>
                    </m:r>
                  </m:e>
                </m:acc>
                <m:r>
                  <w:rPr>
                    <w:rFonts w:ascii="Cambria Math" w:hAnsi="Cambria Math"/>
                  </w:rPr>
                  <m:t>=</m:t>
                </m:r>
                <m:nary>
                  <m:naryPr>
                    <m:limLoc m:val="subSup"/>
                    <m:ctrlPr>
                      <w:rPr>
                        <w:rFonts w:ascii="Cambria Math" w:eastAsiaTheme="minorEastAsia" w:hAnsi="Cambria Math"/>
                        <w:i/>
                      </w:rPr>
                    </m:ctrlPr>
                  </m:naryPr>
                  <m:sub>
                    <m:r>
                      <w:rPr>
                        <w:rFonts w:ascii="Cambria Math" w:eastAsiaTheme="minorEastAsia" w:hAnsi="Cambria Math"/>
                      </w:rPr>
                      <m:t>-c</m:t>
                    </m:r>
                  </m:sub>
                  <m:sup>
                    <m:r>
                      <w:rPr>
                        <w:rFonts w:ascii="Cambria Math" w:eastAsiaTheme="minorEastAsia" w:hAnsi="Cambria Math"/>
                      </w:rPr>
                      <m:t>c</m:t>
                    </m:r>
                  </m:sup>
                  <m:e>
                    <m:d>
                      <m:dPr>
                        <m:ctrlPr>
                          <w:rPr>
                            <w:rFonts w:ascii="Cambria Math" w:eastAsiaTheme="minorEastAsia" w:hAnsi="Cambria Math"/>
                            <w:i/>
                          </w:rPr>
                        </m:ctrlPr>
                      </m:dPr>
                      <m:e>
                        <m:r>
                          <w:rPr>
                            <w:rFonts w:ascii="Cambria Math" w:eastAsiaTheme="minorEastAsia" w:hAnsi="Cambria Math"/>
                          </w:rPr>
                          <m:t>h+</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nary>
              </m:oMath>
            </m:oMathPara>
          </w:p>
        </w:tc>
        <w:tc>
          <w:tcPr>
            <w:tcW w:w="987" w:type="dxa"/>
          </w:tcPr>
          <w:p w14:paraId="75F390B2" w14:textId="2DD55B05"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76</w:t>
            </w:r>
            <w:r w:rsidR="008A3455">
              <w:rPr>
                <w:noProof/>
              </w:rPr>
              <w:fldChar w:fldCharType="end"/>
            </w:r>
            <w:r>
              <w:t>)</w:t>
            </w:r>
          </w:p>
        </w:tc>
      </w:tr>
    </w:tbl>
    <w:p w14:paraId="3A91980D" w14:textId="77777777" w:rsidR="00C12484" w:rsidRPr="002D1AFE" w:rsidRDefault="00C12484" w:rsidP="00C12484">
      <w:pPr>
        <w:rPr>
          <w:rFonts w:eastAsiaTheme="minorEastAsia"/>
          <w:sz w:val="10"/>
        </w:rPr>
      </w:pPr>
    </w:p>
    <w:p w14:paraId="7E82F44C" w14:textId="77777777" w:rsidR="00C12484" w:rsidRDefault="00C12484" w:rsidP="005C5C1E">
      <w:pPr>
        <w:spacing w:line="360" w:lineRule="auto"/>
        <w:jc w:val="both"/>
        <w:rPr>
          <w:rFonts w:eastAsiaTheme="minorEastAsia"/>
        </w:rPr>
      </w:pPr>
      <w:r>
        <w:rPr>
          <w:rFonts w:eastAsiaTheme="minorEastAsia"/>
        </w:rPr>
        <w:t xml:space="preserve">où </w:t>
      </w:r>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éq</m:t>
            </m:r>
          </m:sub>
        </m:sSub>
        <m:r>
          <w:rPr>
            <w:rFonts w:ascii="Cambria Math" w:eastAsiaTheme="minorEastAsia" w:hAnsi="Cambria Math"/>
          </w:rPr>
          <m:t xml:space="preserve"> </m:t>
        </m:r>
      </m:oMath>
      <w:r w:rsidR="004611D6">
        <w:rPr>
          <w:rFonts w:eastAsiaTheme="minorEastAsia"/>
        </w:rPr>
        <w:t xml:space="preserve">et </w:t>
      </w:r>
      <m:oMath>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oMath>
      <w:r w:rsidR="004611D6">
        <w:rPr>
          <w:rFonts w:eastAsiaTheme="minorEastAsia"/>
        </w:rPr>
        <w:t xml:space="preserve"> est la distribution des aspérités</w:t>
      </w:r>
      <w:r>
        <w:rPr>
          <w:rFonts w:eastAsiaTheme="minorEastAsia"/>
        </w:rPr>
        <w:t>. Le modèle a été développé pour des lubrifiants incompressible</w:t>
      </w:r>
      <w:r w:rsidR="002D1AFE">
        <w:rPr>
          <w:rFonts w:eastAsiaTheme="minorEastAsia"/>
        </w:rPr>
        <w:t>s</w:t>
      </w:r>
      <w:r>
        <w:rPr>
          <w:rFonts w:eastAsiaTheme="minorEastAsia"/>
        </w:rPr>
        <w:t xml:space="preserve"> et son application à des écoulements gazeux dans le film mince serait immédiate. Toutefois, cette vérification n’a jamais été fa</w:t>
      </w:r>
      <w:r w:rsidR="00D8069F">
        <w:rPr>
          <w:rFonts w:eastAsiaTheme="minorEastAsia"/>
        </w:rPr>
        <w:t>ite dans la littérature faute de</w:t>
      </w:r>
      <w:r>
        <w:rPr>
          <w:rFonts w:eastAsiaTheme="minorEastAsia"/>
        </w:rPr>
        <w:t xml:space="preserve"> données</w:t>
      </w:r>
      <w:r w:rsidR="004611D6">
        <w:rPr>
          <w:rFonts w:eastAsiaTheme="minorEastAsia"/>
        </w:rPr>
        <w:t xml:space="preserve"> expérimentales. Pour cette raison, la condition sera </w:t>
      </w:r>
      <w:r w:rsidR="00520245">
        <w:rPr>
          <w:rFonts w:eastAsiaTheme="minorEastAsia"/>
        </w:rPr>
        <w:t xml:space="preserve">logiquement </w:t>
      </w:r>
      <w:r w:rsidR="004611D6">
        <w:rPr>
          <w:rFonts w:eastAsiaTheme="minorEastAsia"/>
        </w:rPr>
        <w:t>négligée par la suite</w:t>
      </w:r>
      <w:r w:rsidR="00520245">
        <w:rPr>
          <w:rFonts w:eastAsiaTheme="minorEastAsia"/>
        </w:rPr>
        <w:t>.</w:t>
      </w:r>
    </w:p>
    <w:p w14:paraId="00E3160D" w14:textId="77777777" w:rsidR="00214A2B" w:rsidRPr="00214A2B" w:rsidRDefault="00214A2B" w:rsidP="005C5C1E">
      <w:pPr>
        <w:spacing w:line="360" w:lineRule="auto"/>
        <w:jc w:val="both"/>
        <w:rPr>
          <w:rFonts w:eastAsiaTheme="minorEastAsia"/>
          <w:sz w:val="8"/>
        </w:rPr>
      </w:pPr>
    </w:p>
    <w:p w14:paraId="22D1AFBD" w14:textId="77777777" w:rsidR="00C12484" w:rsidRDefault="00C12484" w:rsidP="00B14F18">
      <w:pPr>
        <w:pStyle w:val="Titre3"/>
        <w:numPr>
          <w:ilvl w:val="1"/>
          <w:numId w:val="23"/>
        </w:numPr>
        <w:rPr>
          <w:rFonts w:eastAsiaTheme="minorEastAsia"/>
        </w:rPr>
      </w:pPr>
      <w:bookmarkStart w:id="140" w:name="_Toc531267418"/>
      <w:r>
        <w:rPr>
          <w:rFonts w:eastAsiaTheme="minorEastAsia"/>
        </w:rPr>
        <w:t>C</w:t>
      </w:r>
      <w:r w:rsidR="00F97F05">
        <w:rPr>
          <w:rFonts w:eastAsiaTheme="minorEastAsia"/>
        </w:rPr>
        <w:t xml:space="preserve">alcul des pressions de contact : </w:t>
      </w:r>
      <w:r>
        <w:rPr>
          <w:rFonts w:eastAsiaTheme="minorEastAsia"/>
        </w:rPr>
        <w:t>modèle de Greenwood et Williamson</w:t>
      </w:r>
      <w:bookmarkEnd w:id="140"/>
    </w:p>
    <w:p w14:paraId="614FB648" w14:textId="77777777" w:rsidR="002D1AFE" w:rsidRPr="002D1AFE" w:rsidRDefault="002D1AFE" w:rsidP="002D1AFE"/>
    <w:p w14:paraId="4A10DE95" w14:textId="4372E2A7" w:rsidR="001B48CA" w:rsidRPr="005C5C1E" w:rsidRDefault="00C12484" w:rsidP="005C5C1E">
      <w:pPr>
        <w:spacing w:line="360" w:lineRule="auto"/>
        <w:jc w:val="both"/>
        <w:rPr>
          <w:rFonts w:eastAsiaTheme="minorEastAsia"/>
        </w:rPr>
      </w:pPr>
      <w:r>
        <w:t xml:space="preserve">Pour des épaisseurs de film </w:t>
      </w:r>
      <m:oMath>
        <m:r>
          <w:rPr>
            <w:rFonts w:ascii="Cambria Math" w:eastAsiaTheme="minorEastAsia" w:hAnsi="Cambria Math"/>
          </w:rPr>
          <m:t>1≤</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h</m:t>
                </m:r>
              </m:e>
            </m:acc>
          </m:e>
          <m:sub>
            <m:r>
              <w:rPr>
                <w:rFonts w:ascii="Cambria Math" w:eastAsiaTheme="minorEastAsia" w:hAnsi="Cambria Math"/>
              </w:rPr>
              <m:t>éq</m:t>
            </m:r>
          </m:sub>
        </m:sSub>
        <m:r>
          <w:rPr>
            <w:rFonts w:ascii="Cambria Math" w:eastAsiaTheme="minorEastAsia" w:hAnsi="Cambria Math"/>
          </w:rPr>
          <m:t>≤3</m:t>
        </m:r>
      </m:oMath>
      <w:r>
        <w:t xml:space="preserve"> le contact entre les aspérités est traité avec le modèle de Greenwood et Wiliamson</w:t>
      </w:r>
      <w:r w:rsidR="003C6D49">
        <w:t xml:space="preserve"> </w:t>
      </w:r>
      <w:r w:rsidR="003C6D49">
        <w:fldChar w:fldCharType="begin"/>
      </w:r>
      <w:r w:rsidR="003C6D49">
        <w:instrText xml:space="preserve"> REF _Ref526273278 \h  \* MERGEFORMAT </w:instrText>
      </w:r>
      <w:r w:rsidR="003C6D49">
        <w:fldChar w:fldCharType="separate"/>
      </w:r>
      <w:r w:rsidR="009D4609" w:rsidRPr="009D4609">
        <w:t>[</w:t>
      </w:r>
      <w:r w:rsidR="009D4609" w:rsidRPr="009D4609">
        <w:rPr>
          <w:noProof/>
        </w:rPr>
        <w:t>93</w:t>
      </w:r>
      <w:r w:rsidR="003C6D49">
        <w:fldChar w:fldCharType="end"/>
      </w:r>
      <w:r w:rsidR="003C6D49">
        <w:t>]</w:t>
      </w:r>
      <w:r>
        <w:t>. Le modèle remplace le contact entre les deux surfaces élastiques par un contact entre une surface rigide parfaitement plane et une surface équivalente qui porte la totalité des rugosités</w:t>
      </w:r>
      <w:r w:rsidR="004611D6">
        <w:t xml:space="preserve"> (</w:t>
      </w:r>
      <w:r w:rsidR="004611D6">
        <w:fldChar w:fldCharType="begin"/>
      </w:r>
      <w:r w:rsidR="004611D6">
        <w:instrText xml:space="preserve"> REF _Ref526273897 \h </w:instrText>
      </w:r>
      <w:r w:rsidR="005C5C1E">
        <w:instrText xml:space="preserve"> \* MERGEFORMAT </w:instrText>
      </w:r>
      <w:r w:rsidR="004611D6">
        <w:fldChar w:fldCharType="separate"/>
      </w:r>
      <w:r w:rsidR="009D4609">
        <w:t xml:space="preserve">Figure </w:t>
      </w:r>
      <w:r w:rsidR="009D4609">
        <w:rPr>
          <w:noProof/>
        </w:rPr>
        <w:t>37</w:t>
      </w:r>
      <w:r w:rsidR="004611D6">
        <w:fldChar w:fldCharType="end"/>
      </w:r>
      <w:r w:rsidR="004611D6">
        <w:t>)</w:t>
      </w:r>
      <w:r>
        <w:t xml:space="preserve">. L’écart type des rugosités de cette dernière surface est </w:t>
      </w:r>
      <m:oMath>
        <m:sSub>
          <m:sSubPr>
            <m:ctrlPr>
              <w:rPr>
                <w:rFonts w:ascii="Cambria Math" w:hAnsi="Cambria Math"/>
                <w:i/>
              </w:rPr>
            </m:ctrlPr>
          </m:sSubPr>
          <m:e>
            <m:r>
              <w:rPr>
                <w:rFonts w:ascii="Cambria Math" w:hAnsi="Cambria Math"/>
              </w:rPr>
              <m:t>σ</m:t>
            </m:r>
          </m:e>
          <m:sub>
            <m:r>
              <w:rPr>
                <w:rFonts w:ascii="Cambria Math" w:hAnsi="Cambria Math"/>
              </w:rPr>
              <m:t>éq</m:t>
            </m:r>
          </m:sub>
        </m:sSub>
      </m:oMath>
      <w:r>
        <w:rPr>
          <w:rFonts w:eastAsiaTheme="minorEastAsia"/>
        </w:rPr>
        <w:t xml:space="preserve">, leur module élastique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éq</m:t>
            </m:r>
          </m:sub>
        </m:sSub>
        <m:r>
          <w:rPr>
            <w:rFonts w:ascii="Cambria Math" w:eastAsiaTheme="minorEastAsia" w:hAnsi="Cambria Math"/>
          </w:rPr>
          <m:t xml:space="preserve"> </m:t>
        </m:r>
      </m:oMath>
      <w:r>
        <w:rPr>
          <w:rFonts w:eastAsiaTheme="minorEastAsia"/>
        </w:rPr>
        <w:t>est</w:t>
      </w:r>
      <w:r w:rsidR="003C6D49">
        <w:rPr>
          <w:rFonts w:eastAsiaTheme="minorEastAsia"/>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1FC76442" w14:textId="77777777" w:rsidTr="00A771BD">
        <w:tc>
          <w:tcPr>
            <w:tcW w:w="8075" w:type="dxa"/>
          </w:tcPr>
          <w:p w14:paraId="0437C403" w14:textId="77777777" w:rsidR="00C12484"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éq</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R</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t</m:t>
                                    </m:r>
                                  </m:sub>
                                </m:sSub>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den>
                        </m:f>
                      </m:e>
                    </m:d>
                  </m:e>
                  <m:sup>
                    <m:r>
                      <w:rPr>
                        <w:rFonts w:ascii="Cambria Math" w:eastAsiaTheme="minorEastAsia" w:hAnsi="Cambria Math"/>
                      </w:rPr>
                      <m:t>-1</m:t>
                    </m:r>
                  </m:sup>
                </m:sSup>
              </m:oMath>
            </m:oMathPara>
          </w:p>
        </w:tc>
        <w:tc>
          <w:tcPr>
            <w:tcW w:w="987" w:type="dxa"/>
          </w:tcPr>
          <w:p w14:paraId="6A675E4F" w14:textId="77777777" w:rsidR="001B48CA" w:rsidRPr="001B48CA" w:rsidRDefault="001B48CA" w:rsidP="001B48CA">
            <w:pPr>
              <w:pStyle w:val="Lgende"/>
              <w:keepNext/>
              <w:rPr>
                <w:sz w:val="2"/>
              </w:rPr>
            </w:pPr>
          </w:p>
          <w:p w14:paraId="1A99F7E2" w14:textId="66FC453A"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77</w:t>
            </w:r>
            <w:r w:rsidR="008A3455">
              <w:rPr>
                <w:noProof/>
              </w:rPr>
              <w:fldChar w:fldCharType="end"/>
            </w:r>
            <w:r>
              <w:t>)</w:t>
            </w:r>
          </w:p>
        </w:tc>
      </w:tr>
    </w:tbl>
    <w:p w14:paraId="3F5DF292" w14:textId="77777777" w:rsidR="004611D6" w:rsidRPr="004C10D9" w:rsidRDefault="00317FEF" w:rsidP="005C5C1E">
      <w:pPr>
        <w:jc w:val="center"/>
        <w:rPr>
          <w:rFonts w:eastAsiaTheme="minorEastAsia"/>
        </w:rPr>
      </w:pPr>
      <w:r>
        <w:rPr>
          <w:rFonts w:eastAsiaTheme="minorEastAsia"/>
          <w:noProof/>
          <w:lang w:eastAsia="fr-FR"/>
        </w:rPr>
        <w:lastRenderedPageBreak/>
        <w:drawing>
          <wp:inline distT="0" distB="0" distL="0" distR="0" wp14:anchorId="6668033F" wp14:editId="3F5181B8">
            <wp:extent cx="5773002" cy="288650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03374" cy="2901687"/>
                    </a:xfrm>
                    <a:prstGeom prst="rect">
                      <a:avLst/>
                    </a:prstGeom>
                    <a:noFill/>
                  </pic:spPr>
                </pic:pic>
              </a:graphicData>
            </a:graphic>
          </wp:inline>
        </w:drawing>
      </w:r>
    </w:p>
    <w:p w14:paraId="122FA688" w14:textId="6FF71966" w:rsidR="00ED73DF" w:rsidRDefault="004611D6" w:rsidP="005C5C1E">
      <w:pPr>
        <w:pStyle w:val="Lgende"/>
        <w:jc w:val="center"/>
      </w:pPr>
      <w:bookmarkStart w:id="141" w:name="_Ref526273897"/>
      <w:bookmarkStart w:id="142" w:name="_Toc531267480"/>
      <w:r>
        <w:t xml:space="preserve">Figure </w:t>
      </w:r>
      <w:r>
        <w:rPr>
          <w:noProof/>
        </w:rPr>
        <w:fldChar w:fldCharType="begin"/>
      </w:r>
      <w:r>
        <w:rPr>
          <w:noProof/>
        </w:rPr>
        <w:instrText xml:space="preserve"> SEQ Figure \* ARABIC </w:instrText>
      </w:r>
      <w:r>
        <w:rPr>
          <w:noProof/>
        </w:rPr>
        <w:fldChar w:fldCharType="separate"/>
      </w:r>
      <w:r w:rsidR="009D4609">
        <w:rPr>
          <w:noProof/>
        </w:rPr>
        <w:t>37</w:t>
      </w:r>
      <w:r>
        <w:rPr>
          <w:noProof/>
        </w:rPr>
        <w:fldChar w:fldCharType="end"/>
      </w:r>
      <w:bookmarkEnd w:id="141"/>
      <w:r>
        <w:t xml:space="preserve"> : Modélisation de Greenwood et Williamson (Représentation issue de </w:t>
      </w:r>
      <w:r>
        <w:fldChar w:fldCharType="begin"/>
      </w:r>
      <w:r>
        <w:instrText xml:space="preserve"> REF _Ref525889644 \h </w:instrText>
      </w:r>
      <w:r>
        <w:fldChar w:fldCharType="separate"/>
      </w:r>
      <w:r w:rsidR="009D4609">
        <w:t>[</w:t>
      </w:r>
      <w:r w:rsidR="009D4609">
        <w:rPr>
          <w:noProof/>
        </w:rPr>
        <w:t>95</w:t>
      </w:r>
      <w:r>
        <w:fldChar w:fldCharType="end"/>
      </w:r>
      <w:r>
        <w:t>])</w:t>
      </w:r>
      <w:bookmarkEnd w:id="142"/>
    </w:p>
    <w:p w14:paraId="49145A91" w14:textId="77777777" w:rsidR="005C5C1E" w:rsidRPr="005C5C1E" w:rsidRDefault="005C5C1E" w:rsidP="005C5C1E">
      <w:pPr>
        <w:rPr>
          <w:sz w:val="4"/>
          <w:szCs w:val="4"/>
        </w:rPr>
      </w:pPr>
    </w:p>
    <w:p w14:paraId="2CE33821" w14:textId="7AD5951C" w:rsidR="004611D6" w:rsidRDefault="004611D6" w:rsidP="005C5C1E">
      <w:pPr>
        <w:spacing w:line="360" w:lineRule="auto"/>
        <w:jc w:val="both"/>
        <w:rPr>
          <w:rFonts w:eastAsiaTheme="minorEastAsia"/>
        </w:rPr>
      </w:pPr>
      <w:r>
        <w:rPr>
          <w:rFonts w:eastAsiaTheme="minorEastAsia"/>
        </w:rPr>
        <w:t xml:space="preserve">La </w:t>
      </w:r>
      <w:r>
        <w:rPr>
          <w:rFonts w:eastAsiaTheme="minorEastAsia"/>
        </w:rPr>
        <w:fldChar w:fldCharType="begin"/>
      </w:r>
      <w:r>
        <w:rPr>
          <w:rFonts w:eastAsiaTheme="minorEastAsia"/>
        </w:rPr>
        <w:instrText xml:space="preserve"> REF _Ref526273897 \h  \* MERGEFORMAT </w:instrText>
      </w:r>
      <w:r>
        <w:rPr>
          <w:rFonts w:eastAsiaTheme="minorEastAsia"/>
        </w:rPr>
      </w:r>
      <w:r>
        <w:rPr>
          <w:rFonts w:eastAsiaTheme="minorEastAsia"/>
        </w:rPr>
        <w:fldChar w:fldCharType="separate"/>
      </w:r>
      <w:r w:rsidR="009D4609">
        <w:t xml:space="preserve">Figure </w:t>
      </w:r>
      <w:r w:rsidR="009D4609">
        <w:rPr>
          <w:noProof/>
        </w:rPr>
        <w:t>37</w:t>
      </w:r>
      <w:r>
        <w:rPr>
          <w:rFonts w:eastAsiaTheme="minorEastAsia"/>
        </w:rPr>
        <w:fldChar w:fldCharType="end"/>
      </w:r>
      <w:r>
        <w:rPr>
          <w:rFonts w:eastAsiaTheme="minorEastAsia"/>
        </w:rPr>
        <w:t xml:space="preserve"> présente le contact entre la surface plane et la surface rugueuse équivalente. La distance entre le plan moyen de la surface rugueuse équivalente et la surface plane rigide représente l’épaisseur du film fluide, </w:t>
      </w:r>
      <m:oMath>
        <m:r>
          <w:rPr>
            <w:rFonts w:ascii="Cambria Math" w:eastAsiaTheme="minorEastAsia" w:hAnsi="Cambria Math"/>
          </w:rPr>
          <m:t>h</m:t>
        </m:r>
      </m:oMath>
      <w:r>
        <w:rPr>
          <w:rFonts w:eastAsiaTheme="minorEastAsia"/>
        </w:rPr>
        <w:t xml:space="preserve">. Les hauteurs algébriques (c.à.d avec signe) des rugosités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oMath>
      <w:r>
        <w:rPr>
          <w:rFonts w:eastAsiaTheme="minorEastAsia"/>
        </w:rPr>
        <w:t xml:space="preserve"> sont mesurées à partir de ce plan moyen comme indiqué sur la </w:t>
      </w:r>
      <w:r>
        <w:rPr>
          <w:rFonts w:eastAsiaTheme="minorEastAsia"/>
        </w:rPr>
        <w:fldChar w:fldCharType="begin"/>
      </w:r>
      <w:r>
        <w:rPr>
          <w:rFonts w:eastAsiaTheme="minorEastAsia"/>
        </w:rPr>
        <w:instrText xml:space="preserve"> REF _Ref526273897 \h  \* MERGEFORMAT </w:instrText>
      </w:r>
      <w:r>
        <w:rPr>
          <w:rFonts w:eastAsiaTheme="minorEastAsia"/>
        </w:rPr>
      </w:r>
      <w:r>
        <w:rPr>
          <w:rFonts w:eastAsiaTheme="minorEastAsia"/>
        </w:rPr>
        <w:fldChar w:fldCharType="separate"/>
      </w:r>
      <w:r w:rsidR="009D4609">
        <w:t xml:space="preserve">Figure </w:t>
      </w:r>
      <w:r w:rsidR="009D4609">
        <w:rPr>
          <w:noProof/>
        </w:rPr>
        <w:t>37</w:t>
      </w:r>
      <w:r>
        <w:rPr>
          <w:rFonts w:eastAsiaTheme="minorEastAsia"/>
        </w:rPr>
        <w:fldChar w:fldCharType="end"/>
      </w:r>
      <w:r>
        <w:rPr>
          <w:rFonts w:eastAsiaTheme="minorEastAsia"/>
        </w:rPr>
        <w:t xml:space="preserve">. La rugosité de la surface équivalente a une distribution de probabilité </w:t>
      </w:r>
      <m:oMath>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oMath>
      <w:r>
        <w:rPr>
          <w:rFonts w:eastAsiaTheme="minorEastAsia"/>
        </w:rPr>
        <w:t xml:space="preserve">. Il est supposé que la distribution est gaussienne (hypothèse correcte seulement si les rugosités des deux surfaces réelles ont une distribution gaussienne), centrée sur la moyenne des hauteurs des sommets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s</m:t>
            </m:r>
          </m:sub>
        </m:sSub>
      </m:oMath>
      <w:r>
        <w:rPr>
          <w:rFonts w:eastAsiaTheme="minorEastAsia"/>
        </w:rPr>
        <w:t xml:space="preserve"> et que l’écart type est </w:t>
      </w:r>
      <m:oMath>
        <m:sSub>
          <m:sSubPr>
            <m:ctrlPr>
              <w:rPr>
                <w:rFonts w:ascii="Cambria Math" w:hAnsi="Cambria Math"/>
                <w:i/>
              </w:rPr>
            </m:ctrlPr>
          </m:sSubPr>
          <m:e>
            <m:r>
              <w:rPr>
                <w:rFonts w:ascii="Cambria Math" w:hAnsi="Cambria Math"/>
              </w:rPr>
              <m:t>σ</m:t>
            </m:r>
          </m:e>
          <m:sub>
            <m:r>
              <w:rPr>
                <w:rFonts w:ascii="Cambria Math" w:hAnsi="Cambria Math"/>
              </w:rPr>
              <m:t>éq</m:t>
            </m:r>
          </m:sub>
        </m:sSub>
      </m:oMath>
      <w:r>
        <w:rPr>
          <w:rFonts w:eastAsiaTheme="minorEastAsia"/>
        </w:rPr>
        <w:t>.</w:t>
      </w:r>
    </w:p>
    <w:p w14:paraId="23ED2075" w14:textId="77777777" w:rsidR="004611D6" w:rsidRPr="003C6D49" w:rsidRDefault="004611D6" w:rsidP="005C5C1E">
      <w:pPr>
        <w:spacing w:line="360" w:lineRule="auto"/>
        <w:jc w:val="both"/>
        <w:rPr>
          <w:rFonts w:eastAsiaTheme="minorEastAsia"/>
          <w:sz w:val="18"/>
          <w:szCs w:val="18"/>
        </w:rPr>
      </w:pPr>
      <w:r>
        <w:rPr>
          <w:rFonts w:eastAsiaTheme="minorEastAsia"/>
        </w:rPr>
        <w:t xml:space="preserve">Les sommets des aspérités sont considérés des calottes sphériques de rayon constant </w:t>
      </w:r>
      <m:oMath>
        <m:r>
          <w:rPr>
            <w:rFonts w:ascii="Cambria Math" w:eastAsiaTheme="minorEastAsia" w:hAnsi="Cambria Math"/>
          </w:rPr>
          <m:t>β</m:t>
        </m:r>
      </m:oMath>
      <w:r>
        <w:rPr>
          <w:rFonts w:eastAsiaTheme="minorEastAsia"/>
        </w:rPr>
        <w:t xml:space="preserve">. Les aspérités dont la hauteur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oMath>
      <w:r>
        <w:rPr>
          <w:rFonts w:eastAsiaTheme="minorEastAsia"/>
        </w:rPr>
        <w:t xml:space="preserve"> est supérieure à h sont les seules en contact avec la surface plane, rigide. Il est supposé de plus que les déformations des sommets sont élastiques et que les sommets n’interagissent pas (la déformation d’un sommet n’est pas influencée par son voisin). </w:t>
      </w:r>
    </w:p>
    <w:p w14:paraId="5B02F381" w14:textId="77777777" w:rsidR="001B48CA" w:rsidRPr="005C5C1E" w:rsidRDefault="00C12484" w:rsidP="005C5C1E">
      <w:pPr>
        <w:spacing w:line="360" w:lineRule="auto"/>
        <w:jc w:val="both"/>
        <w:rPr>
          <w:rFonts w:eastAsiaTheme="minorEastAsia"/>
        </w:rPr>
      </w:pPr>
      <w:r>
        <w:rPr>
          <w:rFonts w:eastAsiaTheme="minorEastAsia"/>
        </w:rPr>
        <w:t xml:space="preserve">Chaque surface a une densité surfacique de rugosités,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R</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oMath>
      <w:r>
        <w:rPr>
          <w:rFonts w:eastAsiaTheme="minorEastAsia"/>
        </w:rPr>
        <w:t xml:space="preserve"> défini par rapport à la surface de contact apparente (ou nominale). Pour la résolution numérique de l’équation de Reynolds, cette surface est égale à la surface de la cellule de discrétisation, </w:t>
      </w:r>
      <m:oMath>
        <m:r>
          <m:rPr>
            <m:scr m:val="script"/>
          </m:rPr>
          <w:rPr>
            <w:rFonts w:ascii="Cambria Math" w:eastAsiaTheme="minorEastAsia" w:hAnsi="Cambria Math"/>
          </w:rPr>
          <m:t>A</m:t>
        </m:r>
      </m:oMath>
      <w:r>
        <w:rPr>
          <w:rFonts w:eastAsiaTheme="minorEastAsia"/>
        </w:rPr>
        <w:t>. Le nombre total de rugosité de la surface équivalente sera donc</w:t>
      </w:r>
      <w:r w:rsidR="00ED73DF">
        <w:rPr>
          <w:rFonts w:eastAsiaTheme="minorEastAsia"/>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7"/>
      </w:tblGrid>
      <w:tr w:rsidR="00C12484" w14:paraId="7892FF2B" w14:textId="77777777" w:rsidTr="005C5C1E">
        <w:tc>
          <w:tcPr>
            <w:tcW w:w="8075" w:type="dxa"/>
          </w:tcPr>
          <w:p w14:paraId="1B449540" w14:textId="77777777" w:rsidR="00C12484"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asp</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e>
                </m:d>
                <m:r>
                  <m:rPr>
                    <m:scr m:val="script"/>
                  </m:rPr>
                  <w:rPr>
                    <w:rFonts w:ascii="Cambria Math" w:eastAsiaTheme="minorEastAsia" w:hAnsi="Cambria Math"/>
                  </w:rPr>
                  <m:t>A</m:t>
                </m:r>
              </m:oMath>
            </m:oMathPara>
          </w:p>
        </w:tc>
        <w:tc>
          <w:tcPr>
            <w:tcW w:w="987" w:type="dxa"/>
          </w:tcPr>
          <w:p w14:paraId="311E759E" w14:textId="51BAC4CA"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78</w:t>
            </w:r>
            <w:r w:rsidR="008A3455">
              <w:rPr>
                <w:noProof/>
              </w:rPr>
              <w:fldChar w:fldCharType="end"/>
            </w:r>
            <w:r>
              <w:t>)</w:t>
            </w:r>
          </w:p>
        </w:tc>
      </w:tr>
    </w:tbl>
    <w:p w14:paraId="3A540D7B" w14:textId="77777777" w:rsidR="00C12484" w:rsidRPr="005C5C1E" w:rsidRDefault="00C12484" w:rsidP="00C12484">
      <w:pPr>
        <w:rPr>
          <w:rFonts w:eastAsiaTheme="minorEastAsia"/>
          <w:sz w:val="4"/>
          <w:szCs w:val="4"/>
        </w:rPr>
      </w:pPr>
    </w:p>
    <w:p w14:paraId="45960113" w14:textId="77777777" w:rsidR="001B48CA" w:rsidRPr="005C5C1E" w:rsidRDefault="00C12484" w:rsidP="005C5C1E">
      <w:pPr>
        <w:spacing w:line="360" w:lineRule="auto"/>
        <w:jc w:val="both"/>
        <w:rPr>
          <w:rFonts w:eastAsiaTheme="minorEastAsia"/>
        </w:rPr>
      </w:pPr>
      <w:r>
        <w:rPr>
          <w:rFonts w:eastAsiaTheme="minorEastAsia"/>
        </w:rPr>
        <w:t xml:space="preserve">Le nombre de sommets en contact dépend de la hauteur </w:t>
      </w:r>
      <m:oMath>
        <m:r>
          <w:rPr>
            <w:rFonts w:ascii="Cambria Math" w:eastAsiaTheme="minorEastAsia" w:hAnsi="Cambria Math"/>
          </w:rPr>
          <m:t>h</m:t>
        </m:r>
      </m:oMath>
      <w:r w:rsidR="00ED73DF">
        <w:rPr>
          <w:rFonts w:eastAsiaTheme="minorEastAsia"/>
        </w:rPr>
        <w:t xml:space="preserve"> </w:t>
      </w:r>
      <w:r>
        <w:rPr>
          <w:rFonts w:eastAsiaTheme="minorEastAsia"/>
        </w:rPr>
        <w:t xml:space="preserve">du contact et de la distribution des rugosités. Seulement les sommets dont la hauteur mesurée par rapport au plan moyen est </w:t>
      </w:r>
      <w:r>
        <w:rPr>
          <w:rFonts w:eastAsiaTheme="minorEastAsia"/>
        </w:rPr>
        <w:lastRenderedPageBreak/>
        <w:t xml:space="preserve">supérieure à </w:t>
      </w:r>
      <m:oMath>
        <m:r>
          <w:rPr>
            <w:rFonts w:ascii="Cambria Math" w:eastAsiaTheme="minorEastAsia" w:hAnsi="Cambria Math"/>
          </w:rPr>
          <m:t>h</m:t>
        </m:r>
      </m:oMath>
      <w:r w:rsidR="00ED73DF">
        <w:rPr>
          <w:rFonts w:eastAsiaTheme="minorEastAsia"/>
        </w:rPr>
        <w:t xml:space="preserve"> </w:t>
      </w:r>
      <w:r>
        <w:rPr>
          <w:rFonts w:eastAsiaTheme="minorEastAsia"/>
        </w:rPr>
        <w:t>seront en contact avec la surface plane, rigide</w:t>
      </w:r>
      <w:r>
        <w:rPr>
          <w:rStyle w:val="Appelnotedebasdep"/>
          <w:rFonts w:eastAsiaTheme="minorEastAsia"/>
        </w:rPr>
        <w:footnoteReference w:id="2"/>
      </w:r>
      <w:r>
        <w:rPr>
          <w:rFonts w:eastAsiaTheme="minorEastAsia"/>
        </w:rPr>
        <w:t xml:space="preserve"> et vont se déformer de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-h</m:t>
        </m:r>
      </m:oMath>
      <w:r>
        <w:rPr>
          <w:rFonts w:eastAsiaTheme="minorEastAsia"/>
        </w:rPr>
        <w:t>. L’effort donnée par la théorie de Hertz pour un contact élastique sphère-plan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6636AE2" w14:textId="77777777" w:rsidTr="00A771BD">
        <w:tc>
          <w:tcPr>
            <w:tcW w:w="8217" w:type="dxa"/>
          </w:tcPr>
          <w:p w14:paraId="26B40421" w14:textId="77777777" w:rsidR="00C12484"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Hrtz</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éq</m:t>
                    </m:r>
                  </m:sub>
                </m:sSub>
                <m:rad>
                  <m:radPr>
                    <m:degHide m:val="1"/>
                    <m:ctrlPr>
                      <w:rPr>
                        <w:rFonts w:ascii="Cambria Math" w:eastAsiaTheme="minorEastAsia" w:hAnsi="Cambria Math"/>
                        <w:i/>
                      </w:rPr>
                    </m:ctrlPr>
                  </m:radPr>
                  <m:deg/>
                  <m:e>
                    <m:r>
                      <w:rPr>
                        <w:rFonts w:ascii="Cambria Math" w:eastAsiaTheme="minorEastAsia" w:hAnsi="Cambria Math"/>
                      </w:rPr>
                      <m:t>β</m:t>
                    </m:r>
                  </m:e>
                </m:ra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-h</m:t>
                        </m:r>
                      </m:e>
                    </m:d>
                  </m:e>
                  <m:sup>
                    <m:f>
                      <m:fPr>
                        <m:type m:val="lin"/>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oMath>
            </m:oMathPara>
          </w:p>
        </w:tc>
        <w:tc>
          <w:tcPr>
            <w:tcW w:w="845" w:type="dxa"/>
          </w:tcPr>
          <w:p w14:paraId="630F31BD" w14:textId="77777777" w:rsidR="001B48CA" w:rsidRPr="001B48CA" w:rsidRDefault="001B48CA" w:rsidP="001B48CA">
            <w:pPr>
              <w:pStyle w:val="Lgende"/>
              <w:keepNext/>
              <w:rPr>
                <w:sz w:val="2"/>
                <w:szCs w:val="2"/>
              </w:rPr>
            </w:pPr>
          </w:p>
          <w:p w14:paraId="58F41200" w14:textId="30E7F0BB"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79</w:t>
            </w:r>
            <w:r w:rsidR="008A3455">
              <w:rPr>
                <w:noProof/>
              </w:rPr>
              <w:fldChar w:fldCharType="end"/>
            </w:r>
            <w:r>
              <w:t>)</w:t>
            </w:r>
          </w:p>
        </w:tc>
      </w:tr>
    </w:tbl>
    <w:p w14:paraId="4F08349F" w14:textId="77777777" w:rsidR="00C12484" w:rsidRPr="00A771BD" w:rsidRDefault="00C12484" w:rsidP="00C12484">
      <w:pPr>
        <w:rPr>
          <w:rFonts w:eastAsiaTheme="minorEastAsia"/>
          <w:sz w:val="10"/>
          <w:szCs w:val="10"/>
        </w:rPr>
      </w:pPr>
    </w:p>
    <w:p w14:paraId="08D78D69" w14:textId="77777777" w:rsidR="001B48CA" w:rsidRPr="005C5C1E" w:rsidRDefault="00C12484" w:rsidP="005C5C1E">
      <w:pPr>
        <w:rPr>
          <w:rFonts w:eastAsiaTheme="minorEastAsia"/>
        </w:rPr>
      </w:pPr>
      <w:r>
        <w:rPr>
          <w:rFonts w:eastAsiaTheme="minorEastAsia"/>
        </w:rPr>
        <w:t>Pour une surface apparente égale à la cellule de discrétisation, la force de contact se</w:t>
      </w:r>
      <w:r w:rsidR="005C5C1E">
        <w:rPr>
          <w:rFonts w:eastAsiaTheme="minorEastAsia"/>
        </w:rPr>
        <w:t>ra donc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6D5FD840" w14:textId="77777777" w:rsidTr="00A771BD">
        <w:tc>
          <w:tcPr>
            <w:tcW w:w="8217" w:type="dxa"/>
          </w:tcPr>
          <w:p w14:paraId="505899DC" w14:textId="77777777" w:rsidR="00C12484"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asp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asp</m:t>
                    </m:r>
                  </m:sub>
                </m:sSub>
                <m:nary>
                  <m:naryPr>
                    <m:limLoc m:val="subSup"/>
                    <m:ctrlPr>
                      <w:rPr>
                        <w:rFonts w:ascii="Cambria Math" w:eastAsiaTheme="minorEastAsia" w:hAnsi="Cambria Math"/>
                        <w:i/>
                      </w:rPr>
                    </m:ctrlPr>
                  </m:naryPr>
                  <m:sub>
                    <m:r>
                      <w:rPr>
                        <w:rFonts w:ascii="Cambria Math" w:eastAsiaTheme="minorEastAsia" w:hAnsi="Cambria Math"/>
                      </w:rPr>
                      <m:t>h</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Hrtz</m:t>
                        </m:r>
                      </m:sub>
                    </m:sSub>
                    <m:sSub>
                      <m:sSubPr>
                        <m:ctrlPr>
                          <w:rPr>
                            <w:rFonts w:ascii="Cambria Math" w:eastAsiaTheme="minorEastAsia" w:hAnsi="Cambria Math"/>
                            <w:i/>
                          </w:rPr>
                        </m:ctrlPr>
                      </m:sSubPr>
                      <m:e>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dy</m:t>
                        </m:r>
                      </m:e>
                      <m:sub>
                        <m:r>
                          <w:rPr>
                            <w:rFonts w:ascii="Cambria Math" w:eastAsiaTheme="minorEastAsia" w:hAnsi="Cambria Math"/>
                          </w:rPr>
                          <m:t>s</m:t>
                        </m:r>
                      </m:sub>
                    </m:sSub>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asp</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éq</m:t>
                    </m:r>
                  </m:sub>
                </m:sSub>
                <m:rad>
                  <m:radPr>
                    <m:degHide m:val="1"/>
                    <m:ctrlPr>
                      <w:rPr>
                        <w:rFonts w:ascii="Cambria Math" w:eastAsiaTheme="minorEastAsia" w:hAnsi="Cambria Math"/>
                        <w:i/>
                      </w:rPr>
                    </m:ctrlPr>
                  </m:radPr>
                  <m:deg/>
                  <m:e>
                    <m:r>
                      <w:rPr>
                        <w:rFonts w:ascii="Cambria Math" w:eastAsiaTheme="minorEastAsia" w:hAnsi="Cambria Math"/>
                      </w:rPr>
                      <m:t>β</m:t>
                    </m:r>
                  </m:e>
                </m:rad>
                <m:nary>
                  <m:naryPr>
                    <m:limLoc m:val="subSup"/>
                    <m:ctrlPr>
                      <w:rPr>
                        <w:rFonts w:ascii="Cambria Math" w:eastAsiaTheme="minorEastAsia" w:hAnsi="Cambria Math"/>
                        <w:i/>
                      </w:rPr>
                    </m:ctrlPr>
                  </m:naryPr>
                  <m:sub>
                    <m:r>
                      <w:rPr>
                        <w:rFonts w:ascii="Cambria Math" w:eastAsiaTheme="minorEastAsia" w:hAnsi="Cambria Math"/>
                      </w:rPr>
                      <m:t>h</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-h</m:t>
                            </m:r>
                          </m:e>
                        </m:d>
                      </m:e>
                      <m:sup>
                        <m:f>
                          <m:fPr>
                            <m:type m:val="lin"/>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sSub>
                      <m:sSubPr>
                        <m:ctrlPr>
                          <w:rPr>
                            <w:rFonts w:ascii="Cambria Math" w:eastAsiaTheme="minorEastAsia" w:hAnsi="Cambria Math"/>
                            <w:i/>
                          </w:rPr>
                        </m:ctrlPr>
                      </m:sSubPr>
                      <m:e>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dy</m:t>
                        </m:r>
                      </m:e>
                      <m:sub>
                        <m:r>
                          <w:rPr>
                            <w:rFonts w:ascii="Cambria Math" w:eastAsiaTheme="minorEastAsia" w:hAnsi="Cambria Math"/>
                          </w:rPr>
                          <m:t>s</m:t>
                        </m:r>
                      </m:sub>
                    </m:sSub>
                  </m:e>
                </m:nary>
              </m:oMath>
            </m:oMathPara>
          </w:p>
        </w:tc>
        <w:tc>
          <w:tcPr>
            <w:tcW w:w="845" w:type="dxa"/>
          </w:tcPr>
          <w:p w14:paraId="721366E8" w14:textId="58098D02"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80</w:t>
            </w:r>
            <w:r w:rsidR="008A3455">
              <w:rPr>
                <w:noProof/>
              </w:rPr>
              <w:fldChar w:fldCharType="end"/>
            </w:r>
            <w:r>
              <w:t>)</w:t>
            </w:r>
          </w:p>
        </w:tc>
      </w:tr>
    </w:tbl>
    <w:p w14:paraId="10F806C4" w14:textId="77777777" w:rsidR="00C12484" w:rsidRPr="00A771BD" w:rsidRDefault="00C12484" w:rsidP="00C12484">
      <w:pPr>
        <w:rPr>
          <w:rFonts w:eastAsiaTheme="minorEastAsia"/>
          <w:sz w:val="10"/>
          <w:szCs w:val="10"/>
        </w:rPr>
      </w:pPr>
    </w:p>
    <w:p w14:paraId="162835E4" w14:textId="77777777" w:rsidR="001B48CA" w:rsidRPr="003C6D49" w:rsidRDefault="00DB160B" w:rsidP="005C5C1E">
      <w:pPr>
        <w:rPr>
          <w:sz w:val="2"/>
          <w:szCs w:val="2"/>
        </w:rPr>
      </w:pPr>
      <w:r>
        <w:rPr>
          <w:rFonts w:eastAsiaTheme="minorEastAsia"/>
        </w:rPr>
        <w:t xml:space="preserve">Avec ces considérations, </w:t>
      </w:r>
      <w:r w:rsidR="00C12484">
        <w:rPr>
          <w:rFonts w:eastAsiaTheme="minorEastAsia"/>
        </w:rPr>
        <w:t>la pression de contact sera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6B7DF99D" w14:textId="77777777" w:rsidTr="00A771BD">
        <w:tc>
          <w:tcPr>
            <w:tcW w:w="8217" w:type="dxa"/>
          </w:tcPr>
          <w:p w14:paraId="1FA83782" w14:textId="77777777" w:rsidR="00C12484"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cntct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asp</m:t>
                        </m:r>
                      </m:sub>
                    </m:sSub>
                  </m:num>
                  <m:den>
                    <m:r>
                      <m:rPr>
                        <m:scr m:val="script"/>
                      </m:rP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t</m:t>
                        </m:r>
                      </m:sub>
                    </m:sSub>
                  </m:e>
                </m:d>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éq</m:t>
                    </m:r>
                  </m:sub>
                </m:sSub>
                <m:rad>
                  <m:radPr>
                    <m:degHide m:val="1"/>
                    <m:ctrlPr>
                      <w:rPr>
                        <w:rFonts w:ascii="Cambria Math" w:eastAsiaTheme="minorEastAsia" w:hAnsi="Cambria Math"/>
                        <w:i/>
                      </w:rPr>
                    </m:ctrlPr>
                  </m:radPr>
                  <m:deg/>
                  <m:e>
                    <m:r>
                      <w:rPr>
                        <w:rFonts w:ascii="Cambria Math" w:eastAsiaTheme="minorEastAsia" w:hAnsi="Cambria Math"/>
                      </w:rPr>
                      <m:t>β</m:t>
                    </m:r>
                  </m:e>
                </m:rad>
                <m:nary>
                  <m:naryPr>
                    <m:limLoc m:val="subSup"/>
                    <m:ctrlPr>
                      <w:rPr>
                        <w:rFonts w:ascii="Cambria Math" w:eastAsiaTheme="minorEastAsia" w:hAnsi="Cambria Math"/>
                        <w:i/>
                      </w:rPr>
                    </m:ctrlPr>
                  </m:naryPr>
                  <m:sub>
                    <m:r>
                      <w:rPr>
                        <w:rFonts w:ascii="Cambria Math" w:eastAsiaTheme="minorEastAsia" w:hAnsi="Cambria Math"/>
                      </w:rPr>
                      <m:t>h</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-h</m:t>
                            </m:r>
                          </m:e>
                        </m:d>
                      </m:e>
                      <m:sup>
                        <m:f>
                          <m:fPr>
                            <m:type m:val="lin"/>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sSub>
                      <m:sSubPr>
                        <m:ctrlPr>
                          <w:rPr>
                            <w:rFonts w:ascii="Cambria Math" w:eastAsiaTheme="minorEastAsia" w:hAnsi="Cambria Math"/>
                            <w:i/>
                          </w:rPr>
                        </m:ctrlPr>
                      </m:sSubPr>
                      <m:e>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dy</m:t>
                        </m:r>
                      </m:e>
                      <m:sub>
                        <m:r>
                          <w:rPr>
                            <w:rFonts w:ascii="Cambria Math" w:eastAsiaTheme="minorEastAsia" w:hAnsi="Cambria Math"/>
                          </w:rPr>
                          <m:t>s</m:t>
                        </m:r>
                      </m:sub>
                    </m:sSub>
                  </m:e>
                </m:nary>
              </m:oMath>
            </m:oMathPara>
          </w:p>
        </w:tc>
        <w:tc>
          <w:tcPr>
            <w:tcW w:w="845" w:type="dxa"/>
          </w:tcPr>
          <w:p w14:paraId="13663B3D" w14:textId="2D52957D" w:rsidR="001B48CA" w:rsidRDefault="001B48CA" w:rsidP="001B48CA">
            <w:pPr>
              <w:pStyle w:val="Lgende"/>
              <w:keepNext/>
            </w:pPr>
            <w:bookmarkStart w:id="143" w:name="_Ref526273776"/>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81</w:t>
            </w:r>
            <w:r w:rsidR="008A3455">
              <w:rPr>
                <w:noProof/>
              </w:rPr>
              <w:fldChar w:fldCharType="end"/>
            </w:r>
            <w:r>
              <w:t>)</w:t>
            </w:r>
            <w:bookmarkEnd w:id="143"/>
          </w:p>
          <w:p w14:paraId="53FB51CD" w14:textId="77777777" w:rsidR="00C12484" w:rsidRDefault="00C12484" w:rsidP="00C81C7E">
            <w:pPr>
              <w:rPr>
                <w:rFonts w:eastAsiaTheme="minorEastAsia"/>
              </w:rPr>
            </w:pPr>
          </w:p>
        </w:tc>
      </w:tr>
    </w:tbl>
    <w:p w14:paraId="5ADDFB90" w14:textId="77777777" w:rsidR="00C12484" w:rsidRPr="005C5C1E" w:rsidRDefault="00C12484" w:rsidP="00C12484">
      <w:pPr>
        <w:rPr>
          <w:rFonts w:eastAsiaTheme="minorEastAsia"/>
          <w:sz w:val="4"/>
          <w:szCs w:val="4"/>
        </w:rPr>
      </w:pPr>
    </w:p>
    <w:p w14:paraId="1108A326" w14:textId="1D579431" w:rsidR="001B48CA" w:rsidRPr="005C5C1E" w:rsidRDefault="00C12484" w:rsidP="005C5C1E">
      <w:pPr>
        <w:spacing w:line="360" w:lineRule="auto"/>
        <w:jc w:val="both"/>
        <w:rPr>
          <w:rFonts w:eastAsiaTheme="minorEastAsia"/>
        </w:rPr>
      </w:pPr>
      <w:r>
        <w:rPr>
          <w:rFonts w:eastAsiaTheme="minorEastAsia"/>
        </w:rPr>
        <w:t>Greenwood et Williamson</w:t>
      </w:r>
      <w:r w:rsidR="00DB160B">
        <w:rPr>
          <w:rFonts w:eastAsiaTheme="minorEastAsia"/>
        </w:rPr>
        <w:t xml:space="preserve"> </w:t>
      </w:r>
      <w:r w:rsidR="00DB160B">
        <w:rPr>
          <w:rFonts w:eastAsiaTheme="minorEastAsia"/>
        </w:rPr>
        <w:fldChar w:fldCharType="begin"/>
      </w:r>
      <w:r w:rsidR="00DB160B">
        <w:rPr>
          <w:rFonts w:eastAsiaTheme="minorEastAsia"/>
        </w:rPr>
        <w:instrText xml:space="preserve"> REF _Ref526273278 \h </w:instrText>
      </w:r>
      <w:r w:rsidR="004C10D9">
        <w:rPr>
          <w:rFonts w:eastAsiaTheme="minorEastAsia"/>
        </w:rPr>
        <w:instrText xml:space="preserve"> \* MERGEFORMAT </w:instrText>
      </w:r>
      <w:r w:rsidR="00DB160B">
        <w:rPr>
          <w:rFonts w:eastAsiaTheme="minorEastAsia"/>
        </w:rPr>
      </w:r>
      <w:r w:rsidR="00DB160B">
        <w:rPr>
          <w:rFonts w:eastAsiaTheme="minorEastAsia"/>
        </w:rPr>
        <w:fldChar w:fldCharType="separate"/>
      </w:r>
      <w:r w:rsidR="009D4609" w:rsidRPr="009D4609">
        <w:t>[</w:t>
      </w:r>
      <w:r w:rsidR="009D4609" w:rsidRPr="009D4609">
        <w:rPr>
          <w:noProof/>
        </w:rPr>
        <w:t>93</w:t>
      </w:r>
      <w:r w:rsidR="00DB160B">
        <w:rPr>
          <w:rFonts w:eastAsiaTheme="minorEastAsia"/>
        </w:rPr>
        <w:fldChar w:fldCharType="end"/>
      </w:r>
      <w:r w:rsidR="00DB160B">
        <w:rPr>
          <w:rFonts w:eastAsiaTheme="minorEastAsia"/>
        </w:rPr>
        <w:t>]</w:t>
      </w:r>
      <w:r>
        <w:rPr>
          <w:rFonts w:eastAsiaTheme="minorEastAsia"/>
        </w:rPr>
        <w:t xml:space="preserve"> proposent d’approximer la distribution de probabilité gaussienne </w:t>
      </w:r>
      <m:oMath>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oMath>
      <w:r>
        <w:rPr>
          <w:rFonts w:eastAsiaTheme="minorEastAsia"/>
        </w:rPr>
        <w:t xml:space="preserve"> par une distribution exponentielle. Toutefois, la distribution gaussienne peut être mieux approximée par l’estimation p</w:t>
      </w:r>
      <w:r w:rsidR="008F42C8">
        <w:rPr>
          <w:rFonts w:eastAsiaTheme="minorEastAsia"/>
        </w:rPr>
        <w:t>olynô</w:t>
      </w:r>
      <w:r w:rsidR="00ED73DF">
        <w:rPr>
          <w:rFonts w:eastAsiaTheme="minorEastAsia"/>
        </w:rPr>
        <w:t xml:space="preserve">miale proposée par Nadian </w:t>
      </w:r>
      <w:r w:rsidR="00EE175E">
        <w:rPr>
          <w:rFonts w:eastAsiaTheme="minorEastAsia"/>
          <w:highlight w:val="cyan"/>
        </w:rPr>
        <w:fldChar w:fldCharType="begin"/>
      </w:r>
      <w:r w:rsidR="00EE175E">
        <w:rPr>
          <w:rFonts w:eastAsiaTheme="minorEastAsia"/>
        </w:rPr>
        <w:instrText xml:space="preserve"> REF _Ref528766842 \h </w:instrText>
      </w:r>
      <w:r w:rsidR="005C5C1E">
        <w:rPr>
          <w:rFonts w:eastAsiaTheme="minorEastAsia"/>
          <w:highlight w:val="cyan"/>
        </w:rPr>
        <w:instrText xml:space="preserve"> \* MERGEFORMAT </w:instrText>
      </w:r>
      <w:r w:rsidR="00EE175E">
        <w:rPr>
          <w:rFonts w:eastAsiaTheme="minorEastAsia"/>
          <w:highlight w:val="cyan"/>
        </w:rPr>
      </w:r>
      <w:r w:rsidR="00EE175E">
        <w:rPr>
          <w:rFonts w:eastAsiaTheme="minorEastAsia"/>
          <w:highlight w:val="cyan"/>
        </w:rPr>
        <w:fldChar w:fldCharType="separate"/>
      </w:r>
      <w:r w:rsidR="009D4609" w:rsidRPr="00213355">
        <w:t>[</w:t>
      </w:r>
      <w:r w:rsidR="009D4609">
        <w:rPr>
          <w:noProof/>
        </w:rPr>
        <w:t>96</w:t>
      </w:r>
      <w:r w:rsidR="00EE175E">
        <w:rPr>
          <w:rFonts w:eastAsiaTheme="minorEastAsia"/>
          <w:highlight w:val="cyan"/>
        </w:rPr>
        <w:fldChar w:fldCharType="end"/>
      </w:r>
      <w:r w:rsidR="00EE175E">
        <w:rPr>
          <w:rFonts w:eastAsiaTheme="minorEastAsi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723A9A0E" w14:textId="77777777" w:rsidTr="00A771BD">
        <w:tc>
          <w:tcPr>
            <w:tcW w:w="8359" w:type="dxa"/>
          </w:tcPr>
          <w:p w14:paraId="1367A87F" w14:textId="77777777" w:rsidR="00C12484" w:rsidRDefault="00C12484" w:rsidP="007F37EC">
            <w:pPr>
              <w:rPr>
                <w:rFonts w:eastAsiaTheme="minorEastAsia"/>
              </w:rPr>
            </w:pPr>
            <m:oMathPara>
              <m:oMath>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32</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7</m:t>
                        </m:r>
                      </m:sup>
                    </m:sSup>
                  </m:den>
                </m:f>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s</m:t>
                            </m:r>
                          </m:sub>
                          <m:sup>
                            <m:r>
                              <w:rPr>
                                <w:rFonts w:ascii="Cambria Math" w:eastAsiaTheme="minorEastAsia" w:hAnsi="Cambria Math"/>
                              </w:rPr>
                              <m:t>2</m:t>
                            </m:r>
                          </m:sup>
                        </m:sSubSup>
                      </m:e>
                    </m:d>
                  </m:e>
                  <m:sup>
                    <m:r>
                      <w:rPr>
                        <w:rFonts w:ascii="Cambria Math" w:eastAsiaTheme="minorEastAsia" w:hAnsi="Cambria Math"/>
                      </w:rPr>
                      <m:t>3</m:t>
                    </m:r>
                  </m:sup>
                </m:sSup>
                <m:r>
                  <w:rPr>
                    <w:rFonts w:ascii="Cambria Math" w:eastAsiaTheme="minorEastAsia" w:hAnsi="Cambria Math"/>
                  </w:rPr>
                  <m:t>, si -c≤</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≤c et</m:t>
                </m:r>
                <m:r>
                  <m:rPr>
                    <m:scr m:val="script"/>
                  </m:rPr>
                  <w:rPr>
                    <w:rFonts w:ascii="Cambria Math" w:eastAsiaTheme="minorEastAsia" w:hAnsi="Cambria Math"/>
                  </w:rPr>
                  <m:t xml:space="preserve"> 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=0 ailleurs</m:t>
                </m:r>
              </m:oMath>
            </m:oMathPara>
          </w:p>
        </w:tc>
        <w:tc>
          <w:tcPr>
            <w:tcW w:w="703" w:type="dxa"/>
          </w:tcPr>
          <w:p w14:paraId="0AB7D2C0" w14:textId="77777777" w:rsidR="00DB160B" w:rsidRPr="00DB160B" w:rsidRDefault="00DB160B" w:rsidP="001B48CA">
            <w:pPr>
              <w:pStyle w:val="Lgende"/>
              <w:keepNext/>
              <w:rPr>
                <w:sz w:val="2"/>
                <w:szCs w:val="2"/>
              </w:rPr>
            </w:pPr>
          </w:p>
          <w:p w14:paraId="491CD595" w14:textId="063359FB"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82</w:t>
            </w:r>
            <w:r w:rsidR="008A3455">
              <w:rPr>
                <w:noProof/>
              </w:rPr>
              <w:fldChar w:fldCharType="end"/>
            </w:r>
            <w:r>
              <w:t>)</w:t>
            </w:r>
          </w:p>
        </w:tc>
      </w:tr>
    </w:tbl>
    <w:p w14:paraId="4D34FEA0" w14:textId="77777777" w:rsidR="005C5C1E" w:rsidRPr="005C5C1E" w:rsidRDefault="005C5C1E" w:rsidP="00C12484">
      <w:pPr>
        <w:rPr>
          <w:rFonts w:eastAsiaTheme="minorEastAsia"/>
          <w:sz w:val="4"/>
          <w:szCs w:val="4"/>
        </w:rPr>
      </w:pPr>
    </w:p>
    <w:p w14:paraId="05191D91" w14:textId="27E2E221" w:rsidR="001B48CA" w:rsidRDefault="00C12484" w:rsidP="005C5C1E">
      <w:pPr>
        <w:rPr>
          <w:rFonts w:eastAsiaTheme="minorEastAsia"/>
        </w:rPr>
      </w:pPr>
      <w:r>
        <w:rPr>
          <w:rFonts w:eastAsiaTheme="minorEastAsia"/>
        </w:rPr>
        <w:t xml:space="preserve">Où </w:t>
      </w:r>
      <m:oMath>
        <m:r>
          <w:rPr>
            <w:rFonts w:ascii="Cambria Math" w:eastAsiaTheme="minorEastAsia" w:hAnsi="Cambria Math"/>
          </w:rPr>
          <m:t>c=3</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éq</m:t>
            </m:r>
          </m:sub>
        </m:sSub>
      </m:oMath>
      <w:r w:rsidR="00DB160B">
        <w:rPr>
          <w:rFonts w:eastAsiaTheme="minorEastAsia"/>
        </w:rPr>
        <w:t xml:space="preserve">. L’intégrale dans </w:t>
      </w:r>
      <w:r w:rsidR="00DB160B">
        <w:rPr>
          <w:rFonts w:eastAsiaTheme="minorEastAsia"/>
        </w:rPr>
        <w:fldChar w:fldCharType="begin"/>
      </w:r>
      <w:r w:rsidR="00DB160B">
        <w:rPr>
          <w:rFonts w:eastAsiaTheme="minorEastAsia"/>
        </w:rPr>
        <w:instrText xml:space="preserve"> REF _Ref526273776 \h </w:instrText>
      </w:r>
      <w:r w:rsidR="00DB160B">
        <w:rPr>
          <w:rFonts w:eastAsiaTheme="minorEastAsia"/>
        </w:rPr>
      </w:r>
      <w:r w:rsidR="00DB160B">
        <w:rPr>
          <w:rFonts w:eastAsiaTheme="minorEastAsia"/>
        </w:rPr>
        <w:fldChar w:fldCharType="separate"/>
      </w:r>
      <w:r w:rsidR="009D4609">
        <w:t>(</w:t>
      </w:r>
      <w:r w:rsidR="009D4609">
        <w:rPr>
          <w:noProof/>
        </w:rPr>
        <w:t>81</w:t>
      </w:r>
      <w:r w:rsidR="009D4609">
        <w:t>)</w:t>
      </w:r>
      <w:r w:rsidR="00DB160B">
        <w:rPr>
          <w:rFonts w:eastAsiaTheme="minorEastAsia"/>
        </w:rPr>
        <w:fldChar w:fldCharType="end"/>
      </w:r>
      <w:r w:rsidR="00DB160B">
        <w:rPr>
          <w:rFonts w:eastAsiaTheme="minorEastAsia"/>
        </w:rPr>
        <w:t xml:space="preserve"> </w:t>
      </w:r>
      <w:r>
        <w:rPr>
          <w:rFonts w:eastAsiaTheme="minorEastAsia"/>
        </w:rPr>
        <w:t xml:space="preserve">est </w:t>
      </w:r>
      <w:r w:rsidR="005C5C1E">
        <w:rPr>
          <w:rFonts w:eastAsiaTheme="minorEastAsia"/>
        </w:rPr>
        <w:t>alors calculée analytiquement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03CD4411" w14:textId="77777777" w:rsidTr="00A771BD">
        <w:tc>
          <w:tcPr>
            <w:tcW w:w="8359" w:type="dxa"/>
          </w:tcPr>
          <w:p w14:paraId="2F8FE432" w14:textId="77777777" w:rsidR="00C12484" w:rsidRPr="003A36D4" w:rsidRDefault="00F865FC" w:rsidP="007F37EC">
            <w:pPr>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h</m:t>
                    </m:r>
                  </m:sub>
                  <m:sup>
                    <m:r>
                      <w:rPr>
                        <w:rFonts w:ascii="Cambria Math" w:eastAsiaTheme="minorEastAsia" w:hAnsi="Cambria Math"/>
                      </w:rPr>
                      <m: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-h</m:t>
                            </m:r>
                          </m:e>
                        </m:d>
                      </m:e>
                      <m:sup>
                        <m:f>
                          <m:fPr>
                            <m:type m:val="lin"/>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sSub>
                      <m:sSubPr>
                        <m:ctrlPr>
                          <w:rPr>
                            <w:rFonts w:ascii="Cambria Math" w:eastAsiaTheme="minorEastAsia" w:hAnsi="Cambria Math"/>
                            <w:i/>
                          </w:rPr>
                        </m:ctrlPr>
                      </m:sSubPr>
                      <m:e>
                        <m:r>
                          <m:rPr>
                            <m:scr m:val="script"/>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d>
                        <m:r>
                          <w:rPr>
                            <w:rFonts w:ascii="Cambria Math" w:eastAsiaTheme="minorEastAsia" w:hAnsi="Cambria Math"/>
                          </w:rPr>
                          <m:t>dy</m:t>
                        </m:r>
                      </m:e>
                      <m:sub>
                        <m:r>
                          <w:rPr>
                            <w:rFonts w:ascii="Cambria Math" w:eastAsiaTheme="minorEastAsia" w:hAnsi="Cambria Math"/>
                          </w:rPr>
                          <m:t>s</m:t>
                        </m:r>
                      </m:sub>
                    </m:sSub>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h</m:t>
                    </m:r>
                  </m:sub>
                  <m:sup>
                    <m:r>
                      <w:rPr>
                        <w:rFonts w:ascii="Cambria Math" w:eastAsiaTheme="minorEastAsia" w:hAnsi="Cambria Math"/>
                      </w:rPr>
                      <m:t>c</m:t>
                    </m:r>
                  </m:sup>
                  <m:e>
                    <m:sSup>
                      <m:sSupPr>
                        <m:ctrlPr>
                          <w:rPr>
                            <w:rFonts w:ascii="Cambria Math" w:hAnsi="Cambria Math"/>
                            <w:i/>
                          </w:rPr>
                        </m:ctrlPr>
                      </m:sSupPr>
                      <m:e>
                        <m:f>
                          <m:fPr>
                            <m:ctrlPr>
                              <w:rPr>
                                <w:rFonts w:ascii="Cambria Math" w:hAnsi="Cambria Math"/>
                                <w:i/>
                              </w:rPr>
                            </m:ctrlPr>
                          </m:fPr>
                          <m:num>
                            <m:r>
                              <w:rPr>
                                <w:rFonts w:ascii="Cambria Math" w:hAnsi="Cambria Math"/>
                              </w:rPr>
                              <m:t>35</m:t>
                            </m:r>
                          </m:num>
                          <m:den>
                            <m:r>
                              <w:rPr>
                                <w:rFonts w:ascii="Cambria Math" w:hAnsi="Cambria Math"/>
                              </w:rPr>
                              <m:t>32</m:t>
                            </m:r>
                            <m:sSup>
                              <m:sSupPr>
                                <m:ctrlPr>
                                  <w:rPr>
                                    <w:rFonts w:ascii="Cambria Math" w:hAnsi="Cambria Math"/>
                                    <w:i/>
                                  </w:rPr>
                                </m:ctrlPr>
                              </m:sSupPr>
                              <m:e>
                                <m:r>
                                  <w:rPr>
                                    <w:rFonts w:ascii="Cambria Math" w:hAnsi="Cambria Math"/>
                                  </w:rPr>
                                  <m:t>c</m:t>
                                </m:r>
                              </m:e>
                              <m:sup>
                                <m:r>
                                  <w:rPr>
                                    <w:rFonts w:ascii="Cambria Math" w:hAnsi="Cambria Math"/>
                                  </w:rPr>
                                  <m:t>7</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s</m:t>
                                        </m:r>
                                      </m:sub>
                                    </m:sSub>
                                  </m:e>
                                  <m:sup>
                                    <m:r>
                                      <w:rPr>
                                        <w:rFonts w:ascii="Cambria Math" w:hAnsi="Cambria Math"/>
                                      </w:rPr>
                                      <m:t>2</m:t>
                                    </m:r>
                                  </m:sup>
                                </m:sSup>
                              </m:e>
                            </m:d>
                          </m:e>
                          <m:sup>
                            <m:r>
                              <w:rPr>
                                <w:rFonts w:ascii="Cambria Math" w:hAnsi="Cambria Math"/>
                              </w:rPr>
                              <m:t>3</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-h</m:t>
                            </m:r>
                          </m:e>
                        </m:d>
                      </m:e>
                      <m:sup>
                        <m:f>
                          <m:fPr>
                            <m:type m:val="lin"/>
                            <m:ctrlPr>
                              <w:rPr>
                                <w:rFonts w:ascii="Cambria Math" w:hAnsi="Cambria Math"/>
                                <w:i/>
                              </w:rPr>
                            </m:ctrlPr>
                          </m:fPr>
                          <m:num>
                            <m:r>
                              <w:rPr>
                                <w:rFonts w:ascii="Cambria Math" w:hAnsi="Cambria Math"/>
                              </w:rPr>
                              <m:t>3</m:t>
                            </m:r>
                          </m:num>
                          <m:den>
                            <m:r>
                              <w:rPr>
                                <w:rFonts w:ascii="Cambria Math" w:hAnsi="Cambria Math"/>
                              </w:rPr>
                              <m:t>2</m:t>
                            </m:r>
                          </m:den>
                        </m:f>
                      </m:sup>
                    </m:sSup>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s</m:t>
                        </m:r>
                      </m:sub>
                    </m:sSub>
                  </m:e>
                </m:nary>
              </m:oMath>
            </m:oMathPara>
          </w:p>
        </w:tc>
        <w:tc>
          <w:tcPr>
            <w:tcW w:w="703" w:type="dxa"/>
          </w:tcPr>
          <w:p w14:paraId="3E32258F" w14:textId="77777777" w:rsidR="001B48CA" w:rsidRDefault="001B48CA" w:rsidP="001B48CA">
            <w:pPr>
              <w:pStyle w:val="Lgende"/>
              <w:keepNext/>
            </w:pPr>
          </w:p>
          <w:p w14:paraId="24D7BF29" w14:textId="511FE19C"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83</w:t>
            </w:r>
            <w:r w:rsidR="008A3455">
              <w:rPr>
                <w:noProof/>
              </w:rPr>
              <w:fldChar w:fldCharType="end"/>
            </w:r>
            <w:r>
              <w:t>)</w:t>
            </w:r>
          </w:p>
        </w:tc>
      </w:tr>
      <w:tr w:rsidR="00C12484" w14:paraId="2172F40E" w14:textId="77777777" w:rsidTr="00A771BD">
        <w:tc>
          <w:tcPr>
            <w:tcW w:w="8359" w:type="dxa"/>
          </w:tcPr>
          <w:p w14:paraId="74B8EE2E" w14:textId="77777777" w:rsidR="00C12484" w:rsidRPr="00E353CB" w:rsidRDefault="00C12484" w:rsidP="007F37EC">
            <w:pPr>
              <w:rPr>
                <w:rFonts w:ascii="Calibri" w:eastAsia="Times New Roman" w:hAnsi="Calibri" w:cs="Times New Roman"/>
              </w:rPr>
            </w:pPr>
            <m:oMathPara>
              <m:oMath>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56</m:t>
                        </m:r>
                      </m:num>
                      <m:den>
                        <m:r>
                          <w:rPr>
                            <w:rFonts w:ascii="Cambria Math" w:eastAsiaTheme="minorEastAsia" w:hAnsi="Cambria Math"/>
                          </w:rPr>
                          <m:t>663c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1112</m:t>
                        </m:r>
                        <m:r>
                          <w:rPr>
                            <w:rFonts w:ascii="Cambria Math" w:eastAsiaTheme="minorEastAsia" w:hAnsi="Cambria Math"/>
                          </w:rPr>
                          <m:t>h</m:t>
                        </m:r>
                      </m:num>
                      <m:den>
                        <m:r>
                          <w:rPr>
                            <w:rFonts w:ascii="Cambria Math" w:eastAsiaTheme="minorEastAsia" w:hAnsi="Cambria Math"/>
                          </w:rPr>
                          <m:t>7293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7293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3</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200</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num>
                      <m:den>
                        <m:r>
                          <w:rPr>
                            <w:rFonts w:ascii="Cambria Math" w:eastAsiaTheme="minorEastAsia" w:hAnsi="Cambria Math"/>
                          </w:rPr>
                          <m:t>2431</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4</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128</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4</m:t>
                            </m:r>
                          </m:sup>
                        </m:sSup>
                      </m:num>
                      <m:den>
                        <m:r>
                          <w:rPr>
                            <w:rFonts w:ascii="Cambria Math" w:eastAsiaTheme="minorEastAsia" w:hAnsi="Cambria Math"/>
                          </w:rPr>
                          <m:t>7293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5</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160</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5</m:t>
                            </m:r>
                          </m:sup>
                        </m:sSup>
                      </m:num>
                      <m:den>
                        <m:r>
                          <w:rPr>
                            <w:rFonts w:ascii="Cambria Math" w:eastAsiaTheme="minorEastAsia" w:hAnsi="Cambria Math"/>
                          </w:rPr>
                          <m:t>7293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6</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6</m:t>
                            </m:r>
                          </m:sup>
                        </m:sSup>
                      </m:num>
                      <m:den>
                        <m:r>
                          <w:rPr>
                            <w:rFonts w:ascii="Cambria Math" w:eastAsiaTheme="minorEastAsia" w:hAnsi="Cambria Math"/>
                          </w:rPr>
                          <m:t>7293</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7</m:t>
                            </m:r>
                          </m:sup>
                        </m:sSup>
                      </m:den>
                    </m:f>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c-h</m:t>
                        </m:r>
                      </m:e>
                    </m:d>
                  </m:e>
                  <m:sup>
                    <m:f>
                      <m:fPr>
                        <m:type m:val="lin"/>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sup>
                </m:sSup>
              </m:oMath>
            </m:oMathPara>
          </w:p>
        </w:tc>
        <w:tc>
          <w:tcPr>
            <w:tcW w:w="703" w:type="dxa"/>
          </w:tcPr>
          <w:p w14:paraId="759648C7" w14:textId="77777777" w:rsidR="00C12484" w:rsidRDefault="00C12484" w:rsidP="007F37EC">
            <w:pPr>
              <w:rPr>
                <w:rFonts w:eastAsiaTheme="minorEastAsia"/>
              </w:rPr>
            </w:pPr>
          </w:p>
        </w:tc>
      </w:tr>
    </w:tbl>
    <w:p w14:paraId="52097701" w14:textId="77777777" w:rsidR="00C12484" w:rsidRDefault="00C12484" w:rsidP="00C12484">
      <w:pPr>
        <w:rPr>
          <w:rFonts w:eastAsiaTheme="minorEastAsia"/>
        </w:rPr>
      </w:pPr>
    </w:p>
    <w:p w14:paraId="50274ADD" w14:textId="77777777" w:rsidR="00C12484" w:rsidRDefault="00C12484" w:rsidP="005C5C1E">
      <w:pPr>
        <w:spacing w:line="360" w:lineRule="auto"/>
        <w:jc w:val="both"/>
        <w:rPr>
          <w:rFonts w:eastAsiaTheme="minorEastAsia"/>
        </w:rPr>
      </w:pPr>
      <w:r>
        <w:rPr>
          <w:rFonts w:eastAsiaTheme="minorEastAsia"/>
        </w:rPr>
        <w:t>La pression de contact s’ajoute à la pression fluide donnée par la solution numérique de l’équation de Reynolds.</w:t>
      </w:r>
    </w:p>
    <w:p w14:paraId="0E6FD089" w14:textId="77777777" w:rsidR="00ED73DF" w:rsidRDefault="00ED73DF" w:rsidP="004C10D9">
      <w:pPr>
        <w:jc w:val="both"/>
        <w:rPr>
          <w:rFonts w:eastAsiaTheme="minorEastAsia"/>
        </w:rPr>
      </w:pPr>
    </w:p>
    <w:p w14:paraId="729FDFD9" w14:textId="77777777" w:rsidR="00C12484" w:rsidRDefault="00C12484" w:rsidP="00B14F18">
      <w:pPr>
        <w:pStyle w:val="Titre3"/>
        <w:numPr>
          <w:ilvl w:val="1"/>
          <w:numId w:val="23"/>
        </w:numPr>
      </w:pPr>
      <w:bookmarkStart w:id="144" w:name="_Toc531267419"/>
      <w:r>
        <w:t xml:space="preserve">Forces </w:t>
      </w:r>
      <w:r w:rsidR="002214A9">
        <w:t xml:space="preserve">globales </w:t>
      </w:r>
      <w:r>
        <w:t>appliquées sur le rotor</w:t>
      </w:r>
      <w:bookmarkEnd w:id="144"/>
      <w:r>
        <w:t xml:space="preserve"> </w:t>
      </w:r>
    </w:p>
    <w:p w14:paraId="7A5B7DFE" w14:textId="77777777" w:rsidR="009E6C6B" w:rsidRPr="009E6C6B" w:rsidRDefault="009E6C6B" w:rsidP="009E6C6B"/>
    <w:p w14:paraId="22FD6459" w14:textId="77777777" w:rsidR="001B48CA" w:rsidRPr="005C5C1E" w:rsidRDefault="00C12484" w:rsidP="005C5C1E">
      <w:pPr>
        <w:spacing w:line="360" w:lineRule="auto"/>
        <w:jc w:val="both"/>
      </w:pPr>
      <w:r>
        <w:t xml:space="preserve">Les forces sur le rotor et sur la partie supérieure de la feuille lisse sont le résultat des pressions fluides et des pressions de contact.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FCBFBB2" w14:textId="77777777" w:rsidTr="00A771BD">
        <w:trPr>
          <w:trHeight w:val="627"/>
        </w:trPr>
        <w:tc>
          <w:tcPr>
            <w:tcW w:w="8217" w:type="dxa"/>
          </w:tcPr>
          <w:p w14:paraId="6DFF7389" w14:textId="77777777" w:rsidR="00C12484" w:rsidRPr="00577170" w:rsidRDefault="00F865FC" w:rsidP="007F37EC">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cntct</m:t>
                                    </m:r>
                                  </m:sub>
                                </m:sSub>
                              </m:e>
                            </m:d>
                          </m:e>
                          <m:sup>
                            <m:d>
                              <m:dPr>
                                <m:ctrlPr>
                                  <w:rPr>
                                    <w:rFonts w:ascii="Cambria Math" w:hAnsi="Cambria Math"/>
                                    <w:i/>
                                  </w:rPr>
                                </m:ctrlPr>
                              </m:dPr>
                              <m:e>
                                <m:r>
                                  <w:rPr>
                                    <w:rFonts w:ascii="Cambria Math" w:hAnsi="Cambria Math"/>
                                  </w:rPr>
                                  <m:t>*</m:t>
                                </m:r>
                              </m:e>
                            </m:d>
                          </m:sup>
                        </m:sSup>
                        <m:r>
                          <w:rPr>
                            <w:rFonts w:ascii="Cambria Math" w:hAnsi="Cambria Math"/>
                          </w:rPr>
                          <m:t>cosθRdθdz</m:t>
                        </m:r>
                      </m:e>
                    </m:nary>
                  </m:e>
                </m:nary>
                <m:r>
                  <w:rPr>
                    <w:rFonts w:ascii="Cambria Math" w:hAnsi="Cambria Math"/>
                  </w:rPr>
                  <m:t>-f</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cntct</m:t>
                            </m:r>
                          </m:sub>
                        </m:sSub>
                        <m:r>
                          <w:rPr>
                            <w:rFonts w:ascii="Cambria Math" w:hAnsi="Cambria Math"/>
                          </w:rPr>
                          <m:t>sinθRdθdz</m:t>
                        </m:r>
                      </m:e>
                    </m:nary>
                  </m:e>
                </m:nary>
              </m:oMath>
            </m:oMathPara>
          </w:p>
        </w:tc>
        <w:tc>
          <w:tcPr>
            <w:tcW w:w="845" w:type="dxa"/>
          </w:tcPr>
          <w:p w14:paraId="7C003A5D" w14:textId="625F43F6" w:rsidR="00C12484"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84</w:t>
            </w:r>
            <w:r w:rsidR="008A3455">
              <w:rPr>
                <w:noProof/>
              </w:rPr>
              <w:fldChar w:fldCharType="end"/>
            </w:r>
            <w:r>
              <w:t>)</w:t>
            </w:r>
          </w:p>
        </w:tc>
      </w:tr>
      <w:tr w:rsidR="00C12484" w14:paraId="07545E76" w14:textId="77777777" w:rsidTr="00A771BD">
        <w:tc>
          <w:tcPr>
            <w:tcW w:w="8217" w:type="dxa"/>
          </w:tcPr>
          <w:p w14:paraId="3F83A385" w14:textId="77777777" w:rsidR="00C12484" w:rsidRPr="00577170" w:rsidRDefault="00F865FC" w:rsidP="007F37EC">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p>
                          <m:sSupPr>
                            <m:ctrlPr>
                              <w:rPr>
                                <w:rFonts w:ascii="Cambria Math" w:hAnsi="Cambria Math"/>
                                <w:i/>
                              </w:rPr>
                            </m:ctrlPr>
                          </m:sSupPr>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cntct</m:t>
                                    </m:r>
                                  </m:sub>
                                </m:sSub>
                              </m:e>
                            </m:d>
                          </m:e>
                          <m:sup>
                            <m:d>
                              <m:dPr>
                                <m:ctrlPr>
                                  <w:rPr>
                                    <w:rFonts w:ascii="Cambria Math" w:hAnsi="Cambria Math"/>
                                    <w:i/>
                                  </w:rPr>
                                </m:ctrlPr>
                              </m:dPr>
                              <m:e>
                                <m:r>
                                  <w:rPr>
                                    <w:rFonts w:ascii="Cambria Math" w:hAnsi="Cambria Math"/>
                                  </w:rPr>
                                  <m:t>*</m:t>
                                </m:r>
                              </m:e>
                            </m:d>
                          </m:sup>
                        </m:sSup>
                        <m:r>
                          <w:rPr>
                            <w:rFonts w:ascii="Cambria Math" w:hAnsi="Cambria Math"/>
                          </w:rPr>
                          <m:t>sinθRdθdz</m:t>
                        </m:r>
                      </m:e>
                    </m:nary>
                  </m:e>
                </m:nary>
                <m:r>
                  <w:rPr>
                    <w:rFonts w:ascii="Cambria Math" w:hAnsi="Cambria Math"/>
                  </w:rPr>
                  <m:t>+f</m:t>
                </m:r>
                <m:nary>
                  <m:naryPr>
                    <m:limLoc m:val="subSup"/>
                    <m:ctrlPr>
                      <w:rPr>
                        <w:rFonts w:ascii="Cambria Math" w:hAnsi="Cambria Math"/>
                        <w:i/>
                      </w:rPr>
                    </m:ctrlPr>
                  </m:naryPr>
                  <m:sub>
                    <m:r>
                      <w:rPr>
                        <w:rFonts w:ascii="Cambria Math" w:hAnsi="Cambria Math"/>
                      </w:rPr>
                      <m:t>0</m:t>
                    </m:r>
                  </m:sub>
                  <m:sup>
                    <m:r>
                      <w:rPr>
                        <w:rFonts w:ascii="Cambria Math" w:hAnsi="Cambria Math"/>
                      </w:rPr>
                      <m:t>2π</m:t>
                    </m:r>
                  </m:sup>
                  <m:e>
                    <m:nary>
                      <m:naryPr>
                        <m:limLoc m:val="subSup"/>
                        <m:ctrlPr>
                          <w:rPr>
                            <w:rFonts w:ascii="Cambria Math" w:hAnsi="Cambria Math"/>
                            <w:i/>
                          </w:rPr>
                        </m:ctrlPr>
                      </m:naryPr>
                      <m:sub>
                        <m:r>
                          <w:rPr>
                            <w:rFonts w:ascii="Cambria Math" w:hAnsi="Cambria Math"/>
                          </w:rPr>
                          <m:t>0</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cntct</m:t>
                            </m:r>
                          </m:sub>
                        </m:sSub>
                        <m:r>
                          <w:rPr>
                            <w:rFonts w:ascii="Cambria Math" w:hAnsi="Cambria Math"/>
                          </w:rPr>
                          <m:t>cosθRdθdz</m:t>
                        </m:r>
                      </m:e>
                    </m:nary>
                  </m:e>
                </m:nary>
              </m:oMath>
            </m:oMathPara>
          </w:p>
        </w:tc>
        <w:tc>
          <w:tcPr>
            <w:tcW w:w="845" w:type="dxa"/>
          </w:tcPr>
          <w:p w14:paraId="38250693" w14:textId="09680F78" w:rsid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85</w:t>
            </w:r>
            <w:r w:rsidR="008A3455">
              <w:rPr>
                <w:noProof/>
              </w:rPr>
              <w:fldChar w:fldCharType="end"/>
            </w:r>
            <w:r>
              <w:t>)</w:t>
            </w:r>
          </w:p>
          <w:p w14:paraId="7F7A0665" w14:textId="77777777" w:rsidR="00C12484" w:rsidRDefault="00C12484" w:rsidP="00C81C7E"/>
        </w:tc>
      </w:tr>
    </w:tbl>
    <w:p w14:paraId="4AB87B74" w14:textId="77777777" w:rsidR="00C12484" w:rsidRPr="005C5C1E" w:rsidRDefault="00C12484" w:rsidP="00C12484">
      <w:pPr>
        <w:rPr>
          <w:sz w:val="4"/>
          <w:szCs w:val="4"/>
        </w:rPr>
      </w:pPr>
    </w:p>
    <w:p w14:paraId="2264FFE3" w14:textId="410528B1" w:rsidR="00C12484" w:rsidRDefault="009E6C6B" w:rsidP="005C5C1E">
      <w:pPr>
        <w:spacing w:line="360" w:lineRule="auto"/>
        <w:rPr>
          <w:rFonts w:eastAsiaTheme="minorEastAsia"/>
        </w:rPr>
      </w:pPr>
      <w:r>
        <w:t>o</w:t>
      </w:r>
      <w:r w:rsidR="00C12484">
        <w:t xml:space="preserve">ù l’angle </w:t>
      </w:r>
      <m:oMath>
        <m:r>
          <w:rPr>
            <w:rFonts w:ascii="Cambria Math" w:hAnsi="Cambria Math"/>
          </w:rPr>
          <m:t>θ</m:t>
        </m:r>
      </m:oMath>
      <w:r w:rsidR="00C12484">
        <w:rPr>
          <w:rFonts w:eastAsiaTheme="minorEastAsia"/>
        </w:rPr>
        <w:t xml:space="preserve"> est mesuré à partir de</w:t>
      </w:r>
      <w:r>
        <w:rPr>
          <w:rFonts w:eastAsiaTheme="minorEastAsia"/>
        </w:rPr>
        <w:t xml:space="preserve"> la soudure dans le sens positif</w:t>
      </w:r>
      <w:r w:rsidR="00C12484">
        <w:rPr>
          <w:rFonts w:eastAsiaTheme="minorEastAsia"/>
        </w:rPr>
        <w:t xml:space="preserve"> de rotation (</w:t>
      </w:r>
      <w:r w:rsidR="00F4030D">
        <w:rPr>
          <w:rFonts w:eastAsiaTheme="minorEastAsia"/>
        </w:rPr>
        <w:fldChar w:fldCharType="begin"/>
      </w:r>
      <w:r w:rsidR="00F4030D">
        <w:rPr>
          <w:rFonts w:eastAsiaTheme="minorEastAsia"/>
        </w:rPr>
        <w:instrText xml:space="preserve"> REF _Ref525638090 \h </w:instrText>
      </w:r>
      <w:r w:rsidR="005C5C1E">
        <w:rPr>
          <w:rFonts w:eastAsiaTheme="minorEastAsia"/>
        </w:rPr>
        <w:instrText xml:space="preserve"> \* MERGEFORMAT </w:instrText>
      </w:r>
      <w:r w:rsidR="00F4030D">
        <w:rPr>
          <w:rFonts w:eastAsiaTheme="minorEastAsia"/>
        </w:rPr>
      </w:r>
      <w:r w:rsidR="00F4030D">
        <w:rPr>
          <w:rFonts w:eastAsiaTheme="minorEastAsia"/>
        </w:rPr>
        <w:fldChar w:fldCharType="separate"/>
      </w:r>
      <w:r w:rsidR="009D4609">
        <w:t xml:space="preserve">Figure </w:t>
      </w:r>
      <w:r w:rsidR="009D4609">
        <w:rPr>
          <w:noProof/>
        </w:rPr>
        <w:t>20</w:t>
      </w:r>
      <w:r w:rsidR="00F4030D">
        <w:rPr>
          <w:rFonts w:eastAsiaTheme="minorEastAsia"/>
        </w:rPr>
        <w:fldChar w:fldCharType="end"/>
      </w:r>
      <w:r w:rsidR="00C12484">
        <w:rPr>
          <w:rFonts w:eastAsiaTheme="minorEastAsia"/>
        </w:rPr>
        <w:t xml:space="preserve">). </w:t>
      </w:r>
    </w:p>
    <w:p w14:paraId="17B96CC7" w14:textId="77777777" w:rsidR="00ED73DF" w:rsidRDefault="00C12484" w:rsidP="005C5C1E">
      <w:pPr>
        <w:spacing w:line="360" w:lineRule="auto"/>
        <w:jc w:val="both"/>
        <w:rPr>
          <w:rFonts w:eastAsiaTheme="minorEastAsia"/>
        </w:rPr>
      </w:pPr>
      <w:r>
        <w:rPr>
          <w:rFonts w:eastAsiaTheme="minorEastAsia"/>
        </w:rPr>
        <w:t xml:space="preserve">Des pressions totales négatives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cntct</m:t>
            </m:r>
          </m:sub>
        </m:sSub>
        <m:r>
          <w:rPr>
            <w:rFonts w:ascii="Cambria Math" w:eastAsiaTheme="minorEastAsia" w:hAnsi="Cambria Math"/>
          </w:rPr>
          <m:t>&lt;0</m:t>
        </m:r>
      </m:oMath>
      <w:r>
        <w:rPr>
          <w:rFonts w:eastAsiaTheme="minorEastAsia"/>
        </w:rPr>
        <w:t xml:space="preserve"> peuvent donc agir sur la feuille. Les calculs ont montré que ces pressions totales négatives produisent des déformations qui empêchent la convergence sans conduire aux divergences numériques. </w:t>
      </w:r>
    </w:p>
    <w:p w14:paraId="3F8EC272" w14:textId="77777777" w:rsidR="00C12484" w:rsidRDefault="00C12484" w:rsidP="005C5C1E">
      <w:pPr>
        <w:spacing w:line="360" w:lineRule="auto"/>
        <w:jc w:val="both"/>
        <w:rPr>
          <w:rFonts w:eastAsiaTheme="minorEastAsia"/>
        </w:rPr>
      </w:pPr>
      <w:r>
        <w:rPr>
          <w:rFonts w:eastAsiaTheme="minorEastAsia"/>
        </w:rPr>
        <w:t xml:space="preserve">Pour pallier à cet inconvénient, les pressions totales négatives ont été exclues du calcul des forces </w:t>
      </w:r>
      <w:r w:rsidRPr="00D81F77">
        <w:rPr>
          <w:rFonts w:eastAsiaTheme="minorEastAsia"/>
          <w:i/>
        </w:rPr>
        <w:t>F</w:t>
      </w:r>
      <w:r w:rsidRPr="00D81F77">
        <w:rPr>
          <w:rFonts w:eastAsiaTheme="minorEastAsia"/>
          <w:i/>
          <w:vertAlign w:val="subscript"/>
        </w:rPr>
        <w:t>X,Y</w:t>
      </w:r>
      <w:r w:rsidR="00ED73DF">
        <w:rPr>
          <w:rFonts w:eastAsiaTheme="minorEastAsia"/>
        </w:rPr>
        <w:t xml:space="preserve"> ; l’exposent </w:t>
      </w:r>
      <m:oMath>
        <m:sSup>
          <m:sSupPr>
            <m:ctrlPr>
              <w:rPr>
                <w:rFonts w:ascii="Cambria Math" w:eastAsiaTheme="minorEastAsia" w:hAnsi="Cambria Math"/>
                <w:i/>
              </w:rPr>
            </m:ctrlPr>
          </m:sSupPr>
          <m:e/>
          <m:sup>
            <m:d>
              <m:dPr>
                <m:ctrlPr>
                  <w:rPr>
                    <w:rFonts w:ascii="Cambria Math" w:eastAsiaTheme="minorEastAsia" w:hAnsi="Cambria Math"/>
                    <w:i/>
                  </w:rPr>
                </m:ctrlPr>
              </m:dPr>
              <m:e>
                <m:r>
                  <w:rPr>
                    <w:rFonts w:ascii="Cambria Math" w:eastAsiaTheme="minorEastAsia" w:hAnsi="Cambria Math"/>
                  </w:rPr>
                  <m:t>*</m:t>
                </m:r>
              </m:e>
            </m:d>
          </m:sup>
        </m:sSup>
      </m:oMath>
      <w:r>
        <w:rPr>
          <w:rFonts w:eastAsiaTheme="minorEastAsia"/>
        </w:rPr>
        <w:t xml:space="preserve"> indique que les valeurs positives de la parenthèse</w:t>
      </w:r>
      <w:r w:rsidR="009E6C6B">
        <w:rPr>
          <w:rFonts w:eastAsiaTheme="minorEastAsia"/>
        </w:rPr>
        <w:t>, uniquement,</w:t>
      </w:r>
      <w:r>
        <w:rPr>
          <w:rFonts w:eastAsiaTheme="minorEastAsia"/>
        </w:rPr>
        <w:t xml:space="preserve"> sont prise en compte dans les intégrales. L’expérience a montré que les zones où ces pressions conduisent à des déformations inattendues de la feuille supérieure sont proches de l’extrémité libre et leur contribution est faible. </w:t>
      </w:r>
    </w:p>
    <w:p w14:paraId="62C65313" w14:textId="77777777" w:rsidR="00C12484" w:rsidRDefault="00C12484" w:rsidP="005C5C1E">
      <w:pPr>
        <w:spacing w:line="360" w:lineRule="auto"/>
        <w:rPr>
          <w:rFonts w:eastAsiaTheme="minorEastAsia"/>
        </w:rPr>
      </w:pPr>
      <w:r>
        <w:rPr>
          <w:rFonts w:eastAsiaTheme="minorEastAsia"/>
        </w:rPr>
        <w:t>Le couple sur le rotor et sur le coussinet est également calculé.</w:t>
      </w:r>
    </w:p>
    <w:p w14:paraId="6D6DDA90" w14:textId="77777777" w:rsidR="001B48CA" w:rsidRPr="009E6C6B" w:rsidRDefault="001B48CA" w:rsidP="001B48CA">
      <w:pPr>
        <w:pStyle w:val="Lgende"/>
        <w:keepNext/>
        <w:rPr>
          <w:sz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69E7C3B" w14:textId="77777777" w:rsidTr="00A771BD">
        <w:trPr>
          <w:trHeight w:val="4137"/>
        </w:trPr>
        <w:tc>
          <w:tcPr>
            <w:tcW w:w="8217" w:type="dxa"/>
          </w:tcPr>
          <w:p w14:paraId="2A66BE46" w14:textId="77777777" w:rsidR="009E6C6B"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m:t>
                    </m:r>
                  </m:num>
                  <m:den>
                    <m:sSub>
                      <m:sSubPr>
                        <m:ctrlPr>
                          <w:rPr>
                            <w:rFonts w:ascii="Cambria Math" w:eastAsiaTheme="minorEastAsia" w:hAnsi="Cambria Math"/>
                            <w:i/>
                          </w:rPr>
                        </m:ctrlPr>
                      </m:sSubPr>
                      <m:e>
                        <m:r>
                          <w:rPr>
                            <w:rFonts w:ascii="Cambria Math" w:eastAsiaTheme="minorEastAsia" w:hAnsi="Cambria Math"/>
                          </w:rPr>
                          <m:t>Re</m:t>
                        </m:r>
                      </m:e>
                      <m:sub>
                        <m:r>
                          <w:rPr>
                            <w:rFonts w:ascii="Cambria Math" w:eastAsiaTheme="minorEastAsia" w:hAnsi="Cambria Math"/>
                          </w:rPr>
                          <m:t>R</m:t>
                        </m:r>
                      </m:sub>
                    </m:sSub>
                  </m:den>
                </m:f>
              </m:oMath>
            </m:oMathPara>
          </w:p>
          <w:p w14:paraId="429E55ED" w14:textId="77777777" w:rsidR="009E6C6B"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2ρ</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U-R</m:t>
                                </m:r>
                                <m:r>
                                  <m:rPr>
                                    <m:sty m:val="p"/>
                                  </m:rPr>
                                  <w:rPr>
                                    <w:rFonts w:ascii="Cambria Math" w:eastAsiaTheme="minorEastAsia" w:hAnsi="Cambria Math"/>
                                  </w:rPr>
                                  <m:t>Ω</m:t>
                                </m:r>
                              </m:e>
                            </m:d>
                          </m:e>
                          <m:sup>
                            <m:r>
                              <w:rPr>
                                <w:rFonts w:ascii="Cambria Math" w:eastAsiaTheme="minorEastAsia" w:hAnsi="Cambria Math"/>
                              </w:rPr>
                              <m:t>2</m:t>
                            </m:r>
                          </m:sup>
                        </m:sSup>
                      </m:e>
                    </m:rad>
                    <m:r>
                      <w:rPr>
                        <w:rFonts w:ascii="Cambria Math" w:eastAsiaTheme="minorEastAsia" w:hAnsi="Cambria Math"/>
                      </w:rPr>
                      <m:t>h</m:t>
                    </m:r>
                  </m:num>
                  <m:den>
                    <m:r>
                      <w:rPr>
                        <w:rFonts w:ascii="Cambria Math" w:eastAsiaTheme="minorEastAsia" w:hAnsi="Cambria Math"/>
                      </w:rPr>
                      <m:t>μ</m:t>
                    </m:r>
                  </m:den>
                </m:f>
              </m:oMath>
            </m:oMathPara>
          </w:p>
          <w:p w14:paraId="4F533E69" w14:textId="77777777" w:rsidR="00C12484"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x,R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U-R</m:t>
                                </m:r>
                                <m:r>
                                  <m:rPr>
                                    <m:sty m:val="p"/>
                                  </m:rPr>
                                  <w:rPr>
                                    <w:rFonts w:ascii="Cambria Math" w:eastAsiaTheme="minorEastAsia" w:hAnsi="Cambria Math"/>
                                  </w:rPr>
                                  <m:t>Ω</m:t>
                                </m:r>
                              </m:e>
                            </m:d>
                          </m:e>
                          <m:sup>
                            <m:r>
                              <w:rPr>
                                <w:rFonts w:ascii="Cambria Math" w:eastAsiaTheme="minorEastAsia" w:hAnsi="Cambria Math"/>
                              </w:rPr>
                              <m:t>2</m:t>
                            </m:r>
                          </m:sup>
                        </m:sSup>
                      </m:e>
                    </m:ra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U-R</m:t>
                        </m:r>
                        <m:r>
                          <m:rPr>
                            <m:sty m:val="p"/>
                          </m:rPr>
                          <w:rPr>
                            <w:rFonts w:ascii="Cambria Math" w:eastAsiaTheme="minorEastAsia" w:hAnsi="Cambria Math"/>
                          </w:rPr>
                          <m:t>Ω</m:t>
                        </m:r>
                      </m:e>
                    </m:d>
                  </m:num>
                  <m:den>
                    <m:r>
                      <w:rPr>
                        <w:rFonts w:ascii="Cambria Math" w:eastAsiaTheme="minorEastAsia" w:hAnsi="Cambria Math"/>
                      </w:rPr>
                      <m:t>2</m:t>
                    </m:r>
                  </m:den>
                </m:f>
              </m:oMath>
            </m:oMathPara>
          </w:p>
          <w:p w14:paraId="478E2FC4" w14:textId="77777777" w:rsidR="009E6C6B"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m:t>
                    </m:r>
                  </m:num>
                  <m:den>
                    <m:sSub>
                      <m:sSubPr>
                        <m:ctrlPr>
                          <w:rPr>
                            <w:rFonts w:ascii="Cambria Math" w:eastAsiaTheme="minorEastAsia" w:hAnsi="Cambria Math"/>
                            <w:i/>
                          </w:rPr>
                        </m:ctrlPr>
                      </m:sSubPr>
                      <m:e>
                        <m:r>
                          <w:rPr>
                            <w:rFonts w:ascii="Cambria Math" w:eastAsiaTheme="minorEastAsia" w:hAnsi="Cambria Math"/>
                          </w:rPr>
                          <m:t>Re</m:t>
                        </m:r>
                      </m:e>
                      <m:sub>
                        <m:r>
                          <w:rPr>
                            <w:rFonts w:ascii="Cambria Math" w:eastAsiaTheme="minorEastAsia" w:hAnsi="Cambria Math"/>
                          </w:rPr>
                          <m:t>S</m:t>
                        </m:r>
                      </m:sub>
                    </m:sSub>
                  </m:den>
                </m:f>
              </m:oMath>
            </m:oMathPara>
          </w:p>
          <w:p w14:paraId="34CB4214" w14:textId="77777777" w:rsidR="009E6C6B"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Re</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2ρ</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e>
                    </m:rad>
                    <m:r>
                      <w:rPr>
                        <w:rFonts w:ascii="Cambria Math" w:eastAsiaTheme="minorEastAsia" w:hAnsi="Cambria Math"/>
                      </w:rPr>
                      <m:t>h</m:t>
                    </m:r>
                  </m:num>
                  <m:den>
                    <m:r>
                      <w:rPr>
                        <w:rFonts w:ascii="Cambria Math" w:eastAsiaTheme="minorEastAsia" w:hAnsi="Cambria Math"/>
                      </w:rPr>
                      <m:t>μ</m:t>
                    </m:r>
                  </m:den>
                </m:f>
              </m:oMath>
            </m:oMathPara>
          </w:p>
          <w:p w14:paraId="74B2C4DE" w14:textId="77777777" w:rsidR="00C12484" w:rsidRPr="00577170" w:rsidRDefault="00577170" w:rsidP="009E6C6B">
            <w:pPr>
              <w:jc w:val="center"/>
              <w:rPr>
                <w:rFonts w:eastAsiaTheme="minorEastAsia"/>
              </w:rPr>
            </w:pPr>
            <m:oMathPara>
              <m:oMathParaPr>
                <m:jc m:val="left"/>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x,S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ρ</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e>
                    </m:rad>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m:t>
                        </m:r>
                      </m:sub>
                    </m:sSub>
                    <m:r>
                      <w:rPr>
                        <w:rFonts w:ascii="Cambria Math" w:eastAsiaTheme="minorEastAsia" w:hAnsi="Cambria Math"/>
                      </w:rPr>
                      <m:t>U</m:t>
                    </m:r>
                  </m:num>
                  <m:den>
                    <m:r>
                      <w:rPr>
                        <w:rFonts w:ascii="Cambria Math" w:eastAsiaTheme="minorEastAsia" w:hAnsi="Cambria Math"/>
                      </w:rPr>
                      <m:t>2</m:t>
                    </m:r>
                  </m:den>
                </m:f>
              </m:oMath>
            </m:oMathPara>
          </w:p>
        </w:tc>
        <w:tc>
          <w:tcPr>
            <w:tcW w:w="845" w:type="dxa"/>
          </w:tcPr>
          <w:p w14:paraId="09375D0E" w14:textId="77777777" w:rsidR="00C12484" w:rsidRDefault="00C12484" w:rsidP="00C81C7E">
            <w:pPr>
              <w:rPr>
                <w:rFonts w:eastAsiaTheme="minorEastAsia"/>
              </w:rPr>
            </w:pPr>
          </w:p>
          <w:p w14:paraId="2BF9A4D9" w14:textId="77777777" w:rsidR="00A771BD" w:rsidRDefault="00A771BD" w:rsidP="001B48CA">
            <w:pPr>
              <w:pStyle w:val="Lgende"/>
              <w:keepNext/>
            </w:pPr>
          </w:p>
          <w:p w14:paraId="2335EC9B" w14:textId="77777777" w:rsidR="00A771BD" w:rsidRDefault="00A771BD" w:rsidP="001B48CA">
            <w:pPr>
              <w:pStyle w:val="Lgende"/>
              <w:keepNext/>
            </w:pPr>
          </w:p>
          <w:p w14:paraId="66C2ACA1" w14:textId="77777777" w:rsidR="00A771BD" w:rsidRDefault="00A771BD" w:rsidP="001B48CA">
            <w:pPr>
              <w:pStyle w:val="Lgende"/>
              <w:keepNext/>
            </w:pPr>
          </w:p>
          <w:p w14:paraId="556590C7" w14:textId="5B26FDBD" w:rsid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86</w:t>
            </w:r>
            <w:r w:rsidR="008A3455">
              <w:rPr>
                <w:noProof/>
              </w:rPr>
              <w:fldChar w:fldCharType="end"/>
            </w:r>
            <w:r>
              <w:t>)</w:t>
            </w:r>
          </w:p>
          <w:p w14:paraId="346FF889" w14:textId="77777777" w:rsidR="001B48CA" w:rsidRDefault="001B48CA" w:rsidP="00C81C7E">
            <w:pPr>
              <w:rPr>
                <w:rFonts w:eastAsiaTheme="minorEastAsia"/>
              </w:rPr>
            </w:pPr>
          </w:p>
        </w:tc>
      </w:tr>
      <w:tr w:rsidR="00C12484" w14:paraId="054A72BF" w14:textId="77777777" w:rsidTr="00A771BD">
        <w:tc>
          <w:tcPr>
            <w:tcW w:w="8217" w:type="dxa"/>
          </w:tcPr>
          <w:p w14:paraId="4910C2D1" w14:textId="77777777" w:rsidR="00C12484" w:rsidRPr="00E46367" w:rsidRDefault="005A6A7B" w:rsidP="007F37EC">
            <w:pPr>
              <w:rPr>
                <w:rFonts w:eastAsiaTheme="minorEastAsia"/>
              </w:rPr>
            </w:pPr>
            <m:oMathPara>
              <m:oMathParaPr>
                <m:jc m:val="center"/>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z,R/S</m:t>
                    </m:r>
                  </m:sub>
                </m:sSub>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2π</m:t>
                    </m:r>
                  </m:sup>
                  <m:e>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x,R/S</m:t>
                                </m:r>
                              </m:sub>
                            </m:sSub>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cntct</m:t>
                                </m:r>
                              </m:sub>
                            </m:sSub>
                          </m:e>
                        </m:d>
                        <m:r>
                          <w:rPr>
                            <w:rFonts w:ascii="Cambria Math" w:eastAsiaTheme="minorEastAsia" w:hAnsi="Cambria Math"/>
                          </w:rPr>
                          <m:t>Rdθdz</m:t>
                        </m:r>
                      </m:e>
                    </m:nary>
                  </m:e>
                </m:nary>
              </m:oMath>
            </m:oMathPara>
          </w:p>
        </w:tc>
        <w:tc>
          <w:tcPr>
            <w:tcW w:w="845" w:type="dxa"/>
          </w:tcPr>
          <w:p w14:paraId="230EAE89" w14:textId="1AC82782" w:rsidR="00C12484" w:rsidRPr="001B48CA"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87</w:t>
            </w:r>
            <w:r w:rsidR="008A3455">
              <w:rPr>
                <w:noProof/>
              </w:rPr>
              <w:fldChar w:fldCharType="end"/>
            </w:r>
            <w:r>
              <w:t>)</w:t>
            </w:r>
          </w:p>
        </w:tc>
      </w:tr>
    </w:tbl>
    <w:p w14:paraId="1420CCFA" w14:textId="77777777" w:rsidR="00C12484" w:rsidRDefault="00C12484" w:rsidP="00C12484">
      <w:pPr>
        <w:rPr>
          <w:rFonts w:eastAsiaTheme="minorEastAsia"/>
        </w:rPr>
      </w:pPr>
    </w:p>
    <w:p w14:paraId="49644027" w14:textId="77777777" w:rsidR="00C12484" w:rsidRDefault="00C12484" w:rsidP="00B14F18">
      <w:pPr>
        <w:pStyle w:val="Titre3"/>
        <w:numPr>
          <w:ilvl w:val="1"/>
          <w:numId w:val="23"/>
        </w:numPr>
      </w:pPr>
      <w:bookmarkStart w:id="145" w:name="_Toc531267420"/>
      <w:r>
        <w:t>Calcul des forces locales sur la feuille</w:t>
      </w:r>
      <w:bookmarkEnd w:id="145"/>
    </w:p>
    <w:p w14:paraId="25FDEDE3" w14:textId="77777777" w:rsidR="0041661C" w:rsidRPr="0041661C" w:rsidRDefault="0041661C" w:rsidP="0041661C">
      <w:pPr>
        <w:rPr>
          <w:sz w:val="4"/>
        </w:rPr>
      </w:pPr>
    </w:p>
    <w:p w14:paraId="199BEF84" w14:textId="77777777" w:rsidR="00C12484" w:rsidRDefault="00C12484" w:rsidP="005C5C1E">
      <w:pPr>
        <w:spacing w:line="360" w:lineRule="auto"/>
        <w:jc w:val="both"/>
      </w:pPr>
      <w:r>
        <w:t xml:space="preserve">Les modèles structuraux utilisés pour la feuille lisse et la feuille </w:t>
      </w:r>
      <w:r w:rsidR="0041661C">
        <w:t>ondulée</w:t>
      </w:r>
      <w:r>
        <w:t xml:space="preserve"> supposent que les déplacements n’ont lieu que dans un plan normal à l’axe du palier et qu’ils sont constants le long du palier.</w:t>
      </w:r>
      <w:r w:rsidR="00ED73DF">
        <w:t xml:space="preserve"> Cette hypothèse suppose</w:t>
      </w:r>
      <w:r>
        <w:t xml:space="preserve"> des simplifications importantes mais permet de diminuer considérablement l’effort de calcul. Les pressions issues de la résolution de l’équation </w:t>
      </w:r>
      <w:r>
        <w:lastRenderedPageBreak/>
        <w:t xml:space="preserve">de Reynolds et </w:t>
      </w:r>
      <w:r w:rsidR="0041661C">
        <w:t>d</w:t>
      </w:r>
      <w:r>
        <w:t>es pressions locales de contact devront donc être moyennées suivant la longueur du palier.</w:t>
      </w:r>
    </w:p>
    <w:p w14:paraId="0E404A76" w14:textId="77777777" w:rsidR="001B48CA" w:rsidRPr="0041661C" w:rsidRDefault="001B48CA" w:rsidP="005C5C1E">
      <w:pPr>
        <w:pStyle w:val="Lgende"/>
        <w:keepNext/>
        <w:spacing w:line="360" w:lineRule="auto"/>
        <w:rPr>
          <w:sz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78921900" w14:textId="77777777" w:rsidTr="00A771BD">
        <w:tc>
          <w:tcPr>
            <w:tcW w:w="8217" w:type="dxa"/>
          </w:tcPr>
          <w:p w14:paraId="53754A7C" w14:textId="77777777" w:rsidR="00C12484" w:rsidRDefault="00F865FC" w:rsidP="007F37EC">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moy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subSup"/>
                    <m:ctrlPr>
                      <w:rPr>
                        <w:rFonts w:ascii="Cambria Math" w:hAnsi="Cambria Math"/>
                        <w:i/>
                      </w:rPr>
                    </m:ctrlPr>
                  </m:naryPr>
                  <m:sub>
                    <m:r>
                      <w:rPr>
                        <w:rFonts w:ascii="Cambria Math" w:hAnsi="Cambria Math"/>
                      </w:rPr>
                      <m:t>0</m:t>
                    </m:r>
                  </m:sub>
                  <m:sup>
                    <m:r>
                      <w:rPr>
                        <w:rFonts w:ascii="Cambria Math" w:hAnsi="Cambria Math"/>
                      </w:rPr>
                      <m:t>L</m:t>
                    </m:r>
                  </m:sup>
                  <m:e>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cntct</m:t>
                            </m:r>
                          </m:sub>
                        </m:sSub>
                      </m:e>
                    </m:d>
                    <m:r>
                      <w:rPr>
                        <w:rFonts w:ascii="Cambria Math" w:hAnsi="Cambria Math"/>
                      </w:rPr>
                      <m:t>dz</m:t>
                    </m:r>
                  </m:e>
                </m:nary>
              </m:oMath>
            </m:oMathPara>
          </w:p>
        </w:tc>
        <w:tc>
          <w:tcPr>
            <w:tcW w:w="845" w:type="dxa"/>
          </w:tcPr>
          <w:p w14:paraId="55B76B09" w14:textId="51628D8E" w:rsidR="00C12484" w:rsidRDefault="001B48CA" w:rsidP="001B48CA">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88</w:t>
            </w:r>
            <w:r w:rsidR="008A3455">
              <w:rPr>
                <w:noProof/>
              </w:rPr>
              <w:fldChar w:fldCharType="end"/>
            </w:r>
            <w:r>
              <w:t>)</w:t>
            </w:r>
          </w:p>
        </w:tc>
      </w:tr>
    </w:tbl>
    <w:p w14:paraId="17D601F3" w14:textId="77777777" w:rsidR="00C12484" w:rsidRPr="00A771BD" w:rsidRDefault="00C12484" w:rsidP="00C12484">
      <w:pPr>
        <w:rPr>
          <w:sz w:val="10"/>
          <w:szCs w:val="10"/>
        </w:rPr>
      </w:pPr>
    </w:p>
    <w:p w14:paraId="08157EF4" w14:textId="77777777" w:rsidR="00C12484" w:rsidRDefault="00C12484" w:rsidP="00C12484">
      <w:r>
        <w:t xml:space="preserve">pour déterminer les forces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 xml:space="preserve"> </w:t>
      </w:r>
      <w:r>
        <w:t>appliquées sur la feuille supérieure</w:t>
      </w:r>
    </w:p>
    <w:p w14:paraId="3BB4088B" w14:textId="77777777" w:rsidR="00F10381" w:rsidRPr="0041661C" w:rsidRDefault="00F10381" w:rsidP="00F10381">
      <w:pPr>
        <w:pStyle w:val="Lgende"/>
        <w:keepNext/>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21049EE" w14:textId="77777777" w:rsidTr="00A771BD">
        <w:tc>
          <w:tcPr>
            <w:tcW w:w="8217" w:type="dxa"/>
          </w:tcPr>
          <w:p w14:paraId="04B8954A" w14:textId="77777777" w:rsidR="00C12484" w:rsidRDefault="00F865FC" w:rsidP="007F37EC">
            <m:oMathPara>
              <m:oMath>
                <m:sSub>
                  <m:sSubPr>
                    <m:ctrlPr>
                      <w:rPr>
                        <w:rFonts w:ascii="Cambria Math" w:eastAsia="Calibri" w:hAnsi="Cambria Math" w:cs="Times New Roman"/>
                        <w:i/>
                      </w:rPr>
                    </m:ctrlPr>
                  </m:sSubPr>
                  <m:e>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P</m:t>
                        </m:r>
                      </m:sub>
                    </m:sSub>
                  </m:e>
                  <m:sub>
                    <m:r>
                      <w:rPr>
                        <w:rFonts w:ascii="Cambria Math" w:eastAsia="Calibri" w:hAnsi="Cambria Math" w:cs="Times New Roman"/>
                      </w:rPr>
                      <m:t>i</m:t>
                    </m:r>
                  </m:sub>
                </m:sSub>
                <m:r>
                  <w:rPr>
                    <w:rFonts w:ascii="Cambria Math" w:eastAsia="Calibri" w:hAnsi="Cambria Math" w:cs="Times New Roman"/>
                  </w:rPr>
                  <m:t>=</m:t>
                </m:r>
                <m:d>
                  <m:dPr>
                    <m:ctrlPr>
                      <w:rPr>
                        <w:rFonts w:ascii="Cambria Math" w:eastAsia="Calibri" w:hAnsi="Cambria Math" w:cs="Times New Roman"/>
                        <w:i/>
                      </w:rPr>
                    </m:ctrlPr>
                  </m:dPr>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moy</m:t>
                        </m:r>
                      </m:sub>
                      <m:sup>
                        <m:d>
                          <m:dPr>
                            <m:ctrlPr>
                              <w:rPr>
                                <w:rFonts w:ascii="Cambria Math" w:eastAsiaTheme="minorEastAsia" w:hAnsi="Cambria Math"/>
                                <w:i/>
                              </w:rPr>
                            </m:ctrlPr>
                          </m:dPr>
                          <m:e>
                            <m:r>
                              <w:rPr>
                                <w:rFonts w:ascii="Cambria Math" w:eastAsiaTheme="minorEastAsia" w:hAnsi="Cambria Math"/>
                              </w:rPr>
                              <m:t>*</m:t>
                            </m:r>
                          </m:e>
                        </m:d>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e>
                </m:d>
                <m:r>
                  <w:rPr>
                    <w:rFonts w:ascii="Cambria Math" w:eastAsiaTheme="minorEastAsia" w:hAnsi="Cambria Math"/>
                  </w:rPr>
                  <m:t>R</m:t>
                </m:r>
                <m:d>
                  <m:dPr>
                    <m:ctrlPr>
                      <w:rPr>
                        <w:rFonts w:ascii="Cambria Math" w:eastAsiaTheme="minorEastAsia" w:hAnsi="Cambria Math"/>
                        <w:i/>
                      </w:rPr>
                    </m:ctrlPr>
                  </m:dPr>
                  <m:e>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i+</m:t>
                        </m:r>
                        <m:f>
                          <m:fPr>
                            <m:type m:val="lin"/>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2</m:t>
                            </m:r>
                          </m:den>
                        </m:f>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θ</m:t>
                        </m:r>
                      </m:e>
                      <m:sub>
                        <m:r>
                          <w:rPr>
                            <w:rFonts w:ascii="Cambria Math" w:eastAsia="Calibri" w:hAnsi="Cambria Math" w:cs="Times New Roman"/>
                          </w:rPr>
                          <m:t>i-</m:t>
                        </m:r>
                        <m:f>
                          <m:fPr>
                            <m:type m:val="lin"/>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2</m:t>
                            </m:r>
                          </m:den>
                        </m:f>
                      </m:sub>
                    </m:sSub>
                  </m:e>
                </m:d>
                <m:r>
                  <w:rPr>
                    <w:rFonts w:ascii="Cambria Math" w:eastAsiaTheme="minorEastAsia" w:hAnsi="Cambria Math"/>
                  </w:rPr>
                  <m:t>L</m:t>
                </m:r>
              </m:oMath>
            </m:oMathPara>
          </w:p>
        </w:tc>
        <w:tc>
          <w:tcPr>
            <w:tcW w:w="845" w:type="dxa"/>
          </w:tcPr>
          <w:p w14:paraId="3843F4BA" w14:textId="2F0A2C8F" w:rsidR="00C12484" w:rsidRDefault="00F10381" w:rsidP="00F1038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89</w:t>
            </w:r>
            <w:r w:rsidR="008A3455">
              <w:rPr>
                <w:noProof/>
              </w:rPr>
              <w:fldChar w:fldCharType="end"/>
            </w:r>
            <w:r>
              <w:t>)</w:t>
            </w:r>
          </w:p>
        </w:tc>
      </w:tr>
    </w:tbl>
    <w:p w14:paraId="65F0F870" w14:textId="77777777" w:rsidR="00C12484" w:rsidRDefault="00C12484" w:rsidP="0041661C">
      <w:pPr>
        <w:jc w:val="both"/>
      </w:pPr>
    </w:p>
    <w:p w14:paraId="6877DDBE" w14:textId="77777777" w:rsidR="00C12484" w:rsidRDefault="00C12484" w:rsidP="005C5C1E">
      <w:pPr>
        <w:spacing w:line="360" w:lineRule="auto"/>
        <w:jc w:val="both"/>
      </w:pPr>
      <w:r>
        <w:t xml:space="preserve">Comme précédemment, </w:t>
      </w:r>
      <w:r w:rsidR="00ED73DF">
        <w:t xml:space="preserve">l’exposent </w:t>
      </w:r>
      <m:oMath>
        <m:sSup>
          <m:sSupPr>
            <m:ctrlPr>
              <w:rPr>
                <w:rFonts w:ascii="Cambria Math" w:eastAsiaTheme="minorEastAsia" w:hAnsi="Cambria Math"/>
                <w:i/>
              </w:rPr>
            </m:ctrlPr>
          </m:sSupPr>
          <m:e/>
          <m:sup>
            <m:d>
              <m:dPr>
                <m:ctrlPr>
                  <w:rPr>
                    <w:rFonts w:ascii="Cambria Math" w:eastAsiaTheme="minorEastAsia" w:hAnsi="Cambria Math"/>
                    <w:i/>
                  </w:rPr>
                </m:ctrlPr>
              </m:dPr>
              <m:e>
                <m:r>
                  <w:rPr>
                    <w:rFonts w:ascii="Cambria Math" w:eastAsiaTheme="minorEastAsia" w:hAnsi="Cambria Math"/>
                  </w:rPr>
                  <m:t>*</m:t>
                </m:r>
              </m:e>
            </m:d>
          </m:sup>
        </m:sSup>
      </m:oMath>
      <w:r w:rsidRPr="00D81F77">
        <w:t xml:space="preserve"> indique que seulement les valeurs </w:t>
      </w:r>
      <m:oMath>
        <m:sSub>
          <m:sSubPr>
            <m:ctrlPr>
              <w:rPr>
                <w:rFonts w:ascii="Cambria Math" w:hAnsi="Cambria Math"/>
                <w:i/>
              </w:rPr>
            </m:ctrlPr>
          </m:sSubPr>
          <m:e>
            <m:r>
              <w:rPr>
                <w:rFonts w:ascii="Cambria Math" w:hAnsi="Cambria Math"/>
              </w:rPr>
              <m:t>P</m:t>
            </m:r>
          </m:e>
          <m:sub>
            <m:r>
              <w:rPr>
                <w:rFonts w:ascii="Cambria Math" w:hAnsi="Cambria Math"/>
              </w:rPr>
              <m:t>moy</m:t>
            </m:r>
          </m:sub>
        </m:sSub>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ext</m:t>
            </m:r>
          </m:sub>
        </m:sSub>
      </m:oMath>
      <w:r>
        <w:rPr>
          <w:rFonts w:eastAsiaTheme="minorEastAsia"/>
        </w:rPr>
        <w:t xml:space="preserve"> </w:t>
      </w:r>
      <w:r>
        <w:t>sont prise en compte dans le calcul des forces appliquées sur la feuille pour éviter des déformations inattendues</w:t>
      </w:r>
      <w:r w:rsidRPr="00D81F77">
        <w:t>.</w:t>
      </w:r>
    </w:p>
    <w:p w14:paraId="5982A1EE" w14:textId="77777777" w:rsidR="0041661C" w:rsidRPr="00214A2B" w:rsidRDefault="0041661C" w:rsidP="0041661C">
      <w:pPr>
        <w:jc w:val="both"/>
        <w:rPr>
          <w:sz w:val="8"/>
          <w:szCs w:val="8"/>
        </w:rPr>
      </w:pPr>
    </w:p>
    <w:p w14:paraId="038B147C" w14:textId="77777777" w:rsidR="00C12484" w:rsidRDefault="00C12484" w:rsidP="00B14F18">
      <w:pPr>
        <w:pStyle w:val="Titre2"/>
        <w:numPr>
          <w:ilvl w:val="0"/>
          <w:numId w:val="23"/>
        </w:numPr>
      </w:pPr>
      <w:bookmarkStart w:id="146" w:name="_Toc531267421"/>
      <w:r w:rsidRPr="00232052">
        <w:t>Calcul des déformations des feuilles</w:t>
      </w:r>
      <w:bookmarkEnd w:id="146"/>
    </w:p>
    <w:p w14:paraId="099D978A" w14:textId="77777777" w:rsidR="0041661C" w:rsidRPr="0041661C" w:rsidRDefault="0041661C" w:rsidP="0041661C"/>
    <w:p w14:paraId="7DCB4F56" w14:textId="77777777" w:rsidR="00C12484" w:rsidRDefault="00C12484" w:rsidP="005C5C1E">
      <w:pPr>
        <w:spacing w:line="360" w:lineRule="auto"/>
        <w:jc w:val="both"/>
      </w:pPr>
      <w:r w:rsidRPr="00232052">
        <w:t>La feuille supérieure a été discrétisée à partir</w:t>
      </w:r>
      <w:r w:rsidRPr="000669B7">
        <w:t xml:space="preserve"> d’un modèle de poutre circulaire et la matrice de raideur</w:t>
      </w:r>
      <w:r w:rsidR="00C733B6">
        <w:t xml:space="preserve"> </w:t>
      </w:r>
      <w:r w:rsidRPr="000669B7">
        <w:t xml:space="preserve">a été obtenue à l’aide des formules de Bresse. Seule une discrétisation dans la direction circulaire est nécessaire suivant ce modèle. </w:t>
      </w:r>
    </w:p>
    <w:p w14:paraId="7BAF9E02" w14:textId="06A8D2DA" w:rsidR="00F10381" w:rsidRDefault="00C12484" w:rsidP="00520245">
      <w:pPr>
        <w:spacing w:line="360" w:lineRule="auto"/>
        <w:jc w:val="both"/>
      </w:pPr>
      <w:r>
        <w:t xml:space="preserve">Dans le chapitre précédent, les nœuds de discrétisation </w:t>
      </w:r>
      <w:r w:rsidR="00ED73DF">
        <w:t xml:space="preserve">de la feuille supérieure </w:t>
      </w:r>
      <w:r>
        <w:t xml:space="preserve">coïncidaient avec les sommets des plissés. Cette discrétisation était suffisante pour les cas de chargement simples, lorsque le rotor était simplement poussé dans la direction du stator. Cependant, la solution numérique de l'intégration de l'équation de Reynolds nécessite un maillage plus fin dans la direction circonférentielle. Par exemple, si une feuille comporte entre </w:t>
      </w:r>
      <m:oMath>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eastAsiaTheme="minorEastAsia" w:hAnsi="Cambria Math"/>
          </w:rPr>
          <m:t>=20…30</m:t>
        </m:r>
      </m:oMath>
      <w:r w:rsidR="00C733B6">
        <w:t xml:space="preserve"> </w:t>
      </w:r>
      <w:r>
        <w:t>plissés, le nombre de points de discrétisation dans la direction circonférentielle pour l'équation de Reynold</w:t>
      </w:r>
      <w:r w:rsidR="00C733B6">
        <w:t xml:space="preserve">s, </w:t>
      </w:r>
      <m:oMath>
        <m:r>
          <w:rPr>
            <w:rFonts w:ascii="Cambria Math" w:hAnsi="Cambria Math"/>
          </w:rPr>
          <m:t>nx</m:t>
        </m:r>
      </m:oMath>
      <w:r w:rsidR="00123F2C">
        <w:t>, est au moins le double. E</w:t>
      </w:r>
      <w:r w:rsidR="00C733B6">
        <w:t xml:space="preserve">n </w:t>
      </w:r>
      <w:r>
        <w:t xml:space="preserve">même temps, l'algorithme de contact nécessite une matrice de rigidité de la feuille supérieure avec une distinction claire entre les points </w:t>
      </w:r>
      <w:r w:rsidR="00123F2C">
        <w:t xml:space="preserve">de contact avec les plissés </w:t>
      </w:r>
      <w:r>
        <w:t xml:space="preserve">et le reste. Une matrice de rigidité pour la feuille supérieure est ensuite générée par l’équation </w:t>
      </w:r>
      <w:r w:rsidR="006C6D1B">
        <w:fldChar w:fldCharType="begin"/>
      </w:r>
      <w:r w:rsidR="006C6D1B">
        <w:instrText xml:space="preserve"> REF _Ref525895129 \h </w:instrText>
      </w:r>
      <w:r w:rsidR="00C733B6">
        <w:instrText xml:space="preserve"> \* MERGEFORMAT </w:instrText>
      </w:r>
      <w:r w:rsidR="006C6D1B">
        <w:fldChar w:fldCharType="separate"/>
      </w:r>
      <w:r w:rsidR="009D4609">
        <w:t>(</w:t>
      </w:r>
      <w:r w:rsidR="009D4609">
        <w:rPr>
          <w:noProof/>
        </w:rPr>
        <w:t>5</w:t>
      </w:r>
      <w:r w:rsidR="009D4609">
        <w:t>)</w:t>
      </w:r>
      <w:r w:rsidR="006C6D1B">
        <w:fldChar w:fldCharType="end"/>
      </w:r>
      <w:r>
        <w:t xml:space="preserve"> et en utilisant à la fois les points correspondant au sommet des </w:t>
      </w:r>
      <w:r w:rsidR="00123F2C">
        <w:t>plissés</w:t>
      </w:r>
      <w:r>
        <w:t xml:space="preserve">, </w:t>
      </w:r>
      <m:oMath>
        <m:sSub>
          <m:sSubPr>
            <m:ctrlPr>
              <w:rPr>
                <w:rFonts w:ascii="Cambria Math" w:hAnsi="Cambria Math"/>
              </w:rPr>
            </m:ctrlPr>
          </m:sSubPr>
          <m:e>
            <m:r>
              <w:rPr>
                <w:rFonts w:ascii="Cambria Math" w:hAnsi="Cambria Math"/>
              </w:rPr>
              <m:t>N</m:t>
            </m:r>
          </m:e>
          <m:sub>
            <m:r>
              <w:rPr>
                <w:rFonts w:ascii="Cambria Math" w:hAnsi="Cambria Math"/>
              </w:rPr>
              <m:t>bumps</m:t>
            </m:r>
          </m:sub>
        </m:sSub>
      </m:oMath>
      <w:r>
        <w:t xml:space="preserve">, et les points de discrétisation utilisés pour intégrer l'équation de Reynolds, </w:t>
      </w:r>
      <m:oMath>
        <m:r>
          <w:rPr>
            <w:rFonts w:ascii="Cambria Math" w:hAnsi="Cambria Math"/>
          </w:rPr>
          <m:t>nx</m:t>
        </m:r>
      </m:oMath>
      <w:r>
        <w:t>. Le calcul de</w:t>
      </w:r>
      <w:r w:rsidR="006C6D1B">
        <w:t xml:space="preserve"> la matrice </w:t>
      </w:r>
      <w:r w:rsidR="006C6D1B" w:rsidRPr="00123F2C">
        <w:t xml:space="preserve">suivant l’équation </w:t>
      </w:r>
      <w:r w:rsidR="00522704" w:rsidRPr="00520245">
        <w:rPr>
          <w:szCs w:val="24"/>
        </w:rPr>
        <w:fldChar w:fldCharType="begin"/>
      </w:r>
      <w:r w:rsidR="00522704" w:rsidRPr="00520245">
        <w:rPr>
          <w:szCs w:val="24"/>
        </w:rPr>
        <w:instrText xml:space="preserve"> REF _Ref528774097 \h </w:instrText>
      </w:r>
      <w:r w:rsidR="005C5C1E" w:rsidRPr="00520245">
        <w:rPr>
          <w:szCs w:val="24"/>
        </w:rPr>
        <w:instrText xml:space="preserve"> \* MERGEFORMAT </w:instrText>
      </w:r>
      <w:r w:rsidR="00522704" w:rsidRPr="00520245">
        <w:rPr>
          <w:szCs w:val="24"/>
        </w:rPr>
      </w:r>
      <w:r w:rsidR="00522704" w:rsidRPr="00520245">
        <w:rPr>
          <w:szCs w:val="24"/>
        </w:rPr>
        <w:fldChar w:fldCharType="separate"/>
      </w:r>
      <w:r w:rsidR="009D4609" w:rsidRPr="009D4609">
        <w:rPr>
          <w:szCs w:val="24"/>
        </w:rPr>
        <w:t>(</w:t>
      </w:r>
      <w:r w:rsidR="009D4609" w:rsidRPr="009D4609">
        <w:rPr>
          <w:noProof/>
          <w:szCs w:val="24"/>
        </w:rPr>
        <w:t>91</w:t>
      </w:r>
      <w:r w:rsidR="009D4609" w:rsidRPr="009D4609">
        <w:rPr>
          <w:szCs w:val="24"/>
        </w:rPr>
        <w:t>)</w:t>
      </w:r>
      <w:r w:rsidR="00522704" w:rsidRPr="00520245">
        <w:rPr>
          <w:szCs w:val="24"/>
        </w:rPr>
        <w:fldChar w:fldCharType="end"/>
      </w:r>
      <w:r w:rsidR="00522704">
        <w:t xml:space="preserve"> </w:t>
      </w:r>
      <w:r w:rsidRPr="00123F2C">
        <w:t>nécessite</w:t>
      </w:r>
      <w:r>
        <w:t xml:space="preserve"> des nœuds de discrétisation organisés avec des coordonnées circonférentielles croissantes à partir de la soudure (</w:t>
      </w:r>
      <w:r w:rsidR="006C6D1B">
        <w:fldChar w:fldCharType="begin"/>
      </w:r>
      <w:r w:rsidR="006C6D1B">
        <w:instrText xml:space="preserve"> REF _Ref525638090 \h </w:instrText>
      </w:r>
      <w:r w:rsidR="00C733B6">
        <w:instrText xml:space="preserve"> \* MERGEFORMAT </w:instrText>
      </w:r>
      <w:r w:rsidR="006C6D1B">
        <w:fldChar w:fldCharType="separate"/>
      </w:r>
      <w:r w:rsidR="009D4609">
        <w:t xml:space="preserve">Figure </w:t>
      </w:r>
      <w:r w:rsidR="009D4609">
        <w:rPr>
          <w:noProof/>
        </w:rPr>
        <w:t>20</w:t>
      </w:r>
      <w:r w:rsidR="006C6D1B">
        <w:fldChar w:fldCharType="end"/>
      </w:r>
      <w:r>
        <w:t>). La matrice de rigidité de la feuille supérieure,</w:t>
      </w:r>
      <w:r w:rsidR="00C733B6">
        <w:t xml:space="preserv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t xml:space="preserve">, sera carrée et de dimension </w:t>
      </w:r>
      <m:oMath>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rPr>
          <m:t>+nx</m:t>
        </m:r>
      </m:oMath>
      <w:r>
        <w:t xml:space="preserve">. La matrice est </w:t>
      </w:r>
      <w:r>
        <w:lastRenderedPageBreak/>
        <w:t>ensuite réorganisée en faisant la distinction entre les nœuds de plissés (nœuds maitres) et les nœuds de discrétisation par équatio</w:t>
      </w:r>
      <w:r w:rsidR="00F10381">
        <w:t>n de Reynolds (nœuds esclaves).</w:t>
      </w:r>
    </w:p>
    <w:p w14:paraId="1B4DB807" w14:textId="77777777" w:rsidR="00A771BD" w:rsidRDefault="00123F2C" w:rsidP="005C5C1E">
      <w:pPr>
        <w:spacing w:line="360" w:lineRule="auto"/>
        <w:jc w:val="both"/>
      </w:pPr>
      <w:r w:rsidRPr="00C85A5D">
        <w:t>La réorganisation de la matrice consiste à permuter les colonnes et les lignes correspondantes pour chaque deux nœuds qui changent de position. On distingue les degré</w:t>
      </w:r>
      <w:r w:rsidR="00520245">
        <w:t>s</w:t>
      </w:r>
      <w:r w:rsidRPr="00C85A5D">
        <w:t xml:space="preserve"> de liberté de la feuille supérieure associés aux plissés,</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t1,i=1…</m:t>
            </m:r>
            <m:sSub>
              <m:sSubPr>
                <m:ctrlPr>
                  <w:rPr>
                    <w:rFonts w:ascii="Cambria Math" w:hAnsi="Cambria Math"/>
                  </w:rPr>
                </m:ctrlPr>
              </m:sSubPr>
              <m:e>
                <m:r>
                  <w:rPr>
                    <w:rFonts w:ascii="Cambria Math" w:hAnsi="Cambria Math"/>
                  </w:rPr>
                  <m:t>N</m:t>
                </m:r>
              </m:e>
              <m:sub>
                <m:r>
                  <w:rPr>
                    <w:rFonts w:ascii="Cambria Math" w:hAnsi="Cambria Math"/>
                  </w:rPr>
                  <m:t>bumps</m:t>
                </m:r>
              </m:sub>
            </m:sSub>
          </m:sub>
        </m:sSub>
      </m:oMath>
      <w:r w:rsidRPr="00C85A5D">
        <w:t xml:space="preserve">, où des contacts peuvent se produire et les degrés de liberté associés aux nœuds de discrétisation de l’équation de Reynolds, </w:t>
      </w:r>
      <m:oMath>
        <m:sSub>
          <m:sSubPr>
            <m:ctrlPr>
              <w:rPr>
                <w:rFonts w:ascii="Cambria Math" w:hAnsi="Cambria Math"/>
                <w:i/>
              </w:rPr>
            </m:ctrlPr>
          </m:sSubPr>
          <m:e>
            <m:r>
              <w:rPr>
                <w:rFonts w:ascii="Cambria Math" w:hAnsi="Cambria Math"/>
              </w:rPr>
              <m:t>u</m:t>
            </m:r>
          </m:e>
          <m:sub>
            <m:r>
              <w:rPr>
                <w:rFonts w:ascii="Cambria Math" w:hAnsi="Cambria Math"/>
              </w:rPr>
              <m:t>t2,i=1…nx</m:t>
            </m:r>
          </m:sub>
        </m:sSub>
      </m:oMath>
      <w:r>
        <w:t>.</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1886AA4D" w14:textId="77777777" w:rsidTr="00A771BD">
        <w:tc>
          <w:tcPr>
            <w:tcW w:w="8217" w:type="dxa"/>
          </w:tcPr>
          <w:p w14:paraId="0F999D6B" w14:textId="77777777" w:rsidR="00C12484" w:rsidRDefault="00F865FC" w:rsidP="00E46367">
            <w:pPr>
              <w:rPr>
                <w:lang w:val="en-US"/>
              </w:rPr>
            </w:pPr>
            <m:oMathPara>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lang w:val="en-US"/>
                      </w:rPr>
                      <m:t>+nx,</m:t>
                    </m:r>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lang w:val="en-US"/>
                      </w:rPr>
                      <m:t>+nx</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t,11</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t,12</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lang w:val="en-US"/>
                                </w:rPr>
                                <m:t>,nx</m:t>
                              </m:r>
                            </m:sub>
                          </m:sSub>
                        </m:e>
                      </m:mr>
                      <m:mr>
                        <m:e>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t,21</m:t>
                                      </m:r>
                                    </m:sub>
                                  </m:sSub>
                                </m:e>
                              </m:d>
                            </m:e>
                            <m:sub>
                              <m:r>
                                <w:rPr>
                                  <w:rFonts w:ascii="Cambria Math" w:hAnsi="Cambria Math"/>
                                  <w:lang w:val="en-US"/>
                                </w:rPr>
                                <m:t>nx,</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t,22</m:t>
                                      </m:r>
                                    </m:sub>
                                  </m:sSub>
                                </m:e>
                              </m:d>
                            </m:e>
                            <m:sub>
                              <m:r>
                                <w:rPr>
                                  <w:rFonts w:ascii="Cambria Math" w:hAnsi="Cambria Math"/>
                                  <w:lang w:val="en-US"/>
                                </w:rPr>
                                <m:t>nx,nx</m:t>
                              </m:r>
                            </m:sub>
                          </m:sSub>
                        </m:e>
                      </m:mr>
                    </m:m>
                  </m:e>
                </m:d>
              </m:oMath>
            </m:oMathPara>
          </w:p>
        </w:tc>
        <w:tc>
          <w:tcPr>
            <w:tcW w:w="845" w:type="dxa"/>
          </w:tcPr>
          <w:p w14:paraId="1338C02E" w14:textId="77777777" w:rsidR="00C12484" w:rsidRPr="00F10381" w:rsidRDefault="00C12484" w:rsidP="00C81C7E">
            <w:pPr>
              <w:pStyle w:val="Lgende"/>
              <w:rPr>
                <w:i w:val="0"/>
                <w:sz w:val="4"/>
                <w:szCs w:val="22"/>
                <w:lang w:val="en-US"/>
              </w:rPr>
            </w:pPr>
          </w:p>
          <w:p w14:paraId="033161EE" w14:textId="29CF01AC" w:rsidR="00F10381" w:rsidRPr="00F10381" w:rsidRDefault="00F10381" w:rsidP="00F10381">
            <w:pPr>
              <w:pStyle w:val="Lgende"/>
              <w:keepNext/>
            </w:pPr>
            <w:bookmarkStart w:id="147" w:name="_Ref525895239"/>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90</w:t>
            </w:r>
            <w:r w:rsidR="008A3455">
              <w:rPr>
                <w:noProof/>
              </w:rPr>
              <w:fldChar w:fldCharType="end"/>
            </w:r>
            <w:r>
              <w:t>)</w:t>
            </w:r>
            <w:bookmarkEnd w:id="147"/>
          </w:p>
        </w:tc>
      </w:tr>
    </w:tbl>
    <w:p w14:paraId="0140005B" w14:textId="77777777" w:rsidR="00C12484" w:rsidRPr="005C5C1E" w:rsidRDefault="00C12484" w:rsidP="005C5C1E">
      <w:pPr>
        <w:spacing w:line="360" w:lineRule="auto"/>
        <w:rPr>
          <w:sz w:val="10"/>
          <w:szCs w:val="10"/>
        </w:rPr>
      </w:pPr>
    </w:p>
    <w:p w14:paraId="0F5A45E7" w14:textId="374CF2BE" w:rsidR="00C12484" w:rsidRPr="00C85A5D" w:rsidRDefault="00360850" w:rsidP="005C5C1E">
      <w:pPr>
        <w:spacing w:line="360" w:lineRule="auto"/>
        <w:jc w:val="both"/>
      </w:pPr>
      <w:r>
        <w:t>L’énergie</w:t>
      </w:r>
      <w:r w:rsidR="00C12484" w:rsidRPr="00C85A5D">
        <w:t xml:space="preserve"> potentielle totale de la structure </w:t>
      </w:r>
      <w:r w:rsidR="006C6D1B">
        <w:t xml:space="preserve">suivant le modèle de contact </w:t>
      </w:r>
      <w:r w:rsidR="006C6D1B">
        <w:fldChar w:fldCharType="begin"/>
      </w:r>
      <w:r w:rsidR="006C6D1B">
        <w:instrText xml:space="preserve"> REF _Ref525669161 \h </w:instrText>
      </w:r>
      <w:r w:rsidR="00C733B6">
        <w:instrText xml:space="preserve"> \* MERGEFORMAT </w:instrText>
      </w:r>
      <w:r w:rsidR="006C6D1B">
        <w:fldChar w:fldCharType="separate"/>
      </w:r>
      <w:r w:rsidR="009D4609">
        <w:t>(</w:t>
      </w:r>
      <w:r w:rsidR="009D4609">
        <w:rPr>
          <w:noProof/>
        </w:rPr>
        <w:t>34</w:t>
      </w:r>
      <w:r w:rsidR="009D4609">
        <w:t>)</w:t>
      </w:r>
      <w:r w:rsidR="006C6D1B">
        <w:fldChar w:fldCharType="end"/>
      </w:r>
      <w:r w:rsidR="00C12484" w:rsidRPr="00C85A5D">
        <w:t xml:space="preserve"> </w:t>
      </w:r>
      <w:r w:rsidR="006C6D1B">
        <w:t>d</w:t>
      </w:r>
      <w:r w:rsidR="00C12484" w:rsidRPr="00C85A5D">
        <w:t>oit également inclure les degrés de liberté de la feuille supérieure introduits par les nœuds de discrétisation de l'équation de Reynolds,</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t2</m:t>
            </m:r>
          </m:sub>
        </m:sSub>
      </m:oMath>
      <w:r w:rsidR="00C12484" w:rsidRPr="00C85A5D">
        <w:rPr>
          <w:rFonts w:eastAsiaTheme="minorEastAsia"/>
        </w:rPr>
        <w:t xml:space="preserve"> </w:t>
      </w:r>
      <w:r w:rsidR="00C12484" w:rsidRPr="00C85A5D">
        <w:t xml:space="preserve">et le travail mécanique des forces de pression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p1</m:t>
            </m:r>
          </m:sub>
        </m:sSub>
      </m:oMath>
      <w:r w:rsidR="00C12484" w:rsidRPr="00C85A5D">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p2</m:t>
            </m:r>
          </m:sub>
        </m:sSub>
      </m:oMath>
      <w:r w:rsidR="00C12484" w:rsidRPr="00C85A5D">
        <w:t xml:space="preserve"> agissant sur la feuille supérieure. Le système d'équations non linéaires obtenu en minimisant l'</w:t>
      </w:r>
      <w:r>
        <w:t>énergie</w:t>
      </w:r>
      <w:r w:rsidR="00C12484" w:rsidRPr="00C85A5D">
        <w:t xml:space="preserve"> potentielle totale de la structure avec des contacts et des frottements s’écrit</w:t>
      </w:r>
      <w:r w:rsidR="00C772E6">
        <w:t xml:space="preserve"> </w:t>
      </w:r>
      <w:r w:rsidR="00C12484" w:rsidRPr="00C85A5D">
        <w:t>:</w:t>
      </w:r>
    </w:p>
    <w:p w14:paraId="15387428" w14:textId="77777777" w:rsidR="00F10381" w:rsidRPr="00C733B6" w:rsidRDefault="00F10381" w:rsidP="00F10381">
      <w:pPr>
        <w:pStyle w:val="Lgende"/>
        <w:keepNext/>
        <w:rPr>
          <w:sz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00"/>
        <w:gridCol w:w="562"/>
      </w:tblGrid>
      <w:tr w:rsidR="00C12484" w:rsidRPr="005C5C1E" w14:paraId="044546EC" w14:textId="77777777" w:rsidTr="00A771BD">
        <w:tc>
          <w:tcPr>
            <w:tcW w:w="8500" w:type="dxa"/>
          </w:tcPr>
          <w:p w14:paraId="31CCDB37" w14:textId="77777777" w:rsidR="00C12484" w:rsidRPr="005C5C1E" w:rsidRDefault="00F865FC" w:rsidP="00E46367">
            <w:pPr>
              <w:rPr>
                <w:sz w:val="20"/>
                <w:szCs w:val="20"/>
              </w:rPr>
            </w:pPr>
            <m:oMathPara>
              <m:oMathParaPr>
                <m:jc m:val="center"/>
              </m:oMathParaPr>
              <m:oMath>
                <m:d>
                  <m:dPr>
                    <m:begChr m:val="["/>
                    <m:endChr m:val="]"/>
                    <m:ctrlPr>
                      <w:rPr>
                        <w:rFonts w:ascii="Cambria Math" w:hAnsi="Cambria Math"/>
                        <w:i/>
                        <w:sz w:val="22"/>
                        <w:szCs w:val="20"/>
                      </w:rPr>
                    </m:ctrlPr>
                  </m:dPr>
                  <m:e>
                    <m:m>
                      <m:mPr>
                        <m:mcs>
                          <m:mc>
                            <m:mcPr>
                              <m:count m:val="3"/>
                              <m:mcJc m:val="center"/>
                            </m:mcPr>
                          </m:mc>
                        </m:mcs>
                        <m:ctrlPr>
                          <w:rPr>
                            <w:rFonts w:ascii="Cambria Math" w:hAnsi="Cambria Math"/>
                            <w:i/>
                            <w:sz w:val="22"/>
                            <w:szCs w:val="20"/>
                          </w:rPr>
                        </m:ctrlPr>
                      </m:mP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K</m:t>
                                      </m:r>
                                    </m:e>
                                    <m:sub>
                                      <m:r>
                                        <w:rPr>
                                          <w:rFonts w:ascii="Cambria Math" w:hAnsi="Cambria Math"/>
                                          <w:sz w:val="22"/>
                                          <w:szCs w:val="20"/>
                                        </w:rPr>
                                        <m:t>b</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L</m:t>
                                      </m:r>
                                    </m:e>
                                    <m:sub>
                                      <m:r>
                                        <w:rPr>
                                          <w:rFonts w:ascii="Cambria Math" w:hAnsi="Cambria Math"/>
                                          <w:sz w:val="22"/>
                                          <w:szCs w:val="20"/>
                                        </w:rPr>
                                        <m:t>bb</m:t>
                                      </m:r>
                                    </m:sub>
                                  </m:sSub>
                                </m:e>
                              </m:d>
                            </m:e>
                            <m: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L</m:t>
                                      </m:r>
                                    </m:e>
                                    <m:sub>
                                      <m:r>
                                        <w:rPr>
                                          <w:rFonts w:ascii="Cambria Math" w:hAnsi="Cambria Math"/>
                                          <w:sz w:val="22"/>
                                          <w:szCs w:val="20"/>
                                        </w:rPr>
                                        <m:t>bt</m:t>
                                      </m:r>
                                    </m:sub>
                                  </m:sSub>
                                </m:e>
                              </m:d>
                            </m:e>
                            <m: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r>
                                    <w:rPr>
                                      <w:rFonts w:ascii="Cambria Math" w:hAnsi="Cambria Math"/>
                                      <w:sz w:val="22"/>
                                      <w:szCs w:val="20"/>
                                    </w:rPr>
                                    <m:t>0</m:t>
                                  </m:r>
                                </m:e>
                              </m:d>
                            </m:e>
                            <m: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,nx</m:t>
                              </m:r>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L</m:t>
                                      </m:r>
                                    </m:e>
                                    <m:sub>
                                      <m:r>
                                        <w:rPr>
                                          <w:rFonts w:ascii="Cambria Math" w:hAnsi="Cambria Math"/>
                                          <w:sz w:val="22"/>
                                          <w:szCs w:val="20"/>
                                        </w:rPr>
                                        <m:t>tb</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K</m:t>
                                      </m:r>
                                    </m:e>
                                    <m:sub>
                                      <m:r>
                                        <w:rPr>
                                          <w:rFonts w:ascii="Cambria Math" w:hAnsi="Cambria Math"/>
                                          <w:sz w:val="22"/>
                                          <w:szCs w:val="20"/>
                                        </w:rPr>
                                        <m:t>t11</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L</m:t>
                                      </m:r>
                                    </m:e>
                                    <m:sub>
                                      <m:r>
                                        <w:rPr>
                                          <w:rFonts w:ascii="Cambria Math" w:hAnsi="Cambria Math"/>
                                          <w:sz w:val="22"/>
                                          <w:szCs w:val="20"/>
                                        </w:rPr>
                                        <m:t>tt</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K</m:t>
                                      </m:r>
                                    </m:e>
                                    <m:sub>
                                      <m:r>
                                        <w:rPr>
                                          <w:rFonts w:ascii="Cambria Math" w:hAnsi="Cambria Math"/>
                                          <w:sz w:val="22"/>
                                          <w:szCs w:val="20"/>
                                        </w:rPr>
                                        <m:t>t12</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r>
                                <w:rPr>
                                  <w:rFonts w:ascii="Cambria Math" w:hAnsi="Cambria Math"/>
                                  <w:sz w:val="22"/>
                                  <w:szCs w:val="20"/>
                                </w:rPr>
                                <m:t>,nx</m:t>
                              </m:r>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r>
                                    <w:rPr>
                                      <w:rFonts w:ascii="Cambria Math" w:hAnsi="Cambria Math"/>
                                      <w:sz w:val="22"/>
                                      <w:szCs w:val="20"/>
                                    </w:rPr>
                                    <m:t>0</m:t>
                                  </m:r>
                                </m:e>
                              </m:d>
                            </m:e>
                            <m:sub>
                              <m:r>
                                <w:rPr>
                                  <w:rFonts w:ascii="Cambria Math" w:hAnsi="Cambria Math"/>
                                  <w:sz w:val="22"/>
                                  <w:szCs w:val="20"/>
                                </w:rPr>
                                <m:t>nx,4</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K</m:t>
                                      </m:r>
                                    </m:e>
                                    <m:sub>
                                      <m:r>
                                        <w:rPr>
                                          <w:rFonts w:ascii="Cambria Math" w:hAnsi="Cambria Math"/>
                                          <w:sz w:val="22"/>
                                          <w:szCs w:val="20"/>
                                        </w:rPr>
                                        <m:t>t21</m:t>
                                      </m:r>
                                    </m:sub>
                                  </m:sSub>
                                </m:e>
                              </m:d>
                            </m:e>
                            <m:sub>
                              <m:r>
                                <w:rPr>
                                  <w:rFonts w:ascii="Cambria Math" w:hAnsi="Cambria Math"/>
                                  <w:sz w:val="22"/>
                                  <w:szCs w:val="20"/>
                                </w:rPr>
                                <m:t>nx,</m:t>
                              </m:r>
                              <m:sSub>
                                <m:sSubPr>
                                  <m:ctrlPr>
                                    <w:rPr>
                                      <w:rFonts w:ascii="Cambria Math" w:hAnsi="Cambria Math"/>
                                    </w:rPr>
                                  </m:ctrlPr>
                                </m:sSubPr>
                                <m:e>
                                  <m:r>
                                    <w:rPr>
                                      <w:rFonts w:ascii="Cambria Math" w:hAnsi="Cambria Math"/>
                                    </w:rPr>
                                    <m:t>N</m:t>
                                  </m:r>
                                </m:e>
                                <m:sub>
                                  <m:r>
                                    <w:rPr>
                                      <w:rFonts w:ascii="Cambria Math" w:hAnsi="Cambria Math"/>
                                    </w:rPr>
                                    <m:t>bumps</m:t>
                                  </m:r>
                                </m:sub>
                              </m:sSub>
                            </m:sub>
                          </m:sSub>
                        </m:e>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K</m:t>
                                      </m:r>
                                    </m:e>
                                    <m:sub>
                                      <m:r>
                                        <w:rPr>
                                          <w:rFonts w:ascii="Cambria Math" w:hAnsi="Cambria Math"/>
                                          <w:sz w:val="22"/>
                                          <w:szCs w:val="20"/>
                                        </w:rPr>
                                        <m:t>f22</m:t>
                                      </m:r>
                                    </m:sub>
                                  </m:sSub>
                                </m:e>
                              </m:d>
                            </m:e>
                            <m:sub>
                              <m:r>
                                <w:rPr>
                                  <w:rFonts w:ascii="Cambria Math" w:hAnsi="Cambria Math"/>
                                  <w:sz w:val="22"/>
                                  <w:szCs w:val="20"/>
                                </w:rPr>
                                <m:t>nx,nx</m:t>
                              </m:r>
                            </m:sub>
                          </m:sSub>
                        </m:e>
                      </m:mr>
                    </m:m>
                  </m:e>
                </m:d>
                <m:d>
                  <m:dPr>
                    <m:begChr m:val="{"/>
                    <m:endChr m:val="}"/>
                    <m:ctrlPr>
                      <w:rPr>
                        <w:rFonts w:ascii="Cambria Math" w:hAnsi="Cambria Math"/>
                        <w:i/>
                        <w:sz w:val="22"/>
                        <w:szCs w:val="20"/>
                      </w:rPr>
                    </m:ctrlPr>
                  </m:dPr>
                  <m:e>
                    <m:m>
                      <m:mPr>
                        <m:mcs>
                          <m:mc>
                            <m:mcPr>
                              <m:count m:val="1"/>
                              <m:mcJc m:val="center"/>
                            </m:mcPr>
                          </m:mc>
                        </m:mcs>
                        <m:ctrlPr>
                          <w:rPr>
                            <w:rFonts w:ascii="Cambria Math" w:hAnsi="Cambria Math"/>
                            <w:i/>
                            <w:sz w:val="22"/>
                            <w:szCs w:val="20"/>
                          </w:rPr>
                        </m:ctrlPr>
                      </m:mP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u</m:t>
                                      </m:r>
                                    </m:e>
                                    <m:sub>
                                      <m:r>
                                        <w:rPr>
                                          <w:rFonts w:ascii="Cambria Math" w:hAnsi="Cambria Math"/>
                                          <w:sz w:val="22"/>
                                          <w:szCs w:val="20"/>
                                        </w:rPr>
                                        <m:t>b</m:t>
                                      </m:r>
                                    </m:sub>
                                  </m:sSub>
                                </m:e>
                              </m:d>
                            </m:e>
                            <m: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u</m:t>
                                      </m:r>
                                    </m:e>
                                    <m:sub>
                                      <m:r>
                                        <w:rPr>
                                          <w:rFonts w:ascii="Cambria Math" w:hAnsi="Cambria Math"/>
                                          <w:sz w:val="22"/>
                                          <w:szCs w:val="20"/>
                                        </w:rPr>
                                        <m:t>t1</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u</m:t>
                                      </m:r>
                                    </m:e>
                                    <m:sub>
                                      <m:r>
                                        <w:rPr>
                                          <w:rFonts w:ascii="Cambria Math" w:hAnsi="Cambria Math"/>
                                          <w:sz w:val="22"/>
                                          <w:szCs w:val="20"/>
                                        </w:rPr>
                                        <m:t>t2</m:t>
                                      </m:r>
                                    </m:sub>
                                  </m:sSub>
                                </m:e>
                              </m:d>
                            </m:e>
                            <m:sub>
                              <m:r>
                                <w:rPr>
                                  <w:rFonts w:ascii="Cambria Math" w:hAnsi="Cambria Math"/>
                                  <w:sz w:val="22"/>
                                  <w:szCs w:val="20"/>
                                </w:rPr>
                                <m:t>nx</m:t>
                              </m:r>
                            </m:sub>
                          </m:sSub>
                        </m:e>
                      </m:mr>
                    </m:m>
                  </m:e>
                </m:d>
                <m:r>
                  <w:rPr>
                    <w:rFonts w:ascii="Cambria Math" w:hAnsi="Cambria Math"/>
                    <w:sz w:val="22"/>
                    <w:szCs w:val="20"/>
                  </w:rPr>
                  <m:t>=</m:t>
                </m:r>
                <m:d>
                  <m:dPr>
                    <m:begChr m:val="{"/>
                    <m:endChr m:val="}"/>
                    <m:ctrlPr>
                      <w:rPr>
                        <w:rFonts w:ascii="Cambria Math" w:hAnsi="Cambria Math"/>
                        <w:i/>
                        <w:sz w:val="22"/>
                        <w:szCs w:val="20"/>
                      </w:rPr>
                    </m:ctrlPr>
                  </m:dPr>
                  <m:e>
                    <m:m>
                      <m:mPr>
                        <m:mcs>
                          <m:mc>
                            <m:mcPr>
                              <m:count m:val="1"/>
                              <m:mcJc m:val="center"/>
                            </m:mcPr>
                          </m:mc>
                        </m:mcs>
                        <m:ctrlPr>
                          <w:rPr>
                            <w:rFonts w:ascii="Cambria Math" w:hAnsi="Cambria Math"/>
                            <w:i/>
                            <w:sz w:val="22"/>
                            <w:szCs w:val="20"/>
                          </w:rPr>
                        </m:ctrlPr>
                      </m:mP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b</m:t>
                                      </m:r>
                                    </m:sub>
                                  </m:sSub>
                                </m:e>
                              </m:d>
                            </m:e>
                            <m:sub>
                              <m:r>
                                <w:rPr>
                                  <w:rFonts w:ascii="Cambria Math" w:hAnsi="Cambria Math"/>
                                  <w:sz w:val="22"/>
                                  <w:szCs w:val="20"/>
                                </w:rPr>
                                <m:t>4</m:t>
                              </m:r>
                              <m:sSub>
                                <m:sSubPr>
                                  <m:ctrlPr>
                                    <w:rPr>
                                      <w:rFonts w:ascii="Cambria Math" w:hAnsi="Cambria Math"/>
                                    </w:rPr>
                                  </m:ctrlPr>
                                </m:sSubPr>
                                <m:e>
                                  <m:r>
                                    <w:rPr>
                                      <w:rFonts w:ascii="Cambria Math" w:hAnsi="Cambria Math"/>
                                    </w:rPr>
                                    <m:t>N</m:t>
                                  </m:r>
                                </m:e>
                                <m:sub>
                                  <m:r>
                                    <w:rPr>
                                      <w:rFonts w:ascii="Cambria Math" w:hAnsi="Cambria Math"/>
                                    </w:rPr>
                                    <m:t>bumps</m:t>
                                  </m:r>
                                </m:sub>
                              </m:sSub>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t1</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p1</m:t>
                                      </m:r>
                                    </m:sub>
                                  </m:sSub>
                                </m:e>
                              </m:d>
                            </m:e>
                            <m:sub>
                              <m:sSub>
                                <m:sSubPr>
                                  <m:ctrlPr>
                                    <w:rPr>
                                      <w:rFonts w:ascii="Cambria Math" w:hAnsi="Cambria Math"/>
                                    </w:rPr>
                                  </m:ctrlPr>
                                </m:sSubPr>
                                <m:e>
                                  <m:r>
                                    <w:rPr>
                                      <w:rFonts w:ascii="Cambria Math" w:hAnsi="Cambria Math"/>
                                    </w:rPr>
                                    <m:t>N</m:t>
                                  </m:r>
                                </m:e>
                                <m:sub>
                                  <m:r>
                                    <w:rPr>
                                      <w:rFonts w:ascii="Cambria Math" w:hAnsi="Cambria Math"/>
                                    </w:rPr>
                                    <m:t>bumps</m:t>
                                  </m:r>
                                </m:sub>
                              </m:sSub>
                            </m:sub>
                          </m:sSub>
                        </m:e>
                      </m:mr>
                      <m:mr>
                        <m:e>
                          <m:sSub>
                            <m:sSubPr>
                              <m:ctrlPr>
                                <w:rPr>
                                  <w:rFonts w:ascii="Cambria Math" w:hAnsi="Cambria Math"/>
                                  <w:i/>
                                  <w:sz w:val="22"/>
                                  <w:szCs w:val="20"/>
                                </w:rPr>
                              </m:ctrlPr>
                            </m:sSubPr>
                            <m:e>
                              <m:d>
                                <m:dPr>
                                  <m:begChr m:val="{"/>
                                  <m:endChr m:val="}"/>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F</m:t>
                                      </m:r>
                                    </m:e>
                                    <m:sub>
                                      <m:r>
                                        <w:rPr>
                                          <w:rFonts w:ascii="Cambria Math" w:hAnsi="Cambria Math"/>
                                          <w:sz w:val="22"/>
                                          <w:szCs w:val="20"/>
                                        </w:rPr>
                                        <m:t>p2</m:t>
                                      </m:r>
                                    </m:sub>
                                  </m:sSub>
                                </m:e>
                              </m:d>
                            </m:e>
                            <m:sub>
                              <m:r>
                                <w:rPr>
                                  <w:rFonts w:ascii="Cambria Math" w:hAnsi="Cambria Math"/>
                                  <w:sz w:val="22"/>
                                  <w:szCs w:val="20"/>
                                </w:rPr>
                                <m:t>nx</m:t>
                              </m:r>
                            </m:sub>
                          </m:sSub>
                        </m:e>
                      </m:mr>
                    </m:m>
                  </m:e>
                </m:d>
              </m:oMath>
            </m:oMathPara>
          </w:p>
        </w:tc>
        <w:tc>
          <w:tcPr>
            <w:tcW w:w="562" w:type="dxa"/>
          </w:tcPr>
          <w:p w14:paraId="1B02A36A" w14:textId="77777777" w:rsidR="00C12484" w:rsidRPr="005C5C1E" w:rsidRDefault="00C12484" w:rsidP="00C81C7E">
            <w:pPr>
              <w:rPr>
                <w:sz w:val="22"/>
              </w:rPr>
            </w:pPr>
          </w:p>
          <w:p w14:paraId="4F43CDD8" w14:textId="77777777" w:rsidR="00A771BD" w:rsidRPr="005C5C1E" w:rsidRDefault="00A771BD" w:rsidP="00F10381">
            <w:pPr>
              <w:pStyle w:val="Lgende"/>
              <w:keepNext/>
              <w:rPr>
                <w:sz w:val="22"/>
                <w:szCs w:val="22"/>
              </w:rPr>
            </w:pPr>
            <w:bookmarkStart w:id="148" w:name="_Ref527916367"/>
          </w:p>
          <w:p w14:paraId="773CBFBA" w14:textId="4DB86F93" w:rsidR="00F10381" w:rsidRPr="005C5C1E" w:rsidRDefault="00F10381" w:rsidP="00F10381">
            <w:pPr>
              <w:pStyle w:val="Lgende"/>
              <w:keepNext/>
              <w:rPr>
                <w:szCs w:val="22"/>
              </w:rPr>
            </w:pPr>
            <w:bookmarkStart w:id="149" w:name="_Ref528774097"/>
            <w:r w:rsidRPr="005C5C1E">
              <w:rPr>
                <w:szCs w:val="22"/>
              </w:rPr>
              <w:t>(</w:t>
            </w:r>
            <w:r w:rsidR="008A3455" w:rsidRPr="005C5C1E">
              <w:rPr>
                <w:noProof/>
                <w:szCs w:val="22"/>
              </w:rPr>
              <w:fldChar w:fldCharType="begin"/>
            </w:r>
            <w:r w:rsidR="008A3455" w:rsidRPr="005C5C1E">
              <w:rPr>
                <w:noProof/>
                <w:szCs w:val="22"/>
              </w:rPr>
              <w:instrText xml:space="preserve"> SEQ Équation \* ARABIC </w:instrText>
            </w:r>
            <w:r w:rsidR="008A3455" w:rsidRPr="005C5C1E">
              <w:rPr>
                <w:noProof/>
                <w:szCs w:val="22"/>
              </w:rPr>
              <w:fldChar w:fldCharType="separate"/>
            </w:r>
            <w:r w:rsidR="009D4609">
              <w:rPr>
                <w:noProof/>
                <w:szCs w:val="22"/>
              </w:rPr>
              <w:t>91</w:t>
            </w:r>
            <w:r w:rsidR="008A3455" w:rsidRPr="005C5C1E">
              <w:rPr>
                <w:noProof/>
                <w:szCs w:val="22"/>
              </w:rPr>
              <w:fldChar w:fldCharType="end"/>
            </w:r>
            <w:r w:rsidRPr="005C5C1E">
              <w:rPr>
                <w:szCs w:val="22"/>
              </w:rPr>
              <w:t>)</w:t>
            </w:r>
            <w:bookmarkEnd w:id="148"/>
            <w:bookmarkEnd w:id="149"/>
          </w:p>
          <w:p w14:paraId="70944C70" w14:textId="77777777" w:rsidR="00F10381" w:rsidRPr="005C5C1E" w:rsidRDefault="00F10381" w:rsidP="00C81C7E">
            <w:pPr>
              <w:rPr>
                <w:sz w:val="22"/>
              </w:rPr>
            </w:pPr>
          </w:p>
        </w:tc>
      </w:tr>
    </w:tbl>
    <w:p w14:paraId="70BE844D" w14:textId="77777777" w:rsidR="00123F2C" w:rsidRPr="005C5C1E" w:rsidRDefault="00123F2C" w:rsidP="005C5C1E">
      <w:pPr>
        <w:spacing w:line="360" w:lineRule="auto"/>
        <w:rPr>
          <w:sz w:val="14"/>
        </w:rPr>
      </w:pPr>
    </w:p>
    <w:p w14:paraId="57E6837E" w14:textId="77777777" w:rsidR="009244DF" w:rsidRDefault="008F42C8" w:rsidP="00E46367">
      <w:pPr>
        <w:spacing w:line="360" w:lineRule="auto"/>
        <w:jc w:val="both"/>
      </w:pPr>
      <w:r>
        <w:t xml:space="preserve">où </w:t>
      </w:r>
      <m:oMath>
        <m:sSub>
          <m:sSubPr>
            <m:ctrlPr>
              <w:rPr>
                <w:rFonts w:ascii="Cambria Math" w:hAnsi="Cambria Math"/>
                <w:i/>
              </w:rPr>
            </m:ctrlPr>
          </m:sSubPr>
          <m:e>
            <m:r>
              <w:rPr>
                <w:rFonts w:ascii="Cambria Math" w:hAnsi="Cambria Math"/>
              </w:rPr>
              <m:t>L</m:t>
            </m:r>
          </m:e>
          <m:sub>
            <m:r>
              <w:rPr>
                <w:rFonts w:ascii="Cambria Math" w:hAnsi="Cambria Math"/>
              </w:rPr>
              <m:t>bb</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t1</m:t>
            </m:r>
          </m:sub>
        </m:sSub>
      </m:oMath>
      <w:r>
        <w:rPr>
          <w:rFonts w:eastAsiaTheme="minorEastAsia"/>
        </w:rPr>
        <w:t xml:space="preserve"> contiennent les </w:t>
      </w:r>
      <w:r w:rsidR="00945E4E">
        <w:rPr>
          <w:rFonts w:eastAsiaTheme="minorEastAsia"/>
        </w:rPr>
        <w:t xml:space="preserve">pénalités et les multiplicateurs de Lagrange nécessaires pour le traitement des contacts. Par exemple, </w:t>
      </w:r>
      <w:r w:rsidR="00945E4E">
        <w:t>p</w:t>
      </w:r>
      <w:r w:rsidR="00123F2C" w:rsidRPr="0004457E">
        <w:t>our une struct</w:t>
      </w:r>
      <w:r w:rsidR="00945E4E">
        <w:t>ure contenant un seul plissé, ces</w:t>
      </w:r>
      <w:r w:rsidR="00123F2C" w:rsidRPr="0004457E">
        <w:t xml:space="preserve"> matrice</w:t>
      </w:r>
      <w:r w:rsidR="00945E4E">
        <w:t>s sont</w:t>
      </w:r>
      <w:r w:rsidR="00123F2C">
        <w:t xml:space="preserve"> </w:t>
      </w:r>
      <w:r w:rsidR="00123F2C" w:rsidRPr="0004457E">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123F2C" w14:paraId="176F28A7" w14:textId="77777777" w:rsidTr="00A771BD">
        <w:tc>
          <w:tcPr>
            <w:tcW w:w="8217" w:type="dxa"/>
          </w:tcPr>
          <w:p w14:paraId="414F6CFD" w14:textId="77777777" w:rsidR="00123F2C" w:rsidRPr="009244DF" w:rsidRDefault="00F865FC" w:rsidP="00E65B75">
            <w:pPr>
              <w:jc w:val="cente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bb</m:t>
                  </m:r>
                </m:sub>
              </m:sSub>
              <m:r>
                <w:rPr>
                  <w:rFonts w:ascii="Cambria Math" w:eastAsiaTheme="minorEastAsia" w:hAnsi="Cambria Math"/>
                </w:rPr>
                <m:t>=</m:t>
              </m:r>
              <m:r>
                <w:rPr>
                  <w:rFonts w:ascii="Cambria Math" w:eastAsiaTheme="minorEastAsia" w:hAnsi="Cambria Math"/>
                  <w:lang w:val="en-US"/>
                </w:rPr>
                <m:t>DIAG</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t</m:t>
                            </m:r>
                          </m:sub>
                        </m:sSub>
                      </m:e>
                    </m:m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e>
                          </m:mr>
                        </m:m>
                      </m:e>
                    </m:mr>
                  </m:m>
                </m:e>
              </m:d>
            </m:oMath>
            <w:r w:rsidR="009244DF">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bt</m:t>
                  </m:r>
                </m:sub>
              </m:sSub>
              <m:r>
                <w:rPr>
                  <w:rFonts w:ascii="Cambria Math" w:eastAsiaTheme="minorEastAsia" w:hAnsi="Cambria Math"/>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e>
                    </m:mr>
                    <m:m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rPr>
                                <m:t>0</m:t>
                              </m:r>
                            </m:e>
                          </m:mr>
                          <m:mr>
                            <m:e>
                              <m:r>
                                <w:rPr>
                                  <w:rFonts w:ascii="Cambria Math" w:eastAsiaTheme="minorEastAsia" w:hAnsi="Cambria Math"/>
                                </w:rPr>
                                <m:t>0</m:t>
                              </m:r>
                            </m:e>
                          </m:mr>
                        </m:m>
                      </m:e>
                    </m:mr>
                  </m:m>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L</m:t>
                  </m:r>
                </m:e>
                <m:sub>
                  <m:r>
                    <w:rPr>
                      <w:rFonts w:ascii="Cambria Math" w:eastAsiaTheme="minorEastAsia" w:hAnsi="Cambria Math"/>
                      <w:lang w:val="en-US"/>
                    </w:rPr>
                    <m:t>tb</m:t>
                  </m:r>
                </m:sub>
                <m:sup>
                  <m:r>
                    <w:rPr>
                      <w:rFonts w:ascii="Cambria Math" w:eastAsiaTheme="minorEastAsia" w:hAnsi="Cambria Math"/>
                      <w:lang w:val="en-US"/>
                    </w:rPr>
                    <m:t>T</m:t>
                  </m:r>
                </m:sup>
              </m:sSubSup>
            </m:oMath>
          </w:p>
          <w:p w14:paraId="1F14F530" w14:textId="77777777" w:rsidR="009244DF" w:rsidRPr="009244DF" w:rsidRDefault="00F865FC" w:rsidP="00E65B75">
            <w:pPr>
              <w:jc w:val="cente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tt</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r</m:t>
                  </m:r>
                </m:sub>
              </m:sSub>
            </m:oMath>
            <w:r w:rsidR="009244DF" w:rsidRPr="009244DF">
              <w:rPr>
                <w:rFonts w:eastAsiaTheme="minorEastAsia"/>
              </w:rPr>
              <w:t xml:space="preserve"> (ou </w:t>
            </w:r>
            <m:oMath>
              <m:r>
                <w:rPr>
                  <w:rFonts w:ascii="Cambria Math" w:eastAsiaTheme="minorEastAsia" w:hAnsi="Cambria Math"/>
                </w:rPr>
                <m:t>DIAG</m:t>
              </m:r>
              <m:d>
                <m:dPr>
                  <m:begChr m:val="{"/>
                  <m:endChr m:val="}"/>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r</m:t>
                      </m:r>
                    </m:sub>
                  </m:sSub>
                </m:e>
              </m:d>
            </m:oMath>
            <w:r w:rsidR="009244DF">
              <w:rPr>
                <w:rFonts w:eastAsiaTheme="minorEastAsia"/>
              </w:rPr>
              <w:t xml:space="preserve"> dans un sens plus général</w:t>
            </w:r>
            <w:r w:rsidR="009244DF" w:rsidRPr="009244DF">
              <w:rPr>
                <w:rFonts w:eastAsiaTheme="minorEastAsia"/>
              </w:rPr>
              <w:t>)</w:t>
            </w:r>
          </w:p>
          <w:p w14:paraId="020EECA9" w14:textId="77777777" w:rsidR="00123F2C" w:rsidRDefault="00123F2C" w:rsidP="00E65B75">
            <w:pPr>
              <w:jc w:val="center"/>
            </w:pPr>
          </w:p>
        </w:tc>
        <w:tc>
          <w:tcPr>
            <w:tcW w:w="845" w:type="dxa"/>
          </w:tcPr>
          <w:p w14:paraId="1199C80B" w14:textId="77777777" w:rsidR="00123F2C" w:rsidRDefault="00123F2C" w:rsidP="00123F2C"/>
          <w:p w14:paraId="539C0DC3" w14:textId="77777777" w:rsidR="00123F2C" w:rsidRDefault="00123F2C" w:rsidP="00123F2C"/>
          <w:p w14:paraId="24C8D26D" w14:textId="789660DF" w:rsidR="00123F2C" w:rsidRDefault="00123F2C" w:rsidP="00123F2C">
            <w:pPr>
              <w:pStyle w:val="Lgende"/>
              <w:keepNext/>
            </w:pPr>
            <w:r>
              <w:t>(</w:t>
            </w:r>
            <w:r w:rsidR="00BE7D73">
              <w:rPr>
                <w:noProof/>
              </w:rPr>
              <w:fldChar w:fldCharType="begin"/>
            </w:r>
            <w:r w:rsidR="00BE7D73">
              <w:rPr>
                <w:noProof/>
              </w:rPr>
              <w:instrText xml:space="preserve"> SEQ Équation \* ARABIC </w:instrText>
            </w:r>
            <w:r w:rsidR="00BE7D73">
              <w:rPr>
                <w:noProof/>
              </w:rPr>
              <w:fldChar w:fldCharType="separate"/>
            </w:r>
            <w:r w:rsidR="009D4609">
              <w:rPr>
                <w:noProof/>
              </w:rPr>
              <w:t>92</w:t>
            </w:r>
            <w:r w:rsidR="00BE7D73">
              <w:rPr>
                <w:noProof/>
              </w:rPr>
              <w:fldChar w:fldCharType="end"/>
            </w:r>
            <w:r>
              <w:t>)</w:t>
            </w:r>
          </w:p>
          <w:p w14:paraId="473D583E" w14:textId="77777777" w:rsidR="00123F2C" w:rsidRDefault="00123F2C" w:rsidP="00123F2C"/>
        </w:tc>
      </w:tr>
      <w:tr w:rsidR="00123F2C" w14:paraId="6DC65FD5" w14:textId="77777777" w:rsidTr="00A771BD">
        <w:trPr>
          <w:trHeight w:val="1630"/>
        </w:trPr>
        <w:tc>
          <w:tcPr>
            <w:tcW w:w="8217" w:type="dxa"/>
          </w:tcPr>
          <w:p w14:paraId="1E775840" w14:textId="77777777" w:rsidR="00123F2C" w:rsidRPr="00E65B75" w:rsidRDefault="00F865FC" w:rsidP="00E65B75">
            <w:pPr>
              <w:jc w:val="center"/>
              <w:rPr>
                <w:rFonts w:eastAsiaTheme="minorEastAsia"/>
                <w:lang w:val="en-US"/>
              </w:rPr>
            </w:pPr>
            <m:oMathPara>
              <m:oMathParaPr>
                <m:jc m:val="center"/>
              </m:oMathParaP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b</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b,1</m:t>
                              </m:r>
                            </m:sub>
                            <m:sup>
                              <m:d>
                                <m:dPr>
                                  <m:ctrlPr>
                                    <w:rPr>
                                      <w:rFonts w:ascii="Cambria Math" w:eastAsiaTheme="minorEastAsia" w:hAnsi="Cambria Math"/>
                                      <w:i/>
                                      <w:lang w:val="en-US"/>
                                    </w:rPr>
                                  </m:ctrlPr>
                                </m:dPr>
                                <m:e>
                                  <m:r>
                                    <w:rPr>
                                      <w:rFonts w:ascii="Cambria Math" w:eastAsiaTheme="minorEastAsia" w:hAnsi="Cambria Math"/>
                                      <w:lang w:val="en-US"/>
                                    </w:rPr>
                                    <m:t>0</m:t>
                                  </m:r>
                                </m:e>
                              </m:d>
                            </m:sup>
                          </m:sSubSup>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t</m:t>
                              </m:r>
                            </m:sub>
                          </m:sSub>
                          <m:r>
                            <w:rPr>
                              <w:rFonts w:ascii="Cambria Math" w:eastAsiaTheme="minorEastAsia" w:hAnsi="Cambria Math"/>
                              <w:lang w:val="en-US"/>
                            </w:rPr>
                            <m:t>sign</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u</m:t>
                                      </m:r>
                                    </m:e>
                                  </m:acc>
                                </m:e>
                                <m:sub>
                                  <m:r>
                                    <w:rPr>
                                      <w:rFonts w:ascii="Cambria Math" w:eastAsiaTheme="minorEastAsia" w:hAnsi="Cambria Math"/>
                                      <w:lang w:val="en-US"/>
                                    </w:rPr>
                                    <m:t>b,1</m:t>
                                  </m:r>
                                </m:sub>
                              </m:sSub>
                            </m:e>
                          </m: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t</m:t>
                                  </m:r>
                                </m:sub>
                              </m:sSub>
                              <m:r>
                                <w:rPr>
                                  <w:rFonts w:ascii="Cambria Math" w:eastAsiaTheme="minorEastAsia" w:hAnsi="Cambria Math"/>
                                  <w:lang w:val="en-US"/>
                                </w:rPr>
                                <m:t>-1</m:t>
                              </m:r>
                            </m:e>
                          </m:d>
                        </m:e>
                      </m:mr>
                      <m:mr>
                        <m:e>
                          <m:sSub>
                            <m:sSubPr>
                              <m:ctrlPr>
                                <w:rPr>
                                  <w:rFonts w:ascii="Cambria Math" w:eastAsiaTheme="minorEastAsia" w:hAnsi="Cambria Math"/>
                                  <w:i/>
                                  <w:lang w:val="en-US"/>
                                </w:rPr>
                              </m:ctrlPr>
                            </m:sSubPr>
                            <m:e>
                              <m:r>
                                <w:rPr>
                                  <w:rFonts w:ascii="Cambria Math" w:eastAsiaTheme="minorEastAsia" w:hAnsi="Cambria Math"/>
                                  <w:lang w:val="en-US"/>
                                </w:rPr>
                                <m:t>-</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e>
                            <m:sub>
                              <m:r>
                                <w:rPr>
                                  <w:rFonts w:ascii="Cambria Math" w:hAnsi="Cambria Math"/>
                                  <w:lang w:val="en-US"/>
                                </w:rPr>
                                <m:t>t</m:t>
                              </m:r>
                            </m:sub>
                          </m:sSub>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f</m:t>
                                    </m:r>
                                  </m:sub>
                                </m:sSub>
                                <m:sSubSup>
                                  <m:sSubSupPr>
                                    <m:ctrlPr>
                                      <w:rPr>
                                        <w:rFonts w:ascii="Cambria Math" w:eastAsiaTheme="minorEastAsia" w:hAnsi="Cambria Math"/>
                                        <w:i/>
                                        <w:lang w:val="en-US"/>
                                      </w:rPr>
                                    </m:ctrlPr>
                                  </m:sSubSupPr>
                                  <m:e>
                                    <m:r>
                                      <w:rPr>
                                        <w:rFonts w:ascii="Cambria Math" w:eastAsiaTheme="minorEastAsia" w:hAnsi="Cambria Math"/>
                                        <w:lang w:val="en-US"/>
                                      </w:rPr>
                                      <m:t>u</m:t>
                                    </m:r>
                                  </m:e>
                                  <m:sub>
                                    <m:r>
                                      <w:rPr>
                                        <w:rFonts w:ascii="Cambria Math" w:eastAsiaTheme="minorEastAsia" w:hAnsi="Cambria Math"/>
                                        <w:lang w:val="en-US"/>
                                      </w:rPr>
                                      <m:t>b,3</m:t>
                                    </m:r>
                                  </m:sub>
                                  <m:sup>
                                    <m:d>
                                      <m:dPr>
                                        <m:ctrlPr>
                                          <w:rPr>
                                            <w:rFonts w:ascii="Cambria Math" w:eastAsiaTheme="minorEastAsia" w:hAnsi="Cambria Math"/>
                                            <w:i/>
                                            <w:lang w:val="en-US"/>
                                          </w:rPr>
                                        </m:ctrlPr>
                                      </m:dPr>
                                      <m:e>
                                        <m:r>
                                          <w:rPr>
                                            <w:rFonts w:ascii="Cambria Math" w:eastAsiaTheme="minorEastAsia" w:hAnsi="Cambria Math"/>
                                            <w:lang w:val="en-US"/>
                                          </w:rPr>
                                          <m:t>0</m:t>
                                        </m:r>
                                      </m:e>
                                    </m:d>
                                  </m:sup>
                                </m:sSubSup>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b</m:t>
                                    </m:r>
                                  </m:sub>
                                </m:sSub>
                                <m:r>
                                  <w:rPr>
                                    <w:rFonts w:ascii="Cambria Math" w:eastAsiaTheme="minorEastAsia" w:hAnsi="Cambria Math"/>
                                    <w:lang w:val="en-US"/>
                                  </w:rPr>
                                  <m:t>sign</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u</m:t>
                                            </m:r>
                                          </m:e>
                                        </m:acc>
                                      </m:e>
                                      <m:sub>
                                        <m:r>
                                          <w:rPr>
                                            <w:rFonts w:ascii="Cambria Math" w:eastAsiaTheme="minorEastAsia" w:hAnsi="Cambria Math"/>
                                            <w:lang w:val="en-US"/>
                                          </w:rPr>
                                          <m:t>b,3</m:t>
                                        </m:r>
                                      </m:sub>
                                    </m:sSub>
                                  </m:e>
                                </m: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ISTICK</m:t>
                                        </m:r>
                                      </m:e>
                                      <m:sub>
                                        <m:r>
                                          <w:rPr>
                                            <w:rFonts w:ascii="Cambria Math" w:eastAsiaTheme="minorEastAsia" w:hAnsi="Cambria Math"/>
                                            <w:lang w:val="en-US"/>
                                          </w:rPr>
                                          <m:t>b</m:t>
                                        </m:r>
                                      </m:sub>
                                    </m:sSub>
                                    <m:r>
                                      <w:rPr>
                                        <w:rFonts w:ascii="Cambria Math" w:eastAsiaTheme="minorEastAsia" w:hAnsi="Cambria Math"/>
                                        <w:lang w:val="en-US"/>
                                      </w:rPr>
                                      <m:t>-1</m:t>
                                    </m:r>
                                  </m:e>
                                </m:d>
                              </m:e>
                            </m:mr>
                            <m:m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e>
                                  <m:sub>
                                    <m:r>
                                      <w:rPr>
                                        <w:rFonts w:ascii="Cambria Math" w:hAnsi="Cambria Math"/>
                                        <w:lang w:val="en-US"/>
                                      </w:rPr>
                                      <m:t>b</m:t>
                                    </m:r>
                                  </m:sub>
                                </m:sSub>
                              </m:e>
                            </m:mr>
                          </m:m>
                        </m:e>
                      </m:mr>
                    </m:m>
                  </m:e>
                </m:d>
              </m:oMath>
            </m:oMathPara>
          </w:p>
        </w:tc>
        <w:tc>
          <w:tcPr>
            <w:tcW w:w="845" w:type="dxa"/>
          </w:tcPr>
          <w:p w14:paraId="638150F6" w14:textId="77777777" w:rsidR="00123F2C" w:rsidRDefault="00123F2C" w:rsidP="00123F2C"/>
          <w:p w14:paraId="730BD2AB" w14:textId="77777777" w:rsidR="00123F2C" w:rsidRDefault="00123F2C" w:rsidP="00123F2C"/>
          <w:p w14:paraId="279DDA24" w14:textId="6E6AEFD9" w:rsidR="00123F2C" w:rsidRDefault="00123F2C" w:rsidP="008F42C8">
            <w:pPr>
              <w:pStyle w:val="Lgende"/>
              <w:keepNext/>
            </w:pPr>
            <w:r>
              <w:t>(</w:t>
            </w:r>
            <w:r w:rsidR="00BE7D73">
              <w:rPr>
                <w:noProof/>
              </w:rPr>
              <w:fldChar w:fldCharType="begin"/>
            </w:r>
            <w:r w:rsidR="00BE7D73">
              <w:rPr>
                <w:noProof/>
              </w:rPr>
              <w:instrText xml:space="preserve"> SEQ Équation \* ARABIC </w:instrText>
            </w:r>
            <w:r w:rsidR="00BE7D73">
              <w:rPr>
                <w:noProof/>
              </w:rPr>
              <w:fldChar w:fldCharType="separate"/>
            </w:r>
            <w:r w:rsidR="009D4609">
              <w:rPr>
                <w:noProof/>
              </w:rPr>
              <w:t>93</w:t>
            </w:r>
            <w:r w:rsidR="00BE7D73">
              <w:rPr>
                <w:noProof/>
              </w:rPr>
              <w:fldChar w:fldCharType="end"/>
            </w:r>
            <w:r>
              <w:t>)</w:t>
            </w:r>
          </w:p>
        </w:tc>
      </w:tr>
      <w:tr w:rsidR="008F42C8" w14:paraId="290459C7" w14:textId="77777777" w:rsidTr="00A771BD">
        <w:tc>
          <w:tcPr>
            <w:tcW w:w="8217" w:type="dxa"/>
          </w:tcPr>
          <w:p w14:paraId="6E575687" w14:textId="77777777" w:rsidR="008F42C8" w:rsidRPr="00E65B75" w:rsidRDefault="00F865FC" w:rsidP="00E65B75">
            <w:pPr>
              <w:jc w:val="center"/>
              <w:rPr>
                <w:rFonts w:ascii="Calibri" w:eastAsia="Calibri" w:hAnsi="Calibri" w:cs="Times New Roman"/>
                <w:i/>
                <w:lang w:val="en-US"/>
              </w:rPr>
            </w:pPr>
            <m:oMathPara>
              <m:oMathParaPr>
                <m:jc m:val="center"/>
              </m:oMathPara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t1</m:t>
                    </m:r>
                  </m:sub>
                </m:sSub>
                <m:r>
                  <w:rPr>
                    <w:rFonts w:ascii="Cambria Math" w:hAnsi="Cambria Math"/>
                    <w:lang w:val="en-US"/>
                  </w:rPr>
                  <m:t>=</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λ</m:t>
                        </m:r>
                      </m:e>
                    </m:acc>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ALM</m:t>
                    </m:r>
                  </m:sub>
                </m:sSub>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e>
                  <m:sub>
                    <m:r>
                      <w:rPr>
                        <w:rFonts w:ascii="Cambria Math"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r</m:t>
                    </m:r>
                  </m:sub>
                </m:sSub>
                <m:r>
                  <w:rPr>
                    <w:rFonts w:ascii="Cambria Math" w:hAnsi="Cambria Math"/>
                    <w:lang w:val="en-US"/>
                  </w:rPr>
                  <m:t>r</m:t>
                </m:r>
              </m:oMath>
            </m:oMathPara>
          </w:p>
        </w:tc>
        <w:tc>
          <w:tcPr>
            <w:tcW w:w="845" w:type="dxa"/>
          </w:tcPr>
          <w:p w14:paraId="279F6577" w14:textId="483E1E1A" w:rsidR="008F42C8" w:rsidRDefault="008F42C8" w:rsidP="008F42C8">
            <w:pPr>
              <w:pStyle w:val="Lgende"/>
              <w:keepNext/>
            </w:pPr>
            <w:r>
              <w:t>(</w:t>
            </w:r>
            <w:r w:rsidR="00BE7D73">
              <w:rPr>
                <w:noProof/>
              </w:rPr>
              <w:fldChar w:fldCharType="begin"/>
            </w:r>
            <w:r w:rsidR="00BE7D73">
              <w:rPr>
                <w:noProof/>
              </w:rPr>
              <w:instrText xml:space="preserve"> SEQ Équation \* ARABIC </w:instrText>
            </w:r>
            <w:r w:rsidR="00BE7D73">
              <w:rPr>
                <w:noProof/>
              </w:rPr>
              <w:fldChar w:fldCharType="separate"/>
            </w:r>
            <w:r w:rsidR="009D4609">
              <w:rPr>
                <w:noProof/>
              </w:rPr>
              <w:t>94</w:t>
            </w:r>
            <w:r w:rsidR="00BE7D73">
              <w:rPr>
                <w:noProof/>
              </w:rPr>
              <w:fldChar w:fldCharType="end"/>
            </w:r>
            <w:r>
              <w:t>)</w:t>
            </w:r>
          </w:p>
        </w:tc>
      </w:tr>
    </w:tbl>
    <w:p w14:paraId="26F4EF13" w14:textId="77777777" w:rsidR="00123F2C" w:rsidRDefault="00123F2C" w:rsidP="00C12484"/>
    <w:p w14:paraId="1D848632" w14:textId="4040AA39" w:rsidR="00C12484" w:rsidRPr="00C85A5D" w:rsidRDefault="00123F2C" w:rsidP="00C12484">
      <w:r>
        <w:t>A</w:t>
      </w:r>
      <w:r w:rsidR="00C12484" w:rsidRPr="00C85A5D">
        <w:t>vec une notation plus compacte</w:t>
      </w:r>
      <w:r w:rsidR="00C02586">
        <w:t xml:space="preserve">, l’équation </w:t>
      </w:r>
      <w:r w:rsidR="008915CB">
        <w:fldChar w:fldCharType="begin"/>
      </w:r>
      <w:r w:rsidR="008915CB">
        <w:instrText xml:space="preserve"> REF _Ref528774097 \h </w:instrText>
      </w:r>
      <w:r w:rsidR="008915CB">
        <w:fldChar w:fldCharType="separate"/>
      </w:r>
      <w:r w:rsidR="009D4609" w:rsidRPr="005C5C1E">
        <w:t>(</w:t>
      </w:r>
      <w:r w:rsidR="009D4609">
        <w:rPr>
          <w:noProof/>
        </w:rPr>
        <w:t>91</w:t>
      </w:r>
      <w:r w:rsidR="009D4609" w:rsidRPr="005C5C1E">
        <w:t>)</w:t>
      </w:r>
      <w:r w:rsidR="008915CB">
        <w:fldChar w:fldCharType="end"/>
      </w:r>
      <w:r w:rsidR="00C02586">
        <w:t xml:space="preserve"> devient </w:t>
      </w:r>
      <w:r w:rsidR="00C12484" w:rsidRPr="00C85A5D">
        <w:t>:</w:t>
      </w:r>
    </w:p>
    <w:p w14:paraId="001CDAEC" w14:textId="77777777" w:rsidR="00F10381" w:rsidRPr="00C733B6" w:rsidRDefault="00F10381" w:rsidP="00F10381">
      <w:pPr>
        <w:pStyle w:val="Lgende"/>
        <w:keepNext/>
        <w:rPr>
          <w:sz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C85A5D" w14:paraId="19DA0B6B" w14:textId="77777777" w:rsidTr="00A771BD">
        <w:tc>
          <w:tcPr>
            <w:tcW w:w="8217" w:type="dxa"/>
          </w:tcPr>
          <w:p w14:paraId="6E075065" w14:textId="77777777" w:rsidR="00C12484" w:rsidRPr="00C85A5D" w:rsidRDefault="00F865FC" w:rsidP="007F37EC">
            <m:oMathPara>
              <m:oMath>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bt</m:t>
                              </m:r>
                              <m:r>
                                <m:rPr>
                                  <m:sty m:val="bi"/>
                                </m:rPr>
                                <w:rPr>
                                  <w:rFonts w:ascii="Cambria Math" w:hAnsi="Cambria Math"/>
                                </w:rPr>
                                <m:t>1</m:t>
                              </m:r>
                            </m:sub>
                          </m:sSub>
                        </m:e>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m:t>
                              </m:r>
                              <m:r>
                                <m:rPr>
                                  <m:sty m:val="bi"/>
                                </m:rPr>
                                <w:rPr>
                                  <w:rFonts w:ascii="Cambria Math" w:hAnsi="Cambria Math"/>
                                </w:rPr>
                                <m:t>12</m:t>
                              </m:r>
                            </m:sub>
                          </m:sSub>
                        </m:e>
                      </m:mr>
                      <m:m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m:t>
                              </m:r>
                              <m:r>
                                <m:rPr>
                                  <m:sty m:val="bi"/>
                                </m:rPr>
                                <w:rPr>
                                  <w:rFonts w:ascii="Cambria Math" w:hAnsi="Cambria Math"/>
                                </w:rPr>
                                <m:t>21</m:t>
                              </m:r>
                            </m:sub>
                          </m:sSub>
                        </m:e>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m:t>
                              </m:r>
                              <m:r>
                                <m:rPr>
                                  <m:sty m:val="bi"/>
                                </m:rP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bt</m:t>
                              </m:r>
                              <m:r>
                                <m:rPr>
                                  <m:sty m:val="bi"/>
                                </m:rPr>
                                <w:rPr>
                                  <w:rFonts w:ascii="Cambria Math" w:hAnsi="Cambria Math"/>
                                </w:rPr>
                                <m:t>1</m:t>
                              </m:r>
                            </m:sub>
                          </m:sSub>
                        </m:e>
                      </m:mr>
                      <m:m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bt</m:t>
                              </m:r>
                              <m:r>
                                <m:rPr>
                                  <m:sty m:val="bi"/>
                                </m:rPr>
                                <w:rPr>
                                  <w:rFonts w:ascii="Cambria Math" w:hAnsi="Cambria Math"/>
                                </w:rPr>
                                <m:t>1</m:t>
                              </m:r>
                            </m:sub>
                          </m:sSub>
                        </m:e>
                      </m:m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m:t>
                              </m:r>
                              <m:r>
                                <m:rPr>
                                  <m:sty m:val="bi"/>
                                </m:rPr>
                                <w:rPr>
                                  <w:rFonts w:ascii="Cambria Math" w:hAnsi="Cambria Math"/>
                                </w:rPr>
                                <m:t>2</m:t>
                              </m:r>
                            </m:sub>
                          </m:sSub>
                        </m:e>
                      </m:mr>
                    </m:m>
                  </m:e>
                </m:d>
              </m:oMath>
            </m:oMathPara>
          </w:p>
        </w:tc>
        <w:tc>
          <w:tcPr>
            <w:tcW w:w="845" w:type="dxa"/>
          </w:tcPr>
          <w:p w14:paraId="29A42988" w14:textId="41471C5A" w:rsidR="00C12484" w:rsidRPr="00C85A5D" w:rsidRDefault="00F10381" w:rsidP="00F10381">
            <w:pPr>
              <w:pStyle w:val="Lgende"/>
              <w:keepNext/>
            </w:pPr>
            <w:bookmarkStart w:id="150" w:name="_Ref527916813"/>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95</w:t>
            </w:r>
            <w:r w:rsidR="008A3455">
              <w:rPr>
                <w:noProof/>
              </w:rPr>
              <w:fldChar w:fldCharType="end"/>
            </w:r>
            <w:r>
              <w:t>)</w:t>
            </w:r>
            <w:bookmarkEnd w:id="150"/>
          </w:p>
        </w:tc>
      </w:tr>
    </w:tbl>
    <w:p w14:paraId="5CF4C682" w14:textId="77777777" w:rsidR="00F10381" w:rsidRPr="00E46367" w:rsidRDefault="00C12484" w:rsidP="00E46367">
      <w:r>
        <w:t>où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C85A5D" w14:paraId="5B181A8D" w14:textId="77777777" w:rsidTr="00A771BD">
        <w:trPr>
          <w:trHeight w:val="676"/>
        </w:trPr>
        <w:tc>
          <w:tcPr>
            <w:tcW w:w="8217" w:type="dxa"/>
          </w:tcPr>
          <w:p w14:paraId="357063BC" w14:textId="77777777" w:rsidR="00C12484" w:rsidRPr="005A6A7B" w:rsidRDefault="005A6A7B" w:rsidP="00E65B75">
            <w:pPr>
              <w:jc w:val="center"/>
            </w:pPr>
            <m:oMathPara>
              <m:oMathParaPr>
                <m:jc m:val="left"/>
              </m:oMathParaP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bt</m:t>
                    </m:r>
                    <m:r>
                      <m:rPr>
                        <m:sty m:val="bi"/>
                      </m:rP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bb</m:t>
                              </m:r>
                            </m:sub>
                          </m:sSub>
                        </m:e>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bt</m:t>
                              </m:r>
                            </m:sub>
                          </m:sSub>
                        </m:e>
                      </m:mr>
                      <m:m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tb</m:t>
                              </m:r>
                            </m:sub>
                          </m:sSub>
                        </m:e>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m:t>
                              </m:r>
                              <m:r>
                                <m:rPr>
                                  <m:sty m:val="bi"/>
                                </m:rPr>
                                <w:rPr>
                                  <w:rFonts w:ascii="Cambria Math" w:hAnsi="Cambria Math"/>
                                </w:rPr>
                                <m:t>11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tt</m:t>
                              </m:r>
                            </m:sub>
                          </m:sSub>
                        </m:e>
                      </m:mr>
                    </m:m>
                  </m:e>
                </m:d>
              </m:oMath>
            </m:oMathPara>
          </w:p>
        </w:tc>
        <w:tc>
          <w:tcPr>
            <w:tcW w:w="845" w:type="dxa"/>
          </w:tcPr>
          <w:p w14:paraId="33AEFC76" w14:textId="1AA9E7D2" w:rsidR="00C12484" w:rsidRPr="00C85A5D" w:rsidRDefault="00F10381" w:rsidP="00F10381">
            <w:pPr>
              <w:pStyle w:val="Lgende"/>
              <w:keepNext/>
            </w:pPr>
            <w:bookmarkStart w:id="151" w:name="_Ref525895522"/>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96</w:t>
            </w:r>
            <w:r w:rsidR="008A3455">
              <w:rPr>
                <w:noProof/>
              </w:rPr>
              <w:fldChar w:fldCharType="end"/>
            </w:r>
            <w:r>
              <w:t>)</w:t>
            </w:r>
            <w:bookmarkEnd w:id="151"/>
          </w:p>
        </w:tc>
      </w:tr>
      <w:tr w:rsidR="00C12484" w:rsidRPr="00C85A5D" w14:paraId="7C427AF3" w14:textId="77777777" w:rsidTr="00A771BD">
        <w:trPr>
          <w:trHeight w:val="712"/>
        </w:trPr>
        <w:tc>
          <w:tcPr>
            <w:tcW w:w="8217" w:type="dxa"/>
          </w:tcPr>
          <w:p w14:paraId="46BF6B57" w14:textId="77777777" w:rsidR="00C12484" w:rsidRPr="005A6A7B" w:rsidRDefault="005A6A7B" w:rsidP="00E65B75">
            <w:pPr>
              <w:jc w:val="center"/>
            </w:pPr>
            <m:oMathPara>
              <m:oMathParaPr>
                <m:jc m:val="left"/>
              </m:oMathParaP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m:t>
                    </m:r>
                    <m:r>
                      <m:rPr>
                        <m:sty m:val="bi"/>
                      </m:rPr>
                      <w:rPr>
                        <w:rFonts w:ascii="Cambria Math" w:hAnsi="Cambria Math"/>
                      </w:rPr>
                      <m:t>12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m:t>
                              </m:r>
                              <m:r>
                                <m:rPr>
                                  <m:sty m:val="bi"/>
                                </m:rPr>
                                <w:rPr>
                                  <w:rFonts w:ascii="Cambria Math" w:hAnsi="Cambria Math"/>
                                </w:rPr>
                                <m:t>12</m:t>
                              </m:r>
                            </m:sub>
                          </m:sSub>
                        </m:e>
                      </m:mr>
                    </m:m>
                  </m:e>
                </m:d>
              </m:oMath>
            </m:oMathPara>
          </w:p>
        </w:tc>
        <w:tc>
          <w:tcPr>
            <w:tcW w:w="845" w:type="dxa"/>
          </w:tcPr>
          <w:p w14:paraId="3885B376" w14:textId="541B26E7" w:rsidR="00C12484" w:rsidRPr="00C85A5D" w:rsidRDefault="00F10381" w:rsidP="00F10381">
            <w:pPr>
              <w:pStyle w:val="Lgende"/>
              <w:keepNext/>
            </w:pPr>
            <w:bookmarkStart w:id="152" w:name="_Ref525895602"/>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97</w:t>
            </w:r>
            <w:r w:rsidR="008A3455">
              <w:rPr>
                <w:noProof/>
              </w:rPr>
              <w:fldChar w:fldCharType="end"/>
            </w:r>
            <w:r>
              <w:t>)</w:t>
            </w:r>
            <w:bookmarkEnd w:id="152"/>
          </w:p>
        </w:tc>
      </w:tr>
      <w:tr w:rsidR="00C12484" w:rsidRPr="00C85A5D" w14:paraId="205E89D8" w14:textId="77777777" w:rsidTr="00A771BD">
        <w:trPr>
          <w:trHeight w:val="536"/>
        </w:trPr>
        <w:tc>
          <w:tcPr>
            <w:tcW w:w="8217" w:type="dxa"/>
          </w:tcPr>
          <w:p w14:paraId="1D73A840" w14:textId="77777777" w:rsidR="00C12484" w:rsidRPr="00C85A5D" w:rsidRDefault="005A6A7B" w:rsidP="005A6A7B">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m:t>
                  </m:r>
                  <m:r>
                    <m:rPr>
                      <m:sty m:val="bi"/>
                    </m:rPr>
                    <w:rPr>
                      <w:rFonts w:ascii="Cambria Math" w:hAnsi="Cambria Math"/>
                    </w:rPr>
                    <m:t>21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m:t>
                            </m:r>
                            <m:r>
                              <m:rPr>
                                <m:sty m:val="bi"/>
                              </m:rPr>
                              <w:rPr>
                                <w:rFonts w:ascii="Cambria Math" w:hAnsi="Cambria Math"/>
                              </w:rPr>
                              <m:t>21</m:t>
                            </m:r>
                          </m:sub>
                        </m:sSub>
                      </m:e>
                    </m:mr>
                  </m:m>
                </m:e>
              </m:d>
              <m:r>
                <w:rPr>
                  <w:rFonts w:ascii="Cambria Math" w:eastAsiaTheme="minorEastAsia" w:hAnsi="Cambria Math"/>
                </w:rPr>
                <m:t>=</m:t>
              </m:r>
              <m:sSubSup>
                <m:sSubSupPr>
                  <m:ctrlPr>
                    <w:rPr>
                      <w:rFonts w:ascii="Cambria Math" w:eastAsiaTheme="minorEastAsia" w:hAnsi="Cambria Math"/>
                      <w:i/>
                    </w:rPr>
                  </m:ctrlPr>
                </m:sSubSupPr>
                <m:e>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t</m:t>
                      </m:r>
                      <m:r>
                        <m:rPr>
                          <m:sty m:val="bi"/>
                        </m:rPr>
                        <w:rPr>
                          <w:rFonts w:ascii="Cambria Math" w:hAnsi="Cambria Math"/>
                        </w:rPr>
                        <m:t>12</m:t>
                      </m:r>
                    </m:sub>
                  </m:sSub>
                </m:e>
                <m:sub/>
                <m:sup>
                  <m:r>
                    <w:rPr>
                      <w:rFonts w:ascii="Cambria Math" w:eastAsiaTheme="minorEastAsia" w:hAnsi="Cambria Math"/>
                    </w:rPr>
                    <m:t>T</m:t>
                  </m:r>
                </m:sup>
              </m:sSubSup>
            </m:oMath>
            <w:r w:rsidR="00C12484" w:rsidRPr="00C85A5D">
              <w:rPr>
                <w:rFonts w:eastAsiaTheme="minorEastAsia"/>
              </w:rPr>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m:t>
                  </m:r>
                  <m:r>
                    <m:rPr>
                      <m:sty m:val="bi"/>
                    </m:rPr>
                    <w:rPr>
                      <w:rFonts w:ascii="Cambria Math" w:hAnsi="Cambria Math"/>
                    </w:rPr>
                    <m:t>12</m:t>
                  </m:r>
                </m:sub>
              </m:sSub>
              <m:r>
                <w:rPr>
                  <w:rFonts w:ascii="Cambria Math" w:eastAsiaTheme="minorEastAsia" w:hAnsi="Cambria Math"/>
                </w:rPr>
                <m:t>=</m:t>
              </m:r>
              <m:sSubSup>
                <m:sSubSupPr>
                  <m:ctrlPr>
                    <w:rPr>
                      <w:rFonts w:ascii="Cambria Math" w:eastAsiaTheme="minorEastAsia" w:hAnsi="Cambria Math"/>
                      <w:i/>
                    </w:rPr>
                  </m:ctrlPr>
                </m:sSubSup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f</m:t>
                      </m:r>
                      <m:r>
                        <m:rPr>
                          <m:sty m:val="bi"/>
                        </m:rPr>
                        <w:rPr>
                          <w:rFonts w:ascii="Cambria Math" w:hAnsi="Cambria Math"/>
                        </w:rPr>
                        <m:t>21</m:t>
                      </m:r>
                    </m:sub>
                  </m:sSub>
                </m:e>
                <m:sub/>
                <m:sup>
                  <m:r>
                    <w:rPr>
                      <w:rFonts w:ascii="Cambria Math" w:eastAsiaTheme="minorEastAsia" w:hAnsi="Cambria Math"/>
                    </w:rPr>
                    <m:t>T</m:t>
                  </m:r>
                </m:sup>
              </m:sSubSup>
            </m:oMath>
          </w:p>
        </w:tc>
        <w:tc>
          <w:tcPr>
            <w:tcW w:w="845" w:type="dxa"/>
          </w:tcPr>
          <w:p w14:paraId="790A6F58" w14:textId="361EA2D8" w:rsidR="00C12484" w:rsidRPr="00C85A5D" w:rsidRDefault="00F10381" w:rsidP="00F10381">
            <w:pPr>
              <w:pStyle w:val="Lgende"/>
              <w:keepNext/>
            </w:pPr>
            <w:bookmarkStart w:id="153" w:name="_Ref525895589"/>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98</w:t>
            </w:r>
            <w:r w:rsidR="008A3455">
              <w:rPr>
                <w:noProof/>
              </w:rPr>
              <w:fldChar w:fldCharType="end"/>
            </w:r>
            <w:r>
              <w:t>)</w:t>
            </w:r>
            <w:bookmarkEnd w:id="153"/>
          </w:p>
        </w:tc>
      </w:tr>
      <w:tr w:rsidR="00C12484" w:rsidRPr="00C85A5D" w14:paraId="214C0D82" w14:textId="77777777" w:rsidTr="00A771BD">
        <w:trPr>
          <w:trHeight w:val="559"/>
        </w:trPr>
        <w:tc>
          <w:tcPr>
            <w:tcW w:w="8217" w:type="dxa"/>
          </w:tcPr>
          <w:p w14:paraId="65DAD525" w14:textId="77777777" w:rsidR="00C12484" w:rsidRPr="005A6A7B" w:rsidRDefault="005A6A7B" w:rsidP="00E65B75">
            <w:pPr>
              <w:jc w:val="center"/>
            </w:pPr>
            <m:oMathPara>
              <m:oMathParaPr>
                <m:jc m:val="left"/>
              </m:oMathParaP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bt</m:t>
                    </m:r>
                    <m:r>
                      <m:rPr>
                        <m:sty m:val="bi"/>
                      </m:rP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m:t>
                              </m:r>
                            </m:sub>
                          </m:sSub>
                        </m:e>
                      </m:mr>
                      <m:mr>
                        <m:e>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m:t>
                              </m:r>
                              <m:r>
                                <m:rPr>
                                  <m:sty m:val="bi"/>
                                </m:rPr>
                                <w:rPr>
                                  <w:rFonts w:ascii="Cambria Math" w:hAnsi="Cambria Math"/>
                                </w:rPr>
                                <m:t>1</m:t>
                              </m:r>
                            </m:sub>
                          </m:sSub>
                        </m:e>
                      </m:mr>
                    </m:m>
                  </m:e>
                </m:d>
              </m:oMath>
            </m:oMathPara>
          </w:p>
        </w:tc>
        <w:tc>
          <w:tcPr>
            <w:tcW w:w="845" w:type="dxa"/>
          </w:tcPr>
          <w:p w14:paraId="172FD6B1" w14:textId="61ED7C7D" w:rsidR="00C12484" w:rsidRPr="00C85A5D" w:rsidRDefault="00F10381" w:rsidP="00F10381">
            <w:pPr>
              <w:pStyle w:val="Lgende"/>
              <w:keepNext/>
            </w:pPr>
            <w:bookmarkStart w:id="154" w:name="_Ref525895621"/>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99</w:t>
            </w:r>
            <w:r w:rsidR="008A3455">
              <w:rPr>
                <w:noProof/>
              </w:rPr>
              <w:fldChar w:fldCharType="end"/>
            </w:r>
            <w:r>
              <w:t>)</w:t>
            </w:r>
            <w:bookmarkEnd w:id="154"/>
          </w:p>
        </w:tc>
      </w:tr>
      <w:tr w:rsidR="00C12484" w:rsidRPr="00C85A5D" w14:paraId="1FB4655E" w14:textId="77777777" w:rsidTr="00A771BD">
        <w:trPr>
          <w:trHeight w:val="709"/>
        </w:trPr>
        <w:tc>
          <w:tcPr>
            <w:tcW w:w="8217" w:type="dxa"/>
          </w:tcPr>
          <w:p w14:paraId="7DAEF975" w14:textId="77777777" w:rsidR="00C12484" w:rsidRPr="005A6A7B" w:rsidRDefault="005A6A7B" w:rsidP="00E65B75">
            <w:pPr>
              <w:jc w:val="center"/>
            </w:pPr>
            <m:oMathPara>
              <m:oMathParaPr>
                <m:jc m:val="left"/>
              </m:oMathParaP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bt</m:t>
                    </m:r>
                    <m:r>
                      <m:rPr>
                        <m:sty m:val="bi"/>
                      </m:rP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e>
                      </m:m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t</m:t>
                              </m:r>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m:t>
                              </m:r>
                              <m:r>
                                <m:rPr>
                                  <m:sty m:val="bi"/>
                                </m:rPr>
                                <w:rPr>
                                  <w:rFonts w:ascii="Cambria Math" w:hAnsi="Cambria Math"/>
                                </w:rPr>
                                <m:t>1</m:t>
                              </m:r>
                            </m:sub>
                          </m:sSub>
                        </m:e>
                      </m:mr>
                    </m:m>
                  </m:e>
                </m:d>
              </m:oMath>
            </m:oMathPara>
          </w:p>
        </w:tc>
        <w:tc>
          <w:tcPr>
            <w:tcW w:w="845" w:type="dxa"/>
          </w:tcPr>
          <w:p w14:paraId="3CA4F76A" w14:textId="11DDA9B5" w:rsidR="00C12484" w:rsidRPr="00C85A5D" w:rsidRDefault="00F10381" w:rsidP="00F10381">
            <w:pPr>
              <w:pStyle w:val="Lgende"/>
              <w:keepNext/>
            </w:pPr>
            <w:bookmarkStart w:id="155" w:name="_Ref529096318"/>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100</w:t>
            </w:r>
            <w:r w:rsidR="008A3455">
              <w:rPr>
                <w:noProof/>
              </w:rPr>
              <w:fldChar w:fldCharType="end"/>
            </w:r>
            <w:r>
              <w:t>)</w:t>
            </w:r>
            <w:bookmarkEnd w:id="155"/>
          </w:p>
        </w:tc>
      </w:tr>
    </w:tbl>
    <w:p w14:paraId="66A1820A" w14:textId="45E643C0" w:rsidR="00F10381" w:rsidRPr="005C5C1E" w:rsidRDefault="00C12484" w:rsidP="005C5C1E">
      <w:pPr>
        <w:spacing w:line="360" w:lineRule="auto"/>
        <w:jc w:val="both"/>
      </w:pPr>
      <w:r w:rsidRPr="006D2E13">
        <w:t xml:space="preserve">Le vecteur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bt</m:t>
            </m:r>
            <m:r>
              <m:rPr>
                <m:sty m:val="bi"/>
              </m:rPr>
              <w:rPr>
                <w:rFonts w:ascii="Cambria Math" w:hAnsi="Cambria Math"/>
              </w:rPr>
              <m:t>1</m:t>
            </m:r>
          </m:sub>
        </m:sSub>
      </m:oMath>
      <w:r w:rsidRPr="006D2E13">
        <w:rPr>
          <w:rFonts w:eastAsiaTheme="minorEastAsia"/>
        </w:rPr>
        <w:t xml:space="preserve"> contient tous les dépl</w:t>
      </w:r>
      <w:r>
        <w:rPr>
          <w:rFonts w:eastAsiaTheme="minorEastAsia"/>
        </w:rPr>
        <w:t xml:space="preserve">acements des plissés ainsi que </w:t>
      </w:r>
      <w:r w:rsidRPr="006D2E13">
        <w:rPr>
          <w:rFonts w:eastAsiaTheme="minorEastAsia"/>
        </w:rPr>
        <w:t xml:space="preserve">les déplacements de la feuille supérieure en relation avec les plissés. Le vecteur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m:t>
            </m:r>
            <m:r>
              <m:rPr>
                <m:sty m:val="bi"/>
              </m:rPr>
              <w:rPr>
                <w:rFonts w:ascii="Cambria Math" w:hAnsi="Cambria Math"/>
              </w:rPr>
              <m:t>2</m:t>
            </m:r>
          </m:sub>
        </m:sSub>
      </m:oMath>
      <w:r w:rsidRPr="006D2E13">
        <w:rPr>
          <w:rFonts w:eastAsiaTheme="minorEastAsia"/>
        </w:rPr>
        <w:t xml:space="preserve"> contient les déplacements de la feuille supérieure correspondant aux nœuds de discrétisation de l’équation de Reynolds. Ces deux vecteurs sont déduits de la réso</w:t>
      </w:r>
      <w:r w:rsidR="006C6D1B">
        <w:rPr>
          <w:rFonts w:eastAsiaTheme="minorEastAsia"/>
        </w:rPr>
        <w:t>lution du système d’équations</w:t>
      </w:r>
      <w:r w:rsidR="00C02586">
        <w:rPr>
          <w:rFonts w:eastAsiaTheme="minorEastAsia"/>
        </w:rPr>
        <w:t xml:space="preserve"> </w:t>
      </w:r>
      <w:r w:rsidR="00C02586">
        <w:rPr>
          <w:rFonts w:eastAsiaTheme="minorEastAsia"/>
        </w:rPr>
        <w:fldChar w:fldCharType="begin"/>
      </w:r>
      <w:r w:rsidR="00C02586">
        <w:rPr>
          <w:rFonts w:eastAsiaTheme="minorEastAsia"/>
        </w:rPr>
        <w:instrText xml:space="preserve"> REF _Ref527916813 \h </w:instrText>
      </w:r>
      <w:r w:rsidR="005C5C1E">
        <w:rPr>
          <w:rFonts w:eastAsiaTheme="minorEastAsia"/>
        </w:rPr>
        <w:instrText xml:space="preserve"> \* MERGEFORMAT </w:instrText>
      </w:r>
      <w:r w:rsidR="00C02586">
        <w:rPr>
          <w:rFonts w:eastAsiaTheme="minorEastAsia"/>
        </w:rPr>
      </w:r>
      <w:r w:rsidR="00C02586">
        <w:rPr>
          <w:rFonts w:eastAsiaTheme="minorEastAsia"/>
        </w:rPr>
        <w:fldChar w:fldCharType="separate"/>
      </w:r>
      <w:r w:rsidR="009D4609">
        <w:t>(</w:t>
      </w:r>
      <w:r w:rsidR="009D4609">
        <w:rPr>
          <w:noProof/>
        </w:rPr>
        <w:t>95</w:t>
      </w:r>
      <w:r w:rsidR="009D4609">
        <w:t>)</w:t>
      </w:r>
      <w:r w:rsidR="00C02586">
        <w:rPr>
          <w:rFonts w:eastAsiaTheme="minorEastAsia"/>
        </w:rPr>
        <w:fldChar w:fldCharType="end"/>
      </w:r>
      <w:r w:rsidRPr="006D2E13">
        <w:rPr>
          <w:rFonts w:eastAsiaTheme="minorEastAsia"/>
        </w:rPr>
        <w:t xml:space="preserve">. Pour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bt</m:t>
            </m:r>
            <m:r>
              <m:rPr>
                <m:sty m:val="bi"/>
              </m:rPr>
              <w:rPr>
                <w:rFonts w:ascii="Cambria Math" w:hAnsi="Cambria Math"/>
              </w:rPr>
              <m:t>1</m:t>
            </m:r>
          </m:sub>
        </m:sSub>
      </m:oMath>
      <w:r w:rsidRPr="006D2E13">
        <w:rPr>
          <w:rFonts w:eastAsiaTheme="minorEastAsia"/>
        </w:rPr>
        <w:t xml:space="preserve"> cela donne :</w:t>
      </w:r>
      <w:r>
        <w:rPr>
          <w:rFonts w:eastAsiaTheme="minorEastAsi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C85A5D" w14:paraId="5784A4CC" w14:textId="77777777" w:rsidTr="00A771BD">
        <w:tc>
          <w:tcPr>
            <w:tcW w:w="8217" w:type="dxa"/>
          </w:tcPr>
          <w:p w14:paraId="5D06B0FE" w14:textId="77777777" w:rsidR="00C12484" w:rsidRPr="00E46367" w:rsidRDefault="00E46367" w:rsidP="00E46367">
            <w:pPr>
              <w:jc w:val="both"/>
              <w:rPr>
                <w:rFonts w:eastAsiaTheme="minorEastAsia"/>
                <w:b/>
              </w:rPr>
            </w:pPr>
            <m:oMathPara>
              <m:oMathParaPr>
                <m:jc m:val="left"/>
              </m:oMathParaPr>
              <m:oMath>
                <m:r>
                  <m:rPr>
                    <m:sty m:val="bi"/>
                  </m:rPr>
                  <w:rPr>
                    <w:rFonts w:ascii="Cambria Math" w:eastAsiaTheme="minorEastAsia" w:hAnsi="Cambria Math"/>
                  </w:rPr>
                  <m:t xml:space="preserve">                               </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bt</m:t>
                        </m:r>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21</m:t>
                        </m:r>
                      </m:sub>
                    </m:sSub>
                  </m:e>
                </m:d>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bt</m:t>
                    </m:r>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bt</m:t>
                    </m:r>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p</m:t>
                    </m:r>
                    <m:r>
                      <m:rPr>
                        <m:sty m:val="bi"/>
                      </m:rPr>
                      <w:rPr>
                        <w:rFonts w:ascii="Cambria Math" w:eastAsiaTheme="minorEastAsia" w:hAnsi="Cambria Math"/>
                      </w:rPr>
                      <m:t>2</m:t>
                    </m:r>
                  </m:sub>
                </m:sSub>
              </m:oMath>
            </m:oMathPara>
          </w:p>
        </w:tc>
        <w:tc>
          <w:tcPr>
            <w:tcW w:w="845" w:type="dxa"/>
          </w:tcPr>
          <w:p w14:paraId="64C0E7AC" w14:textId="051F744C" w:rsidR="00C12484" w:rsidRPr="00F10381" w:rsidRDefault="00F10381" w:rsidP="00F10381">
            <w:pPr>
              <w:pStyle w:val="Lgende"/>
              <w:keepNext/>
            </w:pPr>
            <w:bookmarkStart w:id="156" w:name="_Ref527917324"/>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101</w:t>
            </w:r>
            <w:r w:rsidR="008A3455">
              <w:rPr>
                <w:noProof/>
              </w:rPr>
              <w:fldChar w:fldCharType="end"/>
            </w:r>
            <w:r>
              <w:t>)</w:t>
            </w:r>
            <w:bookmarkEnd w:id="156"/>
          </w:p>
        </w:tc>
      </w:tr>
      <w:tr w:rsidR="00C12484" w:rsidRPr="00C85A5D" w14:paraId="3360512A" w14:textId="77777777" w:rsidTr="00A771BD">
        <w:tc>
          <w:tcPr>
            <w:tcW w:w="8217" w:type="dxa"/>
          </w:tcPr>
          <w:p w14:paraId="16B314DB" w14:textId="77777777" w:rsidR="00C12484" w:rsidRPr="00E46367" w:rsidRDefault="00E46367" w:rsidP="00E46367">
            <w:pPr>
              <w:jc w:val="both"/>
              <w:rPr>
                <w:rFonts w:eastAsiaTheme="minorEastAsia"/>
                <w:b/>
              </w:rPr>
            </w:pPr>
            <m:oMathPara>
              <m:oMathParaPr>
                <m:jc m:val="left"/>
              </m:oMathParaP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t</m:t>
                    </m:r>
                    <m:r>
                      <m:rPr>
                        <m:sty m:val="bi"/>
                      </m:rPr>
                      <w:rPr>
                        <w:rFonts w:ascii="Cambria Math" w:eastAsiaTheme="minorEastAsia" w:hAnsi="Cambria Math"/>
                      </w:rPr>
                      <m:t>2</m:t>
                    </m:r>
                  </m:sub>
                </m:sSub>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p</m:t>
                        </m:r>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21</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bt</m:t>
                        </m:r>
                        <m:r>
                          <m:rPr>
                            <m:sty m:val="bi"/>
                          </m:rPr>
                          <w:rPr>
                            <w:rFonts w:ascii="Cambria Math" w:eastAsiaTheme="minorEastAsia" w:hAnsi="Cambria Math"/>
                          </w:rPr>
                          <m:t>1</m:t>
                        </m:r>
                      </m:sub>
                    </m:sSub>
                  </m:e>
                </m:d>
              </m:oMath>
            </m:oMathPara>
          </w:p>
        </w:tc>
        <w:tc>
          <w:tcPr>
            <w:tcW w:w="845" w:type="dxa"/>
          </w:tcPr>
          <w:p w14:paraId="6F33DADD" w14:textId="1C636B59" w:rsidR="00C12484" w:rsidRPr="00F10381" w:rsidRDefault="00F10381" w:rsidP="00F10381">
            <w:pPr>
              <w:pStyle w:val="Lgende"/>
              <w:keepNext/>
            </w:pPr>
            <w:bookmarkStart w:id="157" w:name="_Ref525896060"/>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102</w:t>
            </w:r>
            <w:r w:rsidR="008A3455">
              <w:rPr>
                <w:noProof/>
              </w:rPr>
              <w:fldChar w:fldCharType="end"/>
            </w:r>
            <w:r>
              <w:t>)</w:t>
            </w:r>
            <w:bookmarkEnd w:id="157"/>
          </w:p>
        </w:tc>
      </w:tr>
    </w:tbl>
    <w:p w14:paraId="11167BEC" w14:textId="77777777" w:rsidR="00C12484" w:rsidRPr="005C5C1E" w:rsidRDefault="00C12484" w:rsidP="00C12484">
      <w:pPr>
        <w:rPr>
          <w:rFonts w:eastAsiaTheme="minorEastAsia"/>
          <w:sz w:val="4"/>
          <w:szCs w:val="4"/>
        </w:rPr>
      </w:pPr>
    </w:p>
    <w:p w14:paraId="269CC109" w14:textId="46A540D1" w:rsidR="00F10381" w:rsidRPr="005C5C1E" w:rsidRDefault="00C12484" w:rsidP="005C5C1E">
      <w:pPr>
        <w:spacing w:line="360" w:lineRule="auto"/>
        <w:jc w:val="both"/>
        <w:rPr>
          <w:rFonts w:eastAsiaTheme="minorEastAsia"/>
        </w:rPr>
      </w:pPr>
      <w:r>
        <w:rPr>
          <w:rFonts w:eastAsiaTheme="minorEastAsia"/>
        </w:rPr>
        <w:t xml:space="preserve">L’équation </w:t>
      </w:r>
      <w:r w:rsidR="006C6D1B">
        <w:rPr>
          <w:rFonts w:eastAsiaTheme="minorEastAsia"/>
        </w:rPr>
        <w:fldChar w:fldCharType="begin"/>
      </w:r>
      <w:r w:rsidR="006C6D1B">
        <w:rPr>
          <w:rFonts w:eastAsiaTheme="minorEastAsia"/>
        </w:rPr>
        <w:instrText xml:space="preserve"> REF _Ref525895522 \h </w:instrText>
      </w:r>
      <w:r w:rsidR="0048366E">
        <w:rPr>
          <w:rFonts w:eastAsiaTheme="minorEastAsia"/>
        </w:rPr>
        <w:instrText xml:space="preserve"> \* MERGEFORMAT </w:instrText>
      </w:r>
      <w:r w:rsidR="006C6D1B">
        <w:rPr>
          <w:rFonts w:eastAsiaTheme="minorEastAsia"/>
        </w:rPr>
      </w:r>
      <w:r w:rsidR="006C6D1B">
        <w:rPr>
          <w:rFonts w:eastAsiaTheme="minorEastAsia"/>
        </w:rPr>
        <w:fldChar w:fldCharType="separate"/>
      </w:r>
      <w:r w:rsidR="009D4609">
        <w:t>(</w:t>
      </w:r>
      <w:r w:rsidR="009D4609">
        <w:rPr>
          <w:noProof/>
        </w:rPr>
        <w:t>96</w:t>
      </w:r>
      <w:r w:rsidR="009D4609">
        <w:t>)</w:t>
      </w:r>
      <w:r w:rsidR="006C6D1B">
        <w:rPr>
          <w:rFonts w:eastAsiaTheme="minorEastAsia"/>
        </w:rPr>
        <w:fldChar w:fldCharType="end"/>
      </w:r>
      <w:r w:rsidR="006C6D1B">
        <w:rPr>
          <w:rFonts w:eastAsiaTheme="minorEastAsia"/>
        </w:rPr>
        <w:t xml:space="preserve"> </w:t>
      </w:r>
      <w:r w:rsidR="00C02586">
        <w:rPr>
          <w:rFonts w:eastAsiaTheme="minorEastAsia"/>
        </w:rPr>
        <w:t>pour</w:t>
      </w:r>
      <w:r w:rsidRPr="00EC6116">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bt1</m:t>
            </m:r>
          </m:sub>
        </m:sSub>
      </m:oMath>
      <w:r w:rsidRPr="00EC6116">
        <w:rPr>
          <w:rFonts w:eastAsiaTheme="minorEastAsia"/>
        </w:rPr>
        <w:t xml:space="preserve"> est non-linéaire car </w:t>
      </w:r>
      <w:r w:rsidR="0048366E">
        <w:rPr>
          <w:rFonts w:eastAsiaTheme="minorEastAsia"/>
        </w:rPr>
        <w:t xml:space="preserve">les expressions de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bt</m:t>
            </m:r>
            <m:r>
              <m:rPr>
                <m:sty m:val="bi"/>
              </m:rPr>
              <w:rPr>
                <w:rFonts w:ascii="Cambria Math" w:eastAsiaTheme="minorEastAsia" w:hAnsi="Cambria Math"/>
              </w:rPr>
              <m:t>1</m:t>
            </m:r>
          </m:sub>
        </m:sSub>
      </m:oMath>
      <w:r w:rsidRPr="00EC611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m:t>
            </m:r>
          </m:sub>
        </m:sSub>
      </m:oMath>
      <w:r w:rsidRPr="00EC6116">
        <w:rPr>
          <w:rFonts w:eastAsiaTheme="minorEastAsia"/>
        </w:rPr>
        <w:t xml:space="preserve"> et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t</m:t>
            </m:r>
            <m:r>
              <m:rPr>
                <m:sty m:val="bi"/>
              </m:rPr>
              <w:rPr>
                <w:rFonts w:ascii="Cambria Math" w:eastAsiaTheme="minorEastAsia" w:hAnsi="Cambria Math"/>
              </w:rPr>
              <m:t>1</m:t>
            </m:r>
          </m:sub>
        </m:sSub>
      </m:oMath>
      <w:r w:rsidRPr="005A6A7B">
        <w:rPr>
          <w:rFonts w:eastAsiaTheme="minorEastAsia"/>
          <w:b/>
        </w:rPr>
        <w:t xml:space="preserve"> </w:t>
      </w:r>
      <w:r w:rsidRPr="00EC6116">
        <w:rPr>
          <w:rFonts w:eastAsiaTheme="minorEastAsia"/>
        </w:rPr>
        <w:t>contiennent les forces de frottement. En effet, pour le cas de chargement simple de la structure à feuilles sans présence de film fluide, où seul le rotor s’enfonçait dans la structure compliante, comme présenté dans le chapitre précédent, le système d’équations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C85A5D" w14:paraId="26309EE3" w14:textId="77777777" w:rsidTr="00A771BD">
        <w:tc>
          <w:tcPr>
            <w:tcW w:w="8217" w:type="dxa"/>
          </w:tcPr>
          <w:p w14:paraId="66A647DD" w14:textId="77777777" w:rsidR="00C12484" w:rsidRPr="00C85A5D" w:rsidRDefault="00F865FC" w:rsidP="007F37EC">
            <w:pP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bt</m:t>
                    </m:r>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u</m:t>
                    </m:r>
                  </m:e>
                  <m:sub>
                    <m:r>
                      <m:rPr>
                        <m:sty m:val="bi"/>
                      </m:rPr>
                      <w:rPr>
                        <w:rFonts w:ascii="Cambria Math" w:eastAsiaTheme="minorEastAsia" w:hAnsi="Cambria Math"/>
                      </w:rPr>
                      <m:t>bt</m:t>
                    </m:r>
                    <m:r>
                      <m:rPr>
                        <m:sty m:val="bi"/>
                      </m:rPr>
                      <w:rPr>
                        <w:rFonts w:ascii="Cambria Math" w:eastAsiaTheme="minorEastAsia" w:hAnsi="Cambria Math"/>
                      </w:rPr>
                      <m:t>1</m:t>
                    </m:r>
                  </m:sub>
                </m:sSub>
                <m:r>
                  <w:rPr>
                    <w:rFonts w:ascii="Cambria Math" w:eastAsiaTheme="minorEastAsia" w:hAnsi="Cambria Math"/>
                  </w:rPr>
                  <m:t>=</m:t>
                </m:r>
                <m:d>
                  <m:dPr>
                    <m:begChr m:val="{"/>
                    <m:endChr m:val="}"/>
                    <m:ctrlPr>
                      <w:rPr>
                        <w:rFonts w:ascii="Cambria Math" w:hAnsi="Cambria Math"/>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b</m:t>
                              </m:r>
                            </m:sub>
                          </m:sSub>
                        </m:e>
                      </m:mr>
                      <m:m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t</m:t>
                              </m:r>
                              <m:r>
                                <m:rPr>
                                  <m:sty m:val="bi"/>
                                </m:rPr>
                                <w:rPr>
                                  <w:rFonts w:ascii="Cambria Math" w:hAnsi="Cambria Math"/>
                                </w:rPr>
                                <m:t>1</m:t>
                              </m:r>
                            </m:sub>
                          </m:sSub>
                        </m:e>
                      </m:mr>
                    </m:m>
                  </m:e>
                </m:d>
              </m:oMath>
            </m:oMathPara>
          </w:p>
        </w:tc>
        <w:tc>
          <w:tcPr>
            <w:tcW w:w="845" w:type="dxa"/>
          </w:tcPr>
          <w:p w14:paraId="141FE213" w14:textId="0A7A3260" w:rsidR="00C12484" w:rsidRPr="00F10381" w:rsidRDefault="00F10381" w:rsidP="00F10381">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103</w:t>
            </w:r>
            <w:r w:rsidR="008A3455">
              <w:rPr>
                <w:noProof/>
              </w:rPr>
              <w:fldChar w:fldCharType="end"/>
            </w:r>
            <w:r>
              <w:t>)</w:t>
            </w:r>
          </w:p>
        </w:tc>
      </w:tr>
    </w:tbl>
    <w:p w14:paraId="324C35D8" w14:textId="77777777" w:rsidR="00C12484" w:rsidRPr="0048366E" w:rsidRDefault="00C12484" w:rsidP="00C12484">
      <w:pPr>
        <w:rPr>
          <w:rFonts w:eastAsiaTheme="minorEastAsia"/>
          <w:sz w:val="10"/>
          <w:szCs w:val="10"/>
        </w:rPr>
      </w:pPr>
    </w:p>
    <w:p w14:paraId="30BA6EF8" w14:textId="6E934B06" w:rsidR="00C12484" w:rsidRDefault="00C12484" w:rsidP="00520245">
      <w:pPr>
        <w:spacing w:line="360" w:lineRule="auto"/>
        <w:jc w:val="both"/>
        <w:rPr>
          <w:rFonts w:eastAsiaTheme="minorEastAsia"/>
        </w:rPr>
      </w:pPr>
      <w:r>
        <w:rPr>
          <w:rFonts w:eastAsiaTheme="minorEastAsia"/>
        </w:rPr>
        <w:t>Le</w:t>
      </w:r>
      <w:r w:rsidR="00520245">
        <w:rPr>
          <w:rFonts w:eastAsiaTheme="minorEastAsia"/>
        </w:rPr>
        <w:t xml:space="preserve">s termes additionnels dans les </w:t>
      </w:r>
      <w:r>
        <w:rPr>
          <w:rFonts w:eastAsiaTheme="minorEastAsia"/>
        </w:rPr>
        <w:t>équation</w:t>
      </w:r>
      <w:r w:rsidR="00520245">
        <w:rPr>
          <w:rFonts w:eastAsiaTheme="minorEastAsia"/>
        </w:rPr>
        <w:t>s</w:t>
      </w:r>
      <w:r>
        <w:rPr>
          <w:rFonts w:eastAsiaTheme="minorEastAsia"/>
        </w:rPr>
        <w:t xml:space="preserve"> </w:t>
      </w:r>
      <w:r w:rsidR="001D3D80">
        <w:rPr>
          <w:rFonts w:eastAsiaTheme="minorEastAsia"/>
        </w:rPr>
        <w:fldChar w:fldCharType="begin"/>
      </w:r>
      <w:r w:rsidR="001D3D80">
        <w:rPr>
          <w:rFonts w:eastAsiaTheme="minorEastAsia"/>
        </w:rPr>
        <w:instrText xml:space="preserve"> REF _Ref527916813 \h </w:instrText>
      </w:r>
      <w:r w:rsidR="001D3D80">
        <w:rPr>
          <w:rFonts w:eastAsiaTheme="minorEastAsia"/>
        </w:rPr>
      </w:r>
      <w:r w:rsidR="001D3D80">
        <w:rPr>
          <w:rFonts w:eastAsiaTheme="minorEastAsia"/>
        </w:rPr>
        <w:fldChar w:fldCharType="separate"/>
      </w:r>
      <w:r w:rsidR="009D4609">
        <w:t>(</w:t>
      </w:r>
      <w:r w:rsidR="009D4609">
        <w:rPr>
          <w:noProof/>
        </w:rPr>
        <w:t>95</w:t>
      </w:r>
      <w:r w:rsidR="009D4609">
        <w:t>)</w:t>
      </w:r>
      <w:r w:rsidR="001D3D80">
        <w:rPr>
          <w:rFonts w:eastAsiaTheme="minorEastAsia"/>
        </w:rPr>
        <w:fldChar w:fldCharType="end"/>
      </w:r>
      <w:r w:rsidR="00520245">
        <w:rPr>
          <w:rFonts w:eastAsiaTheme="minorEastAsia"/>
        </w:rPr>
        <w:t xml:space="preserve"> à </w:t>
      </w:r>
      <w:r w:rsidR="001D3D80">
        <w:rPr>
          <w:rFonts w:eastAsiaTheme="minorEastAsia"/>
        </w:rPr>
        <w:fldChar w:fldCharType="begin"/>
      </w:r>
      <w:r w:rsidR="001D3D80">
        <w:rPr>
          <w:rFonts w:eastAsiaTheme="minorEastAsia"/>
        </w:rPr>
        <w:instrText xml:space="preserve"> REF _Ref529096318 \h </w:instrText>
      </w:r>
      <w:r w:rsidR="001D3D80">
        <w:rPr>
          <w:rFonts w:eastAsiaTheme="minorEastAsia"/>
        </w:rPr>
      </w:r>
      <w:r w:rsidR="001D3D80">
        <w:rPr>
          <w:rFonts w:eastAsiaTheme="minorEastAsia"/>
        </w:rPr>
        <w:fldChar w:fldCharType="separate"/>
      </w:r>
      <w:r w:rsidR="009D4609">
        <w:t>(</w:t>
      </w:r>
      <w:r w:rsidR="009D4609">
        <w:rPr>
          <w:noProof/>
        </w:rPr>
        <w:t>100</w:t>
      </w:r>
      <w:r w:rsidR="009D4609">
        <w:t>)</w:t>
      </w:r>
      <w:r w:rsidR="001D3D80">
        <w:rPr>
          <w:rFonts w:eastAsiaTheme="minorEastAsia"/>
        </w:rPr>
        <w:fldChar w:fldCharType="end"/>
      </w:r>
      <w:r>
        <w:rPr>
          <w:rFonts w:eastAsiaTheme="minorEastAsia"/>
        </w:rPr>
        <w:t xml:space="preserve"> dus à la prise en compte des degrés de l</w:t>
      </w:r>
      <w:r w:rsidR="001D3D80">
        <w:rPr>
          <w:rFonts w:eastAsiaTheme="minorEastAsia"/>
        </w:rPr>
        <w:t>iberté de la feuille supérieure</w:t>
      </w:r>
      <w:r w:rsidRPr="00EC6116">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21</m:t>
            </m:r>
          </m:sub>
        </m:sSub>
      </m:oMath>
      <w:r w:rsidRPr="00EC6116">
        <w:rPr>
          <w:rFonts w:eastAsiaTheme="minorEastAsia"/>
        </w:rPr>
        <w:t xml:space="preserve"> et </w:t>
      </w:r>
      <m:oMath>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f</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p</m:t>
            </m:r>
            <m:r>
              <m:rPr>
                <m:sty m:val="bi"/>
              </m:rPr>
              <w:rPr>
                <w:rFonts w:ascii="Cambria Math" w:eastAsiaTheme="minorEastAsia" w:hAnsi="Cambria Math"/>
              </w:rPr>
              <m:t>2</m:t>
            </m:r>
          </m:sub>
        </m:sSub>
      </m:oMath>
      <w:r w:rsidRPr="00EC6116">
        <w:rPr>
          <w:rFonts w:eastAsiaTheme="minorEastAsia"/>
        </w:rPr>
        <w:t xml:space="preserve"> </w:t>
      </w:r>
      <w:r w:rsidR="00FE4F06">
        <w:rPr>
          <w:rFonts w:eastAsiaTheme="minorEastAsia"/>
        </w:rPr>
        <w:t>sont constants et linéaires. Ain</w:t>
      </w:r>
      <w:r w:rsidR="001D3D80">
        <w:rPr>
          <w:rFonts w:eastAsiaTheme="minorEastAsia"/>
        </w:rPr>
        <w:t>si, l’</w:t>
      </w:r>
      <w:r w:rsidRPr="00EC6116">
        <w:rPr>
          <w:rFonts w:eastAsiaTheme="minorEastAsia"/>
        </w:rPr>
        <w:t>équation</w:t>
      </w:r>
      <w:r w:rsidR="00520245">
        <w:rPr>
          <w:rFonts w:eastAsiaTheme="minorEastAsia"/>
        </w:rPr>
        <w:t xml:space="preserve"> </w:t>
      </w:r>
      <w:r w:rsidR="00FE4F06">
        <w:rPr>
          <w:rFonts w:eastAsiaTheme="minorEastAsia"/>
        </w:rPr>
        <w:fldChar w:fldCharType="begin"/>
      </w:r>
      <w:r w:rsidR="00FE4F06">
        <w:rPr>
          <w:rFonts w:eastAsiaTheme="minorEastAsia"/>
        </w:rPr>
        <w:instrText xml:space="preserve"> REF _Ref527917324 \h </w:instrText>
      </w:r>
      <w:r w:rsidR="005C5C1E">
        <w:rPr>
          <w:rFonts w:eastAsiaTheme="minorEastAsia"/>
        </w:rPr>
        <w:instrText xml:space="preserve"> \* MERGEFORMAT </w:instrText>
      </w:r>
      <w:r w:rsidR="00FE4F06">
        <w:rPr>
          <w:rFonts w:eastAsiaTheme="minorEastAsia"/>
        </w:rPr>
      </w:r>
      <w:r w:rsidR="00FE4F06">
        <w:rPr>
          <w:rFonts w:eastAsiaTheme="minorEastAsia"/>
        </w:rPr>
        <w:fldChar w:fldCharType="separate"/>
      </w:r>
      <w:r w:rsidR="009D4609">
        <w:t>(</w:t>
      </w:r>
      <w:r w:rsidR="009D4609">
        <w:rPr>
          <w:noProof/>
        </w:rPr>
        <w:t>101</w:t>
      </w:r>
      <w:r w:rsidR="009D4609">
        <w:t>)</w:t>
      </w:r>
      <w:r w:rsidR="00FE4F06">
        <w:rPr>
          <w:rFonts w:eastAsiaTheme="minorEastAsia"/>
        </w:rPr>
        <w:fldChar w:fldCharType="end"/>
      </w:r>
      <w:r w:rsidR="00520245">
        <w:rPr>
          <w:rFonts w:eastAsiaTheme="minorEastAsia"/>
        </w:rPr>
        <w:t xml:space="preserve"> </w:t>
      </w:r>
      <w:r w:rsidR="001D3D80">
        <w:rPr>
          <w:rFonts w:eastAsiaTheme="minorEastAsia"/>
        </w:rPr>
        <w:t>est</w:t>
      </w:r>
      <w:r w:rsidRPr="00EC6116">
        <w:rPr>
          <w:rFonts w:eastAsiaTheme="minorEastAsia"/>
        </w:rPr>
        <w:t xml:space="preserve"> </w:t>
      </w:r>
      <w:r w:rsidR="00520245" w:rsidRPr="00EC6116">
        <w:rPr>
          <w:rFonts w:eastAsiaTheme="minorEastAsia"/>
        </w:rPr>
        <w:t>résolue</w:t>
      </w:r>
      <w:r w:rsidRPr="00EC6116">
        <w:rPr>
          <w:rFonts w:eastAsiaTheme="minorEastAsia"/>
        </w:rPr>
        <w:t xml:space="preserve"> par l’utilisation des mêmes algorithmes utilisés pour la résolution de l’équation </w:t>
      </w:r>
      <w:r w:rsidR="001D2CF8">
        <w:rPr>
          <w:rFonts w:eastAsiaTheme="minorEastAsia"/>
        </w:rPr>
        <w:fldChar w:fldCharType="begin"/>
      </w:r>
      <w:r w:rsidR="001D2CF8">
        <w:rPr>
          <w:rFonts w:eastAsiaTheme="minorEastAsia"/>
        </w:rPr>
        <w:instrText xml:space="preserve"> REF _Ref525720611 \h </w:instrText>
      </w:r>
      <w:r w:rsidR="005C5C1E">
        <w:rPr>
          <w:rFonts w:eastAsiaTheme="minorEastAsia"/>
        </w:rPr>
        <w:instrText xml:space="preserve"> \* MERGEFORMAT </w:instrText>
      </w:r>
      <w:r w:rsidR="001D2CF8">
        <w:rPr>
          <w:rFonts w:eastAsiaTheme="minorEastAsia"/>
        </w:rPr>
      </w:r>
      <w:r w:rsidR="001D2CF8">
        <w:rPr>
          <w:rFonts w:eastAsiaTheme="minorEastAsia"/>
        </w:rPr>
        <w:fldChar w:fldCharType="separate"/>
      </w:r>
      <w:r w:rsidR="009D4609">
        <w:t>(</w:t>
      </w:r>
      <w:r w:rsidR="009D4609">
        <w:rPr>
          <w:noProof/>
        </w:rPr>
        <w:t>43</w:t>
      </w:r>
      <w:r w:rsidR="009D4609">
        <w:t>)</w:t>
      </w:r>
      <w:r w:rsidR="001D2CF8">
        <w:rPr>
          <w:rFonts w:eastAsiaTheme="minorEastAsia"/>
        </w:rPr>
        <w:fldChar w:fldCharType="end"/>
      </w:r>
      <w:r w:rsidR="006C6D1B">
        <w:rPr>
          <w:rFonts w:eastAsiaTheme="minorEastAsia"/>
        </w:rPr>
        <w:t xml:space="preserve"> </w:t>
      </w:r>
      <w:r w:rsidRPr="00EC6116">
        <w:rPr>
          <w:rFonts w:eastAsiaTheme="minorEastAsia"/>
        </w:rPr>
        <w:t>du précédent chapitre.</w:t>
      </w:r>
    </w:p>
    <w:p w14:paraId="7B3FEF37" w14:textId="2A9ABF39" w:rsidR="00C12484" w:rsidRDefault="00C12484" w:rsidP="00520245">
      <w:pPr>
        <w:spacing w:line="360" w:lineRule="auto"/>
        <w:jc w:val="both"/>
        <w:rPr>
          <w:rFonts w:eastAsiaTheme="minorEastAsia"/>
        </w:rPr>
      </w:pPr>
      <w:r>
        <w:rPr>
          <w:rFonts w:eastAsiaTheme="minorEastAsia"/>
        </w:rPr>
        <w:lastRenderedPageBreak/>
        <w:t>Les déplacements des nœuds de la feuille supérieure liés à discrétisation de l’équation de Reynolds sont alors obtenus par la simple ré</w:t>
      </w:r>
      <w:r w:rsidR="006C6D1B">
        <w:rPr>
          <w:rFonts w:eastAsiaTheme="minorEastAsia"/>
        </w:rPr>
        <w:t>solution du système linéaire</w:t>
      </w:r>
      <w:r w:rsidR="001D2CF8">
        <w:rPr>
          <w:rFonts w:eastAsiaTheme="minorEastAsia"/>
        </w:rPr>
        <w:t xml:space="preserve"> </w:t>
      </w:r>
      <w:r w:rsidR="001D2CF8">
        <w:rPr>
          <w:rFonts w:eastAsiaTheme="minorEastAsia"/>
        </w:rPr>
        <w:fldChar w:fldCharType="begin"/>
      </w:r>
      <w:r w:rsidR="001D2CF8">
        <w:rPr>
          <w:rFonts w:eastAsiaTheme="minorEastAsia"/>
        </w:rPr>
        <w:instrText xml:space="preserve"> REF _Ref525896060 \h </w:instrText>
      </w:r>
      <w:r w:rsidR="005C5C1E">
        <w:rPr>
          <w:rFonts w:eastAsiaTheme="minorEastAsia"/>
        </w:rPr>
        <w:instrText xml:space="preserve"> \* MERGEFORMAT </w:instrText>
      </w:r>
      <w:r w:rsidR="001D2CF8">
        <w:rPr>
          <w:rFonts w:eastAsiaTheme="minorEastAsia"/>
        </w:rPr>
      </w:r>
      <w:r w:rsidR="001D2CF8">
        <w:rPr>
          <w:rFonts w:eastAsiaTheme="minorEastAsia"/>
        </w:rPr>
        <w:fldChar w:fldCharType="separate"/>
      </w:r>
      <w:r w:rsidR="009D4609">
        <w:t>(</w:t>
      </w:r>
      <w:r w:rsidR="009D4609">
        <w:rPr>
          <w:noProof/>
        </w:rPr>
        <w:t>102</w:t>
      </w:r>
      <w:r w:rsidR="009D4609">
        <w:t>)</w:t>
      </w:r>
      <w:r w:rsidR="001D2CF8">
        <w:rPr>
          <w:rFonts w:eastAsiaTheme="minorEastAsia"/>
        </w:rPr>
        <w:fldChar w:fldCharType="end"/>
      </w:r>
      <w:r>
        <w:rPr>
          <w:rFonts w:eastAsiaTheme="minorEastAsia"/>
        </w:rPr>
        <w:t>. Ils sont ensui</w:t>
      </w:r>
      <w:r w:rsidR="006C6D1B">
        <w:rPr>
          <w:rFonts w:eastAsiaTheme="minorEastAsia"/>
        </w:rPr>
        <w:t xml:space="preserve">te injectés dans l’équation </w:t>
      </w:r>
      <w:r w:rsidR="001D2CF8">
        <w:rPr>
          <w:rFonts w:eastAsiaTheme="minorEastAsia"/>
        </w:rPr>
        <w:fldChar w:fldCharType="begin"/>
      </w:r>
      <w:r w:rsidR="001D2CF8">
        <w:rPr>
          <w:rFonts w:eastAsiaTheme="minorEastAsia"/>
        </w:rPr>
        <w:instrText xml:space="preserve"> REF _Ref525896071 \h </w:instrText>
      </w:r>
      <w:r w:rsidR="005C5C1E">
        <w:rPr>
          <w:rFonts w:eastAsiaTheme="minorEastAsia"/>
        </w:rPr>
        <w:instrText xml:space="preserve"> \* MERGEFORMAT </w:instrText>
      </w:r>
      <w:r w:rsidR="001D2CF8">
        <w:rPr>
          <w:rFonts w:eastAsiaTheme="minorEastAsia"/>
        </w:rPr>
      </w:r>
      <w:r w:rsidR="001D2CF8">
        <w:rPr>
          <w:rFonts w:eastAsiaTheme="minorEastAsia"/>
        </w:rPr>
        <w:fldChar w:fldCharType="separate"/>
      </w:r>
      <w:r w:rsidR="009D4609">
        <w:t>(</w:t>
      </w:r>
      <w:r w:rsidR="009D4609">
        <w:rPr>
          <w:noProof/>
        </w:rPr>
        <w:t>104</w:t>
      </w:r>
      <w:r w:rsidR="009D4609">
        <w:t>)</w:t>
      </w:r>
      <w:r w:rsidR="001D2CF8">
        <w:rPr>
          <w:rFonts w:eastAsiaTheme="minorEastAsia"/>
        </w:rPr>
        <w:fldChar w:fldCharType="end"/>
      </w:r>
      <w:r w:rsidR="00FE4F06">
        <w:rPr>
          <w:rFonts w:eastAsiaTheme="minorEastAsia"/>
        </w:rPr>
        <w:t xml:space="preserve"> pour le calcul d</w:t>
      </w:r>
      <w:r>
        <w:rPr>
          <w:rFonts w:eastAsiaTheme="minorEastAsia"/>
        </w:rPr>
        <w:t>es hauteurs du film fluide.</w:t>
      </w:r>
    </w:p>
    <w:p w14:paraId="5EC909FD" w14:textId="77777777" w:rsidR="00214A2B" w:rsidRPr="00214A2B" w:rsidRDefault="00214A2B" w:rsidP="00520245">
      <w:pPr>
        <w:spacing w:line="360" w:lineRule="auto"/>
        <w:jc w:val="both"/>
        <w:rPr>
          <w:rFonts w:eastAsiaTheme="minorEastAsia"/>
          <w:sz w:val="8"/>
          <w:szCs w:val="8"/>
        </w:rPr>
      </w:pPr>
    </w:p>
    <w:p w14:paraId="6191163C" w14:textId="77777777" w:rsidR="00C12484" w:rsidRDefault="00C12484" w:rsidP="00B14F18">
      <w:pPr>
        <w:pStyle w:val="Titre2"/>
        <w:numPr>
          <w:ilvl w:val="0"/>
          <w:numId w:val="23"/>
        </w:numPr>
      </w:pPr>
      <w:bookmarkStart w:id="158" w:name="_Toc531267422"/>
      <w:r>
        <w:t>Couplage du film mince avec la structure déformable du coussinet</w:t>
      </w:r>
      <w:bookmarkEnd w:id="158"/>
    </w:p>
    <w:p w14:paraId="160EE825" w14:textId="77777777" w:rsidR="0048366E" w:rsidRPr="0048366E" w:rsidRDefault="0048366E" w:rsidP="0048366E"/>
    <w:p w14:paraId="54EC9FF1" w14:textId="77777777" w:rsidR="00793B98" w:rsidRPr="005C5C1E" w:rsidRDefault="00C12484" w:rsidP="005C5C1E">
      <w:pPr>
        <w:spacing w:line="360" w:lineRule="auto"/>
      </w:pPr>
      <w:r>
        <w:t xml:space="preserve">Le couplage avec la structure déformable du coussinet se fait </w:t>
      </w:r>
      <w:r w:rsidR="00FE4F06">
        <w:t>par</w:t>
      </w:r>
      <w:r>
        <w:t xml:space="preserve"> les dégrées de liberté de la feuille lisse,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eastAsiaTheme="minorEastAsia"/>
        </w:rPr>
        <w:t>. L’épaisseur du film d’air s’écrit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4D7519EA" w14:textId="77777777" w:rsidTr="00A771BD">
        <w:tc>
          <w:tcPr>
            <w:tcW w:w="8217" w:type="dxa"/>
          </w:tcPr>
          <w:p w14:paraId="14C0CBDA" w14:textId="77777777" w:rsidR="00C12484" w:rsidRDefault="00C12484" w:rsidP="007F37EC">
            <w:pPr>
              <w:rPr>
                <w:rFonts w:eastAsiaTheme="minorEastAsia"/>
                <w:lang w:val="en-US"/>
              </w:rPr>
            </w:pPr>
            <m:oMathPara>
              <m:oMath>
                <m:r>
                  <w:rPr>
                    <w:rFonts w:ascii="Cambria Math" w:eastAsiaTheme="minorEastAsia" w:hAnsi="Cambria Math"/>
                    <w:lang w:val="en-US"/>
                  </w:rPr>
                  <m:t>h=r+</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r</m:t>
                    </m:r>
                  </m:sub>
                </m:sSub>
                <m:r>
                  <w:rPr>
                    <w:rFonts w:ascii="Cambria Math" w:hAnsi="Cambria Math"/>
                    <w:lang w:val="en-US"/>
                  </w:rPr>
                  <m:t>cosθ+</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r>
                  <w:rPr>
                    <w:rFonts w:ascii="Cambria Math" w:hAnsi="Cambria Math"/>
                    <w:lang w:val="en-US"/>
                  </w:rPr>
                  <m:t>sinθ</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t</m:t>
                    </m:r>
                  </m:sub>
                </m:sSub>
              </m:oMath>
            </m:oMathPara>
          </w:p>
        </w:tc>
        <w:tc>
          <w:tcPr>
            <w:tcW w:w="845" w:type="dxa"/>
          </w:tcPr>
          <w:p w14:paraId="435921DE" w14:textId="7D19B2F9" w:rsidR="00C12484" w:rsidRPr="00793B98" w:rsidRDefault="00793B98" w:rsidP="00793B98">
            <w:pPr>
              <w:pStyle w:val="Lgende"/>
              <w:keepNext/>
            </w:pPr>
            <w:bookmarkStart w:id="159" w:name="_Ref525896071"/>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104</w:t>
            </w:r>
            <w:r w:rsidR="008A3455">
              <w:rPr>
                <w:noProof/>
              </w:rPr>
              <w:fldChar w:fldCharType="end"/>
            </w:r>
            <w:r>
              <w:t>)</w:t>
            </w:r>
            <w:bookmarkEnd w:id="159"/>
          </w:p>
        </w:tc>
      </w:tr>
    </w:tbl>
    <w:p w14:paraId="206FFECD" w14:textId="77777777" w:rsidR="00C12484" w:rsidRPr="005C5C1E" w:rsidRDefault="00C12484" w:rsidP="00C12484">
      <w:pPr>
        <w:rPr>
          <w:rFonts w:eastAsiaTheme="minorEastAsia"/>
          <w:sz w:val="4"/>
          <w:szCs w:val="4"/>
          <w:lang w:val="en-US"/>
        </w:rPr>
      </w:pPr>
    </w:p>
    <w:p w14:paraId="038EBB52" w14:textId="77777777" w:rsidR="00C12484" w:rsidRDefault="00C12484" w:rsidP="001D3D80">
      <w:pPr>
        <w:spacing w:line="360" w:lineRule="auto"/>
        <w:jc w:val="both"/>
        <w:rPr>
          <w:rFonts w:eastAsiaTheme="minorEastAsia"/>
        </w:rPr>
      </w:pPr>
      <w:r w:rsidRPr="0034760C">
        <w:rPr>
          <w:rFonts w:eastAsiaTheme="minorEastAsia"/>
        </w:rPr>
        <w:t xml:space="preserve">et c’est exactement </w:t>
      </w:r>
      <w:r>
        <w:rPr>
          <w:rFonts w:eastAsiaTheme="minorEastAsia"/>
        </w:rPr>
        <w:t xml:space="preserve">la fonction </w:t>
      </w:r>
      <w:r w:rsidRPr="0034760C">
        <w:rPr>
          <w:rFonts w:eastAsiaTheme="minorEastAsia"/>
        </w:rPr>
        <w:t xml:space="preserve">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m:t>
            </m:r>
            <m:r>
              <w:rPr>
                <w:rFonts w:ascii="Cambria Math" w:hAnsi="Cambria Math"/>
              </w:rPr>
              <m:t>,</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t</m:t>
            </m:r>
            <m:r>
              <w:rPr>
                <w:rFonts w:ascii="Cambria Math" w:hAnsi="Cambria Math"/>
              </w:rPr>
              <m:t>,</m:t>
            </m:r>
            <m:r>
              <w:rPr>
                <w:rFonts w:ascii="Cambria Math" w:hAnsi="Cambria Math"/>
                <w:lang w:val="en-US"/>
              </w:rPr>
              <m:t>i</m:t>
            </m:r>
          </m:sub>
        </m:sSub>
        <m:r>
          <w:rPr>
            <w:rFonts w:ascii="Cambria Math" w:hAnsi="Cambria Math"/>
          </w:rPr>
          <m:t>≥0</m:t>
        </m:r>
      </m:oMath>
      <w:r>
        <w:rPr>
          <w:rFonts w:eastAsiaTheme="minorEastAsia"/>
        </w:rPr>
        <w:t xml:space="preserve"> </w:t>
      </w:r>
      <w:r w:rsidRPr="0034760C">
        <w:rPr>
          <w:rFonts w:eastAsiaTheme="minorEastAsia"/>
        </w:rPr>
        <w:t>défini</w:t>
      </w:r>
      <w:r w:rsidR="001D3D80">
        <w:rPr>
          <w:rFonts w:eastAsiaTheme="minorEastAsia"/>
        </w:rPr>
        <w:t>e</w:t>
      </w:r>
      <w:r w:rsidRPr="0034760C">
        <w:rPr>
          <w:rFonts w:eastAsiaTheme="minorEastAsia"/>
        </w:rPr>
        <w:t xml:space="preserve"> dans le chapit</w:t>
      </w:r>
      <w:r>
        <w:rPr>
          <w:rFonts w:eastAsiaTheme="minorEastAsia"/>
        </w:rPr>
        <w:t>re précédent</w:t>
      </w:r>
      <w:r w:rsidR="001D3D80">
        <w:rPr>
          <w:rFonts w:eastAsiaTheme="minorEastAsia"/>
        </w:rPr>
        <w:t xml:space="preserve"> (le </w:t>
      </w:r>
      <w:r w:rsidR="001D3D80" w:rsidRPr="0034760C">
        <w:rPr>
          <w:rFonts w:eastAsiaTheme="minorEastAsia"/>
        </w:rPr>
        <w:t>jeu radial entre le rotor et le feuille supérieure</w:t>
      </w:r>
      <w:r w:rsidR="001D3D80">
        <w:rPr>
          <w:rFonts w:eastAsiaTheme="minorEastAsia"/>
        </w:rPr>
        <w:t>)</w:t>
      </w:r>
      <w:r>
        <w:rPr>
          <w:rFonts w:eastAsiaTheme="minorEastAsia"/>
        </w:rPr>
        <w:t xml:space="preserve">. </w:t>
      </w:r>
    </w:p>
    <w:p w14:paraId="15B4D8C9" w14:textId="77777777" w:rsidR="00793B98" w:rsidRPr="001D3D80" w:rsidRDefault="00C12484" w:rsidP="001D3D80">
      <w:pPr>
        <w:spacing w:line="360" w:lineRule="auto"/>
        <w:rPr>
          <w:rFonts w:eastAsiaTheme="minorEastAsia"/>
        </w:rPr>
      </w:pPr>
      <w:r>
        <w:rPr>
          <w:rFonts w:eastAsiaTheme="minorEastAsia"/>
        </w:rPr>
        <w:t>Le calcul de l’épaisseur du film est itératif avec une sous-relaxation entre les itéra</w:t>
      </w:r>
      <w:r w:rsidR="001D3D80">
        <w:rPr>
          <w:rFonts w:eastAsiaTheme="minorEastAsia"/>
        </w:rPr>
        <w:t>tions :</w:t>
      </w: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2DD58436" w14:textId="77777777" w:rsidTr="00A771BD">
        <w:tc>
          <w:tcPr>
            <w:tcW w:w="8217" w:type="dxa"/>
          </w:tcPr>
          <w:p w14:paraId="55ED6000" w14:textId="77777777" w:rsidR="00C12484" w:rsidRDefault="00F865FC" w:rsidP="007F37E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n+1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n</m:t>
                        </m:r>
                      </m:e>
                    </m:d>
                  </m:sup>
                </m:sSup>
                <m:r>
                  <w:rPr>
                    <w:rFonts w:ascii="Cambria Math" w:eastAsiaTheme="minorEastAsia" w:hAnsi="Cambria Math"/>
                  </w:rPr>
                  <m:t>+</m:t>
                </m:r>
                <m:sSub>
                  <m:sSubPr>
                    <m:ctrlPr>
                      <w:rPr>
                        <w:rFonts w:ascii="Cambria Math" w:eastAsiaTheme="minorEastAsia" w:hAnsi="Cambria Math"/>
                        <w:i/>
                      </w:rPr>
                    </m:ctrlPr>
                  </m:sSubPr>
                  <m:e>
                    <m:r>
                      <m:rPr>
                        <m:scr m:val="fraktur"/>
                      </m:rPr>
                      <w:rPr>
                        <w:rFonts w:ascii="Cambria Math" w:eastAsiaTheme="minorEastAsia" w:hAnsi="Cambria Math"/>
                      </w:rPr>
                      <m:t>r</m:t>
                    </m:r>
                  </m:e>
                  <m:sub>
                    <m:r>
                      <w:rPr>
                        <w:rFonts w:ascii="Cambria Math" w:eastAsiaTheme="minorEastAsia" w:hAnsi="Cambria Math"/>
                      </w:rPr>
                      <m:t>hfilm</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n</m:t>
                            </m:r>
                          </m:e>
                        </m:d>
                      </m:sup>
                    </m:sSup>
                  </m:e>
                </m:d>
              </m:oMath>
            </m:oMathPara>
          </w:p>
        </w:tc>
        <w:tc>
          <w:tcPr>
            <w:tcW w:w="845" w:type="dxa"/>
          </w:tcPr>
          <w:p w14:paraId="0E88B6B2" w14:textId="7B9FFB90" w:rsidR="00C12484" w:rsidRPr="00793B98" w:rsidRDefault="00793B98" w:rsidP="00793B98">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105</w:t>
            </w:r>
            <w:r w:rsidR="008A3455">
              <w:rPr>
                <w:noProof/>
              </w:rPr>
              <w:fldChar w:fldCharType="end"/>
            </w:r>
            <w:r>
              <w:t>)</w:t>
            </w:r>
          </w:p>
        </w:tc>
      </w:tr>
    </w:tbl>
    <w:p w14:paraId="733DD246" w14:textId="77777777" w:rsidR="005C5C1E" w:rsidRPr="005C5C1E" w:rsidRDefault="005C5C1E" w:rsidP="005C5C1E">
      <w:pPr>
        <w:spacing w:line="360" w:lineRule="auto"/>
        <w:rPr>
          <w:rFonts w:eastAsiaTheme="minorEastAsia"/>
          <w:sz w:val="4"/>
          <w:szCs w:val="4"/>
        </w:rPr>
      </w:pPr>
    </w:p>
    <w:p w14:paraId="25B8AC49" w14:textId="06DE06F1" w:rsidR="001D2CF8" w:rsidRDefault="001D3D80" w:rsidP="005C5C1E">
      <w:pPr>
        <w:spacing w:line="360" w:lineRule="auto"/>
        <w:rPr>
          <w:rFonts w:eastAsiaTheme="minorEastAsia"/>
        </w:rPr>
      </w:pPr>
      <w:r>
        <w:rPr>
          <w:rFonts w:eastAsiaTheme="minorEastAsia"/>
        </w:rPr>
        <w:t>o</w:t>
      </w:r>
      <w:r w:rsidR="00C12484">
        <w:rPr>
          <w:rFonts w:eastAsiaTheme="minorEastAsia"/>
        </w:rPr>
        <w:t xml:space="preserve">ù </w:t>
      </w:r>
      <m:oMath>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m:t>
                </m:r>
              </m:e>
            </m:d>
          </m:sup>
        </m:sSup>
      </m:oMath>
      <w:r w:rsidR="00C12484">
        <w:rPr>
          <w:rFonts w:eastAsiaTheme="minorEastAsia"/>
        </w:rPr>
        <w:t xml:space="preserve"> est l’épaisseur du film donnée par </w:t>
      </w:r>
      <w:r w:rsidR="001D2CF8">
        <w:rPr>
          <w:rFonts w:eastAsiaTheme="minorEastAsia"/>
        </w:rPr>
        <w:fldChar w:fldCharType="begin"/>
      </w:r>
      <w:r w:rsidR="001D2CF8">
        <w:rPr>
          <w:rFonts w:eastAsiaTheme="minorEastAsia"/>
        </w:rPr>
        <w:instrText xml:space="preserve"> REF _Ref525896071 \h </w:instrText>
      </w:r>
      <w:r w:rsidR="005C5C1E">
        <w:rPr>
          <w:rFonts w:eastAsiaTheme="minorEastAsia"/>
        </w:rPr>
        <w:instrText xml:space="preserve"> \* MERGEFORMAT </w:instrText>
      </w:r>
      <w:r w:rsidR="001D2CF8">
        <w:rPr>
          <w:rFonts w:eastAsiaTheme="minorEastAsia"/>
        </w:rPr>
      </w:r>
      <w:r w:rsidR="001D2CF8">
        <w:rPr>
          <w:rFonts w:eastAsiaTheme="minorEastAsia"/>
        </w:rPr>
        <w:fldChar w:fldCharType="separate"/>
      </w:r>
      <w:r w:rsidR="009D4609">
        <w:t>(</w:t>
      </w:r>
      <w:r w:rsidR="009D4609">
        <w:rPr>
          <w:noProof/>
        </w:rPr>
        <w:t>104</w:t>
      </w:r>
      <w:r w:rsidR="009D4609">
        <w:t>)</w:t>
      </w:r>
      <w:r w:rsidR="001D2CF8">
        <w:rPr>
          <w:rFonts w:eastAsiaTheme="minorEastAsia"/>
        </w:rPr>
        <w:fldChar w:fldCharType="end"/>
      </w:r>
      <w:r w:rsidR="001D2CF8">
        <w:rPr>
          <w:rFonts w:eastAsiaTheme="minorEastAsia"/>
        </w:rPr>
        <w:t>.</w:t>
      </w:r>
    </w:p>
    <w:p w14:paraId="38B632E1" w14:textId="77777777" w:rsidR="00C12484" w:rsidRPr="0034760C" w:rsidRDefault="00C12484" w:rsidP="005C5C1E">
      <w:pPr>
        <w:spacing w:line="360" w:lineRule="auto"/>
        <w:rPr>
          <w:rFonts w:eastAsiaTheme="minorEastAsia"/>
        </w:rPr>
      </w:pPr>
      <w:r>
        <w:rPr>
          <w:rFonts w:eastAsiaTheme="minorEastAsia"/>
        </w:rPr>
        <w:t xml:space="preserve">Le </w:t>
      </w:r>
      <w:r w:rsidR="001D3D80">
        <w:rPr>
          <w:rFonts w:eastAsiaTheme="minorEastAsia"/>
        </w:rPr>
        <w:t>calcul</w:t>
      </w:r>
      <w:r>
        <w:rPr>
          <w:rFonts w:eastAsiaTheme="minorEastAsia"/>
        </w:rPr>
        <w:t xml:space="preserve"> </w:t>
      </w:r>
      <w:r w:rsidR="001D2CF8">
        <w:rPr>
          <w:rFonts w:eastAsiaTheme="minorEastAsia"/>
        </w:rPr>
        <w:t xml:space="preserve">est </w:t>
      </w:r>
      <w:r w:rsidR="001D3D80">
        <w:rPr>
          <w:rFonts w:eastAsiaTheme="minorEastAsia"/>
        </w:rPr>
        <w:t>répété</w:t>
      </w:r>
      <w:r>
        <w:rPr>
          <w:rFonts w:eastAsiaTheme="minorEastAsia"/>
        </w:rPr>
        <w:t xml:space="preserve"> </w:t>
      </w:r>
      <w:r w:rsidRPr="0048366E">
        <w:rPr>
          <w:rFonts w:eastAsiaTheme="minorEastAsia"/>
        </w:rPr>
        <w:t>jusqu’à un</w:t>
      </w:r>
      <w:r w:rsidR="0048366E">
        <w:rPr>
          <w:rFonts w:eastAsiaTheme="minorEastAsia"/>
        </w:rPr>
        <w:t>e précision imposée :</w:t>
      </w:r>
    </w:p>
    <w:p w14:paraId="40CAAAB8" w14:textId="77777777" w:rsidR="00793B98" w:rsidRPr="0048366E" w:rsidRDefault="00793B98" w:rsidP="00793B98">
      <w:pPr>
        <w:pStyle w:val="Lgende"/>
        <w:keepNext/>
        <w:rPr>
          <w:sz w:val="2"/>
        </w:rPr>
      </w:pP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6072B480" w14:textId="77777777" w:rsidTr="00A771BD">
        <w:tc>
          <w:tcPr>
            <w:tcW w:w="8217" w:type="dxa"/>
          </w:tcPr>
          <w:p w14:paraId="3A042B89" w14:textId="77777777" w:rsidR="00C12484" w:rsidRDefault="00F865FC" w:rsidP="007F37EC">
            <w:pPr>
              <w:rPr>
                <w:rFonts w:eastAsiaTheme="minorEastAsia"/>
                <w:highlight w:val="yellow"/>
              </w:rPr>
            </w:pPr>
            <m:oMathPara>
              <m:oMath>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rPr>
                      <m:t>hfilm</m:t>
                    </m:r>
                  </m:sub>
                  <m:sup>
                    <m:d>
                      <m:dPr>
                        <m:ctrlPr>
                          <w:rPr>
                            <w:rFonts w:ascii="Cambria Math" w:eastAsiaTheme="minorEastAsia" w:hAnsi="Cambria Math"/>
                            <w:i/>
                          </w:rPr>
                        </m:ctrlPr>
                      </m:dPr>
                      <m:e>
                        <m:r>
                          <w:rPr>
                            <w:rFonts w:ascii="Cambria Math" w:eastAsiaTheme="minorEastAsia" w:hAnsi="Cambria Math"/>
                          </w:rPr>
                          <m:t>n+1</m:t>
                        </m:r>
                      </m:e>
                    </m:d>
                  </m:sup>
                </m:sSubSup>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n</m:t>
                                </m:r>
                              </m:e>
                            </m:d>
                          </m:sup>
                        </m:sSup>
                      </m:e>
                    </m:d>
                  </m:num>
                  <m:den>
                    <m:r>
                      <w:rPr>
                        <w:rFonts w:ascii="Cambria Math" w:eastAsiaTheme="minorEastAsia" w:hAnsi="Cambria Math"/>
                      </w:rPr>
                      <m:t>MIN</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n+1</m:t>
                                </m:r>
                              </m:e>
                            </m:d>
                          </m:sup>
                        </m:sSup>
                      </m:e>
                    </m:d>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rPr>
                      <m:t>hfilm</m:t>
                    </m:r>
                  </m:sub>
                  <m:sup>
                    <m:r>
                      <w:rPr>
                        <w:rFonts w:ascii="Cambria Math" w:eastAsiaTheme="minorEastAsia" w:hAnsi="Cambria Math"/>
                      </w:rPr>
                      <m:t>imposée</m:t>
                    </m:r>
                  </m:sup>
                </m:sSubSup>
              </m:oMath>
            </m:oMathPara>
          </w:p>
        </w:tc>
        <w:tc>
          <w:tcPr>
            <w:tcW w:w="845" w:type="dxa"/>
          </w:tcPr>
          <w:p w14:paraId="4D0706AD" w14:textId="319D8565" w:rsidR="00793B98" w:rsidRDefault="00793B98" w:rsidP="00793B98">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106</w:t>
            </w:r>
            <w:r w:rsidR="008A3455">
              <w:rPr>
                <w:noProof/>
              </w:rPr>
              <w:fldChar w:fldCharType="end"/>
            </w:r>
            <w:r>
              <w:t>)</w:t>
            </w:r>
          </w:p>
          <w:p w14:paraId="219807DF" w14:textId="77777777" w:rsidR="00C12484" w:rsidRDefault="00C12484" w:rsidP="00C81C7E">
            <w:pPr>
              <w:rPr>
                <w:rFonts w:eastAsiaTheme="minorEastAsia"/>
                <w:highlight w:val="yellow"/>
              </w:rPr>
            </w:pPr>
          </w:p>
        </w:tc>
      </w:tr>
    </w:tbl>
    <w:p w14:paraId="2B837F13" w14:textId="77777777" w:rsidR="00C12484" w:rsidRPr="0048366E" w:rsidRDefault="00C12484" w:rsidP="00C12484">
      <w:pPr>
        <w:rPr>
          <w:rFonts w:eastAsiaTheme="minorEastAsia"/>
          <w:sz w:val="2"/>
          <w:szCs w:val="2"/>
        </w:rPr>
      </w:pPr>
    </w:p>
    <w:p w14:paraId="6EAEB6F1" w14:textId="77777777" w:rsidR="00C12484" w:rsidRDefault="00C12484" w:rsidP="005C5C1E">
      <w:pPr>
        <w:spacing w:line="360" w:lineRule="auto"/>
        <w:rPr>
          <w:rFonts w:eastAsiaTheme="minorEastAsia"/>
        </w:rPr>
      </w:pPr>
      <w:r>
        <w:rPr>
          <w:rFonts w:eastAsiaTheme="minorEastAsia"/>
        </w:rPr>
        <w:t>Le coefficient de sous-relaxation peut être diminué d’une itération à l’autre pour éviter les variations rapides des épaisseurs du film.</w:t>
      </w:r>
    </w:p>
    <w:p w14:paraId="3FAD40D9" w14:textId="77777777" w:rsidR="00793B98" w:rsidRPr="0048366E" w:rsidRDefault="00793B98" w:rsidP="00793B98">
      <w:pPr>
        <w:pStyle w:val="Lgende"/>
        <w:keepNext/>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05DCE634" w14:textId="77777777" w:rsidTr="00A771BD">
        <w:tc>
          <w:tcPr>
            <w:tcW w:w="8217" w:type="dxa"/>
          </w:tcPr>
          <w:p w14:paraId="749DA410" w14:textId="77777777" w:rsidR="00C12484" w:rsidRPr="002E5202" w:rsidRDefault="00C12484" w:rsidP="00130652">
            <w:pPr>
              <w:jc w:val="center"/>
              <w:rPr>
                <w:rFonts w:eastAsiaTheme="minorEastAsia"/>
                <w:lang w:val="en-US"/>
              </w:rPr>
            </w:pPr>
            <w:r w:rsidRPr="002E5202">
              <w:rPr>
                <w:rFonts w:eastAsiaTheme="minorEastAsia"/>
                <w:lang w:val="en-US"/>
              </w:rPr>
              <w:t xml:space="preserve">IF </w:t>
            </w:r>
            <m:oMath>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rPr>
                    <m:t>press</m:t>
                  </m:r>
                </m:sub>
                <m:sup>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+1</m:t>
                      </m:r>
                    </m:e>
                  </m:d>
                </m:sup>
              </m:sSubSup>
              <m:r>
                <w:rPr>
                  <w:rFonts w:ascii="Cambria Math" w:eastAsiaTheme="minorEastAsia" w:hAnsi="Cambria Math"/>
                  <w:lang w:val="en-US"/>
                </w:rPr>
                <m:t>&gt;</m:t>
              </m:r>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rPr>
                    <m:t>press</m:t>
                  </m:r>
                </m:sub>
                <m:sup>
                  <m:d>
                    <m:dPr>
                      <m:ctrlPr>
                        <w:rPr>
                          <w:rFonts w:ascii="Cambria Math" w:eastAsiaTheme="minorEastAsia" w:hAnsi="Cambria Math"/>
                          <w:i/>
                        </w:rPr>
                      </m:ctrlPr>
                    </m:dPr>
                    <m:e>
                      <m:r>
                        <w:rPr>
                          <w:rFonts w:ascii="Cambria Math" w:eastAsiaTheme="minorEastAsia" w:hAnsi="Cambria Math"/>
                        </w:rPr>
                        <m:t>n</m:t>
                      </m:r>
                    </m:e>
                  </m:d>
                </m:sup>
              </m:sSubSup>
            </m:oMath>
            <w:r w:rsidRPr="002E5202">
              <w:rPr>
                <w:rFonts w:eastAsiaTheme="minorEastAsia"/>
                <w:lang w:val="en-US"/>
              </w:rPr>
              <w:t xml:space="preserve"> THEN </w:t>
            </w:r>
            <m:oMath>
              <m:sSub>
                <m:sSubPr>
                  <m:ctrlPr>
                    <w:rPr>
                      <w:rFonts w:ascii="Cambria Math" w:eastAsiaTheme="minorEastAsia" w:hAnsi="Cambria Math"/>
                      <w:i/>
                    </w:rPr>
                  </m:ctrlPr>
                </m:sSubPr>
                <m:e>
                  <m:r>
                    <m:rPr>
                      <m:scr m:val="fraktur"/>
                    </m:rPr>
                    <w:rPr>
                      <w:rFonts w:ascii="Cambria Math" w:eastAsiaTheme="minorEastAsia" w:hAnsi="Cambria Math"/>
                    </w:rPr>
                    <m:t>r</m:t>
                  </m:r>
                </m:e>
                <m:sub>
                  <m:r>
                    <w:rPr>
                      <w:rFonts w:ascii="Cambria Math" w:eastAsiaTheme="minorEastAsia" w:hAnsi="Cambria Math"/>
                      <w:lang w:val="en-US"/>
                    </w:rPr>
                    <m:t>h</m:t>
                  </m:r>
                  <m:r>
                    <w:rPr>
                      <w:rFonts w:ascii="Cambria Math" w:eastAsiaTheme="minorEastAsia" w:hAnsi="Cambria Math"/>
                    </w:rPr>
                    <m:t>film</m:t>
                  </m:r>
                </m:sub>
              </m:sSub>
              <m:r>
                <w:rPr>
                  <w:rFonts w:ascii="Cambria Math" w:eastAsiaTheme="minorEastAsia" w:hAnsi="Cambria Math"/>
                  <w:lang w:val="en-US"/>
                </w:rPr>
                <m:t>=</m:t>
              </m:r>
              <m:r>
                <w:rPr>
                  <w:rFonts w:ascii="Cambria Math" w:eastAsiaTheme="minorEastAsia" w:hAnsi="Cambria Math"/>
                </w:rPr>
                <m:t>MAX</m:t>
              </m:r>
              <m:d>
                <m:dPr>
                  <m:ctrlPr>
                    <w:rPr>
                      <w:rFonts w:ascii="Cambria Math" w:eastAsiaTheme="minorEastAsia" w:hAnsi="Cambria Math"/>
                      <w:i/>
                    </w:rPr>
                  </m:ctrlPr>
                </m:dPr>
                <m:e>
                  <m:f>
                    <m:fPr>
                      <m:type m:val="lin"/>
                      <m:ctrlPr>
                        <w:rPr>
                          <w:rFonts w:ascii="Cambria Math" w:eastAsiaTheme="minorEastAsia" w:hAnsi="Cambria Math"/>
                          <w:i/>
                        </w:rPr>
                      </m:ctrlPr>
                    </m:fPr>
                    <m:num>
                      <m:sSub>
                        <m:sSubPr>
                          <m:ctrlPr>
                            <w:rPr>
                              <w:rFonts w:ascii="Cambria Math" w:eastAsiaTheme="minorEastAsia" w:hAnsi="Cambria Math"/>
                              <w:i/>
                            </w:rPr>
                          </m:ctrlPr>
                        </m:sSubPr>
                        <m:e>
                          <m:r>
                            <m:rPr>
                              <m:scr m:val="fraktur"/>
                            </m:rPr>
                            <w:rPr>
                              <w:rFonts w:ascii="Cambria Math" w:eastAsiaTheme="minorEastAsia" w:hAnsi="Cambria Math"/>
                            </w:rPr>
                            <m:t>r</m:t>
                          </m:r>
                        </m:e>
                        <m:sub>
                          <m:r>
                            <w:rPr>
                              <w:rFonts w:ascii="Cambria Math" w:eastAsiaTheme="minorEastAsia" w:hAnsi="Cambria Math"/>
                              <w:lang w:val="en-US"/>
                            </w:rPr>
                            <m:t>h</m:t>
                          </m:r>
                          <m:r>
                            <w:rPr>
                              <w:rFonts w:ascii="Cambria Math" w:eastAsiaTheme="minorEastAsia" w:hAnsi="Cambria Math"/>
                            </w:rPr>
                            <m:t>film</m:t>
                          </m:r>
                        </m:sub>
                      </m:sSub>
                    </m:num>
                    <m:den>
                      <m:sSub>
                        <m:sSubPr>
                          <m:ctrlPr>
                            <w:rPr>
                              <w:rFonts w:ascii="Cambria Math" w:eastAsiaTheme="minorEastAsia" w:hAnsi="Cambria Math"/>
                              <w:i/>
                            </w:rPr>
                          </m:ctrlPr>
                        </m:sSubPr>
                        <m:e>
                          <m:r>
                            <w:rPr>
                              <w:rFonts w:ascii="Cambria Math" w:eastAsiaTheme="minorEastAsia" w:hAnsi="Cambria Math"/>
                            </w:rPr>
                            <m:t>n</m:t>
                          </m:r>
                        </m:e>
                        <m:sub>
                          <m:r>
                            <m:rPr>
                              <m:scr m:val="fraktur"/>
                            </m:rPr>
                            <w:rPr>
                              <w:rFonts w:ascii="Cambria Math" w:eastAsiaTheme="minorEastAsia" w:hAnsi="Cambria Math"/>
                            </w:rPr>
                            <m:t>r</m:t>
                          </m:r>
                        </m:sub>
                      </m:sSub>
                    </m:den>
                  </m:f>
                  <m:r>
                    <w:rPr>
                      <w:rFonts w:ascii="Cambria Math" w:eastAsiaTheme="minorEastAsia" w:hAnsi="Cambria Math"/>
                      <w:lang w:val="en-US"/>
                    </w:rPr>
                    <m:t>,</m:t>
                  </m:r>
                  <m:sSubSup>
                    <m:sSubSupPr>
                      <m:ctrlPr>
                        <w:rPr>
                          <w:rFonts w:ascii="Cambria Math" w:eastAsiaTheme="minorEastAsia" w:hAnsi="Cambria Math"/>
                          <w:i/>
                        </w:rPr>
                      </m:ctrlPr>
                    </m:sSubSupPr>
                    <m:e>
                      <m:r>
                        <m:rPr>
                          <m:scr m:val="fraktur"/>
                        </m:rPr>
                        <w:rPr>
                          <w:rFonts w:ascii="Cambria Math" w:eastAsiaTheme="minorEastAsia" w:hAnsi="Cambria Math"/>
                        </w:rPr>
                        <m:t>r</m:t>
                      </m:r>
                    </m:e>
                    <m:sub>
                      <m:r>
                        <w:rPr>
                          <w:rFonts w:ascii="Cambria Math" w:eastAsiaTheme="minorEastAsia" w:hAnsi="Cambria Math"/>
                          <w:lang w:val="en-US"/>
                        </w:rPr>
                        <m:t>h</m:t>
                      </m:r>
                      <m:r>
                        <w:rPr>
                          <w:rFonts w:ascii="Cambria Math" w:eastAsiaTheme="minorEastAsia" w:hAnsi="Cambria Math"/>
                        </w:rPr>
                        <m:t>film</m:t>
                      </m:r>
                    </m:sub>
                    <m:sup>
                      <m:r>
                        <w:rPr>
                          <w:rFonts w:ascii="Cambria Math" w:eastAsiaTheme="minorEastAsia" w:hAnsi="Cambria Math"/>
                        </w:rPr>
                        <m:t>min</m:t>
                      </m:r>
                    </m:sup>
                  </m:sSubSup>
                </m:e>
              </m:d>
            </m:oMath>
          </w:p>
        </w:tc>
        <w:tc>
          <w:tcPr>
            <w:tcW w:w="845" w:type="dxa"/>
          </w:tcPr>
          <w:p w14:paraId="5EABF4D8" w14:textId="3666A0C3" w:rsidR="00C12484" w:rsidRPr="00793B98" w:rsidRDefault="00793B98" w:rsidP="00793B98">
            <w:pPr>
              <w:pStyle w:val="Lgende"/>
              <w:keepNext/>
            </w:pPr>
            <w:r>
              <w:t>(</w:t>
            </w:r>
            <w:r w:rsidR="008A3455">
              <w:rPr>
                <w:noProof/>
              </w:rPr>
              <w:fldChar w:fldCharType="begin"/>
            </w:r>
            <w:r w:rsidR="008A3455">
              <w:rPr>
                <w:noProof/>
              </w:rPr>
              <w:instrText xml:space="preserve"> SEQ Équation \* ARABIC </w:instrText>
            </w:r>
            <w:r w:rsidR="008A3455">
              <w:rPr>
                <w:noProof/>
              </w:rPr>
              <w:fldChar w:fldCharType="separate"/>
            </w:r>
            <w:r w:rsidR="009D4609">
              <w:rPr>
                <w:noProof/>
              </w:rPr>
              <w:t>107</w:t>
            </w:r>
            <w:r w:rsidR="008A3455">
              <w:rPr>
                <w:noProof/>
              </w:rPr>
              <w:fldChar w:fldCharType="end"/>
            </w:r>
            <w:r>
              <w:t>)</w:t>
            </w:r>
          </w:p>
        </w:tc>
      </w:tr>
    </w:tbl>
    <w:p w14:paraId="0678034E" w14:textId="77777777" w:rsidR="00C12484" w:rsidRPr="00157BF2" w:rsidRDefault="00C12484" w:rsidP="00C12484">
      <w:pPr>
        <w:rPr>
          <w:rFonts w:eastAsiaTheme="minorEastAsia"/>
        </w:rPr>
      </w:pPr>
    </w:p>
    <w:p w14:paraId="45237378" w14:textId="77777777" w:rsidR="00C12484" w:rsidRDefault="001D3D80" w:rsidP="00C12484">
      <w:pPr>
        <w:rPr>
          <w:rFonts w:eastAsiaTheme="minorEastAsia"/>
        </w:rPr>
      </w:pPr>
      <w:r>
        <w:rPr>
          <w:rFonts w:eastAsiaTheme="minorEastAsia"/>
        </w:rPr>
        <w:t>o</w:t>
      </w:r>
      <w:r w:rsidR="00C12484">
        <w:rPr>
          <w:rFonts w:eastAsiaTheme="minorEastAsia"/>
        </w:rPr>
        <w:t xml:space="preserve">ù </w:t>
      </w:r>
      <m:oMath>
        <m:sSub>
          <m:sSubPr>
            <m:ctrlPr>
              <w:rPr>
                <w:rFonts w:ascii="Cambria Math" w:eastAsiaTheme="minorEastAsia" w:hAnsi="Cambria Math"/>
                <w:i/>
              </w:rPr>
            </m:ctrlPr>
          </m:sSubPr>
          <m:e>
            <m:r>
              <w:rPr>
                <w:rFonts w:ascii="Cambria Math" w:eastAsiaTheme="minorEastAsia" w:hAnsi="Cambria Math"/>
              </w:rPr>
              <m:t>n</m:t>
            </m:r>
          </m:e>
          <m:sub>
            <m:r>
              <m:rPr>
                <m:scr m:val="fraktur"/>
              </m:rPr>
              <w:rPr>
                <w:rFonts w:ascii="Cambria Math" w:eastAsiaTheme="minorEastAsia" w:hAnsi="Cambria Math"/>
              </w:rPr>
              <m:t>r</m:t>
            </m:r>
          </m:sub>
        </m:sSub>
        <m:r>
          <w:rPr>
            <w:rFonts w:ascii="Cambria Math" w:eastAsiaTheme="minorEastAsia" w:hAnsi="Cambria Math"/>
          </w:rPr>
          <m:t>&gt;1</m:t>
        </m:r>
      </m:oMath>
      <w:r w:rsidR="00C12484">
        <w:rPr>
          <w:rFonts w:eastAsiaTheme="minorEastAsia"/>
        </w:rPr>
        <w:t xml:space="preserve"> et </w:t>
      </w:r>
      <m:oMath>
        <m:sSubSup>
          <m:sSubSupPr>
            <m:ctrlPr>
              <w:rPr>
                <w:rFonts w:ascii="Cambria Math" w:eastAsiaTheme="minorEastAsia" w:hAnsi="Cambria Math"/>
                <w:i/>
              </w:rPr>
            </m:ctrlPr>
          </m:sSubSupPr>
          <m:e>
            <m:r>
              <m:rPr>
                <m:scr m:val="fraktur"/>
              </m:rPr>
              <w:rPr>
                <w:rFonts w:ascii="Cambria Math" w:eastAsiaTheme="minorEastAsia" w:hAnsi="Cambria Math"/>
              </w:rPr>
              <m:t>r</m:t>
            </m:r>
          </m:e>
          <m:sub>
            <m:r>
              <w:rPr>
                <w:rFonts w:ascii="Cambria Math" w:eastAsiaTheme="minorEastAsia" w:hAnsi="Cambria Math"/>
              </w:rPr>
              <m:t>hfilm</m:t>
            </m:r>
          </m:sub>
          <m:sup>
            <m:r>
              <w:rPr>
                <w:rFonts w:ascii="Cambria Math" w:eastAsiaTheme="minorEastAsia" w:hAnsi="Cambria Math"/>
              </w:rPr>
              <m:t>min</m:t>
            </m:r>
          </m:sup>
        </m:sSubSup>
      </m:oMath>
      <w:r w:rsidR="00C12484">
        <w:rPr>
          <w:rFonts w:eastAsiaTheme="minorEastAsia"/>
        </w:rPr>
        <w:t xml:space="preserve"> est la valeur minimale du coefficient de sous-relaxation.</w:t>
      </w:r>
    </w:p>
    <w:p w14:paraId="7C119BE8" w14:textId="4FCE7CE7" w:rsidR="00C12484" w:rsidRDefault="00C12484" w:rsidP="00C12484">
      <w:pPr>
        <w:rPr>
          <w:rFonts w:eastAsiaTheme="minorEastAsia"/>
        </w:rPr>
      </w:pPr>
      <w:r>
        <w:rPr>
          <w:rFonts w:eastAsiaTheme="minorEastAsia"/>
        </w:rPr>
        <w:t>Le processus ité</w:t>
      </w:r>
      <w:r w:rsidR="001D2CF8">
        <w:rPr>
          <w:rFonts w:eastAsiaTheme="minorEastAsia"/>
        </w:rPr>
        <w:t xml:space="preserve">ratif est décrit sur la </w:t>
      </w:r>
      <w:r w:rsidR="001D2CF8">
        <w:rPr>
          <w:rFonts w:eastAsiaTheme="minorEastAsia"/>
        </w:rPr>
        <w:fldChar w:fldCharType="begin"/>
      </w:r>
      <w:r w:rsidR="001D2CF8">
        <w:rPr>
          <w:rFonts w:eastAsiaTheme="minorEastAsia"/>
        </w:rPr>
        <w:instrText xml:space="preserve"> REF _Ref525896162 \h </w:instrText>
      </w:r>
      <w:r w:rsidR="001D2CF8">
        <w:rPr>
          <w:rFonts w:eastAsiaTheme="minorEastAsia"/>
        </w:rPr>
      </w:r>
      <w:r w:rsidR="001D2CF8">
        <w:rPr>
          <w:rFonts w:eastAsiaTheme="minorEastAsia"/>
        </w:rPr>
        <w:fldChar w:fldCharType="separate"/>
      </w:r>
      <w:r w:rsidR="009D4609">
        <w:t xml:space="preserve">Figure </w:t>
      </w:r>
      <w:r w:rsidR="009D4609">
        <w:rPr>
          <w:noProof/>
        </w:rPr>
        <w:t>38</w:t>
      </w:r>
      <w:r w:rsidR="001D2CF8">
        <w:rPr>
          <w:rFonts w:eastAsiaTheme="minorEastAsia"/>
        </w:rPr>
        <w:fldChar w:fldCharType="end"/>
      </w:r>
      <w:r w:rsidR="001D2CF8">
        <w:rPr>
          <w:rFonts w:eastAsiaTheme="minorEastAsia"/>
        </w:rPr>
        <w:t>.</w:t>
      </w:r>
    </w:p>
    <w:p w14:paraId="4A9700E7" w14:textId="77777777" w:rsidR="00C12484" w:rsidRDefault="005C5C1E" w:rsidP="00C12484">
      <w:pPr>
        <w:rPr>
          <w:rFonts w:eastAsiaTheme="minorEastAsia"/>
        </w:rPr>
      </w:pPr>
      <w:r>
        <w:rPr>
          <w:noProof/>
          <w:lang w:eastAsia="fr-FR"/>
        </w:rPr>
        <w:lastRenderedPageBreak/>
        <mc:AlternateContent>
          <mc:Choice Requires="wps">
            <w:drawing>
              <wp:anchor distT="0" distB="0" distL="114300" distR="114300" simplePos="0" relativeHeight="251702272" behindDoc="0" locked="0" layoutInCell="1" allowOverlap="1" wp14:anchorId="34EA5705" wp14:editId="1D19393A">
                <wp:simplePos x="0" y="0"/>
                <wp:positionH relativeFrom="margin">
                  <wp:align>left</wp:align>
                </wp:positionH>
                <wp:positionV relativeFrom="paragraph">
                  <wp:posOffset>2647315</wp:posOffset>
                </wp:positionV>
                <wp:extent cx="5381625" cy="635"/>
                <wp:effectExtent l="0" t="0" r="9525" b="0"/>
                <wp:wrapTopAndBottom/>
                <wp:docPr id="510" name="Zone de texte 51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B4A4160" w14:textId="3392F114" w:rsidR="00F865FC" w:rsidRPr="0073490B" w:rsidRDefault="00F865FC" w:rsidP="00130652">
                            <w:pPr>
                              <w:pStyle w:val="Lgende"/>
                              <w:jc w:val="center"/>
                              <w:rPr>
                                <w:noProof/>
                              </w:rPr>
                            </w:pPr>
                            <w:bookmarkStart w:id="160" w:name="_Ref525896162"/>
                            <w:bookmarkStart w:id="161" w:name="_Toc531267481"/>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bookmarkEnd w:id="160"/>
                            <w:r>
                              <w:t xml:space="preserve"> : Algorithme de couplage du fluide et de la structure du palier à feuilles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A5705" id="Zone de texte 510" o:spid="_x0000_s1042" type="#_x0000_t202" style="position:absolute;margin-left:0;margin-top:208.45pt;width:423.7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" stroked="f">
                <v:textbox style="mso-fit-shape-to-text:t" inset="0,0,0,0">
                  <w:txbxContent>
                    <w:p w14:paraId="5B4A4160" w14:textId="3392F114" w:rsidR="00F865FC" w:rsidRPr="0073490B" w:rsidRDefault="00F865FC" w:rsidP="00130652">
                      <w:pPr>
                        <w:pStyle w:val="Lgende"/>
                        <w:jc w:val="center"/>
                        <w:rPr>
                          <w:noProof/>
                        </w:rPr>
                      </w:pPr>
                      <w:bookmarkStart w:id="162" w:name="_Ref525896162"/>
                      <w:bookmarkStart w:id="163" w:name="_Toc531267481"/>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bookmarkEnd w:id="162"/>
                      <w:r>
                        <w:t xml:space="preserve"> : Algorithme de couplage du fluide et de la structure du palier à feuilles</w:t>
                      </w:r>
                      <w:bookmarkEnd w:id="163"/>
                    </w:p>
                  </w:txbxContent>
                </v:textbox>
                <w10:wrap type="topAndBottom" anchorx="margin"/>
              </v:shape>
            </w:pict>
          </mc:Fallback>
        </mc:AlternateContent>
      </w:r>
      <w:r>
        <w:rPr>
          <w:noProof/>
          <w:lang w:eastAsia="fr-FR"/>
        </w:rPr>
        <mc:AlternateContent>
          <mc:Choice Requires="wps">
            <w:drawing>
              <wp:anchor distT="0" distB="0" distL="114300" distR="114300" simplePos="0" relativeHeight="251672576" behindDoc="0" locked="0" layoutInCell="1" allowOverlap="1" wp14:anchorId="6BB53AD0" wp14:editId="229E281D">
                <wp:simplePos x="0" y="0"/>
                <wp:positionH relativeFrom="margin">
                  <wp:align>left</wp:align>
                </wp:positionH>
                <wp:positionV relativeFrom="paragraph">
                  <wp:posOffset>292735</wp:posOffset>
                </wp:positionV>
                <wp:extent cx="5381625" cy="2249805"/>
                <wp:effectExtent l="0" t="0" r="28575" b="17145"/>
                <wp:wrapTopAndBottom/>
                <wp:docPr id="277" name="Zone de texte 277"/>
                <wp:cNvGraphicFramePr/>
                <a:graphic xmlns:a="http://schemas.openxmlformats.org/drawingml/2006/main">
                  <a:graphicData uri="http://schemas.microsoft.com/office/word/2010/wordprocessingShape">
                    <wps:wsp>
                      <wps:cNvSpPr txBox="1"/>
                      <wps:spPr>
                        <a:xfrm>
                          <a:off x="0" y="0"/>
                          <a:ext cx="5381625" cy="2249805"/>
                        </a:xfrm>
                        <a:prstGeom prst="rect">
                          <a:avLst/>
                        </a:prstGeom>
                        <a:solidFill>
                          <a:schemeClr val="lt1"/>
                        </a:solidFill>
                        <a:ln w="6350">
                          <a:solidFill>
                            <a:prstClr val="black"/>
                          </a:solidFill>
                        </a:ln>
                      </wps:spPr>
                      <wps:txbx>
                        <w:txbxContent>
                          <w:p w14:paraId="7E2228EF" w14:textId="77777777" w:rsidR="00F865FC" w:rsidRDefault="00F865FC" w:rsidP="00C12484">
                            <w:r>
                              <w:t>Initialisation de l’épaisseur du film</w:t>
                            </w:r>
                          </w:p>
                          <w:p w14:paraId="7F8945EB" w14:textId="77777777" w:rsidR="00F865FC" w:rsidRDefault="00F865FC" w:rsidP="00C12484">
                            <w:r>
                              <w:t>IF(hfilm&lt;0) CALL Résolution des contacts</w:t>
                            </w:r>
                          </w:p>
                          <w:p w14:paraId="504C3431" w14:textId="77777777" w:rsidR="00F865FC" w:rsidRPr="00C16C46" w:rsidRDefault="00F865FC" w:rsidP="00C12484">
                            <w:pPr>
                              <w:rPr>
                                <w:lang w:val="en-US"/>
                              </w:rPr>
                            </w:pPr>
                            <w:r w:rsidRPr="00C16C46">
                              <w:rPr>
                                <w:lang w:val="en-US"/>
                              </w:rPr>
                              <w:t>DO WHILE(</w:t>
                            </w:r>
                            <m:oMath>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lang w:val="en-US"/>
                                    </w:rPr>
                                    <m:t>h</m:t>
                                  </m:r>
                                  <m:r>
                                    <w:rPr>
                                      <w:rFonts w:ascii="Cambria Math" w:eastAsiaTheme="minorEastAsia" w:hAnsi="Cambria Math"/>
                                    </w:rPr>
                                    <m:t>film</m:t>
                                  </m:r>
                                </m:sub>
                                <m:sup>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+1</m:t>
                                      </m:r>
                                    </m:e>
                                  </m:d>
                                </m:sup>
                              </m:sSubSup>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lang w:val="en-US"/>
                                    </w:rPr>
                                    <m:t>h</m:t>
                                  </m:r>
                                  <m:r>
                                    <w:rPr>
                                      <w:rFonts w:ascii="Cambria Math" w:eastAsiaTheme="minorEastAsia" w:hAnsi="Cambria Math"/>
                                    </w:rPr>
                                    <m:t>film</m:t>
                                  </m:r>
                                </m:sub>
                                <m:sup>
                                  <m:r>
                                    <w:rPr>
                                      <w:rFonts w:ascii="Cambria Math" w:eastAsiaTheme="minorEastAsia" w:hAnsi="Cambria Math"/>
                                    </w:rPr>
                                    <m:t>impos</m:t>
                                  </m:r>
                                  <m:r>
                                    <w:rPr>
                                      <w:rFonts w:ascii="Cambria Math" w:eastAsiaTheme="minorEastAsia" w:hAnsi="Cambria Math"/>
                                      <w:lang w:val="en-US"/>
                                    </w:rPr>
                                    <m:t>é</m:t>
                                  </m:r>
                                  <m:r>
                                    <w:rPr>
                                      <w:rFonts w:ascii="Cambria Math" w:eastAsiaTheme="minorEastAsia" w:hAnsi="Cambria Math"/>
                                    </w:rPr>
                                    <m:t>e</m:t>
                                  </m:r>
                                </m:sup>
                              </m:sSubSup>
                            </m:oMath>
                            <w:r w:rsidRPr="00C16C46">
                              <w:rPr>
                                <w:lang w:val="en-US"/>
                              </w:rPr>
                              <w:t>)</w:t>
                            </w:r>
                            <w:r>
                              <w:rPr>
                                <w:lang w:val="en-US"/>
                              </w:rPr>
                              <w:t xml:space="preserve"> </w:t>
                            </w:r>
                          </w:p>
                          <w:p w14:paraId="167B2454" w14:textId="77777777" w:rsidR="00F865FC" w:rsidRDefault="00F865FC" w:rsidP="00C12484">
                            <w:pPr>
                              <w:pStyle w:val="Paragraphedeliste"/>
                              <w:numPr>
                                <w:ilvl w:val="0"/>
                                <w:numId w:val="11"/>
                              </w:numPr>
                              <w:spacing w:after="0" w:line="240" w:lineRule="auto"/>
                              <w:contextualSpacing w:val="0"/>
                            </w:pPr>
                            <w:r>
                              <w:t>CALL Calcul des pressions fluides : résolution de l’équation de Reynolds, eq. (49-51)</w:t>
                            </w:r>
                          </w:p>
                          <w:p w14:paraId="0D2D6CE8" w14:textId="77777777" w:rsidR="00F865FC" w:rsidRDefault="00F865FC" w:rsidP="00C12484">
                            <w:pPr>
                              <w:pStyle w:val="Paragraphedeliste"/>
                              <w:ind w:left="360"/>
                            </w:pPr>
                            <w:r>
                              <w:t>If(hfilm&lt;3Rq) CALL Calcul des pressions de contact, eq. (81)</w:t>
                            </w:r>
                          </w:p>
                          <w:p w14:paraId="22B7B136" w14:textId="77777777" w:rsidR="00F865FC" w:rsidRDefault="00F865FC" w:rsidP="00C12484">
                            <w:pPr>
                              <w:pStyle w:val="Paragraphedeliste"/>
                              <w:numPr>
                                <w:ilvl w:val="0"/>
                                <w:numId w:val="11"/>
                              </w:numPr>
                              <w:spacing w:after="0" w:line="240" w:lineRule="auto"/>
                              <w:contextualSpacing w:val="0"/>
                            </w:pPr>
                            <w:r>
                              <w:t>CALL Calcul des déplacements des feuilles, eq. (101-102)</w:t>
                            </w:r>
                          </w:p>
                          <w:p w14:paraId="7C162F8B" w14:textId="77777777" w:rsidR="00F865FC" w:rsidRDefault="00F865FC" w:rsidP="00C12484">
                            <w:pPr>
                              <w:pStyle w:val="Paragraphedeliste"/>
                              <w:numPr>
                                <w:ilvl w:val="0"/>
                                <w:numId w:val="11"/>
                              </w:numPr>
                              <w:spacing w:after="0" w:line="240" w:lineRule="auto"/>
                              <w:contextualSpacing w:val="0"/>
                            </w:pPr>
                            <w:r>
                              <w:t>CALL Calcul de l’épaisseur du film, eq.(104)</w:t>
                            </w:r>
                          </w:p>
                          <w:p w14:paraId="7A2AD9E9" w14:textId="77777777" w:rsidR="00F865FC" w:rsidRDefault="00F865FC" w:rsidP="00C12484">
                            <w:r>
                              <w:t>END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53AD0" id="Zone de texte 277" o:spid="_x0000_s1043" type="#_x0000_t202" style="position:absolute;margin-left:0;margin-top:23.05pt;width:423.75pt;height:177.15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" fillcolor="white [3201]" strokeweight=".5pt">
                <v:textbox>
                  <w:txbxContent>
                    <w:p w14:paraId="7E2228EF" w14:textId="77777777" w:rsidR="00F865FC" w:rsidRDefault="00F865FC" w:rsidP="00C12484">
                      <w:r>
                        <w:t>Initialisation de l’épaisseur du film</w:t>
                      </w:r>
                    </w:p>
                    <w:p w14:paraId="7F8945EB" w14:textId="77777777" w:rsidR="00F865FC" w:rsidRDefault="00F865FC" w:rsidP="00C12484">
                      <w:r>
                        <w:t>IF(hfilm&lt;0) CALL Résolution des contacts</w:t>
                      </w:r>
                    </w:p>
                    <w:p w14:paraId="504C3431" w14:textId="77777777" w:rsidR="00F865FC" w:rsidRPr="00C16C46" w:rsidRDefault="00F865FC" w:rsidP="00C12484">
                      <w:pPr>
                        <w:rPr>
                          <w:lang w:val="en-US"/>
                        </w:rPr>
                      </w:pPr>
                      <w:r w:rsidRPr="00C16C46">
                        <w:rPr>
                          <w:lang w:val="en-US"/>
                        </w:rPr>
                        <w:t>DO WHILE(</w:t>
                      </w:r>
                      <m:oMath>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lang w:val="en-US"/>
                              </w:rPr>
                              <m:t>h</m:t>
                            </m:r>
                            <m:r>
                              <w:rPr>
                                <w:rFonts w:ascii="Cambria Math" w:eastAsiaTheme="minorEastAsia" w:hAnsi="Cambria Math"/>
                              </w:rPr>
                              <m:t>film</m:t>
                            </m:r>
                          </m:sub>
                          <m:sup>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lang w:val="en-US"/>
                                  </w:rPr>
                                  <m:t>+1</m:t>
                                </m:r>
                              </m:e>
                            </m:d>
                          </m:sup>
                        </m:sSubSup>
                        <m:r>
                          <w:rPr>
                            <w:rFonts w:ascii="Cambria Math" w:eastAsiaTheme="minorEastAsia" w:hAnsi="Cambria Math"/>
                            <w:lang w:val="en-US"/>
                          </w:rPr>
                          <m:t>≤</m:t>
                        </m:r>
                        <m:sSubSup>
                          <m:sSubSupPr>
                            <m:ctrlPr>
                              <w:rPr>
                                <w:rFonts w:ascii="Cambria Math" w:eastAsiaTheme="minorEastAsia" w:hAnsi="Cambria Math"/>
                                <w:i/>
                              </w:rPr>
                            </m:ctrlPr>
                          </m:sSubSupPr>
                          <m:e>
                            <m:r>
                              <w:rPr>
                                <w:rFonts w:ascii="Cambria Math" w:eastAsiaTheme="minorEastAsia" w:hAnsi="Cambria Math"/>
                              </w:rPr>
                              <m:t>ϵ</m:t>
                            </m:r>
                          </m:e>
                          <m:sub>
                            <m:r>
                              <w:rPr>
                                <w:rFonts w:ascii="Cambria Math" w:eastAsiaTheme="minorEastAsia" w:hAnsi="Cambria Math"/>
                                <w:lang w:val="en-US"/>
                              </w:rPr>
                              <m:t>h</m:t>
                            </m:r>
                            <m:r>
                              <w:rPr>
                                <w:rFonts w:ascii="Cambria Math" w:eastAsiaTheme="minorEastAsia" w:hAnsi="Cambria Math"/>
                              </w:rPr>
                              <m:t>film</m:t>
                            </m:r>
                          </m:sub>
                          <m:sup>
                            <m:r>
                              <w:rPr>
                                <w:rFonts w:ascii="Cambria Math" w:eastAsiaTheme="minorEastAsia" w:hAnsi="Cambria Math"/>
                              </w:rPr>
                              <m:t>impos</m:t>
                            </m:r>
                            <m:r>
                              <w:rPr>
                                <w:rFonts w:ascii="Cambria Math" w:eastAsiaTheme="minorEastAsia" w:hAnsi="Cambria Math"/>
                                <w:lang w:val="en-US"/>
                              </w:rPr>
                              <m:t>é</m:t>
                            </m:r>
                            <m:r>
                              <w:rPr>
                                <w:rFonts w:ascii="Cambria Math" w:eastAsiaTheme="minorEastAsia" w:hAnsi="Cambria Math"/>
                              </w:rPr>
                              <m:t>e</m:t>
                            </m:r>
                          </m:sup>
                        </m:sSubSup>
                      </m:oMath>
                      <w:r w:rsidRPr="00C16C46">
                        <w:rPr>
                          <w:lang w:val="en-US"/>
                        </w:rPr>
                        <w:t>)</w:t>
                      </w:r>
                      <w:r>
                        <w:rPr>
                          <w:lang w:val="en-US"/>
                        </w:rPr>
                        <w:t xml:space="preserve"> </w:t>
                      </w:r>
                    </w:p>
                    <w:p w14:paraId="167B2454" w14:textId="77777777" w:rsidR="00F865FC" w:rsidRDefault="00F865FC" w:rsidP="00C12484">
                      <w:pPr>
                        <w:pStyle w:val="Paragraphedeliste"/>
                        <w:numPr>
                          <w:ilvl w:val="0"/>
                          <w:numId w:val="11"/>
                        </w:numPr>
                        <w:spacing w:after="0" w:line="240" w:lineRule="auto"/>
                        <w:contextualSpacing w:val="0"/>
                      </w:pPr>
                      <w:r>
                        <w:t>CALL Calcul des pressions fluides : résolution de l’équation de Reynolds, eq. (49-51)</w:t>
                      </w:r>
                    </w:p>
                    <w:p w14:paraId="0D2D6CE8" w14:textId="77777777" w:rsidR="00F865FC" w:rsidRDefault="00F865FC" w:rsidP="00C12484">
                      <w:pPr>
                        <w:pStyle w:val="Paragraphedeliste"/>
                        <w:ind w:left="360"/>
                      </w:pPr>
                      <w:r>
                        <w:t>If(hfilm&lt;3Rq) CALL Calcul des pressions de contact, eq. (81)</w:t>
                      </w:r>
                    </w:p>
                    <w:p w14:paraId="22B7B136" w14:textId="77777777" w:rsidR="00F865FC" w:rsidRDefault="00F865FC" w:rsidP="00C12484">
                      <w:pPr>
                        <w:pStyle w:val="Paragraphedeliste"/>
                        <w:numPr>
                          <w:ilvl w:val="0"/>
                          <w:numId w:val="11"/>
                        </w:numPr>
                        <w:spacing w:after="0" w:line="240" w:lineRule="auto"/>
                        <w:contextualSpacing w:val="0"/>
                      </w:pPr>
                      <w:r>
                        <w:t>CALL Calcul des déplacements des feuilles, eq. (101-102)</w:t>
                      </w:r>
                    </w:p>
                    <w:p w14:paraId="7C162F8B" w14:textId="77777777" w:rsidR="00F865FC" w:rsidRDefault="00F865FC" w:rsidP="00C12484">
                      <w:pPr>
                        <w:pStyle w:val="Paragraphedeliste"/>
                        <w:numPr>
                          <w:ilvl w:val="0"/>
                          <w:numId w:val="11"/>
                        </w:numPr>
                        <w:spacing w:after="0" w:line="240" w:lineRule="auto"/>
                        <w:contextualSpacing w:val="0"/>
                      </w:pPr>
                      <w:r>
                        <w:t>CALL Calcul de l’épaisseur du film, eq.(104)</w:t>
                      </w:r>
                    </w:p>
                    <w:p w14:paraId="7A2AD9E9" w14:textId="77777777" w:rsidR="00F865FC" w:rsidRDefault="00F865FC" w:rsidP="00C12484">
                      <w:r>
                        <w:t>END DO</w:t>
                      </w:r>
                    </w:p>
                  </w:txbxContent>
                </v:textbox>
                <w10:wrap type="topAndBottom" anchorx="margin"/>
              </v:shape>
            </w:pict>
          </mc:Fallback>
        </mc:AlternateContent>
      </w:r>
    </w:p>
    <w:p w14:paraId="1E0A6DDE" w14:textId="77777777" w:rsidR="00C12484" w:rsidRDefault="00C12484" w:rsidP="00C12484">
      <w:pPr>
        <w:rPr>
          <w:rFonts w:eastAsiaTheme="minorEastAsia"/>
        </w:rPr>
      </w:pPr>
    </w:p>
    <w:p w14:paraId="1125B039" w14:textId="77777777" w:rsidR="00C12484" w:rsidRDefault="00C12484" w:rsidP="00B14F18">
      <w:pPr>
        <w:pStyle w:val="Titre2"/>
        <w:numPr>
          <w:ilvl w:val="0"/>
          <w:numId w:val="23"/>
        </w:numPr>
        <w:rPr>
          <w:rFonts w:eastAsiaTheme="minorEastAsia"/>
        </w:rPr>
      </w:pPr>
      <w:bookmarkStart w:id="164" w:name="_Toc531267423"/>
      <w:r>
        <w:rPr>
          <w:rFonts w:eastAsiaTheme="minorEastAsia"/>
        </w:rPr>
        <w:t>Résultats</w:t>
      </w:r>
      <w:bookmarkEnd w:id="164"/>
    </w:p>
    <w:p w14:paraId="6DE634A0" w14:textId="77777777" w:rsidR="0048366E" w:rsidRPr="005C5C1E" w:rsidRDefault="0048366E" w:rsidP="005C5C1E">
      <w:pPr>
        <w:spacing w:line="360" w:lineRule="auto"/>
        <w:rPr>
          <w:sz w:val="14"/>
        </w:rPr>
      </w:pPr>
    </w:p>
    <w:p w14:paraId="337DC7A0" w14:textId="220B41E2" w:rsidR="00C12484" w:rsidRDefault="00FE4F06" w:rsidP="005C5C1E">
      <w:pPr>
        <w:spacing w:line="360" w:lineRule="auto"/>
        <w:jc w:val="both"/>
      </w:pPr>
      <w:r>
        <w:t>D</w:t>
      </w:r>
      <w:r w:rsidR="00C12484">
        <w:t>eux situations </w:t>
      </w:r>
      <w:r>
        <w:t xml:space="preserve">de fonctionnement sont analysées </w:t>
      </w:r>
      <w:r w:rsidR="00C12484">
        <w:t xml:space="preserve">: le démarrage du palier à feuilles et le fonctionnement à des vitesses et charges statiques élevées. </w:t>
      </w:r>
      <w:r w:rsidR="00D158EC">
        <w:t xml:space="preserve">Dans les deux cas les résultats numériques </w:t>
      </w:r>
      <w:r w:rsidR="00D158EC" w:rsidRPr="0072040F">
        <w:t xml:space="preserve">sont comparés aux données expérimentales. </w:t>
      </w:r>
      <w:r w:rsidR="00C12484" w:rsidRPr="0072040F">
        <w:t>L</w:t>
      </w:r>
      <w:r w:rsidR="00C12484">
        <w:t>e palier analysé est le même</w:t>
      </w:r>
      <w:r w:rsidR="00D158EC">
        <w:t xml:space="preserve"> que dans le chapitre précédent</w:t>
      </w:r>
      <w:r w:rsidR="0072040F">
        <w:t>. C</w:t>
      </w:r>
      <w:r w:rsidR="00D158EC">
        <w:t>es caractéristiques géomé</w:t>
      </w:r>
      <w:r w:rsidR="0072040F">
        <w:t xml:space="preserve">triques sont données dans le </w:t>
      </w:r>
      <w:r w:rsidR="0072040F">
        <w:fldChar w:fldCharType="begin"/>
      </w:r>
      <w:r w:rsidR="0072040F">
        <w:instrText xml:space="preserve"> REF _Ref525721735 \h </w:instrText>
      </w:r>
      <w:r w:rsidR="005C5C1E">
        <w:instrText xml:space="preserve"> \* MERGEFORMAT </w:instrText>
      </w:r>
      <w:r w:rsidR="0072040F">
        <w:fldChar w:fldCharType="separate"/>
      </w:r>
      <w:r w:rsidR="009D4609">
        <w:t xml:space="preserve">Tableau </w:t>
      </w:r>
      <w:r w:rsidR="009D4609">
        <w:rPr>
          <w:noProof/>
        </w:rPr>
        <w:t>1</w:t>
      </w:r>
      <w:r w:rsidR="0072040F">
        <w:fldChar w:fldCharType="end"/>
      </w:r>
      <w:r w:rsidR="0072040F">
        <w:t>.</w:t>
      </w:r>
      <w:r>
        <w:t xml:space="preserve"> Ces données sont complétées par les caractéristiques des surfaces dans le Tableau 2.</w:t>
      </w:r>
      <w:r w:rsidR="0072040F">
        <w:t xml:space="preserve"> </w:t>
      </w:r>
      <w:r w:rsidR="00170807">
        <w:t xml:space="preserve"> </w:t>
      </w:r>
    </w:p>
    <w:p w14:paraId="7B60155F" w14:textId="77777777" w:rsidR="0048366E" w:rsidRDefault="0048366E" w:rsidP="0048366E">
      <w:pPr>
        <w:jc w:val="both"/>
      </w:pPr>
    </w:p>
    <w:p w14:paraId="3020CBF5" w14:textId="77777777" w:rsidR="00C12484" w:rsidRDefault="00C12484" w:rsidP="00E07917">
      <w:pPr>
        <w:pStyle w:val="Titre3"/>
        <w:numPr>
          <w:ilvl w:val="1"/>
          <w:numId w:val="24"/>
        </w:numPr>
      </w:pPr>
      <w:bookmarkStart w:id="165" w:name="_Toc531267424"/>
      <w:r>
        <w:t>Etude du démarrage</w:t>
      </w:r>
      <w:r w:rsidR="006B0246">
        <w:t xml:space="preserve"> d’un palier sans défauts d’usinage</w:t>
      </w:r>
      <w:bookmarkEnd w:id="165"/>
    </w:p>
    <w:p w14:paraId="753D45F3" w14:textId="77777777" w:rsidR="0048366E" w:rsidRPr="005C5C1E" w:rsidRDefault="0048366E" w:rsidP="005C5C1E">
      <w:pPr>
        <w:spacing w:line="360" w:lineRule="auto"/>
        <w:rPr>
          <w:sz w:val="16"/>
        </w:rPr>
      </w:pPr>
    </w:p>
    <w:p w14:paraId="4AB17436" w14:textId="3E6BEBC8" w:rsidR="00C12484" w:rsidRDefault="00C12484" w:rsidP="005C5C1E">
      <w:pPr>
        <w:spacing w:line="360" w:lineRule="auto"/>
        <w:jc w:val="both"/>
      </w:pPr>
      <w:r>
        <w:t xml:space="preserve">Des mesures du démarrage du palier à feuilles décrit dans le </w:t>
      </w:r>
      <w:r w:rsidR="00445CBB">
        <w:rPr>
          <w:highlight w:val="yellow"/>
        </w:rPr>
        <w:fldChar w:fldCharType="begin"/>
      </w:r>
      <w:r w:rsidR="00445CBB">
        <w:instrText xml:space="preserve"> REF _Ref525721735 \h </w:instrText>
      </w:r>
      <w:r w:rsidR="0072040F">
        <w:rPr>
          <w:highlight w:val="yellow"/>
        </w:rPr>
        <w:instrText xml:space="preserve"> \* MERGEFORMAT </w:instrText>
      </w:r>
      <w:r w:rsidR="00445CBB">
        <w:rPr>
          <w:highlight w:val="yellow"/>
        </w:rPr>
      </w:r>
      <w:r w:rsidR="00445CBB">
        <w:rPr>
          <w:highlight w:val="yellow"/>
        </w:rPr>
        <w:fldChar w:fldCharType="separate"/>
      </w:r>
      <w:r w:rsidR="009D4609">
        <w:t xml:space="preserve">Tableau </w:t>
      </w:r>
      <w:r w:rsidR="009D4609">
        <w:rPr>
          <w:noProof/>
        </w:rPr>
        <w:t>1</w:t>
      </w:r>
      <w:r w:rsidR="00445CBB">
        <w:rPr>
          <w:highlight w:val="yellow"/>
        </w:rPr>
        <w:fldChar w:fldCharType="end"/>
      </w:r>
      <w:r>
        <w:t xml:space="preserve"> ont été effectué</w:t>
      </w:r>
      <w:r w:rsidR="00D825F0">
        <w:t>es</w:t>
      </w:r>
      <w:r>
        <w:t xml:space="preserve"> par Laurent Rudloff et sont présenté</w:t>
      </w:r>
      <w:r w:rsidR="00D825F0">
        <w:t>e</w:t>
      </w:r>
      <w:r>
        <w:t xml:space="preserve">s dans les références </w:t>
      </w:r>
      <w:r w:rsidR="008673B8">
        <w:fldChar w:fldCharType="begin"/>
      </w:r>
      <w:r w:rsidR="008673B8">
        <w:instrText xml:space="preserve"> REF _Ref526099360 \h </w:instrText>
      </w:r>
      <w:r w:rsidR="0072040F">
        <w:instrText xml:space="preserve"> \* MERGEFORMAT </w:instrText>
      </w:r>
      <w:r w:rsidR="008673B8">
        <w:fldChar w:fldCharType="separate"/>
      </w:r>
      <w:r w:rsidR="009D4609" w:rsidRPr="009D4609">
        <w:t>[</w:t>
      </w:r>
      <w:r w:rsidR="009D4609" w:rsidRPr="009D4609">
        <w:rPr>
          <w:noProof/>
        </w:rPr>
        <w:t>97</w:t>
      </w:r>
      <w:r w:rsidR="008673B8">
        <w:fldChar w:fldCharType="end"/>
      </w:r>
      <w:r w:rsidR="008673B8">
        <w:t xml:space="preserve">] </w:t>
      </w:r>
      <w:r>
        <w:t>et</w:t>
      </w:r>
      <w:r w:rsidR="008673B8">
        <w:t xml:space="preserve"> </w:t>
      </w:r>
      <w:r w:rsidR="008673B8">
        <w:fldChar w:fldCharType="begin"/>
      </w:r>
      <w:r w:rsidR="008673B8">
        <w:instrText xml:space="preserve"> REF _Ref526099372 \h </w:instrText>
      </w:r>
      <w:r w:rsidR="0072040F">
        <w:instrText xml:space="preserve"> \* MERGEFORMAT </w:instrText>
      </w:r>
      <w:r w:rsidR="008673B8">
        <w:fldChar w:fldCharType="separate"/>
      </w:r>
      <w:r w:rsidR="009D4609">
        <w:t>[</w:t>
      </w:r>
      <w:r w:rsidR="009D4609">
        <w:rPr>
          <w:noProof/>
        </w:rPr>
        <w:t>98</w:t>
      </w:r>
      <w:r w:rsidR="008673B8">
        <w:fldChar w:fldCharType="end"/>
      </w:r>
      <w:r w:rsidR="008673B8">
        <w:t>].</w:t>
      </w:r>
      <w:r>
        <w:t xml:space="preserve"> </w:t>
      </w:r>
    </w:p>
    <w:p w14:paraId="14C41C0E" w14:textId="77777777" w:rsidR="009A60A7" w:rsidRDefault="009A60A7" w:rsidP="005C5C1E">
      <w:pPr>
        <w:spacing w:line="360" w:lineRule="auto"/>
        <w:jc w:val="both"/>
      </w:pPr>
      <w:r>
        <w:t xml:space="preserve">Avec le modèle actuel, le démarrage est décrit comme une succession d’états stationnaires à </w:t>
      </w:r>
      <w:r w:rsidR="0072040F">
        <w:t xml:space="preserve">des </w:t>
      </w:r>
      <w:r>
        <w:t xml:space="preserve">vitesses et chargements donnés. Au départ, le rotor est considéré en contact avec la feuille supérieure et </w:t>
      </w:r>
      <w:r w:rsidR="0072040F">
        <w:t xml:space="preserve">est </w:t>
      </w:r>
      <w:r>
        <w:t>sans rotation. Puis, des calcul</w:t>
      </w:r>
      <w:r w:rsidR="00811EE6">
        <w:t>s avec des vitesses de rotation</w:t>
      </w:r>
      <w:r>
        <w:t xml:space="preserve"> augmentant petit-à-petit à partir de 10tr/min sont faits. Ces variations de vite</w:t>
      </w:r>
      <w:r w:rsidR="00D825F0">
        <w:t>sses de rotation</w:t>
      </w:r>
      <w:r>
        <w:t xml:space="preserve"> se </w:t>
      </w:r>
      <w:r w:rsidR="0072040F">
        <w:t>font</w:t>
      </w:r>
      <w:r>
        <w:t xml:space="preserve"> p</w:t>
      </w:r>
      <w:r w:rsidR="00FE4F06">
        <w:t>our une charge statique donnée</w:t>
      </w:r>
      <w:r>
        <w:t>.</w:t>
      </w:r>
    </w:p>
    <w:p w14:paraId="4274EFCC" w14:textId="77777777" w:rsidR="009D5B77" w:rsidRDefault="009A60A7" w:rsidP="005C5C1E">
      <w:pPr>
        <w:spacing w:line="360" w:lineRule="auto"/>
        <w:jc w:val="both"/>
      </w:pPr>
      <w:r>
        <w:t xml:space="preserve">Pour de faibles vitesses de rotation, </w:t>
      </w:r>
      <w:r w:rsidR="0001004D">
        <w:t xml:space="preserve">le contact entre le rotor et la feuille supérieure est toujours présent et se fait sous un régime de lubrification mixte. </w:t>
      </w:r>
    </w:p>
    <w:p w14:paraId="1B202D1E" w14:textId="77777777" w:rsidR="00811EE6" w:rsidRDefault="00811EE6" w:rsidP="005C5C1E">
      <w:pPr>
        <w:spacing w:line="360" w:lineRule="auto"/>
        <w:jc w:val="both"/>
      </w:pPr>
    </w:p>
    <w:p w14:paraId="3C6FA0BB" w14:textId="57FED055" w:rsidR="00BE5EBD" w:rsidRDefault="009D5B77" w:rsidP="005C5C1E">
      <w:pPr>
        <w:pStyle w:val="Lgende"/>
        <w:jc w:val="center"/>
      </w:pPr>
      <w:bookmarkStart w:id="166" w:name="_Ref528578076"/>
      <w:bookmarkStart w:id="167" w:name="_Toc528767437"/>
      <w:r>
        <w:lastRenderedPageBreak/>
        <w:t xml:space="preserve">Tableau </w:t>
      </w:r>
      <w:r w:rsidR="00186193">
        <w:rPr>
          <w:noProof/>
        </w:rPr>
        <w:fldChar w:fldCharType="begin"/>
      </w:r>
      <w:r w:rsidR="00186193">
        <w:rPr>
          <w:noProof/>
        </w:rPr>
        <w:instrText xml:space="preserve"> SEQ Tableau \* ARABIC </w:instrText>
      </w:r>
      <w:r w:rsidR="00186193">
        <w:rPr>
          <w:noProof/>
        </w:rPr>
        <w:fldChar w:fldCharType="separate"/>
      </w:r>
      <w:r w:rsidR="009D4609">
        <w:rPr>
          <w:noProof/>
        </w:rPr>
        <w:t>2</w:t>
      </w:r>
      <w:r w:rsidR="00186193">
        <w:rPr>
          <w:noProof/>
        </w:rPr>
        <w:fldChar w:fldCharType="end"/>
      </w:r>
      <w:bookmarkEnd w:id="166"/>
      <w:r w:rsidR="00811EE6">
        <w:rPr>
          <w:noProof/>
        </w:rPr>
        <w:t> :</w:t>
      </w:r>
      <w:r w:rsidR="00811EE6">
        <w:t xml:space="preserve"> </w:t>
      </w:r>
      <w:r>
        <w:t>Caractéristiques des</w:t>
      </w:r>
      <w:bookmarkEnd w:id="167"/>
      <w:r w:rsidR="00811EE6">
        <w:t xml:space="preserve"> rugosités de l’arbre et de la feuille supérieure</w:t>
      </w:r>
    </w:p>
    <w:tbl>
      <w:tblPr>
        <w:tblStyle w:val="Grilledutableau"/>
        <w:tblW w:w="0" w:type="auto"/>
        <w:jc w:val="center"/>
        <w:tblLook w:val="04A0" w:firstRow="1" w:lastRow="0" w:firstColumn="1" w:lastColumn="0" w:noHBand="0" w:noVBand="1"/>
      </w:tblPr>
      <w:tblGrid>
        <w:gridCol w:w="4531"/>
        <w:gridCol w:w="1134"/>
      </w:tblGrid>
      <w:tr w:rsidR="00773965" w14:paraId="35533E44" w14:textId="77777777" w:rsidTr="00214A2B">
        <w:trPr>
          <w:jc w:val="center"/>
        </w:trPr>
        <w:tc>
          <w:tcPr>
            <w:tcW w:w="4531" w:type="dxa"/>
          </w:tcPr>
          <w:p w14:paraId="2175EEB1" w14:textId="77777777" w:rsidR="00773965" w:rsidRDefault="00773965" w:rsidP="00773965">
            <w:pPr>
              <w:jc w:val="both"/>
            </w:pPr>
            <w:r>
              <w:t xml:space="preserve">Densité des rugosités du rotor, </w:t>
            </w:r>
            <m:oMath>
              <m:sSub>
                <m:sSubPr>
                  <m:ctrlPr>
                    <w:rPr>
                      <w:rFonts w:ascii="Cambria Math" w:hAnsi="Cambria Math"/>
                      <w:i/>
                    </w:rPr>
                  </m:ctrlPr>
                </m:sSubPr>
                <m:e>
                  <m:r>
                    <w:rPr>
                      <w:rFonts w:ascii="Cambria Math" w:hAnsi="Cambria Math"/>
                    </w:rPr>
                    <m:t>η</m:t>
                  </m:r>
                </m:e>
                <m:sub>
                  <m:r>
                    <w:rPr>
                      <w:rFonts w:ascii="Cambria Math" w:hAnsi="Cambria Math"/>
                    </w:rPr>
                    <m:t>R</m:t>
                  </m:r>
                </m:sub>
              </m:sSub>
            </m:oMath>
          </w:p>
        </w:tc>
        <w:tc>
          <w:tcPr>
            <w:tcW w:w="1134" w:type="dxa"/>
          </w:tcPr>
          <w:p w14:paraId="4452BE16" w14:textId="77777777" w:rsidR="00773965" w:rsidRDefault="00773965" w:rsidP="00773965">
            <w:pPr>
              <w:jc w:val="both"/>
            </w:pPr>
            <w:r>
              <w:t>4∙10</w:t>
            </w:r>
            <w:r w:rsidRPr="00773965">
              <w:rPr>
                <w:vertAlign w:val="superscript"/>
              </w:rPr>
              <w:t>9</w:t>
            </w:r>
            <w:r>
              <w:rPr>
                <w:vertAlign w:val="superscript"/>
              </w:rPr>
              <w:t xml:space="preserve"> </w:t>
            </w:r>
            <w:r w:rsidRPr="00773965">
              <w:t>m</w:t>
            </w:r>
            <w:r w:rsidRPr="00773965">
              <w:rPr>
                <w:vertAlign w:val="superscript"/>
              </w:rPr>
              <w:t>-2</w:t>
            </w:r>
          </w:p>
        </w:tc>
      </w:tr>
      <w:tr w:rsidR="00773965" w14:paraId="22EF90A5" w14:textId="77777777" w:rsidTr="00214A2B">
        <w:trPr>
          <w:jc w:val="center"/>
        </w:trPr>
        <w:tc>
          <w:tcPr>
            <w:tcW w:w="4531" w:type="dxa"/>
          </w:tcPr>
          <w:p w14:paraId="55887C3C" w14:textId="77777777" w:rsidR="00773965" w:rsidRDefault="00773965" w:rsidP="0072040F">
            <w:pPr>
              <w:jc w:val="both"/>
            </w:pPr>
            <w:r>
              <w:t xml:space="preserve">Ecart type des rugosité du rotor, </w:t>
            </w:r>
            <m:oMath>
              <m:sSub>
                <m:sSubPr>
                  <m:ctrlPr>
                    <w:rPr>
                      <w:rFonts w:ascii="Cambria Math" w:hAnsi="Cambria Math"/>
                      <w:i/>
                    </w:rPr>
                  </m:ctrlPr>
                </m:sSubPr>
                <m:e>
                  <m:r>
                    <w:rPr>
                      <w:rFonts w:ascii="Cambria Math" w:hAnsi="Cambria Math"/>
                    </w:rPr>
                    <m:t>σ</m:t>
                  </m:r>
                </m:e>
                <m:sub>
                  <m:r>
                    <w:rPr>
                      <w:rFonts w:ascii="Cambria Math" w:hAnsi="Cambria Math"/>
                    </w:rPr>
                    <m:t>R</m:t>
                  </m:r>
                </m:sub>
              </m:sSub>
            </m:oMath>
          </w:p>
        </w:tc>
        <w:tc>
          <w:tcPr>
            <w:tcW w:w="1134" w:type="dxa"/>
          </w:tcPr>
          <w:p w14:paraId="7012F936" w14:textId="77777777" w:rsidR="00773965" w:rsidRDefault="00773965" w:rsidP="00773965">
            <w:pPr>
              <w:jc w:val="both"/>
            </w:pPr>
            <w:r>
              <w:t>0.5 µm</w:t>
            </w:r>
          </w:p>
        </w:tc>
      </w:tr>
      <w:tr w:rsidR="00773965" w14:paraId="18B5D9D4" w14:textId="77777777" w:rsidTr="00214A2B">
        <w:trPr>
          <w:jc w:val="center"/>
        </w:trPr>
        <w:tc>
          <w:tcPr>
            <w:tcW w:w="4531" w:type="dxa"/>
          </w:tcPr>
          <w:p w14:paraId="5B8CBF84" w14:textId="77777777" w:rsidR="00773965" w:rsidRDefault="00BE5EBD" w:rsidP="0072040F">
            <w:pPr>
              <w:jc w:val="both"/>
            </w:pPr>
            <w:r>
              <w:t xml:space="preserve">Module d’élasticité du rotor, </w:t>
            </w:r>
            <m:oMath>
              <m:sSub>
                <m:sSubPr>
                  <m:ctrlPr>
                    <w:rPr>
                      <w:rFonts w:ascii="Cambria Math" w:hAnsi="Cambria Math"/>
                      <w:i/>
                    </w:rPr>
                  </m:ctrlPr>
                </m:sSubPr>
                <m:e>
                  <m:r>
                    <w:rPr>
                      <w:rFonts w:ascii="Cambria Math" w:hAnsi="Cambria Math"/>
                    </w:rPr>
                    <m:t>E</m:t>
                  </m:r>
                </m:e>
                <m:sub>
                  <m:r>
                    <w:rPr>
                      <w:rFonts w:ascii="Cambria Math" w:hAnsi="Cambria Math"/>
                    </w:rPr>
                    <m:t>R</m:t>
                  </m:r>
                </m:sub>
              </m:sSub>
            </m:oMath>
          </w:p>
        </w:tc>
        <w:tc>
          <w:tcPr>
            <w:tcW w:w="1134" w:type="dxa"/>
          </w:tcPr>
          <w:p w14:paraId="419BFFEC" w14:textId="77777777" w:rsidR="00773965" w:rsidRDefault="00773965" w:rsidP="00773965">
            <w:pPr>
              <w:jc w:val="both"/>
            </w:pPr>
            <w:r>
              <w:t>200 GPa</w:t>
            </w:r>
          </w:p>
        </w:tc>
      </w:tr>
      <w:tr w:rsidR="00773965" w14:paraId="4EAB3671" w14:textId="77777777" w:rsidTr="00214A2B">
        <w:trPr>
          <w:jc w:val="center"/>
        </w:trPr>
        <w:tc>
          <w:tcPr>
            <w:tcW w:w="4531" w:type="dxa"/>
          </w:tcPr>
          <w:p w14:paraId="13724C5F" w14:textId="77777777" w:rsidR="00773965" w:rsidRDefault="00BE5EBD" w:rsidP="0072040F">
            <w:pPr>
              <w:jc w:val="both"/>
            </w:pPr>
            <w:r>
              <w:t xml:space="preserve">Coefficient de Poisson du rotor, </w:t>
            </w:r>
            <m:oMath>
              <m:sSub>
                <m:sSubPr>
                  <m:ctrlPr>
                    <w:rPr>
                      <w:rFonts w:ascii="Cambria Math" w:hAnsi="Cambria Math"/>
                      <w:i/>
                    </w:rPr>
                  </m:ctrlPr>
                </m:sSubPr>
                <m:e>
                  <m:r>
                    <w:rPr>
                      <w:rFonts w:ascii="Cambria Math" w:hAnsi="Cambria Math"/>
                    </w:rPr>
                    <m:t>ν</m:t>
                  </m:r>
                </m:e>
                <m:sub>
                  <m:r>
                    <w:rPr>
                      <w:rFonts w:ascii="Cambria Math" w:hAnsi="Cambria Math"/>
                    </w:rPr>
                    <m:t>R</m:t>
                  </m:r>
                </m:sub>
              </m:sSub>
            </m:oMath>
          </w:p>
        </w:tc>
        <w:tc>
          <w:tcPr>
            <w:tcW w:w="1134" w:type="dxa"/>
          </w:tcPr>
          <w:p w14:paraId="22E88E63" w14:textId="77777777" w:rsidR="00773965" w:rsidRDefault="00BE5EBD" w:rsidP="00773965">
            <w:pPr>
              <w:jc w:val="both"/>
            </w:pPr>
            <w:r>
              <w:t>0.29</w:t>
            </w:r>
          </w:p>
        </w:tc>
      </w:tr>
      <w:tr w:rsidR="00773965" w14:paraId="3ABC4F0F" w14:textId="77777777" w:rsidTr="00214A2B">
        <w:trPr>
          <w:jc w:val="center"/>
        </w:trPr>
        <w:tc>
          <w:tcPr>
            <w:tcW w:w="4531" w:type="dxa"/>
          </w:tcPr>
          <w:p w14:paraId="19547C06" w14:textId="77777777" w:rsidR="00773965" w:rsidRDefault="00BE5EBD" w:rsidP="00BE5EBD">
            <w:pPr>
              <w:jc w:val="both"/>
            </w:pPr>
            <w:r>
              <w:t xml:space="preserve">Rayon des aspérités, </w:t>
            </w:r>
            <m:oMath>
              <m:r>
                <w:rPr>
                  <w:rFonts w:ascii="Cambria Math" w:hAnsi="Cambria Math"/>
                </w:rPr>
                <m:t>β</m:t>
              </m:r>
            </m:oMath>
          </w:p>
        </w:tc>
        <w:tc>
          <w:tcPr>
            <w:tcW w:w="1134" w:type="dxa"/>
          </w:tcPr>
          <w:p w14:paraId="5926A607" w14:textId="77777777" w:rsidR="00773965" w:rsidRDefault="00773965" w:rsidP="00773965">
            <w:pPr>
              <w:jc w:val="both"/>
            </w:pPr>
            <w:r>
              <w:t>0.52 µm</w:t>
            </w:r>
          </w:p>
        </w:tc>
      </w:tr>
      <w:tr w:rsidR="00BE5EBD" w14:paraId="5FAC59B3" w14:textId="77777777" w:rsidTr="00214A2B">
        <w:trPr>
          <w:jc w:val="center"/>
        </w:trPr>
        <w:tc>
          <w:tcPr>
            <w:tcW w:w="4531" w:type="dxa"/>
          </w:tcPr>
          <w:p w14:paraId="6531B73B" w14:textId="77777777" w:rsidR="00BE5EBD" w:rsidRDefault="00BE5EBD" w:rsidP="00BE5EBD">
            <w:pPr>
              <w:jc w:val="both"/>
            </w:pPr>
            <w:r>
              <w:t xml:space="preserve">Densité des rugosités de la feuille lisse, </w:t>
            </w:r>
            <m:oMath>
              <m:sSub>
                <m:sSubPr>
                  <m:ctrlPr>
                    <w:rPr>
                      <w:rFonts w:ascii="Cambria Math" w:hAnsi="Cambria Math"/>
                      <w:i/>
                    </w:rPr>
                  </m:ctrlPr>
                </m:sSubPr>
                <m:e>
                  <m:r>
                    <w:rPr>
                      <w:rFonts w:ascii="Cambria Math" w:hAnsi="Cambria Math"/>
                    </w:rPr>
                    <m:t>η</m:t>
                  </m:r>
                </m:e>
                <m:sub>
                  <m:r>
                    <w:rPr>
                      <w:rFonts w:ascii="Cambria Math" w:hAnsi="Cambria Math"/>
                    </w:rPr>
                    <m:t>t</m:t>
                  </m:r>
                </m:sub>
              </m:sSub>
            </m:oMath>
          </w:p>
        </w:tc>
        <w:tc>
          <w:tcPr>
            <w:tcW w:w="1134" w:type="dxa"/>
          </w:tcPr>
          <w:p w14:paraId="3F4F48E5" w14:textId="77777777" w:rsidR="00BE5EBD" w:rsidRDefault="00BE5EBD" w:rsidP="00BE5EBD">
            <w:pPr>
              <w:jc w:val="both"/>
            </w:pPr>
            <w:r>
              <w:t>4∙10</w:t>
            </w:r>
            <w:r w:rsidRPr="00773965">
              <w:rPr>
                <w:vertAlign w:val="superscript"/>
              </w:rPr>
              <w:t>9</w:t>
            </w:r>
            <w:r>
              <w:rPr>
                <w:vertAlign w:val="superscript"/>
              </w:rPr>
              <w:t xml:space="preserve"> </w:t>
            </w:r>
            <w:r w:rsidRPr="00773965">
              <w:t>m</w:t>
            </w:r>
            <w:r w:rsidRPr="00773965">
              <w:rPr>
                <w:vertAlign w:val="superscript"/>
              </w:rPr>
              <w:t>-2</w:t>
            </w:r>
          </w:p>
        </w:tc>
      </w:tr>
      <w:tr w:rsidR="00BE5EBD" w14:paraId="4A88FCF4" w14:textId="77777777" w:rsidTr="00214A2B">
        <w:trPr>
          <w:jc w:val="center"/>
        </w:trPr>
        <w:tc>
          <w:tcPr>
            <w:tcW w:w="4531" w:type="dxa"/>
          </w:tcPr>
          <w:p w14:paraId="71FA0011" w14:textId="77777777" w:rsidR="00BE5EBD" w:rsidRDefault="00BE5EBD" w:rsidP="00BE5EBD">
            <w:pPr>
              <w:jc w:val="both"/>
            </w:pPr>
            <w:r>
              <w:t xml:space="preserve">Ecart type des rugosité de la feuille lisse, </w:t>
            </w:r>
            <m:oMath>
              <m:sSub>
                <m:sSubPr>
                  <m:ctrlPr>
                    <w:rPr>
                      <w:rFonts w:ascii="Cambria Math" w:hAnsi="Cambria Math"/>
                      <w:i/>
                    </w:rPr>
                  </m:ctrlPr>
                </m:sSubPr>
                <m:e>
                  <m:r>
                    <w:rPr>
                      <w:rFonts w:ascii="Cambria Math" w:hAnsi="Cambria Math"/>
                    </w:rPr>
                    <m:t>σ</m:t>
                  </m:r>
                </m:e>
                <m:sub>
                  <m:r>
                    <w:rPr>
                      <w:rFonts w:ascii="Cambria Math" w:hAnsi="Cambria Math"/>
                    </w:rPr>
                    <m:t>t</m:t>
                  </m:r>
                </m:sub>
              </m:sSub>
            </m:oMath>
          </w:p>
        </w:tc>
        <w:tc>
          <w:tcPr>
            <w:tcW w:w="1134" w:type="dxa"/>
          </w:tcPr>
          <w:p w14:paraId="1EE1766D" w14:textId="77777777" w:rsidR="00BE5EBD" w:rsidRDefault="00BE5EBD" w:rsidP="00BE5EBD">
            <w:pPr>
              <w:jc w:val="both"/>
            </w:pPr>
            <w:r>
              <w:t>0.5 µm</w:t>
            </w:r>
          </w:p>
        </w:tc>
      </w:tr>
      <w:tr w:rsidR="00BE5EBD" w14:paraId="5B15122D" w14:textId="77777777" w:rsidTr="00214A2B">
        <w:trPr>
          <w:jc w:val="center"/>
        </w:trPr>
        <w:tc>
          <w:tcPr>
            <w:tcW w:w="4531" w:type="dxa"/>
          </w:tcPr>
          <w:p w14:paraId="045CEFD1" w14:textId="77777777" w:rsidR="00BE5EBD" w:rsidRDefault="00BE5EBD" w:rsidP="00BE5EBD">
            <w:pPr>
              <w:jc w:val="both"/>
            </w:pPr>
            <w:r>
              <w:t xml:space="preserve">Module d’élasticité de la feuille lisse, </w:t>
            </w:r>
            <m:oMath>
              <m:sSub>
                <m:sSubPr>
                  <m:ctrlPr>
                    <w:rPr>
                      <w:rFonts w:ascii="Cambria Math" w:hAnsi="Cambria Math"/>
                      <w:i/>
                    </w:rPr>
                  </m:ctrlPr>
                </m:sSubPr>
                <m:e>
                  <m:r>
                    <w:rPr>
                      <w:rFonts w:ascii="Cambria Math" w:hAnsi="Cambria Math"/>
                    </w:rPr>
                    <m:t>E</m:t>
                  </m:r>
                </m:e>
                <m:sub>
                  <m:r>
                    <w:rPr>
                      <w:rFonts w:ascii="Cambria Math" w:hAnsi="Cambria Math"/>
                    </w:rPr>
                    <m:t>t</m:t>
                  </m:r>
                </m:sub>
              </m:sSub>
            </m:oMath>
          </w:p>
        </w:tc>
        <w:tc>
          <w:tcPr>
            <w:tcW w:w="1134" w:type="dxa"/>
          </w:tcPr>
          <w:p w14:paraId="7C68C9DD" w14:textId="77777777" w:rsidR="00BE5EBD" w:rsidRDefault="00BE5EBD" w:rsidP="00BE5EBD">
            <w:pPr>
              <w:jc w:val="both"/>
            </w:pPr>
            <w:r>
              <w:t>200 GPa</w:t>
            </w:r>
          </w:p>
        </w:tc>
      </w:tr>
      <w:tr w:rsidR="00BE5EBD" w14:paraId="437B3634" w14:textId="77777777" w:rsidTr="00214A2B">
        <w:trPr>
          <w:jc w:val="center"/>
        </w:trPr>
        <w:tc>
          <w:tcPr>
            <w:tcW w:w="4531" w:type="dxa"/>
          </w:tcPr>
          <w:p w14:paraId="526741F5" w14:textId="77777777" w:rsidR="00BE5EBD" w:rsidRDefault="00BE5EBD" w:rsidP="00BE5EBD">
            <w:pPr>
              <w:jc w:val="both"/>
            </w:pPr>
            <w:r>
              <w:t xml:space="preserve">Coefficient de Poisson de la feuille lisse, </w:t>
            </w:r>
            <m:oMath>
              <m:sSub>
                <m:sSubPr>
                  <m:ctrlPr>
                    <w:rPr>
                      <w:rFonts w:ascii="Cambria Math" w:hAnsi="Cambria Math"/>
                      <w:i/>
                    </w:rPr>
                  </m:ctrlPr>
                </m:sSubPr>
                <m:e>
                  <m:r>
                    <w:rPr>
                      <w:rFonts w:ascii="Cambria Math" w:hAnsi="Cambria Math"/>
                    </w:rPr>
                    <m:t>ν</m:t>
                  </m:r>
                </m:e>
                <m:sub>
                  <m:r>
                    <w:rPr>
                      <w:rFonts w:ascii="Cambria Math" w:hAnsi="Cambria Math"/>
                    </w:rPr>
                    <m:t>t</m:t>
                  </m:r>
                </m:sub>
              </m:sSub>
            </m:oMath>
          </w:p>
        </w:tc>
        <w:tc>
          <w:tcPr>
            <w:tcW w:w="1134" w:type="dxa"/>
          </w:tcPr>
          <w:p w14:paraId="5E5A2646" w14:textId="77777777" w:rsidR="00BE5EBD" w:rsidRDefault="00BE5EBD" w:rsidP="00BE5EBD">
            <w:pPr>
              <w:jc w:val="both"/>
            </w:pPr>
            <w:r>
              <w:t>0.29</w:t>
            </w:r>
          </w:p>
        </w:tc>
      </w:tr>
    </w:tbl>
    <w:p w14:paraId="68DB3C82" w14:textId="77777777" w:rsidR="00773965" w:rsidRDefault="00773965" w:rsidP="0072040F">
      <w:pPr>
        <w:jc w:val="both"/>
      </w:pPr>
    </w:p>
    <w:p w14:paraId="3DAD3C57" w14:textId="45E9099F" w:rsidR="0072040F" w:rsidRDefault="00773965" w:rsidP="005C5C1E">
      <w:pPr>
        <w:spacing w:line="360" w:lineRule="auto"/>
        <w:jc w:val="both"/>
      </w:pPr>
      <w:r>
        <w:t>L</w:t>
      </w:r>
      <w:r w:rsidR="00445CBB">
        <w:t xml:space="preserve">es </w:t>
      </w:r>
      <w:r w:rsidR="00445CBB">
        <w:fldChar w:fldCharType="begin"/>
      </w:r>
      <w:r w:rsidR="00445CBB">
        <w:instrText xml:space="preserve"> REF _Ref527823557 \h </w:instrText>
      </w:r>
      <w:r w:rsidR="0072040F">
        <w:instrText xml:space="preserve"> \* MERGEFORMAT </w:instrText>
      </w:r>
      <w:r w:rsidR="00445CBB">
        <w:fldChar w:fldCharType="separate"/>
      </w:r>
      <w:r w:rsidR="009D4609">
        <w:t xml:space="preserve">Figure </w:t>
      </w:r>
      <w:r w:rsidR="009D4609">
        <w:rPr>
          <w:noProof/>
        </w:rPr>
        <w:t>39</w:t>
      </w:r>
      <w:r w:rsidR="00445CBB">
        <w:fldChar w:fldCharType="end"/>
      </w:r>
      <w:r w:rsidR="00811EE6">
        <w:t xml:space="preserve"> </w:t>
      </w:r>
      <w:r>
        <w:t>montre que l</w:t>
      </w:r>
      <w:r w:rsidR="00811EE6">
        <w:t>e couple</w:t>
      </w:r>
      <w:r>
        <w:t xml:space="preserve"> de contact diminue avec l’augmentation de la vitesse car le film fluide va progressivement séparer les deux surfaces.</w:t>
      </w:r>
    </w:p>
    <w:p w14:paraId="39F0ABC6" w14:textId="2F6E5A5C" w:rsidR="00435162" w:rsidRDefault="0001004D" w:rsidP="005C5C1E">
      <w:pPr>
        <w:spacing w:line="360" w:lineRule="auto"/>
        <w:jc w:val="both"/>
        <w:rPr>
          <w:rFonts w:eastAsiaTheme="minorEastAsia"/>
        </w:rPr>
      </w:pPr>
      <w:r>
        <w:t xml:space="preserve">La </w:t>
      </w:r>
      <w:r w:rsidR="00445CBB">
        <w:rPr>
          <w:highlight w:val="cyan"/>
        </w:rPr>
        <w:fldChar w:fldCharType="begin"/>
      </w:r>
      <w:r w:rsidR="00445CBB">
        <w:instrText xml:space="preserve"> REF _Ref527823557 \h </w:instrText>
      </w:r>
      <w:r w:rsidR="0072040F">
        <w:rPr>
          <w:highlight w:val="cyan"/>
        </w:rPr>
        <w:instrText xml:space="preserve"> \* MERGEFORMAT </w:instrText>
      </w:r>
      <w:r w:rsidR="00445CBB">
        <w:rPr>
          <w:highlight w:val="cyan"/>
        </w:rPr>
      </w:r>
      <w:r w:rsidR="00445CBB">
        <w:rPr>
          <w:highlight w:val="cyan"/>
        </w:rPr>
        <w:fldChar w:fldCharType="separate"/>
      </w:r>
      <w:r w:rsidR="009D4609">
        <w:t xml:space="preserve">Figure </w:t>
      </w:r>
      <w:r w:rsidR="009D4609">
        <w:rPr>
          <w:noProof/>
        </w:rPr>
        <w:t>39</w:t>
      </w:r>
      <w:r w:rsidR="00445CBB">
        <w:rPr>
          <w:highlight w:val="cyan"/>
        </w:rPr>
        <w:fldChar w:fldCharType="end"/>
      </w:r>
      <w:r w:rsidR="00445CBB">
        <w:t xml:space="preserve"> </w:t>
      </w:r>
      <w:r w:rsidR="00435162">
        <w:t xml:space="preserve">montre l’évolution des couples avec la vitesse de rotation </w:t>
      </w:r>
      <w:r w:rsidR="00811EE6">
        <w:t xml:space="preserve">pour un </w:t>
      </w:r>
      <w:r w:rsidR="00435162">
        <w:t>jeu radial de 31.8</w:t>
      </w:r>
      <w:r w:rsidR="00435162">
        <w:rPr>
          <w:rFonts w:ascii="Cambria Math" w:hAnsi="Cambria Math"/>
        </w:rPr>
        <w:t>μ</w:t>
      </w:r>
      <w:r w:rsidR="00811EE6">
        <w:t>m et</w:t>
      </w:r>
      <w:r w:rsidR="00E07917">
        <w:t xml:space="preserve"> </w:t>
      </w:r>
      <w:r w:rsidR="00435162">
        <w:t xml:space="preserve">une charge statique de </w:t>
      </w:r>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=0N)</m:t>
        </m:r>
      </m:oMath>
      <w:r w:rsidR="00435162">
        <w:rPr>
          <w:rFonts w:eastAsiaTheme="minorEastAsia"/>
        </w:rPr>
        <w:t>. Sur cette figure trois couples différents sont tracés :</w:t>
      </w:r>
    </w:p>
    <w:p w14:paraId="60FAA06C" w14:textId="77777777" w:rsidR="0001004D" w:rsidRDefault="00435162" w:rsidP="005C5C1E">
      <w:pPr>
        <w:pStyle w:val="Paragraphedeliste"/>
        <w:numPr>
          <w:ilvl w:val="0"/>
          <w:numId w:val="16"/>
        </w:numPr>
        <w:spacing w:line="360" w:lineRule="auto"/>
        <w:jc w:val="both"/>
      </w:pPr>
      <w:r>
        <w:t>Le couple dû au contact entre les aspérités du rotor avec celles de la feuille supérieure.</w:t>
      </w:r>
    </w:p>
    <w:p w14:paraId="09E932BE" w14:textId="77777777" w:rsidR="00435162" w:rsidRDefault="00435162" w:rsidP="005C5C1E">
      <w:pPr>
        <w:pStyle w:val="Paragraphedeliste"/>
        <w:numPr>
          <w:ilvl w:val="0"/>
          <w:numId w:val="16"/>
        </w:numPr>
        <w:spacing w:line="360" w:lineRule="auto"/>
        <w:jc w:val="both"/>
      </w:pPr>
      <w:r>
        <w:t>Le couple dû au cisaillement du film fluide.</w:t>
      </w:r>
    </w:p>
    <w:p w14:paraId="524C5EE4" w14:textId="77777777" w:rsidR="00435162" w:rsidRDefault="00435162" w:rsidP="005C5C1E">
      <w:pPr>
        <w:pStyle w:val="Paragraphedeliste"/>
        <w:numPr>
          <w:ilvl w:val="0"/>
          <w:numId w:val="16"/>
        </w:numPr>
        <w:spacing w:line="360" w:lineRule="auto"/>
        <w:jc w:val="both"/>
      </w:pPr>
      <w:r>
        <w:t>Le couple total dans le palier, qui n’est autre que la somme des deux couples précités.</w:t>
      </w:r>
    </w:p>
    <w:p w14:paraId="56E12FB0" w14:textId="77777777" w:rsidR="00435162" w:rsidRDefault="0051118F" w:rsidP="005C5C1E">
      <w:pPr>
        <w:spacing w:line="360" w:lineRule="auto"/>
        <w:jc w:val="both"/>
      </w:pPr>
      <w:r>
        <w:t>Le couple de contact décroit rapidement jusqu’à s’annuler quand le film fluide entoure entièrement le rotor. Dans les faits, avec la rotation de l’arbre</w:t>
      </w:r>
      <w:r w:rsidR="00C37128">
        <w:t>,</w:t>
      </w:r>
      <w:r w:rsidR="00E07917">
        <w:t xml:space="preserve"> un film</w:t>
      </w:r>
      <w:r>
        <w:t xml:space="preserve"> d’air se forme induisant une portance croissante du rotor jusqu’à son décollement total de la feuille supérieure.</w:t>
      </w:r>
      <w:r w:rsidR="00C37128">
        <w:t xml:space="preserve"> Le couple de cisaillement du fluide, quant à lui, croit très faiblement avec la vitesse de rotation. Le couple total de l’arbre</w:t>
      </w:r>
      <w:r w:rsidR="000B7F90">
        <w:t xml:space="preserve"> est</w:t>
      </w:r>
      <w:r w:rsidR="00C37128">
        <w:t xml:space="preserve"> défini comme la somme</w:t>
      </w:r>
      <w:r w:rsidR="00D825F0">
        <w:t xml:space="preserve"> d</w:t>
      </w:r>
      <w:r w:rsidR="00C37128">
        <w:t>es deux autres couples</w:t>
      </w:r>
      <w:r w:rsidR="000B7F90">
        <w:t>. Pour des</w:t>
      </w:r>
      <w:r w:rsidR="00C37128">
        <w:t xml:space="preserve"> faibles vitesses de rotation </w:t>
      </w:r>
      <w:r w:rsidR="000B7F90">
        <w:t>il est égal au</w:t>
      </w:r>
      <w:r w:rsidR="00C37128">
        <w:t xml:space="preserve"> couple de contact (bien plus important à ces vitesses que le couple de fluide). A partir du moment du décollement du rotor il coïncide avec le couple de cisaillement du fluide.</w:t>
      </w:r>
    </w:p>
    <w:p w14:paraId="17EF4B22" w14:textId="77777777" w:rsidR="00FB43C5" w:rsidRDefault="00C37128" w:rsidP="005C5C1E">
      <w:pPr>
        <w:spacing w:line="360" w:lineRule="auto"/>
        <w:jc w:val="both"/>
      </w:pPr>
      <w:r>
        <w:t>La valeur maximale du couple total du palier est atteinte au démarrage.</w:t>
      </w:r>
      <w:r w:rsidR="007E6577">
        <w:t xml:space="preserve"> Elle est appelée « couple au démarrage ». La vitesse, à partir de laquelle le couple de contact s’annule, est dite « vitesse de décollage ». </w:t>
      </w:r>
    </w:p>
    <w:p w14:paraId="522202CF" w14:textId="77777777" w:rsidR="0001004D" w:rsidRDefault="00740335" w:rsidP="00FF4EEA">
      <w:pPr>
        <w:jc w:val="center"/>
      </w:pPr>
      <w:r>
        <w:rPr>
          <w:noProof/>
          <w:lang w:eastAsia="fr-FR"/>
        </w:rPr>
        <w:lastRenderedPageBreak/>
        <w:drawing>
          <wp:inline distT="0" distB="0" distL="0" distR="0" wp14:anchorId="28759F67" wp14:editId="4370F51B">
            <wp:extent cx="4680000" cy="2808000"/>
            <wp:effectExtent l="0" t="0" r="635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0000" cy="2808000"/>
                    </a:xfrm>
                    <a:prstGeom prst="rect">
                      <a:avLst/>
                    </a:prstGeom>
                    <a:noFill/>
                  </pic:spPr>
                </pic:pic>
              </a:graphicData>
            </a:graphic>
          </wp:inline>
        </w:drawing>
      </w:r>
    </w:p>
    <w:p w14:paraId="7DD2A686" w14:textId="5AD0A0E6" w:rsidR="00FB43C5" w:rsidRDefault="0001004D" w:rsidP="00FB43C5">
      <w:pPr>
        <w:pStyle w:val="Lgende"/>
        <w:jc w:val="center"/>
        <w:rPr>
          <w:rFonts w:eastAsiaTheme="minorEastAsia"/>
        </w:rPr>
      </w:pPr>
      <w:bookmarkStart w:id="168" w:name="_Ref527823557"/>
      <w:bookmarkStart w:id="169" w:name="_Toc531267482"/>
      <w:r>
        <w:t xml:space="preserve">Figure </w:t>
      </w:r>
      <w:r>
        <w:rPr>
          <w:noProof/>
        </w:rPr>
        <w:fldChar w:fldCharType="begin"/>
      </w:r>
      <w:r>
        <w:rPr>
          <w:noProof/>
        </w:rPr>
        <w:instrText xml:space="preserve"> SEQ Figure \* ARABIC </w:instrText>
      </w:r>
      <w:r>
        <w:rPr>
          <w:noProof/>
        </w:rPr>
        <w:fldChar w:fldCharType="separate"/>
      </w:r>
      <w:r w:rsidR="009D4609">
        <w:rPr>
          <w:noProof/>
        </w:rPr>
        <w:t>39</w:t>
      </w:r>
      <w:r>
        <w:rPr>
          <w:noProof/>
        </w:rPr>
        <w:fldChar w:fldCharType="end"/>
      </w:r>
      <w:bookmarkEnd w:id="168"/>
      <w:r>
        <w:t xml:space="preserve"> : </w:t>
      </w:r>
      <w:r w:rsidR="004327E9">
        <w:t xml:space="preserve">Evolution du couple </w:t>
      </w:r>
      <w:r w:rsidR="000A5A4A">
        <w:t xml:space="preserve">avec la vitesse de rotation pendant le démarrage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oMath>
      <w:r w:rsidR="000A5A4A">
        <w:rPr>
          <w:rFonts w:eastAsiaTheme="minorEastAsia"/>
        </w:rPr>
        <w:t xml:space="preserve">                                 </w:t>
      </w:r>
      <w:r w:rsidR="00AD7D3B">
        <w:rPr>
          <w:rFonts w:eastAsiaTheme="minorEastAsia"/>
        </w:rPr>
        <w:t xml:space="preserve">                         </w:t>
      </w:r>
      <w:r w:rsidR="000A5A4A">
        <w:rPr>
          <w:rFonts w:eastAsiaTheme="minorEastAsia"/>
        </w:rPr>
        <w:t xml:space="preserve"> </w:t>
      </w:r>
      <m:oMath>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69"/>
    </w:p>
    <w:p w14:paraId="154B4F07" w14:textId="77777777" w:rsidR="005C5C1E" w:rsidRPr="005C5C1E" w:rsidRDefault="005C5C1E" w:rsidP="005C5C1E"/>
    <w:p w14:paraId="05238C33" w14:textId="21B2B1EE" w:rsidR="005C5C1E" w:rsidRDefault="005C5C1E" w:rsidP="005C5C1E">
      <w:pPr>
        <w:spacing w:line="360" w:lineRule="auto"/>
        <w:jc w:val="both"/>
      </w:pPr>
      <w:r>
        <w:t xml:space="preserve">La </w:t>
      </w:r>
      <w:r>
        <w:fldChar w:fldCharType="begin"/>
      </w:r>
      <w:r>
        <w:instrText xml:space="preserve"> REF _Ref527823574 \h  \* MERGEFORMAT </w:instrText>
      </w:r>
      <w:r>
        <w:fldChar w:fldCharType="separate"/>
      </w:r>
      <w:r w:rsidR="009D4609">
        <w:t xml:space="preserve">Figure </w:t>
      </w:r>
      <w:r w:rsidR="009D4609">
        <w:rPr>
          <w:noProof/>
        </w:rPr>
        <w:t>40</w:t>
      </w:r>
      <w:r>
        <w:fldChar w:fldCharType="end"/>
      </w:r>
      <w:r>
        <w:t xml:space="preserve"> met en avant les puissances dissipées, c’est-à-dire les couples exposés dans la </w:t>
      </w:r>
      <w:r>
        <w:fldChar w:fldCharType="begin"/>
      </w:r>
      <w:r>
        <w:instrText xml:space="preserve"> REF _Ref527823557 \h  \* MERGEFORMAT </w:instrText>
      </w:r>
      <w:r>
        <w:fldChar w:fldCharType="separate"/>
      </w:r>
      <w:r w:rsidR="009D4609">
        <w:t xml:space="preserve">Figure </w:t>
      </w:r>
      <w:r w:rsidR="009D4609">
        <w:rPr>
          <w:noProof/>
        </w:rPr>
        <w:t>39</w:t>
      </w:r>
      <w:r>
        <w:fldChar w:fldCharType="end"/>
      </w:r>
      <w:r>
        <w:t xml:space="preserve"> multipliés par la vitesse de rotation. La vitesse de décollage correspond au minimum de la puissance dissipée en fonction de la vitesse de rotation. Comme pour les analyses expérimentales, les </w:t>
      </w:r>
      <w:r>
        <w:rPr>
          <w:highlight w:val="cyan"/>
        </w:rPr>
        <w:fldChar w:fldCharType="begin"/>
      </w:r>
      <w:r>
        <w:instrText xml:space="preserve"> REF _Ref527823557 \h </w:instrText>
      </w:r>
      <w:r>
        <w:rPr>
          <w:highlight w:val="cyan"/>
        </w:rPr>
        <w:instrText xml:space="preserve"> \* MERGEFORMAT </w:instrText>
      </w:r>
      <w:r>
        <w:rPr>
          <w:highlight w:val="cyan"/>
        </w:rPr>
      </w:r>
      <w:r>
        <w:rPr>
          <w:highlight w:val="cyan"/>
        </w:rPr>
        <w:fldChar w:fldCharType="separate"/>
      </w:r>
      <w:r w:rsidR="009D4609">
        <w:t xml:space="preserve">Figure </w:t>
      </w:r>
      <w:r w:rsidR="009D4609">
        <w:rPr>
          <w:noProof/>
        </w:rPr>
        <w:t>39</w:t>
      </w:r>
      <w:r>
        <w:rPr>
          <w:highlight w:val="cyan"/>
        </w:rPr>
        <w:fldChar w:fldCharType="end"/>
      </w:r>
      <w:r w:rsidRPr="00E75F63">
        <w:t xml:space="preserve"> et </w:t>
      </w:r>
      <w:r>
        <w:rPr>
          <w:highlight w:val="cyan"/>
        </w:rPr>
        <w:fldChar w:fldCharType="begin"/>
      </w:r>
      <w:r>
        <w:rPr>
          <w:highlight w:val="cyan"/>
        </w:rPr>
        <w:instrText xml:space="preserve"> REF _Ref527823574 \h  \* MERGEFORMAT </w:instrText>
      </w:r>
      <w:r>
        <w:rPr>
          <w:highlight w:val="cyan"/>
        </w:rPr>
      </w:r>
      <w:r>
        <w:rPr>
          <w:highlight w:val="cyan"/>
        </w:rPr>
        <w:fldChar w:fldCharType="separate"/>
      </w:r>
      <w:r w:rsidR="009D4609">
        <w:t xml:space="preserve">Figure </w:t>
      </w:r>
      <w:r w:rsidR="009D4609">
        <w:rPr>
          <w:noProof/>
        </w:rPr>
        <w:t>40</w:t>
      </w:r>
      <w:r>
        <w:rPr>
          <w:highlight w:val="cyan"/>
        </w:rPr>
        <w:fldChar w:fldCharType="end"/>
      </w:r>
      <w:r>
        <w:t xml:space="preserve"> montrent qu’il est plus facile de repérer le décollage sur la courbe de puissances que sur la courbe des couples.</w:t>
      </w:r>
    </w:p>
    <w:p w14:paraId="3FC62D09" w14:textId="77777777" w:rsidR="00444A78" w:rsidRDefault="00444A78" w:rsidP="00444A78">
      <w:pPr>
        <w:keepNext/>
        <w:jc w:val="center"/>
      </w:pPr>
      <w:r>
        <w:rPr>
          <w:noProof/>
          <w:lang w:eastAsia="fr-FR"/>
        </w:rPr>
        <w:drawing>
          <wp:inline distT="0" distB="0" distL="0" distR="0" wp14:anchorId="5F77D99C" wp14:editId="13E4167B">
            <wp:extent cx="4680000" cy="280800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0000" cy="2808000"/>
                    </a:xfrm>
                    <a:prstGeom prst="rect">
                      <a:avLst/>
                    </a:prstGeom>
                    <a:noFill/>
                  </pic:spPr>
                </pic:pic>
              </a:graphicData>
            </a:graphic>
          </wp:inline>
        </w:drawing>
      </w:r>
    </w:p>
    <w:p w14:paraId="30BA8810" w14:textId="3FB006C2" w:rsidR="00444A78" w:rsidRDefault="00444A78" w:rsidP="00444A78">
      <w:pPr>
        <w:pStyle w:val="Lgende"/>
        <w:jc w:val="center"/>
        <w:rPr>
          <w:rFonts w:eastAsiaTheme="minorEastAsia"/>
        </w:rPr>
      </w:pPr>
      <w:bookmarkStart w:id="170" w:name="_Ref527823574"/>
      <w:bookmarkStart w:id="171" w:name="_Toc531267483"/>
      <w:r>
        <w:t xml:space="preserve">Figure </w:t>
      </w:r>
      <w:r>
        <w:rPr>
          <w:noProof/>
        </w:rPr>
        <w:fldChar w:fldCharType="begin"/>
      </w:r>
      <w:r>
        <w:rPr>
          <w:noProof/>
        </w:rPr>
        <w:instrText xml:space="preserve"> SEQ Figure \* ARABIC </w:instrText>
      </w:r>
      <w:r>
        <w:rPr>
          <w:noProof/>
        </w:rPr>
        <w:fldChar w:fldCharType="separate"/>
      </w:r>
      <w:r w:rsidR="009D4609">
        <w:rPr>
          <w:noProof/>
        </w:rPr>
        <w:t>40</w:t>
      </w:r>
      <w:r>
        <w:rPr>
          <w:noProof/>
        </w:rPr>
        <w:fldChar w:fldCharType="end"/>
      </w:r>
      <w:bookmarkEnd w:id="170"/>
      <w:r>
        <w:t xml:space="preserve"> : Evolution de la dissipation de puissance avec la vitesse de rotation pendant le démarrage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oMath>
      <w:r>
        <w:rPr>
          <w:rFonts w:eastAsiaTheme="minorEastAsia"/>
        </w:rPr>
        <w:t xml:space="preserve">                                  </w:t>
      </w:r>
      <m:oMath>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71"/>
    </w:p>
    <w:p w14:paraId="7F02A6D3" w14:textId="77777777" w:rsidR="005C5C1E" w:rsidRPr="005C5C1E" w:rsidRDefault="005C5C1E" w:rsidP="005C5C1E">
      <w:pPr>
        <w:spacing w:line="360" w:lineRule="auto"/>
        <w:rPr>
          <w:sz w:val="2"/>
        </w:rPr>
      </w:pPr>
    </w:p>
    <w:p w14:paraId="23C6E4C4" w14:textId="42053247" w:rsidR="0045466B" w:rsidRPr="005C5C1E" w:rsidRDefault="00330957" w:rsidP="005C5C1E">
      <w:pPr>
        <w:spacing w:line="360" w:lineRule="auto"/>
        <w:jc w:val="both"/>
        <w:rPr>
          <w:rFonts w:eastAsiaTheme="minorEastAsia"/>
        </w:rPr>
      </w:pPr>
      <w:r>
        <w:lastRenderedPageBreak/>
        <w:t xml:space="preserve">Les </w:t>
      </w:r>
      <w:r>
        <w:fldChar w:fldCharType="begin"/>
      </w:r>
      <w:r>
        <w:instrText xml:space="preserve"> REF _Ref528257415 \h </w:instrText>
      </w:r>
      <w:r w:rsidR="0045466B">
        <w:instrText xml:space="preserve"> \* MERGEFORMAT </w:instrText>
      </w:r>
      <w:r>
        <w:fldChar w:fldCharType="separate"/>
      </w:r>
      <w:r w:rsidR="009D4609">
        <w:t xml:space="preserve">Figure </w:t>
      </w:r>
      <w:r w:rsidR="009D4609">
        <w:rPr>
          <w:noProof/>
        </w:rPr>
        <w:t>41</w:t>
      </w:r>
      <w:r>
        <w:fldChar w:fldCharType="end"/>
      </w:r>
      <w:r>
        <w:t xml:space="preserve">, </w:t>
      </w:r>
      <w:r w:rsidR="00D825F0">
        <w:fldChar w:fldCharType="begin"/>
      </w:r>
      <w:r w:rsidR="00D825F0">
        <w:instrText xml:space="preserve"> REF _Ref528257442 \h  \* MERGEFORMAT </w:instrText>
      </w:r>
      <w:r w:rsidR="00D825F0">
        <w:fldChar w:fldCharType="separate"/>
      </w:r>
      <w:r w:rsidR="009D4609">
        <w:t xml:space="preserve">Figure </w:t>
      </w:r>
      <w:r w:rsidR="009D4609">
        <w:rPr>
          <w:noProof/>
        </w:rPr>
        <w:t>42</w:t>
      </w:r>
      <w:r w:rsidR="00D825F0">
        <w:fldChar w:fldCharType="end"/>
      </w:r>
      <w:r w:rsidR="00D825F0">
        <w:t xml:space="preserve"> et </w:t>
      </w:r>
      <w:r>
        <w:fldChar w:fldCharType="begin"/>
      </w:r>
      <w:r>
        <w:instrText xml:space="preserve"> REF _Ref528257427 \h </w:instrText>
      </w:r>
      <w:r w:rsidR="0045466B">
        <w:instrText xml:space="preserve"> \* MERGEFORMAT </w:instrText>
      </w:r>
      <w:r>
        <w:fldChar w:fldCharType="separate"/>
      </w:r>
      <w:r w:rsidR="009D4609">
        <w:t xml:space="preserve">Figure </w:t>
      </w:r>
      <w:r w:rsidR="009D4609">
        <w:rPr>
          <w:noProof/>
        </w:rPr>
        <w:t>43</w:t>
      </w:r>
      <w:r>
        <w:fldChar w:fldCharType="end"/>
      </w:r>
      <w:r>
        <w:t xml:space="preserve"> mettent en avant les variations circonférentielles, à la fois des épaisseurs et pressions du film fluide et des pressions de contact, pour un palier de 31.8</w:t>
      </w:r>
      <w:r>
        <w:rPr>
          <w:rFonts w:ascii="Cambria Math" w:hAnsi="Cambria Math"/>
        </w:rPr>
        <w:t>μ</w:t>
      </w:r>
      <w:r>
        <w:t xml:space="preserve">m de jeu radial avec un coefficient de frottement de 0.25 et pour un chargement de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x</m:t>
            </m:r>
          </m:sub>
        </m:sSub>
        <m:r>
          <m:rPr>
            <m:sty m:val="p"/>
          </m:rPr>
          <w:rPr>
            <w:rFonts w:ascii="Cambria Math" w:hAnsi="Cambria Math"/>
          </w:rPr>
          <m:t>=30N</m:t>
        </m:r>
      </m:oMath>
      <w:r>
        <w:rPr>
          <w:rFonts w:eastAsiaTheme="minorEastAsia"/>
        </w:rPr>
        <w:t xml:space="preserve">. Sur ces figures, l’effet des déformations de la feuille supérieure </w:t>
      </w:r>
      <w:r w:rsidR="00E07917">
        <w:rPr>
          <w:rFonts w:eastAsiaTheme="minorEastAsia"/>
        </w:rPr>
        <w:t>entre deux plissés consécutifs « </w:t>
      </w:r>
      <w:r>
        <w:rPr>
          <w:rFonts w:eastAsiaTheme="minorEastAsia"/>
        </w:rPr>
        <w:t>sagging</w:t>
      </w:r>
      <w:r w:rsidR="00E07917">
        <w:rPr>
          <w:rFonts w:eastAsiaTheme="minorEastAsia"/>
        </w:rPr>
        <w:t> »</w:t>
      </w:r>
      <w:r>
        <w:rPr>
          <w:rFonts w:eastAsiaTheme="minorEastAsia"/>
        </w:rPr>
        <w:t xml:space="preserve"> est mis en avant et son impact sur les pressions du film fluide et de contact sont exposés.</w:t>
      </w:r>
    </w:p>
    <w:p w14:paraId="2042ED46" w14:textId="77777777" w:rsidR="00444A78" w:rsidRDefault="004E00A1" w:rsidP="00444A78">
      <w:pPr>
        <w:keepNext/>
        <w:jc w:val="center"/>
      </w:pPr>
      <w:r>
        <w:rPr>
          <w:noProof/>
          <w:lang w:eastAsia="fr-FR"/>
        </w:rPr>
        <w:drawing>
          <wp:inline distT="0" distB="0" distL="0" distR="0" wp14:anchorId="303F3A3C" wp14:editId="04A9E991">
            <wp:extent cx="4680000" cy="307080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3070800"/>
                    </a:xfrm>
                    <a:prstGeom prst="rect">
                      <a:avLst/>
                    </a:prstGeom>
                    <a:noFill/>
                  </pic:spPr>
                </pic:pic>
              </a:graphicData>
            </a:graphic>
          </wp:inline>
        </w:drawing>
      </w:r>
    </w:p>
    <w:p w14:paraId="42956781" w14:textId="07C1242C" w:rsidR="00FB43C5" w:rsidRDefault="00444A78" w:rsidP="00444A78">
      <w:pPr>
        <w:pStyle w:val="Lgende"/>
        <w:jc w:val="center"/>
        <w:rPr>
          <w:rFonts w:eastAsiaTheme="minorEastAsia"/>
        </w:rPr>
      </w:pPr>
      <w:bookmarkStart w:id="172" w:name="_Ref528257415"/>
      <w:bookmarkStart w:id="173" w:name="_Toc531267484"/>
      <w:r>
        <w:t xml:space="preserve">Figure </w:t>
      </w:r>
      <w:r w:rsidR="00CD733F">
        <w:rPr>
          <w:noProof/>
        </w:rPr>
        <w:fldChar w:fldCharType="begin"/>
      </w:r>
      <w:r w:rsidR="00CD733F">
        <w:rPr>
          <w:noProof/>
        </w:rPr>
        <w:instrText xml:space="preserve"> SEQ Figure \* ARABIC </w:instrText>
      </w:r>
      <w:r w:rsidR="00CD733F">
        <w:rPr>
          <w:noProof/>
        </w:rPr>
        <w:fldChar w:fldCharType="separate"/>
      </w:r>
      <w:r w:rsidR="009D4609">
        <w:rPr>
          <w:noProof/>
        </w:rPr>
        <w:t>41</w:t>
      </w:r>
      <w:r w:rsidR="00CD733F">
        <w:rPr>
          <w:noProof/>
        </w:rPr>
        <w:fldChar w:fldCharType="end"/>
      </w:r>
      <w:bookmarkEnd w:id="172"/>
      <w:r>
        <w:t> : Variation circonférentielle de l’épaisseur de film fluide entre le rotor et la feuille supérieure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73"/>
    </w:p>
    <w:p w14:paraId="78B087DE" w14:textId="5BE429D2" w:rsidR="00F81DB2" w:rsidRPr="00F81DB2" w:rsidRDefault="00F81DB2" w:rsidP="005C5C1E">
      <w:pPr>
        <w:spacing w:line="360" w:lineRule="auto"/>
        <w:jc w:val="both"/>
      </w:pPr>
      <w:r>
        <w:rPr>
          <w:rFonts w:eastAsiaTheme="minorEastAsia"/>
        </w:rPr>
        <w:t xml:space="preserve">La limite pour être dans un régime de lubrification mixte, fixée à </w:t>
      </w:r>
      <m:oMath>
        <m:r>
          <w:rPr>
            <w:rFonts w:ascii="Cambria Math" w:eastAsiaTheme="minorEastAsia" w:hAnsi="Cambria Math"/>
          </w:rPr>
          <m:t>h=3</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éq</m:t>
            </m:r>
          </m:sub>
        </m:sSub>
      </m:oMath>
      <w:r>
        <w:rPr>
          <w:rFonts w:eastAsiaTheme="minorEastAsia"/>
        </w:rPr>
        <w:t xml:space="preserve">, est tracée par un trait discontinu sur la </w:t>
      </w:r>
      <w:r>
        <w:rPr>
          <w:rFonts w:eastAsiaTheme="minorEastAsia"/>
        </w:rPr>
        <w:fldChar w:fldCharType="begin"/>
      </w:r>
      <w:r>
        <w:rPr>
          <w:rFonts w:eastAsiaTheme="minorEastAsia"/>
        </w:rPr>
        <w:instrText xml:space="preserve"> REF _Ref528257415 \h  \* MERGEFORMAT </w:instrText>
      </w:r>
      <w:r>
        <w:rPr>
          <w:rFonts w:eastAsiaTheme="minorEastAsia"/>
        </w:rPr>
      </w:r>
      <w:r>
        <w:rPr>
          <w:rFonts w:eastAsiaTheme="minorEastAsia"/>
        </w:rPr>
        <w:fldChar w:fldCharType="separate"/>
      </w:r>
      <w:r w:rsidR="009D4609">
        <w:t xml:space="preserve">Figure </w:t>
      </w:r>
      <w:r w:rsidR="009D4609">
        <w:rPr>
          <w:noProof/>
        </w:rPr>
        <w:t>41</w:t>
      </w:r>
      <w:r>
        <w:rPr>
          <w:rFonts w:eastAsiaTheme="minorEastAsia"/>
        </w:rPr>
        <w:fldChar w:fldCharType="end"/>
      </w:r>
      <w:r>
        <w:rPr>
          <w:rFonts w:eastAsiaTheme="minorEastAsia"/>
        </w:rPr>
        <w:t xml:space="preserve">. Sur les </w:t>
      </w:r>
      <w:r>
        <w:fldChar w:fldCharType="begin"/>
      </w:r>
      <w:r>
        <w:instrText xml:space="preserve"> REF _Ref528257415 \h  \* MERGEFORMAT </w:instrText>
      </w:r>
      <w:r>
        <w:fldChar w:fldCharType="separate"/>
      </w:r>
      <w:r w:rsidR="009D4609">
        <w:t xml:space="preserve">Figure </w:t>
      </w:r>
      <w:r w:rsidR="009D4609">
        <w:rPr>
          <w:noProof/>
        </w:rPr>
        <w:t>41</w:t>
      </w:r>
      <w:r>
        <w:fldChar w:fldCharType="end"/>
      </w:r>
      <w:r>
        <w:t xml:space="preserve">, </w:t>
      </w:r>
      <w:r w:rsidR="00D825F0">
        <w:fldChar w:fldCharType="begin"/>
      </w:r>
      <w:r w:rsidR="00D825F0">
        <w:instrText xml:space="preserve"> REF _Ref528257442 \h  \* MERGEFORMAT </w:instrText>
      </w:r>
      <w:r w:rsidR="00D825F0">
        <w:fldChar w:fldCharType="separate"/>
      </w:r>
      <w:r w:rsidR="009D4609">
        <w:t xml:space="preserve">Figure </w:t>
      </w:r>
      <w:r w:rsidR="009D4609">
        <w:rPr>
          <w:noProof/>
        </w:rPr>
        <w:t>42</w:t>
      </w:r>
      <w:r w:rsidR="00D825F0">
        <w:fldChar w:fldCharType="end"/>
      </w:r>
      <w:r w:rsidR="00D825F0">
        <w:t xml:space="preserve"> et </w:t>
      </w:r>
      <w:r>
        <w:fldChar w:fldCharType="begin"/>
      </w:r>
      <w:r>
        <w:instrText xml:space="preserve"> REF _Ref528257427 \h  \* MERGEFORMAT </w:instrText>
      </w:r>
      <w:r>
        <w:fldChar w:fldCharType="separate"/>
      </w:r>
      <w:r w:rsidR="009D4609">
        <w:t xml:space="preserve">Figure </w:t>
      </w:r>
      <w:r w:rsidR="009D4609">
        <w:rPr>
          <w:noProof/>
        </w:rPr>
        <w:t>43</w:t>
      </w:r>
      <w:r>
        <w:fldChar w:fldCharType="end"/>
      </w:r>
      <w:r>
        <w:t>, la courbe en vert correspond à une vitesse de rotation de 2000 tr/min. Pour ce cas, l’épaisseur du film fluide est supérieure en tout point à la limite pour être dans un régime de lubrification mixte. De plus, les pressions de contact, pour cette vitesse, sont nulles pour tout point de la circonférence. Ce cas correspond donc à un cas où le rotor a décollé.</w:t>
      </w:r>
    </w:p>
    <w:p w14:paraId="27593ED8" w14:textId="43285468" w:rsidR="00F81DB2" w:rsidRPr="007A5904" w:rsidRDefault="00F81DB2" w:rsidP="005C5C1E">
      <w:pPr>
        <w:spacing w:line="360" w:lineRule="auto"/>
        <w:jc w:val="both"/>
        <w:rPr>
          <w:sz w:val="2"/>
          <w:szCs w:val="2"/>
        </w:rPr>
      </w:pPr>
      <w:r>
        <w:t xml:space="preserve">Les </w:t>
      </w:r>
      <w:r>
        <w:fldChar w:fldCharType="begin"/>
      </w:r>
      <w:r>
        <w:instrText xml:space="preserve"> REF _Ref528257442 \h </w:instrText>
      </w:r>
      <w:r w:rsidR="005C5C1E">
        <w:instrText xml:space="preserve"> \* MERGEFORMAT </w:instrText>
      </w:r>
      <w:r>
        <w:fldChar w:fldCharType="separate"/>
      </w:r>
      <w:r w:rsidR="009D4609">
        <w:t xml:space="preserve">Figure </w:t>
      </w:r>
      <w:r w:rsidR="009D4609">
        <w:rPr>
          <w:noProof/>
        </w:rPr>
        <w:t>42</w:t>
      </w:r>
      <w:r>
        <w:fldChar w:fldCharType="end"/>
      </w:r>
      <w:r>
        <w:t xml:space="preserve"> et </w:t>
      </w:r>
      <w:r>
        <w:fldChar w:fldCharType="begin"/>
      </w:r>
      <w:r>
        <w:instrText xml:space="preserve"> REF _Ref528257427 \h </w:instrText>
      </w:r>
      <w:r w:rsidR="005C5C1E">
        <w:instrText xml:space="preserve"> \* MERGEFORMAT </w:instrText>
      </w:r>
      <w:r>
        <w:fldChar w:fldCharType="separate"/>
      </w:r>
      <w:r w:rsidR="009D4609">
        <w:t xml:space="preserve">Figure </w:t>
      </w:r>
      <w:r w:rsidR="009D4609">
        <w:rPr>
          <w:noProof/>
        </w:rPr>
        <w:t>43</w:t>
      </w:r>
      <w:r>
        <w:fldChar w:fldCharType="end"/>
      </w:r>
      <w:r>
        <w:t xml:space="preserve"> montrent clairement que pour un palier et une charge statique donnés, plus la vitesse de rotation est faible, plus les pressions de contact sont importantes et plus celles du fluide sont basses. </w:t>
      </w:r>
    </w:p>
    <w:p w14:paraId="25CCAD3A" w14:textId="77777777" w:rsidR="00330957" w:rsidRDefault="00121C64" w:rsidP="00330957">
      <w:pPr>
        <w:keepNext/>
        <w:jc w:val="center"/>
      </w:pPr>
      <w:r>
        <w:rPr>
          <w:noProof/>
          <w:lang w:eastAsia="fr-FR"/>
        </w:rPr>
        <w:lastRenderedPageBreak/>
        <w:drawing>
          <wp:inline distT="0" distB="0" distL="0" distR="0" wp14:anchorId="05720405" wp14:editId="0210EAF8">
            <wp:extent cx="4680000" cy="3060000"/>
            <wp:effectExtent l="0" t="0" r="6350" b="762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pic:spPr>
                </pic:pic>
              </a:graphicData>
            </a:graphic>
          </wp:inline>
        </w:drawing>
      </w:r>
    </w:p>
    <w:p w14:paraId="381E4BDC" w14:textId="7FA68564" w:rsidR="00330957" w:rsidRDefault="00330957" w:rsidP="00330957">
      <w:pPr>
        <w:pStyle w:val="Lgende"/>
        <w:jc w:val="center"/>
        <w:rPr>
          <w:rFonts w:eastAsiaTheme="minorEastAsia"/>
        </w:rPr>
      </w:pPr>
      <w:bookmarkStart w:id="174" w:name="_Ref528257442"/>
      <w:bookmarkStart w:id="175" w:name="_Toc531267485"/>
      <w:r>
        <w:t xml:space="preserve">Figure </w:t>
      </w:r>
      <w:r w:rsidR="00CD733F">
        <w:rPr>
          <w:noProof/>
        </w:rPr>
        <w:fldChar w:fldCharType="begin"/>
      </w:r>
      <w:r w:rsidR="00CD733F">
        <w:rPr>
          <w:noProof/>
        </w:rPr>
        <w:instrText xml:space="preserve"> SEQ Figure \* ARABIC </w:instrText>
      </w:r>
      <w:r w:rsidR="00CD733F">
        <w:rPr>
          <w:noProof/>
        </w:rPr>
        <w:fldChar w:fldCharType="separate"/>
      </w:r>
      <w:r w:rsidR="009D4609">
        <w:rPr>
          <w:noProof/>
        </w:rPr>
        <w:t>42</w:t>
      </w:r>
      <w:r w:rsidR="00CD733F">
        <w:rPr>
          <w:noProof/>
        </w:rPr>
        <w:fldChar w:fldCharType="end"/>
      </w:r>
      <w:bookmarkEnd w:id="174"/>
      <w:r>
        <w:t> : Variation circonférentielle de la pression dans le film fluide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75"/>
    </w:p>
    <w:p w14:paraId="7D50FCD4" w14:textId="77777777" w:rsidR="00444A78" w:rsidRDefault="003E55D5" w:rsidP="00444A78">
      <w:pPr>
        <w:keepNext/>
        <w:jc w:val="center"/>
      </w:pPr>
      <w:r>
        <w:rPr>
          <w:noProof/>
          <w:lang w:eastAsia="fr-FR"/>
        </w:rPr>
        <w:drawing>
          <wp:inline distT="0" distB="0" distL="0" distR="0" wp14:anchorId="5E12D394" wp14:editId="134BCA69">
            <wp:extent cx="4680000" cy="3060000"/>
            <wp:effectExtent l="0" t="0" r="6350" b="762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3060000"/>
                    </a:xfrm>
                    <a:prstGeom prst="rect">
                      <a:avLst/>
                    </a:prstGeom>
                    <a:noFill/>
                  </pic:spPr>
                </pic:pic>
              </a:graphicData>
            </a:graphic>
          </wp:inline>
        </w:drawing>
      </w:r>
    </w:p>
    <w:p w14:paraId="27003CEA" w14:textId="00D3580C" w:rsidR="000E7AFB" w:rsidRDefault="00444A78" w:rsidP="00444A78">
      <w:pPr>
        <w:pStyle w:val="Lgende"/>
        <w:jc w:val="center"/>
        <w:rPr>
          <w:rFonts w:eastAsiaTheme="minorEastAsia"/>
        </w:rPr>
      </w:pPr>
      <w:bookmarkStart w:id="176" w:name="_Ref528257427"/>
      <w:bookmarkStart w:id="177" w:name="_Toc531267486"/>
      <w:r>
        <w:t xml:space="preserve">Figure </w:t>
      </w:r>
      <w:r w:rsidR="00CD733F">
        <w:rPr>
          <w:noProof/>
        </w:rPr>
        <w:fldChar w:fldCharType="begin"/>
      </w:r>
      <w:r w:rsidR="00CD733F">
        <w:rPr>
          <w:noProof/>
        </w:rPr>
        <w:instrText xml:space="preserve"> SEQ Figure \* ARABIC </w:instrText>
      </w:r>
      <w:r w:rsidR="00CD733F">
        <w:rPr>
          <w:noProof/>
        </w:rPr>
        <w:fldChar w:fldCharType="separate"/>
      </w:r>
      <w:r w:rsidR="009D4609">
        <w:rPr>
          <w:noProof/>
        </w:rPr>
        <w:t>43</w:t>
      </w:r>
      <w:r w:rsidR="00CD733F">
        <w:rPr>
          <w:noProof/>
        </w:rPr>
        <w:fldChar w:fldCharType="end"/>
      </w:r>
      <w:bookmarkEnd w:id="176"/>
      <w:r>
        <w:t> : Variation circonférentielle de la pression de contact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77"/>
    </w:p>
    <w:p w14:paraId="4F2DA610" w14:textId="77777777" w:rsidR="00040548" w:rsidRPr="007A5904" w:rsidRDefault="00040548" w:rsidP="00040548">
      <w:pPr>
        <w:rPr>
          <w:sz w:val="2"/>
          <w:szCs w:val="4"/>
        </w:rPr>
      </w:pPr>
    </w:p>
    <w:p w14:paraId="2548917A" w14:textId="77777777" w:rsidR="00EB1A9D" w:rsidRDefault="00CD6689" w:rsidP="0030782E">
      <w:pPr>
        <w:pStyle w:val="Lgende"/>
        <w:jc w:val="center"/>
      </w:pPr>
      <w:r>
        <w:rPr>
          <w:noProof/>
          <w:lang w:eastAsia="fr-FR"/>
        </w:rPr>
        <w:lastRenderedPageBreak/>
        <w:drawing>
          <wp:inline distT="0" distB="0" distL="0" distR="0" wp14:anchorId="5DA0C901" wp14:editId="7C4C014D">
            <wp:extent cx="4578350" cy="2743200"/>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8350" cy="2743200"/>
                    </a:xfrm>
                    <a:prstGeom prst="rect">
                      <a:avLst/>
                    </a:prstGeom>
                    <a:noFill/>
                  </pic:spPr>
                </pic:pic>
              </a:graphicData>
            </a:graphic>
          </wp:inline>
        </w:drawing>
      </w:r>
    </w:p>
    <w:p w14:paraId="6C01AABE" w14:textId="04FA14C0" w:rsidR="00EB1A9D" w:rsidRDefault="00EB1A9D" w:rsidP="00EB1A9D">
      <w:pPr>
        <w:pStyle w:val="Lgende"/>
        <w:jc w:val="center"/>
      </w:pPr>
      <w:bookmarkStart w:id="178" w:name="_Ref526106703"/>
      <w:bookmarkStart w:id="179" w:name="_Toc531267487"/>
      <w:r>
        <w:t xml:space="preserve">Figure </w:t>
      </w:r>
      <w:r>
        <w:rPr>
          <w:noProof/>
        </w:rPr>
        <w:fldChar w:fldCharType="begin"/>
      </w:r>
      <w:r>
        <w:rPr>
          <w:noProof/>
        </w:rPr>
        <w:instrText xml:space="preserve"> SEQ Figure \* ARABIC </w:instrText>
      </w:r>
      <w:r>
        <w:rPr>
          <w:noProof/>
        </w:rPr>
        <w:fldChar w:fldCharType="separate"/>
      </w:r>
      <w:r w:rsidR="009D4609">
        <w:rPr>
          <w:noProof/>
        </w:rPr>
        <w:t>44</w:t>
      </w:r>
      <w:r>
        <w:rPr>
          <w:noProof/>
        </w:rPr>
        <w:fldChar w:fldCharType="end"/>
      </w:r>
      <w:bookmarkEnd w:id="178"/>
      <w:r>
        <w:t xml:space="preserve"> : </w:t>
      </w:r>
      <w:r w:rsidR="00C1450D">
        <w:t xml:space="preserve">Evolution du couple </w:t>
      </w:r>
      <w:r w:rsidR="000A5A4A">
        <w:t xml:space="preserve">avec la vitesse de rotation pendant le démarrage pour différentes charges statiques </w:t>
      </w:r>
      <w:r w:rsidR="003B3CF2">
        <w:rPr>
          <w:rFonts w:eastAsiaTheme="minorEastAsia"/>
        </w:rPr>
        <w:t xml:space="preserve">               </w:t>
      </w:r>
      <m:oMath>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79"/>
    </w:p>
    <w:p w14:paraId="1700286C" w14:textId="77777777" w:rsidR="00EB1A9D" w:rsidRDefault="00CD6689" w:rsidP="00EB1A9D">
      <w:pPr>
        <w:keepNext/>
        <w:jc w:val="center"/>
      </w:pPr>
      <w:r>
        <w:rPr>
          <w:noProof/>
          <w:lang w:eastAsia="fr-FR"/>
        </w:rPr>
        <w:drawing>
          <wp:inline distT="0" distB="0" distL="0" distR="0" wp14:anchorId="0ADAF44A" wp14:editId="0CDA848A">
            <wp:extent cx="4572635" cy="2743200"/>
            <wp:effectExtent l="0" t="0" r="0"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7C1B7233" w14:textId="09C56CBE" w:rsidR="00EB1A9D" w:rsidRDefault="00EB1A9D" w:rsidP="00EB1A9D">
      <w:pPr>
        <w:pStyle w:val="Lgende"/>
        <w:jc w:val="center"/>
        <w:rPr>
          <w:rFonts w:eastAsiaTheme="minorEastAsia"/>
        </w:rPr>
      </w:pPr>
      <w:bookmarkStart w:id="180" w:name="_Ref526106700"/>
      <w:bookmarkStart w:id="181" w:name="_Toc531267488"/>
      <w:r>
        <w:t xml:space="preserve">Figure </w:t>
      </w:r>
      <w:r>
        <w:rPr>
          <w:noProof/>
        </w:rPr>
        <w:fldChar w:fldCharType="begin"/>
      </w:r>
      <w:r>
        <w:rPr>
          <w:noProof/>
        </w:rPr>
        <w:instrText xml:space="preserve"> SEQ Figure \* ARABIC </w:instrText>
      </w:r>
      <w:r>
        <w:rPr>
          <w:noProof/>
        </w:rPr>
        <w:fldChar w:fldCharType="separate"/>
      </w:r>
      <w:r w:rsidR="009D4609">
        <w:rPr>
          <w:noProof/>
        </w:rPr>
        <w:t>45</w:t>
      </w:r>
      <w:r>
        <w:rPr>
          <w:noProof/>
        </w:rPr>
        <w:fldChar w:fldCharType="end"/>
      </w:r>
      <w:bookmarkEnd w:id="180"/>
      <w:r>
        <w:t xml:space="preserve"> : </w:t>
      </w:r>
      <w:r w:rsidR="000A5A4A">
        <w:t xml:space="preserve">Evolution de la puissance dissipée avec la vitesse de rotation pendant le démarrage pour différentes charges statiques </w:t>
      </w:r>
      <m:oMath>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81"/>
    </w:p>
    <w:p w14:paraId="43F90CDB" w14:textId="77777777" w:rsidR="00040548" w:rsidRPr="00040548" w:rsidRDefault="00040548" w:rsidP="00040548">
      <w:pPr>
        <w:rPr>
          <w:sz w:val="4"/>
          <w:szCs w:val="4"/>
        </w:rPr>
      </w:pPr>
    </w:p>
    <w:p w14:paraId="446F10FD" w14:textId="3077E1D6" w:rsidR="00665056" w:rsidRDefault="00360782" w:rsidP="00951F21">
      <w:pPr>
        <w:spacing w:line="360" w:lineRule="auto"/>
        <w:jc w:val="both"/>
      </w:pPr>
      <w:r w:rsidRPr="00360782">
        <w:t xml:space="preserve">Les </w:t>
      </w:r>
      <w:r w:rsidR="00E75F63" w:rsidRPr="00360782">
        <w:fldChar w:fldCharType="begin"/>
      </w:r>
      <w:r w:rsidR="00E75F63" w:rsidRPr="00360782">
        <w:instrText xml:space="preserve"> REF _Ref526106703 \h </w:instrText>
      </w:r>
      <w:r w:rsidR="0072040F" w:rsidRPr="00360782">
        <w:instrText xml:space="preserve"> \* MERGEFORMAT </w:instrText>
      </w:r>
      <w:r w:rsidR="00E75F63" w:rsidRPr="00360782">
        <w:fldChar w:fldCharType="separate"/>
      </w:r>
      <w:r w:rsidR="009D4609">
        <w:t xml:space="preserve">Figure </w:t>
      </w:r>
      <w:r w:rsidR="009D4609">
        <w:rPr>
          <w:noProof/>
        </w:rPr>
        <w:t>44</w:t>
      </w:r>
      <w:r w:rsidR="00E75F63" w:rsidRPr="00360782">
        <w:fldChar w:fldCharType="end"/>
      </w:r>
      <w:r w:rsidR="00E75F63" w:rsidRPr="00E75F63">
        <w:t xml:space="preserve"> et </w:t>
      </w:r>
      <w:r w:rsidR="00E75F63">
        <w:rPr>
          <w:highlight w:val="cyan"/>
        </w:rPr>
        <w:fldChar w:fldCharType="begin"/>
      </w:r>
      <w:r w:rsidR="00E75F63">
        <w:rPr>
          <w:highlight w:val="cyan"/>
        </w:rPr>
        <w:instrText xml:space="preserve"> REF _Ref526106700 \h </w:instrText>
      </w:r>
      <w:r w:rsidR="0072040F">
        <w:rPr>
          <w:highlight w:val="cyan"/>
        </w:rPr>
        <w:instrText xml:space="preserve"> \* MERGEFORMAT </w:instrText>
      </w:r>
      <w:r w:rsidR="00E75F63">
        <w:rPr>
          <w:highlight w:val="cyan"/>
        </w:rPr>
      </w:r>
      <w:r w:rsidR="00E75F63">
        <w:rPr>
          <w:highlight w:val="cyan"/>
        </w:rPr>
        <w:fldChar w:fldCharType="separate"/>
      </w:r>
      <w:r w:rsidR="009D4609">
        <w:t xml:space="preserve">Figure </w:t>
      </w:r>
      <w:r w:rsidR="009D4609">
        <w:rPr>
          <w:noProof/>
        </w:rPr>
        <w:t>45</w:t>
      </w:r>
      <w:r w:rsidR="00E75F63">
        <w:rPr>
          <w:highlight w:val="cyan"/>
        </w:rPr>
        <w:fldChar w:fldCharType="end"/>
      </w:r>
      <w:r w:rsidR="00665056">
        <w:t xml:space="preserve"> expos</w:t>
      </w:r>
      <w:r w:rsidR="00EB1A9D">
        <w:t xml:space="preserve">ent </w:t>
      </w:r>
      <w:r w:rsidR="00E07917">
        <w:t>le couple de contact et la</w:t>
      </w:r>
      <w:r w:rsidR="00665056">
        <w:t xml:space="preserve"> puissance </w:t>
      </w:r>
      <w:r w:rsidR="00E07917">
        <w:t xml:space="preserve">totale </w:t>
      </w:r>
      <w:r w:rsidR="00665056">
        <w:t xml:space="preserve">durant le démarrage pour différentes charges statiques allant de 10N à 50N. </w:t>
      </w:r>
      <w:r w:rsidR="00A66B9B">
        <w:t xml:space="preserve">Ces figures mettent en avant l’augmentation </w:t>
      </w:r>
      <w:r w:rsidR="00665056">
        <w:t>des couples au démarrage avec les charges statiques. La vite</w:t>
      </w:r>
      <w:r w:rsidR="00A66B9B">
        <w:t xml:space="preserve">sse de décollage, </w:t>
      </w:r>
      <w:r w:rsidR="00665056">
        <w:t xml:space="preserve">évolue </w:t>
      </w:r>
      <w:r w:rsidR="00A66B9B">
        <w:t xml:space="preserve">aussi </w:t>
      </w:r>
      <w:r w:rsidR="00665056">
        <w:t>dans le même sens que la charge statique.</w:t>
      </w:r>
    </w:p>
    <w:p w14:paraId="73EB952C" w14:textId="77777777" w:rsidR="00665056" w:rsidRDefault="00D745D1" w:rsidP="00665056">
      <w:pPr>
        <w:jc w:val="center"/>
      </w:pPr>
      <w:r>
        <w:rPr>
          <w:noProof/>
          <w:lang w:eastAsia="fr-FR"/>
        </w:rPr>
        <w:lastRenderedPageBreak/>
        <w:drawing>
          <wp:inline distT="0" distB="0" distL="0" distR="0" wp14:anchorId="361B6AD0" wp14:editId="54DD8EBE">
            <wp:extent cx="5231130" cy="2737485"/>
            <wp:effectExtent l="0" t="0" r="7620" b="5715"/>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1130" cy="2737485"/>
                    </a:xfrm>
                    <a:prstGeom prst="rect">
                      <a:avLst/>
                    </a:prstGeom>
                    <a:noFill/>
                  </pic:spPr>
                </pic:pic>
              </a:graphicData>
            </a:graphic>
          </wp:inline>
        </w:drawing>
      </w:r>
    </w:p>
    <w:p w14:paraId="2FC69BF7" w14:textId="67D303DA" w:rsidR="00631625" w:rsidRDefault="004C19D3" w:rsidP="00F81DB2">
      <w:pPr>
        <w:pStyle w:val="Lgende"/>
        <w:jc w:val="center"/>
        <w:rPr>
          <w:rFonts w:eastAsiaTheme="minorEastAsia"/>
        </w:rPr>
      </w:pPr>
      <w:bookmarkStart w:id="182" w:name="_Ref526276416"/>
      <w:bookmarkStart w:id="183" w:name="_Toc531267489"/>
      <w:r>
        <w:t xml:space="preserve">Figure </w:t>
      </w:r>
      <w:r>
        <w:rPr>
          <w:noProof/>
        </w:rPr>
        <w:fldChar w:fldCharType="begin"/>
      </w:r>
      <w:r>
        <w:rPr>
          <w:noProof/>
        </w:rPr>
        <w:instrText xml:space="preserve"> SEQ Figure \* ARABIC </w:instrText>
      </w:r>
      <w:r>
        <w:rPr>
          <w:noProof/>
        </w:rPr>
        <w:fldChar w:fldCharType="separate"/>
      </w:r>
      <w:r w:rsidR="009D4609">
        <w:rPr>
          <w:noProof/>
        </w:rPr>
        <w:t>46</w:t>
      </w:r>
      <w:r>
        <w:rPr>
          <w:noProof/>
        </w:rPr>
        <w:fldChar w:fldCharType="end"/>
      </w:r>
      <w:bookmarkEnd w:id="182"/>
      <w:r>
        <w:t xml:space="preserve"> : </w:t>
      </w:r>
      <w:r w:rsidR="000A5A4A">
        <w:t xml:space="preserve">Evolution des couples au démarrage avec la charge statique 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83"/>
    </w:p>
    <w:p w14:paraId="715A2A9E" w14:textId="77777777" w:rsidR="00F81DB2" w:rsidRPr="00F81DB2" w:rsidRDefault="00F81DB2" w:rsidP="00F81DB2"/>
    <w:p w14:paraId="2B21F213" w14:textId="77777777" w:rsidR="004C19D3" w:rsidRDefault="001E7BBC" w:rsidP="004C19D3">
      <w:pPr>
        <w:jc w:val="center"/>
      </w:pPr>
      <w:r>
        <w:rPr>
          <w:noProof/>
          <w:lang w:eastAsia="fr-FR"/>
        </w:rPr>
        <w:drawing>
          <wp:inline distT="0" distB="0" distL="0" distR="0" wp14:anchorId="52B9FF6A" wp14:editId="44887108">
            <wp:extent cx="5236845" cy="274320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6845" cy="2743200"/>
                    </a:xfrm>
                    <a:prstGeom prst="rect">
                      <a:avLst/>
                    </a:prstGeom>
                    <a:noFill/>
                  </pic:spPr>
                </pic:pic>
              </a:graphicData>
            </a:graphic>
          </wp:inline>
        </w:drawing>
      </w:r>
    </w:p>
    <w:p w14:paraId="50509459" w14:textId="39C721AD" w:rsidR="004C19D3" w:rsidRDefault="004C19D3" w:rsidP="004C19D3">
      <w:pPr>
        <w:pStyle w:val="Lgende"/>
        <w:jc w:val="center"/>
      </w:pPr>
      <w:bookmarkStart w:id="184" w:name="_Ref526276406"/>
      <w:bookmarkStart w:id="185" w:name="_Toc531267490"/>
      <w:r>
        <w:t xml:space="preserve">Figure </w:t>
      </w:r>
      <w:r>
        <w:rPr>
          <w:noProof/>
        </w:rPr>
        <w:fldChar w:fldCharType="begin"/>
      </w:r>
      <w:r>
        <w:rPr>
          <w:noProof/>
        </w:rPr>
        <w:instrText xml:space="preserve"> SEQ Figure \* ARABIC </w:instrText>
      </w:r>
      <w:r>
        <w:rPr>
          <w:noProof/>
        </w:rPr>
        <w:fldChar w:fldCharType="separate"/>
      </w:r>
      <w:r w:rsidR="009D4609">
        <w:rPr>
          <w:noProof/>
        </w:rPr>
        <w:t>47</w:t>
      </w:r>
      <w:r>
        <w:rPr>
          <w:noProof/>
        </w:rPr>
        <w:fldChar w:fldCharType="end"/>
      </w:r>
      <w:bookmarkEnd w:id="184"/>
      <w:r>
        <w:t xml:space="preserve"> : </w:t>
      </w:r>
      <w:r w:rsidR="000A5A4A">
        <w:t xml:space="preserve">Evolution des vitesses de décollage avec la charge statique 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f=0.25</m:t>
        </m:r>
      </m:oMath>
      <w:bookmarkEnd w:id="185"/>
    </w:p>
    <w:p w14:paraId="3E58052E" w14:textId="77777777" w:rsidR="004C19D3" w:rsidRPr="00951F21" w:rsidRDefault="004C19D3" w:rsidP="004C19D3">
      <w:pPr>
        <w:rPr>
          <w:sz w:val="4"/>
        </w:rPr>
      </w:pPr>
    </w:p>
    <w:p w14:paraId="51CB904C" w14:textId="7A7B6108" w:rsidR="004C19D3" w:rsidRDefault="004C19D3" w:rsidP="00951F21">
      <w:pPr>
        <w:spacing w:line="360" w:lineRule="auto"/>
        <w:jc w:val="both"/>
        <w:rPr>
          <w:rFonts w:eastAsiaTheme="minorEastAsia"/>
        </w:rPr>
      </w:pPr>
      <w:r>
        <w:t xml:space="preserve">Dans la </w:t>
      </w:r>
      <w:r w:rsidR="00E75F63">
        <w:fldChar w:fldCharType="begin"/>
      </w:r>
      <w:r w:rsidR="00E75F63">
        <w:instrText xml:space="preserve"> REF _Ref526276416 \h </w:instrText>
      </w:r>
      <w:r w:rsidR="0072040F">
        <w:instrText xml:space="preserve"> \* MERGEFORMAT </w:instrText>
      </w:r>
      <w:r w:rsidR="00E75F63">
        <w:fldChar w:fldCharType="separate"/>
      </w:r>
      <w:r w:rsidR="009D4609">
        <w:t xml:space="preserve">Figure </w:t>
      </w:r>
      <w:r w:rsidR="009D4609">
        <w:rPr>
          <w:noProof/>
        </w:rPr>
        <w:t>46</w:t>
      </w:r>
      <w:r w:rsidR="00E75F63">
        <w:fldChar w:fldCharType="end"/>
      </w:r>
      <w:r>
        <w:t>, les couples de démarrage calculés avec le modèle</w:t>
      </w:r>
      <w:r w:rsidR="00360782">
        <w:t xml:space="preserve"> développé dans cette thèse</w:t>
      </w:r>
      <w:r>
        <w:t xml:space="preserve"> sont comparés aux valeurs expérimentales présentées par Laurent Rudloff</w:t>
      </w:r>
      <w:r w:rsidR="00977E90">
        <w:t xml:space="preserve"> </w:t>
      </w:r>
      <w:r w:rsidR="00977E90">
        <w:fldChar w:fldCharType="begin"/>
      </w:r>
      <w:r w:rsidR="00977E90">
        <w:instrText xml:space="preserve"> REF _Ref526099360 \h </w:instrText>
      </w:r>
      <w:r w:rsidR="0072040F">
        <w:instrText xml:space="preserve"> \* MERGEFORMAT </w:instrText>
      </w:r>
      <w:r w:rsidR="00977E90">
        <w:fldChar w:fldCharType="separate"/>
      </w:r>
      <w:r w:rsidR="009D4609" w:rsidRPr="009D4609">
        <w:t>[</w:t>
      </w:r>
      <w:r w:rsidR="009D4609" w:rsidRPr="009D4609">
        <w:rPr>
          <w:noProof/>
        </w:rPr>
        <w:t>97</w:t>
      </w:r>
      <w:r w:rsidR="00977E90">
        <w:fldChar w:fldCharType="end"/>
      </w:r>
      <w:r w:rsidR="00977E90">
        <w:t>]</w:t>
      </w:r>
      <w:r>
        <w:t xml:space="preserve">. Il peut être observé que les valeurs des couples au démarrage obtenues numériquement pour un coefficient de frottement de </w:t>
      </w:r>
      <m:oMath>
        <m:r>
          <w:rPr>
            <w:rFonts w:ascii="Cambria Math" w:hAnsi="Cambria Math"/>
          </w:rPr>
          <m:t>f=0.25</m:t>
        </m:r>
      </m:oMath>
      <w:r>
        <w:rPr>
          <w:rFonts w:eastAsiaTheme="minorEastAsia"/>
        </w:rPr>
        <w:t xml:space="preserve"> sont plus basses que celles obtenues expérimentalement. Cependant, </w:t>
      </w:r>
      <w:r w:rsidR="002C7A86">
        <w:rPr>
          <w:rFonts w:eastAsiaTheme="minorEastAsia"/>
        </w:rPr>
        <w:t>les courbes expérimentales et numériques de</w:t>
      </w:r>
      <w:r w:rsidR="00360782">
        <w:rPr>
          <w:rFonts w:eastAsiaTheme="minorEastAsia"/>
        </w:rPr>
        <w:t>s</w:t>
      </w:r>
      <w:r w:rsidR="002C7A86">
        <w:rPr>
          <w:rFonts w:eastAsiaTheme="minorEastAsia"/>
        </w:rPr>
        <w:t xml:space="preserve"> couples de démarrage ont les mêmes tendances. Avec un coefficient de frottement de </w:t>
      </w:r>
      <m:oMath>
        <m:r>
          <w:rPr>
            <w:rFonts w:ascii="Cambria Math" w:hAnsi="Cambria Math"/>
          </w:rPr>
          <m:t>f=0.3</m:t>
        </m:r>
      </m:oMath>
      <w:r w:rsidR="002C7A86">
        <w:rPr>
          <w:rFonts w:eastAsiaTheme="minorEastAsia"/>
        </w:rPr>
        <w:t xml:space="preserve"> les valeurs obtenues numériquement s’approchent d’avantage de celles expérimentales.</w:t>
      </w:r>
    </w:p>
    <w:p w14:paraId="096BA49B" w14:textId="3B90236E" w:rsidR="001E7BBC" w:rsidRDefault="002C7A86" w:rsidP="00951F21">
      <w:pPr>
        <w:spacing w:line="360" w:lineRule="auto"/>
        <w:jc w:val="both"/>
        <w:rPr>
          <w:rFonts w:eastAsiaTheme="minorEastAsia"/>
        </w:rPr>
      </w:pPr>
      <w:r>
        <w:rPr>
          <w:rFonts w:eastAsiaTheme="minorEastAsia"/>
        </w:rPr>
        <w:lastRenderedPageBreak/>
        <w:t xml:space="preserve">La </w:t>
      </w:r>
      <w:r w:rsidR="00E75F63">
        <w:rPr>
          <w:rFonts w:eastAsiaTheme="minorEastAsia"/>
          <w:highlight w:val="cyan"/>
        </w:rPr>
        <w:fldChar w:fldCharType="begin"/>
      </w:r>
      <w:r w:rsidR="00E75F63">
        <w:rPr>
          <w:rFonts w:eastAsiaTheme="minorEastAsia"/>
        </w:rPr>
        <w:instrText xml:space="preserve"> REF _Ref526276406 \h </w:instrText>
      </w:r>
      <w:r w:rsidR="0072040F">
        <w:rPr>
          <w:rFonts w:eastAsiaTheme="minorEastAsia"/>
          <w:highlight w:val="cyan"/>
        </w:rPr>
        <w:instrText xml:space="preserve"> \* MERGEFORMAT </w:instrText>
      </w:r>
      <w:r w:rsidR="00E75F63">
        <w:rPr>
          <w:rFonts w:eastAsiaTheme="minorEastAsia"/>
          <w:highlight w:val="cyan"/>
        </w:rPr>
      </w:r>
      <w:r w:rsidR="00E75F63">
        <w:rPr>
          <w:rFonts w:eastAsiaTheme="minorEastAsia"/>
          <w:highlight w:val="cyan"/>
        </w:rPr>
        <w:fldChar w:fldCharType="separate"/>
      </w:r>
      <w:r w:rsidR="009D4609">
        <w:t xml:space="preserve">Figure </w:t>
      </w:r>
      <w:r w:rsidR="009D4609">
        <w:rPr>
          <w:noProof/>
        </w:rPr>
        <w:t>47</w:t>
      </w:r>
      <w:r w:rsidR="00E75F63">
        <w:rPr>
          <w:rFonts w:eastAsiaTheme="minorEastAsia"/>
          <w:highlight w:val="cyan"/>
        </w:rPr>
        <w:fldChar w:fldCharType="end"/>
      </w:r>
      <w:r w:rsidR="00E75F63">
        <w:rPr>
          <w:rFonts w:eastAsiaTheme="minorEastAsia"/>
        </w:rPr>
        <w:t xml:space="preserve"> </w:t>
      </w:r>
      <w:r>
        <w:rPr>
          <w:rFonts w:eastAsiaTheme="minorEastAsia"/>
        </w:rPr>
        <w:t>expose une comparaison entre les valeurs théoriques et expérimentales</w:t>
      </w:r>
      <w:r w:rsidR="00A66B9B">
        <w:rPr>
          <w:rFonts w:eastAsiaTheme="minorEastAsia"/>
        </w:rPr>
        <w:t xml:space="preserve"> </w:t>
      </w:r>
      <w:r w:rsidR="001E7BBC">
        <w:rPr>
          <w:rFonts w:eastAsiaTheme="minorEastAsia"/>
        </w:rPr>
        <w:fldChar w:fldCharType="begin"/>
      </w:r>
      <w:r w:rsidR="001E7BBC">
        <w:rPr>
          <w:rFonts w:eastAsiaTheme="minorEastAsia"/>
        </w:rPr>
        <w:instrText xml:space="preserve"> REF _Ref526099360 \h </w:instrText>
      </w:r>
      <w:r w:rsidR="00951F21">
        <w:rPr>
          <w:rFonts w:eastAsiaTheme="minorEastAsia"/>
        </w:rPr>
        <w:instrText xml:space="preserve"> \* MERGEFORMAT </w:instrText>
      </w:r>
      <w:r w:rsidR="001E7BBC">
        <w:rPr>
          <w:rFonts w:eastAsiaTheme="minorEastAsia"/>
        </w:rPr>
      </w:r>
      <w:r w:rsidR="001E7BBC">
        <w:rPr>
          <w:rFonts w:eastAsiaTheme="minorEastAsia"/>
        </w:rPr>
        <w:fldChar w:fldCharType="separate"/>
      </w:r>
      <w:r w:rsidR="009D4609" w:rsidRPr="009D4609">
        <w:t>[</w:t>
      </w:r>
      <w:r w:rsidR="009D4609" w:rsidRPr="009D4609">
        <w:rPr>
          <w:noProof/>
        </w:rPr>
        <w:t>97</w:t>
      </w:r>
      <w:r w:rsidR="001E7BBC">
        <w:rPr>
          <w:rFonts w:eastAsiaTheme="minorEastAsia"/>
        </w:rPr>
        <w:fldChar w:fldCharType="end"/>
      </w:r>
      <w:r w:rsidR="001E7BBC">
        <w:rPr>
          <w:rFonts w:eastAsiaTheme="minorEastAsia"/>
        </w:rPr>
        <w:t xml:space="preserve">] et </w:t>
      </w:r>
      <w:r w:rsidR="001E7BBC">
        <w:rPr>
          <w:rFonts w:eastAsiaTheme="minorEastAsia"/>
        </w:rPr>
        <w:fldChar w:fldCharType="begin"/>
      </w:r>
      <w:r w:rsidR="001E7BBC">
        <w:rPr>
          <w:rFonts w:eastAsiaTheme="minorEastAsia"/>
        </w:rPr>
        <w:instrText xml:space="preserve"> REF _Ref526156979 \h </w:instrText>
      </w:r>
      <w:r w:rsidR="00951F21">
        <w:rPr>
          <w:rFonts w:eastAsiaTheme="minorEastAsia"/>
        </w:rPr>
        <w:instrText xml:space="preserve"> \* MERGEFORMAT </w:instrText>
      </w:r>
      <w:r w:rsidR="001E7BBC">
        <w:rPr>
          <w:rFonts w:eastAsiaTheme="minorEastAsia"/>
        </w:rPr>
      </w:r>
      <w:r w:rsidR="001E7BBC">
        <w:rPr>
          <w:rFonts w:eastAsiaTheme="minorEastAsia"/>
        </w:rPr>
        <w:fldChar w:fldCharType="separate"/>
      </w:r>
      <w:r w:rsidR="009D4609" w:rsidRPr="00213355">
        <w:t>[</w:t>
      </w:r>
      <w:r w:rsidR="009D4609">
        <w:rPr>
          <w:noProof/>
        </w:rPr>
        <w:t>99</w:t>
      </w:r>
      <w:r w:rsidR="001E7BBC">
        <w:rPr>
          <w:rFonts w:eastAsiaTheme="minorEastAsia"/>
        </w:rPr>
        <w:fldChar w:fldCharType="end"/>
      </w:r>
      <w:r w:rsidR="001E7BBC">
        <w:rPr>
          <w:rFonts w:eastAsiaTheme="minorEastAsia"/>
        </w:rPr>
        <w:t>]</w:t>
      </w:r>
      <w:r>
        <w:rPr>
          <w:rFonts w:eastAsiaTheme="minorEastAsia"/>
        </w:rPr>
        <w:t xml:space="preserve"> des vitesses de décollage</w:t>
      </w:r>
      <w:r w:rsidR="00444303">
        <w:rPr>
          <w:rFonts w:eastAsiaTheme="minorEastAsia"/>
        </w:rPr>
        <w:t xml:space="preserve">. </w:t>
      </w:r>
      <w:r w:rsidR="001E7BBC">
        <w:rPr>
          <w:rFonts w:eastAsiaTheme="minorEastAsia"/>
        </w:rPr>
        <w:t xml:space="preserve">La première chose à constater sur cette figure est un écart entre les mesures expérimentales de Rudloff </w:t>
      </w:r>
      <w:r w:rsidR="001E7BBC">
        <w:rPr>
          <w:rFonts w:eastAsiaTheme="minorEastAsia"/>
        </w:rPr>
        <w:fldChar w:fldCharType="begin"/>
      </w:r>
      <w:r w:rsidR="001E7BBC">
        <w:rPr>
          <w:rFonts w:eastAsiaTheme="minorEastAsia"/>
        </w:rPr>
        <w:instrText xml:space="preserve"> REF _Ref526099360 \h </w:instrText>
      </w:r>
      <w:r w:rsidR="00951F21">
        <w:rPr>
          <w:rFonts w:eastAsiaTheme="minorEastAsia"/>
        </w:rPr>
        <w:instrText xml:space="preserve"> \* MERGEFORMAT </w:instrText>
      </w:r>
      <w:r w:rsidR="001E7BBC">
        <w:rPr>
          <w:rFonts w:eastAsiaTheme="minorEastAsia"/>
        </w:rPr>
      </w:r>
      <w:r w:rsidR="001E7BBC">
        <w:rPr>
          <w:rFonts w:eastAsiaTheme="minorEastAsia"/>
        </w:rPr>
        <w:fldChar w:fldCharType="separate"/>
      </w:r>
      <w:r w:rsidR="009D4609" w:rsidRPr="009D4609">
        <w:t>[</w:t>
      </w:r>
      <w:r w:rsidR="009D4609" w:rsidRPr="009D4609">
        <w:rPr>
          <w:noProof/>
        </w:rPr>
        <w:t>97</w:t>
      </w:r>
      <w:r w:rsidR="001E7BBC">
        <w:rPr>
          <w:rFonts w:eastAsiaTheme="minorEastAsia"/>
        </w:rPr>
        <w:fldChar w:fldCharType="end"/>
      </w:r>
      <w:r w:rsidR="001E7BBC">
        <w:rPr>
          <w:rFonts w:eastAsiaTheme="minorEastAsia"/>
        </w:rPr>
        <w:t>] et celles obtenues par Ruscitto</w:t>
      </w:r>
      <w:r w:rsidR="000460BF">
        <w:rPr>
          <w:rFonts w:eastAsiaTheme="minorEastAsia"/>
        </w:rPr>
        <w:t xml:space="preserve"> et al.</w:t>
      </w:r>
      <w:r w:rsidR="001E7BBC">
        <w:rPr>
          <w:rFonts w:eastAsiaTheme="minorEastAsia"/>
        </w:rPr>
        <w:t xml:space="preserve"> </w:t>
      </w:r>
      <w:r w:rsidR="001E7BBC">
        <w:rPr>
          <w:rFonts w:eastAsiaTheme="minorEastAsia"/>
        </w:rPr>
        <w:fldChar w:fldCharType="begin"/>
      </w:r>
      <w:r w:rsidR="001E7BBC">
        <w:rPr>
          <w:rFonts w:eastAsiaTheme="minorEastAsia"/>
        </w:rPr>
        <w:instrText xml:space="preserve"> REF _Ref526156979 \h </w:instrText>
      </w:r>
      <w:r w:rsidR="00951F21">
        <w:rPr>
          <w:rFonts w:eastAsiaTheme="minorEastAsia"/>
        </w:rPr>
        <w:instrText xml:space="preserve"> \* MERGEFORMAT </w:instrText>
      </w:r>
      <w:r w:rsidR="001E7BBC">
        <w:rPr>
          <w:rFonts w:eastAsiaTheme="minorEastAsia"/>
        </w:rPr>
      </w:r>
      <w:r w:rsidR="001E7BBC">
        <w:rPr>
          <w:rFonts w:eastAsiaTheme="minorEastAsia"/>
        </w:rPr>
        <w:fldChar w:fldCharType="separate"/>
      </w:r>
      <w:r w:rsidR="009D4609" w:rsidRPr="00213355">
        <w:t>[</w:t>
      </w:r>
      <w:r w:rsidR="009D4609">
        <w:rPr>
          <w:noProof/>
        </w:rPr>
        <w:t>99</w:t>
      </w:r>
      <w:r w:rsidR="001E7BBC">
        <w:rPr>
          <w:rFonts w:eastAsiaTheme="minorEastAsia"/>
        </w:rPr>
        <w:fldChar w:fldCharType="end"/>
      </w:r>
      <w:r w:rsidR="001E7BBC">
        <w:rPr>
          <w:rFonts w:eastAsiaTheme="minorEastAsia"/>
        </w:rPr>
        <w:t xml:space="preserve">], pour un palier théoriquement identique. Ces écarts trouvent aisément une </w:t>
      </w:r>
      <w:r w:rsidR="00E07917">
        <w:rPr>
          <w:rFonts w:eastAsiaTheme="minorEastAsia"/>
        </w:rPr>
        <w:t>explication</w:t>
      </w:r>
      <w:r w:rsidR="001E7BBC">
        <w:rPr>
          <w:rFonts w:eastAsiaTheme="minorEastAsia"/>
        </w:rPr>
        <w:t xml:space="preserve"> lors de la considération des défauts d’usinage. </w:t>
      </w:r>
    </w:p>
    <w:p w14:paraId="01967E7E" w14:textId="5AF0D205" w:rsidR="002F2142" w:rsidRDefault="001E7BBC" w:rsidP="00951F21">
      <w:pPr>
        <w:spacing w:line="360" w:lineRule="auto"/>
        <w:jc w:val="both"/>
        <w:rPr>
          <w:rFonts w:eastAsiaTheme="minorEastAsia"/>
        </w:rPr>
      </w:pPr>
      <w:r>
        <w:rPr>
          <w:rFonts w:eastAsiaTheme="minorEastAsia"/>
        </w:rPr>
        <w:t xml:space="preserve">Sur cette </w:t>
      </w:r>
      <w:r>
        <w:rPr>
          <w:rFonts w:eastAsiaTheme="minorEastAsia"/>
        </w:rPr>
        <w:fldChar w:fldCharType="begin"/>
      </w:r>
      <w:r>
        <w:rPr>
          <w:rFonts w:eastAsiaTheme="minorEastAsia"/>
        </w:rPr>
        <w:instrText xml:space="preserve"> REF _Ref526276406 \h </w:instrText>
      </w:r>
      <w:r w:rsidR="00951F21">
        <w:rPr>
          <w:rFonts w:eastAsiaTheme="minorEastAsia"/>
        </w:rPr>
        <w:instrText xml:space="preserve"> \* MERGEFORMAT </w:instrText>
      </w:r>
      <w:r>
        <w:rPr>
          <w:rFonts w:eastAsiaTheme="minorEastAsia"/>
        </w:rPr>
      </w:r>
      <w:r>
        <w:rPr>
          <w:rFonts w:eastAsiaTheme="minorEastAsia"/>
        </w:rPr>
        <w:fldChar w:fldCharType="separate"/>
      </w:r>
      <w:r w:rsidR="009D4609">
        <w:t xml:space="preserve">Figure </w:t>
      </w:r>
      <w:r w:rsidR="009D4609">
        <w:rPr>
          <w:noProof/>
        </w:rPr>
        <w:t>47</w:t>
      </w:r>
      <w:r>
        <w:rPr>
          <w:rFonts w:eastAsiaTheme="minorEastAsia"/>
        </w:rPr>
        <w:fldChar w:fldCharType="end"/>
      </w:r>
      <w:r>
        <w:rPr>
          <w:rFonts w:eastAsiaTheme="minorEastAsia"/>
        </w:rPr>
        <w:t>, les</w:t>
      </w:r>
      <w:r w:rsidR="00444303">
        <w:rPr>
          <w:rFonts w:eastAsiaTheme="minorEastAsia"/>
        </w:rPr>
        <w:t xml:space="preserve"> courbes</w:t>
      </w:r>
      <w:r>
        <w:rPr>
          <w:rFonts w:eastAsiaTheme="minorEastAsia"/>
        </w:rPr>
        <w:t xml:space="preserve"> théoriques et expérimentales</w:t>
      </w:r>
      <w:r w:rsidR="00444303">
        <w:rPr>
          <w:rFonts w:eastAsiaTheme="minorEastAsia"/>
        </w:rPr>
        <w:t xml:space="preserve"> montrent des </w:t>
      </w:r>
      <w:r w:rsidR="00177511">
        <w:rPr>
          <w:rFonts w:eastAsiaTheme="minorEastAsia"/>
        </w:rPr>
        <w:t xml:space="preserve">variations quantitativement </w:t>
      </w:r>
      <w:r w:rsidR="00444303">
        <w:rPr>
          <w:rFonts w:eastAsiaTheme="minorEastAsia"/>
        </w:rPr>
        <w:t>différentes. L</w:t>
      </w:r>
      <w:r w:rsidR="002F2142">
        <w:rPr>
          <w:rFonts w:eastAsiaTheme="minorEastAsia"/>
        </w:rPr>
        <w:t>es valeurs estimées théoriquement évoluent, en fonction des charges statiques, plus rapidement qu</w:t>
      </w:r>
      <w:r w:rsidR="00177511">
        <w:rPr>
          <w:rFonts w:eastAsiaTheme="minorEastAsia"/>
        </w:rPr>
        <w:t>e celles mesurées</w:t>
      </w:r>
      <w:r w:rsidR="002F2142">
        <w:rPr>
          <w:rFonts w:eastAsiaTheme="minorEastAsia"/>
        </w:rPr>
        <w:t>. Pour une charge de 10N</w:t>
      </w:r>
      <w:r w:rsidR="00072E5B">
        <w:rPr>
          <w:rFonts w:eastAsiaTheme="minorEastAsia"/>
        </w:rPr>
        <w:t>,</w:t>
      </w:r>
      <w:r w:rsidR="002F2142">
        <w:rPr>
          <w:rFonts w:eastAsiaTheme="minorEastAsia"/>
        </w:rPr>
        <w:t xml:space="preserve"> les </w:t>
      </w:r>
      <w:r w:rsidR="009015C6">
        <w:rPr>
          <w:rFonts w:eastAsiaTheme="minorEastAsia"/>
        </w:rPr>
        <w:t>courbes théoriques sont en dessous des mesures expérimentales</w:t>
      </w:r>
      <w:r w:rsidR="002F2142">
        <w:rPr>
          <w:rFonts w:eastAsiaTheme="minorEastAsia"/>
        </w:rPr>
        <w:t xml:space="preserve">, puis au fur et à mesure </w:t>
      </w:r>
      <w:r w:rsidR="00151DDD">
        <w:rPr>
          <w:rFonts w:eastAsiaTheme="minorEastAsia"/>
        </w:rPr>
        <w:t xml:space="preserve">que la charge statique augmente, </w:t>
      </w:r>
      <w:r w:rsidR="002F2142">
        <w:rPr>
          <w:rFonts w:eastAsiaTheme="minorEastAsia"/>
        </w:rPr>
        <w:t>l’écart entre</w:t>
      </w:r>
      <w:r w:rsidR="009015C6">
        <w:rPr>
          <w:rFonts w:eastAsiaTheme="minorEastAsia"/>
        </w:rPr>
        <w:t xml:space="preserve"> elles</w:t>
      </w:r>
      <w:r w:rsidR="002F2142">
        <w:rPr>
          <w:rFonts w:eastAsiaTheme="minorEastAsia"/>
        </w:rPr>
        <w:t xml:space="preserve"> se resserre jusqu’à</w:t>
      </w:r>
      <w:r w:rsidR="009015C6">
        <w:rPr>
          <w:rFonts w:eastAsiaTheme="minorEastAsia"/>
        </w:rPr>
        <w:t xml:space="preserve"> ce que les valeurs obtenues théoriquement, </w:t>
      </w:r>
      <w:r w:rsidR="002F2142">
        <w:rPr>
          <w:rFonts w:eastAsiaTheme="minorEastAsia"/>
        </w:rPr>
        <w:t>dépasse</w:t>
      </w:r>
      <w:r w:rsidR="009015C6">
        <w:rPr>
          <w:rFonts w:eastAsiaTheme="minorEastAsia"/>
        </w:rPr>
        <w:t xml:space="preserve">nt celles </w:t>
      </w:r>
      <w:r w:rsidR="002F2142">
        <w:rPr>
          <w:rFonts w:eastAsiaTheme="minorEastAsia"/>
        </w:rPr>
        <w:t>mesurée</w:t>
      </w:r>
      <w:r w:rsidR="009015C6">
        <w:rPr>
          <w:rFonts w:eastAsiaTheme="minorEastAsia"/>
        </w:rPr>
        <w:t>s</w:t>
      </w:r>
      <w:r w:rsidR="002F2142">
        <w:rPr>
          <w:rFonts w:eastAsiaTheme="minorEastAsia"/>
        </w:rPr>
        <w:t>.</w:t>
      </w:r>
      <w:r w:rsidR="00612D9B">
        <w:rPr>
          <w:rFonts w:eastAsiaTheme="minorEastAsia"/>
        </w:rPr>
        <w:t xml:space="preserve"> Sur cette figure, les</w:t>
      </w:r>
      <w:r w:rsidR="00177511">
        <w:rPr>
          <w:rFonts w:eastAsiaTheme="minorEastAsia"/>
        </w:rPr>
        <w:t xml:space="preserve"> écarts entre modèle et expérience</w:t>
      </w:r>
      <w:r w:rsidR="00612D9B">
        <w:rPr>
          <w:rFonts w:eastAsiaTheme="minorEastAsia"/>
        </w:rPr>
        <w:t xml:space="preserve"> peuvent venir du fait que le</w:t>
      </w:r>
      <w:r w:rsidR="009015C6">
        <w:rPr>
          <w:rFonts w:eastAsiaTheme="minorEastAsia"/>
        </w:rPr>
        <w:t>s</w:t>
      </w:r>
      <w:r w:rsidR="00612D9B">
        <w:rPr>
          <w:rFonts w:eastAsiaTheme="minorEastAsia"/>
        </w:rPr>
        <w:t xml:space="preserve"> palier</w:t>
      </w:r>
      <w:r w:rsidR="009015C6">
        <w:rPr>
          <w:rFonts w:eastAsiaTheme="minorEastAsia"/>
        </w:rPr>
        <w:t>s</w:t>
      </w:r>
      <w:r w:rsidR="00612D9B">
        <w:rPr>
          <w:rFonts w:eastAsiaTheme="minorEastAsia"/>
        </w:rPr>
        <w:t xml:space="preserve"> testé</w:t>
      </w:r>
      <w:r w:rsidR="009015C6">
        <w:rPr>
          <w:rFonts w:eastAsiaTheme="minorEastAsia"/>
        </w:rPr>
        <w:t xml:space="preserve">s (aussi bien par Rudloff </w:t>
      </w:r>
      <w:r w:rsidR="009015C6">
        <w:rPr>
          <w:rFonts w:eastAsiaTheme="minorEastAsia"/>
        </w:rPr>
        <w:fldChar w:fldCharType="begin"/>
      </w:r>
      <w:r w:rsidR="009015C6">
        <w:rPr>
          <w:rFonts w:eastAsiaTheme="minorEastAsia"/>
        </w:rPr>
        <w:instrText xml:space="preserve"> REF _Ref526099360 \h </w:instrText>
      </w:r>
      <w:r w:rsidR="00951F21">
        <w:rPr>
          <w:rFonts w:eastAsiaTheme="minorEastAsia"/>
        </w:rPr>
        <w:instrText xml:space="preserve"> \* MERGEFORMAT </w:instrText>
      </w:r>
      <w:r w:rsidR="009015C6">
        <w:rPr>
          <w:rFonts w:eastAsiaTheme="minorEastAsia"/>
        </w:rPr>
      </w:r>
      <w:r w:rsidR="009015C6">
        <w:rPr>
          <w:rFonts w:eastAsiaTheme="minorEastAsia"/>
        </w:rPr>
        <w:fldChar w:fldCharType="separate"/>
      </w:r>
      <w:r w:rsidR="009D4609" w:rsidRPr="009D4609">
        <w:t>[</w:t>
      </w:r>
      <w:r w:rsidR="009D4609" w:rsidRPr="009D4609">
        <w:rPr>
          <w:noProof/>
        </w:rPr>
        <w:t>97</w:t>
      </w:r>
      <w:r w:rsidR="009015C6">
        <w:rPr>
          <w:rFonts w:eastAsiaTheme="minorEastAsia"/>
        </w:rPr>
        <w:fldChar w:fldCharType="end"/>
      </w:r>
      <w:r w:rsidR="009015C6">
        <w:rPr>
          <w:rFonts w:eastAsiaTheme="minorEastAsia"/>
        </w:rPr>
        <w:t xml:space="preserve">] que par Ruscitto </w:t>
      </w:r>
      <w:r w:rsidR="000460BF">
        <w:rPr>
          <w:rFonts w:eastAsiaTheme="minorEastAsia"/>
        </w:rPr>
        <w:t xml:space="preserve">et al. </w:t>
      </w:r>
      <w:r w:rsidR="009015C6">
        <w:rPr>
          <w:rFonts w:eastAsiaTheme="minorEastAsia"/>
        </w:rPr>
        <w:fldChar w:fldCharType="begin"/>
      </w:r>
      <w:r w:rsidR="009015C6">
        <w:rPr>
          <w:rFonts w:eastAsiaTheme="minorEastAsia"/>
        </w:rPr>
        <w:instrText xml:space="preserve"> REF _Ref526156979 \h </w:instrText>
      </w:r>
      <w:r w:rsidR="00951F21">
        <w:rPr>
          <w:rFonts w:eastAsiaTheme="minorEastAsia"/>
        </w:rPr>
        <w:instrText xml:space="preserve"> \* MERGEFORMAT </w:instrText>
      </w:r>
      <w:r w:rsidR="009015C6">
        <w:rPr>
          <w:rFonts w:eastAsiaTheme="minorEastAsia"/>
        </w:rPr>
      </w:r>
      <w:r w:rsidR="009015C6">
        <w:rPr>
          <w:rFonts w:eastAsiaTheme="minorEastAsia"/>
        </w:rPr>
        <w:fldChar w:fldCharType="separate"/>
      </w:r>
      <w:r w:rsidR="009D4609" w:rsidRPr="00213355">
        <w:t>[</w:t>
      </w:r>
      <w:r w:rsidR="009D4609">
        <w:rPr>
          <w:noProof/>
        </w:rPr>
        <w:t>99</w:t>
      </w:r>
      <w:r w:rsidR="009015C6">
        <w:rPr>
          <w:rFonts w:eastAsiaTheme="minorEastAsia"/>
        </w:rPr>
        <w:fldChar w:fldCharType="end"/>
      </w:r>
      <w:r w:rsidR="009015C6">
        <w:rPr>
          <w:rFonts w:eastAsiaTheme="minorEastAsia"/>
        </w:rPr>
        <w:t>])</w:t>
      </w:r>
      <w:r w:rsidR="00612D9B">
        <w:rPr>
          <w:rFonts w:eastAsiaTheme="minorEastAsia"/>
        </w:rPr>
        <w:t xml:space="preserve"> peu</w:t>
      </w:r>
      <w:r w:rsidR="009015C6">
        <w:rPr>
          <w:rFonts w:eastAsiaTheme="minorEastAsia"/>
        </w:rPr>
        <w:t>ven</w:t>
      </w:r>
      <w:r w:rsidR="00612D9B">
        <w:rPr>
          <w:rFonts w:eastAsiaTheme="minorEastAsia"/>
        </w:rPr>
        <w:t>t être sujet</w:t>
      </w:r>
      <w:r w:rsidR="009015C6">
        <w:rPr>
          <w:rFonts w:eastAsiaTheme="minorEastAsia"/>
        </w:rPr>
        <w:t>s</w:t>
      </w:r>
      <w:r w:rsidR="00612D9B">
        <w:rPr>
          <w:rFonts w:eastAsiaTheme="minorEastAsia"/>
        </w:rPr>
        <w:t xml:space="preserve"> à des défauts d’usinage et ne pas</w:t>
      </w:r>
      <w:r w:rsidR="00151DDD">
        <w:rPr>
          <w:rFonts w:eastAsiaTheme="minorEastAsia"/>
        </w:rPr>
        <w:t xml:space="preserve"> avoir</w:t>
      </w:r>
      <w:r w:rsidR="00612D9B">
        <w:rPr>
          <w:rFonts w:eastAsiaTheme="minorEastAsia"/>
        </w:rPr>
        <w:t xml:space="preserve"> exactement les caractéristiques géométriques du </w:t>
      </w:r>
      <w:r w:rsidR="00612D9B">
        <w:rPr>
          <w:rFonts w:eastAsiaTheme="minorEastAsia"/>
        </w:rPr>
        <w:fldChar w:fldCharType="begin"/>
      </w:r>
      <w:r w:rsidR="00612D9B">
        <w:rPr>
          <w:rFonts w:eastAsiaTheme="minorEastAsia"/>
        </w:rPr>
        <w:instrText xml:space="preserve"> REF _Ref525721735 \h </w:instrText>
      </w:r>
      <w:r w:rsidR="0072040F">
        <w:rPr>
          <w:rFonts w:eastAsiaTheme="minorEastAsia"/>
        </w:rPr>
        <w:instrText xml:space="preserve"> \* MERGEFORMAT </w:instrText>
      </w:r>
      <w:r w:rsidR="00612D9B">
        <w:rPr>
          <w:rFonts w:eastAsiaTheme="minorEastAsia"/>
        </w:rPr>
      </w:r>
      <w:r w:rsidR="00612D9B">
        <w:rPr>
          <w:rFonts w:eastAsiaTheme="minorEastAsia"/>
        </w:rPr>
        <w:fldChar w:fldCharType="separate"/>
      </w:r>
      <w:r w:rsidR="009D4609">
        <w:t xml:space="preserve">Tableau </w:t>
      </w:r>
      <w:r w:rsidR="009D4609">
        <w:rPr>
          <w:noProof/>
        </w:rPr>
        <w:t>1</w:t>
      </w:r>
      <w:r w:rsidR="00612D9B">
        <w:rPr>
          <w:rFonts w:eastAsiaTheme="minorEastAsia"/>
        </w:rPr>
        <w:fldChar w:fldCharType="end"/>
      </w:r>
      <w:r w:rsidR="00072E5B">
        <w:rPr>
          <w:rFonts w:eastAsiaTheme="minorEastAsia"/>
        </w:rPr>
        <w:t xml:space="preserve"> (utilisées pour les courbes théoriques)</w:t>
      </w:r>
      <w:r w:rsidR="00612D9B">
        <w:rPr>
          <w:rFonts w:eastAsiaTheme="minorEastAsia"/>
        </w:rPr>
        <w:t>.</w:t>
      </w:r>
    </w:p>
    <w:p w14:paraId="057F5363" w14:textId="77777777" w:rsidR="00D37DFB" w:rsidRDefault="00121C64" w:rsidP="00D37DFB">
      <w:pPr>
        <w:keepNext/>
        <w:jc w:val="center"/>
      </w:pPr>
      <w:r>
        <w:rPr>
          <w:noProof/>
          <w:lang w:eastAsia="fr-FR"/>
        </w:rPr>
        <w:drawing>
          <wp:inline distT="0" distB="0" distL="0" distR="0" wp14:anchorId="41650C7C" wp14:editId="5C9CBCF3">
            <wp:extent cx="4572635" cy="2743200"/>
            <wp:effectExtent l="0" t="0" r="0" b="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00AEA582" w14:textId="786C269E" w:rsidR="00D37DFB" w:rsidRDefault="00D37DFB" w:rsidP="00D37DFB">
      <w:pPr>
        <w:pStyle w:val="Lgende"/>
        <w:jc w:val="center"/>
        <w:rPr>
          <w:rFonts w:eastAsiaTheme="minorEastAsia"/>
        </w:rPr>
      </w:pPr>
      <w:bookmarkStart w:id="186" w:name="_Ref526109131"/>
      <w:bookmarkStart w:id="187" w:name="_Toc531267491"/>
      <w:r>
        <w:t xml:space="preserve">Figure </w:t>
      </w:r>
      <w:r>
        <w:rPr>
          <w:noProof/>
        </w:rPr>
        <w:fldChar w:fldCharType="begin"/>
      </w:r>
      <w:r>
        <w:rPr>
          <w:noProof/>
        </w:rPr>
        <w:instrText xml:space="preserve"> SEQ Figure \* ARABIC </w:instrText>
      </w:r>
      <w:r>
        <w:rPr>
          <w:noProof/>
        </w:rPr>
        <w:fldChar w:fldCharType="separate"/>
      </w:r>
      <w:r w:rsidR="009D4609">
        <w:rPr>
          <w:noProof/>
        </w:rPr>
        <w:t>48</w:t>
      </w:r>
      <w:r>
        <w:rPr>
          <w:noProof/>
        </w:rPr>
        <w:fldChar w:fldCharType="end"/>
      </w:r>
      <w:bookmarkEnd w:id="186"/>
      <w:r>
        <w:t xml:space="preserve"> : </w:t>
      </w:r>
      <w:r w:rsidR="000A5A4A">
        <w:t xml:space="preserve">Evolution du couple avec la vitesse de rotation pendant le démarrage </w:t>
      </w:r>
      <w:r w:rsidR="000A5A4A">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10μm</m:t>
        </m:r>
      </m:oMath>
      <w:r w:rsidR="000A5A4A">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187"/>
    </w:p>
    <w:p w14:paraId="47100F1A" w14:textId="77777777" w:rsidR="00214A2B" w:rsidRPr="00214A2B" w:rsidRDefault="00214A2B" w:rsidP="00214A2B">
      <w:pPr>
        <w:rPr>
          <w:sz w:val="8"/>
          <w:szCs w:val="8"/>
        </w:rPr>
      </w:pPr>
    </w:p>
    <w:p w14:paraId="4E202CB8" w14:textId="05A588CD" w:rsidR="00FD116A" w:rsidRPr="00951F21" w:rsidRDefault="00214A2B" w:rsidP="00214A2B">
      <w:pPr>
        <w:spacing w:line="360" w:lineRule="auto"/>
        <w:jc w:val="both"/>
        <w:rPr>
          <w:rFonts w:eastAsiaTheme="minorEastAsia" w:cstheme="minorHAnsi"/>
          <w:sz w:val="10"/>
        </w:rPr>
      </w:pPr>
      <w:r>
        <w:rPr>
          <w:rFonts w:eastAsiaTheme="minorEastAsia"/>
        </w:rPr>
        <w:t>Il est connu des utilisateurs des paliers à feuilles que l’estimation expérimentale des jeux radiaux n’est pas facile. Ruscitto</w:t>
      </w:r>
      <w:r w:rsidR="000460BF">
        <w:rPr>
          <w:rFonts w:eastAsiaTheme="minorEastAsia"/>
        </w:rPr>
        <w:t xml:space="preserve"> et al.</w:t>
      </w:r>
      <w:r>
        <w:rPr>
          <w:rFonts w:eastAsiaTheme="minorEastAsia"/>
        </w:rPr>
        <w:t xml:space="preserve"> </w:t>
      </w:r>
      <w:r>
        <w:rPr>
          <w:rFonts w:eastAsiaTheme="minorEastAsia"/>
        </w:rPr>
        <w:fldChar w:fldCharType="begin"/>
      </w:r>
      <w:r>
        <w:rPr>
          <w:rFonts w:eastAsiaTheme="minorEastAsia"/>
        </w:rPr>
        <w:instrText xml:space="preserve"> REF _Ref526156979 \h  \* MERGEFORMAT </w:instrText>
      </w:r>
      <w:r>
        <w:rPr>
          <w:rFonts w:eastAsiaTheme="minorEastAsia"/>
        </w:rPr>
      </w:r>
      <w:r>
        <w:rPr>
          <w:rFonts w:eastAsiaTheme="minorEastAsia"/>
        </w:rPr>
        <w:fldChar w:fldCharType="separate"/>
      </w:r>
      <w:r w:rsidR="009D4609" w:rsidRPr="00213355">
        <w:t>[</w:t>
      </w:r>
      <w:r w:rsidR="009D4609">
        <w:rPr>
          <w:noProof/>
        </w:rPr>
        <w:t>99</w:t>
      </w:r>
      <w:r>
        <w:rPr>
          <w:rFonts w:eastAsiaTheme="minorEastAsia"/>
        </w:rPr>
        <w:fldChar w:fldCharType="end"/>
      </w:r>
      <w:r w:rsidR="00667E4E">
        <w:rPr>
          <w:rFonts w:eastAsiaTheme="minorEastAsia"/>
        </w:rPr>
        <w:t>] ont</w:t>
      </w:r>
      <w:r>
        <w:rPr>
          <w:rFonts w:eastAsiaTheme="minorEastAsia"/>
        </w:rPr>
        <w:t xml:space="preserve"> proposé une méthode, qui a été popularisée par San Andrés et ses co-auteurs </w:t>
      </w:r>
      <w:r>
        <w:rPr>
          <w:rFonts w:eastAsiaTheme="minorEastAsia"/>
        </w:rPr>
        <w:fldChar w:fldCharType="begin"/>
      </w:r>
      <w:r>
        <w:rPr>
          <w:rFonts w:eastAsiaTheme="minorEastAsia"/>
        </w:rPr>
        <w:instrText xml:space="preserve"> REF _Ref522182615 \h  \* MERGEFORMAT </w:instrText>
      </w:r>
      <w:r>
        <w:rPr>
          <w:rFonts w:eastAsiaTheme="minorEastAsia"/>
        </w:rPr>
      </w:r>
      <w:r>
        <w:rPr>
          <w:rFonts w:eastAsiaTheme="minorEastAsia"/>
        </w:rPr>
        <w:fldChar w:fldCharType="separate"/>
      </w:r>
      <w:r w:rsidR="009D4609" w:rsidRPr="009D4609">
        <w:t>[</w:t>
      </w:r>
      <w:r w:rsidR="009D4609" w:rsidRPr="009D4609">
        <w:rPr>
          <w:noProof/>
        </w:rPr>
        <w:t>24</w:t>
      </w:r>
      <w:r>
        <w:rPr>
          <w:rFonts w:eastAsiaTheme="minorEastAsia"/>
        </w:rPr>
        <w:fldChar w:fldCharType="end"/>
      </w:r>
      <w:r>
        <w:rPr>
          <w:rFonts w:eastAsiaTheme="minorEastAsia"/>
        </w:rPr>
        <w:t xml:space="preserve">]. Cette méthode consiste à étudier la courbe charge statique/déplacement. Pour un arbre initialement centré dans le palier, le jeu radial correspond au premier moment où le coussinet compliant oppose une résistance au déplacement de l’arbre. Les caractéristiques géométriques nominales du palier, décrites dans le </w:t>
      </w:r>
      <w:r>
        <w:rPr>
          <w:rFonts w:eastAsiaTheme="minorEastAsia"/>
        </w:rPr>
        <w:fldChar w:fldCharType="begin"/>
      </w:r>
      <w:r>
        <w:rPr>
          <w:rFonts w:eastAsiaTheme="minorEastAsia"/>
        </w:rPr>
        <w:instrText xml:space="preserve"> REF _Ref525721735 \h  \* MERGEFORMAT </w:instrText>
      </w:r>
      <w:r>
        <w:rPr>
          <w:rFonts w:eastAsiaTheme="minorEastAsia"/>
        </w:rPr>
      </w:r>
      <w:r>
        <w:rPr>
          <w:rFonts w:eastAsiaTheme="minorEastAsia"/>
        </w:rPr>
        <w:fldChar w:fldCharType="separate"/>
      </w:r>
      <w:r w:rsidR="009D4609">
        <w:t xml:space="preserve">Tableau </w:t>
      </w:r>
      <w:r w:rsidR="009D4609">
        <w:rPr>
          <w:noProof/>
        </w:rPr>
        <w:t>1</w:t>
      </w:r>
      <w:r>
        <w:rPr>
          <w:rFonts w:eastAsiaTheme="minorEastAsia"/>
        </w:rPr>
        <w:fldChar w:fldCharType="end"/>
      </w:r>
      <w:r>
        <w:rPr>
          <w:rFonts w:eastAsiaTheme="minorEastAsia"/>
        </w:rPr>
        <w:t xml:space="preserve">, peuvent ne </w:t>
      </w:r>
      <w:r>
        <w:rPr>
          <w:rFonts w:eastAsiaTheme="minorEastAsia"/>
        </w:rPr>
        <w:lastRenderedPageBreak/>
        <w:t>pas être ses caractéristiques physiques réelles, typiquement pour le jeu radial. Par conséquent, les calculs seront aussi présentés pour un palier avec les mêmes caractéristiques mais avec un jeu radial de 10</w:t>
      </w:r>
      <w:r>
        <w:rPr>
          <w:rFonts w:ascii="Cambria Math" w:eastAsiaTheme="minorEastAsia" w:hAnsi="Cambria Math"/>
        </w:rPr>
        <w:t>μ</w:t>
      </w:r>
      <w:r>
        <w:rPr>
          <w:rFonts w:eastAsiaTheme="minorEastAsia"/>
        </w:rPr>
        <w:t>m à la place de 31.8</w:t>
      </w:r>
      <w:r>
        <w:rPr>
          <w:rFonts w:ascii="Cambria Math" w:eastAsiaTheme="minorEastAsia" w:hAnsi="Cambria Math"/>
        </w:rPr>
        <w:t>μ</w:t>
      </w:r>
      <w:r>
        <w:rPr>
          <w:rFonts w:eastAsiaTheme="minorEastAsia"/>
        </w:rPr>
        <w:t>m.</w:t>
      </w:r>
    </w:p>
    <w:p w14:paraId="43605B45" w14:textId="49C6BE9E" w:rsidR="00FD116A" w:rsidRDefault="00FD116A" w:rsidP="00951F21">
      <w:pPr>
        <w:spacing w:line="360" w:lineRule="auto"/>
        <w:jc w:val="both"/>
        <w:rPr>
          <w:rFonts w:eastAsiaTheme="minorEastAsia" w:cstheme="minorHAnsi"/>
        </w:rPr>
      </w:pPr>
      <w:r w:rsidRPr="00967FF7">
        <w:rPr>
          <w:rFonts w:eastAsiaTheme="minorEastAsia" w:cstheme="minorHAnsi"/>
        </w:rPr>
        <w:t xml:space="preserve">La </w:t>
      </w:r>
      <w:r w:rsidR="00E75F63">
        <w:rPr>
          <w:rFonts w:eastAsiaTheme="minorEastAsia" w:cstheme="minorHAnsi"/>
          <w:highlight w:val="cyan"/>
        </w:rPr>
        <w:fldChar w:fldCharType="begin"/>
      </w:r>
      <w:r w:rsidR="00E75F63">
        <w:rPr>
          <w:rFonts w:eastAsiaTheme="minorEastAsia" w:cstheme="minorHAnsi"/>
        </w:rPr>
        <w:instrText xml:space="preserve"> REF _Ref526109131 \h </w:instrText>
      </w:r>
      <w:r w:rsidR="00151DDD">
        <w:rPr>
          <w:rFonts w:eastAsiaTheme="minorEastAsia" w:cstheme="minorHAnsi"/>
          <w:highlight w:val="cyan"/>
        </w:rPr>
        <w:instrText xml:space="preserve"> \* MERGEFORMAT </w:instrText>
      </w:r>
      <w:r w:rsidR="00E75F63">
        <w:rPr>
          <w:rFonts w:eastAsiaTheme="minorEastAsia" w:cstheme="minorHAnsi"/>
          <w:highlight w:val="cyan"/>
        </w:rPr>
      </w:r>
      <w:r w:rsidR="00E75F63">
        <w:rPr>
          <w:rFonts w:eastAsiaTheme="minorEastAsia" w:cstheme="minorHAnsi"/>
          <w:highlight w:val="cyan"/>
        </w:rPr>
        <w:fldChar w:fldCharType="separate"/>
      </w:r>
      <w:r w:rsidR="009D4609">
        <w:t xml:space="preserve">Figure </w:t>
      </w:r>
      <w:r w:rsidR="009D4609">
        <w:rPr>
          <w:noProof/>
        </w:rPr>
        <w:t>48</w:t>
      </w:r>
      <w:r w:rsidR="00E75F63">
        <w:rPr>
          <w:rFonts w:eastAsiaTheme="minorEastAsia" w:cstheme="minorHAnsi"/>
          <w:highlight w:val="cyan"/>
        </w:rPr>
        <w:fldChar w:fldCharType="end"/>
      </w:r>
      <w:r w:rsidR="00E75F63">
        <w:rPr>
          <w:rFonts w:eastAsiaTheme="minorEastAsia" w:cstheme="minorHAnsi"/>
        </w:rPr>
        <w:t xml:space="preserve"> </w:t>
      </w:r>
      <w:r w:rsidRPr="00967FF7">
        <w:rPr>
          <w:rFonts w:eastAsiaTheme="minorEastAsia" w:cstheme="minorHAnsi"/>
        </w:rPr>
        <w:t>expose une comparaison entre les couples au démarrage pour de</w:t>
      </w:r>
      <w:r w:rsidR="00151DDD">
        <w:rPr>
          <w:rFonts w:eastAsiaTheme="minorEastAsia" w:cstheme="minorHAnsi"/>
        </w:rPr>
        <w:t>ux</w:t>
      </w:r>
      <w:r w:rsidRPr="00967FF7">
        <w:rPr>
          <w:rFonts w:eastAsiaTheme="minorEastAsia" w:cstheme="minorHAnsi"/>
        </w:rPr>
        <w:t xml:space="preserve"> jeux radiaux de 31.8μm et de 10μm. Le couple au démarrage </w:t>
      </w:r>
      <w:r>
        <w:rPr>
          <w:rFonts w:eastAsiaTheme="minorEastAsia" w:cstheme="minorHAnsi"/>
        </w:rPr>
        <w:t xml:space="preserve">varie très faiblement avec le jeu radial. La vitesse de décollage passe du simple à la moitié en passant de </w:t>
      </w:r>
      <w:r w:rsidRPr="00967FF7">
        <w:rPr>
          <w:rFonts w:eastAsiaTheme="minorEastAsia" w:cstheme="minorHAnsi"/>
        </w:rPr>
        <w:t xml:space="preserve">31.8μm </w:t>
      </w:r>
      <w:r>
        <w:rPr>
          <w:rFonts w:eastAsiaTheme="minorEastAsia" w:cstheme="minorHAnsi"/>
        </w:rPr>
        <w:t>à</w:t>
      </w:r>
      <w:r w:rsidRPr="00967FF7">
        <w:rPr>
          <w:rFonts w:eastAsiaTheme="minorEastAsia" w:cstheme="minorHAnsi"/>
        </w:rPr>
        <w:t xml:space="preserve"> 10μm</w:t>
      </w:r>
      <w:r>
        <w:rPr>
          <w:rFonts w:eastAsiaTheme="minorEastAsia" w:cstheme="minorHAnsi"/>
        </w:rPr>
        <w:t xml:space="preserve">. Il s’avère alors que le jeu radial n’est qu’un paramètre de seconde, voire de troisième importance pour le couple de démarrage, alors qu’il est d’une importance capitale pour la vitesse de décollage. Un jeu radial plus faible engendrera alors systématiquement une </w:t>
      </w:r>
      <w:r w:rsidR="00E07917">
        <w:rPr>
          <w:rFonts w:eastAsiaTheme="minorEastAsia" w:cstheme="minorHAnsi"/>
        </w:rPr>
        <w:t>diminution</w:t>
      </w:r>
      <w:r>
        <w:rPr>
          <w:rFonts w:eastAsiaTheme="minorEastAsia" w:cstheme="minorHAnsi"/>
        </w:rPr>
        <w:t xml:space="preserve"> considérable de la vitesse de décollage.</w:t>
      </w:r>
    </w:p>
    <w:p w14:paraId="629A4A65" w14:textId="77777777" w:rsidR="00D37DFB" w:rsidRDefault="00E07917" w:rsidP="00D37DFB">
      <w:pPr>
        <w:keepNext/>
        <w:jc w:val="center"/>
      </w:pPr>
      <w:r>
        <w:rPr>
          <w:noProof/>
          <w:lang w:eastAsia="fr-FR"/>
        </w:rPr>
        <w:drawing>
          <wp:inline distT="0" distB="0" distL="0" distR="0" wp14:anchorId="04099032" wp14:editId="7DED8070">
            <wp:extent cx="4773600" cy="275040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3600" cy="2750400"/>
                    </a:xfrm>
                    <a:prstGeom prst="rect">
                      <a:avLst/>
                    </a:prstGeom>
                    <a:noFill/>
                  </pic:spPr>
                </pic:pic>
              </a:graphicData>
            </a:graphic>
          </wp:inline>
        </w:drawing>
      </w:r>
    </w:p>
    <w:p w14:paraId="5424E6D9" w14:textId="35CA5E7E" w:rsidR="00D37DFB" w:rsidRDefault="00D37DFB" w:rsidP="00D37DFB">
      <w:pPr>
        <w:pStyle w:val="Lgende"/>
        <w:jc w:val="center"/>
        <w:rPr>
          <w:rFonts w:eastAsiaTheme="minorEastAsia"/>
        </w:rPr>
      </w:pPr>
      <w:bookmarkStart w:id="188" w:name="_Ref526109705"/>
      <w:bookmarkStart w:id="189" w:name="_Toc531267492"/>
      <w:r>
        <w:t xml:space="preserve">Figure </w:t>
      </w:r>
      <w:r>
        <w:rPr>
          <w:noProof/>
        </w:rPr>
        <w:fldChar w:fldCharType="begin"/>
      </w:r>
      <w:r>
        <w:rPr>
          <w:noProof/>
        </w:rPr>
        <w:instrText xml:space="preserve"> SEQ Figure \* ARABIC </w:instrText>
      </w:r>
      <w:r>
        <w:rPr>
          <w:noProof/>
        </w:rPr>
        <w:fldChar w:fldCharType="separate"/>
      </w:r>
      <w:r w:rsidR="009D4609">
        <w:rPr>
          <w:noProof/>
        </w:rPr>
        <w:t>49</w:t>
      </w:r>
      <w:r>
        <w:rPr>
          <w:noProof/>
        </w:rPr>
        <w:fldChar w:fldCharType="end"/>
      </w:r>
      <w:bookmarkEnd w:id="188"/>
      <w:r>
        <w:t xml:space="preserve"> : </w:t>
      </w:r>
      <w:r w:rsidR="000A5A4A">
        <w:t xml:space="preserve">Evolution des énergies dissipées avec la vitesse de rotation pendant le démarrage </w:t>
      </w:r>
      <w:r w:rsidR="000A5A4A">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 et 10μm</m:t>
        </m:r>
      </m:oMath>
      <w:r w:rsidR="000A5A4A">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189"/>
    </w:p>
    <w:p w14:paraId="26B8EABA" w14:textId="77777777" w:rsidR="00E07917" w:rsidRPr="00E07917" w:rsidRDefault="00E07917" w:rsidP="00E07917">
      <w:pPr>
        <w:rPr>
          <w:sz w:val="2"/>
          <w:szCs w:val="2"/>
        </w:rPr>
      </w:pPr>
    </w:p>
    <w:p w14:paraId="1F119785" w14:textId="1279E880" w:rsidR="00214A2B" w:rsidRDefault="00214A2B" w:rsidP="00951F21">
      <w:pPr>
        <w:spacing w:line="360" w:lineRule="auto"/>
        <w:jc w:val="both"/>
        <w:rPr>
          <w:rFonts w:eastAsiaTheme="minorEastAsia" w:cstheme="minorHAnsi"/>
        </w:rPr>
      </w:pPr>
      <w:r>
        <w:rPr>
          <w:rFonts w:eastAsiaTheme="minorEastAsia" w:cstheme="minorHAnsi"/>
        </w:rPr>
        <w:t xml:space="preserve">La </w:t>
      </w:r>
      <w:r>
        <w:rPr>
          <w:rFonts w:eastAsiaTheme="minorEastAsia" w:cstheme="minorHAnsi"/>
          <w:highlight w:val="cyan"/>
        </w:rPr>
        <w:fldChar w:fldCharType="begin"/>
      </w:r>
      <w:r>
        <w:rPr>
          <w:rFonts w:eastAsiaTheme="minorEastAsia" w:cstheme="minorHAnsi"/>
        </w:rPr>
        <w:instrText xml:space="preserve"> REF _Ref526109705 \h </w:instrText>
      </w:r>
      <w:r>
        <w:rPr>
          <w:rFonts w:eastAsiaTheme="minorEastAsia" w:cstheme="minorHAnsi"/>
          <w:highlight w:val="cyan"/>
        </w:rPr>
        <w:instrText xml:space="preserve"> \* MERGEFORMAT </w:instrText>
      </w:r>
      <w:r>
        <w:rPr>
          <w:rFonts w:eastAsiaTheme="minorEastAsia" w:cstheme="minorHAnsi"/>
          <w:highlight w:val="cyan"/>
        </w:rPr>
      </w:r>
      <w:r>
        <w:rPr>
          <w:rFonts w:eastAsiaTheme="minorEastAsia" w:cstheme="minorHAnsi"/>
          <w:highlight w:val="cyan"/>
        </w:rPr>
        <w:fldChar w:fldCharType="separate"/>
      </w:r>
      <w:r w:rsidR="009D4609">
        <w:t xml:space="preserve">Figure </w:t>
      </w:r>
      <w:r w:rsidR="009D4609">
        <w:rPr>
          <w:noProof/>
        </w:rPr>
        <w:t>49</w:t>
      </w:r>
      <w:r>
        <w:rPr>
          <w:rFonts w:eastAsiaTheme="minorEastAsia" w:cstheme="minorHAnsi"/>
          <w:highlight w:val="cyan"/>
        </w:rPr>
        <w:fldChar w:fldCharType="end"/>
      </w:r>
      <w:r>
        <w:rPr>
          <w:rFonts w:eastAsiaTheme="minorEastAsia" w:cstheme="minorHAnsi"/>
        </w:rPr>
        <w:t xml:space="preserve"> montre une comparaison entre les puissances consommées pour deux paliers de jeux radiaux de </w:t>
      </w:r>
      <w:r w:rsidRPr="00967FF7">
        <w:rPr>
          <w:rFonts w:eastAsiaTheme="minorEastAsia" w:cstheme="minorHAnsi"/>
        </w:rPr>
        <w:t xml:space="preserve">31.8μm </w:t>
      </w:r>
      <w:r>
        <w:rPr>
          <w:rFonts w:eastAsiaTheme="minorEastAsia" w:cstheme="minorHAnsi"/>
        </w:rPr>
        <w:t>et de</w:t>
      </w:r>
      <w:r w:rsidRPr="00967FF7">
        <w:rPr>
          <w:rFonts w:eastAsiaTheme="minorEastAsia" w:cstheme="minorHAnsi"/>
        </w:rPr>
        <w:t xml:space="preserve"> 10μm</w:t>
      </w:r>
      <w:r>
        <w:rPr>
          <w:rFonts w:eastAsiaTheme="minorEastAsia" w:cstheme="minorHAnsi"/>
        </w:rPr>
        <w:t>. La palier avec le jeu radial 1</w:t>
      </w:r>
      <m:oMath>
        <m:r>
          <w:rPr>
            <w:rFonts w:ascii="Cambria Math" w:eastAsiaTheme="minorEastAsia" w:hAnsi="Cambria Math" w:cstheme="minorHAnsi"/>
          </w:rPr>
          <m:t>0μm</m:t>
        </m:r>
      </m:oMath>
      <w:r>
        <w:rPr>
          <w:rFonts w:eastAsiaTheme="minorEastAsia" w:cstheme="minorHAnsi"/>
        </w:rPr>
        <w:t xml:space="preserve"> nécessite moins de puissance pour décoller mais qu’il nécessite légèrement plus de puissance après le décollage.</w:t>
      </w:r>
    </w:p>
    <w:p w14:paraId="00EE9AC5" w14:textId="77777777" w:rsidR="0002490A" w:rsidRDefault="0002490A" w:rsidP="00951F21">
      <w:pPr>
        <w:spacing w:line="360" w:lineRule="auto"/>
        <w:jc w:val="both"/>
        <w:rPr>
          <w:rFonts w:eastAsiaTheme="minorEastAsia" w:cstheme="minorHAnsi"/>
        </w:rPr>
      </w:pPr>
      <w:r>
        <w:rPr>
          <w:rFonts w:eastAsiaTheme="minorEastAsia" w:cstheme="minorHAnsi"/>
        </w:rPr>
        <w:t>Cependant, il n’est</w:t>
      </w:r>
      <w:r w:rsidR="00151DDD">
        <w:rPr>
          <w:rFonts w:eastAsiaTheme="minorEastAsia" w:cstheme="minorHAnsi"/>
        </w:rPr>
        <w:t xml:space="preserve"> pas raisonnable de remplacer une</w:t>
      </w:r>
      <w:r>
        <w:rPr>
          <w:rFonts w:eastAsiaTheme="minorEastAsia" w:cstheme="minorHAnsi"/>
        </w:rPr>
        <w:t xml:space="preserve"> valeur nominale du jeu radial par une autre. Il est juste nécessaire de garder à l’esprit que la structure compliante des paliers à feuilles est toujours aff</w:t>
      </w:r>
      <w:r w:rsidR="002214A9">
        <w:rPr>
          <w:rFonts w:eastAsiaTheme="minorEastAsia" w:cstheme="minorHAnsi"/>
        </w:rPr>
        <w:t>ectée p</w:t>
      </w:r>
      <w:r w:rsidR="00360782">
        <w:rPr>
          <w:rFonts w:eastAsiaTheme="minorEastAsia" w:cstheme="minorHAnsi"/>
        </w:rPr>
        <w:t xml:space="preserve">ar des défauts d’usinage pour </w:t>
      </w:r>
      <w:r w:rsidR="004E00A1">
        <w:rPr>
          <w:rFonts w:eastAsiaTheme="minorEastAsia" w:cstheme="minorHAnsi"/>
        </w:rPr>
        <w:t xml:space="preserve">expliquer que le jeu radial </w:t>
      </w:r>
      <w:r w:rsidR="002214A9">
        <w:rPr>
          <w:rFonts w:eastAsiaTheme="minorEastAsia" w:cstheme="minorHAnsi"/>
        </w:rPr>
        <w:t>dans le palier n’est pas constant.</w:t>
      </w:r>
    </w:p>
    <w:p w14:paraId="5CB415B0" w14:textId="77777777" w:rsidR="00214A2B" w:rsidRDefault="00214A2B" w:rsidP="00951F21">
      <w:pPr>
        <w:spacing w:line="360" w:lineRule="auto"/>
        <w:jc w:val="both"/>
        <w:rPr>
          <w:rFonts w:eastAsiaTheme="minorEastAsia" w:cstheme="minorHAnsi"/>
        </w:rPr>
      </w:pPr>
    </w:p>
    <w:p w14:paraId="03B0DB88" w14:textId="77777777" w:rsidR="00FD116A" w:rsidRPr="00951F21" w:rsidRDefault="00FD116A" w:rsidP="00951F21">
      <w:pPr>
        <w:spacing w:line="360" w:lineRule="auto"/>
        <w:rPr>
          <w:sz w:val="4"/>
          <w:szCs w:val="4"/>
        </w:rPr>
      </w:pPr>
    </w:p>
    <w:p w14:paraId="32E2A023" w14:textId="77777777" w:rsidR="006B0246" w:rsidRDefault="006B0246" w:rsidP="00E07917">
      <w:pPr>
        <w:pStyle w:val="Titre3"/>
        <w:numPr>
          <w:ilvl w:val="1"/>
          <w:numId w:val="24"/>
        </w:numPr>
      </w:pPr>
      <w:bookmarkStart w:id="190" w:name="_Toc531267425"/>
      <w:r>
        <w:lastRenderedPageBreak/>
        <w:t xml:space="preserve">Etude du démarrage d’un palier </w:t>
      </w:r>
      <w:r w:rsidR="00214A2B">
        <w:t xml:space="preserve">à feuilles </w:t>
      </w:r>
      <w:r>
        <w:t>avec défauts d’usinage sur les hauteurs des plissés</w:t>
      </w:r>
      <w:bookmarkEnd w:id="190"/>
    </w:p>
    <w:p w14:paraId="3B262D3E" w14:textId="77777777" w:rsidR="00FD116A" w:rsidRDefault="00FD116A" w:rsidP="00FD116A"/>
    <w:p w14:paraId="42A264C9" w14:textId="57FB0B83" w:rsidR="00FD116A" w:rsidRDefault="00FD116A" w:rsidP="00951F21">
      <w:pPr>
        <w:spacing w:line="360" w:lineRule="auto"/>
        <w:jc w:val="both"/>
      </w:pPr>
      <w:r>
        <w:t>Il a été montré dans</w:t>
      </w:r>
      <w:r w:rsidR="00223C81">
        <w:t xml:space="preserve"> </w:t>
      </w:r>
      <w:r w:rsidR="00223C81">
        <w:fldChar w:fldCharType="begin"/>
      </w:r>
      <w:r w:rsidR="00223C81">
        <w:instrText xml:space="preserve"> REF _Ref522184108 \h </w:instrText>
      </w:r>
      <w:r w:rsidR="00151DDD">
        <w:instrText xml:space="preserve"> \* MERGEFORMAT </w:instrText>
      </w:r>
      <w:r w:rsidR="00223C81">
        <w:fldChar w:fldCharType="separate"/>
      </w:r>
      <w:r w:rsidR="009D4609" w:rsidRPr="009D4609">
        <w:t>[</w:t>
      </w:r>
      <w:r w:rsidR="009D4609" w:rsidRPr="009D4609">
        <w:rPr>
          <w:noProof/>
        </w:rPr>
        <w:t>43</w:t>
      </w:r>
      <w:r w:rsidR="00223C81">
        <w:fldChar w:fldCharType="end"/>
      </w:r>
      <w:r w:rsidR="00223C81">
        <w:t>]</w:t>
      </w:r>
      <w:r>
        <w:t xml:space="preserve"> que les défauts d’usinage sur les hauteurs initiales des plissés </w:t>
      </w:r>
      <w:r w:rsidR="00236A0A">
        <w:t>engendraient</w:t>
      </w:r>
      <w:r>
        <w:t xml:space="preserve"> une variation suivant la circonférence du jeu radial, qui n’est plus égal à sa valeur nominale. Six profils de défauts distincts ont été introduits dans le chapitre précédent. Le cas désigné par « h3 » était celui avec la raideur structurelle la plus importante, </w:t>
      </w:r>
      <w:r w:rsidR="00360782">
        <w:t>alors que</w:t>
      </w:r>
      <w:r>
        <w:t xml:space="preserve"> le cas « h4 »</w:t>
      </w:r>
      <w:r w:rsidR="00151DDD">
        <w:t xml:space="preserve"> était celui qui présentait la raideur statique la moins importante</w:t>
      </w:r>
      <w:r w:rsidR="00236A0A">
        <w:rPr>
          <w:rStyle w:val="Appelnotedebasdep"/>
        </w:rPr>
        <w:footnoteReference w:id="3"/>
      </w:r>
      <w:r w:rsidR="004E00A1">
        <w:t xml:space="preserve">. Ces deux cas seront </w:t>
      </w:r>
      <w:r w:rsidR="00236A0A">
        <w:t>étudiés dans un cadre de démarrage de rotor.</w:t>
      </w:r>
    </w:p>
    <w:p w14:paraId="6B0154E0" w14:textId="5FBB9A2B" w:rsidR="004A3687" w:rsidRDefault="004A3687" w:rsidP="00951F21">
      <w:pPr>
        <w:spacing w:line="360" w:lineRule="auto"/>
        <w:jc w:val="both"/>
      </w:pPr>
      <w:r>
        <w:t xml:space="preserve">Les </w:t>
      </w:r>
      <w:r w:rsidR="00E75F63" w:rsidRPr="00E75F63">
        <w:fldChar w:fldCharType="begin"/>
      </w:r>
      <w:r w:rsidR="00E75F63" w:rsidRPr="00E75F63">
        <w:instrText xml:space="preserve"> REF _Ref526118442 \h </w:instrText>
      </w:r>
      <w:r w:rsidR="00E75F63">
        <w:instrText xml:space="preserve"> \* MERGEFORMAT </w:instrText>
      </w:r>
      <w:r w:rsidR="00E75F63" w:rsidRPr="00E75F63">
        <w:fldChar w:fldCharType="separate"/>
      </w:r>
      <w:r w:rsidR="009D4609">
        <w:t xml:space="preserve">Figure </w:t>
      </w:r>
      <w:r w:rsidR="009D4609">
        <w:rPr>
          <w:noProof/>
        </w:rPr>
        <w:t>50</w:t>
      </w:r>
      <w:r w:rsidR="00E75F63" w:rsidRPr="00E75F63">
        <w:fldChar w:fldCharType="end"/>
      </w:r>
      <w:r w:rsidR="00E75F63" w:rsidRPr="00E75F63">
        <w:t xml:space="preserve"> et </w:t>
      </w:r>
      <w:r w:rsidR="00E75F63" w:rsidRPr="00E75F63">
        <w:fldChar w:fldCharType="begin"/>
      </w:r>
      <w:r w:rsidR="00E75F63" w:rsidRPr="00E75F63">
        <w:instrText xml:space="preserve"> REF _Ref526118434 \h </w:instrText>
      </w:r>
      <w:r w:rsidR="00E75F63">
        <w:instrText xml:space="preserve"> \* MERGEFORMAT </w:instrText>
      </w:r>
      <w:r w:rsidR="00E75F63" w:rsidRPr="00E75F63">
        <w:fldChar w:fldCharType="separate"/>
      </w:r>
      <w:r w:rsidR="009D4609">
        <w:t xml:space="preserve">Figure </w:t>
      </w:r>
      <w:r w:rsidR="009D4609">
        <w:rPr>
          <w:noProof/>
        </w:rPr>
        <w:t>51</w:t>
      </w:r>
      <w:r w:rsidR="00E75F63" w:rsidRPr="00E75F63">
        <w:fldChar w:fldCharType="end"/>
      </w:r>
      <w:r w:rsidR="00E75F63">
        <w:t xml:space="preserve"> </w:t>
      </w:r>
      <w:r>
        <w:t xml:space="preserve">montrent le couple et la puissance dissipée calculés pour un palier avec un profil de plissés « h3 » avec un écart-type des hauteurs de plissés de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=10μm</m:t>
        </m:r>
      </m:oMath>
      <w:r>
        <w:rPr>
          <w:rFonts w:eastAsiaTheme="minorEastAsia"/>
        </w:rPr>
        <w:t xml:space="preserve"> (i.e. 2% de</w:t>
      </w:r>
      <w:r w:rsidR="002214A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m:t>
            </m:r>
          </m:sub>
        </m:sSub>
      </m:oMath>
      <w:r>
        <w:rPr>
          <w:rFonts w:eastAsiaTheme="minorEastAsia"/>
        </w:rPr>
        <w:t xml:space="preserve">) pour une valeur nominale du jeu radial </w:t>
      </w:r>
      <w:r w:rsidR="002214A9">
        <w:rPr>
          <w:rFonts w:eastAsiaTheme="minorEastAsia"/>
        </w:rPr>
        <w:t>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Pr>
          <w:rFonts w:eastAsiaTheme="minorEastAsia"/>
        </w:rPr>
        <w:t xml:space="preserve">. Il peut être constaté que les variations du couple et de la puissance dissipée sont différents entre les cas avec et sans défauts d’usinage. Dans le cas avec ce profil de défauts, </w:t>
      </w:r>
      <w:r w:rsidR="00CA1581">
        <w:rPr>
          <w:rFonts w:eastAsiaTheme="minorEastAsia"/>
        </w:rPr>
        <w:t>le couple de contact dans le palier, pour une charge statique de 30N, ne s’annule qu’à environ 17000tr/min alors qu’elle s’</w:t>
      </w:r>
      <w:r w:rsidR="004E00A1">
        <w:rPr>
          <w:rFonts w:eastAsiaTheme="minorEastAsia"/>
        </w:rPr>
        <w:t>annulait dès 20</w:t>
      </w:r>
      <w:r w:rsidR="00CA1581">
        <w:rPr>
          <w:rFonts w:eastAsiaTheme="minorEastAsia"/>
        </w:rPr>
        <w:t xml:space="preserve">00tr/min pour le même palier mais sans défauts d’usinage. La présence de ce défaut a ainsi multiplié la vitesse de décollage par </w:t>
      </w:r>
      <w:r w:rsidR="008324B4">
        <w:rPr>
          <w:rFonts w:eastAsiaTheme="minorEastAsia"/>
        </w:rPr>
        <w:t>quasiment huit</w:t>
      </w:r>
      <w:r w:rsidR="00CA1581">
        <w:rPr>
          <w:rFonts w:eastAsiaTheme="minorEastAsia"/>
        </w:rPr>
        <w:t>.</w:t>
      </w:r>
    </w:p>
    <w:p w14:paraId="2D21F7C2" w14:textId="77777777" w:rsidR="00236A0A" w:rsidRDefault="001065E5" w:rsidP="00236A0A">
      <w:pPr>
        <w:keepNext/>
        <w:jc w:val="center"/>
      </w:pPr>
      <w:r>
        <w:rPr>
          <w:noProof/>
          <w:lang w:eastAsia="fr-FR"/>
        </w:rPr>
        <w:drawing>
          <wp:inline distT="0" distB="0" distL="0" distR="0" wp14:anchorId="1B654452" wp14:editId="16FACC8B">
            <wp:extent cx="4842427" cy="2742879"/>
            <wp:effectExtent l="0" t="0" r="0" b="63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9258" cy="2746748"/>
                    </a:xfrm>
                    <a:prstGeom prst="rect">
                      <a:avLst/>
                    </a:prstGeom>
                    <a:noFill/>
                  </pic:spPr>
                </pic:pic>
              </a:graphicData>
            </a:graphic>
          </wp:inline>
        </w:drawing>
      </w:r>
    </w:p>
    <w:p w14:paraId="0B2A93FD" w14:textId="0CADCAE7" w:rsidR="00236A0A" w:rsidRPr="0034342B" w:rsidRDefault="00236A0A" w:rsidP="00236A0A">
      <w:pPr>
        <w:pStyle w:val="Lgende"/>
        <w:jc w:val="center"/>
      </w:pPr>
      <w:bookmarkStart w:id="191" w:name="_Ref526118442"/>
      <w:bookmarkStart w:id="192" w:name="_Toc531267493"/>
      <w:r>
        <w:t xml:space="preserve">Figure </w:t>
      </w:r>
      <w:r>
        <w:rPr>
          <w:noProof/>
        </w:rPr>
        <w:fldChar w:fldCharType="begin"/>
      </w:r>
      <w:r>
        <w:rPr>
          <w:noProof/>
        </w:rPr>
        <w:instrText xml:space="preserve"> SEQ Figure \* ARABIC </w:instrText>
      </w:r>
      <w:r>
        <w:rPr>
          <w:noProof/>
        </w:rPr>
        <w:fldChar w:fldCharType="separate"/>
      </w:r>
      <w:r w:rsidR="009D4609">
        <w:rPr>
          <w:noProof/>
        </w:rPr>
        <w:t>50</w:t>
      </w:r>
      <w:r>
        <w:rPr>
          <w:noProof/>
        </w:rPr>
        <w:fldChar w:fldCharType="end"/>
      </w:r>
      <w:bookmarkEnd w:id="191"/>
      <w:r>
        <w:t xml:space="preserve"> : </w:t>
      </w:r>
      <w:r w:rsidR="0049550E">
        <w:t xml:space="preserve">Evolution du couple avec la vitesse de rotation sans défauts d’usinage et avec le profil de plissé « h3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 xml:space="preserve">10μm </m:t>
        </m:r>
      </m:oMath>
      <w:r w:rsidR="0049550E">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sidR="0049550E">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192"/>
    </w:p>
    <w:p w14:paraId="7B7C0176" w14:textId="77777777" w:rsidR="00236A0A" w:rsidRDefault="00236A0A" w:rsidP="00FD116A"/>
    <w:p w14:paraId="5F5100AE" w14:textId="77777777" w:rsidR="00236A0A" w:rsidRDefault="001065E5" w:rsidP="00236A0A">
      <w:pPr>
        <w:keepNext/>
        <w:jc w:val="center"/>
      </w:pPr>
      <w:r>
        <w:rPr>
          <w:noProof/>
          <w:lang w:eastAsia="fr-FR"/>
        </w:rPr>
        <w:lastRenderedPageBreak/>
        <w:drawing>
          <wp:inline distT="0" distB="0" distL="0" distR="0" wp14:anchorId="2E85A04D" wp14:editId="57637F77">
            <wp:extent cx="4779645" cy="2749550"/>
            <wp:effectExtent l="0" t="0" r="190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79645" cy="2749550"/>
                    </a:xfrm>
                    <a:prstGeom prst="rect">
                      <a:avLst/>
                    </a:prstGeom>
                    <a:noFill/>
                  </pic:spPr>
                </pic:pic>
              </a:graphicData>
            </a:graphic>
          </wp:inline>
        </w:drawing>
      </w:r>
    </w:p>
    <w:p w14:paraId="4193F3F2" w14:textId="4E1FF308" w:rsidR="00236A0A" w:rsidRDefault="00236A0A" w:rsidP="00236A0A">
      <w:pPr>
        <w:pStyle w:val="Lgende"/>
        <w:jc w:val="center"/>
      </w:pPr>
      <w:bookmarkStart w:id="193" w:name="_Ref526118434"/>
      <w:bookmarkStart w:id="194" w:name="_Toc531267494"/>
      <w:r>
        <w:t xml:space="preserve">Figure </w:t>
      </w:r>
      <w:r>
        <w:rPr>
          <w:noProof/>
        </w:rPr>
        <w:fldChar w:fldCharType="begin"/>
      </w:r>
      <w:r>
        <w:rPr>
          <w:noProof/>
        </w:rPr>
        <w:instrText xml:space="preserve"> SEQ Figure \* ARABIC </w:instrText>
      </w:r>
      <w:r>
        <w:rPr>
          <w:noProof/>
        </w:rPr>
        <w:fldChar w:fldCharType="separate"/>
      </w:r>
      <w:r w:rsidR="009D4609">
        <w:rPr>
          <w:noProof/>
        </w:rPr>
        <w:t>51</w:t>
      </w:r>
      <w:r>
        <w:rPr>
          <w:noProof/>
        </w:rPr>
        <w:fldChar w:fldCharType="end"/>
      </w:r>
      <w:bookmarkEnd w:id="193"/>
      <w:r>
        <w:t xml:space="preserve"> : </w:t>
      </w:r>
      <w:r w:rsidR="0049550E">
        <w:t xml:space="preserve">Evolution de l’énergie dissipée avec la vitesse de rotation sans défauts d’usinage et avec le profil de plissé « h3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 xml:space="preserve">10μm </m:t>
        </m:r>
      </m:oMath>
      <w:r w:rsidR="0049550E">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sidR="0049550E">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194"/>
    </w:p>
    <w:p w14:paraId="6402517F" w14:textId="77777777" w:rsidR="00CA1581" w:rsidRPr="00951F21" w:rsidRDefault="00CA1581" w:rsidP="00CA1581">
      <w:pPr>
        <w:rPr>
          <w:sz w:val="4"/>
          <w:szCs w:val="4"/>
        </w:rPr>
      </w:pPr>
    </w:p>
    <w:p w14:paraId="47FD5306" w14:textId="68185DD6" w:rsidR="003942AB" w:rsidRPr="00951F21" w:rsidRDefault="00CA1581" w:rsidP="00951F21">
      <w:pPr>
        <w:spacing w:line="360" w:lineRule="auto"/>
        <w:jc w:val="both"/>
        <w:rPr>
          <w:rFonts w:eastAsiaTheme="minorEastAsia"/>
        </w:rPr>
      </w:pPr>
      <w:r>
        <w:t>La</w:t>
      </w:r>
      <w:r w:rsidR="00E75F63">
        <w:t xml:space="preserve"> </w:t>
      </w:r>
      <w:r w:rsidR="002214A9">
        <w:fldChar w:fldCharType="begin"/>
      </w:r>
      <w:r w:rsidR="002214A9">
        <w:instrText xml:space="preserve"> REF _Ref526119240 \h </w:instrText>
      </w:r>
      <w:r w:rsidR="00951F21">
        <w:instrText xml:space="preserve"> \* MERGEFORMAT </w:instrText>
      </w:r>
      <w:r w:rsidR="002214A9">
        <w:fldChar w:fldCharType="separate"/>
      </w:r>
      <w:r w:rsidR="009D4609">
        <w:t xml:space="preserve">Figure </w:t>
      </w:r>
      <w:r w:rsidR="009D4609">
        <w:rPr>
          <w:noProof/>
        </w:rPr>
        <w:t>52</w:t>
      </w:r>
      <w:r w:rsidR="002214A9">
        <w:fldChar w:fldCharType="end"/>
      </w:r>
      <w:r w:rsidR="002214A9">
        <w:t xml:space="preserve"> </w:t>
      </w:r>
      <w:r>
        <w:t xml:space="preserve">montre une comparaison des puissances dissipées pour </w:t>
      </w:r>
      <w:r w:rsidR="004E00A1">
        <w:t xml:space="preserve">le </w:t>
      </w:r>
      <w:r w:rsidR="003942AB">
        <w:t>palier avec et sans défauts d’usinage. Pour le cas avec défauts, le profil étudié dans cette figure est celui désigné par « h3 » mais avec deux écarts-type des défauts distincts</w:t>
      </w:r>
      <w:r w:rsidR="004E00A1">
        <w:t> : u</w:t>
      </w:r>
      <w:r w:rsidR="003942AB">
        <w:t xml:space="preserve">n à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=10μm</m:t>
        </m:r>
      </m:oMath>
      <w:r w:rsidR="003942AB">
        <w:rPr>
          <w:rFonts w:eastAsiaTheme="minorEastAsia"/>
        </w:rPr>
        <w:t xml:space="preserve"> et l’autre à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=20μm</m:t>
        </m:r>
      </m:oMath>
      <w:r w:rsidR="00E71255">
        <w:rPr>
          <w:rFonts w:eastAsiaTheme="minorEastAsia"/>
        </w:rPr>
        <w:t xml:space="preserve"> (Cf. </w:t>
      </w:r>
      <w:r w:rsidR="00E71255">
        <w:rPr>
          <w:rFonts w:eastAsiaTheme="minorEastAsia"/>
        </w:rPr>
        <w:fldChar w:fldCharType="begin"/>
      </w:r>
      <w:r w:rsidR="00E71255">
        <w:rPr>
          <w:rFonts w:eastAsiaTheme="minorEastAsia"/>
        </w:rPr>
        <w:instrText xml:space="preserve"> REF _Ref527968678 \h </w:instrText>
      </w:r>
      <w:r w:rsidR="00951F21">
        <w:rPr>
          <w:rFonts w:eastAsiaTheme="minorEastAsia"/>
        </w:rPr>
        <w:instrText xml:space="preserve"> \* MERGEFORMAT </w:instrText>
      </w:r>
      <w:r w:rsidR="00E71255">
        <w:rPr>
          <w:rFonts w:eastAsiaTheme="minorEastAsia"/>
        </w:rPr>
      </w:r>
      <w:r w:rsidR="00E71255">
        <w:rPr>
          <w:rFonts w:eastAsiaTheme="minorEastAsia"/>
        </w:rPr>
        <w:fldChar w:fldCharType="separate"/>
      </w:r>
      <w:r w:rsidR="009D4609">
        <w:t xml:space="preserve">Figure </w:t>
      </w:r>
      <w:r w:rsidR="009D4609">
        <w:rPr>
          <w:noProof/>
        </w:rPr>
        <w:t>53</w:t>
      </w:r>
      <w:r w:rsidR="00E71255">
        <w:rPr>
          <w:rFonts w:eastAsiaTheme="minorEastAsia"/>
        </w:rPr>
        <w:fldChar w:fldCharType="end"/>
      </w:r>
      <w:r w:rsidR="00E71255">
        <w:rPr>
          <w:rFonts w:eastAsiaTheme="minorEastAsia"/>
        </w:rPr>
        <w:t>)</w:t>
      </w:r>
      <w:r w:rsidR="003942AB">
        <w:rPr>
          <w:rFonts w:eastAsiaTheme="minorEastAsia"/>
        </w:rPr>
        <w:t>. Sur cette figure il peut être vu que pour le cas avec l’éc</w:t>
      </w:r>
      <w:r w:rsidR="00151DDD">
        <w:rPr>
          <w:rFonts w:eastAsiaTheme="minorEastAsia"/>
        </w:rPr>
        <w:t>a</w:t>
      </w:r>
      <w:r w:rsidR="003942AB">
        <w:rPr>
          <w:rFonts w:eastAsiaTheme="minorEastAsia"/>
        </w:rPr>
        <w:t>rt-type le plus important, il y a contact permanent entre le rotor et la feuille supérieure. L’identification de la vitesse de décollage est ainsi impossible.</w:t>
      </w:r>
    </w:p>
    <w:p w14:paraId="5C66D782" w14:textId="77777777" w:rsidR="00096F5D" w:rsidRDefault="000A6A8A" w:rsidP="00096F5D">
      <w:pPr>
        <w:keepNext/>
        <w:jc w:val="center"/>
      </w:pPr>
      <w:r>
        <w:rPr>
          <w:noProof/>
          <w:lang w:eastAsia="fr-FR"/>
        </w:rPr>
        <w:drawing>
          <wp:inline distT="0" distB="0" distL="0" distR="0" wp14:anchorId="1F1DDBBD" wp14:editId="57839D87">
            <wp:extent cx="4572635" cy="27432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70667742" w14:textId="6BF0D3A4" w:rsidR="00096F5D" w:rsidRDefault="00096F5D" w:rsidP="00096F5D">
      <w:pPr>
        <w:pStyle w:val="Lgende"/>
        <w:jc w:val="center"/>
        <w:rPr>
          <w:rFonts w:eastAsiaTheme="minorEastAsia"/>
        </w:rPr>
      </w:pPr>
      <w:bookmarkStart w:id="195" w:name="_Ref526119240"/>
      <w:bookmarkStart w:id="196" w:name="_Toc531267495"/>
      <w:r>
        <w:t xml:space="preserve">Figure </w:t>
      </w:r>
      <w:r>
        <w:rPr>
          <w:noProof/>
        </w:rPr>
        <w:fldChar w:fldCharType="begin"/>
      </w:r>
      <w:r>
        <w:rPr>
          <w:noProof/>
        </w:rPr>
        <w:instrText xml:space="preserve"> SEQ Figure \* ARABIC </w:instrText>
      </w:r>
      <w:r>
        <w:rPr>
          <w:noProof/>
        </w:rPr>
        <w:fldChar w:fldCharType="separate"/>
      </w:r>
      <w:r w:rsidR="009D4609">
        <w:rPr>
          <w:noProof/>
        </w:rPr>
        <w:t>52</w:t>
      </w:r>
      <w:r>
        <w:rPr>
          <w:noProof/>
        </w:rPr>
        <w:fldChar w:fldCharType="end"/>
      </w:r>
      <w:bookmarkEnd w:id="195"/>
      <w:r>
        <w:t xml:space="preserve"> : </w:t>
      </w:r>
      <w:r w:rsidR="0049550E">
        <w:t xml:space="preserve">Comparaison de l’énergie dissipée </w:t>
      </w:r>
      <w:r w:rsidR="00303B3C">
        <w:t xml:space="preserve">par contacts </w:t>
      </w:r>
      <w:r w:rsidR="0049550E">
        <w:t xml:space="preserve">pour un palier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sidR="0049550E">
        <w:rPr>
          <w:rFonts w:eastAsiaTheme="minorEastAsia"/>
        </w:rPr>
        <w:t xml:space="preserve"> pour un palier sans défauts d’usinage et un palier avec un profil de défauts « h3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10μm et 20μm</m:t>
        </m:r>
      </m:oMath>
      <w:r w:rsidR="0049550E">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196"/>
    </w:p>
    <w:p w14:paraId="25FA016F" w14:textId="77777777" w:rsidR="00E20954" w:rsidRDefault="001A0832" w:rsidP="00E20954">
      <w:pPr>
        <w:keepNext/>
      </w:pPr>
      <w:r>
        <w:rPr>
          <w:noProof/>
          <w:lang w:eastAsia="fr-FR"/>
        </w:rPr>
        <w:lastRenderedPageBreak/>
        <w:drawing>
          <wp:inline distT="0" distB="0" distL="0" distR="0" wp14:anchorId="6F3F22E6" wp14:editId="642AD01B">
            <wp:extent cx="2879465" cy="231302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83546" cy="2316308"/>
                    </a:xfrm>
                    <a:prstGeom prst="rect">
                      <a:avLst/>
                    </a:prstGeom>
                    <a:noFill/>
                  </pic:spPr>
                </pic:pic>
              </a:graphicData>
            </a:graphic>
          </wp:inline>
        </w:drawing>
      </w:r>
      <w:r>
        <w:rPr>
          <w:noProof/>
          <w:lang w:eastAsia="fr-FR"/>
        </w:rPr>
        <w:drawing>
          <wp:inline distT="0" distB="0" distL="0" distR="0" wp14:anchorId="597E9411" wp14:editId="68033E78">
            <wp:extent cx="2879203" cy="2330229"/>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83375" cy="2333606"/>
                    </a:xfrm>
                    <a:prstGeom prst="rect">
                      <a:avLst/>
                    </a:prstGeom>
                    <a:noFill/>
                  </pic:spPr>
                </pic:pic>
              </a:graphicData>
            </a:graphic>
          </wp:inline>
        </w:drawing>
      </w:r>
    </w:p>
    <w:p w14:paraId="0315CCE1" w14:textId="4610C532" w:rsidR="00FA5B8B" w:rsidRDefault="00E20954" w:rsidP="00E20954">
      <w:pPr>
        <w:pStyle w:val="Lgende"/>
        <w:jc w:val="center"/>
      </w:pPr>
      <w:bookmarkStart w:id="197" w:name="_Ref527968678"/>
      <w:bookmarkStart w:id="198" w:name="_Toc531267496"/>
      <w:r>
        <w:t xml:space="preserve">Figure </w:t>
      </w:r>
      <w:r w:rsidR="00372CDA">
        <w:rPr>
          <w:noProof/>
        </w:rPr>
        <w:fldChar w:fldCharType="begin"/>
      </w:r>
      <w:r w:rsidR="00372CDA">
        <w:rPr>
          <w:noProof/>
        </w:rPr>
        <w:instrText xml:space="preserve"> SEQ Figure \* ARABIC </w:instrText>
      </w:r>
      <w:r w:rsidR="00372CDA">
        <w:rPr>
          <w:noProof/>
        </w:rPr>
        <w:fldChar w:fldCharType="separate"/>
      </w:r>
      <w:r w:rsidR="009D4609">
        <w:rPr>
          <w:noProof/>
        </w:rPr>
        <w:t>53</w:t>
      </w:r>
      <w:r w:rsidR="00372CDA">
        <w:rPr>
          <w:noProof/>
        </w:rPr>
        <w:fldChar w:fldCharType="end"/>
      </w:r>
      <w:bookmarkEnd w:id="197"/>
      <w:r>
        <w:t xml:space="preserve"> : Profil de défauts avec défauts « h3 » pour un palier de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Pr>
          <w:rFonts w:eastAsiaTheme="minorEastAsia"/>
        </w:rPr>
        <w:t xml:space="preserve"> avec                                                                        </w:t>
      </w:r>
      <m:oMath>
        <m:r>
          <w:rPr>
            <w:rFonts w:ascii="Cambria Math" w:eastAsiaTheme="minorEastAsia"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10μm à gauche et 20μm à droite</m:t>
        </m:r>
      </m:oMath>
      <w:bookmarkEnd w:id="198"/>
    </w:p>
    <w:p w14:paraId="76618723" w14:textId="77777777" w:rsidR="00FA5B8B" w:rsidRPr="00951F21" w:rsidRDefault="00FA5B8B" w:rsidP="00FA5B8B">
      <w:pPr>
        <w:rPr>
          <w:sz w:val="4"/>
          <w:szCs w:val="4"/>
        </w:rPr>
      </w:pPr>
    </w:p>
    <w:p w14:paraId="168A3AC9" w14:textId="3D428533" w:rsidR="003942AB" w:rsidRDefault="003942AB" w:rsidP="00951F21">
      <w:pPr>
        <w:spacing w:line="360" w:lineRule="auto"/>
        <w:jc w:val="both"/>
        <w:rPr>
          <w:rFonts w:eastAsiaTheme="minorEastAsia"/>
        </w:rPr>
      </w:pPr>
      <w:r>
        <w:t>Dans le même esprit, la</w:t>
      </w:r>
      <w:r w:rsidR="00E75F63">
        <w:t xml:space="preserve"> </w:t>
      </w:r>
      <w:r w:rsidR="002214A9">
        <w:fldChar w:fldCharType="begin"/>
      </w:r>
      <w:r w:rsidR="002214A9">
        <w:instrText xml:space="preserve"> REF _Ref526119927 \h </w:instrText>
      </w:r>
      <w:r w:rsidR="00951F21">
        <w:instrText xml:space="preserve"> \* MERGEFORMAT </w:instrText>
      </w:r>
      <w:r w:rsidR="002214A9">
        <w:fldChar w:fldCharType="separate"/>
      </w:r>
      <w:r w:rsidR="009D4609">
        <w:t xml:space="preserve">Figure </w:t>
      </w:r>
      <w:r w:rsidR="009D4609">
        <w:rPr>
          <w:noProof/>
        </w:rPr>
        <w:t>54</w:t>
      </w:r>
      <w:r w:rsidR="002214A9">
        <w:fldChar w:fldCharType="end"/>
      </w:r>
      <w:r w:rsidR="002214A9">
        <w:t xml:space="preserve"> </w:t>
      </w:r>
      <w:r>
        <w:t>compare toujours trois cas,</w:t>
      </w:r>
      <w:r w:rsidR="008324B4">
        <w:t xml:space="preserve"> pour le même chargement statique de 30N,</w:t>
      </w:r>
      <w:r>
        <w:t xml:space="preserve"> un sans défauts d’usinage, un avec un écart-type de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=10μm</m:t>
        </m:r>
      </m:oMath>
      <w:r>
        <w:rPr>
          <w:rFonts w:eastAsiaTheme="minorEastAsia"/>
        </w:rPr>
        <w:t xml:space="preserve"> puis un dernier avec un écart-type de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=20μm</m:t>
        </m:r>
      </m:oMath>
      <w:r>
        <w:rPr>
          <w:rFonts w:eastAsiaTheme="minorEastAsia"/>
        </w:rPr>
        <w:t xml:space="preserve"> mais cette fois avec un profil de défauts désigné par « h4 »</w:t>
      </w:r>
      <w:r w:rsidR="007F40E9">
        <w:rPr>
          <w:rFonts w:eastAsiaTheme="minorEastAsia"/>
        </w:rPr>
        <w:t xml:space="preserve"> (Cf.</w:t>
      </w:r>
      <w:r w:rsidR="004E00A1">
        <w:rPr>
          <w:rFonts w:eastAsiaTheme="minorEastAsia"/>
        </w:rPr>
        <w:t xml:space="preserve"> </w:t>
      </w:r>
      <w:r w:rsidR="004E00A1">
        <w:rPr>
          <w:rFonts w:eastAsiaTheme="minorEastAsia"/>
        </w:rPr>
        <w:fldChar w:fldCharType="begin"/>
      </w:r>
      <w:r w:rsidR="004E00A1">
        <w:rPr>
          <w:rFonts w:eastAsiaTheme="minorEastAsia"/>
        </w:rPr>
        <w:instrText xml:space="preserve"> REF _Ref529097858 \h </w:instrText>
      </w:r>
      <w:r w:rsidR="004E00A1">
        <w:rPr>
          <w:rFonts w:eastAsiaTheme="minorEastAsia"/>
        </w:rPr>
      </w:r>
      <w:r w:rsidR="004E00A1">
        <w:rPr>
          <w:rFonts w:eastAsiaTheme="minorEastAsia"/>
        </w:rPr>
        <w:fldChar w:fldCharType="separate"/>
      </w:r>
      <w:r w:rsidR="009D4609">
        <w:t xml:space="preserve">Figure </w:t>
      </w:r>
      <w:r w:rsidR="009D4609">
        <w:rPr>
          <w:noProof/>
        </w:rPr>
        <w:t>55</w:t>
      </w:r>
      <w:r w:rsidR="004E00A1">
        <w:rPr>
          <w:rFonts w:eastAsiaTheme="minorEastAsia"/>
        </w:rPr>
        <w:fldChar w:fldCharType="end"/>
      </w:r>
      <w:r w:rsidR="004E00A1">
        <w:rPr>
          <w:rFonts w:eastAsiaTheme="minorEastAsia"/>
        </w:rPr>
        <w:t xml:space="preserve">) (raideur statique plus basse que </w:t>
      </w:r>
      <w:r>
        <w:rPr>
          <w:rFonts w:eastAsiaTheme="minorEastAsia"/>
        </w:rPr>
        <w:t>« h3 »</w:t>
      </w:r>
      <w:r w:rsidR="004E00A1">
        <w:rPr>
          <w:rFonts w:eastAsiaTheme="minorEastAsia"/>
        </w:rPr>
        <w:t>)</w:t>
      </w:r>
      <w:r>
        <w:rPr>
          <w:rFonts w:eastAsiaTheme="minorEastAsia"/>
        </w:rPr>
        <w:t>.</w:t>
      </w:r>
    </w:p>
    <w:p w14:paraId="4FFDFF2B" w14:textId="77777777" w:rsidR="008324B4" w:rsidRDefault="008324B4" w:rsidP="00951F21">
      <w:pPr>
        <w:spacing w:line="360" w:lineRule="auto"/>
        <w:jc w:val="both"/>
        <w:rPr>
          <w:rFonts w:eastAsiaTheme="minorEastAsia"/>
        </w:rPr>
      </w:pPr>
      <w:r>
        <w:rPr>
          <w:rFonts w:eastAsiaTheme="minorEastAsia"/>
        </w:rPr>
        <w:t>Les courbes obtenues sur cett</w:t>
      </w:r>
      <w:r w:rsidR="004E00A1">
        <w:rPr>
          <w:rFonts w:eastAsiaTheme="minorEastAsia"/>
        </w:rPr>
        <w:t xml:space="preserve">e figure montrent des maximums </w:t>
      </w:r>
      <w:r>
        <w:rPr>
          <w:rFonts w:eastAsiaTheme="minorEastAsia"/>
        </w:rPr>
        <w:t xml:space="preserve">de puissance </w:t>
      </w:r>
      <w:r w:rsidR="004E00A1">
        <w:rPr>
          <w:rFonts w:eastAsiaTheme="minorEastAsia"/>
        </w:rPr>
        <w:t xml:space="preserve">dissipée </w:t>
      </w:r>
      <w:r>
        <w:rPr>
          <w:rFonts w:eastAsiaTheme="minorEastAsia"/>
        </w:rPr>
        <w:t>pour ces trois cas assez comparables et des vitesses de décollage facilement identifiables pour</w:t>
      </w:r>
      <w:r w:rsidR="004E00A1">
        <w:rPr>
          <w:rFonts w:eastAsiaTheme="minorEastAsia"/>
        </w:rPr>
        <w:t xml:space="preserve"> chacun des cas. Elles sont à 20</w:t>
      </w:r>
      <w:r>
        <w:rPr>
          <w:rFonts w:eastAsiaTheme="minorEastAsia"/>
        </w:rPr>
        <w:t xml:space="preserve">00tr/min pour cas sans défauts et à 3800tr/min pour le cas avec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=10μm</m:t>
        </m:r>
      </m:oMath>
      <w:r>
        <w:rPr>
          <w:rFonts w:eastAsiaTheme="minorEastAsia"/>
        </w:rPr>
        <w:t xml:space="preserve"> et à 10000tr/min pour le cas avec </w:t>
      </w:r>
      <m:oMath>
        <m:sSub>
          <m:sSubPr>
            <m:ctrlPr>
              <w:rPr>
                <w:rFonts w:ascii="Cambria Math" w:hAnsi="Cambria Math"/>
                <w:i/>
              </w:rPr>
            </m:ctrlPr>
          </m:sSubPr>
          <m:e>
            <m:r>
              <w:rPr>
                <w:rFonts w:ascii="Cambria Math" w:hAnsi="Cambria Math"/>
              </w:rPr>
              <m:t>σ</m:t>
            </m:r>
          </m:e>
          <m:sub>
            <m:r>
              <w:rPr>
                <w:rFonts w:ascii="Cambria Math" w:hAnsi="Cambria Math"/>
              </w:rPr>
              <m:t>hb</m:t>
            </m:r>
          </m:sub>
        </m:sSub>
        <m:r>
          <w:rPr>
            <w:rFonts w:ascii="Cambria Math" w:eastAsiaTheme="minorEastAsia" w:hAnsi="Cambria Math"/>
          </w:rPr>
          <m:t>=20μm</m:t>
        </m:r>
      </m:oMath>
      <w:r>
        <w:rPr>
          <w:rFonts w:eastAsiaTheme="minorEastAsia"/>
        </w:rPr>
        <w:t>.</w:t>
      </w:r>
    </w:p>
    <w:p w14:paraId="5E32FFC4" w14:textId="77777777" w:rsidR="008324B4" w:rsidRDefault="008324B4" w:rsidP="00951F21">
      <w:pPr>
        <w:spacing w:line="360" w:lineRule="auto"/>
        <w:jc w:val="both"/>
        <w:rPr>
          <w:rFonts w:eastAsiaTheme="minorEastAsia"/>
        </w:rPr>
      </w:pPr>
      <w:r>
        <w:rPr>
          <w:rFonts w:eastAsiaTheme="minorEastAsia"/>
        </w:rPr>
        <w:t>Ces résultats montrent que les paliers à feuilles avec des profils donnant une raideur statique plus faible donnent</w:t>
      </w:r>
      <w:r w:rsidR="00C32983">
        <w:rPr>
          <w:rFonts w:eastAsiaTheme="minorEastAsia"/>
        </w:rPr>
        <w:t xml:space="preserve"> de</w:t>
      </w:r>
      <w:r w:rsidR="004E00A1">
        <w:rPr>
          <w:rFonts w:eastAsiaTheme="minorEastAsia"/>
        </w:rPr>
        <w:t>s</w:t>
      </w:r>
      <w:r w:rsidR="00C32983">
        <w:rPr>
          <w:rFonts w:eastAsiaTheme="minorEastAsia"/>
        </w:rPr>
        <w:t xml:space="preserve"> meilleures caractéristiques de démarrage.</w:t>
      </w:r>
    </w:p>
    <w:p w14:paraId="658AF8AA" w14:textId="73776A7C" w:rsidR="00C32983" w:rsidRDefault="00C32983" w:rsidP="00951F21">
      <w:pPr>
        <w:spacing w:line="360" w:lineRule="auto"/>
        <w:jc w:val="both"/>
        <w:rPr>
          <w:rFonts w:eastAsiaTheme="minorEastAsia"/>
        </w:rPr>
      </w:pPr>
      <w:r>
        <w:rPr>
          <w:rFonts w:eastAsiaTheme="minorEastAsia"/>
        </w:rPr>
        <w:t>De ces résultats il s’avère qu’il est important de tenir compte des défauts d’usinage sur les paliers à feuilles pour l’étude des démarrages et décollages des rotors. Ils expliquent aussi les différences de résultats obtenus dans la littérature pour des pali</w:t>
      </w:r>
      <w:r w:rsidR="0087286A">
        <w:rPr>
          <w:rFonts w:eastAsiaTheme="minorEastAsia"/>
        </w:rPr>
        <w:t>ers censés être identiques et dont les</w:t>
      </w:r>
      <w:r>
        <w:rPr>
          <w:rFonts w:eastAsiaTheme="minorEastAsia"/>
        </w:rPr>
        <w:t xml:space="preserve"> caractéristiques </w:t>
      </w:r>
      <w:r w:rsidR="0087286A">
        <w:rPr>
          <w:rFonts w:eastAsiaTheme="minorEastAsia"/>
        </w:rPr>
        <w:t>sont données dans le</w:t>
      </w:r>
      <w:r>
        <w:rPr>
          <w:rFonts w:eastAsiaTheme="minorEastAsia"/>
        </w:rPr>
        <w:t xml:space="preserve"> </w:t>
      </w:r>
      <w:r>
        <w:rPr>
          <w:rFonts w:eastAsiaTheme="minorEastAsia"/>
        </w:rPr>
        <w:fldChar w:fldCharType="begin"/>
      </w:r>
      <w:r>
        <w:rPr>
          <w:rFonts w:eastAsiaTheme="minorEastAsia"/>
        </w:rPr>
        <w:instrText xml:space="preserve"> REF _Ref525721735 \h </w:instrText>
      </w:r>
      <w:r w:rsidR="004A42AA">
        <w:rPr>
          <w:rFonts w:eastAsiaTheme="minorEastAsia"/>
        </w:rPr>
        <w:instrText xml:space="preserve"> \* MERGEFORMAT </w:instrText>
      </w:r>
      <w:r>
        <w:rPr>
          <w:rFonts w:eastAsiaTheme="minorEastAsia"/>
        </w:rPr>
      </w:r>
      <w:r>
        <w:rPr>
          <w:rFonts w:eastAsiaTheme="minorEastAsia"/>
        </w:rPr>
        <w:fldChar w:fldCharType="separate"/>
      </w:r>
      <w:r w:rsidR="009D4609">
        <w:t xml:space="preserve">Tableau </w:t>
      </w:r>
      <w:r w:rsidR="009D4609">
        <w:rPr>
          <w:noProof/>
        </w:rPr>
        <w:t>1</w:t>
      </w:r>
      <w:r>
        <w:rPr>
          <w:rFonts w:eastAsiaTheme="minorEastAsia"/>
        </w:rPr>
        <w:fldChar w:fldCharType="end"/>
      </w:r>
      <w:r>
        <w:rPr>
          <w:rFonts w:eastAsiaTheme="minorEastAsia"/>
        </w:rPr>
        <w:t>.</w:t>
      </w:r>
    </w:p>
    <w:p w14:paraId="1F727245" w14:textId="77777777" w:rsidR="003942AB" w:rsidRPr="00951F21" w:rsidRDefault="00C32983" w:rsidP="00951F21">
      <w:pPr>
        <w:spacing w:line="360" w:lineRule="auto"/>
        <w:jc w:val="both"/>
        <w:rPr>
          <w:rFonts w:eastAsiaTheme="minorEastAsia"/>
        </w:rPr>
      </w:pPr>
      <w:r>
        <w:rPr>
          <w:rFonts w:eastAsiaTheme="minorEastAsia"/>
        </w:rPr>
        <w:t>Ceci étant, à ce niveau il est pertinent de préciser que ces courbe</w:t>
      </w:r>
      <w:r w:rsidR="00360782">
        <w:rPr>
          <w:rFonts w:eastAsiaTheme="minorEastAsia"/>
        </w:rPr>
        <w:t>s</w:t>
      </w:r>
      <w:r>
        <w:rPr>
          <w:rFonts w:eastAsiaTheme="minorEastAsia"/>
        </w:rPr>
        <w:t xml:space="preserve"> permettent seulement d’obtenir les tendances. Une étude plus rigoureuse qui permettrait une quantification des impacts des défauts </w:t>
      </w:r>
      <w:r w:rsidR="004E00A1">
        <w:rPr>
          <w:rFonts w:eastAsiaTheme="minorEastAsia"/>
        </w:rPr>
        <w:t xml:space="preserve">d’usinage </w:t>
      </w:r>
      <w:r>
        <w:rPr>
          <w:rFonts w:eastAsiaTheme="minorEastAsia"/>
        </w:rPr>
        <w:t xml:space="preserve">nécessiterait une étude </w:t>
      </w:r>
      <w:r w:rsidR="0087286A">
        <w:rPr>
          <w:rFonts w:eastAsiaTheme="minorEastAsia"/>
        </w:rPr>
        <w:t xml:space="preserve">statistique </w:t>
      </w:r>
      <w:r>
        <w:rPr>
          <w:rFonts w:eastAsiaTheme="minorEastAsia"/>
        </w:rPr>
        <w:t>systématique</w:t>
      </w:r>
      <w:r w:rsidR="000747F9">
        <w:rPr>
          <w:rFonts w:eastAsiaTheme="minorEastAsia"/>
        </w:rPr>
        <w:t>.</w:t>
      </w:r>
    </w:p>
    <w:p w14:paraId="049672BF" w14:textId="77777777" w:rsidR="00096F5D" w:rsidRDefault="000A6A8A" w:rsidP="00096F5D">
      <w:pPr>
        <w:keepNext/>
        <w:jc w:val="center"/>
      </w:pPr>
      <w:r>
        <w:rPr>
          <w:noProof/>
          <w:lang w:eastAsia="fr-FR"/>
        </w:rPr>
        <w:lastRenderedPageBreak/>
        <w:drawing>
          <wp:inline distT="0" distB="0" distL="0" distR="0" wp14:anchorId="5F8069D1" wp14:editId="5C686A2A">
            <wp:extent cx="4572635" cy="27432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1ABCCD46" w14:textId="7AA7219B" w:rsidR="00096F5D" w:rsidRDefault="00096F5D" w:rsidP="00096F5D">
      <w:pPr>
        <w:pStyle w:val="Lgende"/>
        <w:jc w:val="center"/>
        <w:rPr>
          <w:rFonts w:eastAsiaTheme="minorEastAsia"/>
        </w:rPr>
      </w:pPr>
      <w:bookmarkStart w:id="199" w:name="_Ref526119927"/>
      <w:bookmarkStart w:id="200" w:name="_Toc531267497"/>
      <w:r>
        <w:t xml:space="preserve">Figure </w:t>
      </w:r>
      <w:r>
        <w:rPr>
          <w:noProof/>
        </w:rPr>
        <w:fldChar w:fldCharType="begin"/>
      </w:r>
      <w:r>
        <w:rPr>
          <w:noProof/>
        </w:rPr>
        <w:instrText xml:space="preserve"> SEQ Figure \* ARABIC </w:instrText>
      </w:r>
      <w:r>
        <w:rPr>
          <w:noProof/>
        </w:rPr>
        <w:fldChar w:fldCharType="separate"/>
      </w:r>
      <w:r w:rsidR="009D4609">
        <w:rPr>
          <w:noProof/>
        </w:rPr>
        <w:t>54</w:t>
      </w:r>
      <w:r>
        <w:rPr>
          <w:noProof/>
        </w:rPr>
        <w:fldChar w:fldCharType="end"/>
      </w:r>
      <w:bookmarkEnd w:id="199"/>
      <w:r>
        <w:t> :</w:t>
      </w:r>
      <w:r w:rsidRPr="00910D18">
        <w:t xml:space="preserve"> </w:t>
      </w:r>
      <w:r w:rsidR="0049550E">
        <w:t xml:space="preserve">Comparaison de l’énergie dissipée </w:t>
      </w:r>
      <w:r w:rsidR="00303B3C">
        <w:t xml:space="preserve">par contacts </w:t>
      </w:r>
      <w:r w:rsidR="0049550E">
        <w:t xml:space="preserve">pour un palier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sidR="0049550E">
        <w:rPr>
          <w:rFonts w:eastAsiaTheme="minorEastAsia"/>
        </w:rPr>
        <w:t xml:space="preserve"> pour un palier sans défauts d’usinage et un palier avec un profil de défauts « h4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10μm et 20μm</m:t>
        </m:r>
      </m:oMath>
      <w:r w:rsidR="0049550E">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200"/>
    </w:p>
    <w:p w14:paraId="581BBFA2" w14:textId="77777777" w:rsidR="00FA5B8B" w:rsidRPr="00FA5B8B" w:rsidRDefault="00FA5B8B" w:rsidP="00FA5B8B"/>
    <w:p w14:paraId="3B939573" w14:textId="77777777" w:rsidR="00096F5D" w:rsidRDefault="001A0832" w:rsidP="00096F5D">
      <w:r>
        <w:rPr>
          <w:noProof/>
          <w:lang w:eastAsia="fr-FR"/>
        </w:rPr>
        <w:drawing>
          <wp:inline distT="0" distB="0" distL="0" distR="0" wp14:anchorId="2CBDB509" wp14:editId="04D6E3B4">
            <wp:extent cx="2880000" cy="22896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0000" cy="2289600"/>
                    </a:xfrm>
                    <a:prstGeom prst="rect">
                      <a:avLst/>
                    </a:prstGeom>
                    <a:noFill/>
                  </pic:spPr>
                </pic:pic>
              </a:graphicData>
            </a:graphic>
          </wp:inline>
        </w:drawing>
      </w:r>
      <w:r>
        <w:rPr>
          <w:noProof/>
          <w:lang w:eastAsia="fr-FR"/>
        </w:rPr>
        <w:drawing>
          <wp:inline distT="0" distB="0" distL="0" distR="0" wp14:anchorId="42EA242B" wp14:editId="2B7A4CCE">
            <wp:extent cx="2879205" cy="2303532"/>
            <wp:effectExtent l="0" t="0" r="0"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1281" cy="2305193"/>
                    </a:xfrm>
                    <a:prstGeom prst="rect">
                      <a:avLst/>
                    </a:prstGeom>
                    <a:noFill/>
                  </pic:spPr>
                </pic:pic>
              </a:graphicData>
            </a:graphic>
          </wp:inline>
        </w:drawing>
      </w:r>
    </w:p>
    <w:p w14:paraId="27D93053" w14:textId="6F1C36B4" w:rsidR="00E20954" w:rsidRDefault="00E20954" w:rsidP="00E20954">
      <w:pPr>
        <w:pStyle w:val="Lgende"/>
        <w:jc w:val="center"/>
      </w:pPr>
      <w:bookmarkStart w:id="201" w:name="_Ref529097858"/>
      <w:bookmarkStart w:id="202" w:name="_Toc531267498"/>
      <w:r>
        <w:t xml:space="preserve">Figure </w:t>
      </w:r>
      <w:r w:rsidR="00372CDA">
        <w:rPr>
          <w:noProof/>
        </w:rPr>
        <w:fldChar w:fldCharType="begin"/>
      </w:r>
      <w:r w:rsidR="00372CDA">
        <w:rPr>
          <w:noProof/>
        </w:rPr>
        <w:instrText xml:space="preserve"> SEQ Figure \* ARABIC </w:instrText>
      </w:r>
      <w:r w:rsidR="00372CDA">
        <w:rPr>
          <w:noProof/>
        </w:rPr>
        <w:fldChar w:fldCharType="separate"/>
      </w:r>
      <w:r w:rsidR="009D4609">
        <w:rPr>
          <w:noProof/>
        </w:rPr>
        <w:t>55</w:t>
      </w:r>
      <w:r w:rsidR="00372CDA">
        <w:rPr>
          <w:noProof/>
        </w:rPr>
        <w:fldChar w:fldCharType="end"/>
      </w:r>
      <w:bookmarkEnd w:id="201"/>
      <w:r>
        <w:t xml:space="preserve"> : Profil de défauts avec défauts « h4 » pour un palier de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Pr>
          <w:rFonts w:eastAsiaTheme="minorEastAsia"/>
        </w:rPr>
        <w:t xml:space="preserve"> avec                                                                        </w:t>
      </w:r>
      <m:oMath>
        <m:r>
          <w:rPr>
            <w:rFonts w:ascii="Cambria Math" w:eastAsiaTheme="minorEastAsia"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10μm à gauche et 20μm à droite</m:t>
        </m:r>
      </m:oMath>
      <w:bookmarkEnd w:id="202"/>
    </w:p>
    <w:p w14:paraId="521FA7EF" w14:textId="77777777" w:rsidR="00FA5B8B" w:rsidRPr="00096F5D" w:rsidRDefault="00FA5B8B" w:rsidP="00096F5D"/>
    <w:p w14:paraId="237A561D" w14:textId="77777777" w:rsidR="00C12484" w:rsidRDefault="00C12484" w:rsidP="00E07917">
      <w:pPr>
        <w:pStyle w:val="Titre3"/>
        <w:numPr>
          <w:ilvl w:val="1"/>
          <w:numId w:val="24"/>
        </w:numPr>
      </w:pPr>
      <w:bookmarkStart w:id="203" w:name="_Toc531267426"/>
      <w:r>
        <w:t>Etude du fonctionnement à des vitesses et charge</w:t>
      </w:r>
      <w:r w:rsidR="00E97EB5">
        <w:t>s</w:t>
      </w:r>
      <w:r>
        <w:t xml:space="preserve"> statiques élevées</w:t>
      </w:r>
      <w:bookmarkEnd w:id="203"/>
    </w:p>
    <w:p w14:paraId="27466BA8" w14:textId="77777777" w:rsidR="00E2399B" w:rsidRPr="00E2399B" w:rsidRDefault="00E2399B" w:rsidP="00E2399B"/>
    <w:p w14:paraId="539CCCB2" w14:textId="5A6A4AAF" w:rsidR="00C12484" w:rsidRDefault="00C12484" w:rsidP="00951F21">
      <w:pPr>
        <w:spacing w:line="360" w:lineRule="auto"/>
        <w:jc w:val="both"/>
      </w:pPr>
      <w:r>
        <w:t>Les résultats expérimentaux de Ruscitto</w:t>
      </w:r>
      <w:r w:rsidR="000460BF">
        <w:t xml:space="preserve"> et al.</w:t>
      </w:r>
      <w:r w:rsidR="0088316E">
        <w:t xml:space="preserve"> </w:t>
      </w:r>
      <w:r w:rsidR="0088316E">
        <w:fldChar w:fldCharType="begin"/>
      </w:r>
      <w:r w:rsidR="0088316E">
        <w:instrText xml:space="preserve"> REF _Ref526156979 \h </w:instrText>
      </w:r>
      <w:r w:rsidR="007A513D">
        <w:instrText xml:space="preserve"> \* MERGEFORMAT </w:instrText>
      </w:r>
      <w:r w:rsidR="0088316E">
        <w:fldChar w:fldCharType="separate"/>
      </w:r>
      <w:r w:rsidR="009D4609" w:rsidRPr="00213355">
        <w:t>[</w:t>
      </w:r>
      <w:r w:rsidR="009D4609">
        <w:rPr>
          <w:noProof/>
        </w:rPr>
        <w:t>99</w:t>
      </w:r>
      <w:r w:rsidR="0088316E">
        <w:fldChar w:fldCharType="end"/>
      </w:r>
      <w:r w:rsidR="0088316E">
        <w:t xml:space="preserve">] </w:t>
      </w:r>
      <w:r>
        <w:t>permettent de déterminer quelques caractéristiques du palie</w:t>
      </w:r>
      <w:r w:rsidR="002E3566">
        <w:t xml:space="preserve">r décrit dans le </w:t>
      </w:r>
      <w:r w:rsidR="004A42AA">
        <w:fldChar w:fldCharType="begin"/>
      </w:r>
      <w:r w:rsidR="004A42AA">
        <w:instrText xml:space="preserve"> REF _Ref525721735 \h </w:instrText>
      </w:r>
      <w:r w:rsidR="00951F21">
        <w:instrText xml:space="preserve"> \* MERGEFORMAT </w:instrText>
      </w:r>
      <w:r w:rsidR="004A42AA">
        <w:fldChar w:fldCharType="separate"/>
      </w:r>
      <w:r w:rsidR="009D4609">
        <w:t xml:space="preserve">Tableau </w:t>
      </w:r>
      <w:r w:rsidR="009D4609">
        <w:rPr>
          <w:noProof/>
        </w:rPr>
        <w:t>1</w:t>
      </w:r>
      <w:r w:rsidR="004A42AA">
        <w:fldChar w:fldCharType="end"/>
      </w:r>
      <w:r w:rsidR="004A42AA">
        <w:t xml:space="preserve"> </w:t>
      </w:r>
      <w:r w:rsidR="002E3566">
        <w:t xml:space="preserve">pour </w:t>
      </w:r>
      <w:r w:rsidR="0087286A">
        <w:t>des fortes</w:t>
      </w:r>
      <w:r>
        <w:t xml:space="preserve"> vitesses de rotation de 30</w:t>
      </w:r>
      <w:r w:rsidR="004A42AA">
        <w:t>000tr/min</w:t>
      </w:r>
      <w:r>
        <w:t>, 45</w:t>
      </w:r>
      <w:r w:rsidR="004A42AA">
        <w:t xml:space="preserve">000tr/min </w:t>
      </w:r>
      <w:r>
        <w:t>et 55</w:t>
      </w:r>
      <w:r w:rsidR="007A513D">
        <w:t>5</w:t>
      </w:r>
      <w:r w:rsidR="004A42AA">
        <w:t>00tr/min</w:t>
      </w:r>
      <w:r>
        <w:t xml:space="preserve"> et pour des charges s</w:t>
      </w:r>
      <w:r w:rsidR="002E3566">
        <w:t xml:space="preserve">tatiques allant jusqu’à 150N, </w:t>
      </w:r>
      <w:r>
        <w:t xml:space="preserve">190N </w:t>
      </w:r>
      <w:r w:rsidR="002E3566">
        <w:t xml:space="preserve">et 200N </w:t>
      </w:r>
      <w:r>
        <w:t xml:space="preserve">respectivement. </w:t>
      </w:r>
    </w:p>
    <w:p w14:paraId="41659923" w14:textId="77777777" w:rsidR="00D85E32" w:rsidRDefault="00C12484" w:rsidP="00951F21">
      <w:pPr>
        <w:spacing w:line="360" w:lineRule="auto"/>
        <w:jc w:val="both"/>
      </w:pPr>
      <w:r>
        <w:lastRenderedPageBreak/>
        <w:t>Ruscitto</w:t>
      </w:r>
      <w:r w:rsidR="000460BF">
        <w:t xml:space="preserve"> et al. ont</w:t>
      </w:r>
      <w:r>
        <w:t xml:space="preserve"> effectué des tests sur un banc d’essais de type « palier flottant ». Un rotor court était guidé en rotation par deux roulements et entrainé en rotation par une turbine. Le palier était monté flottant entre les deux roulements et la charge statique était appliquée directement sur le support du palier. Des capteurs de déplacement mesuraient le déplacement du coussinet par rapport au rotor. Le rotor était creux. Un capteur de déplacement monté à partir de la surface intérieure du rotor et un collecteur tournant permettaient de mesurer l’épaisseur du film d’air en fonctionnement. </w:t>
      </w:r>
      <w:r w:rsidR="00D85E32">
        <w:t>Les températures étaient aussi calculées.</w:t>
      </w:r>
    </w:p>
    <w:p w14:paraId="71B0B0B3" w14:textId="7E3221FB" w:rsidR="00C12484" w:rsidRDefault="00C12484" w:rsidP="00951F21">
      <w:pPr>
        <w:spacing w:line="360" w:lineRule="auto"/>
        <w:jc w:val="both"/>
      </w:pPr>
      <w:r>
        <w:t>Ruscitto</w:t>
      </w:r>
      <w:r w:rsidR="000460BF">
        <w:t xml:space="preserve"> et al.</w:t>
      </w:r>
      <w:r>
        <w:t xml:space="preserve"> n’</w:t>
      </w:r>
      <w:r w:rsidR="000460BF">
        <w:t>ont</w:t>
      </w:r>
      <w:r>
        <w:t xml:space="preserve"> pas mesuré le jeu radial directement mais à partir des essais de traction effectués pour une vitesse de rotation nulle. Une force radiale était appliqué</w:t>
      </w:r>
      <w:r w:rsidR="00360782">
        <w:t>e</w:t>
      </w:r>
      <w:r>
        <w:t xml:space="preserve"> sur le coussinet et la variation de la distance rotor-coussinet montrait la présence d’un jeu radial entre le rotor et la structure complante du palier. </w:t>
      </w:r>
      <w:r w:rsidR="00D85E32">
        <w:t>Différents paliers à feuilles ont été testés. Le premier avait exactement les caractéristiques géométrique</w:t>
      </w:r>
      <w:r w:rsidR="00360782">
        <w:t>s</w:t>
      </w:r>
      <w:r w:rsidR="00D85E32">
        <w:t xml:space="preserve"> d</w:t>
      </w:r>
      <w:r w:rsidR="00360782">
        <w:t>u</w:t>
      </w:r>
      <w:r w:rsidR="00D85E32">
        <w:t xml:space="preserve"> </w:t>
      </w:r>
      <w:r w:rsidR="00D85E32">
        <w:fldChar w:fldCharType="begin"/>
      </w:r>
      <w:r w:rsidR="00D85E32">
        <w:instrText xml:space="preserve"> REF _Ref525721735 \h </w:instrText>
      </w:r>
      <w:r w:rsidR="00951F21">
        <w:instrText xml:space="preserve"> \* MERGEFORMAT </w:instrText>
      </w:r>
      <w:r w:rsidR="00D85E32">
        <w:fldChar w:fldCharType="separate"/>
      </w:r>
      <w:r w:rsidR="009D4609">
        <w:t xml:space="preserve">Tableau </w:t>
      </w:r>
      <w:r w:rsidR="009D4609">
        <w:rPr>
          <w:noProof/>
        </w:rPr>
        <w:t>1</w:t>
      </w:r>
      <w:r w:rsidR="00D85E32">
        <w:fldChar w:fldCharType="end"/>
      </w:r>
      <w:r w:rsidR="00D85E32">
        <w:t>. Le deuxième présentait un jeu radial de 57µm. Les deux suivant</w:t>
      </w:r>
      <w:r w:rsidR="00360782">
        <w:t>s</w:t>
      </w:r>
      <w:r w:rsidR="00D85E32">
        <w:t xml:space="preserve"> avaient un rapport </w:t>
      </w:r>
      <m:oMath>
        <m:f>
          <m:fPr>
            <m:type m:val="lin"/>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=0.5</m:t>
        </m:r>
      </m:oMath>
      <w:r w:rsidR="00D85E32">
        <w:rPr>
          <w:rFonts w:eastAsiaTheme="minorEastAsia"/>
        </w:rPr>
        <w:t xml:space="preserve"> avec des jeux radiaux de </w:t>
      </w:r>
      <w:r w:rsidR="00D85E32">
        <w:t>31.8µm et 57µm.</w:t>
      </w:r>
    </w:p>
    <w:p w14:paraId="2277ACD4" w14:textId="77777777" w:rsidR="001A04F3" w:rsidRDefault="00C12484" w:rsidP="00951F21">
      <w:pPr>
        <w:spacing w:line="360" w:lineRule="auto"/>
        <w:jc w:val="both"/>
      </w:pPr>
      <w:r>
        <w:t>Ruscitto</w:t>
      </w:r>
      <w:r w:rsidR="000460BF">
        <w:t xml:space="preserve"> et al.</w:t>
      </w:r>
      <w:r>
        <w:t xml:space="preserve"> </w:t>
      </w:r>
      <w:r w:rsidR="000460BF">
        <w:t>ont</w:t>
      </w:r>
      <w:r>
        <w:t xml:space="preserve"> </w:t>
      </w:r>
      <w:r w:rsidR="002E3566">
        <w:t>systématiquement présenté dans son</w:t>
      </w:r>
      <w:r>
        <w:t xml:space="preserve"> rapport</w:t>
      </w:r>
      <w:r w:rsidR="002E3566">
        <w:t>,</w:t>
      </w:r>
      <w:r>
        <w:t xml:space="preserve"> la valeur minimale de l’</w:t>
      </w:r>
      <w:r w:rsidR="00AD71C6">
        <w:t>épaisseur</w:t>
      </w:r>
      <w:r>
        <w:t xml:space="preserve"> du fil</w:t>
      </w:r>
      <w:r w:rsidR="002E3566">
        <w:t>m</w:t>
      </w:r>
      <w:r>
        <w:t xml:space="preserve"> et l’angle de calage. D’autres résultats des mesures sont également présenté</w:t>
      </w:r>
      <w:r w:rsidR="00360782">
        <w:t>s</w:t>
      </w:r>
      <w:r>
        <w:t xml:space="preserve"> pour quelques points de fonctionnement.</w:t>
      </w:r>
    </w:p>
    <w:p w14:paraId="642E06C6" w14:textId="77777777" w:rsidR="00730EDE" w:rsidRPr="00730EDE" w:rsidRDefault="00730EDE" w:rsidP="007A513D">
      <w:pPr>
        <w:jc w:val="both"/>
        <w:rPr>
          <w:sz w:val="2"/>
          <w:szCs w:val="2"/>
        </w:rPr>
      </w:pPr>
    </w:p>
    <w:p w14:paraId="54C6B7E4" w14:textId="77777777" w:rsidR="001A04F3" w:rsidRDefault="001A04F3" w:rsidP="001A04F3">
      <w:pPr>
        <w:keepNext/>
        <w:jc w:val="center"/>
      </w:pPr>
      <w:r>
        <w:rPr>
          <w:noProof/>
          <w:lang w:eastAsia="fr-FR"/>
        </w:rPr>
        <w:drawing>
          <wp:inline distT="0" distB="0" distL="0" distR="0" wp14:anchorId="0DE143BF" wp14:editId="15F09FC0">
            <wp:extent cx="5039610" cy="3180522"/>
            <wp:effectExtent l="0" t="0" r="889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46423" cy="3184822"/>
                    </a:xfrm>
                    <a:prstGeom prst="rect">
                      <a:avLst/>
                    </a:prstGeom>
                    <a:noFill/>
                  </pic:spPr>
                </pic:pic>
              </a:graphicData>
            </a:graphic>
          </wp:inline>
        </w:drawing>
      </w:r>
    </w:p>
    <w:p w14:paraId="66897720" w14:textId="5D2F2BCA" w:rsidR="001A04F3" w:rsidRDefault="001A04F3" w:rsidP="00730EDE">
      <w:pPr>
        <w:pStyle w:val="Lgende"/>
        <w:jc w:val="center"/>
        <w:rPr>
          <w:rFonts w:eastAsiaTheme="minorEastAsia"/>
        </w:rPr>
      </w:pPr>
      <w:bookmarkStart w:id="204" w:name="_Ref528334264"/>
      <w:bookmarkStart w:id="205" w:name="_Toc531267499"/>
      <w:r>
        <w:t xml:space="preserve">Figure </w:t>
      </w:r>
      <w:r w:rsidR="001E7BBC">
        <w:rPr>
          <w:noProof/>
        </w:rPr>
        <w:fldChar w:fldCharType="begin"/>
      </w:r>
      <w:r w:rsidR="001E7BBC">
        <w:rPr>
          <w:noProof/>
        </w:rPr>
        <w:instrText xml:space="preserve"> SEQ Figure \* ARABIC </w:instrText>
      </w:r>
      <w:r w:rsidR="001E7BBC">
        <w:rPr>
          <w:noProof/>
        </w:rPr>
        <w:fldChar w:fldCharType="separate"/>
      </w:r>
      <w:r w:rsidR="009D4609">
        <w:rPr>
          <w:noProof/>
        </w:rPr>
        <w:t>56</w:t>
      </w:r>
      <w:r w:rsidR="001E7BBC">
        <w:rPr>
          <w:noProof/>
        </w:rPr>
        <w:fldChar w:fldCharType="end"/>
      </w:r>
      <w:bookmarkEnd w:id="204"/>
      <w:r>
        <w:t xml:space="preserve"> : Variation circonférentielle de l’épaisseur du film fluide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 xml:space="preserve">=31.8μm; </m:t>
        </m:r>
        <m:r>
          <w:rPr>
            <w:rFonts w:ascii="Cambria Math" w:hAnsi="Cambria Math"/>
          </w:rPr>
          <m:t xml:space="preserve">Ω=30krpm et </m:t>
        </m:r>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=134N</m:t>
        </m:r>
        <m:r>
          <w:rPr>
            <w:rFonts w:ascii="Cambria Math" w:eastAsiaTheme="minorEastAsia" w:hAnsi="Cambria Math"/>
          </w:rPr>
          <m:t>)</m:t>
        </m:r>
      </m:oMath>
      <w:bookmarkEnd w:id="205"/>
    </w:p>
    <w:p w14:paraId="42ABE389" w14:textId="77777777" w:rsidR="00730EDE" w:rsidRPr="00730EDE" w:rsidRDefault="00730EDE" w:rsidP="00730EDE">
      <w:pPr>
        <w:rPr>
          <w:sz w:val="2"/>
          <w:szCs w:val="2"/>
        </w:rPr>
      </w:pPr>
    </w:p>
    <w:p w14:paraId="5744E199" w14:textId="03CEDD4E" w:rsidR="00B60E61" w:rsidRDefault="00BD3070" w:rsidP="00951F21">
      <w:pPr>
        <w:spacing w:line="360" w:lineRule="auto"/>
        <w:jc w:val="both"/>
        <w:rPr>
          <w:rFonts w:eastAsiaTheme="minorEastAsia"/>
        </w:rPr>
      </w:pPr>
      <w:r>
        <w:lastRenderedPageBreak/>
        <w:t xml:space="preserve">Dans ce présent travail, les calculs ont été fait uniquement pour des paliers avec le rapport </w:t>
      </w:r>
      <m:oMath>
        <m:f>
          <m:fPr>
            <m:type m:val="lin"/>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=1</m:t>
        </m:r>
      </m:oMath>
      <w:r w:rsidR="00B60E61">
        <w:rPr>
          <w:rFonts w:eastAsiaTheme="minorEastAsia"/>
        </w:rPr>
        <w:t xml:space="preserve">. </w:t>
      </w:r>
      <w:r w:rsidR="000B0C50">
        <w:rPr>
          <w:rFonts w:eastAsiaTheme="minorEastAsia"/>
        </w:rPr>
        <w:t xml:space="preserve">La </w:t>
      </w:r>
      <w:r w:rsidR="000B0C50">
        <w:rPr>
          <w:rFonts w:eastAsiaTheme="minorEastAsia"/>
        </w:rPr>
        <w:fldChar w:fldCharType="begin"/>
      </w:r>
      <w:r w:rsidR="000B0C50">
        <w:rPr>
          <w:rFonts w:eastAsiaTheme="minorEastAsia"/>
        </w:rPr>
        <w:instrText xml:space="preserve"> REF _Ref528334264 \h </w:instrText>
      </w:r>
      <w:r w:rsidR="00951F21">
        <w:rPr>
          <w:rFonts w:eastAsiaTheme="minorEastAsia"/>
        </w:rPr>
        <w:instrText xml:space="preserve"> \* MERGEFORMAT </w:instrText>
      </w:r>
      <w:r w:rsidR="000B0C50">
        <w:rPr>
          <w:rFonts w:eastAsiaTheme="minorEastAsia"/>
        </w:rPr>
      </w:r>
      <w:r w:rsidR="000B0C50">
        <w:rPr>
          <w:rFonts w:eastAsiaTheme="minorEastAsia"/>
        </w:rPr>
        <w:fldChar w:fldCharType="separate"/>
      </w:r>
      <w:r w:rsidR="009D4609">
        <w:t xml:space="preserve">Figure </w:t>
      </w:r>
      <w:r w:rsidR="009D4609">
        <w:rPr>
          <w:noProof/>
        </w:rPr>
        <w:t>56</w:t>
      </w:r>
      <w:r w:rsidR="000B0C50">
        <w:rPr>
          <w:rFonts w:eastAsiaTheme="minorEastAsia"/>
        </w:rPr>
        <w:fldChar w:fldCharType="end"/>
      </w:r>
      <w:r w:rsidR="000B0C50">
        <w:rPr>
          <w:rFonts w:eastAsiaTheme="minorEastAsia"/>
        </w:rPr>
        <w:t xml:space="preserve"> expose la variation circonférentielle de l’épaisseur du film fluide pour</w:t>
      </w:r>
      <w:r w:rsidR="001A04F3">
        <w:rPr>
          <w:rFonts w:eastAsiaTheme="minorEastAsia"/>
        </w:rPr>
        <w:t xml:space="preserve"> un palier avec un jeu radial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=31.8μm</m:t>
        </m:r>
      </m:oMath>
      <w:r w:rsidR="000B0C50">
        <w:rPr>
          <w:rFonts w:eastAsiaTheme="minorEastAsia"/>
        </w:rPr>
        <w:t xml:space="preserve">, </w:t>
      </w:r>
      <w:r w:rsidR="001A04F3">
        <w:rPr>
          <w:rFonts w:eastAsiaTheme="minorEastAsia"/>
        </w:rPr>
        <w:t xml:space="preserve">fonctionnant à </w:t>
      </w:r>
      <m:oMath>
        <m:r>
          <w:rPr>
            <w:rFonts w:ascii="Cambria Math" w:hAnsi="Cambria Math"/>
          </w:rPr>
          <m:t>Ω=30krpm</m:t>
        </m:r>
      </m:oMath>
      <w:r w:rsidR="000B0C50">
        <w:rPr>
          <w:rFonts w:eastAsiaTheme="minorEastAsia"/>
        </w:rPr>
        <w:t xml:space="preserve"> et</w:t>
      </w:r>
      <w:r w:rsidR="001A04F3">
        <w:rPr>
          <w:rFonts w:eastAsiaTheme="minorEastAsia"/>
        </w:rPr>
        <w:t xml:space="preserve"> pour une charge statique de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=134N</m:t>
        </m:r>
      </m:oMath>
      <w:r w:rsidR="000B0C50">
        <w:rPr>
          <w:rFonts w:eastAsiaTheme="minorEastAsia"/>
        </w:rPr>
        <w:t xml:space="preserve">. Les résultats théoriques obtenus avec le modèle actuel </w:t>
      </w:r>
      <w:r w:rsidR="001A04F3">
        <w:rPr>
          <w:rFonts w:eastAsiaTheme="minorEastAsia"/>
        </w:rPr>
        <w:t>coïncident</w:t>
      </w:r>
      <w:r w:rsidR="000B0C50">
        <w:rPr>
          <w:rFonts w:eastAsiaTheme="minorEastAsia"/>
        </w:rPr>
        <w:t xml:space="preserve"> assez bien avec les mesures expérimentales</w:t>
      </w:r>
      <w:r w:rsidR="001A04F3">
        <w:rPr>
          <w:rFonts w:eastAsiaTheme="minorEastAsia"/>
        </w:rPr>
        <w:t>,</w:t>
      </w:r>
      <w:r w:rsidR="000B0C50">
        <w:rPr>
          <w:rFonts w:eastAsiaTheme="minorEastAsia"/>
        </w:rPr>
        <w:t xml:space="preserve"> présentées (Fig</w:t>
      </w:r>
      <w:r w:rsidR="001A04F3">
        <w:rPr>
          <w:rFonts w:eastAsiaTheme="minorEastAsia"/>
        </w:rPr>
        <w:t>. VII-20) dans le rapport de Ruscitto</w:t>
      </w:r>
      <w:r w:rsidR="000460BF">
        <w:rPr>
          <w:rFonts w:eastAsiaTheme="minorEastAsia"/>
        </w:rPr>
        <w:t xml:space="preserve"> et al.</w:t>
      </w:r>
      <w:r w:rsidR="001A04F3">
        <w:rPr>
          <w:rFonts w:eastAsiaTheme="minorEastAsia"/>
        </w:rPr>
        <w:t xml:space="preserve"> </w:t>
      </w:r>
      <w:r w:rsidR="001A04F3">
        <w:rPr>
          <w:rFonts w:eastAsiaTheme="minorEastAsia"/>
        </w:rPr>
        <w:fldChar w:fldCharType="begin"/>
      </w:r>
      <w:r w:rsidR="001A04F3">
        <w:rPr>
          <w:rFonts w:eastAsiaTheme="minorEastAsia"/>
        </w:rPr>
        <w:instrText xml:space="preserve"> REF _Ref526156979 \h </w:instrText>
      </w:r>
      <w:r w:rsidR="00951F21">
        <w:rPr>
          <w:rFonts w:eastAsiaTheme="minorEastAsia"/>
        </w:rPr>
        <w:instrText xml:space="preserve"> \* MERGEFORMAT </w:instrText>
      </w:r>
      <w:r w:rsidR="001A04F3">
        <w:rPr>
          <w:rFonts w:eastAsiaTheme="minorEastAsia"/>
        </w:rPr>
      </w:r>
      <w:r w:rsidR="001A04F3">
        <w:rPr>
          <w:rFonts w:eastAsiaTheme="minorEastAsia"/>
        </w:rPr>
        <w:fldChar w:fldCharType="separate"/>
      </w:r>
      <w:r w:rsidR="009D4609" w:rsidRPr="00213355">
        <w:t>[</w:t>
      </w:r>
      <w:r w:rsidR="009D4609">
        <w:rPr>
          <w:noProof/>
        </w:rPr>
        <w:t>99</w:t>
      </w:r>
      <w:r w:rsidR="001A04F3">
        <w:rPr>
          <w:rFonts w:eastAsiaTheme="minorEastAsia"/>
        </w:rPr>
        <w:fldChar w:fldCharType="end"/>
      </w:r>
      <w:r w:rsidR="001A04F3">
        <w:rPr>
          <w:rFonts w:eastAsiaTheme="minorEastAsia"/>
        </w:rPr>
        <w:t>], pour la zone avec faibles épaisseurs de film.</w:t>
      </w:r>
    </w:p>
    <w:p w14:paraId="088F9AD4" w14:textId="095734CC" w:rsidR="002E3566" w:rsidRDefault="002E3566" w:rsidP="00951F21">
      <w:pPr>
        <w:spacing w:line="360" w:lineRule="auto"/>
        <w:jc w:val="both"/>
      </w:pPr>
      <w:r>
        <w:t xml:space="preserve">Les </w:t>
      </w:r>
      <w:r w:rsidR="00E75F63" w:rsidRPr="00E75F63">
        <w:fldChar w:fldCharType="begin"/>
      </w:r>
      <w:r w:rsidR="00E75F63" w:rsidRPr="00E75F63">
        <w:instrText xml:space="preserve"> REF _Ref527824057 \h </w:instrText>
      </w:r>
      <w:r w:rsidR="00E75F63">
        <w:instrText xml:space="preserve"> \* MERGEFORMAT </w:instrText>
      </w:r>
      <w:r w:rsidR="00E75F63" w:rsidRPr="00E75F63">
        <w:fldChar w:fldCharType="separate"/>
      </w:r>
      <w:r w:rsidR="009D4609">
        <w:t xml:space="preserve">Figure </w:t>
      </w:r>
      <w:r w:rsidR="009D4609">
        <w:rPr>
          <w:noProof/>
        </w:rPr>
        <w:t>57</w:t>
      </w:r>
      <w:r w:rsidR="00E75F63" w:rsidRPr="00E75F63">
        <w:fldChar w:fldCharType="end"/>
      </w:r>
      <w:r w:rsidR="00E75F63" w:rsidRPr="00E75F63">
        <w:t xml:space="preserve">, </w:t>
      </w:r>
      <w:r w:rsidR="00E75F63" w:rsidRPr="00E75F63">
        <w:fldChar w:fldCharType="begin"/>
      </w:r>
      <w:r w:rsidR="00E75F63" w:rsidRPr="00E75F63">
        <w:instrText xml:space="preserve"> REF _Ref527824060 \h </w:instrText>
      </w:r>
      <w:r w:rsidR="00E75F63">
        <w:instrText xml:space="preserve"> \* MERGEFORMAT </w:instrText>
      </w:r>
      <w:r w:rsidR="00E75F63" w:rsidRPr="00E75F63">
        <w:fldChar w:fldCharType="separate"/>
      </w:r>
      <w:r w:rsidR="009D4609">
        <w:t xml:space="preserve">Figure </w:t>
      </w:r>
      <w:r w:rsidR="009D4609">
        <w:rPr>
          <w:noProof/>
        </w:rPr>
        <w:t>58</w:t>
      </w:r>
      <w:r w:rsidR="00E75F63" w:rsidRPr="00E75F63">
        <w:fldChar w:fldCharType="end"/>
      </w:r>
      <w:r w:rsidR="00E75F63" w:rsidRPr="00E75F63">
        <w:t xml:space="preserve"> et </w:t>
      </w:r>
      <w:r w:rsidR="00E75F63" w:rsidRPr="00E75F63">
        <w:fldChar w:fldCharType="begin"/>
      </w:r>
      <w:r w:rsidR="00E75F63" w:rsidRPr="00E75F63">
        <w:instrText xml:space="preserve"> REF _Ref527824062 \h </w:instrText>
      </w:r>
      <w:r w:rsidR="00E75F63">
        <w:instrText xml:space="preserve"> \* MERGEFORMAT </w:instrText>
      </w:r>
      <w:r w:rsidR="00E75F63" w:rsidRPr="00E75F63">
        <w:fldChar w:fldCharType="separate"/>
      </w:r>
      <w:r w:rsidR="009D4609">
        <w:t xml:space="preserve">Figure </w:t>
      </w:r>
      <w:r w:rsidR="009D4609">
        <w:rPr>
          <w:noProof/>
        </w:rPr>
        <w:t>59</w:t>
      </w:r>
      <w:r w:rsidR="00E75F63" w:rsidRPr="00E75F63">
        <w:fldChar w:fldCharType="end"/>
      </w:r>
      <w:r w:rsidR="00E75F63">
        <w:t xml:space="preserve"> </w:t>
      </w:r>
      <w:r>
        <w:t>montrent la variation des épaisseurs minimales du film fluide suivant la charge statique</w:t>
      </w:r>
      <w:r w:rsidR="00BD3070">
        <w:t xml:space="preserve"> pour successivement les vitesses de rotation de 30000tr/min, 45000tr/min et 55500tr/min</w:t>
      </w:r>
      <w:r>
        <w:t>. Les mesures expérimentales</w:t>
      </w:r>
      <w:r w:rsidR="00D924FB">
        <w:t xml:space="preserve"> exposées présentent deux valeurs pour chaque mesure. En effet, c</w:t>
      </w:r>
      <w:r>
        <w:t xml:space="preserve">ontrairement au résultats théoriques </w:t>
      </w:r>
      <w:r w:rsidR="00D924FB">
        <w:t>(moyennés suivant la longueur du palier), les résultats expérimentaux distinguent le bord du palier (e</w:t>
      </w:r>
      <w:r w:rsidR="000460BF">
        <w:t>n contact avec l’air ambiant) de</w:t>
      </w:r>
      <w:r w:rsidR="00D924FB">
        <w:t xml:space="preserve"> son centre. </w:t>
      </w:r>
    </w:p>
    <w:p w14:paraId="08336E3E" w14:textId="77777777" w:rsidR="00C12484" w:rsidRPr="00951F21" w:rsidRDefault="00BD3070" w:rsidP="00951F21">
      <w:pPr>
        <w:spacing w:line="360" w:lineRule="auto"/>
        <w:jc w:val="both"/>
      </w:pPr>
      <w:r>
        <w:t xml:space="preserve">Pour les calculs suivants, un </w:t>
      </w:r>
      <w:r w:rsidR="00360782">
        <w:t>palier avec un jeu de 31.8µm a</w:t>
      </w:r>
      <w:r>
        <w:t xml:space="preserve"> été utilisé pour rester en accord avec les mesures de Ruscitto</w:t>
      </w:r>
      <w:r w:rsidR="000460BF">
        <w:t xml:space="preserve"> et al.</w:t>
      </w:r>
      <w:r>
        <w:t>. Puis</w:t>
      </w:r>
      <w:r w:rsidR="00D924FB">
        <w:t xml:space="preserve"> afin de tenir compte des impacts des éventuels défauts d’usinage sur les jeux radiaux, </w:t>
      </w:r>
      <w:r>
        <w:t>des calculs avec une autre valeur des jeux radiaux étaient à faire. Ainsi un jeu radial de</w:t>
      </w:r>
      <w:r w:rsidR="0087286A">
        <w:t xml:space="preserve"> 10µm</w:t>
      </w:r>
      <w:r>
        <w:t>,</w:t>
      </w:r>
      <w:r w:rsidR="0087286A">
        <w:t xml:space="preserve"> utilisé par San Andres</w:t>
      </w:r>
      <w:r w:rsidR="00ED0409">
        <w:t xml:space="preserve"> pour des sollicitations similaires</w:t>
      </w:r>
      <w:r>
        <w:t>, a été retenu</w:t>
      </w:r>
      <w:r w:rsidR="00ED0409">
        <w:t>.</w:t>
      </w:r>
    </w:p>
    <w:p w14:paraId="3818EEFB" w14:textId="77777777" w:rsidR="00E2399B" w:rsidRDefault="00121C64" w:rsidP="00E2399B">
      <w:pPr>
        <w:keepNext/>
        <w:jc w:val="center"/>
      </w:pPr>
      <w:r>
        <w:rPr>
          <w:noProof/>
          <w:lang w:eastAsia="fr-FR"/>
        </w:rPr>
        <w:drawing>
          <wp:inline distT="0" distB="0" distL="0" distR="0" wp14:anchorId="4B2D466A" wp14:editId="22F33D28">
            <wp:extent cx="5389552" cy="3156282"/>
            <wp:effectExtent l="0" t="0" r="1905" b="635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504" cy="3173823"/>
                    </a:xfrm>
                    <a:prstGeom prst="rect">
                      <a:avLst/>
                    </a:prstGeom>
                    <a:noFill/>
                  </pic:spPr>
                </pic:pic>
              </a:graphicData>
            </a:graphic>
          </wp:inline>
        </w:drawing>
      </w:r>
    </w:p>
    <w:p w14:paraId="2F94DE57" w14:textId="25BB52EF" w:rsidR="00C12484" w:rsidRDefault="00E2399B" w:rsidP="00E2399B">
      <w:pPr>
        <w:pStyle w:val="Lgende"/>
        <w:jc w:val="center"/>
      </w:pPr>
      <w:bookmarkStart w:id="206" w:name="_Ref527824057"/>
      <w:bookmarkStart w:id="207" w:name="_Toc531267500"/>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57</w:t>
      </w:r>
      <w:r w:rsidR="006B7E56">
        <w:rPr>
          <w:noProof/>
        </w:rPr>
        <w:fldChar w:fldCharType="end"/>
      </w:r>
      <w:bookmarkEnd w:id="206"/>
      <w:r>
        <w:t xml:space="preserve"> : </w:t>
      </w:r>
      <w:r w:rsidR="008E425F">
        <w:t>Evolution de l’épaisseur minimale du film fluide avec la charge statique pour une vitesse de rotation de 30000tr/min ; Comparaison entre les résultats du modèle présent avec 10</w:t>
      </w:r>
      <w:r w:rsidR="008E425F">
        <w:rPr>
          <w:rFonts w:ascii="Cambria Math" w:hAnsi="Cambria Math"/>
        </w:rPr>
        <w:t>μ</w:t>
      </w:r>
      <w:r w:rsidR="008E425F">
        <w:t>m et 31.8</w:t>
      </w:r>
      <w:r w:rsidR="008E425F">
        <w:rPr>
          <w:rFonts w:ascii="Cambria Math" w:hAnsi="Cambria Math"/>
        </w:rPr>
        <w:t>μ</w:t>
      </w:r>
      <w:r w:rsidR="008E425F">
        <w:t>m de jeu radial et ceux obtenus par Ruscitto</w:t>
      </w:r>
      <w:r w:rsidR="000460BF">
        <w:t xml:space="preserve"> et al.</w:t>
      </w:r>
      <w:r w:rsidR="008E425F">
        <w:t xml:space="preserve"> </w:t>
      </w:r>
      <w:r w:rsidR="008E425F">
        <w:fldChar w:fldCharType="begin"/>
      </w:r>
      <w:r w:rsidR="008E425F">
        <w:instrText xml:space="preserve"> REF _Ref526156979 \h </w:instrText>
      </w:r>
      <w:r w:rsidR="008E425F">
        <w:fldChar w:fldCharType="separate"/>
      </w:r>
      <w:r w:rsidR="009D4609" w:rsidRPr="00213355">
        <w:t>[</w:t>
      </w:r>
      <w:r w:rsidR="009D4609">
        <w:rPr>
          <w:noProof/>
        </w:rPr>
        <w:t>99</w:t>
      </w:r>
      <w:r w:rsidR="008E425F">
        <w:fldChar w:fldCharType="end"/>
      </w:r>
      <w:r w:rsidR="008E425F">
        <w:t>] pour un palier de 31.8</w:t>
      </w:r>
      <w:r w:rsidR="008E425F">
        <w:rPr>
          <w:rFonts w:ascii="Cambria Math" w:hAnsi="Cambria Math"/>
        </w:rPr>
        <w:t>μ</w:t>
      </w:r>
      <w:r w:rsidR="008E425F">
        <w:t>m jeu radial</w:t>
      </w:r>
      <w:bookmarkEnd w:id="207"/>
      <w:r w:rsidR="008E425F">
        <w:t xml:space="preserve">    </w:t>
      </w:r>
    </w:p>
    <w:p w14:paraId="7D226A32" w14:textId="77777777" w:rsidR="008E425F" w:rsidRDefault="00642BF5" w:rsidP="008E425F">
      <w:pPr>
        <w:keepNext/>
        <w:jc w:val="center"/>
      </w:pPr>
      <w:r>
        <w:rPr>
          <w:noProof/>
          <w:lang w:eastAsia="fr-FR"/>
        </w:rPr>
        <w:lastRenderedPageBreak/>
        <w:drawing>
          <wp:inline distT="0" distB="0" distL="0" distR="0" wp14:anchorId="687DE98A" wp14:editId="4175544F">
            <wp:extent cx="5398770" cy="3045068"/>
            <wp:effectExtent l="0" t="0" r="0" b="317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1416" cy="3063481"/>
                    </a:xfrm>
                    <a:prstGeom prst="rect">
                      <a:avLst/>
                    </a:prstGeom>
                    <a:noFill/>
                  </pic:spPr>
                </pic:pic>
              </a:graphicData>
            </a:graphic>
          </wp:inline>
        </w:drawing>
      </w:r>
    </w:p>
    <w:p w14:paraId="2C510204" w14:textId="216F85C9" w:rsidR="00C12484" w:rsidRDefault="008E425F" w:rsidP="008E425F">
      <w:pPr>
        <w:pStyle w:val="Lgende"/>
        <w:jc w:val="center"/>
      </w:pPr>
      <w:bookmarkStart w:id="208" w:name="_Ref527824060"/>
      <w:bookmarkStart w:id="209" w:name="_Toc531267501"/>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58</w:t>
      </w:r>
      <w:r w:rsidR="006B7E56">
        <w:rPr>
          <w:noProof/>
        </w:rPr>
        <w:fldChar w:fldCharType="end"/>
      </w:r>
      <w:bookmarkEnd w:id="208"/>
      <w:r>
        <w:t> : Evolution de l’épaisseur minimale du film fluide avec la charge statique pour une vitesse de rotation de 45000tr/min ; Comparaison entre les résultats du modèle présent avec 10</w:t>
      </w:r>
      <w:r>
        <w:rPr>
          <w:rFonts w:ascii="Cambria Math" w:hAnsi="Cambria Math"/>
        </w:rPr>
        <w:t>μ</w:t>
      </w:r>
      <w:r>
        <w:t>m et 31.8</w:t>
      </w:r>
      <w:r>
        <w:rPr>
          <w:rFonts w:ascii="Cambria Math" w:hAnsi="Cambria Math"/>
        </w:rPr>
        <w:t>μ</w:t>
      </w:r>
      <w:r>
        <w:t>m de jeu radial et ceux obtenus par Ruscitto</w:t>
      </w:r>
      <w:r w:rsidR="000460BF">
        <w:t xml:space="preserve"> et al.</w:t>
      </w:r>
      <w:r>
        <w:t xml:space="preserve"> </w:t>
      </w:r>
      <w:r>
        <w:fldChar w:fldCharType="begin"/>
      </w:r>
      <w:r>
        <w:instrText xml:space="preserve"> REF _Ref526156979 \h </w:instrText>
      </w:r>
      <w:r>
        <w:fldChar w:fldCharType="separate"/>
      </w:r>
      <w:r w:rsidR="009D4609" w:rsidRPr="00213355">
        <w:t>[</w:t>
      </w:r>
      <w:r w:rsidR="009D4609">
        <w:rPr>
          <w:noProof/>
        </w:rPr>
        <w:t>99</w:t>
      </w:r>
      <w:r>
        <w:fldChar w:fldCharType="end"/>
      </w:r>
      <w:r>
        <w:t>] pour un palier de 31.8</w:t>
      </w:r>
      <w:r>
        <w:rPr>
          <w:rFonts w:ascii="Cambria Math" w:hAnsi="Cambria Math"/>
        </w:rPr>
        <w:t>μ</w:t>
      </w:r>
      <w:r>
        <w:t>m jeu radial</w:t>
      </w:r>
      <w:bookmarkEnd w:id="209"/>
      <w:r>
        <w:t xml:space="preserve">    </w:t>
      </w:r>
    </w:p>
    <w:p w14:paraId="3AC7250D" w14:textId="77777777" w:rsidR="008E425F" w:rsidRDefault="00642BF5" w:rsidP="008E425F">
      <w:pPr>
        <w:keepNext/>
        <w:jc w:val="center"/>
      </w:pPr>
      <w:r>
        <w:rPr>
          <w:noProof/>
          <w:lang w:eastAsia="fr-FR"/>
        </w:rPr>
        <w:drawing>
          <wp:inline distT="0" distB="0" distL="0" distR="0" wp14:anchorId="4D303A3B" wp14:editId="4E36D9FA">
            <wp:extent cx="5400000" cy="3009600"/>
            <wp:effectExtent l="0" t="0" r="0" b="63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00" cy="3009600"/>
                    </a:xfrm>
                    <a:prstGeom prst="rect">
                      <a:avLst/>
                    </a:prstGeom>
                    <a:noFill/>
                  </pic:spPr>
                </pic:pic>
              </a:graphicData>
            </a:graphic>
          </wp:inline>
        </w:drawing>
      </w:r>
    </w:p>
    <w:p w14:paraId="04E53626" w14:textId="6E9D0028" w:rsidR="00C12484" w:rsidRDefault="008E425F" w:rsidP="008E425F">
      <w:pPr>
        <w:pStyle w:val="Lgende"/>
        <w:jc w:val="center"/>
      </w:pPr>
      <w:bookmarkStart w:id="210" w:name="_Ref527824062"/>
      <w:bookmarkStart w:id="211" w:name="_Toc531267502"/>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59</w:t>
      </w:r>
      <w:r w:rsidR="006B7E56">
        <w:rPr>
          <w:noProof/>
        </w:rPr>
        <w:fldChar w:fldCharType="end"/>
      </w:r>
      <w:bookmarkEnd w:id="210"/>
      <w:r>
        <w:t> : Evolution de l’épaisseur minimale du film fluide avec la charge statique pour une vitesse de rotation de 55500tr/min ; Comparaison entre les résultats du modèle présent avec 10</w:t>
      </w:r>
      <w:r>
        <w:rPr>
          <w:rFonts w:ascii="Cambria Math" w:hAnsi="Cambria Math"/>
        </w:rPr>
        <w:t>μ</w:t>
      </w:r>
      <w:r>
        <w:t>m et 31.8</w:t>
      </w:r>
      <w:r>
        <w:rPr>
          <w:rFonts w:ascii="Cambria Math" w:hAnsi="Cambria Math"/>
        </w:rPr>
        <w:t>μ</w:t>
      </w:r>
      <w:r>
        <w:t xml:space="preserve">m de jeu radial et ceux obtenus par Ruscitto </w:t>
      </w:r>
      <w:r w:rsidR="000460BF">
        <w:t xml:space="preserve">et al. </w:t>
      </w:r>
      <w:r>
        <w:fldChar w:fldCharType="begin"/>
      </w:r>
      <w:r>
        <w:instrText xml:space="preserve"> REF _Ref526156979 \h </w:instrText>
      </w:r>
      <w:r>
        <w:fldChar w:fldCharType="separate"/>
      </w:r>
      <w:r w:rsidR="009D4609" w:rsidRPr="00213355">
        <w:t>[</w:t>
      </w:r>
      <w:r w:rsidR="009D4609">
        <w:rPr>
          <w:noProof/>
        </w:rPr>
        <w:t>99</w:t>
      </w:r>
      <w:r>
        <w:fldChar w:fldCharType="end"/>
      </w:r>
      <w:r>
        <w:t>] pour un palier de 31.8</w:t>
      </w:r>
      <w:r>
        <w:rPr>
          <w:rFonts w:ascii="Cambria Math" w:hAnsi="Cambria Math"/>
        </w:rPr>
        <w:t>μ</w:t>
      </w:r>
      <w:r>
        <w:t>m jeu radial</w:t>
      </w:r>
      <w:bookmarkEnd w:id="211"/>
      <w:r>
        <w:t xml:space="preserve">    </w:t>
      </w:r>
    </w:p>
    <w:p w14:paraId="685AFBC9" w14:textId="77777777" w:rsidR="00730EDE" w:rsidRPr="00730EDE" w:rsidRDefault="00730EDE" w:rsidP="00730EDE">
      <w:pPr>
        <w:rPr>
          <w:sz w:val="2"/>
          <w:szCs w:val="2"/>
        </w:rPr>
      </w:pPr>
    </w:p>
    <w:p w14:paraId="057A3FC4" w14:textId="2480CA01" w:rsidR="004B515C" w:rsidRDefault="00D924FB" w:rsidP="00951F21">
      <w:pPr>
        <w:spacing w:line="360" w:lineRule="auto"/>
        <w:jc w:val="both"/>
      </w:pPr>
      <w:r>
        <w:t xml:space="preserve">Les </w:t>
      </w:r>
      <w:r w:rsidR="00E75F63" w:rsidRPr="00E75F63">
        <w:fldChar w:fldCharType="begin"/>
      </w:r>
      <w:r w:rsidR="00E75F63" w:rsidRPr="00E75F63">
        <w:instrText xml:space="preserve"> REF _Ref527824057 \h </w:instrText>
      </w:r>
      <w:r w:rsidR="00E75F63">
        <w:instrText xml:space="preserve"> \* MERGEFORMAT </w:instrText>
      </w:r>
      <w:r w:rsidR="00E75F63" w:rsidRPr="00E75F63">
        <w:fldChar w:fldCharType="separate"/>
      </w:r>
      <w:r w:rsidR="009D4609">
        <w:t xml:space="preserve">Figure </w:t>
      </w:r>
      <w:r w:rsidR="009D4609">
        <w:rPr>
          <w:noProof/>
        </w:rPr>
        <w:t>57</w:t>
      </w:r>
      <w:r w:rsidR="00E75F63" w:rsidRPr="00E75F63">
        <w:fldChar w:fldCharType="end"/>
      </w:r>
      <w:r w:rsidR="00E75F63" w:rsidRPr="00E75F63">
        <w:t xml:space="preserve">, </w:t>
      </w:r>
      <w:r w:rsidR="00E75F63" w:rsidRPr="00E75F63">
        <w:fldChar w:fldCharType="begin"/>
      </w:r>
      <w:r w:rsidR="00E75F63" w:rsidRPr="00E75F63">
        <w:instrText xml:space="preserve"> REF _Ref527824060 \h </w:instrText>
      </w:r>
      <w:r w:rsidR="00E75F63">
        <w:instrText xml:space="preserve"> \* MERGEFORMAT </w:instrText>
      </w:r>
      <w:r w:rsidR="00E75F63" w:rsidRPr="00E75F63">
        <w:fldChar w:fldCharType="separate"/>
      </w:r>
      <w:r w:rsidR="009D4609">
        <w:t xml:space="preserve">Figure </w:t>
      </w:r>
      <w:r w:rsidR="009D4609">
        <w:rPr>
          <w:noProof/>
        </w:rPr>
        <w:t>58</w:t>
      </w:r>
      <w:r w:rsidR="00E75F63" w:rsidRPr="00E75F63">
        <w:fldChar w:fldCharType="end"/>
      </w:r>
      <w:r w:rsidR="00E75F63" w:rsidRPr="00E75F63">
        <w:t xml:space="preserve"> et </w:t>
      </w:r>
      <w:r w:rsidR="00E75F63" w:rsidRPr="00E75F63">
        <w:fldChar w:fldCharType="begin"/>
      </w:r>
      <w:r w:rsidR="00E75F63" w:rsidRPr="00E75F63">
        <w:instrText xml:space="preserve"> REF _Ref527824062 \h </w:instrText>
      </w:r>
      <w:r w:rsidR="00E75F63">
        <w:instrText xml:space="preserve"> \* MERGEFORMAT </w:instrText>
      </w:r>
      <w:r w:rsidR="00E75F63" w:rsidRPr="00E75F63">
        <w:fldChar w:fldCharType="separate"/>
      </w:r>
      <w:r w:rsidR="009D4609">
        <w:t xml:space="preserve">Figure </w:t>
      </w:r>
      <w:r w:rsidR="009D4609">
        <w:rPr>
          <w:noProof/>
        </w:rPr>
        <w:t>59</w:t>
      </w:r>
      <w:r w:rsidR="00E75F63" w:rsidRPr="00E75F63">
        <w:fldChar w:fldCharType="end"/>
      </w:r>
      <w:r w:rsidR="006023EA">
        <w:t xml:space="preserve"> montrent </w:t>
      </w:r>
      <w:r w:rsidR="004B515C">
        <w:t>l’impact des jeux radiaux sur les val</w:t>
      </w:r>
      <w:r w:rsidR="00360782">
        <w:t>eurs des épaisseurs minimales du</w:t>
      </w:r>
      <w:r w:rsidR="004B515C">
        <w:t xml:space="preserve"> film fluide moyennées axialement. Pour de faibles charges statiques, les minimums d’épaisseurs des films sont très impactés par les jeux radiaux. Ils sont ainsi bien plus importants pour le jeu de </w:t>
      </w:r>
      <w:r w:rsidR="00F13B66">
        <w:t xml:space="preserve">31.8µm. Puis, plus la charge statique est grande moins l’écart </w:t>
      </w:r>
      <w:r w:rsidR="00F13B66">
        <w:lastRenderedPageBreak/>
        <w:t>entre les deux est marqué, jusqu’à ce que les courbes obtenues avec les deux jeux coïncident quasi-parfaitement.</w:t>
      </w:r>
    </w:p>
    <w:p w14:paraId="3DECEB57" w14:textId="77777777" w:rsidR="00F13B66" w:rsidRDefault="00F13B66" w:rsidP="00951F21">
      <w:pPr>
        <w:spacing w:line="360" w:lineRule="auto"/>
        <w:jc w:val="both"/>
        <w:rPr>
          <w:rFonts w:eastAsiaTheme="minorEastAsia"/>
        </w:rPr>
      </w:pPr>
      <w:r>
        <w:t>Pour les charges statiques importantes, les calculs faits sous-estime</w:t>
      </w:r>
      <w:r w:rsidR="002B206B">
        <w:t>nt</w:t>
      </w:r>
      <w:r>
        <w:t xml:space="preserve"> les épaisseurs minimales des films par rapport aux mesures expérimentales. Par ailleurs, plus la vitesse de rotation est importante plus cette sous-estimation semble marquée. Ces écarts ne peuvent pour autant être entièrement attribués à la vitesse de rotation de l’arbr</w:t>
      </w:r>
      <w:r w:rsidR="00360782">
        <w:t>e. En effet, il a été mentionné</w:t>
      </w:r>
      <w:r>
        <w:t xml:space="preserve"> à répétition dans la littérature que les paliers à feuilles avec </w:t>
      </w:r>
      <m:oMath>
        <m:f>
          <m:fPr>
            <m:type m:val="lin"/>
            <m:ctrlPr>
              <w:rPr>
                <w:rFonts w:ascii="Cambria Math" w:hAnsi="Cambria Math"/>
                <w:i/>
              </w:rPr>
            </m:ctrlPr>
          </m:fPr>
          <m:num>
            <m:r>
              <w:rPr>
                <w:rFonts w:ascii="Cambria Math" w:hAnsi="Cambria Math"/>
              </w:rPr>
              <m:t>L</m:t>
            </m:r>
          </m:num>
          <m:den>
            <m:r>
              <w:rPr>
                <w:rFonts w:ascii="Cambria Math" w:hAnsi="Cambria Math"/>
              </w:rPr>
              <m:t>D</m:t>
            </m:r>
          </m:den>
        </m:f>
        <m:r>
          <w:rPr>
            <w:rFonts w:ascii="Cambria Math" w:hAnsi="Cambria Math"/>
          </w:rPr>
          <m:t>=1</m:t>
        </m:r>
      </m:oMath>
      <w:r>
        <w:rPr>
          <w:rFonts w:eastAsiaTheme="minorEastAsia"/>
        </w:rPr>
        <w:t xml:space="preserve"> montrent pour une vitesse de rotation</w:t>
      </w:r>
      <w:r w:rsidR="00395A3F">
        <w:rPr>
          <w:rFonts w:eastAsiaTheme="minorEastAsia"/>
        </w:rPr>
        <w:t xml:space="preserve"> proche</w:t>
      </w:r>
      <w:r>
        <w:rPr>
          <w:rFonts w:eastAsiaTheme="minorEastAsia"/>
        </w:rPr>
        <w:t xml:space="preserve"> de 30000tr/min la présence d’</w:t>
      </w:r>
      <w:r w:rsidR="00395A3F">
        <w:rPr>
          <w:rFonts w:eastAsiaTheme="minorEastAsia"/>
        </w:rPr>
        <w:t>au moins u</w:t>
      </w:r>
      <w:r>
        <w:rPr>
          <w:rFonts w:eastAsiaTheme="minorEastAsia"/>
        </w:rPr>
        <w:t xml:space="preserve">ne vibration subsynchrone à </w:t>
      </w:r>
      <m:oMath>
        <m:f>
          <m:fPr>
            <m:type m:val="lin"/>
            <m:ctrlPr>
              <w:rPr>
                <w:rFonts w:ascii="Cambria Math" w:eastAsiaTheme="minorEastAsia" w:hAnsi="Cambria Math"/>
                <w:i/>
              </w:rPr>
            </m:ctrlPr>
          </m:fPr>
          <m:num>
            <m:r>
              <w:rPr>
                <w:rFonts w:ascii="Cambria Math" w:eastAsiaTheme="minorEastAsia" w:hAnsi="Cambria Math"/>
              </w:rPr>
              <m:t>Ω</m:t>
            </m:r>
          </m:num>
          <m:den>
            <m:r>
              <w:rPr>
                <w:rFonts w:ascii="Cambria Math" w:eastAsiaTheme="minorEastAsia" w:hAnsi="Cambria Math"/>
              </w:rPr>
              <m:t>2</m:t>
            </m:r>
          </m:den>
        </m:f>
      </m:oMath>
      <w:r w:rsidR="00395A3F">
        <w:rPr>
          <w:rFonts w:eastAsiaTheme="minorEastAsia"/>
        </w:rPr>
        <w:t xml:space="preserve">. </w:t>
      </w:r>
      <w:r w:rsidR="000460BF">
        <w:rPr>
          <w:rFonts w:eastAsiaTheme="minorEastAsia"/>
        </w:rPr>
        <w:t>Ceci étant, l</w:t>
      </w:r>
      <w:r w:rsidR="00395A3F">
        <w:rPr>
          <w:rFonts w:eastAsiaTheme="minorEastAsia"/>
        </w:rPr>
        <w:t>es mesures pour de très hautes vitesses de rotation ont probablement été entachées par la présence de vibrations, tout au moins synchrones.</w:t>
      </w:r>
    </w:p>
    <w:p w14:paraId="450D37BB" w14:textId="77777777" w:rsidR="00CD733F" w:rsidRPr="00730EDE" w:rsidRDefault="00CD733F" w:rsidP="00CD733F">
      <w:pPr>
        <w:jc w:val="center"/>
        <w:rPr>
          <w:sz w:val="2"/>
          <w:szCs w:val="2"/>
        </w:rPr>
      </w:pPr>
    </w:p>
    <w:p w14:paraId="271FD395" w14:textId="77777777" w:rsidR="008E425F" w:rsidRDefault="00642BF5" w:rsidP="008E425F">
      <w:pPr>
        <w:keepNext/>
        <w:jc w:val="center"/>
      </w:pPr>
      <w:r>
        <w:rPr>
          <w:noProof/>
          <w:lang w:eastAsia="fr-FR"/>
        </w:rPr>
        <w:drawing>
          <wp:inline distT="0" distB="0" distL="0" distR="0" wp14:anchorId="29551EEB" wp14:editId="418FE1B5">
            <wp:extent cx="5400000" cy="3463200"/>
            <wp:effectExtent l="0" t="0" r="0" b="444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00" cy="3463200"/>
                    </a:xfrm>
                    <a:prstGeom prst="rect">
                      <a:avLst/>
                    </a:prstGeom>
                    <a:noFill/>
                  </pic:spPr>
                </pic:pic>
              </a:graphicData>
            </a:graphic>
          </wp:inline>
        </w:drawing>
      </w:r>
    </w:p>
    <w:p w14:paraId="0B04BC05" w14:textId="7B182483" w:rsidR="008E425F" w:rsidRDefault="008E425F" w:rsidP="00951F21">
      <w:pPr>
        <w:pStyle w:val="Lgende"/>
        <w:jc w:val="center"/>
      </w:pPr>
      <w:bookmarkStart w:id="212" w:name="_Ref527824140"/>
      <w:bookmarkStart w:id="213" w:name="_Toc531267503"/>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60</w:t>
      </w:r>
      <w:r w:rsidR="006B7E56">
        <w:rPr>
          <w:noProof/>
        </w:rPr>
        <w:fldChar w:fldCharType="end"/>
      </w:r>
      <w:bookmarkEnd w:id="212"/>
      <w:r>
        <w:t> : Evolution de l’angle de calage avec la charge statique pour une vitesse de rotation de 30000tr/min ; Comparaison entre les résultats du modèle présent avec 10</w:t>
      </w:r>
      <w:r>
        <w:rPr>
          <w:rFonts w:ascii="Cambria Math" w:hAnsi="Cambria Math"/>
        </w:rPr>
        <w:t>μ</w:t>
      </w:r>
      <w:r>
        <w:t>m et 31.8</w:t>
      </w:r>
      <w:r>
        <w:rPr>
          <w:rFonts w:ascii="Cambria Math" w:hAnsi="Cambria Math"/>
        </w:rPr>
        <w:t>μ</w:t>
      </w:r>
      <w:r>
        <w:t>m de jeu radial et ceux obtenus par Ruscitto</w:t>
      </w:r>
      <w:r w:rsidR="000460BF">
        <w:t xml:space="preserve"> et al.</w:t>
      </w:r>
      <w:r>
        <w:t xml:space="preserve"> </w:t>
      </w:r>
      <w:r>
        <w:fldChar w:fldCharType="begin"/>
      </w:r>
      <w:r>
        <w:instrText xml:space="preserve"> REF _Ref526156979 \h </w:instrText>
      </w:r>
      <w:r>
        <w:fldChar w:fldCharType="separate"/>
      </w:r>
      <w:r w:rsidR="009D4609" w:rsidRPr="00213355">
        <w:t>[</w:t>
      </w:r>
      <w:r w:rsidR="009D4609">
        <w:rPr>
          <w:noProof/>
        </w:rPr>
        <w:t>99</w:t>
      </w:r>
      <w:r>
        <w:fldChar w:fldCharType="end"/>
      </w:r>
      <w:r>
        <w:t>] pour un palier de 31.8</w:t>
      </w:r>
      <w:r>
        <w:rPr>
          <w:rFonts w:ascii="Cambria Math" w:hAnsi="Cambria Math"/>
        </w:rPr>
        <w:t>μ</w:t>
      </w:r>
      <w:r>
        <w:t>m jeu radial</w:t>
      </w:r>
      <w:bookmarkEnd w:id="213"/>
      <w:r>
        <w:t xml:space="preserve">    </w:t>
      </w:r>
    </w:p>
    <w:p w14:paraId="4FADCAD5" w14:textId="77777777" w:rsidR="008E425F" w:rsidRDefault="00642BF5" w:rsidP="008E425F">
      <w:pPr>
        <w:keepNext/>
        <w:jc w:val="center"/>
      </w:pPr>
      <w:r>
        <w:rPr>
          <w:noProof/>
          <w:lang w:eastAsia="fr-FR"/>
        </w:rPr>
        <w:lastRenderedPageBreak/>
        <w:drawing>
          <wp:inline distT="0" distB="0" distL="0" distR="0" wp14:anchorId="47D2A968" wp14:editId="77B9CDA6">
            <wp:extent cx="5400000" cy="3373200"/>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00" cy="3373200"/>
                    </a:xfrm>
                    <a:prstGeom prst="rect">
                      <a:avLst/>
                    </a:prstGeom>
                    <a:noFill/>
                  </pic:spPr>
                </pic:pic>
              </a:graphicData>
            </a:graphic>
          </wp:inline>
        </w:drawing>
      </w:r>
    </w:p>
    <w:p w14:paraId="594B1E00" w14:textId="6AC0A9EF" w:rsidR="00C12484" w:rsidRDefault="008E425F" w:rsidP="008E425F">
      <w:pPr>
        <w:pStyle w:val="Lgende"/>
        <w:jc w:val="center"/>
      </w:pPr>
      <w:bookmarkStart w:id="214" w:name="_Ref527824143"/>
      <w:bookmarkStart w:id="215" w:name="_Toc531267504"/>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61</w:t>
      </w:r>
      <w:r w:rsidR="006B7E56">
        <w:rPr>
          <w:noProof/>
        </w:rPr>
        <w:fldChar w:fldCharType="end"/>
      </w:r>
      <w:bookmarkEnd w:id="214"/>
      <w:r>
        <w:t> : Evolution de l’angle de calage avec la charge statique pour une vitesse de rotation de 45000tr/min ; Comparaison entre les résultats du modèle présent avec 10</w:t>
      </w:r>
      <w:r>
        <w:rPr>
          <w:rFonts w:ascii="Cambria Math" w:hAnsi="Cambria Math"/>
        </w:rPr>
        <w:t>μ</w:t>
      </w:r>
      <w:r>
        <w:t>m et 31.8</w:t>
      </w:r>
      <w:r>
        <w:rPr>
          <w:rFonts w:ascii="Cambria Math" w:hAnsi="Cambria Math"/>
        </w:rPr>
        <w:t>μ</w:t>
      </w:r>
      <w:r>
        <w:t>m de jeu radial et ceux obtenus par Ruscitto</w:t>
      </w:r>
      <w:r w:rsidR="000460BF">
        <w:t xml:space="preserve"> et al.</w:t>
      </w:r>
      <w:r>
        <w:t xml:space="preserve"> </w:t>
      </w:r>
      <w:r>
        <w:fldChar w:fldCharType="begin"/>
      </w:r>
      <w:r>
        <w:instrText xml:space="preserve"> REF _Ref526156979 \h </w:instrText>
      </w:r>
      <w:r>
        <w:fldChar w:fldCharType="separate"/>
      </w:r>
      <w:r w:rsidR="009D4609" w:rsidRPr="00213355">
        <w:t>[</w:t>
      </w:r>
      <w:r w:rsidR="009D4609">
        <w:rPr>
          <w:noProof/>
        </w:rPr>
        <w:t>99</w:t>
      </w:r>
      <w:r>
        <w:fldChar w:fldCharType="end"/>
      </w:r>
      <w:r>
        <w:t>] pour un palier de 31.8</w:t>
      </w:r>
      <w:r>
        <w:rPr>
          <w:rFonts w:ascii="Cambria Math" w:hAnsi="Cambria Math"/>
        </w:rPr>
        <w:t>μ</w:t>
      </w:r>
      <w:r>
        <w:t>m jeu radial</w:t>
      </w:r>
      <w:bookmarkEnd w:id="215"/>
      <w:r>
        <w:t xml:space="preserve">    </w:t>
      </w:r>
    </w:p>
    <w:p w14:paraId="31CAD0ED" w14:textId="77777777" w:rsidR="00214A2B" w:rsidRPr="00214A2B" w:rsidRDefault="00214A2B" w:rsidP="00214A2B">
      <w:pPr>
        <w:rPr>
          <w:sz w:val="4"/>
          <w:szCs w:val="4"/>
        </w:rPr>
      </w:pPr>
    </w:p>
    <w:p w14:paraId="4CBDCF4A" w14:textId="77777777" w:rsidR="008E425F" w:rsidRDefault="00642BF5" w:rsidP="008E425F">
      <w:pPr>
        <w:keepNext/>
        <w:jc w:val="center"/>
      </w:pPr>
      <w:r>
        <w:rPr>
          <w:noProof/>
          <w:lang w:eastAsia="fr-FR"/>
        </w:rPr>
        <w:drawing>
          <wp:inline distT="0" distB="0" distL="0" distR="0" wp14:anchorId="2E135576" wp14:editId="36C268F5">
            <wp:extent cx="5400000" cy="305640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00" cy="3056400"/>
                    </a:xfrm>
                    <a:prstGeom prst="rect">
                      <a:avLst/>
                    </a:prstGeom>
                    <a:noFill/>
                  </pic:spPr>
                </pic:pic>
              </a:graphicData>
            </a:graphic>
          </wp:inline>
        </w:drawing>
      </w:r>
    </w:p>
    <w:p w14:paraId="28C636C1" w14:textId="17EF814A" w:rsidR="00C12484" w:rsidRDefault="008E425F" w:rsidP="008E425F">
      <w:pPr>
        <w:pStyle w:val="Lgende"/>
        <w:jc w:val="center"/>
      </w:pPr>
      <w:bookmarkStart w:id="216" w:name="_Ref527824145"/>
      <w:bookmarkStart w:id="217" w:name="_Toc531267505"/>
      <w:r>
        <w:t xml:space="preserve">Figure </w:t>
      </w:r>
      <w:r w:rsidR="006B7E56">
        <w:rPr>
          <w:noProof/>
        </w:rPr>
        <w:fldChar w:fldCharType="begin"/>
      </w:r>
      <w:r w:rsidR="006B7E56">
        <w:rPr>
          <w:noProof/>
        </w:rPr>
        <w:instrText xml:space="preserve"> SEQ Figure \* ARABIC </w:instrText>
      </w:r>
      <w:r w:rsidR="006B7E56">
        <w:rPr>
          <w:noProof/>
        </w:rPr>
        <w:fldChar w:fldCharType="separate"/>
      </w:r>
      <w:r w:rsidR="009D4609">
        <w:rPr>
          <w:noProof/>
        </w:rPr>
        <w:t>62</w:t>
      </w:r>
      <w:r w:rsidR="006B7E56">
        <w:rPr>
          <w:noProof/>
        </w:rPr>
        <w:fldChar w:fldCharType="end"/>
      </w:r>
      <w:bookmarkEnd w:id="216"/>
      <w:r>
        <w:t> : Evolution de l’angle de calage avec la charge statique pour une vitesse de rotation de 55500tr/min ; Comparaison entre les résultats du modèle présent avec 10</w:t>
      </w:r>
      <w:r>
        <w:rPr>
          <w:rFonts w:ascii="Cambria Math" w:hAnsi="Cambria Math"/>
        </w:rPr>
        <w:t>μ</w:t>
      </w:r>
      <w:r>
        <w:t>m et 31.8</w:t>
      </w:r>
      <w:r>
        <w:rPr>
          <w:rFonts w:ascii="Cambria Math" w:hAnsi="Cambria Math"/>
        </w:rPr>
        <w:t>μ</w:t>
      </w:r>
      <w:r>
        <w:t>m de jeu radial et ceux obtenus par Ruscitto</w:t>
      </w:r>
      <w:r w:rsidR="000460BF">
        <w:t xml:space="preserve"> et al.</w:t>
      </w:r>
      <w:r>
        <w:t xml:space="preserve"> </w:t>
      </w:r>
      <w:r>
        <w:fldChar w:fldCharType="begin"/>
      </w:r>
      <w:r>
        <w:instrText xml:space="preserve"> REF _Ref526156979 \h </w:instrText>
      </w:r>
      <w:r>
        <w:fldChar w:fldCharType="separate"/>
      </w:r>
      <w:r w:rsidR="009D4609" w:rsidRPr="00213355">
        <w:t>[</w:t>
      </w:r>
      <w:r w:rsidR="009D4609">
        <w:rPr>
          <w:noProof/>
        </w:rPr>
        <w:t>99</w:t>
      </w:r>
      <w:r>
        <w:fldChar w:fldCharType="end"/>
      </w:r>
      <w:r>
        <w:t>] pour un palier de 31.8</w:t>
      </w:r>
      <w:r>
        <w:rPr>
          <w:rFonts w:ascii="Cambria Math" w:hAnsi="Cambria Math"/>
        </w:rPr>
        <w:t>μ</w:t>
      </w:r>
      <w:r>
        <w:t>m jeu radial</w:t>
      </w:r>
      <w:bookmarkEnd w:id="217"/>
      <w:r>
        <w:t xml:space="preserve">    </w:t>
      </w:r>
    </w:p>
    <w:p w14:paraId="572F6107" w14:textId="77777777" w:rsidR="00214A2B" w:rsidRPr="00214A2B" w:rsidRDefault="00214A2B" w:rsidP="00214A2B">
      <w:pPr>
        <w:rPr>
          <w:sz w:val="4"/>
          <w:szCs w:val="4"/>
        </w:rPr>
      </w:pPr>
    </w:p>
    <w:p w14:paraId="4FAA3E5B" w14:textId="77777777" w:rsidR="00730EDE" w:rsidRPr="00730EDE" w:rsidRDefault="00730EDE" w:rsidP="00730EDE">
      <w:pPr>
        <w:rPr>
          <w:sz w:val="2"/>
          <w:szCs w:val="2"/>
        </w:rPr>
      </w:pPr>
    </w:p>
    <w:p w14:paraId="512709B7" w14:textId="564B067F" w:rsidR="00C12484" w:rsidRDefault="00395A3F" w:rsidP="00951F21">
      <w:pPr>
        <w:spacing w:line="360" w:lineRule="auto"/>
        <w:jc w:val="both"/>
      </w:pPr>
      <w:r>
        <w:t xml:space="preserve">Les </w:t>
      </w:r>
      <w:r>
        <w:fldChar w:fldCharType="begin"/>
      </w:r>
      <w:r>
        <w:instrText xml:space="preserve"> REF _Ref527824140 \h </w:instrText>
      </w:r>
      <w:r w:rsidR="00730EDE">
        <w:instrText xml:space="preserve"> \* MERGEFORMAT </w:instrText>
      </w:r>
      <w:r>
        <w:fldChar w:fldCharType="separate"/>
      </w:r>
      <w:r w:rsidR="009D4609">
        <w:t xml:space="preserve">Figure </w:t>
      </w:r>
      <w:r w:rsidR="009D4609">
        <w:rPr>
          <w:noProof/>
        </w:rPr>
        <w:t>60</w:t>
      </w:r>
      <w:r>
        <w:fldChar w:fldCharType="end"/>
      </w:r>
      <w:r>
        <w:t xml:space="preserve">, </w:t>
      </w:r>
      <w:r>
        <w:fldChar w:fldCharType="begin"/>
      </w:r>
      <w:r>
        <w:instrText xml:space="preserve"> REF _Ref527824143 \h </w:instrText>
      </w:r>
      <w:r w:rsidR="00730EDE">
        <w:instrText xml:space="preserve"> \* MERGEFORMAT </w:instrText>
      </w:r>
      <w:r>
        <w:fldChar w:fldCharType="separate"/>
      </w:r>
      <w:r w:rsidR="009D4609">
        <w:t xml:space="preserve">Figure </w:t>
      </w:r>
      <w:r w:rsidR="009D4609">
        <w:rPr>
          <w:noProof/>
        </w:rPr>
        <w:t>61</w:t>
      </w:r>
      <w:r>
        <w:fldChar w:fldCharType="end"/>
      </w:r>
      <w:r>
        <w:t xml:space="preserve"> et </w:t>
      </w:r>
      <w:r>
        <w:fldChar w:fldCharType="begin"/>
      </w:r>
      <w:r>
        <w:instrText xml:space="preserve"> REF _Ref527824145 \h </w:instrText>
      </w:r>
      <w:r w:rsidR="00730EDE">
        <w:instrText xml:space="preserve"> \* MERGEFORMAT </w:instrText>
      </w:r>
      <w:r>
        <w:fldChar w:fldCharType="separate"/>
      </w:r>
      <w:r w:rsidR="009D4609">
        <w:t xml:space="preserve">Figure </w:t>
      </w:r>
      <w:r w:rsidR="009D4609">
        <w:rPr>
          <w:noProof/>
        </w:rPr>
        <w:t>62</w:t>
      </w:r>
      <w:r>
        <w:fldChar w:fldCharType="end"/>
      </w:r>
      <w:r w:rsidR="00A808FF">
        <w:t xml:space="preserve"> montrent l’évolution des angles de calages en fonction de la charge statique, toujours pour deux jeux de 31.8µm et 10µm et pour des vitesses de rotation successives de 30000, 45000 et 55500tr/min. Les valeurs avec un jeu radial de 10µm </w:t>
      </w:r>
      <w:r w:rsidR="00A808FF">
        <w:lastRenderedPageBreak/>
        <w:t xml:space="preserve">montrent une très faible </w:t>
      </w:r>
      <w:r w:rsidR="00360782">
        <w:t>dépendance des angles de calage</w:t>
      </w:r>
      <w:r w:rsidR="00A808FF">
        <w:t xml:space="preserve"> aux charges statiques, surtout pour le cas avec 55500 tr/min. En contrepartie, les résultats avec un jeu de 31.8µm montrent une nette décroissance de ces angles avec l’augmentation de la charge statique.</w:t>
      </w:r>
    </w:p>
    <w:p w14:paraId="61AC9775" w14:textId="77777777" w:rsidR="00A808FF" w:rsidRDefault="00A808FF" w:rsidP="00951F21">
      <w:pPr>
        <w:spacing w:line="360" w:lineRule="auto"/>
        <w:jc w:val="both"/>
      </w:pPr>
      <w:r>
        <w:t>Pour les vitesses de rotation, 30000 et 45000tr/min, les mesures expérimentales se situent globalement entre les résultats théoriques pour les deux jeux. Pour la vitesse de 55500tr/min, les mesures faites s’approchent bien plus des résultats du palier à 31.8µm que de ceux du palier à 10µm.</w:t>
      </w:r>
    </w:p>
    <w:p w14:paraId="353B4583" w14:textId="75F35772" w:rsidR="00C12484" w:rsidRDefault="00D924FB" w:rsidP="00951F21">
      <w:pPr>
        <w:spacing w:line="360" w:lineRule="auto"/>
        <w:jc w:val="both"/>
        <w:rPr>
          <w:rFonts w:eastAsiaTheme="minorEastAsia"/>
        </w:rPr>
      </w:pPr>
      <w:r>
        <w:t>C</w:t>
      </w:r>
      <w:r w:rsidR="00C12484">
        <w:t xml:space="preserve">es résultats montrent </w:t>
      </w:r>
      <w:r w:rsidR="00A808FF">
        <w:t xml:space="preserve">dans l’ensemble un bon accord entre les calculs théoriques et les mesures expérimentales. </w:t>
      </w:r>
      <w:r w:rsidR="00E963DC">
        <w:t xml:space="preserve">A ce niveau il est à souligner que ces </w:t>
      </w:r>
      <w:r w:rsidR="000460BF">
        <w:t>conditions</w:t>
      </w:r>
      <w:r w:rsidR="00E963DC">
        <w:t xml:space="preserve"> de fonctionnement à des vitesses et des charges statiques élevées représentent des cas extrêmes pour un palier à feui</w:t>
      </w:r>
      <w:r w:rsidR="003D6E2B">
        <w:t>lles avec ces dimensions. De plus, il y a une difficulté expérimentale à mesurer les épaisseurs minimales de film fluide à cause de la compliance de la structure. Certaines des mesures effectuées par Ruscitto</w:t>
      </w:r>
      <w:r w:rsidR="000460BF">
        <w:t xml:space="preserve"> et al.</w:t>
      </w:r>
      <w:r w:rsidR="003D6E2B">
        <w:t xml:space="preserve"> font état d’épaisseurs inférieures à 5µm. Il est ainsi judicieux de garder à l’esprit que la limite supérieure pour avoir une lubrification mixte </w:t>
      </w:r>
      <w:r w:rsidR="000460BF">
        <w:t>est autour</w:t>
      </w:r>
      <w:r w:rsidR="003D6E2B">
        <w:t xml:space="preserve"> de </w:t>
      </w:r>
      <m:oMath>
        <m:r>
          <w:rPr>
            <w:rFonts w:ascii="Cambria Math" w:hAnsi="Cambria Math"/>
          </w:rPr>
          <m:t>3</m:t>
        </m:r>
        <m:sSub>
          <m:sSubPr>
            <m:ctrlPr>
              <w:rPr>
                <w:rFonts w:ascii="Cambria Math" w:hAnsi="Cambria Math"/>
                <w:i/>
              </w:rPr>
            </m:ctrlPr>
          </m:sSubPr>
          <m:e>
            <m:r>
              <w:rPr>
                <w:rFonts w:ascii="Cambria Math" w:hAnsi="Cambria Math"/>
              </w:rPr>
              <m:t>σ</m:t>
            </m:r>
          </m:e>
          <m:sub>
            <m:r>
              <w:rPr>
                <w:rFonts w:ascii="Cambria Math" w:hAnsi="Cambria Math"/>
              </w:rPr>
              <m:t>éq</m:t>
            </m:r>
          </m:sub>
        </m:sSub>
        <m:r>
          <w:rPr>
            <w:rFonts w:ascii="Cambria Math" w:hAnsi="Cambria Math"/>
          </w:rPr>
          <m:t>=2.1μm</m:t>
        </m:r>
      </m:oMath>
      <w:r w:rsidR="003D6E2B">
        <w:rPr>
          <w:rFonts w:eastAsiaTheme="minorEastAsia"/>
        </w:rPr>
        <w:t xml:space="preserve">, assez proche donc des valeurs reportées dans </w:t>
      </w:r>
      <w:r w:rsidR="003D6E2B">
        <w:rPr>
          <w:rFonts w:eastAsiaTheme="minorEastAsia"/>
        </w:rPr>
        <w:fldChar w:fldCharType="begin"/>
      </w:r>
      <w:r w:rsidR="003D6E2B">
        <w:rPr>
          <w:rFonts w:eastAsiaTheme="minorEastAsia"/>
        </w:rPr>
        <w:instrText xml:space="preserve"> REF _Ref526156979 \h </w:instrText>
      </w:r>
      <w:r w:rsidR="00951F21">
        <w:rPr>
          <w:rFonts w:eastAsiaTheme="minorEastAsia"/>
        </w:rPr>
        <w:instrText xml:space="preserve"> \* MERGEFORMAT </w:instrText>
      </w:r>
      <w:r w:rsidR="003D6E2B">
        <w:rPr>
          <w:rFonts w:eastAsiaTheme="minorEastAsia"/>
        </w:rPr>
      </w:r>
      <w:r w:rsidR="003D6E2B">
        <w:rPr>
          <w:rFonts w:eastAsiaTheme="minorEastAsia"/>
        </w:rPr>
        <w:fldChar w:fldCharType="separate"/>
      </w:r>
      <w:r w:rsidR="009D4609" w:rsidRPr="00213355">
        <w:t>[</w:t>
      </w:r>
      <w:r w:rsidR="009D4609">
        <w:rPr>
          <w:noProof/>
        </w:rPr>
        <w:t>99</w:t>
      </w:r>
      <w:r w:rsidR="003D6E2B">
        <w:rPr>
          <w:rFonts w:eastAsiaTheme="minorEastAsia"/>
        </w:rPr>
        <w:fldChar w:fldCharType="end"/>
      </w:r>
      <w:r w:rsidR="003D6E2B">
        <w:rPr>
          <w:rFonts w:eastAsiaTheme="minorEastAsia"/>
        </w:rPr>
        <w:t>].</w:t>
      </w:r>
    </w:p>
    <w:p w14:paraId="3DE67C8B" w14:textId="77777777" w:rsidR="00214A2B" w:rsidRPr="00214A2B" w:rsidRDefault="00214A2B" w:rsidP="00951F21">
      <w:pPr>
        <w:spacing w:line="360" w:lineRule="auto"/>
        <w:jc w:val="both"/>
        <w:rPr>
          <w:rFonts w:eastAsiaTheme="minorEastAsia"/>
          <w:sz w:val="10"/>
          <w:szCs w:val="10"/>
        </w:rPr>
      </w:pPr>
    </w:p>
    <w:p w14:paraId="4E44C50D" w14:textId="77777777" w:rsidR="00AA50CB" w:rsidRDefault="00AA50CB" w:rsidP="00E07917">
      <w:pPr>
        <w:pStyle w:val="Titre2"/>
        <w:numPr>
          <w:ilvl w:val="0"/>
          <w:numId w:val="24"/>
        </w:numPr>
      </w:pPr>
      <w:bookmarkStart w:id="218" w:name="_Toc531267427"/>
      <w:r>
        <w:t>Conclusion</w:t>
      </w:r>
      <w:bookmarkEnd w:id="218"/>
    </w:p>
    <w:p w14:paraId="3F48546C" w14:textId="77777777" w:rsidR="008B1FD8" w:rsidRPr="008B1FD8" w:rsidRDefault="008B1FD8" w:rsidP="008B1FD8"/>
    <w:p w14:paraId="54DB7EC3" w14:textId="77777777" w:rsidR="008B1FD8" w:rsidRDefault="008B1FD8" w:rsidP="00951F21">
      <w:pPr>
        <w:spacing w:line="360" w:lineRule="auto"/>
        <w:jc w:val="both"/>
      </w:pPr>
      <w:r>
        <w:t xml:space="preserve">Après avoir présenté le modèle pour la structure compliante, ce chapitre s’intéresse au palier </w:t>
      </w:r>
      <w:r w:rsidR="009244DF">
        <w:t xml:space="preserve">complet. </w:t>
      </w:r>
      <w:r>
        <w:t xml:space="preserve">Dans un premier temps, le comportement du film fluide est exposé, puis l’intérêt est </w:t>
      </w:r>
      <w:r w:rsidR="00360782">
        <w:t>porté</w:t>
      </w:r>
      <w:r>
        <w:t xml:space="preserve"> au modèle de contact utilisé. Par la suite, le couplage entre </w:t>
      </w:r>
      <w:r w:rsidR="009244DF">
        <w:t>le</w:t>
      </w:r>
      <w:r>
        <w:t xml:space="preserve"> film et la structure du palier est présenté.</w:t>
      </w:r>
    </w:p>
    <w:p w14:paraId="039ADC48" w14:textId="77777777" w:rsidR="008B1FD8" w:rsidRDefault="00360782" w:rsidP="00951F21">
      <w:pPr>
        <w:spacing w:line="360" w:lineRule="auto"/>
        <w:jc w:val="both"/>
      </w:pPr>
      <w:r>
        <w:t>Enfin</w:t>
      </w:r>
      <w:r w:rsidR="00AA50CB">
        <w:t xml:space="preserve">, des courbes d’étude du démarrage </w:t>
      </w:r>
      <w:r w:rsidR="008B1FD8">
        <w:t xml:space="preserve">sont présentés. Ces courbes </w:t>
      </w:r>
      <w:r w:rsidR="0014550D">
        <w:t xml:space="preserve">sont obtenues pour des chargements allant de 10N à 50N et pour des vitesses allant </w:t>
      </w:r>
      <w:r w:rsidR="000460BF">
        <w:t xml:space="preserve">de </w:t>
      </w:r>
      <w:r w:rsidR="0014550D">
        <w:t>10tr/min jusqu’à ce que le décollage de l’arbre ait eu lieu. Par la suite</w:t>
      </w:r>
      <w:r w:rsidR="000460BF">
        <w:t>,</w:t>
      </w:r>
      <w:r w:rsidR="0014550D">
        <w:t xml:space="preserve"> des cas </w:t>
      </w:r>
      <w:r w:rsidR="000460BF">
        <w:t>avec</w:t>
      </w:r>
      <w:r w:rsidR="0014550D">
        <w:t xml:space="preserve"> des défauts d’usinage sont introduits et comparés aux cas sans défauts.</w:t>
      </w:r>
    </w:p>
    <w:p w14:paraId="670156AC" w14:textId="6A1AE7DA" w:rsidR="0014550D" w:rsidRDefault="0014550D" w:rsidP="00951F21">
      <w:pPr>
        <w:spacing w:line="360" w:lineRule="auto"/>
        <w:jc w:val="both"/>
      </w:pPr>
      <w:r>
        <w:t xml:space="preserve">Une comparaison des </w:t>
      </w:r>
      <w:r w:rsidR="00951F21">
        <w:t>résultats</w:t>
      </w:r>
      <w:r>
        <w:t xml:space="preserve"> obtenus</w:t>
      </w:r>
      <w:r w:rsidR="00FB471C">
        <w:t xml:space="preserve"> par le modèle</w:t>
      </w:r>
      <w:r>
        <w:t xml:space="preserve"> et ceux mesurés </w:t>
      </w:r>
      <w:r>
        <w:fldChar w:fldCharType="begin"/>
      </w:r>
      <w:r>
        <w:instrText xml:space="preserve"> REF _Ref526099360 \h </w:instrText>
      </w:r>
      <w:r w:rsidR="00951F21">
        <w:instrText xml:space="preserve"> \* MERGEFORMAT </w:instrText>
      </w:r>
      <w:r>
        <w:fldChar w:fldCharType="separate"/>
      </w:r>
      <w:r w:rsidR="009D4609" w:rsidRPr="009D4609">
        <w:t>[</w:t>
      </w:r>
      <w:r w:rsidR="009D4609" w:rsidRPr="009D4609">
        <w:rPr>
          <w:noProof/>
        </w:rPr>
        <w:t>97</w:t>
      </w:r>
      <w:r>
        <w:fldChar w:fldCharType="end"/>
      </w:r>
      <w:r>
        <w:t>] montre une très bonne concordance pour les couples au démarrage mais des résultats plus nuancés pour les vitesses de décollage.</w:t>
      </w:r>
    </w:p>
    <w:p w14:paraId="3966FE3E" w14:textId="1CF6E905" w:rsidR="00B96EC0" w:rsidRDefault="0014550D" w:rsidP="00951F21">
      <w:pPr>
        <w:spacing w:line="360" w:lineRule="auto"/>
        <w:jc w:val="both"/>
      </w:pPr>
      <w:r>
        <w:t>Par la suite le</w:t>
      </w:r>
      <w:r w:rsidR="00AA50CB">
        <w:t xml:space="preserve"> fonctionnement à des vitesses et charges statiques élevées </w:t>
      </w:r>
      <w:r>
        <w:t>est étudié et ses résultats</w:t>
      </w:r>
      <w:r w:rsidR="00AA50CB">
        <w:t xml:space="preserve"> exposées et commentées.</w:t>
      </w:r>
      <w:r>
        <w:t xml:space="preserve"> Ces cas correspondent à des vi</w:t>
      </w:r>
      <w:r w:rsidR="00214A2B">
        <w:t>tesses de 30000, 45000 et 55500</w:t>
      </w:r>
      <w:r>
        <w:t>tr/min de vitesses de rotation et des</w:t>
      </w:r>
      <w:r w:rsidR="000460BF">
        <w:t xml:space="preserve"> chargements statiques allant </w:t>
      </w:r>
      <w:r>
        <w:t>jusqu’à 150N ou 200N</w:t>
      </w:r>
      <w:r w:rsidR="00FB471C">
        <w:t xml:space="preserve">. </w:t>
      </w:r>
      <w:r w:rsidR="00FB471C">
        <w:lastRenderedPageBreak/>
        <w:t>Ces résultats sont comparés aux mesures faites par Ruscitto</w:t>
      </w:r>
      <w:r w:rsidR="000460BF">
        <w:t xml:space="preserve"> et al.</w:t>
      </w:r>
      <w:r w:rsidR="00FB471C">
        <w:t xml:space="preserve"> </w:t>
      </w:r>
      <w:r w:rsidR="00FB471C">
        <w:fldChar w:fldCharType="begin"/>
      </w:r>
      <w:r w:rsidR="00FB471C">
        <w:instrText xml:space="preserve"> REF _Ref526156979 \h </w:instrText>
      </w:r>
      <w:r w:rsidR="00951F21">
        <w:instrText xml:space="preserve"> \* MERGEFORMAT </w:instrText>
      </w:r>
      <w:r w:rsidR="00FB471C">
        <w:fldChar w:fldCharType="separate"/>
      </w:r>
      <w:r w:rsidR="009D4609" w:rsidRPr="00213355">
        <w:t>[</w:t>
      </w:r>
      <w:r w:rsidR="009D4609">
        <w:rPr>
          <w:noProof/>
        </w:rPr>
        <w:t>99</w:t>
      </w:r>
      <w:r w:rsidR="00FB471C">
        <w:fldChar w:fldCharType="end"/>
      </w:r>
      <w:r w:rsidR="00FB471C">
        <w:t xml:space="preserve">]. Les résultats obtenus montrent un </w:t>
      </w:r>
      <w:r w:rsidR="0018687D">
        <w:t xml:space="preserve">bon </w:t>
      </w:r>
      <w:r w:rsidR="00FB471C">
        <w:t>accord entre calculs théoriques et mesures expérimentales pour les épaisseurs minimales de film fluide et les angles de calage.</w:t>
      </w:r>
      <w:bookmarkStart w:id="219" w:name="_Ref528657516"/>
    </w:p>
    <w:p w14:paraId="3F3470BB" w14:textId="77777777" w:rsidR="00B96EC0" w:rsidRDefault="00B96EC0">
      <w:r>
        <w:br w:type="page"/>
      </w:r>
    </w:p>
    <w:p w14:paraId="59D59877" w14:textId="77777777" w:rsidR="00C12484" w:rsidRDefault="00404DF2" w:rsidP="00404DF2">
      <w:pPr>
        <w:pStyle w:val="Titre1"/>
      </w:pPr>
      <w:bookmarkStart w:id="220" w:name="_Ref528933479"/>
      <w:bookmarkStart w:id="221" w:name="_Toc531267428"/>
      <w:r>
        <w:lastRenderedPageBreak/>
        <w:t>Chapitre IV</w:t>
      </w:r>
      <w:bookmarkEnd w:id="219"/>
      <w:bookmarkEnd w:id="220"/>
      <w:bookmarkEnd w:id="221"/>
    </w:p>
    <w:p w14:paraId="7246E199" w14:textId="77777777" w:rsidR="00C12484" w:rsidRDefault="00C12484" w:rsidP="00404DF2">
      <w:pPr>
        <w:pStyle w:val="Titre1"/>
      </w:pPr>
      <w:bookmarkStart w:id="222" w:name="_Toc531267429"/>
      <w:r>
        <w:t>Analyse dynamique non-linéaire du palier à feuilles</w:t>
      </w:r>
      <w:bookmarkEnd w:id="222"/>
    </w:p>
    <w:p w14:paraId="244998A7" w14:textId="77777777" w:rsidR="00AA50CB" w:rsidRPr="00AA50CB" w:rsidRDefault="00AA50CB" w:rsidP="00AA50CB"/>
    <w:p w14:paraId="36721210" w14:textId="77777777" w:rsidR="00404DF2" w:rsidRPr="00404DF2" w:rsidRDefault="00404DF2" w:rsidP="00404DF2"/>
    <w:p w14:paraId="512BD005" w14:textId="47CCBE79" w:rsidR="00431885" w:rsidRPr="00404DF2" w:rsidRDefault="00667E4E" w:rsidP="00234D0D">
      <w:pPr>
        <w:spacing w:line="360" w:lineRule="auto"/>
        <w:jc w:val="both"/>
      </w:pPr>
      <w:r>
        <w:t>Dans l</w:t>
      </w:r>
      <w:r w:rsidR="00431885">
        <w:t xml:space="preserve">e présent chapitre, l’intérêt </w:t>
      </w:r>
      <w:r w:rsidR="00951F21">
        <w:t>se focalise sur</w:t>
      </w:r>
      <w:r w:rsidR="00431885">
        <w:t xml:space="preserve"> l’analyse dynamique du palier à feuilles. Dans un premier temps le cas d’un rotor simple symétrique, supporté par deux paliers à feuilles identiques (2 degrés de liberté) sans balourd </w:t>
      </w:r>
      <w:r w:rsidR="006B6958">
        <w:t xml:space="preserve">et sous charge statique </w:t>
      </w:r>
      <w:r w:rsidR="00431885">
        <w:t>est traité. Puis ce même rotor est étudié avec balourd pour une classe d’équilibrage G1 et une vitesse de rotation allant jusqu’à 30</w:t>
      </w:r>
      <w:r w:rsidR="00F33F57">
        <w:t xml:space="preserve"> </w:t>
      </w:r>
      <w:r w:rsidR="00431885">
        <w:t xml:space="preserve">000tr/min.   </w:t>
      </w:r>
    </w:p>
    <w:p w14:paraId="18D8325A" w14:textId="77777777" w:rsidR="00234D0D" w:rsidRDefault="00431885" w:rsidP="00234D0D">
      <w:pPr>
        <w:spacing w:line="360" w:lineRule="auto"/>
        <w:jc w:val="both"/>
      </w:pPr>
      <w:r>
        <w:t>Par la suite, le cas d’un rotor à 4 degrés de liberté, non symétrique cette fois, est traité, toujours dans une démarche d’étude de stabilité.</w:t>
      </w:r>
    </w:p>
    <w:p w14:paraId="391054B4" w14:textId="31F26F99" w:rsidR="00C12484" w:rsidRDefault="00C12484" w:rsidP="00234D0D">
      <w:pPr>
        <w:spacing w:line="360" w:lineRule="auto"/>
        <w:jc w:val="both"/>
      </w:pPr>
      <w:r>
        <w:t xml:space="preserve">L’analyse dynamique consiste à déterminer soit la stabilité du système rotor-paliers soit la réponse de ce système à une excitation comme par exemple le balourd. Pour un palier classique, avec un coussinet rigide, l’analyse dynamique se fait suivant l’hypothèse </w:t>
      </w:r>
      <w:r w:rsidR="00D02FF8">
        <w:t xml:space="preserve">des </w:t>
      </w:r>
      <w:r>
        <w:t>petites perturbations</w:t>
      </w:r>
      <w:r w:rsidR="001432C0">
        <w:t xml:space="preserve"> si les amplitudes de vibrations sont faibles</w:t>
      </w:r>
      <w:r>
        <w:t xml:space="preserve">. Ceci permet une </w:t>
      </w:r>
      <w:r w:rsidR="00D02FF8">
        <w:t>linéarisation</w:t>
      </w:r>
      <w:r>
        <w:t xml:space="preserve"> des équations et d’exprimer les forces du palier par des coefficients dynamiques de raideur et d’amortissement.</w:t>
      </w:r>
      <w:r w:rsidR="00D02FF8">
        <w:t xml:space="preserve"> </w:t>
      </w:r>
      <w:r>
        <w:t xml:space="preserve">La </w:t>
      </w:r>
      <w:r w:rsidR="00D02FF8">
        <w:t>littérature</w:t>
      </w:r>
      <w:r w:rsidR="00234D0D">
        <w:t xml:space="preserve"> disponible</w:t>
      </w:r>
      <w:r w:rsidR="00D47C86">
        <w:t xml:space="preserve"> a montré </w:t>
      </w:r>
      <w:r w:rsidR="00D47C86">
        <w:fldChar w:fldCharType="begin"/>
      </w:r>
      <w:r w:rsidR="00D47C86">
        <w:instrText xml:space="preserve"> REF _Ref522868385 \h </w:instrText>
      </w:r>
      <w:r w:rsidR="00225EC3">
        <w:instrText xml:space="preserve"> \* MERGEFORMAT </w:instrText>
      </w:r>
      <w:r w:rsidR="00D47C86">
        <w:fldChar w:fldCharType="separate"/>
      </w:r>
      <w:r w:rsidR="009D4609">
        <w:t>[</w:t>
      </w:r>
      <w:r w:rsidR="009D4609">
        <w:rPr>
          <w:noProof/>
        </w:rPr>
        <w:t>62</w:t>
      </w:r>
      <w:r w:rsidR="00D47C86">
        <w:fldChar w:fldCharType="end"/>
      </w:r>
      <w:r>
        <w:t>] que pour un palier à feuilles</w:t>
      </w:r>
      <w:r w:rsidR="00970874">
        <w:t>,</w:t>
      </w:r>
      <w:r>
        <w:t xml:space="preserve"> cette pratique a des fortes limites car les </w:t>
      </w:r>
      <w:r w:rsidR="00D02FF8">
        <w:t>coefficients</w:t>
      </w:r>
      <w:r>
        <w:t xml:space="preserve"> dynamiques dépendent </w:t>
      </w:r>
      <w:r w:rsidR="00D02FF8">
        <w:t>non</w:t>
      </w:r>
      <w:r>
        <w:t xml:space="preserve"> seulement de la fréquence d’excitation (comme pour un palier rigide lubrifié avec un fluide compressible) mais aussi de l’amplitude de l’excitation. Ceci n’est pas </w:t>
      </w:r>
      <w:r w:rsidR="00D02FF8">
        <w:t>étonnant</w:t>
      </w:r>
      <w:r>
        <w:t xml:space="preserve"> tenant compte du fait qu’une bonne partie de la raideur et </w:t>
      </w:r>
      <w:r w:rsidR="00D02FF8">
        <w:t>presque</w:t>
      </w:r>
      <w:r>
        <w:t xml:space="preserve"> tout l’amortisseme</w:t>
      </w:r>
      <w:r w:rsidR="00D02FF8">
        <w:t>nt du palier à feuilles sont dus</w:t>
      </w:r>
      <w:r>
        <w:t xml:space="preserve"> au coussinet compliant et aux forces de frottement. Pour cette raison</w:t>
      </w:r>
      <w:r w:rsidR="007F2DB8">
        <w:t>, seule</w:t>
      </w:r>
      <w:r>
        <w:t xml:space="preserve"> l’analyse non-linéaire du système</w:t>
      </w:r>
      <w:r w:rsidR="00D02FF8">
        <w:t xml:space="preserve"> rotor-palier sera abordée car elle est</w:t>
      </w:r>
      <w:r>
        <w:t xml:space="preserve"> considérée </w:t>
      </w:r>
      <w:r w:rsidR="006B6958">
        <w:t xml:space="preserve">comme </w:t>
      </w:r>
      <w:r>
        <w:t>la seule acceptable pour ce type de palier.</w:t>
      </w:r>
    </w:p>
    <w:p w14:paraId="428E4519" w14:textId="77777777" w:rsidR="00C12484" w:rsidRPr="00970874" w:rsidRDefault="00C12484" w:rsidP="00C12484">
      <w:pPr>
        <w:rPr>
          <w:sz w:val="2"/>
          <w:szCs w:val="2"/>
        </w:rPr>
      </w:pPr>
    </w:p>
    <w:p w14:paraId="66FDA366" w14:textId="77777777" w:rsidR="00C12484" w:rsidRDefault="00C12484" w:rsidP="00B17D99">
      <w:pPr>
        <w:pStyle w:val="Titre2"/>
        <w:numPr>
          <w:ilvl w:val="0"/>
          <w:numId w:val="17"/>
        </w:numPr>
      </w:pPr>
      <w:bookmarkStart w:id="223" w:name="_Toc531267430"/>
      <w:r>
        <w:t>L’équation de Reynolds instationnaire</w:t>
      </w:r>
      <w:bookmarkEnd w:id="223"/>
    </w:p>
    <w:p w14:paraId="2B727FA9" w14:textId="77777777" w:rsidR="00970874" w:rsidRPr="00970874" w:rsidRDefault="00970874" w:rsidP="00970874">
      <w:pPr>
        <w:rPr>
          <w:sz w:val="2"/>
          <w:szCs w:val="2"/>
        </w:rPr>
      </w:pPr>
    </w:p>
    <w:p w14:paraId="629836AE" w14:textId="77777777" w:rsidR="00D02FF8" w:rsidRPr="00234D0D" w:rsidRDefault="00C12484" w:rsidP="00234D0D">
      <w:pPr>
        <w:jc w:val="both"/>
      </w:pPr>
      <w:r>
        <w:t>L’équation de Reynolds instation</w:t>
      </w:r>
      <w:r w:rsidR="00234D0D">
        <w:t>naire sous forme générale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4EA2D7A1" w14:textId="77777777" w:rsidTr="00BD7CC5">
        <w:tc>
          <w:tcPr>
            <w:tcW w:w="8359" w:type="dxa"/>
          </w:tcPr>
          <w:p w14:paraId="0476AB93" w14:textId="77777777" w:rsidR="00C12484" w:rsidRDefault="00F865FC" w:rsidP="007F37EC">
            <m:oMathPara>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12μ</m:t>
                        </m:r>
                      </m:den>
                    </m:f>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rPr>
                      <m:t>2</m:t>
                    </m:r>
                  </m:den>
                </m:f>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r>
                      <w:rPr>
                        <w:rFonts w:ascii="Cambria Math" w:hAnsi="Cambria Math"/>
                      </w:rPr>
                      <m:t>ρh</m:t>
                    </m:r>
                  </m:e>
                </m:d>
                <m:r>
                  <w:rPr>
                    <w:rFonts w:ascii="Cambria Math" w:eastAsiaTheme="minorEastAsia"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r>
                      <w:rPr>
                        <w:rFonts w:ascii="Cambria Math" w:hAnsi="Cambria Math"/>
                      </w:rPr>
                      <m:t>ρh</m:t>
                    </m:r>
                  </m:e>
                </m:d>
              </m:oMath>
            </m:oMathPara>
          </w:p>
        </w:tc>
        <w:tc>
          <w:tcPr>
            <w:tcW w:w="703" w:type="dxa"/>
          </w:tcPr>
          <w:p w14:paraId="57A0CB44" w14:textId="1EFAFDBD" w:rsidR="00C12484" w:rsidRDefault="00D02FF8" w:rsidP="00D02FF8">
            <w:pPr>
              <w:pStyle w:val="Lgende"/>
              <w:keepNext/>
            </w:pPr>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108</w:t>
            </w:r>
            <w:r w:rsidR="002E7E6F">
              <w:rPr>
                <w:noProof/>
              </w:rPr>
              <w:fldChar w:fldCharType="end"/>
            </w:r>
            <w:r>
              <w:t>)</w:t>
            </w:r>
          </w:p>
        </w:tc>
      </w:tr>
    </w:tbl>
    <w:p w14:paraId="583712DB" w14:textId="77777777" w:rsidR="00C12484" w:rsidRPr="00970874" w:rsidRDefault="00C12484" w:rsidP="00C12484">
      <w:pPr>
        <w:rPr>
          <w:sz w:val="10"/>
          <w:szCs w:val="10"/>
        </w:rPr>
      </w:pPr>
    </w:p>
    <w:p w14:paraId="53DB2D74" w14:textId="5B172681" w:rsidR="00D02FF8" w:rsidRDefault="00C12484" w:rsidP="00234D0D">
      <w:pPr>
        <w:spacing w:line="360" w:lineRule="auto"/>
        <w:jc w:val="both"/>
      </w:pPr>
      <w:r w:rsidRPr="00126C77">
        <w:lastRenderedPageBreak/>
        <w:t>La discrétisation de cette équation en utilisant la méthode des volumes finis sur un maillage rectangulaire mène à</w:t>
      </w:r>
      <w:r>
        <w:t xml:space="preserve"> la même forme que </w:t>
      </w:r>
      <w:r w:rsidR="00667E4E">
        <w:fldChar w:fldCharType="begin"/>
      </w:r>
      <w:r w:rsidR="00667E4E">
        <w:instrText xml:space="preserve"> REF _Ref528950277 \h </w:instrText>
      </w:r>
      <w:r w:rsidR="00667E4E">
        <w:fldChar w:fldCharType="separate"/>
      </w:r>
      <w:r w:rsidR="009D4609">
        <w:t>(</w:t>
      </w:r>
      <w:r w:rsidR="009D4609">
        <w:rPr>
          <w:noProof/>
        </w:rPr>
        <w:t>62</w:t>
      </w:r>
      <w:r w:rsidR="009D4609">
        <w:t>)</w:t>
      </w:r>
      <w:r w:rsidR="00667E4E">
        <w:fldChar w:fldCharType="end"/>
      </w:r>
      <w:r>
        <w:t xml:space="preserve"> exceptant le terme source auquel s’a</w:t>
      </w:r>
      <w:r w:rsidR="00D02FF8">
        <w:t>joute une partie instationnaire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C12484" w14:paraId="28A5C11A" w14:textId="77777777" w:rsidTr="00BD7CC5">
        <w:trPr>
          <w:trHeight w:val="693"/>
        </w:trPr>
        <w:tc>
          <w:tcPr>
            <w:tcW w:w="8359" w:type="dxa"/>
          </w:tcPr>
          <w:p w14:paraId="1A6BA970" w14:textId="77777777" w:rsidR="00C12484" w:rsidRDefault="00C12484" w:rsidP="007F37EC">
            <m:oMathPara>
              <m:oMath>
                <m:r>
                  <w:rPr>
                    <w:rFonts w:ascii="Cambria Math" w:hAnsi="Cambria Math"/>
                  </w:rPr>
                  <m:t>S=</m:t>
                </m:r>
                <m:f>
                  <m:fPr>
                    <m:ctrlPr>
                      <w:rPr>
                        <w:rFonts w:ascii="Cambria Math" w:hAnsi="Cambria Math"/>
                        <w:i/>
                      </w:rPr>
                    </m:ctrlPr>
                  </m:fPr>
                  <m:num>
                    <m:r>
                      <w:rPr>
                        <w:rFonts w:ascii="Cambria Math" w:hAnsi="Cambria Math"/>
                      </w:rPr>
                      <m:t>R</m:t>
                    </m:r>
                    <m:r>
                      <m:rPr>
                        <m:sty m:val="p"/>
                      </m:rPr>
                      <w:rPr>
                        <w:rFonts w:ascii="Cambria Math" w:hAnsi="Cambria Math"/>
                      </w:rPr>
                      <m:t>Ω</m:t>
                    </m:r>
                  </m:num>
                  <m:den>
                    <m:r>
                      <w:rPr>
                        <w:rFonts w:ascii="Cambria Math" w:hAnsi="Cambria Math"/>
                      </w:rPr>
                      <m:t>2</m:t>
                    </m:r>
                  </m:den>
                </m:f>
                <m:r>
                  <w:rPr>
                    <w:rFonts w:ascii="Cambria Math" w:hAnsi="Cambria Math"/>
                  </w:rPr>
                  <m:t>dz</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oMath>
            </m:oMathPara>
          </w:p>
        </w:tc>
        <w:tc>
          <w:tcPr>
            <w:tcW w:w="703" w:type="dxa"/>
          </w:tcPr>
          <w:p w14:paraId="2F4FEF8D" w14:textId="7842A380" w:rsidR="00C12484" w:rsidRDefault="00D02FF8" w:rsidP="00D02FF8">
            <w:pPr>
              <w:pStyle w:val="Lgende"/>
              <w:keepNext/>
            </w:pPr>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109</w:t>
            </w:r>
            <w:r w:rsidR="002E7E6F">
              <w:rPr>
                <w:noProof/>
              </w:rPr>
              <w:fldChar w:fldCharType="end"/>
            </w:r>
            <w:r>
              <w:t>)</w:t>
            </w:r>
          </w:p>
        </w:tc>
      </w:tr>
      <w:tr w:rsidR="00C12484" w14:paraId="07048ED6" w14:textId="77777777" w:rsidTr="00BD7CC5">
        <w:trPr>
          <w:trHeight w:val="844"/>
        </w:trPr>
        <w:tc>
          <w:tcPr>
            <w:tcW w:w="8359" w:type="dxa"/>
          </w:tcPr>
          <w:p w14:paraId="79EDC3DB" w14:textId="77777777" w:rsidR="00C12484" w:rsidRDefault="00F865FC" w:rsidP="007F37EC">
            <w:pPr>
              <w:rPr>
                <w:rFonts w:ascii="Calibri" w:eastAsia="Calibri" w:hAnsi="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S</m:t>
                    </m:r>
                  </m:e>
                  <m:sub>
                    <m:r>
                      <w:rPr>
                        <w:rFonts w:ascii="Cambria Math" w:eastAsia="Calibri" w:hAnsi="Cambria Math" w:cs="Times New Roman"/>
                      </w:rPr>
                      <m:t>t</m:t>
                    </m:r>
                  </m:sub>
                </m:sSub>
                <m:r>
                  <w:rPr>
                    <w:rFonts w:ascii="Cambria Math" w:eastAsia="Calibri" w:hAnsi="Cambria Math" w:cs="Times New Roman"/>
                  </w:rPr>
                  <m:t>=dzdx</m:t>
                </m:r>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P</m:t>
                        </m:r>
                      </m:sub>
                    </m:sSub>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P</m:t>
                            </m:r>
                          </m:sub>
                        </m:sSub>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ρ</m:t>
                            </m:r>
                          </m:e>
                          <m:sub>
                            <m:r>
                              <w:rPr>
                                <w:rFonts w:ascii="Cambria Math" w:eastAsia="Calibri" w:hAnsi="Cambria Math" w:cs="Times New Roman"/>
                              </w:rPr>
                              <m:t>P</m:t>
                            </m:r>
                          </m:sub>
                          <m:sup>
                            <m:r>
                              <w:rPr>
                                <w:rFonts w:ascii="Cambria Math" w:eastAsia="Calibri" w:hAnsi="Cambria Math" w:cs="Times New Roman"/>
                              </w:rPr>
                              <m:t>it-1</m:t>
                            </m:r>
                          </m:sup>
                        </m:sSubSup>
                      </m:num>
                      <m:den>
                        <m:r>
                          <m:rPr>
                            <m:sty m:val="p"/>
                          </m:rPr>
                          <w:rPr>
                            <w:rFonts w:ascii="Cambria Math" w:eastAsia="Calibri" w:hAnsi="Cambria Math" w:cs="Times New Roman"/>
                          </w:rPr>
                          <m:t>Δ</m:t>
                        </m:r>
                        <m:r>
                          <w:rPr>
                            <w:rFonts w:ascii="Cambria Math" w:eastAsia="Calibri" w:hAnsi="Cambria Math" w:cs="Times New Roman"/>
                          </w:rPr>
                          <m:t>t</m:t>
                        </m:r>
                      </m:den>
                    </m:f>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P</m:t>
                        </m:r>
                      </m:sub>
                    </m:sSub>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P</m:t>
                            </m:r>
                          </m:sub>
                        </m:sSub>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h</m:t>
                            </m:r>
                          </m:e>
                          <m:sub>
                            <m:r>
                              <w:rPr>
                                <w:rFonts w:ascii="Cambria Math" w:eastAsia="Calibri" w:hAnsi="Cambria Math" w:cs="Times New Roman"/>
                              </w:rPr>
                              <m:t>P</m:t>
                            </m:r>
                          </m:sub>
                          <m:sup>
                            <m:d>
                              <m:dPr>
                                <m:ctrlPr>
                                  <w:rPr>
                                    <w:rFonts w:ascii="Cambria Math" w:eastAsia="Calibri" w:hAnsi="Cambria Math" w:cs="Times New Roman"/>
                                    <w:i/>
                                  </w:rPr>
                                </m:ctrlPr>
                              </m:dPr>
                              <m:e>
                                <m:r>
                                  <w:rPr>
                                    <w:rFonts w:ascii="Cambria Math" w:eastAsia="Calibri" w:hAnsi="Cambria Math" w:cs="Times New Roman"/>
                                  </w:rPr>
                                  <m:t>nt-1</m:t>
                                </m:r>
                              </m:e>
                            </m:d>
                          </m:sup>
                        </m:sSubSup>
                      </m:num>
                      <m:den>
                        <m:r>
                          <m:rPr>
                            <m:sty m:val="p"/>
                          </m:rPr>
                          <w:rPr>
                            <w:rFonts w:ascii="Cambria Math" w:eastAsia="Calibri" w:hAnsi="Cambria Math" w:cs="Times New Roman"/>
                          </w:rPr>
                          <m:t>Δ</m:t>
                        </m:r>
                        <m:r>
                          <w:rPr>
                            <w:rFonts w:ascii="Cambria Math" w:eastAsia="Calibri" w:hAnsi="Cambria Math" w:cs="Times New Roman"/>
                          </w:rPr>
                          <m:t>t</m:t>
                        </m:r>
                      </m:den>
                    </m:f>
                  </m:e>
                </m:d>
              </m:oMath>
            </m:oMathPara>
          </w:p>
        </w:tc>
        <w:tc>
          <w:tcPr>
            <w:tcW w:w="703" w:type="dxa"/>
          </w:tcPr>
          <w:p w14:paraId="317F985A" w14:textId="647899DE" w:rsidR="00C12484" w:rsidRDefault="00D02FF8" w:rsidP="00D02FF8">
            <w:pPr>
              <w:pStyle w:val="Lgende"/>
              <w:keepNext/>
            </w:pPr>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110</w:t>
            </w:r>
            <w:r w:rsidR="002E7E6F">
              <w:rPr>
                <w:noProof/>
              </w:rPr>
              <w:fldChar w:fldCharType="end"/>
            </w:r>
            <w:r>
              <w:t>)</w:t>
            </w:r>
          </w:p>
        </w:tc>
      </w:tr>
    </w:tbl>
    <w:p w14:paraId="54E86EEC" w14:textId="77777777" w:rsidR="00C12484" w:rsidRPr="00D47C86" w:rsidRDefault="00C12484" w:rsidP="00C12484">
      <w:pPr>
        <w:rPr>
          <w:sz w:val="10"/>
          <w:szCs w:val="10"/>
        </w:rPr>
      </w:pPr>
    </w:p>
    <w:p w14:paraId="73F44300" w14:textId="77777777" w:rsidR="00C12484" w:rsidRDefault="00D02FF8" w:rsidP="00234D0D">
      <w:pPr>
        <w:spacing w:line="360" w:lineRule="auto"/>
        <w:jc w:val="both"/>
      </w:pPr>
      <w:r>
        <w:t>o</w:t>
      </w:r>
      <w:r w:rsidR="00C12484">
        <w:t>ù tou</w:t>
      </w:r>
      <w:r w:rsidR="00647350">
        <w:t>te</w:t>
      </w:r>
      <w:r w:rsidR="00C12484">
        <w:t>s les variables sont exprimées au pas de temps courant. Pour simplification, l’exposant du pas de temps, (</w:t>
      </w:r>
      <w:r w:rsidR="00C12484" w:rsidRPr="0066498B">
        <w:rPr>
          <w:i/>
        </w:rPr>
        <w:t>nt</w:t>
      </w:r>
      <w:r w:rsidR="00C12484">
        <w:rPr>
          <w:i/>
        </w:rPr>
        <w:t xml:space="preserve">) </w:t>
      </w:r>
      <w:r w:rsidR="00C12484" w:rsidRPr="0066498B">
        <w:t xml:space="preserve">est </w:t>
      </w:r>
      <w:r w:rsidRPr="0066498B">
        <w:t>sous-entendu</w:t>
      </w:r>
      <w:r w:rsidR="00C12484">
        <w:rPr>
          <w:i/>
        </w:rPr>
        <w:t>.</w:t>
      </w:r>
      <w:r w:rsidR="00C12484">
        <w:t xml:space="preserve"> </w:t>
      </w:r>
    </w:p>
    <w:p w14:paraId="7CBB4D15" w14:textId="422297EA" w:rsidR="00C12484" w:rsidRDefault="00C12484" w:rsidP="00234D0D">
      <w:pPr>
        <w:spacing w:line="360" w:lineRule="auto"/>
        <w:jc w:val="both"/>
      </w:pPr>
      <w:r>
        <w:t xml:space="preserve">Le terme sur la diagonale principale de la matrice Jacobienne </w:t>
      </w:r>
      <w:r w:rsidR="00667E4E">
        <w:fldChar w:fldCharType="begin"/>
      </w:r>
      <w:r w:rsidR="00667E4E">
        <w:instrText xml:space="preserve"> REF _Ref528950360 \h </w:instrText>
      </w:r>
      <w:r w:rsidR="00667E4E">
        <w:fldChar w:fldCharType="separate"/>
      </w:r>
      <w:r w:rsidR="009D4609">
        <w:t>(</w:t>
      </w:r>
      <w:r w:rsidR="009D4609">
        <w:rPr>
          <w:noProof/>
        </w:rPr>
        <w:t>142</w:t>
      </w:r>
      <w:r w:rsidR="009D4609">
        <w:t>)</w:t>
      </w:r>
      <w:r w:rsidR="00667E4E">
        <w:fldChar w:fldCharType="end"/>
      </w:r>
      <w:r w:rsidR="001432C0">
        <w:t xml:space="preserve"> </w:t>
      </w:r>
      <w:r>
        <w:t>doit être également corrigé :</w:t>
      </w:r>
    </w:p>
    <w:p w14:paraId="38892906" w14:textId="77777777" w:rsidR="00F216E4" w:rsidRPr="00D47C86" w:rsidRDefault="00F216E4" w:rsidP="00F216E4">
      <w:pPr>
        <w:pStyle w:val="Lgende"/>
        <w:keepNext/>
        <w:rPr>
          <w:sz w:val="2"/>
          <w:szCs w:val="2"/>
        </w:rPr>
      </w:pPr>
    </w:p>
    <w:tbl>
      <w:tblPr>
        <w:tblStyle w:val="Grilledutableau"/>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7"/>
        <w:gridCol w:w="650"/>
      </w:tblGrid>
      <w:tr w:rsidR="00C12484" w:rsidRPr="000669B7" w14:paraId="2551433B" w14:textId="77777777" w:rsidTr="00BD7CC5">
        <w:tc>
          <w:tcPr>
            <w:tcW w:w="8500" w:type="dxa"/>
          </w:tcPr>
          <w:p w14:paraId="00F7918B" w14:textId="77777777" w:rsidR="00C12484" w:rsidRPr="000669B7"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r>
                  <w:rPr>
                    <w:rFonts w:ascii="Cambria Math" w:eastAsia="Calibri" w:hAnsi="Cambria Math" w:cs="Times New Roman"/>
                  </w:rPr>
                  <m:t>dzdx</m:t>
                </m:r>
                <m:d>
                  <m:dPr>
                    <m:begChr m:val="["/>
                    <m:endChr m:val="]"/>
                    <m:ctrlPr>
                      <w:rPr>
                        <w:rFonts w:ascii="Cambria Math" w:eastAsia="Calibri" w:hAnsi="Cambria Math" w:cs="Times New Roman"/>
                        <w:i/>
                      </w:rPr>
                    </m:ctrlPr>
                  </m:dPr>
                  <m:e>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P</m:t>
                            </m:r>
                          </m:sub>
                        </m:sSub>
                      </m:num>
                      <m:den>
                        <m:r>
                          <m:rPr>
                            <m:sty m:val="p"/>
                          </m:rPr>
                          <w:rPr>
                            <w:rFonts w:ascii="Cambria Math" w:eastAsia="Calibri" w:hAnsi="Cambria Math" w:cs="Times New Roman"/>
                          </w:rPr>
                          <m:t>Δ</m:t>
                        </m:r>
                        <m:r>
                          <w:rPr>
                            <w:rFonts w:ascii="Cambria Math" w:eastAsia="Calibri" w:hAnsi="Cambria Math" w:cs="Times New Roman"/>
                          </w:rPr>
                          <m:t>t</m:t>
                        </m:r>
                      </m:den>
                    </m:f>
                    <m:r>
                      <w:rPr>
                        <w:rFonts w:ascii="Cambria Math" w:eastAsia="Calibri" w:hAnsi="Cambria Math" w:cs="Times New Roman"/>
                      </w:rPr>
                      <m:t>+</m:t>
                    </m:r>
                    <m:sSub>
                      <m:sSubPr>
                        <m:ctrlPr>
                          <w:rPr>
                            <w:rFonts w:ascii="Cambria Math" w:eastAsia="Calibri" w:hAnsi="Cambria Math" w:cs="Times New Roman"/>
                            <w:i/>
                          </w:rPr>
                        </m:ctrlPr>
                      </m:sSub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∂h</m:t>
                                </m:r>
                              </m:num>
                              <m:den>
                                <m:r>
                                  <w:rPr>
                                    <w:rFonts w:ascii="Cambria Math" w:eastAsia="Calibri" w:hAnsi="Cambria Math" w:cs="Times New Roman"/>
                                  </w:rPr>
                                  <m:t>∂t</m:t>
                                </m:r>
                              </m:den>
                            </m:f>
                          </m:e>
                        </m:d>
                      </m:e>
                      <m:sub>
                        <m:r>
                          <w:rPr>
                            <w:rFonts w:ascii="Cambria Math" w:eastAsia="Calibri" w:hAnsi="Cambria Math" w:cs="Times New Roman"/>
                          </w:rPr>
                          <m:t>P</m:t>
                        </m:r>
                      </m:sub>
                    </m:sSub>
                  </m:e>
                </m:d>
                <m:sSub>
                  <m:sSubPr>
                    <m:ctrlPr>
                      <w:rPr>
                        <w:rFonts w:ascii="Cambria Math" w:eastAsia="Calibri" w:hAnsi="Cambria Math" w:cs="Times New Roman"/>
                        <w:i/>
                      </w:rPr>
                    </m:ctrlPr>
                  </m:sSub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∂ρ</m:t>
                            </m:r>
                          </m:num>
                          <m:den>
                            <m:r>
                              <w:rPr>
                                <w:rFonts w:ascii="Cambria Math" w:eastAsia="Calibri" w:hAnsi="Cambria Math" w:cs="Times New Roman"/>
                              </w:rPr>
                              <m:t>∂P</m:t>
                            </m:r>
                          </m:den>
                        </m:f>
                      </m:e>
                    </m:d>
                  </m:e>
                  <m:sub>
                    <m:r>
                      <w:rPr>
                        <w:rFonts w:ascii="Cambria Math" w:eastAsia="Calibri" w:hAnsi="Cambria Math" w:cs="Times New Roman"/>
                      </w:rPr>
                      <m:t>P</m:t>
                    </m:r>
                  </m:sub>
                </m:sSub>
              </m:oMath>
            </m:oMathPara>
          </w:p>
        </w:tc>
        <w:tc>
          <w:tcPr>
            <w:tcW w:w="562" w:type="dxa"/>
          </w:tcPr>
          <w:p w14:paraId="3497241D" w14:textId="1E7F64EF" w:rsidR="00C12484" w:rsidRPr="00F216E4" w:rsidRDefault="00F216E4" w:rsidP="00F216E4">
            <w:pPr>
              <w:pStyle w:val="Lgende"/>
              <w:keepNext/>
            </w:pPr>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111</w:t>
            </w:r>
            <w:r w:rsidR="002E7E6F">
              <w:rPr>
                <w:noProof/>
              </w:rPr>
              <w:fldChar w:fldCharType="end"/>
            </w:r>
            <w:r>
              <w:t>)</w:t>
            </w:r>
          </w:p>
        </w:tc>
      </w:tr>
    </w:tbl>
    <w:p w14:paraId="398CF37B" w14:textId="77777777" w:rsidR="00C12484" w:rsidRPr="00970874" w:rsidRDefault="00C12484" w:rsidP="00C12484">
      <w:pPr>
        <w:rPr>
          <w:sz w:val="2"/>
          <w:szCs w:val="2"/>
        </w:rPr>
      </w:pPr>
    </w:p>
    <w:p w14:paraId="6F658AFD" w14:textId="77777777" w:rsidR="00C12484" w:rsidRDefault="00D02FF8" w:rsidP="00225EC3">
      <w:pPr>
        <w:jc w:val="both"/>
      </w:pPr>
      <w:r>
        <w:t>o</w:t>
      </w:r>
      <w:r w:rsidR="00C12484">
        <w:t>ù la dérivé</w:t>
      </w:r>
      <w:r w:rsidR="006B6958">
        <w:t>e</w:t>
      </w:r>
      <w:r w:rsidR="00C12484">
        <w:t xml:space="preserve"> de l’épaisseur locale du film fluide est :</w:t>
      </w:r>
    </w:p>
    <w:p w14:paraId="2591F137" w14:textId="77777777" w:rsidR="00F216E4" w:rsidRPr="00970874" w:rsidRDefault="00F216E4" w:rsidP="00F216E4">
      <w:pPr>
        <w:pStyle w:val="Lgende"/>
        <w:keepNext/>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6360A785" w14:textId="77777777" w:rsidTr="00BD7CC5">
        <w:tc>
          <w:tcPr>
            <w:tcW w:w="8500" w:type="dxa"/>
          </w:tcPr>
          <w:p w14:paraId="6ADF94A2" w14:textId="77777777" w:rsidR="00C12484" w:rsidRDefault="00F865FC" w:rsidP="007F37EC">
            <m:oMathPara>
              <m:oMath>
                <m:sSub>
                  <m:sSubPr>
                    <m:ctrlPr>
                      <w:rPr>
                        <w:rFonts w:ascii="Cambria Math" w:eastAsia="Calibri" w:hAnsi="Cambria Math" w:cs="Times New Roman"/>
                        <w:i/>
                      </w:rPr>
                    </m:ctrlPr>
                  </m:sSub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∂h</m:t>
                            </m:r>
                          </m:num>
                          <m:den>
                            <m:r>
                              <w:rPr>
                                <w:rFonts w:ascii="Cambria Math" w:eastAsia="Calibri" w:hAnsi="Cambria Math" w:cs="Times New Roman"/>
                              </w:rPr>
                              <m:t>∂t</m:t>
                            </m:r>
                          </m:den>
                        </m:f>
                      </m:e>
                    </m:d>
                  </m:e>
                  <m:sub>
                    <m:r>
                      <w:rPr>
                        <w:rFonts w:ascii="Cambria Math" w:eastAsia="Calibri" w:hAnsi="Cambria Math" w:cs="Times New Roman"/>
                      </w:rPr>
                      <m:t>P</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h</m:t>
                        </m:r>
                      </m:e>
                      <m:sub>
                        <m:r>
                          <w:rPr>
                            <w:rFonts w:ascii="Cambria Math" w:eastAsia="Calibri" w:hAnsi="Cambria Math" w:cs="Times New Roman"/>
                          </w:rPr>
                          <m:t>P</m:t>
                        </m:r>
                      </m:sub>
                    </m:sSub>
                    <m:r>
                      <w:rPr>
                        <w:rFonts w:ascii="Cambria Math" w:eastAsia="Calibri" w:hAnsi="Cambria Math" w:cs="Times New Roman"/>
                      </w:rPr>
                      <m:t>-</m:t>
                    </m:r>
                    <m:sSubSup>
                      <m:sSubSupPr>
                        <m:ctrlPr>
                          <w:rPr>
                            <w:rFonts w:ascii="Cambria Math" w:eastAsia="Calibri" w:hAnsi="Cambria Math" w:cs="Times New Roman"/>
                            <w:i/>
                          </w:rPr>
                        </m:ctrlPr>
                      </m:sSubSupPr>
                      <m:e>
                        <m:r>
                          <w:rPr>
                            <w:rFonts w:ascii="Cambria Math" w:eastAsia="Calibri" w:hAnsi="Cambria Math" w:cs="Times New Roman"/>
                          </w:rPr>
                          <m:t>h</m:t>
                        </m:r>
                      </m:e>
                      <m:sub>
                        <m:r>
                          <w:rPr>
                            <w:rFonts w:ascii="Cambria Math" w:eastAsia="Calibri" w:hAnsi="Cambria Math" w:cs="Times New Roman"/>
                          </w:rPr>
                          <m:t>P</m:t>
                        </m:r>
                      </m:sub>
                      <m:sup>
                        <m:d>
                          <m:dPr>
                            <m:ctrlPr>
                              <w:rPr>
                                <w:rFonts w:ascii="Cambria Math" w:eastAsia="Calibri" w:hAnsi="Cambria Math" w:cs="Times New Roman"/>
                                <w:i/>
                              </w:rPr>
                            </m:ctrlPr>
                          </m:dPr>
                          <m:e>
                            <m:r>
                              <w:rPr>
                                <w:rFonts w:ascii="Cambria Math" w:eastAsia="Calibri" w:hAnsi="Cambria Math" w:cs="Times New Roman"/>
                              </w:rPr>
                              <m:t>nt-1</m:t>
                            </m:r>
                          </m:e>
                        </m:d>
                      </m:sup>
                    </m:sSubSup>
                  </m:num>
                  <m:den>
                    <m:r>
                      <m:rPr>
                        <m:sty m:val="p"/>
                      </m:rPr>
                      <w:rPr>
                        <w:rFonts w:ascii="Cambria Math" w:eastAsia="Calibri" w:hAnsi="Cambria Math" w:cs="Times New Roman"/>
                      </w:rPr>
                      <m:t>Δ</m:t>
                    </m:r>
                    <m:r>
                      <w:rPr>
                        <w:rFonts w:ascii="Cambria Math" w:eastAsia="Calibri" w:hAnsi="Cambria Math" w:cs="Times New Roman"/>
                      </w:rPr>
                      <m:t>t</m:t>
                    </m:r>
                  </m:den>
                </m:f>
              </m:oMath>
            </m:oMathPara>
          </w:p>
        </w:tc>
        <w:tc>
          <w:tcPr>
            <w:tcW w:w="562" w:type="dxa"/>
          </w:tcPr>
          <w:p w14:paraId="1E55F9E6" w14:textId="097F3BEE" w:rsidR="00C12484" w:rsidRDefault="00F216E4" w:rsidP="00F216E4">
            <w:pPr>
              <w:pStyle w:val="Lgende"/>
              <w:keepNext/>
            </w:pPr>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112</w:t>
            </w:r>
            <w:r w:rsidR="002E7E6F">
              <w:rPr>
                <w:noProof/>
              </w:rPr>
              <w:fldChar w:fldCharType="end"/>
            </w:r>
            <w:r>
              <w:t>)</w:t>
            </w:r>
          </w:p>
        </w:tc>
      </w:tr>
    </w:tbl>
    <w:p w14:paraId="0E0797A6" w14:textId="77777777" w:rsidR="00C12484" w:rsidRPr="00970874" w:rsidRDefault="00C12484" w:rsidP="00C12484">
      <w:pPr>
        <w:rPr>
          <w:sz w:val="2"/>
          <w:szCs w:val="2"/>
        </w:rPr>
      </w:pPr>
    </w:p>
    <w:p w14:paraId="54517838" w14:textId="77777777" w:rsidR="00D47C86" w:rsidRPr="00D47C86" w:rsidRDefault="00D47C86" w:rsidP="00C12484">
      <w:pPr>
        <w:rPr>
          <w:sz w:val="10"/>
          <w:szCs w:val="10"/>
        </w:rPr>
      </w:pPr>
    </w:p>
    <w:p w14:paraId="547DF008" w14:textId="70B1B2F0" w:rsidR="00C12484" w:rsidRDefault="00C12484" w:rsidP="00234D0D">
      <w:pPr>
        <w:jc w:val="both"/>
      </w:pPr>
      <w:r>
        <w:t>Le traitement numérique suit le schéma de Newton-Raphson</w:t>
      </w:r>
      <w:r w:rsidR="00841C0A">
        <w:t xml:space="preserve"> présentée </w:t>
      </w:r>
      <w:r w:rsidR="00841C0A">
        <w:fldChar w:fldCharType="begin"/>
      </w:r>
      <w:r w:rsidR="00841C0A">
        <w:instrText xml:space="preserve"> REF _Ref528764454 \h </w:instrText>
      </w:r>
      <w:r w:rsidR="00841C0A">
        <w:fldChar w:fldCharType="separate"/>
      </w:r>
      <w:r w:rsidR="009D4609">
        <w:t>(</w:t>
      </w:r>
      <w:r w:rsidR="009D4609">
        <w:rPr>
          <w:noProof/>
        </w:rPr>
        <w:t>72</w:t>
      </w:r>
      <w:r w:rsidR="009D4609">
        <w:t>)</w:t>
      </w:r>
      <w:r w:rsidR="00841C0A">
        <w:fldChar w:fldCharType="end"/>
      </w:r>
      <w:r w:rsidR="00234D0D">
        <w:t>.</w:t>
      </w:r>
    </w:p>
    <w:p w14:paraId="7E6E4E20" w14:textId="77777777" w:rsidR="00234D0D" w:rsidRDefault="00234D0D" w:rsidP="00234D0D">
      <w:pPr>
        <w:jc w:val="both"/>
      </w:pPr>
    </w:p>
    <w:p w14:paraId="68B81F0E" w14:textId="77777777" w:rsidR="00970874" w:rsidRDefault="001243D5" w:rsidP="00970874">
      <w:pPr>
        <w:pStyle w:val="Titre2"/>
        <w:numPr>
          <w:ilvl w:val="0"/>
          <w:numId w:val="17"/>
        </w:numPr>
      </w:pPr>
      <w:bookmarkStart w:id="224" w:name="_Toc531267431"/>
      <w:r>
        <w:t xml:space="preserve">Le </w:t>
      </w:r>
      <w:r w:rsidR="00E364DD">
        <w:t>modèle</w:t>
      </w:r>
      <w:r>
        <w:t xml:space="preserve"> dynamique de la structure compliante</w:t>
      </w:r>
      <w:bookmarkEnd w:id="224"/>
    </w:p>
    <w:p w14:paraId="7A8C389E" w14:textId="77777777" w:rsidR="00234D0D" w:rsidRPr="00234D0D" w:rsidRDefault="00234D0D" w:rsidP="00234D0D"/>
    <w:p w14:paraId="7065121C" w14:textId="77777777" w:rsidR="009B759F" w:rsidRPr="00234D0D" w:rsidRDefault="00C12484" w:rsidP="00225EC3">
      <w:pPr>
        <w:jc w:val="both"/>
      </w:pPr>
      <w:r>
        <w:t>Le comportement dynamique de la structure compliante devrait être dé</w:t>
      </w:r>
      <w:r w:rsidR="00234D0D">
        <w:t>crit par une équation du type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4DCCAD32" w14:textId="77777777" w:rsidTr="009B759F">
        <w:tc>
          <w:tcPr>
            <w:tcW w:w="8500" w:type="dxa"/>
          </w:tcPr>
          <w:p w14:paraId="7074C12B" w14:textId="77777777" w:rsidR="00C12484" w:rsidRDefault="008F1FE3" w:rsidP="007F37EC">
            <m:oMathPara>
              <m:oMath>
                <m:r>
                  <m:rPr>
                    <m:sty m:val="bi"/>
                  </m:rPr>
                  <w:rPr>
                    <w:rFonts w:ascii="Cambria Math" w:hAnsi="Cambria Math"/>
                  </w:rPr>
                  <m:t xml:space="preserve"> M</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u</m:t>
                        </m:r>
                      </m:e>
                    </m:acc>
                  </m:e>
                  <m:sub>
                    <m:r>
                      <m:rPr>
                        <m:sty m:val="bi"/>
                      </m:rPr>
                      <w:rPr>
                        <w:rFonts w:ascii="Cambria Math" w:hAnsi="Cambria Math"/>
                      </w:rPr>
                      <m:t>bt</m:t>
                    </m:r>
                    <m:r>
                      <m:rPr>
                        <m:sty m:val="bi"/>
                      </m:rPr>
                      <w:rPr>
                        <w:rFonts w:ascii="Cambria Math" w:hAnsi="Cambria Math"/>
                      </w:rPr>
                      <m:t>1</m:t>
                    </m:r>
                  </m:sub>
                </m:sSub>
                <m:r>
                  <w:rPr>
                    <w:rFonts w:ascii="Cambria Math" w:hAnsi="Cambria Math"/>
                  </w:rPr>
                  <m:t>+</m:t>
                </m:r>
                <m:r>
                  <m:rPr>
                    <m:sty m:val="bi"/>
                  </m:rPr>
                  <w:rPr>
                    <w:rFonts w:ascii="Cambria Math" w:hAnsi="Cambria Math"/>
                  </w:rPr>
                  <m:t>C</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u</m:t>
                        </m:r>
                      </m:e>
                    </m:acc>
                  </m:e>
                  <m:sub>
                    <m:r>
                      <m:rPr>
                        <m:sty m:val="bi"/>
                      </m:rPr>
                      <w:rPr>
                        <w:rFonts w:ascii="Cambria Math" w:hAnsi="Cambria Math"/>
                      </w:rPr>
                      <m:t>bt</m:t>
                    </m:r>
                    <m:r>
                      <m:rPr>
                        <m:sty m:val="bi"/>
                      </m:rPr>
                      <w:rPr>
                        <w:rFonts w:ascii="Cambria Math" w:hAnsi="Cambria Math"/>
                      </w:rPr>
                      <m:t>1</m:t>
                    </m:r>
                  </m:sub>
                </m:sSub>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bt</m:t>
                    </m:r>
                    <m:r>
                      <m:rPr>
                        <m:sty m:val="bi"/>
                      </m:rPr>
                      <w:rPr>
                        <w:rFonts w:ascii="Cambria Math" w:hAnsi="Cambria Math"/>
                      </w:rPr>
                      <m:t>1</m:t>
                    </m:r>
                  </m:sub>
                </m:sSub>
                <m:r>
                  <w:rPr>
                    <w:rFonts w:ascii="Cambria Math" w:eastAsiaTheme="minorEastAsia" w:hAnsi="Cambria Math"/>
                  </w:rPr>
                  <m:t>=</m:t>
                </m:r>
                <m:r>
                  <m:rPr>
                    <m:sty m:val="bi"/>
                  </m:rPr>
                  <w:rPr>
                    <w:rFonts w:ascii="Cambria Math" w:eastAsiaTheme="minorEastAsia" w:hAnsi="Cambria Math"/>
                  </w:rPr>
                  <m:t>F</m:t>
                </m:r>
              </m:oMath>
            </m:oMathPara>
          </w:p>
        </w:tc>
        <w:tc>
          <w:tcPr>
            <w:tcW w:w="562" w:type="dxa"/>
          </w:tcPr>
          <w:p w14:paraId="4A237858" w14:textId="579C8B81" w:rsidR="00C12484" w:rsidRDefault="00F216E4" w:rsidP="00F216E4">
            <w:pPr>
              <w:pStyle w:val="Lgende"/>
              <w:keepNext/>
            </w:pPr>
            <w:bookmarkStart w:id="225" w:name="_Ref527734932"/>
            <w:r>
              <w:t>(</w:t>
            </w:r>
            <w:r w:rsidR="002E7E6F">
              <w:rPr>
                <w:noProof/>
              </w:rPr>
              <w:fldChar w:fldCharType="begin"/>
            </w:r>
            <w:r w:rsidR="002E7E6F">
              <w:rPr>
                <w:noProof/>
              </w:rPr>
              <w:instrText xml:space="preserve"> SEQ Équation \* ARABIC </w:instrText>
            </w:r>
            <w:r w:rsidR="002E7E6F">
              <w:rPr>
                <w:noProof/>
              </w:rPr>
              <w:fldChar w:fldCharType="separate"/>
            </w:r>
            <w:r w:rsidR="009D4609">
              <w:rPr>
                <w:noProof/>
              </w:rPr>
              <w:t>113</w:t>
            </w:r>
            <w:r w:rsidR="002E7E6F">
              <w:rPr>
                <w:noProof/>
              </w:rPr>
              <w:fldChar w:fldCharType="end"/>
            </w:r>
            <w:r>
              <w:t>)</w:t>
            </w:r>
            <w:bookmarkEnd w:id="225"/>
          </w:p>
        </w:tc>
      </w:tr>
    </w:tbl>
    <w:p w14:paraId="401D4037" w14:textId="77777777" w:rsidR="00C12484" w:rsidRPr="00970874" w:rsidRDefault="00C12484" w:rsidP="00C12484">
      <w:pPr>
        <w:rPr>
          <w:sz w:val="6"/>
          <w:szCs w:val="6"/>
        </w:rPr>
      </w:pPr>
    </w:p>
    <w:p w14:paraId="3D354AC8" w14:textId="610BE352" w:rsidR="009B759F" w:rsidRPr="00234D0D" w:rsidRDefault="00C12484" w:rsidP="00234D0D">
      <w:pPr>
        <w:spacing w:line="360" w:lineRule="auto"/>
        <w:jc w:val="both"/>
      </w:pPr>
      <w:r>
        <w:t>La matrice de raideur et les forces extérieures appliquées sur la structure ont été défini</w:t>
      </w:r>
      <w:r w:rsidR="00970874">
        <w:t>e</w:t>
      </w:r>
      <w:r>
        <w:t>s par l’équa</w:t>
      </w:r>
      <w:r w:rsidR="007F2BF7">
        <w:t>tion</w:t>
      </w:r>
      <w:r w:rsidR="00D47C86">
        <w:t xml:space="preserve"> </w:t>
      </w:r>
      <w:r w:rsidR="00CF390F">
        <w:fldChar w:fldCharType="begin"/>
      </w:r>
      <w:r w:rsidR="00CF390F">
        <w:instrText xml:space="preserve"> REF _Ref527916813 \h </w:instrText>
      </w:r>
      <w:r w:rsidR="00225EC3">
        <w:instrText xml:space="preserve"> \* MERGEFORMAT </w:instrText>
      </w:r>
      <w:r w:rsidR="00CF390F">
        <w:fldChar w:fldCharType="separate"/>
      </w:r>
      <w:r w:rsidR="009D4609">
        <w:t>(</w:t>
      </w:r>
      <w:r w:rsidR="009D4609">
        <w:rPr>
          <w:noProof/>
        </w:rPr>
        <w:t>95</w:t>
      </w:r>
      <w:r w:rsidR="009D4609">
        <w:t>)</w:t>
      </w:r>
      <w:r w:rsidR="00CF390F">
        <w:fldChar w:fldCharType="end"/>
      </w:r>
      <w:r w:rsidR="00234D0D">
        <w:t xml:space="preserve"> au chapitre précédent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310B7F6C" w14:textId="77777777" w:rsidTr="009B759F">
        <w:trPr>
          <w:trHeight w:val="543"/>
        </w:trPr>
        <w:tc>
          <w:tcPr>
            <w:tcW w:w="8500" w:type="dxa"/>
          </w:tcPr>
          <w:p w14:paraId="4082BB77" w14:textId="77777777" w:rsidR="00C12484" w:rsidRPr="00714645" w:rsidRDefault="00667E4E" w:rsidP="007F37EC">
            <w:pPr>
              <w:rPr>
                <w:rFonts w:eastAsiaTheme="minorEastAsia"/>
              </w:rPr>
            </w:pPr>
            <m:oMathPara>
              <m:oMath>
                <m:r>
                  <m:rPr>
                    <m:sty m:val="bi"/>
                  </m:rPr>
                  <w:rPr>
                    <w:rFonts w:ascii="Cambria Math" w:hAnsi="Cambria Math"/>
                  </w:rPr>
                  <m:t>K</m:t>
                </m:r>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bt</m:t>
                    </m:r>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21</m:t>
                    </m:r>
                  </m:sub>
                </m:sSub>
              </m:oMath>
            </m:oMathPara>
          </w:p>
        </w:tc>
        <w:tc>
          <w:tcPr>
            <w:tcW w:w="562" w:type="dxa"/>
          </w:tcPr>
          <w:p w14:paraId="725E91C7" w14:textId="338415CC" w:rsidR="00C12484" w:rsidRDefault="007F2BF7" w:rsidP="007F2BF7">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114</w:t>
            </w:r>
            <w:r w:rsidR="00D158EC">
              <w:rPr>
                <w:noProof/>
              </w:rPr>
              <w:fldChar w:fldCharType="end"/>
            </w:r>
            <w:r>
              <w:t>)</w:t>
            </w:r>
          </w:p>
        </w:tc>
      </w:tr>
      <w:tr w:rsidR="00C12484" w14:paraId="29EF74A9" w14:textId="77777777" w:rsidTr="009B759F">
        <w:trPr>
          <w:trHeight w:val="566"/>
        </w:trPr>
        <w:tc>
          <w:tcPr>
            <w:tcW w:w="8500" w:type="dxa"/>
          </w:tcPr>
          <w:p w14:paraId="21241D17" w14:textId="77777777" w:rsidR="00C12484" w:rsidRDefault="00667E4E" w:rsidP="007F37EC">
            <w:pPr>
              <w:rPr>
                <w:rFonts w:ascii="Calibri" w:eastAsia="Calibri" w:hAnsi="Calibri" w:cs="Times New Roman"/>
              </w:rPr>
            </w:pPr>
            <m:oMathPara>
              <m:oMath>
                <m:r>
                  <m:rPr>
                    <m:sty m:val="bi"/>
                  </m:rPr>
                  <w:rPr>
                    <w:rFonts w:ascii="Cambria Math" w:eastAsia="Calibri" w:hAnsi="Cambria Math" w:cs="Times New Roman"/>
                  </w:rPr>
                  <m:t>F</m:t>
                </m:r>
                <m:r>
                  <w:rPr>
                    <w:rFonts w:ascii="Cambria Math" w:eastAsia="Calibri" w:hAnsi="Cambria Math" w:cs="Times New Roman"/>
                  </w:rPr>
                  <m:t>=</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bt</m:t>
                    </m:r>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L</m:t>
                    </m:r>
                  </m:e>
                  <m:sub>
                    <m:r>
                      <m:rPr>
                        <m:sty m:val="bi"/>
                      </m:rPr>
                      <w:rPr>
                        <w:rFonts w:ascii="Cambria Math" w:eastAsiaTheme="minorEastAsia" w:hAnsi="Cambria Math"/>
                      </w:rPr>
                      <m:t>t</m:t>
                    </m:r>
                    <m:r>
                      <m:rPr>
                        <m:sty m:val="bi"/>
                      </m:rPr>
                      <w:rPr>
                        <w:rFonts w:ascii="Cambria Math" w:eastAsiaTheme="minorEastAsia" w:hAnsi="Cambria Math"/>
                      </w:rPr>
                      <m:t>12</m:t>
                    </m:r>
                  </m:sub>
                </m:sSub>
                <m:sSubSup>
                  <m:sSubSupPr>
                    <m:ctrlPr>
                      <w:rPr>
                        <w:rFonts w:ascii="Cambria Math" w:eastAsiaTheme="minorEastAsia" w:hAnsi="Cambria Math"/>
                        <w:b/>
                        <w:i/>
                      </w:rPr>
                    </m:ctrlPr>
                  </m:sSubSupPr>
                  <m:e>
                    <m:r>
                      <m:rPr>
                        <m:sty m:val="bi"/>
                      </m:rPr>
                      <w:rPr>
                        <w:rFonts w:ascii="Cambria Math" w:eastAsiaTheme="minorEastAsia" w:hAnsi="Cambria Math"/>
                      </w:rPr>
                      <m:t>K</m:t>
                    </m:r>
                  </m:e>
                  <m:sub>
                    <m:r>
                      <m:rPr>
                        <m:sty m:val="bi"/>
                      </m:rPr>
                      <w:rPr>
                        <w:rFonts w:ascii="Cambria Math" w:eastAsiaTheme="minorEastAsia" w:hAnsi="Cambria Math"/>
                      </w:rPr>
                      <m:t>t</m:t>
                    </m:r>
                    <m:r>
                      <m:rPr>
                        <m:sty m:val="bi"/>
                      </m:rPr>
                      <w:rPr>
                        <w:rFonts w:ascii="Cambria Math" w:eastAsiaTheme="minorEastAsia" w:hAnsi="Cambria Math"/>
                      </w:rPr>
                      <m:t>22</m:t>
                    </m:r>
                  </m:sub>
                  <m:sup>
                    <m:r>
                      <m:rPr>
                        <m:sty m:val="bi"/>
                      </m:rPr>
                      <w:rPr>
                        <w:rFonts w:ascii="Cambria Math" w:eastAsiaTheme="minorEastAsia" w:hAnsi="Cambria Math"/>
                      </w:rPr>
                      <m:t>-1</m:t>
                    </m:r>
                  </m:sup>
                </m:sSubSup>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p</m:t>
                    </m:r>
                    <m:r>
                      <m:rPr>
                        <m:sty m:val="bi"/>
                      </m:rPr>
                      <w:rPr>
                        <w:rFonts w:ascii="Cambria Math" w:eastAsiaTheme="minorEastAsia" w:hAnsi="Cambria Math"/>
                      </w:rPr>
                      <m:t>2</m:t>
                    </m:r>
                  </m:sub>
                </m:sSub>
              </m:oMath>
            </m:oMathPara>
          </w:p>
        </w:tc>
        <w:tc>
          <w:tcPr>
            <w:tcW w:w="562" w:type="dxa"/>
          </w:tcPr>
          <w:p w14:paraId="017CC072" w14:textId="54CAFA22" w:rsidR="00C12484" w:rsidRDefault="007F2BF7" w:rsidP="007F2BF7">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115</w:t>
            </w:r>
            <w:r w:rsidR="00D158EC">
              <w:rPr>
                <w:noProof/>
              </w:rPr>
              <w:fldChar w:fldCharType="end"/>
            </w:r>
            <w:r>
              <w:t>)</w:t>
            </w:r>
          </w:p>
        </w:tc>
      </w:tr>
    </w:tbl>
    <w:p w14:paraId="625B476B" w14:textId="77777777" w:rsidR="00C12484" w:rsidRPr="00970874" w:rsidRDefault="00C12484" w:rsidP="00C12484">
      <w:pPr>
        <w:rPr>
          <w:sz w:val="2"/>
          <w:szCs w:val="2"/>
        </w:rPr>
      </w:pPr>
    </w:p>
    <w:p w14:paraId="62CFB8E9" w14:textId="77777777" w:rsidR="008F1FE3" w:rsidRPr="00234D0D" w:rsidRDefault="00C12484" w:rsidP="00234D0D">
      <w:pPr>
        <w:spacing w:line="360" w:lineRule="auto"/>
        <w:jc w:val="both"/>
      </w:pPr>
      <w:r>
        <w:t xml:space="preserve">La matrice de masse </w:t>
      </w:r>
      <w:r w:rsidR="008F1FE3" w:rsidRPr="008F1FE3">
        <w:t>de la structure compliante est constitué</w:t>
      </w:r>
      <w:r w:rsidR="00970874">
        <w:t>e</w:t>
      </w:r>
      <w:r w:rsidR="008F1FE3" w:rsidRPr="008F1FE3">
        <w:t xml:space="preserve"> de la matrice de masse de la feuille des plissées et de la feuille lisse.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E364DD" w14:paraId="1D27DB6B" w14:textId="77777777" w:rsidTr="009B759F">
        <w:tc>
          <w:tcPr>
            <w:tcW w:w="8359" w:type="dxa"/>
          </w:tcPr>
          <w:p w14:paraId="55F5AD7E" w14:textId="77777777" w:rsidR="00E364DD" w:rsidRDefault="00E364DD" w:rsidP="00E364DD">
            <m:oMathPara>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b</m:t>
                              </m:r>
                            </m:sub>
                          </m:sSub>
                        </m:e>
                        <m:e>
                          <m:r>
                            <w:rPr>
                              <w:rFonts w:ascii="Cambria Math" w:hAnsi="Cambria Math"/>
                            </w:rPr>
                            <m:t>0</m:t>
                          </m:r>
                        </m:e>
                      </m:mr>
                      <m:mr>
                        <m:e>
                          <m:r>
                            <w:rPr>
                              <w:rFonts w:ascii="Cambria Math" w:hAnsi="Cambria Math"/>
                            </w:rPr>
                            <m:t>0</m:t>
                          </m:r>
                        </m:e>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m:t>
                              </m:r>
                            </m:sub>
                          </m:sSub>
                        </m:e>
                      </m:mr>
                    </m:m>
                  </m:e>
                </m:d>
              </m:oMath>
            </m:oMathPara>
          </w:p>
        </w:tc>
        <w:tc>
          <w:tcPr>
            <w:tcW w:w="703" w:type="dxa"/>
          </w:tcPr>
          <w:p w14:paraId="4D0D955C" w14:textId="0D0F4A00"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116</w:t>
            </w:r>
            <w:r>
              <w:rPr>
                <w:noProof/>
              </w:rPr>
              <w:fldChar w:fldCharType="end"/>
            </w:r>
            <w:r>
              <w:t>)</w:t>
            </w:r>
          </w:p>
        </w:tc>
      </w:tr>
    </w:tbl>
    <w:p w14:paraId="1D19480D" w14:textId="77777777" w:rsidR="008F1FE3" w:rsidRDefault="008F1FE3" w:rsidP="00C12484"/>
    <w:p w14:paraId="6DEDECB1" w14:textId="6160034D" w:rsidR="008F1FE3" w:rsidRDefault="008F1FE3" w:rsidP="00234D0D">
      <w:pPr>
        <w:spacing w:line="360" w:lineRule="auto"/>
        <w:jc w:val="both"/>
      </w:pPr>
      <w:r w:rsidRPr="008F1FE3">
        <w:t xml:space="preserve">Ces matrices sont généralement définies à partir d’une discrétisation par éléments finis. Une telle discrétisation n’a pas été utilisée pour les feuilles du coussinet. Toutefois, une évaluation moins précise mais réaliste est possible à partir du modèle à masses concentrées décrit sur la </w:t>
      </w:r>
      <w:r w:rsidR="00647350">
        <w:fldChar w:fldCharType="begin"/>
      </w:r>
      <w:r w:rsidR="00647350">
        <w:instrText xml:space="preserve"> REF _Ref528007881 \h </w:instrText>
      </w:r>
      <w:r w:rsidR="00225EC3">
        <w:instrText xml:space="preserve"> \* MERGEFORMAT </w:instrText>
      </w:r>
      <w:r w:rsidR="00647350">
        <w:fldChar w:fldCharType="separate"/>
      </w:r>
      <w:r w:rsidR="009D4609">
        <w:t xml:space="preserve">Figure </w:t>
      </w:r>
      <w:r w:rsidR="009D4609">
        <w:rPr>
          <w:noProof/>
        </w:rPr>
        <w:t>63</w:t>
      </w:r>
      <w:r w:rsidR="00647350">
        <w:fldChar w:fldCharType="end"/>
      </w:r>
      <w:r w:rsidRPr="008F1FE3">
        <w:t>.</w:t>
      </w:r>
    </w:p>
    <w:p w14:paraId="5B9E3790" w14:textId="77777777" w:rsidR="00234D0D" w:rsidRPr="00234D0D" w:rsidRDefault="00234D0D" w:rsidP="00234D0D">
      <w:pPr>
        <w:jc w:val="both"/>
        <w:rPr>
          <w:sz w:val="4"/>
          <w:szCs w:val="4"/>
        </w:rPr>
      </w:pPr>
    </w:p>
    <w:p w14:paraId="5FC6737D" w14:textId="77777777" w:rsidR="008F1FE3" w:rsidRDefault="0012415F" w:rsidP="008F1FE3">
      <w:pPr>
        <w:jc w:val="center"/>
      </w:pPr>
      <w:r>
        <w:rPr>
          <w:noProof/>
          <w:lang w:eastAsia="fr-FR"/>
        </w:rPr>
        <w:drawing>
          <wp:inline distT="0" distB="0" distL="0" distR="0" wp14:anchorId="5B4157B8" wp14:editId="74CF0A14">
            <wp:extent cx="5400000" cy="2318400"/>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00" cy="2318400"/>
                    </a:xfrm>
                    <a:prstGeom prst="rect">
                      <a:avLst/>
                    </a:prstGeom>
                    <a:noFill/>
                    <a:ln>
                      <a:noFill/>
                    </a:ln>
                  </pic:spPr>
                </pic:pic>
              </a:graphicData>
            </a:graphic>
          </wp:inline>
        </w:drawing>
      </w:r>
    </w:p>
    <w:p w14:paraId="5B497CFE" w14:textId="45817BD0" w:rsidR="00821674" w:rsidRDefault="00821674" w:rsidP="00821674">
      <w:pPr>
        <w:pStyle w:val="Lgende"/>
        <w:jc w:val="center"/>
      </w:pPr>
      <w:bookmarkStart w:id="226" w:name="_Ref528007881"/>
      <w:bookmarkStart w:id="227" w:name="_Toc531267506"/>
      <w:r>
        <w:t xml:space="preserve">Figure </w:t>
      </w:r>
      <w:r>
        <w:rPr>
          <w:noProof/>
        </w:rPr>
        <w:fldChar w:fldCharType="begin"/>
      </w:r>
      <w:r>
        <w:rPr>
          <w:noProof/>
        </w:rPr>
        <w:instrText xml:space="preserve"> SEQ Figure \* ARABIC </w:instrText>
      </w:r>
      <w:r>
        <w:rPr>
          <w:noProof/>
        </w:rPr>
        <w:fldChar w:fldCharType="separate"/>
      </w:r>
      <w:r w:rsidR="009D4609">
        <w:rPr>
          <w:noProof/>
        </w:rPr>
        <w:t>63</w:t>
      </w:r>
      <w:r>
        <w:rPr>
          <w:noProof/>
        </w:rPr>
        <w:fldChar w:fldCharType="end"/>
      </w:r>
      <w:bookmarkEnd w:id="226"/>
      <w:r>
        <w:t> : Modélisation des feuilles par des masses concentrées</w:t>
      </w:r>
      <w:bookmarkEnd w:id="227"/>
    </w:p>
    <w:p w14:paraId="2D4CFC68" w14:textId="77777777" w:rsidR="00234D0D" w:rsidRPr="00234D0D" w:rsidRDefault="00234D0D" w:rsidP="00225EC3">
      <w:pPr>
        <w:rPr>
          <w:sz w:val="10"/>
          <w:szCs w:val="10"/>
        </w:rPr>
      </w:pPr>
    </w:p>
    <w:p w14:paraId="7D7BFD57" w14:textId="77777777" w:rsidR="008F1FE3" w:rsidRDefault="008F1FE3" w:rsidP="00225EC3">
      <w:r>
        <w:t>Les matrices de masses ainsi approximées sont diagonales :</w:t>
      </w:r>
    </w:p>
    <w:p w14:paraId="18B2F176" w14:textId="77777777" w:rsidR="008F1FE3" w:rsidRPr="00970874" w:rsidRDefault="008F1FE3" w:rsidP="00C12484">
      <w:pPr>
        <w:rPr>
          <w:sz w:val="2"/>
          <w:szCs w:val="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E364DD" w14:paraId="26E377E3" w14:textId="77777777" w:rsidTr="009B759F">
        <w:trPr>
          <w:trHeight w:val="500"/>
        </w:trPr>
        <w:tc>
          <w:tcPr>
            <w:tcW w:w="8359" w:type="dxa"/>
          </w:tcPr>
          <w:p w14:paraId="23E60347" w14:textId="77777777" w:rsidR="00E364DD" w:rsidRDefault="00F865FC" w:rsidP="00E364DD">
            <w:pPr>
              <w:jc w:val="both"/>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m:t>
                    </m:r>
                  </m:sub>
                </m:sSub>
                <m:r>
                  <w:rPr>
                    <w:rFonts w:ascii="Cambria Math" w:hAnsi="Cambria Math"/>
                  </w:rPr>
                  <m:t>=DIAG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m:t>
                              </m:r>
                            </m:sub>
                          </m:sSub>
                        </m:e>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t</m:t>
                              </m:r>
                            </m:sub>
                          </m:sSub>
                        </m:e>
                      </m:mr>
                    </m:m>
                  </m:e>
                </m:d>
              </m:oMath>
            </m:oMathPara>
          </w:p>
        </w:tc>
        <w:tc>
          <w:tcPr>
            <w:tcW w:w="703" w:type="dxa"/>
          </w:tcPr>
          <w:p w14:paraId="4A18723D" w14:textId="3FA56DDE"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117</w:t>
            </w:r>
            <w:r>
              <w:rPr>
                <w:noProof/>
              </w:rPr>
              <w:fldChar w:fldCharType="end"/>
            </w:r>
            <w:r>
              <w:t>)</w:t>
            </w:r>
          </w:p>
        </w:tc>
      </w:tr>
      <w:tr w:rsidR="00E364DD" w14:paraId="3510AEAA" w14:textId="77777777" w:rsidTr="009B759F">
        <w:tc>
          <w:tcPr>
            <w:tcW w:w="8359" w:type="dxa"/>
          </w:tcPr>
          <w:p w14:paraId="7F7AFE40" w14:textId="77777777" w:rsidR="00E364DD" w:rsidRDefault="00F865FC" w:rsidP="00E364DD">
            <w:pPr>
              <w:jc w:val="both"/>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b</m:t>
                    </m:r>
                  </m:sub>
                </m:sSub>
                <m:r>
                  <w:rPr>
                    <w:rFonts w:ascii="Cambria Math" w:hAnsi="Cambria Math"/>
                  </w:rPr>
                  <m:t>=DIAG</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b1</m:t>
                              </m:r>
                            </m:sub>
                          </m:sSub>
                        </m:e>
                        <m:e>
                          <m:sSub>
                            <m:sSubPr>
                              <m:ctrlPr>
                                <w:rPr>
                                  <w:rFonts w:ascii="Cambria Math" w:hAnsi="Cambria Math"/>
                                  <w:i/>
                                </w:rPr>
                              </m:ctrlPr>
                            </m:sSubPr>
                            <m:e>
                              <m:r>
                                <w:rPr>
                                  <w:rFonts w:ascii="Cambria Math" w:hAnsi="Cambria Math"/>
                                </w:rPr>
                                <m:t>m</m:t>
                              </m:r>
                            </m:e>
                            <m:sub>
                              <m:r>
                                <w:rPr>
                                  <w:rFonts w:ascii="Cambria Math" w:hAnsi="Cambria Math"/>
                                </w:rPr>
                                <m:t>b1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b2</m:t>
                                    </m:r>
                                  </m:sub>
                                </m:sSub>
                              </m:e>
                              <m:e>
                                <m:sSub>
                                  <m:sSubPr>
                                    <m:ctrlPr>
                                      <w:rPr>
                                        <w:rFonts w:ascii="Cambria Math" w:hAnsi="Cambria Math"/>
                                        <w:i/>
                                      </w:rPr>
                                    </m:ctrlPr>
                                  </m:sSubPr>
                                  <m:e>
                                    <m:r>
                                      <w:rPr>
                                        <w:rFonts w:ascii="Cambria Math" w:hAnsi="Cambria Math"/>
                                      </w:rPr>
                                      <m:t>m</m:t>
                                    </m:r>
                                  </m:e>
                                  <m:sub>
                                    <m:r>
                                      <w:rPr>
                                        <w:rFonts w:ascii="Cambria Math" w:hAnsi="Cambria Math"/>
                                      </w:rPr>
                                      <m:t>b2</m:t>
                                    </m:r>
                                  </m:sub>
                                </m:sSub>
                              </m:e>
                              <m:e>
                                <m:m>
                                  <m:mPr>
                                    <m:mcs>
                                      <m:mc>
                                        <m:mcPr>
                                          <m:count m:val="3"/>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b1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b1</m:t>
                                                </m:r>
                                              </m:sub>
                                            </m:sSub>
                                          </m:e>
                                          <m:e>
                                            <m:sSub>
                                              <m:sSubPr>
                                                <m:ctrlPr>
                                                  <w:rPr>
                                                    <w:rFonts w:ascii="Cambria Math" w:hAnsi="Cambria Math"/>
                                                    <w:i/>
                                                  </w:rPr>
                                                </m:ctrlPr>
                                              </m:sSubPr>
                                              <m:e>
                                                <m:r>
                                                  <w:rPr>
                                                    <w:rFonts w:ascii="Cambria Math" w:hAnsi="Cambria Math"/>
                                                  </w:rPr>
                                                  <m:t>m</m:t>
                                                </m:r>
                                              </m:e>
                                              <m:sub>
                                                <m:r>
                                                  <w:rPr>
                                                    <w:rFonts w:ascii="Cambria Math" w:hAnsi="Cambria Math"/>
                                                  </w:rPr>
                                                  <m:t>b2</m:t>
                                                </m:r>
                                              </m:sub>
                                            </m:sSub>
                                          </m:e>
                                          <m:e>
                                            <m:sSub>
                                              <m:sSubPr>
                                                <m:ctrlPr>
                                                  <w:rPr>
                                                    <w:rFonts w:ascii="Cambria Math" w:hAnsi="Cambria Math"/>
                                                    <w:i/>
                                                  </w:rPr>
                                                </m:ctrlPr>
                                              </m:sSubPr>
                                              <m:e>
                                                <m:r>
                                                  <w:rPr>
                                                    <w:rFonts w:ascii="Cambria Math" w:hAnsi="Cambria Math"/>
                                                  </w:rPr>
                                                  <m:t>m</m:t>
                                                </m:r>
                                              </m:e>
                                              <m:sub>
                                                <m:r>
                                                  <w:rPr>
                                                    <w:rFonts w:ascii="Cambria Math" w:hAnsi="Cambria Math"/>
                                                  </w:rPr>
                                                  <m:t>b2</m:t>
                                                </m:r>
                                              </m:sub>
                                            </m:sSub>
                                          </m:e>
                                        </m:mr>
                                      </m:m>
                                    </m:e>
                                  </m:mr>
                                </m:m>
                              </m:e>
                            </m:mr>
                          </m:m>
                        </m:e>
                      </m:mr>
                    </m:m>
                  </m:e>
                </m:d>
              </m:oMath>
            </m:oMathPara>
          </w:p>
        </w:tc>
        <w:tc>
          <w:tcPr>
            <w:tcW w:w="703" w:type="dxa"/>
          </w:tcPr>
          <w:p w14:paraId="2C78E5B2" w14:textId="0E99521D"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118</w:t>
            </w:r>
            <w:r>
              <w:rPr>
                <w:noProof/>
              </w:rPr>
              <w:fldChar w:fldCharType="end"/>
            </w:r>
            <w:r>
              <w:t>)</w:t>
            </w:r>
          </w:p>
        </w:tc>
      </w:tr>
    </w:tbl>
    <w:p w14:paraId="5C0970CB" w14:textId="77777777" w:rsidR="009B759F" w:rsidRPr="009B759F" w:rsidRDefault="009B759F" w:rsidP="008F1FE3">
      <w:pPr>
        <w:jc w:val="both"/>
        <w:rPr>
          <w:sz w:val="10"/>
          <w:szCs w:val="10"/>
        </w:rPr>
      </w:pPr>
    </w:p>
    <w:p w14:paraId="71390F0F" w14:textId="65FBB8A9" w:rsidR="008F1FE3" w:rsidRPr="00234D0D" w:rsidRDefault="00D0127B" w:rsidP="00234D0D">
      <w:pPr>
        <w:spacing w:line="360" w:lineRule="auto"/>
        <w:jc w:val="both"/>
      </w:pPr>
      <w:r>
        <w:t>Les termes des matrices de</w:t>
      </w:r>
      <w:r w:rsidR="001B7939">
        <w:t xml:space="preserve"> masse peuvent être</w:t>
      </w:r>
      <w:r w:rsidR="008F1FE3">
        <w:t xml:space="preserve"> exprimés à l’aide des caractéristiques géométriques de</w:t>
      </w:r>
      <w:r w:rsidR="001B7939">
        <w:t>s feuilles</w:t>
      </w:r>
      <w:r w:rsidR="00647350">
        <w:t xml:space="preserve">. Tenant compte de la </w:t>
      </w:r>
      <w:r w:rsidR="00647350">
        <w:fldChar w:fldCharType="begin"/>
      </w:r>
      <w:r w:rsidR="00647350">
        <w:instrText xml:space="preserve"> REF _Ref528007881 \h </w:instrText>
      </w:r>
      <w:r w:rsidR="00234D0D">
        <w:instrText xml:space="preserve"> \* MERGEFORMAT </w:instrText>
      </w:r>
      <w:r w:rsidR="00647350">
        <w:fldChar w:fldCharType="separate"/>
      </w:r>
      <w:r w:rsidR="009D4609">
        <w:t xml:space="preserve">Figure </w:t>
      </w:r>
      <w:r w:rsidR="009D4609">
        <w:rPr>
          <w:noProof/>
        </w:rPr>
        <w:t>63</w:t>
      </w:r>
      <w:r w:rsidR="00647350">
        <w:fldChar w:fldCharType="end"/>
      </w:r>
      <w:r w:rsidR="001B7939">
        <w:t>,</w:t>
      </w:r>
      <w:r w:rsidR="008F1FE3">
        <w:t xml:space="preserve"> du </w:t>
      </w:r>
      <w:r w:rsidR="00647350">
        <w:fldChar w:fldCharType="begin"/>
      </w:r>
      <w:r w:rsidR="00647350">
        <w:instrText xml:space="preserve"> REF _Ref525721735 \h </w:instrText>
      </w:r>
      <w:r w:rsidR="00234D0D">
        <w:instrText xml:space="preserve"> \* MERGEFORMAT </w:instrText>
      </w:r>
      <w:r w:rsidR="00647350">
        <w:fldChar w:fldCharType="separate"/>
      </w:r>
      <w:r w:rsidR="009D4609">
        <w:t xml:space="preserve">Tableau </w:t>
      </w:r>
      <w:r w:rsidR="009D4609">
        <w:rPr>
          <w:noProof/>
        </w:rPr>
        <w:t>1</w:t>
      </w:r>
      <w:r w:rsidR="00647350">
        <w:fldChar w:fldCharType="end"/>
      </w:r>
      <w:r w:rsidR="00647350">
        <w:t xml:space="preserve"> </w:t>
      </w:r>
      <w:r w:rsidR="008F1FE3">
        <w:t>et du fait que les plissés sont équidistants, ces termes sont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E364DD" w14:paraId="60297C36" w14:textId="77777777" w:rsidTr="009B759F">
        <w:trPr>
          <w:trHeight w:val="570"/>
        </w:trPr>
        <w:tc>
          <w:tcPr>
            <w:tcW w:w="8463" w:type="dxa"/>
          </w:tcPr>
          <w:p w14:paraId="3503A132" w14:textId="77777777" w:rsidR="00E364DD" w:rsidRPr="00667E4E" w:rsidRDefault="00667E4E" w:rsidP="00667E4E">
            <w:pPr>
              <w:jc w:val="both"/>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L</m:t>
                </m:r>
                <m:sSub>
                  <m:sSubPr>
                    <m:ctrlPr>
                      <w:rPr>
                        <w:rFonts w:ascii="Cambria Math" w:hAnsi="Cambria Math"/>
                        <w:i/>
                      </w:rPr>
                    </m:ctrlPr>
                  </m:sSubPr>
                  <m:e>
                    <m:r>
                      <w:rPr>
                        <w:rFonts w:ascii="Cambria Math" w:hAnsi="Cambria Math"/>
                      </w:rPr>
                      <m:t>ρ</m:t>
                    </m:r>
                  </m:e>
                  <m:sub>
                    <m:r>
                      <w:rPr>
                        <w:rFonts w:ascii="Cambria Math" w:hAnsi="Cambria Math"/>
                      </w:rPr>
                      <m:t>t</m:t>
                    </m:r>
                  </m:sub>
                </m:sSub>
              </m:oMath>
            </m:oMathPara>
          </w:p>
        </w:tc>
        <w:tc>
          <w:tcPr>
            <w:tcW w:w="599" w:type="dxa"/>
          </w:tcPr>
          <w:p w14:paraId="674BC09F" w14:textId="4D9193DB"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119</w:t>
            </w:r>
            <w:r>
              <w:rPr>
                <w:noProof/>
              </w:rPr>
              <w:fldChar w:fldCharType="end"/>
            </w:r>
            <w:r>
              <w:t>)</w:t>
            </w:r>
          </w:p>
        </w:tc>
      </w:tr>
      <w:tr w:rsidR="00E364DD" w14:paraId="25ABC726" w14:textId="77777777" w:rsidTr="009B759F">
        <w:trPr>
          <w:trHeight w:val="703"/>
        </w:trPr>
        <w:tc>
          <w:tcPr>
            <w:tcW w:w="8463" w:type="dxa"/>
          </w:tcPr>
          <w:p w14:paraId="328F0566" w14:textId="77777777" w:rsidR="00E364DD" w:rsidRPr="00667E4E" w:rsidRDefault="00667E4E" w:rsidP="00E364DD">
            <w:pPr>
              <w:jc w:val="both"/>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b1</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arctg</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m:t>
                            </m:r>
                          </m:sub>
                        </m:sSub>
                      </m:den>
                    </m:f>
                  </m:e>
                </m:d>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L</m:t>
                </m:r>
                <m:sSub>
                  <m:sSubPr>
                    <m:ctrlPr>
                      <w:rPr>
                        <w:rFonts w:ascii="Cambria Math" w:hAnsi="Cambria Math"/>
                        <w:i/>
                      </w:rPr>
                    </m:ctrlPr>
                  </m:sSubPr>
                  <m:e>
                    <m:r>
                      <w:rPr>
                        <w:rFonts w:ascii="Cambria Math" w:hAnsi="Cambria Math"/>
                      </w:rPr>
                      <m:t>ρ</m:t>
                    </m:r>
                  </m:e>
                  <m:sub>
                    <m:r>
                      <w:rPr>
                        <w:rFonts w:ascii="Cambria Math" w:hAnsi="Cambria Math"/>
                      </w:rPr>
                      <m:t>b</m:t>
                    </m:r>
                  </m:sub>
                </m:sSub>
              </m:oMath>
            </m:oMathPara>
          </w:p>
        </w:tc>
        <w:tc>
          <w:tcPr>
            <w:tcW w:w="599" w:type="dxa"/>
          </w:tcPr>
          <w:p w14:paraId="33CEF578" w14:textId="20FF8BA6"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120</w:t>
            </w:r>
            <w:r>
              <w:rPr>
                <w:noProof/>
              </w:rPr>
              <w:fldChar w:fldCharType="end"/>
            </w:r>
            <w:r>
              <w:t>)</w:t>
            </w:r>
          </w:p>
        </w:tc>
      </w:tr>
      <w:tr w:rsidR="00E364DD" w14:paraId="22BC3A68" w14:textId="77777777" w:rsidTr="009B759F">
        <w:trPr>
          <w:trHeight w:val="558"/>
        </w:trPr>
        <w:tc>
          <w:tcPr>
            <w:tcW w:w="8463" w:type="dxa"/>
          </w:tcPr>
          <w:p w14:paraId="4A03CC61" w14:textId="77777777" w:rsidR="00E364DD" w:rsidRPr="00667E4E" w:rsidRDefault="00667E4E" w:rsidP="00E364DD">
            <w:pPr>
              <w:jc w:val="both"/>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b2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0</m:t>
                        </m:r>
                      </m:sub>
                    </m:sSub>
                  </m:e>
                </m:d>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L</m:t>
                </m:r>
                <m:sSub>
                  <m:sSubPr>
                    <m:ctrlPr>
                      <w:rPr>
                        <w:rFonts w:ascii="Cambria Math" w:hAnsi="Cambria Math"/>
                        <w:i/>
                      </w:rPr>
                    </m:ctrlPr>
                  </m:sSubPr>
                  <m:e>
                    <m:r>
                      <w:rPr>
                        <w:rFonts w:ascii="Cambria Math" w:hAnsi="Cambria Math"/>
                      </w:rPr>
                      <m:t>ρ</m:t>
                    </m:r>
                  </m:e>
                  <m:sub>
                    <m:r>
                      <w:rPr>
                        <w:rFonts w:ascii="Cambria Math" w:hAnsi="Cambria Math"/>
                      </w:rPr>
                      <m:t>b</m:t>
                    </m:r>
                  </m:sub>
                </m:sSub>
              </m:oMath>
            </m:oMathPara>
          </w:p>
        </w:tc>
        <w:tc>
          <w:tcPr>
            <w:tcW w:w="599" w:type="dxa"/>
          </w:tcPr>
          <w:p w14:paraId="0EC47B56" w14:textId="4A62AC3C"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121</w:t>
            </w:r>
            <w:r>
              <w:rPr>
                <w:noProof/>
              </w:rPr>
              <w:fldChar w:fldCharType="end"/>
            </w:r>
            <w:r>
              <w:t>)</w:t>
            </w:r>
          </w:p>
        </w:tc>
      </w:tr>
    </w:tbl>
    <w:p w14:paraId="2A19690C" w14:textId="77777777" w:rsidR="008F1FE3" w:rsidRDefault="008F1FE3" w:rsidP="00234D0D">
      <w:pPr>
        <w:spacing w:line="360" w:lineRule="auto"/>
        <w:jc w:val="both"/>
        <w:rPr>
          <w:rFonts w:eastAsiaTheme="minorEastAsia"/>
        </w:rPr>
      </w:pPr>
      <w:r>
        <w:t xml:space="preserve">Où </w:t>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type m:val="lin"/>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b</m:t>
                    </m:r>
                  </m:sub>
                  <m:sup>
                    <m:r>
                      <w:rPr>
                        <w:rFonts w:ascii="Cambria Math" w:hAnsi="Cambria Math"/>
                      </w:rPr>
                      <m:t>2</m:t>
                    </m:r>
                  </m:sup>
                </m:sSubSup>
              </m:e>
            </m:d>
          </m:num>
          <m:den>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b</m:t>
                </m:r>
              </m:sub>
            </m:sSub>
          </m:den>
        </m:f>
      </m:oMath>
      <w:r w:rsidR="001B7939">
        <w:rPr>
          <w:rFonts w:eastAsiaTheme="minorEastAsia"/>
        </w:rPr>
        <w:t xml:space="preserve"> est le rayon du </w:t>
      </w:r>
      <w:r w:rsidR="0052267E">
        <w:rPr>
          <w:rFonts w:eastAsiaTheme="minorEastAsia"/>
        </w:rPr>
        <w:t>plissé</w:t>
      </w:r>
      <w:r w:rsidR="001B7939">
        <w:rPr>
          <w:rFonts w:eastAsiaTheme="minorEastAsia"/>
        </w:rPr>
        <w:t>. Dans c</w:t>
      </w:r>
      <w:r>
        <w:rPr>
          <w:rFonts w:eastAsiaTheme="minorEastAsia"/>
        </w:rPr>
        <w:t xml:space="preserve">es relations il a été supposé que la masse associée aux degrés de liberté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b,1</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b,2</m:t>
            </m:r>
          </m:sub>
        </m:sSub>
      </m:oMath>
      <w:r>
        <w:rPr>
          <w:rFonts w:eastAsiaTheme="minorEastAsia"/>
        </w:rPr>
        <w:t xml:space="preserve"> est la masse d</w:t>
      </w:r>
      <w:r w:rsidR="00647350">
        <w:rPr>
          <w:rFonts w:eastAsiaTheme="minorEastAsia"/>
        </w:rPr>
        <w:t>e</w:t>
      </w:r>
      <w:r>
        <w:rPr>
          <w:rFonts w:eastAsiaTheme="minorEastAsia"/>
        </w:rPr>
        <w:t xml:space="preserve"> la partie circulaire du plissé et la </w:t>
      </w:r>
      <w:r>
        <w:rPr>
          <w:rFonts w:eastAsiaTheme="minorEastAsia"/>
        </w:rPr>
        <w:lastRenderedPageBreak/>
        <w:t xml:space="preserve">masse associée aux degrés de liberté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b,3</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b,4</m:t>
            </m:r>
          </m:sub>
        </m:sSub>
      </m:oMath>
      <w:r>
        <w:rPr>
          <w:rFonts w:eastAsiaTheme="minorEastAsia"/>
        </w:rPr>
        <w:t xml:space="preserve"> est la masse de la semelle du plissée. D’autres hypothèse</w:t>
      </w:r>
      <w:r w:rsidR="00647350">
        <w:rPr>
          <w:rFonts w:eastAsiaTheme="minorEastAsia"/>
        </w:rPr>
        <w:t>s</w:t>
      </w:r>
      <w:r>
        <w:rPr>
          <w:rFonts w:eastAsiaTheme="minorEastAsia"/>
        </w:rPr>
        <w:t xml:space="preserve"> sont possibles.</w:t>
      </w:r>
    </w:p>
    <w:p w14:paraId="2BDFACDB" w14:textId="309C59D6" w:rsidR="008F1FE3" w:rsidRDefault="008F1FE3" w:rsidP="00234D0D">
      <w:pPr>
        <w:spacing w:line="360" w:lineRule="auto"/>
        <w:jc w:val="both"/>
        <w:rPr>
          <w:rFonts w:eastAsiaTheme="minorEastAsia"/>
        </w:rPr>
      </w:pPr>
      <w:r>
        <w:rPr>
          <w:rFonts w:eastAsiaTheme="minorEastAsia"/>
        </w:rPr>
        <w:t xml:space="preserve">La description des caractéristiques d’inertie des feuilles par une matrice de masse diagonale a l’avantage de rendre son inversion immédiate. Ceci est une condition </w:t>
      </w:r>
      <w:r w:rsidR="006B18FE">
        <w:rPr>
          <w:rFonts w:eastAsiaTheme="minorEastAsia"/>
        </w:rPr>
        <w:t>imposée</w:t>
      </w:r>
      <w:r>
        <w:rPr>
          <w:rFonts w:eastAsiaTheme="minorEastAsia"/>
        </w:rPr>
        <w:t xml:space="preserve"> dans </w:t>
      </w:r>
      <w:r w:rsidR="00C5682C">
        <w:rPr>
          <w:rFonts w:eastAsiaTheme="minorEastAsia"/>
        </w:rPr>
        <w:t xml:space="preserve">de </w:t>
      </w:r>
      <w:r w:rsidR="006B18FE">
        <w:rPr>
          <w:rFonts w:eastAsiaTheme="minorEastAsia"/>
        </w:rPr>
        <w:t>nombreux</w:t>
      </w:r>
      <w:r>
        <w:rPr>
          <w:rFonts w:eastAsiaTheme="minorEastAsia"/>
        </w:rPr>
        <w:t xml:space="preserve"> algorithmes de contact (</w:t>
      </w:r>
      <w:r w:rsidR="001B7939">
        <w:rPr>
          <w:rFonts w:eastAsiaTheme="minorEastAsia"/>
        </w:rPr>
        <w:fldChar w:fldCharType="begin"/>
      </w:r>
      <w:r w:rsidR="001B7939">
        <w:rPr>
          <w:rFonts w:eastAsiaTheme="minorEastAsia"/>
        </w:rPr>
        <w:instrText xml:space="preserve"> REF _Ref522197922 \h </w:instrText>
      </w:r>
      <w:r w:rsidR="00234D0D">
        <w:rPr>
          <w:rFonts w:eastAsiaTheme="minorEastAsia"/>
        </w:rPr>
        <w:instrText xml:space="preserve"> \* MERGEFORMAT </w:instrText>
      </w:r>
      <w:r w:rsidR="001B7939">
        <w:rPr>
          <w:rFonts w:eastAsiaTheme="minorEastAsia"/>
        </w:rPr>
      </w:r>
      <w:r w:rsidR="001B7939">
        <w:rPr>
          <w:rFonts w:eastAsiaTheme="minorEastAsia"/>
        </w:rPr>
        <w:fldChar w:fldCharType="separate"/>
      </w:r>
      <w:r w:rsidR="009D4609" w:rsidRPr="009D4609">
        <w:t>[</w:t>
      </w:r>
      <w:r w:rsidR="009D4609" w:rsidRPr="009D4609">
        <w:rPr>
          <w:noProof/>
        </w:rPr>
        <w:t>89</w:t>
      </w:r>
      <w:r w:rsidR="001B7939">
        <w:rPr>
          <w:rFonts w:eastAsiaTheme="minorEastAsia"/>
        </w:rPr>
        <w:fldChar w:fldCharType="end"/>
      </w:r>
      <w:r w:rsidR="001B7939">
        <w:rPr>
          <w:rFonts w:eastAsiaTheme="minorEastAsia"/>
        </w:rPr>
        <w:t xml:space="preserve">], </w:t>
      </w:r>
      <w:r w:rsidR="001B7939">
        <w:rPr>
          <w:rFonts w:eastAsiaTheme="minorEastAsia"/>
        </w:rPr>
        <w:fldChar w:fldCharType="begin"/>
      </w:r>
      <w:r w:rsidR="001B7939">
        <w:rPr>
          <w:rFonts w:eastAsiaTheme="minorEastAsia"/>
        </w:rPr>
        <w:instrText xml:space="preserve"> REF _Ref528575408 \h </w:instrText>
      </w:r>
      <w:r w:rsidR="00234D0D">
        <w:rPr>
          <w:rFonts w:eastAsiaTheme="minorEastAsia"/>
        </w:rPr>
        <w:instrText xml:space="preserve"> \* MERGEFORMAT </w:instrText>
      </w:r>
      <w:r w:rsidR="001B7939">
        <w:rPr>
          <w:rFonts w:eastAsiaTheme="minorEastAsia"/>
        </w:rPr>
      </w:r>
      <w:r w:rsidR="001B7939">
        <w:rPr>
          <w:rFonts w:eastAsiaTheme="minorEastAsia"/>
        </w:rPr>
        <w:fldChar w:fldCharType="separate"/>
      </w:r>
      <w:r w:rsidR="009D4609" w:rsidRPr="009D4609">
        <w:t>[</w:t>
      </w:r>
      <w:r w:rsidR="009D4609" w:rsidRPr="009D4609">
        <w:rPr>
          <w:noProof/>
        </w:rPr>
        <w:t>100</w:t>
      </w:r>
      <w:r w:rsidR="001B7939">
        <w:rPr>
          <w:rFonts w:eastAsiaTheme="minorEastAsia"/>
        </w:rPr>
        <w:fldChar w:fldCharType="end"/>
      </w:r>
      <w:r w:rsidR="001B7939">
        <w:rPr>
          <w:rFonts w:eastAsiaTheme="minorEastAsia"/>
        </w:rPr>
        <w:t xml:space="preserve">], </w:t>
      </w:r>
      <w:r w:rsidR="001B7939">
        <w:rPr>
          <w:rFonts w:eastAsiaTheme="minorEastAsia"/>
        </w:rPr>
        <w:fldChar w:fldCharType="begin"/>
      </w:r>
      <w:r w:rsidR="001B7939">
        <w:rPr>
          <w:rFonts w:eastAsiaTheme="minorEastAsia"/>
        </w:rPr>
        <w:instrText xml:space="preserve"> REF _Ref528575412 \h </w:instrText>
      </w:r>
      <w:r w:rsidR="00234D0D">
        <w:rPr>
          <w:rFonts w:eastAsiaTheme="minorEastAsia"/>
        </w:rPr>
        <w:instrText xml:space="preserve"> \* MERGEFORMAT </w:instrText>
      </w:r>
      <w:r w:rsidR="001B7939">
        <w:rPr>
          <w:rFonts w:eastAsiaTheme="minorEastAsia"/>
        </w:rPr>
      </w:r>
      <w:r w:rsidR="001B7939">
        <w:rPr>
          <w:rFonts w:eastAsiaTheme="minorEastAsia"/>
        </w:rPr>
        <w:fldChar w:fldCharType="separate"/>
      </w:r>
      <w:r w:rsidR="009D4609" w:rsidRPr="009D4609">
        <w:t>[</w:t>
      </w:r>
      <w:r w:rsidR="009D4609" w:rsidRPr="009D4609">
        <w:rPr>
          <w:noProof/>
        </w:rPr>
        <w:t>101</w:t>
      </w:r>
      <w:r w:rsidR="001B7939">
        <w:rPr>
          <w:rFonts w:eastAsiaTheme="minorEastAsia"/>
        </w:rPr>
        <w:fldChar w:fldCharType="end"/>
      </w:r>
      <w:r w:rsidR="001B7939">
        <w:rPr>
          <w:rFonts w:eastAsiaTheme="minorEastAsia"/>
        </w:rPr>
        <w:t>]</w:t>
      </w:r>
      <w:r>
        <w:rPr>
          <w:rFonts w:eastAsiaTheme="minorEastAsia"/>
        </w:rPr>
        <w:t>).</w:t>
      </w:r>
    </w:p>
    <w:p w14:paraId="3EF70994" w14:textId="16DFC25A" w:rsidR="008F1FE3" w:rsidRPr="00234D0D" w:rsidRDefault="008F1FE3" w:rsidP="00234D0D">
      <w:pPr>
        <w:spacing w:line="360" w:lineRule="auto"/>
        <w:jc w:val="both"/>
        <w:rPr>
          <w:rFonts w:eastAsiaTheme="minorEastAsia"/>
        </w:rPr>
      </w:pPr>
      <w:r>
        <w:rPr>
          <w:rFonts w:eastAsiaTheme="minorEastAsia"/>
        </w:rPr>
        <w:t>U</w:t>
      </w:r>
      <w:r w:rsidRPr="00C257DC">
        <w:rPr>
          <w:rFonts w:eastAsiaTheme="minorEastAsia"/>
        </w:rPr>
        <w:t>ne modélisation approximative de type Rayleigh</w:t>
      </w:r>
      <w:r>
        <w:rPr>
          <w:rFonts w:eastAsiaTheme="minorEastAsia"/>
        </w:rPr>
        <w:t xml:space="preserve"> de l’amortissement structural peut aussi être introduite. La matrice d’amortissement est écrite comme une combinaison linéaire des matrices de rigidité et de mase</w:t>
      </w:r>
      <w:r w:rsidR="001B7939">
        <w:rPr>
          <w:rFonts w:eastAsiaTheme="minorEastAsia"/>
        </w:rPr>
        <w:t xml:space="preserve"> </w:t>
      </w:r>
      <w:r w:rsidR="001B7939">
        <w:rPr>
          <w:rFonts w:eastAsiaTheme="minorEastAsia"/>
        </w:rPr>
        <w:fldChar w:fldCharType="begin"/>
      </w:r>
      <w:r w:rsidR="001B7939">
        <w:rPr>
          <w:rFonts w:eastAsiaTheme="minorEastAsia"/>
        </w:rPr>
        <w:instrText xml:space="preserve"> REF _Ref528575610 \h </w:instrText>
      </w:r>
      <w:r w:rsidR="00234D0D">
        <w:rPr>
          <w:rFonts w:eastAsiaTheme="minorEastAsia"/>
        </w:rPr>
        <w:instrText xml:space="preserve"> \* MERGEFORMAT </w:instrText>
      </w:r>
      <w:r w:rsidR="001B7939">
        <w:rPr>
          <w:rFonts w:eastAsiaTheme="minorEastAsia"/>
        </w:rPr>
      </w:r>
      <w:r w:rsidR="001B7939">
        <w:rPr>
          <w:rFonts w:eastAsiaTheme="minorEastAsia"/>
        </w:rPr>
        <w:fldChar w:fldCharType="separate"/>
      </w:r>
      <w:r w:rsidR="009D4609" w:rsidRPr="009D4609">
        <w:t>[</w:t>
      </w:r>
      <w:r w:rsidR="009D4609" w:rsidRPr="009D4609">
        <w:rPr>
          <w:noProof/>
        </w:rPr>
        <w:t>102</w:t>
      </w:r>
      <w:r w:rsidR="001B7939">
        <w:rPr>
          <w:rFonts w:eastAsiaTheme="minorEastAsia"/>
        </w:rPr>
        <w:fldChar w:fldCharType="end"/>
      </w:r>
      <w:r w:rsidR="001B7939">
        <w:rPr>
          <w:rFonts w:eastAsiaTheme="minorEastAsia"/>
        </w:rPr>
        <w:t>]</w:t>
      </w:r>
      <w:r w:rsidRPr="001B7939">
        <w:rPr>
          <w:rFonts w:eastAsiaTheme="minorEastAsia"/>
        </w:rPr>
        <w:t>.</w:t>
      </w:r>
      <w:r w:rsidRPr="001B7939">
        <w:rPr>
          <w:rStyle w:val="Appelnotedebasdep"/>
          <w:rFonts w:eastAsiaTheme="minorEastAsia"/>
        </w:rPr>
        <w:footnoteReference w:id="4"/>
      </w:r>
      <w:r>
        <w:rPr>
          <w:rFonts w:eastAsiaTheme="minorEastAsia"/>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E364DD" w14:paraId="4835FFE4" w14:textId="77777777" w:rsidTr="009B759F">
        <w:tc>
          <w:tcPr>
            <w:tcW w:w="8500" w:type="dxa"/>
          </w:tcPr>
          <w:p w14:paraId="26373933" w14:textId="77777777" w:rsidR="00E364DD" w:rsidRDefault="00E364DD" w:rsidP="00572F47">
            <w:pPr>
              <w:jc w:val="both"/>
              <w:rPr>
                <w:rFonts w:eastAsiaTheme="minorEastAsia"/>
              </w:rPr>
            </w:pPr>
            <m:oMathPara>
              <m:oMath>
                <m:r>
                  <w:rPr>
                    <w:rFonts w:ascii="Cambria Math" w:eastAsiaTheme="minorEastAsia" w:hAnsi="Cambria Math"/>
                  </w:rPr>
                  <m:t>C=αK+χM</m:t>
                </m:r>
              </m:oMath>
            </m:oMathPara>
          </w:p>
        </w:tc>
        <w:tc>
          <w:tcPr>
            <w:tcW w:w="562" w:type="dxa"/>
          </w:tcPr>
          <w:p w14:paraId="2F9A297A" w14:textId="785409C5" w:rsidR="00E364DD" w:rsidRDefault="00E364DD" w:rsidP="00E364DD">
            <w:pPr>
              <w:pStyle w:val="Lgende"/>
              <w:keepNext/>
            </w:pPr>
            <w:bookmarkStart w:id="228" w:name="_Ref528665634"/>
            <w:r>
              <w:t>(</w:t>
            </w:r>
            <w:r>
              <w:rPr>
                <w:noProof/>
              </w:rPr>
              <w:fldChar w:fldCharType="begin"/>
            </w:r>
            <w:r>
              <w:rPr>
                <w:noProof/>
              </w:rPr>
              <w:instrText xml:space="preserve"> SEQ Équation \* ARABIC </w:instrText>
            </w:r>
            <w:r>
              <w:rPr>
                <w:noProof/>
              </w:rPr>
              <w:fldChar w:fldCharType="separate"/>
            </w:r>
            <w:r w:rsidR="009D4609">
              <w:rPr>
                <w:noProof/>
              </w:rPr>
              <w:t>122</w:t>
            </w:r>
            <w:r>
              <w:rPr>
                <w:noProof/>
              </w:rPr>
              <w:fldChar w:fldCharType="end"/>
            </w:r>
            <w:r>
              <w:t>)</w:t>
            </w:r>
            <w:bookmarkEnd w:id="228"/>
          </w:p>
        </w:tc>
      </w:tr>
    </w:tbl>
    <w:p w14:paraId="5AA6AE1C" w14:textId="77777777" w:rsidR="006B18FE" w:rsidRPr="00970874" w:rsidRDefault="006B18FE" w:rsidP="006B18FE">
      <w:pPr>
        <w:jc w:val="both"/>
        <w:rPr>
          <w:rFonts w:eastAsiaTheme="minorEastAsia"/>
          <w:sz w:val="2"/>
          <w:szCs w:val="2"/>
        </w:rPr>
      </w:pPr>
    </w:p>
    <w:p w14:paraId="477251AC" w14:textId="77777777" w:rsidR="008F1FE3" w:rsidRPr="00234D0D" w:rsidRDefault="006B18FE" w:rsidP="00234D0D">
      <w:pPr>
        <w:spacing w:line="360" w:lineRule="auto"/>
        <w:jc w:val="both"/>
        <w:rPr>
          <w:rFonts w:eastAsiaTheme="minorEastAsia"/>
        </w:rPr>
      </w:pPr>
      <w:r>
        <w:t>Pou</w:t>
      </w:r>
      <w:r w:rsidR="00647350">
        <w:t>r une modélisation rigoureuse, l</w:t>
      </w:r>
      <w:r>
        <w:t xml:space="preserve">es coefficients </w:t>
      </w:r>
      <m:oMath>
        <m:r>
          <w:rPr>
            <w:rFonts w:ascii="Cambria Math" w:hAnsi="Cambria Math"/>
          </w:rPr>
          <m:t>α</m:t>
        </m:r>
      </m:oMath>
      <w:r>
        <w:rPr>
          <w:rFonts w:eastAsiaTheme="minorEastAsia"/>
        </w:rPr>
        <w:t xml:space="preserve"> et </w:t>
      </w:r>
      <w:r w:rsidR="009621BB">
        <w:rPr>
          <w:rFonts w:eastAsiaTheme="minorEastAsia" w:cstheme="minorHAnsi"/>
        </w:rPr>
        <w:t>χ</w:t>
      </w:r>
      <w:r w:rsidR="009621BB">
        <w:rPr>
          <w:rFonts w:eastAsiaTheme="minorEastAsia"/>
        </w:rPr>
        <w:t xml:space="preserve"> </w:t>
      </w:r>
      <w:r>
        <w:rPr>
          <w:rFonts w:eastAsiaTheme="minorEastAsia"/>
        </w:rPr>
        <w:t>sont déterminés expérimentalement. Ceci correspond à un amortissement modal réduit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E364DD" w14:paraId="3CC1580A" w14:textId="77777777" w:rsidTr="009B759F">
        <w:trPr>
          <w:trHeight w:val="572"/>
        </w:trPr>
        <w:tc>
          <w:tcPr>
            <w:tcW w:w="8500" w:type="dxa"/>
          </w:tcPr>
          <w:p w14:paraId="07B403BD" w14:textId="77777777" w:rsidR="00E364DD" w:rsidRDefault="00E364DD" w:rsidP="00572F47">
            <w:pPr>
              <w:jc w:val="both"/>
              <w:rPr>
                <w:rFonts w:eastAsiaTheme="minorEastAsia"/>
              </w:rPr>
            </w:pPr>
            <m:oMathPara>
              <m:oMath>
                <m:r>
                  <w:rPr>
                    <w:rFonts w:ascii="Cambria Math" w:eastAsiaTheme="minorEastAsia" w:hAnsi="Cambria Math"/>
                  </w:rPr>
                  <m:t>ξ=</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αω+</m:t>
                    </m:r>
                    <m:f>
                      <m:fPr>
                        <m:ctrlPr>
                          <w:rPr>
                            <w:rFonts w:ascii="Cambria Math" w:eastAsiaTheme="minorEastAsia" w:hAnsi="Cambria Math"/>
                            <w:i/>
                          </w:rPr>
                        </m:ctrlPr>
                      </m:fPr>
                      <m:num>
                        <m:r>
                          <w:rPr>
                            <w:rFonts w:ascii="Cambria Math" w:eastAsiaTheme="minorEastAsia" w:hAnsi="Cambria Math"/>
                          </w:rPr>
                          <m:t>χ</m:t>
                        </m:r>
                      </m:num>
                      <m:den>
                        <m:r>
                          <w:rPr>
                            <w:rFonts w:ascii="Cambria Math" w:eastAsiaTheme="minorEastAsia" w:hAnsi="Cambria Math"/>
                          </w:rPr>
                          <m:t>ω</m:t>
                        </m:r>
                      </m:den>
                    </m:f>
                  </m:e>
                </m:d>
              </m:oMath>
            </m:oMathPara>
          </w:p>
        </w:tc>
        <w:tc>
          <w:tcPr>
            <w:tcW w:w="562" w:type="dxa"/>
          </w:tcPr>
          <w:p w14:paraId="20000B61" w14:textId="379DA993" w:rsidR="00E364DD" w:rsidRDefault="00E364DD" w:rsidP="00E364DD">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123</w:t>
            </w:r>
            <w:r>
              <w:rPr>
                <w:noProof/>
              </w:rPr>
              <w:fldChar w:fldCharType="end"/>
            </w:r>
            <w:r>
              <w:t>)</w:t>
            </w:r>
          </w:p>
        </w:tc>
      </w:tr>
    </w:tbl>
    <w:p w14:paraId="605B3C44" w14:textId="77777777" w:rsidR="006B18FE" w:rsidRPr="00970874" w:rsidRDefault="006B18FE" w:rsidP="00C12484">
      <w:pPr>
        <w:rPr>
          <w:sz w:val="2"/>
          <w:szCs w:val="2"/>
        </w:rPr>
      </w:pPr>
    </w:p>
    <w:p w14:paraId="2723E53B" w14:textId="77777777" w:rsidR="006B18FE" w:rsidRDefault="006B18FE" w:rsidP="006B18FE">
      <w:pPr>
        <w:jc w:val="both"/>
        <w:rPr>
          <w:rFonts w:eastAsiaTheme="minorEastAsia"/>
        </w:rPr>
      </w:pPr>
      <w:r>
        <w:rPr>
          <w:rFonts w:eastAsiaTheme="minorEastAsia"/>
        </w:rPr>
        <w:t xml:space="preserve">où les ordres de grandeur des coefficients sont : </w:t>
      </w:r>
      <m:oMath>
        <m:r>
          <w:rPr>
            <w:rFonts w:ascii="Cambria Math" w:eastAsiaTheme="minorEastAsia" w:hAnsi="Cambria Math"/>
          </w:rPr>
          <m:t>α</m:t>
        </m:r>
        <m:r>
          <m:rPr>
            <m:scr m:val="script"/>
          </m:rP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s</m:t>
        </m:r>
      </m:oMath>
      <w:r>
        <w:rPr>
          <w:rFonts w:eastAsiaTheme="minorEastAsia"/>
        </w:rPr>
        <w:t xml:space="preserve">, </w:t>
      </w:r>
      <m:oMath>
        <m:r>
          <w:rPr>
            <w:rFonts w:ascii="Cambria Math" w:eastAsiaTheme="minorEastAsia" w:hAnsi="Cambria Math"/>
          </w:rPr>
          <m:t>χ</m:t>
        </m:r>
        <m:r>
          <m:rPr>
            <m:scr m:val="script"/>
          </m:rP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r>
        <w:rPr>
          <w:rFonts w:eastAsiaTheme="minorEastAsia"/>
        </w:rPr>
        <w:t>.</w:t>
      </w:r>
    </w:p>
    <w:p w14:paraId="271DCAD2" w14:textId="77777777" w:rsidR="006B18FE" w:rsidRDefault="006B18FE" w:rsidP="00C12484"/>
    <w:p w14:paraId="3CFAB195" w14:textId="77777777" w:rsidR="00666E45" w:rsidRDefault="00666E45" w:rsidP="00B17D99">
      <w:pPr>
        <w:pStyle w:val="Titre2"/>
        <w:numPr>
          <w:ilvl w:val="0"/>
          <w:numId w:val="17"/>
        </w:numPr>
      </w:pPr>
      <w:bookmarkStart w:id="229" w:name="_Toc531267432"/>
      <w:r>
        <w:t>Résultats</w:t>
      </w:r>
      <w:bookmarkEnd w:id="229"/>
    </w:p>
    <w:p w14:paraId="787B6C0E" w14:textId="77777777" w:rsidR="00970874" w:rsidRPr="00970874" w:rsidRDefault="00970874" w:rsidP="00970874">
      <w:pPr>
        <w:rPr>
          <w:sz w:val="2"/>
          <w:szCs w:val="2"/>
        </w:rPr>
      </w:pPr>
    </w:p>
    <w:p w14:paraId="31ED4781" w14:textId="77777777" w:rsidR="00970874" w:rsidRPr="00970874" w:rsidRDefault="00970874" w:rsidP="00C12484">
      <w:pPr>
        <w:rPr>
          <w:sz w:val="2"/>
          <w:szCs w:val="2"/>
        </w:rPr>
      </w:pPr>
    </w:p>
    <w:p w14:paraId="76DCE16C" w14:textId="77777777" w:rsidR="000256C7" w:rsidRDefault="008338BF" w:rsidP="00B17D99">
      <w:pPr>
        <w:pStyle w:val="Titre3"/>
        <w:numPr>
          <w:ilvl w:val="1"/>
          <w:numId w:val="17"/>
        </w:numPr>
      </w:pPr>
      <w:bookmarkStart w:id="230" w:name="_Toc531267433"/>
      <w:r>
        <w:t>Intégration temporelle</w:t>
      </w:r>
      <w:bookmarkEnd w:id="230"/>
    </w:p>
    <w:p w14:paraId="12C0E9F8" w14:textId="77777777" w:rsidR="00826956" w:rsidRPr="00826956" w:rsidRDefault="00826956" w:rsidP="00826956"/>
    <w:p w14:paraId="0DDC7AC8" w14:textId="77777777" w:rsidR="00700261" w:rsidRPr="00234D0D" w:rsidRDefault="000256C7" w:rsidP="00234D0D">
      <w:pPr>
        <w:spacing w:line="360" w:lineRule="auto"/>
        <w:jc w:val="both"/>
        <w:rPr>
          <w:rFonts w:eastAsiaTheme="minorEastAsia"/>
        </w:rPr>
      </w:pPr>
      <w:r>
        <w:t xml:space="preserve">L’intégration des équations de la dynamique des rotors se fait habituellement par des méthodes implicites de type Euler ou Newmark pour éviter l’utilisation des pas des temps trop faibles. La présence des forces non-linéaires dans les paliers, </w:t>
      </w:r>
      <m:oMath>
        <m:sSub>
          <m:sSubPr>
            <m:ctrlPr>
              <w:rPr>
                <w:rFonts w:ascii="Cambria Math" w:hAnsi="Cambria Math"/>
                <w:i/>
              </w:rPr>
            </m:ctrlPr>
          </m:sSubPr>
          <m:e>
            <m:r>
              <w:rPr>
                <w:rFonts w:ascii="Cambria Math" w:hAnsi="Cambria Math"/>
              </w:rPr>
              <m:t>F</m:t>
            </m:r>
          </m:e>
          <m:sub>
            <m:f>
              <m:fPr>
                <m:type m:val="lin"/>
                <m:ctrlPr>
                  <w:rPr>
                    <w:rFonts w:ascii="Cambria Math" w:hAnsi="Cambria Math"/>
                    <w:i/>
                  </w:rPr>
                </m:ctrlPr>
              </m:fPr>
              <m:num>
                <m:r>
                  <w:rPr>
                    <w:rFonts w:ascii="Cambria Math" w:hAnsi="Cambria Math"/>
                  </w:rPr>
                  <m:t>x</m:t>
                </m:r>
              </m:num>
              <m:den>
                <m:r>
                  <w:rPr>
                    <w:rFonts w:ascii="Cambria Math" w:hAnsi="Cambria Math"/>
                  </w:rPr>
                  <m:t>y</m:t>
                </m:r>
              </m:den>
            </m:f>
          </m:sub>
        </m:sSub>
        <m:d>
          <m:dPr>
            <m:ctrlPr>
              <w:rPr>
                <w:rFonts w:ascii="Cambria Math" w:hAnsi="Cambria Math"/>
                <w:i/>
              </w:rPr>
            </m:ctrlPr>
          </m:dPr>
          <m:e>
            <m:r>
              <w:rPr>
                <w:rFonts w:ascii="Cambria Math" w:hAnsi="Cambria Math"/>
              </w:rPr>
              <m:t>x,y,</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oMath>
      <w:r>
        <w:rPr>
          <w:rFonts w:eastAsiaTheme="minorEastAsia"/>
        </w:rPr>
        <w:t xml:space="preserve">, qui dépendent des variables d’état, </w:t>
      </w:r>
      <m:oMath>
        <m:r>
          <w:rPr>
            <w:rFonts w:ascii="Cambria Math" w:hAnsi="Cambria Math"/>
          </w:rPr>
          <m:t>x,y,</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r>
        <w:rPr>
          <w:rFonts w:eastAsiaTheme="minorEastAsia"/>
        </w:rPr>
        <w:t xml:space="preserve"> fait que l’application des méthodes implicites est un </w:t>
      </w:r>
      <w:r w:rsidR="00700261">
        <w:rPr>
          <w:rFonts w:eastAsiaTheme="minorEastAsia"/>
        </w:rPr>
        <w:t>peu plus compliquée. Un algorithme itératif doit être mis en place à chaque pas de temps pour résoudre le caractère non-linéaire des forces dans les paliers. Ceci peut être soit l’itération simple soit l’algorithme de Newton dont la convergence est plus rapide mais qui nécessite l’évaluation d’une matrice Jacobienne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700261" w14:paraId="00D3435E" w14:textId="77777777" w:rsidTr="009B759F">
        <w:trPr>
          <w:trHeight w:val="835"/>
        </w:trPr>
        <w:tc>
          <w:tcPr>
            <w:tcW w:w="8500" w:type="dxa"/>
          </w:tcPr>
          <w:p w14:paraId="5E5EFA29" w14:textId="77777777" w:rsidR="00700261" w:rsidRDefault="00F865FC" w:rsidP="00700261">
            <m:oMathPara>
              <m:oMath>
                <m:sSub>
                  <m:sSubPr>
                    <m:ctrlPr>
                      <w:rPr>
                        <w:rFonts w:ascii="Cambria Math" w:hAnsi="Cambria Math"/>
                        <w:i/>
                      </w:rPr>
                    </m:ctrlPr>
                  </m:sSubPr>
                  <m:e>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∂x</m:t>
                                  </m:r>
                                </m:den>
                              </m:f>
                            </m:e>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∂y</m:t>
                                  </m:r>
                                </m:den>
                              </m:f>
                            </m:e>
                            <m:e>
                              <m:m>
                                <m:mPr>
                                  <m:mcs>
                                    <m:mc>
                                      <m:mcPr>
                                        <m:count m:val="2"/>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m:t>
                                        </m:r>
                                        <m:acc>
                                          <m:accPr>
                                            <m:chr m:val="̇"/>
                                            <m:ctrlPr>
                                              <w:rPr>
                                                <w:rFonts w:ascii="Cambria Math" w:hAnsi="Cambria Math"/>
                                                <w:i/>
                                              </w:rPr>
                                            </m:ctrlPr>
                                          </m:accPr>
                                          <m:e>
                                            <m:r>
                                              <w:rPr>
                                                <w:rFonts w:ascii="Cambria Math" w:hAnsi="Cambria Math"/>
                                              </w:rPr>
                                              <m:t>x</m:t>
                                            </m:r>
                                          </m:e>
                                        </m:acc>
                                      </m:den>
                                    </m:f>
                                  </m:e>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m:t>
                                        </m:r>
                                        <m:acc>
                                          <m:accPr>
                                            <m:chr m:val="̇"/>
                                            <m:ctrlPr>
                                              <w:rPr>
                                                <w:rFonts w:ascii="Cambria Math" w:hAnsi="Cambria Math"/>
                                                <w:i/>
                                              </w:rPr>
                                            </m:ctrlPr>
                                          </m:accPr>
                                          <m:e>
                                            <m:r>
                                              <w:rPr>
                                                <w:rFonts w:ascii="Cambria Math" w:hAnsi="Cambria Math"/>
                                              </w:rPr>
                                              <m:t>y</m:t>
                                            </m:r>
                                          </m:e>
                                        </m:acc>
                                      </m:den>
                                    </m:f>
                                  </m:e>
                                </m:mr>
                              </m:m>
                            </m:e>
                          </m:mr>
                          <m:m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∂x</m:t>
                                  </m:r>
                                </m:den>
                              </m:f>
                            </m:e>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∂y</m:t>
                                  </m:r>
                                </m:den>
                              </m:f>
                            </m:e>
                            <m:e>
                              <m:m>
                                <m:mPr>
                                  <m:mcs>
                                    <m:mc>
                                      <m:mcPr>
                                        <m:count m:val="2"/>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m:t>
                                        </m:r>
                                        <m:acc>
                                          <m:accPr>
                                            <m:chr m:val="̇"/>
                                            <m:ctrlPr>
                                              <w:rPr>
                                                <w:rFonts w:ascii="Cambria Math" w:hAnsi="Cambria Math"/>
                                                <w:i/>
                                              </w:rPr>
                                            </m:ctrlPr>
                                          </m:accPr>
                                          <m:e>
                                            <m:r>
                                              <w:rPr>
                                                <w:rFonts w:ascii="Cambria Math" w:hAnsi="Cambria Math"/>
                                              </w:rPr>
                                              <m:t>x</m:t>
                                            </m:r>
                                          </m:e>
                                        </m:acc>
                                      </m:den>
                                    </m:f>
                                  </m:e>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num>
                                      <m:den>
                                        <m:r>
                                          <w:rPr>
                                            <w:rFonts w:ascii="Cambria Math" w:hAnsi="Cambria Math"/>
                                          </w:rPr>
                                          <m:t>∂</m:t>
                                        </m:r>
                                        <m:acc>
                                          <m:accPr>
                                            <m:chr m:val="̇"/>
                                            <m:ctrlPr>
                                              <w:rPr>
                                                <w:rFonts w:ascii="Cambria Math" w:hAnsi="Cambria Math"/>
                                                <w:i/>
                                              </w:rPr>
                                            </m:ctrlPr>
                                          </m:accPr>
                                          <m:e>
                                            <m:r>
                                              <w:rPr>
                                                <w:rFonts w:ascii="Cambria Math" w:hAnsi="Cambria Math"/>
                                              </w:rPr>
                                              <m:t>y</m:t>
                                            </m:r>
                                          </m:e>
                                        </m:acc>
                                      </m:den>
                                    </m:f>
                                  </m:e>
                                </m:mr>
                              </m:m>
                            </m:e>
                          </m:mr>
                        </m:m>
                      </m:e>
                    </m:d>
                  </m:e>
                  <m:sub>
                    <m:d>
                      <m:dPr>
                        <m:ctrlPr>
                          <w:rPr>
                            <w:rFonts w:ascii="Cambria Math" w:hAnsi="Cambria Math"/>
                            <w:i/>
                          </w:rPr>
                        </m:ctrlPr>
                      </m:dPr>
                      <m:e>
                        <m:r>
                          <w:rPr>
                            <w:rFonts w:ascii="Cambria Math" w:hAnsi="Cambria Math"/>
                          </w:rPr>
                          <m:t>x,y,</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sub>
                </m:sSub>
              </m:oMath>
            </m:oMathPara>
          </w:p>
        </w:tc>
        <w:tc>
          <w:tcPr>
            <w:tcW w:w="562" w:type="dxa"/>
          </w:tcPr>
          <w:p w14:paraId="7CAFD6E0" w14:textId="370E23F0" w:rsidR="00700261" w:rsidRDefault="00700261" w:rsidP="00700261">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124</w:t>
            </w:r>
            <w:r>
              <w:rPr>
                <w:noProof/>
              </w:rPr>
              <w:fldChar w:fldCharType="end"/>
            </w:r>
            <w:r>
              <w:t>)</w:t>
            </w:r>
          </w:p>
        </w:tc>
      </w:tr>
    </w:tbl>
    <w:p w14:paraId="43CC2785" w14:textId="77777777" w:rsidR="00700261" w:rsidRPr="00234D0D" w:rsidRDefault="00700261" w:rsidP="00C12484">
      <w:pPr>
        <w:rPr>
          <w:sz w:val="4"/>
          <w:szCs w:val="4"/>
        </w:rPr>
      </w:pPr>
    </w:p>
    <w:p w14:paraId="0A14DFE7" w14:textId="77777777" w:rsidR="000256C7" w:rsidRDefault="00C51B69" w:rsidP="00234D0D">
      <w:pPr>
        <w:spacing w:line="360" w:lineRule="auto"/>
        <w:jc w:val="both"/>
      </w:pPr>
      <w:r>
        <w:lastRenderedPageBreak/>
        <w:t xml:space="preserve">La matrice Jacobienne ne peut être évaluée que par différences finies, ce qui suppose quatre perturbations numériques, </w:t>
      </w:r>
      <m:oMath>
        <m:r>
          <w:rPr>
            <w:rFonts w:ascii="Cambria Math" w:hAnsi="Cambria Math"/>
          </w:rPr>
          <m:t>x+∆x…etc</m:t>
        </m:r>
      </m:oMath>
      <w:r>
        <w:rPr>
          <w:rFonts w:eastAsiaTheme="minorEastAsia"/>
        </w:rPr>
        <w:t xml:space="preserve">, dont quatre </w:t>
      </w:r>
      <w:r>
        <w:t>calculs supplémentaires des forces dans le palier. Cette procédure s’est avérée très pénalisante en termes de temps de calculs car l’évaluation des forces dans le palier représente tout l’effort de calcul de la réponse dynamique du rotor. De plus, les calculs mènent souvent à des instabilités dans l’évaluation des forces de contact dans la structure compliante. Par exemple, des perturbations trop importantes du déplacement de la feuille supérieure peut mener à des épaisseur</w:t>
      </w:r>
      <w:r w:rsidR="00D0127B">
        <w:t>s</w:t>
      </w:r>
      <w:r>
        <w:t xml:space="preserve"> de film mince irréalistes pour lesquelles la solution numérique de l’équation de Reynolds rencontre des difficultés sérieuses.</w:t>
      </w:r>
    </w:p>
    <w:p w14:paraId="5DDE63E7" w14:textId="015349FB" w:rsidR="00C51B69" w:rsidRDefault="00C51B69" w:rsidP="00234D0D">
      <w:pPr>
        <w:spacing w:line="360" w:lineRule="auto"/>
        <w:jc w:val="both"/>
      </w:pPr>
      <w:r>
        <w:t xml:space="preserve">Les codes commerciaux d’élasticité non-linéaire </w:t>
      </w:r>
      <w:r w:rsidR="001B7939">
        <w:fldChar w:fldCharType="begin"/>
      </w:r>
      <w:r w:rsidR="001B7939">
        <w:instrText xml:space="preserve"> REF _Ref528575408 \h </w:instrText>
      </w:r>
      <w:r w:rsidR="00C8050B">
        <w:instrText xml:space="preserve"> \* MERGEFORMAT </w:instrText>
      </w:r>
      <w:r w:rsidR="001B7939">
        <w:fldChar w:fldCharType="separate"/>
      </w:r>
      <w:r w:rsidR="009D4609" w:rsidRPr="009D4609">
        <w:t>[</w:t>
      </w:r>
      <w:r w:rsidR="009D4609" w:rsidRPr="009D4609">
        <w:rPr>
          <w:noProof/>
        </w:rPr>
        <w:t>100</w:t>
      </w:r>
      <w:r w:rsidR="001B7939">
        <w:fldChar w:fldCharType="end"/>
      </w:r>
      <w:r w:rsidR="001B7939">
        <w:t xml:space="preserve">] </w:t>
      </w:r>
      <w:r>
        <w:t xml:space="preserve">et les monographies qui traitent le problème du </w:t>
      </w:r>
      <w:r w:rsidR="00C52F09">
        <w:t>contact dynamique avec frottement</w:t>
      </w:r>
      <w:r w:rsidR="001B7939">
        <w:t xml:space="preserve"> </w:t>
      </w:r>
      <w:r w:rsidR="001B7939">
        <w:fldChar w:fldCharType="begin"/>
      </w:r>
      <w:r w:rsidR="001B7939">
        <w:instrText xml:space="preserve"> REF _Ref528575412 \h </w:instrText>
      </w:r>
      <w:r w:rsidR="00C8050B">
        <w:instrText xml:space="preserve"> \* MERGEFORMAT </w:instrText>
      </w:r>
      <w:r w:rsidR="001B7939">
        <w:fldChar w:fldCharType="separate"/>
      </w:r>
      <w:r w:rsidR="009D4609" w:rsidRPr="009D4609">
        <w:t>[</w:t>
      </w:r>
      <w:r w:rsidR="009D4609" w:rsidRPr="009D4609">
        <w:rPr>
          <w:noProof/>
        </w:rPr>
        <w:t>101</w:t>
      </w:r>
      <w:r w:rsidR="001B7939">
        <w:fldChar w:fldCharType="end"/>
      </w:r>
      <w:r w:rsidR="001B7939">
        <w:t>]</w:t>
      </w:r>
      <w:r w:rsidR="00C52F09">
        <w:t xml:space="preserve"> utilisent systématiquement des algorithmes explicites pour l’intégration des équations de la dynamique. Les pas de temps sont faibles et sont soumis à des restrictions liées aux échelles de temps caractéristiques du problème. Néanmoins, le problème de contact est traité une seule fois à chaque pas de temps. Cette solution s’est avérée appropriée aussi pour le dynamique du rotor supporté par des paliers à feuilles.</w:t>
      </w:r>
    </w:p>
    <w:p w14:paraId="37AB7D98" w14:textId="77777777" w:rsidR="004E7BDB" w:rsidRDefault="00667E4E" w:rsidP="00234D0D">
      <w:pPr>
        <w:spacing w:line="360" w:lineRule="auto"/>
        <w:jc w:val="both"/>
        <w:rPr>
          <w:rFonts w:eastAsiaTheme="minorEastAsia"/>
        </w:rPr>
      </w:pPr>
      <w:r>
        <w:t xml:space="preserve">L’échelle de temps dans les problèmes de dynamique du rotor </w:t>
      </w:r>
      <w:r w:rsidR="00C52F09">
        <w:t xml:space="preserve">est la fréquence de rotation. Le pas de temps de l’intégration explicite est choisi comme </w:t>
      </w:r>
      <m:oMath>
        <m:r>
          <w:rPr>
            <w:rFonts w:ascii="Cambria Math" w:hAnsi="Cambria Math"/>
          </w:rPr>
          <m:t>∆t=</m:t>
        </m:r>
        <m:f>
          <m:fPr>
            <m:type m:val="lin"/>
            <m:ctrlPr>
              <w:rPr>
                <w:rFonts w:ascii="Cambria Math" w:hAnsi="Cambria Math"/>
                <w:i/>
              </w:rPr>
            </m:ctrlPr>
          </m:fPr>
          <m:num>
            <m:r>
              <w:rPr>
                <w:rFonts w:ascii="Cambria Math" w:hAnsi="Cambria Math"/>
              </w:rPr>
              <m:t>T</m:t>
            </m:r>
          </m:num>
          <m:den>
            <m:sSup>
              <m:sSupPr>
                <m:ctrlPr>
                  <w:rPr>
                    <w:rFonts w:ascii="Cambria Math" w:hAnsi="Cambria Math"/>
                    <w:i/>
                  </w:rPr>
                </m:ctrlPr>
              </m:sSupPr>
              <m:e>
                <m:r>
                  <w:rPr>
                    <w:rFonts w:ascii="Cambria Math" w:hAnsi="Cambria Math"/>
                  </w:rPr>
                  <m:t>2</m:t>
                </m:r>
              </m:e>
              <m:sup>
                <m:r>
                  <w:rPr>
                    <w:rFonts w:ascii="Cambria Math" w:hAnsi="Cambria Math"/>
                  </w:rPr>
                  <m:t>10</m:t>
                </m:r>
              </m:sup>
            </m:sSup>
          </m:den>
        </m:f>
      </m:oMath>
      <w:r w:rsidR="00647350">
        <w:rPr>
          <w:rFonts w:eastAsiaTheme="minorEastAsia"/>
        </w:rPr>
        <w:t>. Ces pas de temps n’ont</w:t>
      </w:r>
      <w:r w:rsidR="00C52F09">
        <w:rPr>
          <w:rFonts w:eastAsiaTheme="minorEastAsia"/>
        </w:rPr>
        <w:t xml:space="preserve"> pas soulevé des problèmes pour les cas traités par la suite. Le problème posé par la méthode explicite d’intégration est le contrôle de la précision numérique. Pour la méthode implicite, </w:t>
      </w:r>
      <w:r w:rsidR="004C33E8">
        <w:rPr>
          <w:rFonts w:eastAsiaTheme="minorEastAsia"/>
        </w:rPr>
        <w:t xml:space="preserve">la précision est calculée à chaque itération de l’algorithme de Newton ou de l’itération simple. Pour la méthode explicite ce contrôle n’est possible qu’en modifiant le pas de temps et en répétant le calcul. Le résultat est accepté si l’erreur estimée en utilisant des pas de temps différents est limitée. Ce contrôle </w:t>
      </w:r>
      <w:r w:rsidR="001B7939">
        <w:rPr>
          <w:rFonts w:eastAsiaTheme="minorEastAsia"/>
        </w:rPr>
        <w:t xml:space="preserve">est </w:t>
      </w:r>
      <w:r w:rsidR="00E873EA">
        <w:rPr>
          <w:rFonts w:eastAsiaTheme="minorEastAsia"/>
        </w:rPr>
        <w:t>fait à chaque pas de temps qui</w:t>
      </w:r>
      <w:r w:rsidR="004C33E8">
        <w:rPr>
          <w:rFonts w:eastAsiaTheme="minorEastAsia"/>
        </w:rPr>
        <w:t xml:space="preserve"> </w:t>
      </w:r>
      <w:r w:rsidR="001B7939">
        <w:rPr>
          <w:rFonts w:eastAsiaTheme="minorEastAsia"/>
        </w:rPr>
        <w:t>peut être</w:t>
      </w:r>
      <w:r>
        <w:rPr>
          <w:rFonts w:eastAsiaTheme="minorEastAsia"/>
        </w:rPr>
        <w:t xml:space="preserve"> ensuite</w:t>
      </w:r>
      <w:r w:rsidR="004C33E8">
        <w:rPr>
          <w:rFonts w:eastAsiaTheme="minorEastAsia"/>
        </w:rPr>
        <w:t xml:space="preserve"> adapté pour assurer la précision souhaitée du résultat. Une autre possibilité est d’effec</w:t>
      </w:r>
      <w:r w:rsidR="001B7939">
        <w:rPr>
          <w:rFonts w:eastAsiaTheme="minorEastAsia"/>
        </w:rPr>
        <w:t>tuer tout le calcul avec le même</w:t>
      </w:r>
      <w:r w:rsidR="00E873EA">
        <w:rPr>
          <w:rFonts w:eastAsiaTheme="minorEastAsia"/>
        </w:rPr>
        <w:t xml:space="preserve"> pas de temps</w:t>
      </w:r>
      <w:r w:rsidR="001B7939">
        <w:rPr>
          <w:rFonts w:eastAsiaTheme="minorEastAsia"/>
        </w:rPr>
        <w:t xml:space="preserve">, de le répéter avec un pas de temps différent </w:t>
      </w:r>
      <w:r w:rsidR="00E873EA">
        <w:rPr>
          <w:rFonts w:eastAsiaTheme="minorEastAsia"/>
        </w:rPr>
        <w:t xml:space="preserve">et de comparer les résultats. Cette méthode a le </w:t>
      </w:r>
      <w:r>
        <w:rPr>
          <w:rFonts w:eastAsiaTheme="minorEastAsia"/>
        </w:rPr>
        <w:t>désavantage d’être un contrôle a</w:t>
      </w:r>
      <w:r w:rsidR="00E873EA">
        <w:rPr>
          <w:rFonts w:eastAsiaTheme="minorEastAsia"/>
        </w:rPr>
        <w:t xml:space="preserve"> posteriori de la précision sans aucune intervention sur le pas de temps. De plus, elle ne peut pas être systématiquement mise en œuvre pour tous les calculs. Toutefois ell</w:t>
      </w:r>
      <w:r w:rsidR="00EF4B82">
        <w:rPr>
          <w:rFonts w:eastAsiaTheme="minorEastAsia"/>
        </w:rPr>
        <w:t>e permet d’estimer a</w:t>
      </w:r>
      <w:r w:rsidR="00E873EA">
        <w:rPr>
          <w:rFonts w:eastAsiaTheme="minorEastAsia"/>
        </w:rPr>
        <w:t xml:space="preserve"> priori le nombre des calculs des forces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oMath>
      <w:r w:rsidR="00D0127B">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oMath>
      <w:r w:rsidR="00D0127B">
        <w:rPr>
          <w:rFonts w:eastAsiaTheme="minorEastAsia"/>
        </w:rPr>
        <w:t xml:space="preserve"> </w:t>
      </w:r>
      <w:r w:rsidR="00E873EA">
        <w:rPr>
          <w:rFonts w:eastAsiaTheme="minorEastAsia"/>
        </w:rPr>
        <w:t>dans le palier à feuilles et d’avoir une estimation (pas toujours précise) de l’effort de calcul attendu. Pour cette raison elle a été utilisée pour illustrer la précision des calculs présentés par la suite.</w:t>
      </w:r>
    </w:p>
    <w:p w14:paraId="48FE008B" w14:textId="77777777" w:rsidR="00667E4E" w:rsidRDefault="00667E4E" w:rsidP="00234D0D">
      <w:pPr>
        <w:spacing w:line="360" w:lineRule="auto"/>
        <w:jc w:val="both"/>
        <w:rPr>
          <w:rFonts w:eastAsiaTheme="minorEastAsia"/>
        </w:rPr>
      </w:pPr>
    </w:p>
    <w:p w14:paraId="5367A38B" w14:textId="77777777" w:rsidR="004E7BDB" w:rsidRDefault="004E7BDB" w:rsidP="009B759F">
      <w:pPr>
        <w:pStyle w:val="Titre3"/>
        <w:numPr>
          <w:ilvl w:val="1"/>
          <w:numId w:val="17"/>
        </w:numPr>
        <w:rPr>
          <w:rFonts w:eastAsiaTheme="minorEastAsia"/>
        </w:rPr>
      </w:pPr>
      <w:bookmarkStart w:id="231" w:name="_Toc531267434"/>
      <w:r>
        <w:rPr>
          <w:rFonts w:eastAsiaTheme="minorEastAsia"/>
        </w:rPr>
        <w:lastRenderedPageBreak/>
        <w:t xml:space="preserve">Analyse du rotor </w:t>
      </w:r>
      <w:r w:rsidR="00EF4B82">
        <w:rPr>
          <w:rFonts w:eastAsiaTheme="minorEastAsia"/>
        </w:rPr>
        <w:t xml:space="preserve">rigide à </w:t>
      </w:r>
      <w:r w:rsidR="00234D0D">
        <w:rPr>
          <w:rFonts w:eastAsiaTheme="minorEastAsia"/>
        </w:rPr>
        <w:t>deux degrés de liberté</w:t>
      </w:r>
      <w:bookmarkEnd w:id="231"/>
    </w:p>
    <w:p w14:paraId="49F9FD89" w14:textId="77777777" w:rsidR="009B759F" w:rsidRPr="009B759F" w:rsidRDefault="009B759F" w:rsidP="009B759F"/>
    <w:p w14:paraId="16805C25" w14:textId="77777777" w:rsidR="004E7BDB" w:rsidRPr="00234D0D" w:rsidRDefault="004E7BDB" w:rsidP="009D4609">
      <w:pPr>
        <w:spacing w:line="360" w:lineRule="auto"/>
        <w:jc w:val="both"/>
      </w:pPr>
      <w:r>
        <w:t xml:space="preserve">L’analyse dynamique sera d’abord effectuée pour un cas très simple d’un rotor </w:t>
      </w:r>
      <w:r w:rsidR="00EF4B82">
        <w:t>à 2</w:t>
      </w:r>
      <w:r w:rsidR="004B6479">
        <w:t xml:space="preserve"> </w:t>
      </w:r>
      <w:r w:rsidR="00780E21">
        <w:t xml:space="preserve">DDL </w:t>
      </w:r>
      <w:r>
        <w:t>guidé en rotation par deux paliers à feuilles</w:t>
      </w:r>
      <w:r w:rsidR="00667E4E">
        <w:t xml:space="preserve"> identiques</w:t>
      </w:r>
      <w:r>
        <w:t>. Il est supposé également que le rotor est rigide. Le système rotor-paliers n’a alors que deux degrés de liberté et les équations d</w:t>
      </w:r>
      <w:r w:rsidR="00EF4B82">
        <w:t>e la dynamique</w:t>
      </w:r>
      <w:r>
        <w:t xml:space="preserve"> sont très simples.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4E7BDB" w14:paraId="534DE018" w14:textId="77777777" w:rsidTr="009B759F">
        <w:tc>
          <w:tcPr>
            <w:tcW w:w="8359" w:type="dxa"/>
          </w:tcPr>
          <w:p w14:paraId="555BB615" w14:textId="77777777" w:rsidR="004E7BDB" w:rsidRPr="00E364DD" w:rsidRDefault="00F865FC" w:rsidP="008E647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
                      </m:e>
                    </m:d>
                  </m:e>
                  <m:sub>
                    <m:d>
                      <m:dPr>
                        <m:ctrlPr>
                          <w:rPr>
                            <w:rFonts w:ascii="Cambria Math" w:hAnsi="Cambria Math"/>
                            <w:i/>
                          </w:rPr>
                        </m:ctrlPr>
                      </m:dPr>
                      <m:e>
                        <m:r>
                          <w:rPr>
                            <w:rFonts w:ascii="Cambria Math" w:hAnsi="Cambria Math"/>
                          </w:rPr>
                          <m:t>x,y,</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cos</m:t>
                          </m:r>
                          <m:d>
                            <m:dPr>
                              <m:ctrlPr>
                                <w:rPr>
                                  <w:rFonts w:ascii="Cambria Math" w:hAnsi="Cambria Math"/>
                                  <w:i/>
                                </w:rPr>
                              </m:ctrlPr>
                            </m:dPr>
                            <m:e>
                              <m:r>
                                <m:rPr>
                                  <m:sty m:val="p"/>
                                </m:rPr>
                                <w:rPr>
                                  <w:rFonts w:ascii="Cambria Math" w:hAnsi="Cambria Math"/>
                                </w:rPr>
                                <m:t>Ωt</m:t>
                              </m:r>
                            </m:e>
                          </m:d>
                        </m:e>
                      </m:mr>
                      <m:mr>
                        <m:e>
                          <m:r>
                            <w:rPr>
                              <w:rFonts w:ascii="Cambria Math" w:hAnsi="Cambria Math"/>
                            </w:rPr>
                            <m:t>sin</m:t>
                          </m:r>
                          <m:d>
                            <m:dPr>
                              <m:ctrlPr>
                                <w:rPr>
                                  <w:rFonts w:ascii="Cambria Math" w:hAnsi="Cambria Math"/>
                                  <w:i/>
                                </w:rPr>
                              </m:ctrlPr>
                            </m:dPr>
                            <m:e>
                              <m:r>
                                <m:rPr>
                                  <m:sty m:val="p"/>
                                </m:rPr>
                                <w:rPr>
                                  <w:rFonts w:ascii="Cambria Math" w:hAnsi="Cambria Math"/>
                                </w:rPr>
                                <m:t>Ωt</m:t>
                              </m:r>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e>
                      </m:mr>
                    </m:m>
                  </m:e>
                </m:d>
              </m:oMath>
            </m:oMathPara>
          </w:p>
        </w:tc>
        <w:tc>
          <w:tcPr>
            <w:tcW w:w="703" w:type="dxa"/>
          </w:tcPr>
          <w:p w14:paraId="3A6517C6" w14:textId="42DFBAE1" w:rsidR="004E7BDB" w:rsidRDefault="004E7BDB" w:rsidP="008E6477">
            <w:pPr>
              <w:pStyle w:val="Lgende"/>
              <w:keepNext/>
            </w:pPr>
            <w:bookmarkStart w:id="232" w:name="_Ref527628295"/>
            <w:r>
              <w:t>(</w:t>
            </w:r>
            <w:r>
              <w:rPr>
                <w:noProof/>
              </w:rPr>
              <w:fldChar w:fldCharType="begin"/>
            </w:r>
            <w:r>
              <w:rPr>
                <w:noProof/>
              </w:rPr>
              <w:instrText xml:space="preserve"> SEQ Équation \* ARABIC </w:instrText>
            </w:r>
            <w:r>
              <w:rPr>
                <w:noProof/>
              </w:rPr>
              <w:fldChar w:fldCharType="separate"/>
            </w:r>
            <w:r w:rsidR="009D4609">
              <w:rPr>
                <w:noProof/>
              </w:rPr>
              <w:t>125</w:t>
            </w:r>
            <w:r>
              <w:rPr>
                <w:noProof/>
              </w:rPr>
              <w:fldChar w:fldCharType="end"/>
            </w:r>
            <w:r>
              <w:t>)</w:t>
            </w:r>
            <w:bookmarkEnd w:id="232"/>
          </w:p>
        </w:tc>
      </w:tr>
    </w:tbl>
    <w:p w14:paraId="6D9AD866" w14:textId="77777777" w:rsidR="004E7BDB" w:rsidRPr="00970874" w:rsidRDefault="004E7BDB" w:rsidP="004E7BDB">
      <w:pPr>
        <w:rPr>
          <w:sz w:val="10"/>
          <w:szCs w:val="10"/>
        </w:rPr>
      </w:pPr>
    </w:p>
    <w:p w14:paraId="686CBF88" w14:textId="77777777" w:rsidR="004E7BDB" w:rsidRDefault="004E7BDB" w:rsidP="00234D0D">
      <w:pPr>
        <w:spacing w:line="360" w:lineRule="auto"/>
        <w:jc w:val="both"/>
      </w:pPr>
      <w:r>
        <w:t>où l’on a considéré une charge statiq</w:t>
      </w:r>
      <w:r w:rsidR="00EF4B82">
        <w:t>ue orientée suivant l’axe X et/</w:t>
      </w:r>
      <w:r>
        <w:t>ou Y et un effort dynamique du balourd. Ce modèle permet de se focaliser sur le couplage dynamique de la structure compliante et du film mince compressible et de traiter les difficultés numériques qui en résultent.</w:t>
      </w:r>
    </w:p>
    <w:p w14:paraId="2EFCB5A0" w14:textId="77777777" w:rsidR="004E7BDB" w:rsidRPr="00970874" w:rsidRDefault="004E7BDB" w:rsidP="00234D0D">
      <w:pPr>
        <w:spacing w:line="360" w:lineRule="auto"/>
        <w:jc w:val="both"/>
        <w:rPr>
          <w:sz w:val="2"/>
          <w:szCs w:val="2"/>
        </w:rPr>
      </w:pPr>
      <w:r>
        <w:t>Il est supposé que le rotor fonctionne en position horizontale. Dans ce cas la charge statique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4E7BDB" w14:paraId="03AC4A19" w14:textId="77777777" w:rsidTr="009B759F">
        <w:tc>
          <w:tcPr>
            <w:tcW w:w="8500" w:type="dxa"/>
          </w:tcPr>
          <w:p w14:paraId="2FD08036" w14:textId="77777777" w:rsidR="004E7BDB" w:rsidRDefault="00F865FC" w:rsidP="00CA6C3D">
            <w:pPr>
              <w:jc w:val="center"/>
            </w:pPr>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g</m:t>
                  </m:r>
                </m:e>
                <m:sub>
                  <m:r>
                    <w:rPr>
                      <w:rFonts w:ascii="Cambria Math" w:hAnsi="Cambria Math"/>
                    </w:rPr>
                    <m:t>p</m:t>
                  </m:r>
                </m:sub>
              </m:sSub>
            </m:oMath>
            <w:r w:rsidR="004E7BDB">
              <w:rPr>
                <w:rFonts w:eastAsiaTheme="minor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=0</m:t>
              </m:r>
            </m:oMath>
          </w:p>
        </w:tc>
        <w:tc>
          <w:tcPr>
            <w:tcW w:w="562" w:type="dxa"/>
          </w:tcPr>
          <w:p w14:paraId="6CD35D39" w14:textId="22E19E8B" w:rsidR="004E7BDB" w:rsidRDefault="004E7BDB" w:rsidP="008E6477">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126</w:t>
            </w:r>
            <w:r>
              <w:rPr>
                <w:noProof/>
              </w:rPr>
              <w:fldChar w:fldCharType="end"/>
            </w:r>
            <w:r>
              <w:t>)</w:t>
            </w:r>
          </w:p>
        </w:tc>
      </w:tr>
    </w:tbl>
    <w:p w14:paraId="03A35443" w14:textId="77777777" w:rsidR="004E7BDB" w:rsidRPr="00970874" w:rsidRDefault="004E7BDB" w:rsidP="004E7BDB">
      <w:pPr>
        <w:rPr>
          <w:sz w:val="10"/>
          <w:szCs w:val="10"/>
        </w:rPr>
      </w:pPr>
    </w:p>
    <w:p w14:paraId="2BE44424" w14:textId="77777777" w:rsidR="004E7BDB" w:rsidRDefault="004E7BDB" w:rsidP="00234D0D">
      <w:pPr>
        <w:spacing w:line="360" w:lineRule="auto"/>
        <w:jc w:val="both"/>
      </w:pPr>
      <w:r>
        <w:t>Le rotor est suffisamment court pour considérer que le mode conique n’entre pas en jeu. Le système rotor-paliers n’aura alors qu’un seul mode cylindrique et toute l’énergie potentielle sera apportée par les paliers (le mode « palier » cylindrique).</w:t>
      </w:r>
    </w:p>
    <w:p w14:paraId="6F16DC96" w14:textId="77777777" w:rsidR="004E7BDB" w:rsidRPr="00234D0D" w:rsidRDefault="004E7BDB" w:rsidP="00234D0D">
      <w:pPr>
        <w:spacing w:line="360" w:lineRule="auto"/>
        <w:jc w:val="both"/>
      </w:pPr>
      <w:r>
        <w:t>La stabilité du rotor sera analysée en utilisant la méthode de l’orbite. Le balourd est négligé</w:t>
      </w:r>
      <w:r w:rsidRPr="008D07C8">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=0</m:t>
        </m:r>
      </m:oMath>
      <w:r>
        <w:rPr>
          <w:rFonts w:eastAsiaTheme="minorEastAsia"/>
        </w:rPr>
        <w:t xml:space="preserve"> et il est </w:t>
      </w:r>
      <w:r>
        <w:t>considéré qu’au moment initial le rotor</w:t>
      </w:r>
      <w:r w:rsidR="00234D0D">
        <w:t xml:space="preserve"> se trouve au centre du palier.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4E7BDB" w14:paraId="544335C4" w14:textId="77777777" w:rsidTr="009B759F">
        <w:tc>
          <w:tcPr>
            <w:tcW w:w="8500" w:type="dxa"/>
          </w:tcPr>
          <w:p w14:paraId="5B195995" w14:textId="77777777" w:rsidR="004E7BDB" w:rsidRDefault="004E7BDB" w:rsidP="009621BB">
            <w:pPr>
              <w:jc w:val="center"/>
            </w:pPr>
            <m:oMath>
              <m:r>
                <w:rPr>
                  <w:rFonts w:ascii="Cambria Math" w:eastAsiaTheme="minorEastAsia" w:hAnsi="Cambria Math"/>
                </w:rPr>
                <m:t>x=y=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=0</m:t>
              </m:r>
            </m:oMath>
            <w:r>
              <w:rPr>
                <w:rFonts w:eastAsiaTheme="minorEastAsia"/>
              </w:rPr>
              <w:t xml:space="preserve"> @ </w:t>
            </w:r>
            <m:oMath>
              <m:r>
                <w:rPr>
                  <w:rFonts w:ascii="Cambria Math" w:hAnsi="Cambria Math"/>
                </w:rPr>
                <m:t>t=0</m:t>
              </m:r>
            </m:oMath>
          </w:p>
        </w:tc>
        <w:tc>
          <w:tcPr>
            <w:tcW w:w="562" w:type="dxa"/>
          </w:tcPr>
          <w:p w14:paraId="768E82F7" w14:textId="3A4DDF03" w:rsidR="004E7BDB" w:rsidRDefault="004E7BDB" w:rsidP="008E6477">
            <w:pPr>
              <w:pStyle w:val="Lgende"/>
              <w:keepNext/>
            </w:pPr>
            <w:r>
              <w:t>(</w:t>
            </w:r>
            <w:r>
              <w:rPr>
                <w:noProof/>
              </w:rPr>
              <w:fldChar w:fldCharType="begin"/>
            </w:r>
            <w:r>
              <w:rPr>
                <w:noProof/>
              </w:rPr>
              <w:instrText xml:space="preserve"> SEQ Équation \* ARABIC </w:instrText>
            </w:r>
            <w:r>
              <w:rPr>
                <w:noProof/>
              </w:rPr>
              <w:fldChar w:fldCharType="separate"/>
            </w:r>
            <w:r w:rsidR="009D4609">
              <w:rPr>
                <w:noProof/>
              </w:rPr>
              <w:t>127</w:t>
            </w:r>
            <w:r>
              <w:rPr>
                <w:noProof/>
              </w:rPr>
              <w:fldChar w:fldCharType="end"/>
            </w:r>
            <w:r>
              <w:t>)</w:t>
            </w:r>
          </w:p>
        </w:tc>
      </w:tr>
    </w:tbl>
    <w:p w14:paraId="317279BE" w14:textId="77777777" w:rsidR="004E7BDB" w:rsidRPr="00970874" w:rsidRDefault="004E7BDB" w:rsidP="004E7BDB">
      <w:pPr>
        <w:rPr>
          <w:sz w:val="10"/>
          <w:szCs w:val="10"/>
        </w:rPr>
      </w:pPr>
    </w:p>
    <w:p w14:paraId="0FB54A30" w14:textId="6CAF5652" w:rsidR="00231858" w:rsidRDefault="004E7BDB" w:rsidP="00231858">
      <w:pPr>
        <w:spacing w:line="360" w:lineRule="auto"/>
        <w:jc w:val="both"/>
      </w:pPr>
      <w:r>
        <w:t xml:space="preserve">Les équations </w:t>
      </w:r>
      <w:r>
        <w:fldChar w:fldCharType="begin"/>
      </w:r>
      <w:r>
        <w:instrText xml:space="preserve"> REF _Ref527628295 \h </w:instrText>
      </w:r>
      <w:r w:rsidR="00C8050B">
        <w:instrText xml:space="preserve"> \* MERGEFORMAT </w:instrText>
      </w:r>
      <w:r>
        <w:fldChar w:fldCharType="separate"/>
      </w:r>
      <w:r w:rsidR="009D4609">
        <w:t>(</w:t>
      </w:r>
      <w:r w:rsidR="009D4609">
        <w:rPr>
          <w:noProof/>
        </w:rPr>
        <w:t>125</w:t>
      </w:r>
      <w:r w:rsidR="009D4609">
        <w:t>)</w:t>
      </w:r>
      <w:r>
        <w:fldChar w:fldCharType="end"/>
      </w:r>
      <w:r>
        <w:t xml:space="preserve"> sont alors intégrées par une méthode explicite sur un nombre de périodes suffisant pour caractériser la trajectoire établie.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F4475D" w14:paraId="7F623626" w14:textId="77777777" w:rsidTr="00231858">
        <w:tc>
          <w:tcPr>
            <w:tcW w:w="8359" w:type="dxa"/>
          </w:tcPr>
          <w:p w14:paraId="38EBD6F3" w14:textId="77777777" w:rsidR="00F4475D" w:rsidRPr="00231858" w:rsidRDefault="00231858" w:rsidP="00234D0D">
            <w:pPr>
              <w:spacing w:line="360" w:lineRule="auto"/>
              <w:jc w:val="both"/>
              <w:rPr>
                <w:rFonts w:eastAsiaTheme="minorEastAsia"/>
              </w:rPr>
            </w:pPr>
            <m:oMathPara>
              <m:oMathParaPr>
                <m:jc m:val="left"/>
              </m:oMathParaPr>
              <m:oMath>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R</m:t>
                        </m:r>
                      </m:sub>
                    </m:sSub>
                  </m:den>
                </m:f>
                <m:sSubSup>
                  <m:sSubSupPr>
                    <m:ctrlPr>
                      <w:rPr>
                        <w:rFonts w:ascii="Cambria Math" w:hAnsi="Cambria Math"/>
                        <w:i/>
                      </w:rPr>
                    </m:ctrlPr>
                  </m:sSub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e>
                          </m:mr>
                        </m:m>
                      </m:e>
                    </m:d>
                  </m:e>
                  <m:sub>
                    <m:r>
                      <w:rPr>
                        <w:rFonts w:ascii="Cambria Math" w:hAnsi="Cambria Math"/>
                      </w:rPr>
                      <m:t xml:space="preserve">(x,y,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sub>
                  <m:sup>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w:rPr>
                        <w:rFonts w:ascii="Cambria Math" w:hAnsi="Cambria Math"/>
                      </w:rPr>
                      <m:t>Ω</m:t>
                    </m:r>
                  </m:e>
                  <m:sup>
                    <m:r>
                      <w:rPr>
                        <w:rFonts w:ascii="Cambria Math" w:hAnsi="Cambria Math"/>
                      </w:rPr>
                      <m:t>2</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mr>
                      <m:mr>
                        <m:e>
                          <m:r>
                            <m:rPr>
                              <m:sty m:val="p"/>
                            </m:rPr>
                            <w:rPr>
                              <w:rFonts w:ascii="Cambria Math" w:hAnsi="Cambria Math"/>
                            </w:rPr>
                            <m:t>sin⁡</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e>
                      </m:mr>
                    </m:m>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R</m:t>
                        </m:r>
                      </m:sub>
                    </m:sSub>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x</m:t>
                              </m:r>
                            </m:sub>
                          </m:sSub>
                        </m:e>
                      </m:mr>
                      <m:mr>
                        <m:e>
                          <m:sSub>
                            <m:sSubPr>
                              <m:ctrlPr>
                                <w:rPr>
                                  <w:rFonts w:ascii="Cambria Math" w:hAnsi="Cambria Math"/>
                                  <w:i/>
                                </w:rPr>
                              </m:ctrlPr>
                            </m:sSubPr>
                            <m:e>
                              <m:r>
                                <w:rPr>
                                  <w:rFonts w:ascii="Cambria Math" w:hAnsi="Cambria Math"/>
                                </w:rPr>
                                <m:t>W</m:t>
                              </m:r>
                            </m:e>
                            <m:sub>
                              <m:r>
                                <w:rPr>
                                  <w:rFonts w:ascii="Cambria Math" w:hAnsi="Cambria Math"/>
                                </w:rPr>
                                <m:t>y</m:t>
                              </m:r>
                            </m:sub>
                          </m:sSub>
                        </m:e>
                      </m:mr>
                    </m:m>
                  </m:e>
                </m:d>
              </m:oMath>
            </m:oMathPara>
          </w:p>
          <w:p w14:paraId="4AA1F501" w14:textId="77777777" w:rsidR="00F4475D" w:rsidRPr="00231858" w:rsidRDefault="00231858" w:rsidP="00F4475D">
            <w:pPr>
              <w:spacing w:line="360" w:lineRule="auto"/>
              <w:jc w:val="both"/>
              <w:rPr>
                <w:rFonts w:eastAsiaTheme="minorEastAsia"/>
              </w:rPr>
            </w:pPr>
            <m:oMathPara>
              <m:oMathParaPr>
                <m:jc m:val="left"/>
              </m:oMathParaPr>
              <m:oMath>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(n-1)</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m:t>
                    </m:r>
                  </m:sup>
                </m:sSup>
                <m:r>
                  <w:rPr>
                    <w:rFonts w:ascii="Cambria Math" w:hAnsi="Cambria Math"/>
                  </w:rPr>
                  <m:t>Δt</m:t>
                </m:r>
              </m:oMath>
            </m:oMathPara>
          </w:p>
          <w:p w14:paraId="42410134" w14:textId="77777777" w:rsidR="00F4475D" w:rsidRPr="00231858" w:rsidRDefault="00231858" w:rsidP="00231858">
            <w:pPr>
              <w:spacing w:line="360" w:lineRule="auto"/>
              <w:jc w:val="both"/>
            </w:pPr>
            <m:oMathPara>
              <m:oMathParaPr>
                <m:jc m:val="left"/>
              </m:oMathParaPr>
              <m:oMath>
                <m:r>
                  <w:rPr>
                    <w:rFonts w:ascii="Cambria Math" w:eastAsiaTheme="minorEastAsia" w:hAnsi="Cambria Math"/>
                  </w:rPr>
                  <m:t xml:space="preserve">                         </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e>
                  <m:sup>
                    <m:r>
                      <w:rPr>
                        <w:rFonts w:ascii="Cambria Math" w:hAnsi="Cambria Math"/>
                      </w:rPr>
                      <m:t>(n)</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e>
                  <m:sup>
                    <m:r>
                      <w:rPr>
                        <w:rFonts w:ascii="Cambria Math" w:hAnsi="Cambria Math"/>
                      </w:rPr>
                      <m:t>(n-1)</m:t>
                    </m:r>
                  </m:sup>
                </m:sSup>
                <m:r>
                  <w:rPr>
                    <w:rFonts w:ascii="Cambria Math" w:hAnsi="Cambria Math"/>
                  </w:rPr>
                  <m:t>+</m:t>
                </m:r>
                <m:f>
                  <m:fPr>
                    <m:ctrlPr>
                      <w:rPr>
                        <w:rFonts w:ascii="Cambria Math" w:hAnsi="Cambria Math"/>
                        <w:i/>
                      </w:rPr>
                    </m:ctrlPr>
                  </m:fPr>
                  <m:num>
                    <m:r>
                      <w:rPr>
                        <w:rFonts w:ascii="Cambria Math" w:hAnsi="Cambria Math"/>
                      </w:rPr>
                      <m:t>Δt</m:t>
                    </m:r>
                  </m:num>
                  <m:den>
                    <m:r>
                      <w:rPr>
                        <w:rFonts w:ascii="Cambria Math" w:hAnsi="Cambria Math"/>
                      </w:rPr>
                      <m:t>2</m:t>
                    </m:r>
                  </m:den>
                </m:f>
                <m:r>
                  <w:rPr>
                    <w:rFonts w:ascii="Cambria Math" w:eastAsiaTheme="minorEastAsia" w:hAnsi="Cambria Math"/>
                  </w:rPr>
                  <m:t xml:space="preserve"> </m:t>
                </m:r>
                <m:d>
                  <m:dPr>
                    <m:ctrlPr>
                      <w:rPr>
                        <w:rFonts w:ascii="Cambria Math" w:eastAsiaTheme="minorEastAsia" w:hAnsi="Cambria Math"/>
                        <w:i/>
                      </w:rPr>
                    </m:ctrlPr>
                  </m:dPr>
                  <m:e>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m:t>
                        </m:r>
                      </m:sup>
                    </m:sSup>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y</m:t>
                                      </m:r>
                                    </m:e>
                                  </m:acc>
                                </m:e>
                              </m:mr>
                            </m:m>
                          </m:e>
                        </m:d>
                      </m:e>
                      <m:sup>
                        <m:r>
                          <w:rPr>
                            <w:rFonts w:ascii="Cambria Math" w:hAnsi="Cambria Math"/>
                          </w:rPr>
                          <m:t>(n-1)</m:t>
                        </m:r>
                      </m:sup>
                    </m:sSup>
                  </m:e>
                </m:d>
              </m:oMath>
            </m:oMathPara>
          </w:p>
        </w:tc>
        <w:tc>
          <w:tcPr>
            <w:tcW w:w="703" w:type="dxa"/>
          </w:tcPr>
          <w:p w14:paraId="52D7F990" w14:textId="77777777" w:rsidR="00231858" w:rsidRDefault="00231858" w:rsidP="00231858">
            <w:pPr>
              <w:pStyle w:val="Lgende"/>
            </w:pPr>
          </w:p>
          <w:p w14:paraId="428DE2B4" w14:textId="77777777" w:rsidR="00231858" w:rsidRDefault="00231858" w:rsidP="00231858">
            <w:pPr>
              <w:pStyle w:val="Lgende"/>
            </w:pPr>
          </w:p>
          <w:p w14:paraId="583EE19D" w14:textId="0606938C" w:rsidR="00F4475D" w:rsidRDefault="00231858" w:rsidP="00231858">
            <w:pPr>
              <w:pStyle w:val="Lgende"/>
            </w:pPr>
            <w:r>
              <w:t>(</w:t>
            </w:r>
            <w:r w:rsidR="0036777C">
              <w:rPr>
                <w:noProof/>
              </w:rPr>
              <w:fldChar w:fldCharType="begin"/>
            </w:r>
            <w:r w:rsidR="0036777C">
              <w:rPr>
                <w:noProof/>
              </w:rPr>
              <w:instrText xml:space="preserve"> SEQ Équation \* ARABIC </w:instrText>
            </w:r>
            <w:r w:rsidR="0036777C">
              <w:rPr>
                <w:noProof/>
              </w:rPr>
              <w:fldChar w:fldCharType="separate"/>
            </w:r>
            <w:r w:rsidR="009D4609">
              <w:rPr>
                <w:noProof/>
              </w:rPr>
              <w:t>128</w:t>
            </w:r>
            <w:r w:rsidR="0036777C">
              <w:rPr>
                <w:noProof/>
              </w:rPr>
              <w:fldChar w:fldCharType="end"/>
            </w:r>
            <w:r>
              <w:t>)</w:t>
            </w:r>
          </w:p>
        </w:tc>
      </w:tr>
    </w:tbl>
    <w:p w14:paraId="75C44224" w14:textId="77777777" w:rsidR="00F4475D" w:rsidRDefault="00F4475D" w:rsidP="00234D0D">
      <w:pPr>
        <w:spacing w:line="360" w:lineRule="auto"/>
        <w:jc w:val="both"/>
      </w:pPr>
    </w:p>
    <w:p w14:paraId="052A667A" w14:textId="0BDB8F7E" w:rsidR="000D6749" w:rsidRDefault="000D6749" w:rsidP="00234D0D">
      <w:pPr>
        <w:spacing w:line="360" w:lineRule="auto"/>
        <w:jc w:val="both"/>
        <w:rPr>
          <w:rFonts w:eastAsiaTheme="minorEastAsia"/>
        </w:rPr>
      </w:pPr>
      <w:r>
        <w:rPr>
          <w:rFonts w:eastAsiaTheme="minorEastAsia"/>
        </w:rPr>
        <w:lastRenderedPageBreak/>
        <w:t xml:space="preserve">La </w:t>
      </w:r>
      <w:r w:rsidRPr="00841C0A">
        <w:rPr>
          <w:rFonts w:eastAsiaTheme="minorEastAsia"/>
        </w:rPr>
        <w:fldChar w:fldCharType="begin"/>
      </w:r>
      <w:r w:rsidRPr="00841C0A">
        <w:rPr>
          <w:rFonts w:eastAsiaTheme="minorEastAsia"/>
        </w:rPr>
        <w:instrText xml:space="preserve"> REF _Ref528601495 \h </w:instrText>
      </w:r>
      <w:r w:rsidR="00C8050B" w:rsidRPr="00841C0A">
        <w:rPr>
          <w:rFonts w:eastAsiaTheme="minorEastAsia"/>
        </w:rPr>
        <w:instrText xml:space="preserve"> \* MERGEFORMAT </w:instrText>
      </w:r>
      <w:r w:rsidRPr="00841C0A">
        <w:rPr>
          <w:rFonts w:eastAsiaTheme="minorEastAsia"/>
        </w:rPr>
      </w:r>
      <w:r w:rsidRPr="00841C0A">
        <w:rPr>
          <w:rFonts w:eastAsiaTheme="minorEastAsia"/>
        </w:rPr>
        <w:fldChar w:fldCharType="separate"/>
      </w:r>
      <w:r w:rsidR="009D4609" w:rsidRPr="00841C0A">
        <w:t xml:space="preserve">Figure </w:t>
      </w:r>
      <w:r w:rsidR="009D4609">
        <w:rPr>
          <w:noProof/>
        </w:rPr>
        <w:t>64</w:t>
      </w:r>
      <w:r w:rsidRPr="00841C0A">
        <w:rPr>
          <w:rFonts w:eastAsiaTheme="minorEastAsia"/>
        </w:rPr>
        <w:fldChar w:fldCharType="end"/>
      </w:r>
      <w:r>
        <w:rPr>
          <w:rFonts w:eastAsiaTheme="minorEastAsia"/>
        </w:rPr>
        <w:t xml:space="preserve"> présente les déplacements dynamiques pour un des cas traités (</w:t>
      </w:r>
      <m:oMath>
        <m:r>
          <m:rPr>
            <m:sty m:val="p"/>
          </m:rPr>
          <w:rPr>
            <w:rFonts w:ascii="Cambria Math" w:eastAsiaTheme="minorEastAsia" w:hAnsi="Cambria Math"/>
          </w:rPr>
          <m:t>Ω</m:t>
        </m:r>
        <m:r>
          <w:rPr>
            <w:rFonts w:ascii="Cambria Math" w:eastAsiaTheme="minorEastAsia" w:hAnsi="Cambria Math"/>
          </w:rPr>
          <m:t xml:space="preserve">=30krpm,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=30N</m:t>
        </m:r>
      </m:oMath>
      <w:r>
        <w:rPr>
          <w:rFonts w:eastAsiaTheme="minorEastAsia"/>
        </w:rPr>
        <w:t xml:space="preserve">). Trois pas de temps ont été utilisés, les pas de référence,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1024</m:t>
            </m:r>
          </m:den>
        </m:f>
      </m:oMath>
      <w:r>
        <w:rPr>
          <w:rFonts w:eastAsiaTheme="minorEastAsia"/>
        </w:rPr>
        <w:t xml:space="preserve">, un pas deux fois plus petit,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2048</m:t>
            </m:r>
          </m:den>
        </m:f>
      </m:oMath>
      <w:r>
        <w:rPr>
          <w:rFonts w:eastAsiaTheme="minorEastAsia"/>
        </w:rPr>
        <w:t xml:space="preserve"> et un pas deux fois plus grand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512</m:t>
            </m:r>
          </m:den>
        </m:f>
      </m:oMath>
      <w:r>
        <w:rPr>
          <w:rFonts w:eastAsiaTheme="minorEastAsia"/>
        </w:rPr>
        <w:t xml:space="preserve">. La figure présente les déplacements à partir des conditions initiales, </w:t>
      </w:r>
      <m:oMath>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 @ t=0</m:t>
        </m:r>
      </m:oMath>
      <w:r>
        <w:rPr>
          <w:rFonts w:eastAsiaTheme="minorEastAsia"/>
        </w:rPr>
        <w:t xml:space="preserve">. On peut observer que des erreurs existent entre la solution avec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512</m:t>
            </m:r>
          </m:den>
        </m:f>
      </m:oMath>
      <w:r>
        <w:rPr>
          <w:rFonts w:eastAsiaTheme="minorEastAsia"/>
        </w:rPr>
        <w:t xml:space="preserve"> et les deux autres surtout aux premiers pas de temps. Ces erreurs s’estompent au fur et à mesure que le rotor décrit une orbite régulière. Les solutions obtenues avec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1024</m:t>
            </m:r>
          </m:den>
        </m:f>
      </m:oMath>
      <w:r>
        <w:rPr>
          <w:rFonts w:eastAsiaTheme="minorEastAsia"/>
        </w:rPr>
        <w:t xml:space="preserve"> et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2048</m:t>
            </m:r>
          </m:den>
        </m:f>
      </m:oMath>
      <w:r>
        <w:rPr>
          <w:rFonts w:eastAsiaTheme="minorEastAsia"/>
        </w:rPr>
        <w:t xml:space="preserve"> sont très proches ce qui conforte le choix du </w:t>
      </w:r>
      <m:oMath>
        <m:r>
          <w:rPr>
            <w:rFonts w:ascii="Cambria Math" w:hAnsi="Cambria Math"/>
          </w:rPr>
          <m:t>∆t=</m:t>
        </m:r>
        <m:f>
          <m:fPr>
            <m:type m:val="lin"/>
            <m:ctrlPr>
              <w:rPr>
                <w:rFonts w:ascii="Cambria Math" w:hAnsi="Cambria Math"/>
                <w:i/>
              </w:rPr>
            </m:ctrlPr>
          </m:fPr>
          <m:num>
            <m:r>
              <w:rPr>
                <w:rFonts w:ascii="Cambria Math" w:hAnsi="Cambria Math"/>
              </w:rPr>
              <m:t>T</m:t>
            </m:r>
          </m:num>
          <m:den>
            <m:r>
              <w:rPr>
                <w:rFonts w:ascii="Cambria Math" w:hAnsi="Cambria Math"/>
              </w:rPr>
              <m:t>1024</m:t>
            </m:r>
          </m:den>
        </m:f>
      </m:oMath>
      <w:r>
        <w:rPr>
          <w:rFonts w:eastAsiaTheme="minorEastAsia"/>
        </w:rPr>
        <w:t xml:space="preserve"> pour tous les autres calculs.</w:t>
      </w:r>
    </w:p>
    <w:p w14:paraId="46AA127D" w14:textId="77777777" w:rsidR="000D6749" w:rsidRPr="0085107D" w:rsidRDefault="000D6749" w:rsidP="000D6749">
      <w:r>
        <w:rPr>
          <w:noProof/>
          <w:lang w:eastAsia="fr-FR"/>
        </w:rPr>
        <w:drawing>
          <wp:inline distT="0" distB="0" distL="0" distR="0" wp14:anchorId="45C2921C" wp14:editId="546C04ED">
            <wp:extent cx="2880000" cy="1882800"/>
            <wp:effectExtent l="0" t="0" r="0" b="3175"/>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0000" cy="1882800"/>
                    </a:xfrm>
                    <a:prstGeom prst="rect">
                      <a:avLst/>
                    </a:prstGeom>
                    <a:noFill/>
                  </pic:spPr>
                </pic:pic>
              </a:graphicData>
            </a:graphic>
          </wp:inline>
        </w:drawing>
      </w:r>
      <w:r>
        <w:rPr>
          <w:noProof/>
          <w:lang w:eastAsia="fr-FR"/>
        </w:rPr>
        <w:drawing>
          <wp:inline distT="0" distB="0" distL="0" distR="0" wp14:anchorId="4F05E03F" wp14:editId="2F78BD29">
            <wp:extent cx="2879030" cy="1892935"/>
            <wp:effectExtent l="0" t="0" r="0" b="0"/>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13559" cy="1915637"/>
                    </a:xfrm>
                    <a:prstGeom prst="rect">
                      <a:avLst/>
                    </a:prstGeom>
                    <a:noFill/>
                  </pic:spPr>
                </pic:pic>
              </a:graphicData>
            </a:graphic>
          </wp:inline>
        </w:drawing>
      </w:r>
    </w:p>
    <w:p w14:paraId="059419C9" w14:textId="14D75A52" w:rsidR="000D6749" w:rsidRDefault="000D6749" w:rsidP="000D6749">
      <w:pPr>
        <w:pStyle w:val="Lgende"/>
        <w:jc w:val="center"/>
      </w:pPr>
      <w:bookmarkStart w:id="233" w:name="_Ref528601495"/>
      <w:bookmarkStart w:id="234" w:name="_Toc531267507"/>
      <w:r w:rsidRPr="00841C0A">
        <w:t xml:space="preserve">Figure </w:t>
      </w:r>
      <w:r w:rsidRPr="00841C0A">
        <w:rPr>
          <w:noProof/>
        </w:rPr>
        <w:fldChar w:fldCharType="begin"/>
      </w:r>
      <w:r w:rsidRPr="00841C0A">
        <w:rPr>
          <w:noProof/>
        </w:rPr>
        <w:instrText xml:space="preserve"> SEQ Figure \* ARABIC </w:instrText>
      </w:r>
      <w:r w:rsidRPr="00841C0A">
        <w:rPr>
          <w:noProof/>
        </w:rPr>
        <w:fldChar w:fldCharType="separate"/>
      </w:r>
      <w:r w:rsidR="009D4609">
        <w:rPr>
          <w:noProof/>
        </w:rPr>
        <w:t>64</w:t>
      </w:r>
      <w:r w:rsidRPr="00841C0A">
        <w:rPr>
          <w:noProof/>
        </w:rPr>
        <w:fldChar w:fldCharType="end"/>
      </w:r>
      <w:bookmarkEnd w:id="233"/>
      <w:r w:rsidR="00EF4B82" w:rsidRPr="00841C0A">
        <w:t> : Déplacements calculés avec des pas de</w:t>
      </w:r>
      <w:r w:rsidRPr="00841C0A">
        <w:t xml:space="preserve"> temps différents</w:t>
      </w:r>
      <w:bookmarkEnd w:id="234"/>
    </w:p>
    <w:p w14:paraId="1DADD55D" w14:textId="77777777" w:rsidR="0085107D" w:rsidRPr="00234D0D" w:rsidRDefault="0085107D" w:rsidP="00C12484">
      <w:pPr>
        <w:rPr>
          <w:rFonts w:eastAsiaTheme="minorEastAsia"/>
          <w:sz w:val="10"/>
          <w:szCs w:val="10"/>
        </w:rPr>
      </w:pPr>
    </w:p>
    <w:p w14:paraId="30DF241B" w14:textId="77777777" w:rsidR="008338BF" w:rsidRDefault="008338BF" w:rsidP="009B759F">
      <w:pPr>
        <w:pStyle w:val="Titre5"/>
        <w:numPr>
          <w:ilvl w:val="0"/>
          <w:numId w:val="21"/>
        </w:numPr>
        <w:rPr>
          <w:rFonts w:eastAsiaTheme="minorEastAsia"/>
        </w:rPr>
      </w:pPr>
      <w:r>
        <w:rPr>
          <w:rFonts w:eastAsiaTheme="minorEastAsia"/>
        </w:rPr>
        <w:t>Analyse de stabilité</w:t>
      </w:r>
    </w:p>
    <w:p w14:paraId="7B78F90B" w14:textId="77777777" w:rsidR="009B759F" w:rsidRPr="009B759F" w:rsidRDefault="009B759F" w:rsidP="009B759F">
      <w:pPr>
        <w:rPr>
          <w:sz w:val="10"/>
        </w:rPr>
      </w:pPr>
    </w:p>
    <w:p w14:paraId="6AF72802" w14:textId="77777777" w:rsidR="004926D0" w:rsidRPr="004926D0" w:rsidRDefault="004926D0" w:rsidP="004926D0">
      <w:pPr>
        <w:rPr>
          <w:sz w:val="2"/>
          <w:szCs w:val="2"/>
        </w:rPr>
      </w:pPr>
    </w:p>
    <w:p w14:paraId="26C6CF3C" w14:textId="35A3D818" w:rsidR="00816A91" w:rsidRDefault="00893E08" w:rsidP="00FA6F51">
      <w:pPr>
        <w:spacing w:line="360" w:lineRule="auto"/>
        <w:jc w:val="both"/>
        <w:rPr>
          <w:rFonts w:eastAsiaTheme="minorEastAsia"/>
        </w:rPr>
      </w:pPr>
      <w:r>
        <w:t xml:space="preserve">La </w:t>
      </w:r>
      <w:r w:rsidR="00234D0D">
        <w:fldChar w:fldCharType="begin"/>
      </w:r>
      <w:r w:rsidR="00234D0D">
        <w:instrText xml:space="preserve"> REF _Ref528942194 \h </w:instrText>
      </w:r>
      <w:r w:rsidR="00FA6F51">
        <w:instrText xml:space="preserve"> \* MERGEFORMAT </w:instrText>
      </w:r>
      <w:r w:rsidR="00234D0D">
        <w:fldChar w:fldCharType="separate"/>
      </w:r>
      <w:r w:rsidR="009D4609">
        <w:t xml:space="preserve">Figure </w:t>
      </w:r>
      <w:r w:rsidR="009D4609">
        <w:rPr>
          <w:noProof/>
        </w:rPr>
        <w:t>65</w:t>
      </w:r>
      <w:r w:rsidR="00234D0D">
        <w:fldChar w:fldCharType="end"/>
      </w:r>
      <w:r w:rsidR="00234D0D">
        <w:t xml:space="preserve"> </w:t>
      </w:r>
      <w:r w:rsidR="00333F94">
        <w:t xml:space="preserve">et la </w:t>
      </w:r>
      <w:r w:rsidR="00333F94">
        <w:fldChar w:fldCharType="begin"/>
      </w:r>
      <w:r w:rsidR="00333F94">
        <w:instrText xml:space="preserve"> REF _Ref528678902 \h </w:instrText>
      </w:r>
      <w:r w:rsidR="00C8050B">
        <w:instrText xml:space="preserve"> \* MERGEFORMAT </w:instrText>
      </w:r>
      <w:r w:rsidR="00333F94">
        <w:fldChar w:fldCharType="separate"/>
      </w:r>
      <w:r w:rsidR="009D4609">
        <w:t xml:space="preserve">Figure </w:t>
      </w:r>
      <w:r w:rsidR="009D4609">
        <w:rPr>
          <w:noProof/>
        </w:rPr>
        <w:t>66</w:t>
      </w:r>
      <w:r w:rsidR="00333F94">
        <w:fldChar w:fldCharType="end"/>
      </w:r>
      <w:r w:rsidR="00333F94">
        <w:t xml:space="preserve"> </w:t>
      </w:r>
      <w:r w:rsidR="00816A91">
        <w:t xml:space="preserve">présentent les résultats d’une analyse paramétrique de stabilité d’un rotor supporté par des paliers à feuilles de génération 1 décrits dans la </w:t>
      </w:r>
      <w:r w:rsidR="00231858">
        <w:fldChar w:fldCharType="begin"/>
      </w:r>
      <w:r w:rsidR="00231858">
        <w:instrText xml:space="preserve"> REF _Ref525638090 \h </w:instrText>
      </w:r>
      <w:r w:rsidR="00231858">
        <w:fldChar w:fldCharType="separate"/>
      </w:r>
      <w:r w:rsidR="009D4609">
        <w:t xml:space="preserve">Figure </w:t>
      </w:r>
      <w:r w:rsidR="009D4609">
        <w:rPr>
          <w:noProof/>
        </w:rPr>
        <w:t>20</w:t>
      </w:r>
      <w:r w:rsidR="00231858">
        <w:fldChar w:fldCharType="end"/>
      </w:r>
      <w:r w:rsidR="00231858">
        <w:t xml:space="preserve"> </w:t>
      </w:r>
      <w:r w:rsidR="00647350">
        <w:t xml:space="preserve">et le </w:t>
      </w:r>
      <w:r w:rsidR="00647350">
        <w:fldChar w:fldCharType="begin"/>
      </w:r>
      <w:r w:rsidR="00647350">
        <w:instrText xml:space="preserve"> REF _Ref525721735 \h </w:instrText>
      </w:r>
      <w:r w:rsidR="00C8050B">
        <w:instrText xml:space="preserve"> \* MERGEFORMAT </w:instrText>
      </w:r>
      <w:r w:rsidR="00647350">
        <w:fldChar w:fldCharType="separate"/>
      </w:r>
      <w:r w:rsidR="009D4609">
        <w:t xml:space="preserve">Tableau </w:t>
      </w:r>
      <w:r w:rsidR="009D4609">
        <w:rPr>
          <w:noProof/>
        </w:rPr>
        <w:t>1</w:t>
      </w:r>
      <w:r w:rsidR="00647350">
        <w:fldChar w:fldCharType="end"/>
      </w:r>
      <w:r w:rsidR="00816A91">
        <w:t xml:space="preserve">. Le rotor a une masse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00816A91">
        <w:rPr>
          <w:rFonts w:eastAsiaTheme="minorEastAsia"/>
        </w:rPr>
        <w:t>=1 kg, 3kg ou 5 kg. La vitesse est comprise entre 10 krpm et 30 krpm avec un pas de 5 krpm. Les calculs sont effectués pour deux valeurs du jeu radial, 10 µm et 31.8 µm, sans défauts d’usinage. Les calculs ont été effectués</w:t>
      </w:r>
      <w:r w:rsidR="00231858">
        <w:rPr>
          <w:rFonts w:eastAsiaTheme="minorEastAsia"/>
        </w:rPr>
        <w:t>,</w:t>
      </w:r>
      <w:r w:rsidR="00816A91">
        <w:rPr>
          <w:rFonts w:eastAsiaTheme="minorEastAsia"/>
        </w:rPr>
        <w:t xml:space="preserve"> pour </w:t>
      </w:r>
      <w:r w:rsidR="003A4BD2">
        <w:rPr>
          <w:rFonts w:eastAsiaTheme="minorEastAsia"/>
        </w:rPr>
        <w:t xml:space="preserve">un coefficient de frottement f=0.25 et pour </w:t>
      </w:r>
      <w:r w:rsidR="00816A91">
        <w:rPr>
          <w:rFonts w:eastAsiaTheme="minorEastAsia"/>
        </w:rPr>
        <w:t xml:space="preserve">une durée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=100T</m:t>
        </m:r>
      </m:oMath>
      <w:r w:rsidR="00816A91">
        <w:rPr>
          <w:rFonts w:eastAsiaTheme="minorEastAsia"/>
        </w:rPr>
        <w:t>.</w:t>
      </w:r>
      <w:r w:rsidR="00D0127B">
        <w:rPr>
          <w:rFonts w:eastAsiaTheme="minorEastAsia"/>
        </w:rPr>
        <w:t xml:space="preserve"> Les matrices de masse et d’amortissement de la structure compliante ont été négligé</w:t>
      </w:r>
      <w:r w:rsidR="001B7939">
        <w:rPr>
          <w:rFonts w:eastAsiaTheme="minorEastAsia"/>
        </w:rPr>
        <w:t>es</w:t>
      </w:r>
      <w:r w:rsidR="00D0127B">
        <w:rPr>
          <w:rFonts w:eastAsiaTheme="minorEastAsia"/>
        </w:rPr>
        <w:t xml:space="preserve"> </w:t>
      </w:r>
      <w:r w:rsidR="00D0127B" w:rsidRPr="00D0127B">
        <w:rPr>
          <w:rFonts w:eastAsiaTheme="minorEastAsia"/>
        </w:rPr>
        <w:t>dans l’équation dynamique</w:t>
      </w:r>
      <w:r w:rsidR="00D0127B">
        <w:rPr>
          <w:rFonts w:eastAsiaTheme="minorEastAsia"/>
        </w:rPr>
        <w:t xml:space="preserve"> </w:t>
      </w:r>
      <w:r w:rsidR="00D0127B">
        <w:rPr>
          <w:rFonts w:eastAsiaTheme="minorEastAsia"/>
        </w:rPr>
        <w:fldChar w:fldCharType="begin"/>
      </w:r>
      <w:r w:rsidR="00D0127B">
        <w:rPr>
          <w:rFonts w:eastAsiaTheme="minorEastAsia"/>
        </w:rPr>
        <w:instrText xml:space="preserve"> REF _Ref527734932 \h </w:instrText>
      </w:r>
      <w:r w:rsidR="00C8050B">
        <w:rPr>
          <w:rFonts w:eastAsiaTheme="minorEastAsia"/>
        </w:rPr>
        <w:instrText xml:space="preserve"> \* MERGEFORMAT </w:instrText>
      </w:r>
      <w:r w:rsidR="00D0127B">
        <w:rPr>
          <w:rFonts w:eastAsiaTheme="minorEastAsia"/>
        </w:rPr>
      </w:r>
      <w:r w:rsidR="00D0127B">
        <w:rPr>
          <w:rFonts w:eastAsiaTheme="minorEastAsia"/>
        </w:rPr>
        <w:fldChar w:fldCharType="separate"/>
      </w:r>
      <w:r w:rsidR="009D4609">
        <w:t>(</w:t>
      </w:r>
      <w:r w:rsidR="009D4609">
        <w:rPr>
          <w:noProof/>
        </w:rPr>
        <w:t>113</w:t>
      </w:r>
      <w:r w:rsidR="009D4609">
        <w:t>)</w:t>
      </w:r>
      <w:r w:rsidR="00D0127B">
        <w:rPr>
          <w:rFonts w:eastAsiaTheme="minorEastAsia"/>
        </w:rPr>
        <w:fldChar w:fldCharType="end"/>
      </w:r>
      <w:r w:rsidR="00D0127B">
        <w:rPr>
          <w:rFonts w:eastAsiaTheme="minorEastAsia"/>
        </w:rPr>
        <w:t>.</w:t>
      </w:r>
    </w:p>
    <w:p w14:paraId="34090A0A" w14:textId="62AB2D01" w:rsidR="00816A91" w:rsidRPr="00893E08" w:rsidRDefault="00816A91" w:rsidP="00FA6F51">
      <w:pPr>
        <w:spacing w:line="360" w:lineRule="auto"/>
        <w:jc w:val="both"/>
      </w:pPr>
      <w:r w:rsidRPr="00893E08">
        <w:t>Les résultats montrent des points de fonctionnement stables, des trajectoires périodiques ou des fonctionnements instables. Sont considéré</w:t>
      </w:r>
      <w:r w:rsidR="004926D0" w:rsidRPr="00893E08">
        <w:t>s</w:t>
      </w:r>
      <w:r w:rsidRPr="00893E08">
        <w:t xml:space="preserve"> des cas de fonctionnement instable</w:t>
      </w:r>
      <w:r w:rsidR="009621BB">
        <w:t>s</w:t>
      </w:r>
      <w:r w:rsidR="00647350" w:rsidRPr="00893E08">
        <w:t>,</w:t>
      </w:r>
      <w:r w:rsidRPr="00893E08">
        <w:t xml:space="preserve"> les situations où les calculs se sont arrêtés avant d’atteindre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Pr="00893E08">
        <w:t>. Ces calculs sont marqu</w:t>
      </w:r>
      <w:r w:rsidR="004926D0" w:rsidRPr="00893E08">
        <w:t>és par une bordure noire sur la</w:t>
      </w:r>
      <w:r w:rsidR="00893E08">
        <w:t xml:space="preserve"> </w:t>
      </w:r>
      <w:r w:rsidR="00234D0D">
        <w:fldChar w:fldCharType="begin"/>
      </w:r>
      <w:r w:rsidR="00234D0D">
        <w:instrText xml:space="preserve"> REF _Ref528942194 \h </w:instrText>
      </w:r>
      <w:r w:rsidR="00FA6F51">
        <w:instrText xml:space="preserve"> \* MERGEFORMAT </w:instrText>
      </w:r>
      <w:r w:rsidR="00234D0D">
        <w:fldChar w:fldCharType="separate"/>
      </w:r>
      <w:r w:rsidR="009D4609">
        <w:t xml:space="preserve">Figure </w:t>
      </w:r>
      <w:r w:rsidR="009D4609">
        <w:rPr>
          <w:noProof/>
        </w:rPr>
        <w:t>65</w:t>
      </w:r>
      <w:r w:rsidR="00234D0D">
        <w:fldChar w:fldCharType="end"/>
      </w:r>
      <w:r w:rsidR="00234D0D">
        <w:t xml:space="preserve"> </w:t>
      </w:r>
      <w:r w:rsidR="00333F94">
        <w:t xml:space="preserve">et la </w:t>
      </w:r>
      <w:r w:rsidR="00333F94">
        <w:fldChar w:fldCharType="begin"/>
      </w:r>
      <w:r w:rsidR="00333F94">
        <w:instrText xml:space="preserve"> REF _Ref528678902 \h </w:instrText>
      </w:r>
      <w:r w:rsidR="00C8050B">
        <w:instrText xml:space="preserve"> \* MERGEFORMAT </w:instrText>
      </w:r>
      <w:r w:rsidR="00333F94">
        <w:fldChar w:fldCharType="separate"/>
      </w:r>
      <w:r w:rsidR="009D4609">
        <w:t xml:space="preserve">Figure </w:t>
      </w:r>
      <w:r w:rsidR="009D4609">
        <w:rPr>
          <w:noProof/>
        </w:rPr>
        <w:t>66</w:t>
      </w:r>
      <w:r w:rsidR="00333F94">
        <w:fldChar w:fldCharType="end"/>
      </w:r>
      <w:r w:rsidR="00864E55" w:rsidRPr="00893E08">
        <w:t xml:space="preserve">. </w:t>
      </w:r>
      <w:r w:rsidRPr="00893E08">
        <w:rPr>
          <w:rFonts w:eastAsiaTheme="minorEastAsia"/>
        </w:rPr>
        <w:t xml:space="preserve">Les limites de la feuille supérieure sont </w:t>
      </w:r>
      <w:r w:rsidR="004926D0" w:rsidRPr="00893E08">
        <w:rPr>
          <w:rFonts w:eastAsiaTheme="minorEastAsia"/>
        </w:rPr>
        <w:t>représentées par un trait bleu</w:t>
      </w:r>
      <w:r w:rsidRPr="00893E08">
        <w:rPr>
          <w:rFonts w:eastAsiaTheme="minorEastAsia"/>
        </w:rPr>
        <w:t>.</w:t>
      </w:r>
      <w:r w:rsidRPr="00893E08">
        <w:rPr>
          <w:rFonts w:eastAsiaTheme="minorEastAsia"/>
          <w:noProof/>
        </w:rPr>
        <w:t xml:space="preserve"> Le der</w:t>
      </w:r>
      <w:r w:rsidR="00EF4B82">
        <w:rPr>
          <w:rFonts w:eastAsiaTheme="minorEastAsia"/>
          <w:noProof/>
        </w:rPr>
        <w:t>n</w:t>
      </w:r>
      <w:r w:rsidRPr="00893E08">
        <w:rPr>
          <w:rFonts w:eastAsiaTheme="minorEastAsia"/>
          <w:noProof/>
        </w:rPr>
        <w:t>ier poi</w:t>
      </w:r>
      <w:r w:rsidR="00FA6F51">
        <w:rPr>
          <w:rFonts w:eastAsiaTheme="minorEastAsia"/>
          <w:noProof/>
        </w:rPr>
        <w:t>nt sur la trajectoire est marqu</w:t>
      </w:r>
      <w:r w:rsidRPr="00893E08">
        <w:rPr>
          <w:rFonts w:eastAsiaTheme="minorEastAsia"/>
          <w:noProof/>
        </w:rPr>
        <w:t>é par un rectangle.</w:t>
      </w:r>
    </w:p>
    <w:p w14:paraId="261EA37F" w14:textId="77777777" w:rsidR="009D4609" w:rsidRPr="00070DB3" w:rsidRDefault="00816A91" w:rsidP="009D4609">
      <w:pPr>
        <w:spacing w:line="360" w:lineRule="auto"/>
        <w:jc w:val="both"/>
        <w:rPr>
          <w:sz w:val="2"/>
        </w:rPr>
      </w:pPr>
      <w:r>
        <w:rPr>
          <w:noProof/>
        </w:rPr>
        <w:lastRenderedPageBreak/>
        <w:t xml:space="preserve">Les trajectoires </w:t>
      </w:r>
      <w:r w:rsidR="00647350">
        <w:rPr>
          <w:noProof/>
        </w:rPr>
        <w:t xml:space="preserve">des </w:t>
      </w:r>
      <w:r>
        <w:rPr>
          <w:noProof/>
        </w:rPr>
        <w:t>calculs instables sont tracés pour tou</w:t>
      </w:r>
      <w:r w:rsidR="009621BB">
        <w:rPr>
          <w:noProof/>
        </w:rPr>
        <w:t>s</w:t>
      </w:r>
      <w:r>
        <w:rPr>
          <w:noProof/>
        </w:rPr>
        <w:t xml:space="preserve"> les pas de temps entre </w:t>
      </w:r>
      <m:oMath>
        <m:r>
          <w:rPr>
            <w:rFonts w:ascii="Cambria Math" w:hAnsi="Cambria Math"/>
            <w:noProof/>
          </w:rPr>
          <m:t>t=0</m:t>
        </m:r>
      </m:oMath>
      <w:r>
        <w:rPr>
          <w:noProof/>
        </w:rPr>
        <w:t xml:space="preserve"> et </w:t>
      </w:r>
      <m:oMath>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oMath>
      <w:r>
        <w:rPr>
          <w:noProof/>
        </w:rPr>
        <w:t xml:space="preserve">. Pour les calculs stables, seulement les derniers 25% des pas de temps sont représentés. Pour cette raison la trajectoire peut être réduite à un point même si </w:t>
      </w:r>
      <w:r w:rsidR="004926D0">
        <w:rPr>
          <w:noProof/>
        </w:rPr>
        <w:t>de très grand</w:t>
      </w:r>
      <w:r w:rsidR="003A4BD2">
        <w:rPr>
          <w:noProof/>
        </w:rPr>
        <w:t>s déplacements du rotor ont eu lieu dans les premiers moments.</w:t>
      </w:r>
      <w:r w:rsidR="00AF58B1">
        <w:fldChar w:fldCharType="begin"/>
      </w:r>
      <w:r w:rsidR="00AF58B1">
        <w:instrText xml:space="preserve"> REF _Ref528502759 \h </w:instrText>
      </w:r>
      <w:r w:rsidR="00333F94">
        <w:instrText xml:space="preserve"> \* MERGEFORMAT </w:instrText>
      </w:r>
      <w:r w:rsidR="00AF58B1">
        <w:fldChar w:fldCharType="separate"/>
      </w:r>
    </w:p>
    <w:p w14:paraId="0A31EEBC" w14:textId="14EC79BA" w:rsidR="000D6749" w:rsidRDefault="00AF58B1" w:rsidP="00FA6F51">
      <w:pPr>
        <w:spacing w:line="360" w:lineRule="auto"/>
        <w:jc w:val="both"/>
        <w:rPr>
          <w:noProof/>
        </w:rPr>
      </w:pPr>
      <w:r>
        <w:fldChar w:fldCharType="end"/>
      </w:r>
      <w:r w:rsidR="00333F94">
        <w:t xml:space="preserve">La </w:t>
      </w:r>
      <w:r w:rsidR="00234D0D">
        <w:fldChar w:fldCharType="begin"/>
      </w:r>
      <w:r w:rsidR="00234D0D">
        <w:instrText xml:space="preserve"> REF _Ref528942194 \h </w:instrText>
      </w:r>
      <w:r w:rsidR="00FA6F51">
        <w:instrText xml:space="preserve"> \* MERGEFORMAT </w:instrText>
      </w:r>
      <w:r w:rsidR="00234D0D">
        <w:fldChar w:fldCharType="separate"/>
      </w:r>
      <w:r w:rsidR="009D4609">
        <w:t xml:space="preserve">Figure </w:t>
      </w:r>
      <w:r w:rsidR="009D4609">
        <w:rPr>
          <w:noProof/>
        </w:rPr>
        <w:t>65</w:t>
      </w:r>
      <w:r w:rsidR="00234D0D">
        <w:fldChar w:fldCharType="end"/>
      </w:r>
      <w:r w:rsidR="00234D0D">
        <w:t xml:space="preserve"> </w:t>
      </w:r>
      <w:r w:rsidR="00333F94">
        <w:t xml:space="preserve">et la </w:t>
      </w:r>
      <w:r w:rsidR="00333F94">
        <w:fldChar w:fldCharType="begin"/>
      </w:r>
      <w:r w:rsidR="00333F94">
        <w:instrText xml:space="preserve"> REF _Ref528678902 \h </w:instrText>
      </w:r>
      <w:r w:rsidR="00C8050B">
        <w:instrText xml:space="preserve"> \* MERGEFORMAT </w:instrText>
      </w:r>
      <w:r w:rsidR="00333F94">
        <w:fldChar w:fldCharType="separate"/>
      </w:r>
      <w:r w:rsidR="009D4609">
        <w:t xml:space="preserve">Figure </w:t>
      </w:r>
      <w:r w:rsidR="009D4609">
        <w:rPr>
          <w:noProof/>
        </w:rPr>
        <w:t>66</w:t>
      </w:r>
      <w:r w:rsidR="00333F94">
        <w:fldChar w:fldCharType="end"/>
      </w:r>
      <w:r>
        <w:t xml:space="preserve"> </w:t>
      </w:r>
      <w:r w:rsidR="003A4BD2">
        <w:rPr>
          <w:noProof/>
        </w:rPr>
        <w:t>montrent que le palier est presque toujours instable pour 30 krpm. L’instabilité apparaît sous la forme d’une vibratio</w:t>
      </w:r>
      <w:r w:rsidR="00647350">
        <w:rPr>
          <w:noProof/>
        </w:rPr>
        <w:t>n</w:t>
      </w:r>
      <w:r w:rsidR="003A4BD2">
        <w:rPr>
          <w:noProof/>
        </w:rPr>
        <w:t xml:space="preserve"> sous synchrone de fréquence très légèrement inférieure à </w:t>
      </w:r>
      <m:oMath>
        <m:f>
          <m:fPr>
            <m:type m:val="lin"/>
            <m:ctrlPr>
              <w:rPr>
                <w:rFonts w:ascii="Cambria Math" w:hAnsi="Cambria Math"/>
                <w:i/>
                <w:noProof/>
              </w:rPr>
            </m:ctrlPr>
          </m:fPr>
          <m:num>
            <m:r>
              <m:rPr>
                <m:sty m:val="p"/>
              </m:rPr>
              <w:rPr>
                <w:rFonts w:ascii="Cambria Math" w:hAnsi="Cambria Math"/>
                <w:noProof/>
              </w:rPr>
              <m:t>Ω</m:t>
            </m:r>
          </m:num>
          <m:den>
            <m:r>
              <w:rPr>
                <w:rFonts w:ascii="Cambria Math" w:hAnsi="Cambria Math"/>
                <w:noProof/>
              </w:rPr>
              <m:t>2</m:t>
            </m:r>
          </m:den>
        </m:f>
      </m:oMath>
      <w:r w:rsidR="003A4BD2">
        <w:rPr>
          <w:noProof/>
        </w:rPr>
        <w:t>. Pour les deux valeurs du jeu radial, l’augmentation de la charge statique a permis d’augmenter la limite de stabilité. On retrouve ainsi une caractéristique plus générale des paliers lubrifié. Pour des faibles valeurs du jeu radial le palier ap</w:t>
      </w:r>
      <w:r w:rsidR="00EF4B82">
        <w:rPr>
          <w:noProof/>
        </w:rPr>
        <w:t>p</w:t>
      </w:r>
      <w:r w:rsidR="003A4BD2">
        <w:rPr>
          <w:noProof/>
        </w:rPr>
        <w:t>araît co</w:t>
      </w:r>
      <w:r w:rsidR="00EF4B82">
        <w:rPr>
          <w:noProof/>
        </w:rPr>
        <w:t>m</w:t>
      </w:r>
      <w:r w:rsidR="003A4BD2">
        <w:rPr>
          <w:noProof/>
        </w:rPr>
        <w:t>me étant légèrement plus stable. P</w:t>
      </w:r>
      <w:r w:rsidR="00647350">
        <w:rPr>
          <w:noProof/>
        </w:rPr>
        <w:t>o</w:t>
      </w:r>
      <w:r w:rsidR="003A4BD2">
        <w:rPr>
          <w:noProof/>
        </w:rPr>
        <w:t xml:space="preserve">ur le jeu radial de 31.8 µm et une charge statique de 10N, les vibrations auto-entretenues apparaissent dès 15 krpm, situation pour laquelle le palier avec Cr=10µm est stable. Toutefois, </w:t>
      </w:r>
      <w:r w:rsidR="003B6203">
        <w:rPr>
          <w:noProof/>
        </w:rPr>
        <w:t>le palier ave</w:t>
      </w:r>
      <w:r w:rsidR="00647350">
        <w:rPr>
          <w:noProof/>
        </w:rPr>
        <w:t>c</w:t>
      </w:r>
      <w:r w:rsidR="003B6203">
        <w:rPr>
          <w:noProof/>
        </w:rPr>
        <w:t xml:space="preserve"> Cr=31.8 µm a un fonctionnement avec un cycle limite décrit par une orbite sous synchrone à 30 krpm et Wx=50N. Ces caractéristiques pour des fortes c</w:t>
      </w:r>
      <w:r w:rsidR="00EF4B82">
        <w:rPr>
          <w:noProof/>
        </w:rPr>
        <w:t>harges statiques sont avantageuses pour rendre le système plus stable</w:t>
      </w:r>
      <w:r w:rsidR="003B6203">
        <w:rPr>
          <w:noProof/>
        </w:rPr>
        <w:t>.</w:t>
      </w:r>
    </w:p>
    <w:p w14:paraId="38A0472A" w14:textId="77777777" w:rsidR="00333F94" w:rsidRPr="00333F94" w:rsidRDefault="00333F94" w:rsidP="00147894">
      <w:pPr>
        <w:rPr>
          <w:noProof/>
          <w:sz w:val="2"/>
          <w:szCs w:val="2"/>
        </w:rPr>
      </w:pPr>
    </w:p>
    <w:p w14:paraId="77D6D7D1" w14:textId="77777777" w:rsidR="000D6749" w:rsidRDefault="009B759F" w:rsidP="009B759F">
      <w:pPr>
        <w:pStyle w:val="Titre5"/>
        <w:numPr>
          <w:ilvl w:val="0"/>
          <w:numId w:val="21"/>
        </w:numPr>
        <w:rPr>
          <w:rFonts w:eastAsiaTheme="minorEastAsia"/>
        </w:rPr>
      </w:pPr>
      <w:r>
        <w:rPr>
          <w:rFonts w:eastAsiaTheme="minorEastAsia"/>
        </w:rPr>
        <w:t>Réponse au balourd</w:t>
      </w:r>
    </w:p>
    <w:p w14:paraId="08226AA9" w14:textId="77777777" w:rsidR="009B759F" w:rsidRPr="009B759F" w:rsidRDefault="009B759F" w:rsidP="009B759F"/>
    <w:p w14:paraId="2B628114" w14:textId="2D5AB162" w:rsidR="000D6749" w:rsidRDefault="000D6749" w:rsidP="00FA6F51">
      <w:pPr>
        <w:spacing w:line="360" w:lineRule="auto"/>
        <w:jc w:val="both"/>
      </w:pPr>
      <w:r>
        <w:t xml:space="preserve">La </w:t>
      </w:r>
      <w:r w:rsidR="00333F94">
        <w:fldChar w:fldCharType="begin"/>
      </w:r>
      <w:r w:rsidR="00333F94">
        <w:instrText xml:space="preserve"> REF _Ref528678970 \h </w:instrText>
      </w:r>
      <w:r w:rsidR="00C8050B">
        <w:instrText xml:space="preserve"> \* MERGEFORMAT </w:instrText>
      </w:r>
      <w:r w:rsidR="00333F94">
        <w:fldChar w:fldCharType="separate"/>
      </w:r>
      <w:r w:rsidR="009D4609">
        <w:t xml:space="preserve">Figure </w:t>
      </w:r>
      <w:r w:rsidR="009D4609">
        <w:rPr>
          <w:noProof/>
        </w:rPr>
        <w:t>67</w:t>
      </w:r>
      <w:r w:rsidR="00333F94">
        <w:fldChar w:fldCharType="end"/>
      </w:r>
      <w:r w:rsidR="00333F94">
        <w:t xml:space="preserve"> et la </w:t>
      </w:r>
      <w:r w:rsidR="00333F94">
        <w:fldChar w:fldCharType="begin"/>
      </w:r>
      <w:r w:rsidR="00333F94">
        <w:instrText xml:space="preserve"> REF _Ref528678972 \h </w:instrText>
      </w:r>
      <w:r w:rsidR="00C8050B">
        <w:instrText xml:space="preserve"> \* MERGEFORMAT </w:instrText>
      </w:r>
      <w:r w:rsidR="00333F94">
        <w:fldChar w:fldCharType="separate"/>
      </w:r>
      <w:r w:rsidR="009D4609">
        <w:t xml:space="preserve">Figure </w:t>
      </w:r>
      <w:r w:rsidR="009D4609">
        <w:rPr>
          <w:noProof/>
        </w:rPr>
        <w:t>68</w:t>
      </w:r>
      <w:r w:rsidR="00333F94">
        <w:fldChar w:fldCharType="end"/>
      </w:r>
      <w:r w:rsidR="00333F94">
        <w:t xml:space="preserve"> </w:t>
      </w:r>
      <w:r>
        <w:t xml:space="preserve">présentent la réponse au balourd du même système rotor palier et pour les mêmes conditions de fonctionnement. Dans tous les cas l’excentricité du balourd </w:t>
      </w:r>
      <w:r w:rsidR="008D07C8">
        <w:t xml:space="preserve">est </w:t>
      </w: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m:t>
        </m:r>
        <m:r>
          <m:rPr>
            <m:sty m:val="p"/>
          </m:rPr>
          <w:rPr>
            <w:rFonts w:ascii="Cambria Math" w:hAnsi="Cambria Math"/>
          </w:rPr>
          <m:t>0.32µm</m:t>
        </m:r>
      </m:oMath>
      <w:r w:rsidRPr="008D07C8">
        <w:t>.</w:t>
      </w:r>
      <w:r>
        <w:t xml:space="preserve"> Ceci correspond à une classe d’équilibrage G1 pour toutes les valeurs de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t xml:space="preserve"> considérées. Les résultats où des forts c</w:t>
      </w:r>
      <w:r w:rsidR="00EF4B82">
        <w:t>ontacts rotor/feuille supérieure ont mené</w:t>
      </w:r>
      <w:r>
        <w:t xml:space="preserve"> à l’arrêt des calculs sont marqués par un cadre noir. Ces situations correspondent aux cas de charge statique de 10N et 30N où l’analyse de stabilité a montré une divergence rapide sans atteindre des cycles limites. Un résultat intéressant apparaît pour des charges statiques de 50N. Dans ces cas, les amplitudes crête à crête des orbites sont presque égales, voir plus faibles que les orbites des cycles limites mises en évidence par l’analyse de stabilité. Contrairement aux trajectoires calculées par l’analyse de stabilité qui ne montrent que des composantes sous synchrones, les réponses au balourd sont caractérisées par des vibrations sous synchrones et synchrones. </w:t>
      </w:r>
    </w:p>
    <w:p w14:paraId="7CFEB221" w14:textId="1B45F469" w:rsidR="000D6749" w:rsidRDefault="000D6749" w:rsidP="00231858">
      <w:pPr>
        <w:spacing w:line="360" w:lineRule="auto"/>
        <w:jc w:val="both"/>
      </w:pPr>
      <w:r>
        <w:t xml:space="preserve">La </w:t>
      </w:r>
      <w:r w:rsidR="00333F94">
        <w:fldChar w:fldCharType="begin"/>
      </w:r>
      <w:r w:rsidR="00333F94">
        <w:instrText xml:space="preserve"> REF _Ref528678970 \h </w:instrText>
      </w:r>
      <w:r w:rsidR="00C8050B">
        <w:instrText xml:space="preserve"> \* MERGEFORMAT </w:instrText>
      </w:r>
      <w:r w:rsidR="00333F94">
        <w:fldChar w:fldCharType="separate"/>
      </w:r>
      <w:r w:rsidR="009D4609">
        <w:t xml:space="preserve">Figure </w:t>
      </w:r>
      <w:r w:rsidR="009D4609">
        <w:rPr>
          <w:noProof/>
        </w:rPr>
        <w:t>67</w:t>
      </w:r>
      <w:r w:rsidR="00333F94">
        <w:fldChar w:fldCharType="end"/>
      </w:r>
      <w:r w:rsidR="00333F94">
        <w:t xml:space="preserve"> et la </w:t>
      </w:r>
      <w:r w:rsidR="00333F94">
        <w:fldChar w:fldCharType="begin"/>
      </w:r>
      <w:r w:rsidR="00333F94">
        <w:instrText xml:space="preserve"> REF _Ref528678972 \h </w:instrText>
      </w:r>
      <w:r w:rsidR="00C8050B">
        <w:instrText xml:space="preserve"> \* MERGEFORMAT </w:instrText>
      </w:r>
      <w:r w:rsidR="00333F94">
        <w:fldChar w:fldCharType="separate"/>
      </w:r>
      <w:r w:rsidR="009D4609">
        <w:t xml:space="preserve">Figure </w:t>
      </w:r>
      <w:r w:rsidR="009D4609">
        <w:rPr>
          <w:noProof/>
        </w:rPr>
        <w:t>68</w:t>
      </w:r>
      <w:r w:rsidR="00333F94">
        <w:fldChar w:fldCharType="end"/>
      </w:r>
      <w:r w:rsidR="00333F94">
        <w:t xml:space="preserve"> </w:t>
      </w:r>
      <w:r>
        <w:t>montrent que les amplitudes des vibrati</w:t>
      </w:r>
      <w:r w:rsidR="00EF4B82">
        <w:t>ons sous synchrones ont diminué</w:t>
      </w:r>
      <w:r>
        <w:t>s suite à la présence du balourd. On peut alors conclure que le balourd a eu un effet bénéfique sur la réponse dynamique.</w:t>
      </w:r>
    </w:p>
    <w:p w14:paraId="5204A255" w14:textId="37A29D0A" w:rsidR="00AA18F3" w:rsidRDefault="00B758B9" w:rsidP="00B758B9">
      <w:pPr>
        <w:spacing w:line="360" w:lineRule="auto"/>
        <w:jc w:val="both"/>
      </w:pPr>
      <w:r>
        <w:t xml:space="preserve">Un exemple de l’impact des défauts d’usinage est présenté sur la </w:t>
      </w:r>
      <w:r>
        <w:fldChar w:fldCharType="begin"/>
      </w:r>
      <w:r>
        <w:instrText xml:space="preserve"> REF _Ref531183925 \h  \* MERGEFORMAT </w:instrText>
      </w:r>
      <w:r>
        <w:fldChar w:fldCharType="separate"/>
      </w:r>
      <w:r>
        <w:t xml:space="preserve">Figure </w:t>
      </w:r>
      <w:r>
        <w:rPr>
          <w:noProof/>
        </w:rPr>
        <w:t>69</w:t>
      </w:r>
      <w:r>
        <w:fldChar w:fldCharType="end"/>
      </w:r>
      <w:r>
        <w:t xml:space="preserve"> et la </w:t>
      </w:r>
      <w:r>
        <w:fldChar w:fldCharType="begin"/>
      </w:r>
      <w:r>
        <w:instrText xml:space="preserve"> REF _Ref531260012 \h  \* MERGEFORMAT </w:instrText>
      </w:r>
      <w:r>
        <w:fldChar w:fldCharType="separate"/>
      </w:r>
      <w:r>
        <w:t xml:space="preserve">Figure </w:t>
      </w:r>
      <w:r>
        <w:rPr>
          <w:noProof/>
        </w:rPr>
        <w:t>70</w:t>
      </w:r>
      <w:r>
        <w:fldChar w:fldCharType="end"/>
      </w:r>
      <w:r>
        <w:t xml:space="preserve"> pour</w:t>
      </w:r>
      <w:r w:rsidR="00AA18F3">
        <w:br w:type="page"/>
      </w:r>
    </w:p>
    <w:tbl>
      <w:tblPr>
        <w:tblStyle w:val="Grilledutableau"/>
        <w:tblW w:w="0" w:type="auto"/>
        <w:tblLayout w:type="fixed"/>
        <w:tblLook w:val="04A0" w:firstRow="1" w:lastRow="0" w:firstColumn="1" w:lastColumn="0" w:noHBand="0" w:noVBand="1"/>
      </w:tblPr>
      <w:tblGrid>
        <w:gridCol w:w="562"/>
        <w:gridCol w:w="2835"/>
        <w:gridCol w:w="2835"/>
        <w:gridCol w:w="2830"/>
      </w:tblGrid>
      <w:tr w:rsidR="00AA18F3" w14:paraId="0007AFF1" w14:textId="77777777" w:rsidTr="009B759F">
        <w:tc>
          <w:tcPr>
            <w:tcW w:w="562" w:type="dxa"/>
            <w:tcBorders>
              <w:top w:val="single" w:sz="4" w:space="0" w:color="auto"/>
              <w:left w:val="single" w:sz="4" w:space="0" w:color="auto"/>
              <w:bottom w:val="single" w:sz="4" w:space="0" w:color="auto"/>
              <w:right w:val="single" w:sz="4" w:space="0" w:color="auto"/>
            </w:tcBorders>
          </w:tcPr>
          <w:p w14:paraId="16D48AF2" w14:textId="77777777" w:rsidR="00AA18F3" w:rsidRDefault="00AA18F3" w:rsidP="00D0127B"/>
        </w:tc>
        <w:tc>
          <w:tcPr>
            <w:tcW w:w="2835" w:type="dxa"/>
            <w:tcBorders>
              <w:top w:val="single" w:sz="4" w:space="0" w:color="auto"/>
              <w:left w:val="single" w:sz="4" w:space="0" w:color="auto"/>
              <w:bottom w:val="single" w:sz="4" w:space="0" w:color="auto"/>
              <w:right w:val="single" w:sz="4" w:space="0" w:color="auto"/>
            </w:tcBorders>
          </w:tcPr>
          <w:p w14:paraId="72E32740" w14:textId="77777777" w:rsidR="00AA18F3" w:rsidRDefault="00AA18F3" w:rsidP="00AA18F3">
            <m:oMathPara>
              <m:oMath>
                <m:r>
                  <w:rPr>
                    <w:rFonts w:ascii="Cambria Math" w:hAnsi="Cambria Math"/>
                  </w:rPr>
                  <m:t>Charge statique=10N</m:t>
                </m:r>
              </m:oMath>
            </m:oMathPara>
          </w:p>
        </w:tc>
        <w:tc>
          <w:tcPr>
            <w:tcW w:w="2835" w:type="dxa"/>
            <w:tcBorders>
              <w:top w:val="single" w:sz="4" w:space="0" w:color="auto"/>
              <w:left w:val="single" w:sz="4" w:space="0" w:color="auto"/>
              <w:bottom w:val="single" w:sz="4" w:space="0" w:color="auto"/>
              <w:right w:val="single" w:sz="4" w:space="0" w:color="auto"/>
            </w:tcBorders>
          </w:tcPr>
          <w:p w14:paraId="0F65AB14" w14:textId="77777777" w:rsidR="00AA18F3" w:rsidRDefault="00AA18F3" w:rsidP="00AA18F3">
            <m:oMathPara>
              <m:oMath>
                <m:r>
                  <w:rPr>
                    <w:rFonts w:ascii="Cambria Math" w:hAnsi="Cambria Math"/>
                  </w:rPr>
                  <m:t>Charge statique=30N</m:t>
                </m:r>
              </m:oMath>
            </m:oMathPara>
          </w:p>
        </w:tc>
        <w:tc>
          <w:tcPr>
            <w:tcW w:w="2830" w:type="dxa"/>
            <w:tcBorders>
              <w:top w:val="single" w:sz="4" w:space="0" w:color="auto"/>
              <w:left w:val="single" w:sz="4" w:space="0" w:color="auto"/>
              <w:bottom w:val="single" w:sz="4" w:space="0" w:color="auto"/>
              <w:right w:val="single" w:sz="4" w:space="0" w:color="auto"/>
            </w:tcBorders>
          </w:tcPr>
          <w:p w14:paraId="4A60D63D" w14:textId="77777777" w:rsidR="00AA18F3" w:rsidRDefault="00AA18F3" w:rsidP="00AA18F3">
            <m:oMathPara>
              <m:oMath>
                <m:r>
                  <w:rPr>
                    <w:rFonts w:ascii="Cambria Math" w:hAnsi="Cambria Math"/>
                  </w:rPr>
                  <m:t>Charge statique=50N</m:t>
                </m:r>
              </m:oMath>
            </m:oMathPara>
          </w:p>
        </w:tc>
      </w:tr>
      <w:tr w:rsidR="00AA18F3" w14:paraId="3857150A" w14:textId="77777777" w:rsidTr="009B759F">
        <w:tc>
          <w:tcPr>
            <w:tcW w:w="562" w:type="dxa"/>
            <w:tcBorders>
              <w:top w:val="single" w:sz="4" w:space="0" w:color="auto"/>
              <w:left w:val="single" w:sz="4" w:space="0" w:color="auto"/>
              <w:bottom w:val="single" w:sz="4" w:space="0" w:color="auto"/>
              <w:right w:val="single" w:sz="4" w:space="0" w:color="auto"/>
            </w:tcBorders>
          </w:tcPr>
          <w:p w14:paraId="41F5527E" w14:textId="77777777" w:rsidR="00AA18F3" w:rsidRDefault="00A20367" w:rsidP="00AA18F3">
            <w:r>
              <w:rPr>
                <w:noProof/>
                <w:lang w:eastAsia="fr-FR"/>
              </w:rPr>
              <mc:AlternateContent>
                <mc:Choice Requires="wps">
                  <w:drawing>
                    <wp:anchor distT="0" distB="0" distL="114300" distR="114300" simplePos="0" relativeHeight="251718656" behindDoc="0" locked="0" layoutInCell="1" allowOverlap="1" wp14:anchorId="45FD936E" wp14:editId="2C0DAC04">
                      <wp:simplePos x="0" y="0"/>
                      <wp:positionH relativeFrom="column">
                        <wp:posOffset>-621346</wp:posOffset>
                      </wp:positionH>
                      <wp:positionV relativeFrom="paragraph">
                        <wp:posOffset>665162</wp:posOffset>
                      </wp:positionV>
                      <wp:extent cx="1471108" cy="295631"/>
                      <wp:effectExtent l="0" t="2858" r="0" b="0"/>
                      <wp:wrapNone/>
                      <wp:docPr id="100" name="Zone de texte 100"/>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7637C" w14:textId="77777777" w:rsidR="00F865FC" w:rsidRDefault="00F865FC" w:rsidP="00C70FC5">
                                  <m:oMathPara>
                                    <m:oMath>
                                      <m:r>
                                        <m:rPr>
                                          <m:sty m:val="p"/>
                                        </m:rPr>
                                        <w:rPr>
                                          <w:rFonts w:ascii="Cambria Math" w:hAnsi="Cambria Math"/>
                                          <w:noProof/>
                                        </w:rPr>
                                        <m:t>Ω</m:t>
                                      </m:r>
                                      <m:r>
                                        <w:rPr>
                                          <w:rFonts w:ascii="Cambria Math" w:hAnsi="Cambria Math"/>
                                        </w:rPr>
                                        <m:t>=10 000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D936E" id="Zone de texte 100" o:spid="_x0000_s1044" type="#_x0000_t202" style="position:absolute;margin-left:-48.9pt;margin-top:52.35pt;width:115.85pt;height:23.3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" fillcolor="white [3201]" stroked="f" strokeweight=".5pt">
                      <v:textbox>
                        <w:txbxContent>
                          <w:p w14:paraId="0987637C" w14:textId="77777777" w:rsidR="00F865FC" w:rsidRDefault="00F865FC" w:rsidP="00C70FC5">
                            <m:oMathPara>
                              <m:oMath>
                                <m:r>
                                  <m:rPr>
                                    <m:sty m:val="p"/>
                                  </m:rPr>
                                  <w:rPr>
                                    <w:rFonts w:ascii="Cambria Math" w:hAnsi="Cambria Math"/>
                                    <w:noProof/>
                                  </w:rPr>
                                  <m:t>Ω</m:t>
                                </m:r>
                                <m:r>
                                  <w:rPr>
                                    <w:rFonts w:ascii="Cambria Math" w:hAnsi="Cambria Math"/>
                                  </w:rPr>
                                  <m:t>=10 000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7B6A907A" w14:textId="77777777" w:rsidR="00AA18F3" w:rsidRDefault="000E62D2" w:rsidP="00D0127B">
            <w:r>
              <w:rPr>
                <w:noProof/>
                <w:lang w:eastAsia="fr-FR"/>
              </w:rPr>
              <w:drawing>
                <wp:inline distT="0" distB="0" distL="0" distR="0" wp14:anchorId="238CF31E" wp14:editId="71577B52">
                  <wp:extent cx="1663065" cy="1633220"/>
                  <wp:effectExtent l="0" t="0" r="0" b="508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3065" cy="163322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42358498" w14:textId="77777777" w:rsidR="00AA18F3" w:rsidRDefault="00622725" w:rsidP="00D0127B">
            <w:r>
              <w:rPr>
                <w:noProof/>
                <w:lang w:eastAsia="fr-FR"/>
              </w:rPr>
              <w:drawing>
                <wp:inline distT="0" distB="0" distL="0" distR="0" wp14:anchorId="4422E62F" wp14:editId="09E57A69">
                  <wp:extent cx="1663065" cy="162306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63065" cy="1623060"/>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1A2C80D4" w14:textId="77777777" w:rsidR="00AA18F3" w:rsidRDefault="00547E2D" w:rsidP="00D0127B">
            <w:r>
              <w:rPr>
                <w:noProof/>
                <w:lang w:eastAsia="fr-FR"/>
              </w:rPr>
              <w:drawing>
                <wp:inline distT="0" distB="0" distL="0" distR="0" wp14:anchorId="4395BFBF" wp14:editId="62E9E5AA">
                  <wp:extent cx="1695600" cy="1594800"/>
                  <wp:effectExtent l="0" t="0" r="0" b="5715"/>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5600" cy="1594800"/>
                          </a:xfrm>
                          <a:prstGeom prst="rect">
                            <a:avLst/>
                          </a:prstGeom>
                        </pic:spPr>
                      </pic:pic>
                    </a:graphicData>
                  </a:graphic>
                </wp:inline>
              </w:drawing>
            </w:r>
          </w:p>
        </w:tc>
      </w:tr>
      <w:tr w:rsidR="00AA18F3" w14:paraId="64BEF0CA" w14:textId="77777777" w:rsidTr="009B759F">
        <w:tc>
          <w:tcPr>
            <w:tcW w:w="562" w:type="dxa"/>
            <w:tcBorders>
              <w:top w:val="single" w:sz="4" w:space="0" w:color="auto"/>
              <w:left w:val="single" w:sz="4" w:space="0" w:color="auto"/>
              <w:bottom w:val="single" w:sz="4" w:space="0" w:color="auto"/>
              <w:right w:val="single" w:sz="4" w:space="0" w:color="auto"/>
            </w:tcBorders>
          </w:tcPr>
          <w:p w14:paraId="7FCEFA2B" w14:textId="77777777" w:rsidR="00AA18F3" w:rsidRDefault="00A20367" w:rsidP="00AA18F3">
            <w:r>
              <w:rPr>
                <w:noProof/>
                <w:lang w:eastAsia="fr-FR"/>
              </w:rPr>
              <mc:AlternateContent>
                <mc:Choice Requires="wps">
                  <w:drawing>
                    <wp:anchor distT="0" distB="0" distL="114300" distR="114300" simplePos="0" relativeHeight="251720704" behindDoc="0" locked="0" layoutInCell="1" allowOverlap="1" wp14:anchorId="421C9E73" wp14:editId="5EF766A3">
                      <wp:simplePos x="0" y="0"/>
                      <wp:positionH relativeFrom="column">
                        <wp:posOffset>-627641</wp:posOffset>
                      </wp:positionH>
                      <wp:positionV relativeFrom="paragraph">
                        <wp:posOffset>638113</wp:posOffset>
                      </wp:positionV>
                      <wp:extent cx="1471108" cy="295631"/>
                      <wp:effectExtent l="0" t="2858" r="0" b="0"/>
                      <wp:wrapNone/>
                      <wp:docPr id="455" name="Zone de texte 455"/>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C6B08" w14:textId="77777777" w:rsidR="00F865FC" w:rsidRDefault="00F865FC" w:rsidP="00A20367">
                                  <m:oMathPara>
                                    <m:oMath>
                                      <m:r>
                                        <m:rPr>
                                          <m:sty m:val="p"/>
                                        </m:rPr>
                                        <w:rPr>
                                          <w:rFonts w:ascii="Cambria Math" w:hAnsi="Cambria Math"/>
                                          <w:noProof/>
                                        </w:rPr>
                                        <m:t>Ω</m:t>
                                      </m:r>
                                      <m:r>
                                        <w:rPr>
                                          <w:rFonts w:ascii="Cambria Math" w:hAnsi="Cambria Math"/>
                                        </w:rPr>
                                        <m:t>=15 000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C9E73" id="Zone de texte 455" o:spid="_x0000_s1045" type="#_x0000_t202" style="position:absolute;margin-left:-49.4pt;margin-top:50.25pt;width:115.85pt;height:23.3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" fillcolor="white [3201]" stroked="f" strokeweight=".5pt">
                      <v:textbox>
                        <w:txbxContent>
                          <w:p w14:paraId="666C6B08" w14:textId="77777777" w:rsidR="00F865FC" w:rsidRDefault="00F865FC" w:rsidP="00A20367">
                            <m:oMathPara>
                              <m:oMath>
                                <m:r>
                                  <m:rPr>
                                    <m:sty m:val="p"/>
                                  </m:rPr>
                                  <w:rPr>
                                    <w:rFonts w:ascii="Cambria Math" w:hAnsi="Cambria Math"/>
                                    <w:noProof/>
                                  </w:rPr>
                                  <m:t>Ω</m:t>
                                </m:r>
                                <m:r>
                                  <w:rPr>
                                    <w:rFonts w:ascii="Cambria Math" w:hAnsi="Cambria Math"/>
                                  </w:rPr>
                                  <m:t>=15 000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42604625" w14:textId="77777777" w:rsidR="00AA18F3" w:rsidRDefault="000E62D2" w:rsidP="00D0127B">
            <w:r>
              <w:rPr>
                <w:noProof/>
                <w:lang w:eastAsia="fr-FR"/>
              </w:rPr>
              <w:drawing>
                <wp:inline distT="0" distB="0" distL="0" distR="0" wp14:anchorId="54295248" wp14:editId="5046708B">
                  <wp:extent cx="1663065" cy="1595120"/>
                  <wp:effectExtent l="0" t="0" r="0" b="508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63065" cy="159512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026FE378" w14:textId="77777777" w:rsidR="00AA18F3" w:rsidRDefault="00622725" w:rsidP="00D0127B">
            <w:r>
              <w:rPr>
                <w:noProof/>
                <w:lang w:eastAsia="fr-FR"/>
              </w:rPr>
              <w:drawing>
                <wp:inline distT="0" distB="0" distL="0" distR="0" wp14:anchorId="39585CEA" wp14:editId="0DF13D60">
                  <wp:extent cx="1663065" cy="1652905"/>
                  <wp:effectExtent l="0" t="0" r="0" b="444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63065" cy="1652905"/>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197626E5" w14:textId="77777777" w:rsidR="00AA18F3" w:rsidRDefault="008C5EDE" w:rsidP="00D0127B">
            <w:r>
              <w:rPr>
                <w:noProof/>
                <w:lang w:eastAsia="fr-FR"/>
              </w:rPr>
              <w:drawing>
                <wp:inline distT="0" distB="0" distL="0" distR="0" wp14:anchorId="7ACC4079" wp14:editId="08D24F6E">
                  <wp:extent cx="1659890" cy="158496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59890" cy="1584960"/>
                          </a:xfrm>
                          <a:prstGeom prst="rect">
                            <a:avLst/>
                          </a:prstGeom>
                        </pic:spPr>
                      </pic:pic>
                    </a:graphicData>
                  </a:graphic>
                </wp:inline>
              </w:drawing>
            </w:r>
          </w:p>
        </w:tc>
      </w:tr>
      <w:tr w:rsidR="00AA18F3" w14:paraId="036BE7FD" w14:textId="77777777" w:rsidTr="009B759F">
        <w:tc>
          <w:tcPr>
            <w:tcW w:w="562" w:type="dxa"/>
            <w:tcBorders>
              <w:top w:val="single" w:sz="4" w:space="0" w:color="auto"/>
              <w:left w:val="single" w:sz="4" w:space="0" w:color="auto"/>
              <w:bottom w:val="single" w:sz="4" w:space="0" w:color="auto"/>
              <w:right w:val="single" w:sz="4" w:space="0" w:color="auto"/>
            </w:tcBorders>
          </w:tcPr>
          <w:p w14:paraId="0C285ECF" w14:textId="77777777" w:rsidR="00AA18F3" w:rsidRPr="00A20367" w:rsidRDefault="00A20367" w:rsidP="00A20367">
            <w:pPr>
              <w:rPr>
                <w:rFonts w:eastAsiaTheme="minorEastAsia"/>
              </w:rPr>
            </w:pPr>
            <w:r>
              <w:rPr>
                <w:noProof/>
                <w:lang w:eastAsia="fr-FR"/>
              </w:rPr>
              <mc:AlternateContent>
                <mc:Choice Requires="wps">
                  <w:drawing>
                    <wp:anchor distT="0" distB="0" distL="114300" distR="114300" simplePos="0" relativeHeight="251722752" behindDoc="0" locked="0" layoutInCell="1" allowOverlap="1" wp14:anchorId="073DF0FA" wp14:editId="6E525B45">
                      <wp:simplePos x="0" y="0"/>
                      <wp:positionH relativeFrom="column">
                        <wp:posOffset>-620816</wp:posOffset>
                      </wp:positionH>
                      <wp:positionV relativeFrom="paragraph">
                        <wp:posOffset>616532</wp:posOffset>
                      </wp:positionV>
                      <wp:extent cx="1471108" cy="295631"/>
                      <wp:effectExtent l="0" t="2858" r="0" b="0"/>
                      <wp:wrapNone/>
                      <wp:docPr id="456" name="Zone de texte 456"/>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11695" w14:textId="77777777" w:rsidR="00F865FC" w:rsidRDefault="00F865FC" w:rsidP="00A20367">
                                  <m:oMathPara>
                                    <m:oMath>
                                      <m:r>
                                        <m:rPr>
                                          <m:sty m:val="p"/>
                                        </m:rPr>
                                        <w:rPr>
                                          <w:rFonts w:ascii="Cambria Math" w:hAnsi="Cambria Math"/>
                                          <w:noProof/>
                                        </w:rPr>
                                        <m:t>Ω</m:t>
                                      </m:r>
                                      <m:r>
                                        <w:rPr>
                                          <w:rFonts w:ascii="Cambria Math" w:hAnsi="Cambria Math"/>
                                        </w:rPr>
                                        <m:t>=20 000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F0FA" id="Zone de texte 456" o:spid="_x0000_s1046" type="#_x0000_t202" style="position:absolute;margin-left:-48.9pt;margin-top:48.55pt;width:115.85pt;height:23.3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" fillcolor="white [3201]" stroked="f" strokeweight=".5pt">
                      <v:textbox>
                        <w:txbxContent>
                          <w:p w14:paraId="52611695" w14:textId="77777777" w:rsidR="00F865FC" w:rsidRDefault="00F865FC" w:rsidP="00A20367">
                            <m:oMathPara>
                              <m:oMath>
                                <m:r>
                                  <m:rPr>
                                    <m:sty m:val="p"/>
                                  </m:rPr>
                                  <w:rPr>
                                    <w:rFonts w:ascii="Cambria Math" w:hAnsi="Cambria Math"/>
                                    <w:noProof/>
                                  </w:rPr>
                                  <m:t>Ω</m:t>
                                </m:r>
                                <m:r>
                                  <w:rPr>
                                    <w:rFonts w:ascii="Cambria Math" w:hAnsi="Cambria Math"/>
                                  </w:rPr>
                                  <m:t>=20 000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03C9F47C" w14:textId="77777777" w:rsidR="00AA18F3" w:rsidRDefault="000E62D2" w:rsidP="00D0127B">
            <w:r>
              <w:rPr>
                <w:noProof/>
                <w:lang w:eastAsia="fr-FR"/>
              </w:rPr>
              <w:drawing>
                <wp:inline distT="0" distB="0" distL="0" distR="0" wp14:anchorId="68844599" wp14:editId="356EEF33">
                  <wp:extent cx="1663065" cy="1652905"/>
                  <wp:effectExtent l="0" t="0" r="0" b="444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63065" cy="1652905"/>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75B4DEE2" w14:textId="77777777" w:rsidR="00AA18F3" w:rsidRDefault="00622725" w:rsidP="00D0127B">
            <w:r>
              <w:rPr>
                <w:noProof/>
                <w:lang w:eastAsia="fr-FR"/>
              </w:rPr>
              <w:drawing>
                <wp:inline distT="0" distB="0" distL="0" distR="0" wp14:anchorId="7BDB5196" wp14:editId="27D5F46F">
                  <wp:extent cx="1663065" cy="1638300"/>
                  <wp:effectExtent l="0" t="0" r="0" b="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3065" cy="1638300"/>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36D779E4" w14:textId="77777777" w:rsidR="00AA18F3" w:rsidRDefault="001060EC" w:rsidP="00D0127B">
            <w:r>
              <w:rPr>
                <w:noProof/>
                <w:lang w:eastAsia="fr-FR"/>
              </w:rPr>
              <w:drawing>
                <wp:inline distT="0" distB="0" distL="0" distR="0" wp14:anchorId="560F136D" wp14:editId="1B6912EB">
                  <wp:extent cx="1656000" cy="1623600"/>
                  <wp:effectExtent l="0" t="0" r="190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56000" cy="1623600"/>
                          </a:xfrm>
                          <a:prstGeom prst="rect">
                            <a:avLst/>
                          </a:prstGeom>
                          <a:noFill/>
                        </pic:spPr>
                      </pic:pic>
                    </a:graphicData>
                  </a:graphic>
                </wp:inline>
              </w:drawing>
            </w:r>
          </w:p>
        </w:tc>
      </w:tr>
      <w:tr w:rsidR="00AA18F3" w14:paraId="329FFE65" w14:textId="77777777" w:rsidTr="009B759F">
        <w:tc>
          <w:tcPr>
            <w:tcW w:w="562" w:type="dxa"/>
            <w:tcBorders>
              <w:top w:val="single" w:sz="4" w:space="0" w:color="auto"/>
              <w:left w:val="single" w:sz="4" w:space="0" w:color="auto"/>
              <w:bottom w:val="single" w:sz="4" w:space="0" w:color="auto"/>
              <w:right w:val="single" w:sz="4" w:space="0" w:color="auto"/>
            </w:tcBorders>
          </w:tcPr>
          <w:p w14:paraId="5DAF8550" w14:textId="77777777" w:rsidR="00AA18F3" w:rsidRDefault="00A20367" w:rsidP="00AA18F3">
            <w:r>
              <w:rPr>
                <w:noProof/>
                <w:lang w:eastAsia="fr-FR"/>
              </w:rPr>
              <mc:AlternateContent>
                <mc:Choice Requires="wps">
                  <w:drawing>
                    <wp:anchor distT="0" distB="0" distL="114300" distR="114300" simplePos="0" relativeHeight="251724800" behindDoc="0" locked="0" layoutInCell="1" allowOverlap="1" wp14:anchorId="29077E70" wp14:editId="1F8A69F4">
                      <wp:simplePos x="0" y="0"/>
                      <wp:positionH relativeFrom="column">
                        <wp:posOffset>-622104</wp:posOffset>
                      </wp:positionH>
                      <wp:positionV relativeFrom="paragraph">
                        <wp:posOffset>690173</wp:posOffset>
                      </wp:positionV>
                      <wp:extent cx="1471108" cy="295631"/>
                      <wp:effectExtent l="0" t="2858" r="0" b="0"/>
                      <wp:wrapNone/>
                      <wp:docPr id="458" name="Zone de texte 458"/>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1FC646" w14:textId="77777777" w:rsidR="00F865FC" w:rsidRDefault="00F865FC" w:rsidP="00A20367">
                                  <m:oMathPara>
                                    <m:oMath>
                                      <m:r>
                                        <m:rPr>
                                          <m:sty m:val="p"/>
                                        </m:rPr>
                                        <w:rPr>
                                          <w:rFonts w:ascii="Cambria Math" w:hAnsi="Cambria Math"/>
                                          <w:noProof/>
                                        </w:rPr>
                                        <m:t>Ω</m:t>
                                      </m:r>
                                      <m:r>
                                        <w:rPr>
                                          <w:rFonts w:ascii="Cambria Math" w:hAnsi="Cambria Math"/>
                                        </w:rPr>
                                        <m:t>=25 000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77E70" id="Zone de texte 458" o:spid="_x0000_s1047" type="#_x0000_t202" style="position:absolute;margin-left:-49pt;margin-top:54.35pt;width:115.85pt;height:23.3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" fillcolor="white [3201]" stroked="f" strokeweight=".5pt">
                      <v:textbox>
                        <w:txbxContent>
                          <w:p w14:paraId="741FC646" w14:textId="77777777" w:rsidR="00F865FC" w:rsidRDefault="00F865FC" w:rsidP="00A20367">
                            <m:oMathPara>
                              <m:oMath>
                                <m:r>
                                  <m:rPr>
                                    <m:sty m:val="p"/>
                                  </m:rPr>
                                  <w:rPr>
                                    <w:rFonts w:ascii="Cambria Math" w:hAnsi="Cambria Math"/>
                                    <w:noProof/>
                                  </w:rPr>
                                  <m:t>Ω</m:t>
                                </m:r>
                                <m:r>
                                  <w:rPr>
                                    <w:rFonts w:ascii="Cambria Math" w:hAnsi="Cambria Math"/>
                                  </w:rPr>
                                  <m:t>=25 000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319A34F1" w14:textId="77777777" w:rsidR="00AA18F3" w:rsidRDefault="003B3F35" w:rsidP="00D0127B">
            <w:r>
              <w:rPr>
                <w:noProof/>
                <w:lang w:eastAsia="fr-FR"/>
              </w:rPr>
              <mc:AlternateContent>
                <mc:Choice Requires="wps">
                  <w:drawing>
                    <wp:anchor distT="0" distB="0" distL="114300" distR="114300" simplePos="0" relativeHeight="251759616" behindDoc="0" locked="0" layoutInCell="1" allowOverlap="1" wp14:anchorId="1C0F7243" wp14:editId="179F25CC">
                      <wp:simplePos x="0" y="0"/>
                      <wp:positionH relativeFrom="column">
                        <wp:posOffset>-2977</wp:posOffset>
                      </wp:positionH>
                      <wp:positionV relativeFrom="paragraph">
                        <wp:posOffset>6802</wp:posOffset>
                      </wp:positionV>
                      <wp:extent cx="1695039" cy="1674102"/>
                      <wp:effectExtent l="19050" t="19050" r="19685" b="21590"/>
                      <wp:wrapNone/>
                      <wp:docPr id="454" name="Rectangle 454"/>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1EAE8" id="Rectangle 454" o:spid="_x0000_s1026" style="position:absolute;margin-left:-.25pt;margin-top:.55pt;width:133.45pt;height:13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nxnw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" filled="f" strokecolor="black [3213]" strokeweight="3pt"/>
                  </w:pict>
                </mc:Fallback>
              </mc:AlternateContent>
            </w:r>
            <w:r w:rsidR="000E62D2">
              <w:rPr>
                <w:noProof/>
                <w:lang w:eastAsia="fr-FR"/>
              </w:rPr>
              <w:drawing>
                <wp:inline distT="0" distB="0" distL="0" distR="0" wp14:anchorId="4F79B217" wp14:editId="0AB1F1ED">
                  <wp:extent cx="1663065" cy="1590675"/>
                  <wp:effectExtent l="0" t="0" r="0" b="952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3065" cy="1590675"/>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03EDC417" w14:textId="77777777" w:rsidR="00AA18F3" w:rsidRDefault="003B3F35" w:rsidP="00D0127B">
            <w:r>
              <w:rPr>
                <w:noProof/>
                <w:lang w:eastAsia="fr-FR"/>
              </w:rPr>
              <mc:AlternateContent>
                <mc:Choice Requires="wps">
                  <w:drawing>
                    <wp:anchor distT="0" distB="0" distL="114300" distR="114300" simplePos="0" relativeHeight="251757568" behindDoc="0" locked="0" layoutInCell="1" allowOverlap="1" wp14:anchorId="679AD535" wp14:editId="39F2305D">
                      <wp:simplePos x="0" y="0"/>
                      <wp:positionH relativeFrom="column">
                        <wp:posOffset>-32334</wp:posOffset>
                      </wp:positionH>
                      <wp:positionV relativeFrom="paragraph">
                        <wp:posOffset>6412</wp:posOffset>
                      </wp:positionV>
                      <wp:extent cx="1695039" cy="1674102"/>
                      <wp:effectExtent l="19050" t="19050" r="19685" b="21590"/>
                      <wp:wrapNone/>
                      <wp:docPr id="453" name="Rectangle 453"/>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6AB94" id="Rectangle 453" o:spid="_x0000_s1026" style="position:absolute;margin-left:-2.55pt;margin-top:.5pt;width:133.45pt;height:131.8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Ynw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" filled="f" strokecolor="black [3213]" strokeweight="3pt"/>
                  </w:pict>
                </mc:Fallback>
              </mc:AlternateContent>
            </w:r>
            <w:r w:rsidR="00622725">
              <w:rPr>
                <w:noProof/>
                <w:lang w:eastAsia="fr-FR"/>
              </w:rPr>
              <w:drawing>
                <wp:inline distT="0" distB="0" distL="0" distR="0" wp14:anchorId="1B363F06" wp14:editId="0B1C777D">
                  <wp:extent cx="1663065" cy="1713865"/>
                  <wp:effectExtent l="0" t="0" r="0" b="635"/>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3065" cy="1713865"/>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53886538" w14:textId="77777777" w:rsidR="00AA18F3" w:rsidRDefault="00B204A5" w:rsidP="00D0127B">
            <w:r>
              <w:rPr>
                <w:noProof/>
                <w:lang w:eastAsia="fr-FR"/>
              </w:rPr>
              <w:drawing>
                <wp:inline distT="0" distB="0" distL="0" distR="0" wp14:anchorId="5E20B3A0" wp14:editId="2797EA53">
                  <wp:extent cx="1659600" cy="16776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59600" cy="1677600"/>
                          </a:xfrm>
                          <a:prstGeom prst="rect">
                            <a:avLst/>
                          </a:prstGeom>
                        </pic:spPr>
                      </pic:pic>
                    </a:graphicData>
                  </a:graphic>
                </wp:inline>
              </w:drawing>
            </w:r>
          </w:p>
        </w:tc>
      </w:tr>
      <w:tr w:rsidR="00AA18F3" w14:paraId="191ED566" w14:textId="77777777" w:rsidTr="009B759F">
        <w:tc>
          <w:tcPr>
            <w:tcW w:w="562" w:type="dxa"/>
            <w:tcBorders>
              <w:top w:val="single" w:sz="4" w:space="0" w:color="auto"/>
              <w:left w:val="single" w:sz="4" w:space="0" w:color="auto"/>
              <w:bottom w:val="single" w:sz="4" w:space="0" w:color="auto"/>
              <w:right w:val="single" w:sz="4" w:space="0" w:color="auto"/>
            </w:tcBorders>
          </w:tcPr>
          <w:p w14:paraId="3EEF357E" w14:textId="77777777" w:rsidR="00AA18F3" w:rsidRDefault="00A20367" w:rsidP="00AA18F3">
            <w:r>
              <w:rPr>
                <w:noProof/>
                <w:lang w:eastAsia="fr-FR"/>
              </w:rPr>
              <mc:AlternateContent>
                <mc:Choice Requires="wps">
                  <w:drawing>
                    <wp:anchor distT="0" distB="0" distL="114300" distR="114300" simplePos="0" relativeHeight="251726848" behindDoc="0" locked="0" layoutInCell="1" allowOverlap="1" wp14:anchorId="0A054CE5" wp14:editId="08639F66">
                      <wp:simplePos x="0" y="0"/>
                      <wp:positionH relativeFrom="column">
                        <wp:posOffset>-620228</wp:posOffset>
                      </wp:positionH>
                      <wp:positionV relativeFrom="paragraph">
                        <wp:posOffset>718620</wp:posOffset>
                      </wp:positionV>
                      <wp:extent cx="1471108" cy="295631"/>
                      <wp:effectExtent l="0" t="2858" r="0" b="0"/>
                      <wp:wrapNone/>
                      <wp:docPr id="499" name="Zone de texte 499"/>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6D558" w14:textId="77777777" w:rsidR="00F865FC" w:rsidRDefault="00F865FC" w:rsidP="00A20367">
                                  <m:oMathPara>
                                    <m:oMath>
                                      <m:r>
                                        <m:rPr>
                                          <m:sty m:val="p"/>
                                        </m:rPr>
                                        <w:rPr>
                                          <w:rFonts w:ascii="Cambria Math" w:hAnsi="Cambria Math"/>
                                          <w:noProof/>
                                        </w:rPr>
                                        <m:t>Ω</m:t>
                                      </m:r>
                                      <m:r>
                                        <w:rPr>
                                          <w:rFonts w:ascii="Cambria Math" w:hAnsi="Cambria Math"/>
                                        </w:rPr>
                                        <m:t>=30 000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54CE5" id="Zone de texte 499" o:spid="_x0000_s1048" type="#_x0000_t202" style="position:absolute;margin-left:-48.85pt;margin-top:56.6pt;width:115.85pt;height:23.3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" fillcolor="white [3201]" stroked="f" strokeweight=".5pt">
                      <v:textbox>
                        <w:txbxContent>
                          <w:p w14:paraId="48C6D558" w14:textId="77777777" w:rsidR="00F865FC" w:rsidRDefault="00F865FC" w:rsidP="00A20367">
                            <m:oMathPara>
                              <m:oMath>
                                <m:r>
                                  <m:rPr>
                                    <m:sty m:val="p"/>
                                  </m:rPr>
                                  <w:rPr>
                                    <w:rFonts w:ascii="Cambria Math" w:hAnsi="Cambria Math"/>
                                    <w:noProof/>
                                  </w:rPr>
                                  <m:t>Ω</m:t>
                                </m:r>
                                <m:r>
                                  <w:rPr>
                                    <w:rFonts w:ascii="Cambria Math" w:hAnsi="Cambria Math"/>
                                  </w:rPr>
                                  <m:t>=30 000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79E40394" w14:textId="77777777" w:rsidR="00AA18F3" w:rsidRDefault="003B3F35" w:rsidP="00D0127B">
            <w:r>
              <w:rPr>
                <w:noProof/>
                <w:lang w:eastAsia="fr-FR"/>
              </w:rPr>
              <mc:AlternateContent>
                <mc:Choice Requires="wps">
                  <w:drawing>
                    <wp:anchor distT="0" distB="0" distL="114300" distR="114300" simplePos="0" relativeHeight="251755520" behindDoc="0" locked="0" layoutInCell="1" allowOverlap="1" wp14:anchorId="70E6B3FD" wp14:editId="5D93E9FE">
                      <wp:simplePos x="0" y="0"/>
                      <wp:positionH relativeFrom="column">
                        <wp:posOffset>-9712</wp:posOffset>
                      </wp:positionH>
                      <wp:positionV relativeFrom="paragraph">
                        <wp:posOffset>22225</wp:posOffset>
                      </wp:positionV>
                      <wp:extent cx="1695039" cy="1674102"/>
                      <wp:effectExtent l="19050" t="19050" r="19685" b="21590"/>
                      <wp:wrapNone/>
                      <wp:docPr id="452" name="Rectangle 452"/>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B51D" id="Rectangle 452" o:spid="_x0000_s1026" style="position:absolute;margin-left:-.75pt;margin-top:1.75pt;width:133.45pt;height:131.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" filled="f" strokecolor="black [3213]" strokeweight="3pt"/>
                  </w:pict>
                </mc:Fallback>
              </mc:AlternateContent>
            </w:r>
            <w:r w:rsidR="00622725">
              <w:rPr>
                <w:noProof/>
                <w:lang w:eastAsia="fr-FR"/>
              </w:rPr>
              <w:drawing>
                <wp:inline distT="0" distB="0" distL="0" distR="0" wp14:anchorId="0E84A37F" wp14:editId="1180FA09">
                  <wp:extent cx="1663065" cy="170053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63065" cy="170053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3B6A38AE" w14:textId="77777777" w:rsidR="00AA18F3" w:rsidRDefault="003B3F35" w:rsidP="00D0127B">
            <w:r>
              <w:rPr>
                <w:noProof/>
                <w:lang w:eastAsia="fr-FR"/>
              </w:rPr>
              <mc:AlternateContent>
                <mc:Choice Requires="wps">
                  <w:drawing>
                    <wp:anchor distT="0" distB="0" distL="114300" distR="114300" simplePos="0" relativeHeight="251761664" behindDoc="0" locked="0" layoutInCell="1" allowOverlap="1" wp14:anchorId="1C04D5E8" wp14:editId="008EE653">
                      <wp:simplePos x="0" y="0"/>
                      <wp:positionH relativeFrom="column">
                        <wp:posOffset>-27503</wp:posOffset>
                      </wp:positionH>
                      <wp:positionV relativeFrom="paragraph">
                        <wp:posOffset>30609</wp:posOffset>
                      </wp:positionV>
                      <wp:extent cx="1695039" cy="1674102"/>
                      <wp:effectExtent l="19050" t="19050" r="19685" b="21590"/>
                      <wp:wrapNone/>
                      <wp:docPr id="457" name="Rectangle 457"/>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DF239" id="Rectangle 457" o:spid="_x0000_s1026" style="position:absolute;margin-left:-2.15pt;margin-top:2.4pt;width:133.45pt;height:131.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" filled="f" strokecolor="black [3213]" strokeweight="3pt"/>
                  </w:pict>
                </mc:Fallback>
              </mc:AlternateContent>
            </w:r>
            <w:r w:rsidR="00622725">
              <w:rPr>
                <w:noProof/>
                <w:lang w:eastAsia="fr-FR"/>
              </w:rPr>
              <w:drawing>
                <wp:inline distT="0" distB="0" distL="0" distR="0" wp14:anchorId="0526A4BF" wp14:editId="368AD568">
                  <wp:extent cx="1663065" cy="1657350"/>
                  <wp:effectExtent l="0" t="0" r="0"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63065" cy="1657350"/>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750D450C" w14:textId="77777777" w:rsidR="00AA18F3" w:rsidRDefault="003B3F35" w:rsidP="00D0127B">
            <w:r>
              <w:rPr>
                <w:noProof/>
                <w:lang w:eastAsia="fr-FR"/>
              </w:rPr>
              <mc:AlternateContent>
                <mc:Choice Requires="wps">
                  <w:drawing>
                    <wp:anchor distT="0" distB="0" distL="114300" distR="114300" simplePos="0" relativeHeight="251763712" behindDoc="0" locked="0" layoutInCell="1" allowOverlap="1" wp14:anchorId="0729C797" wp14:editId="68DAA70C">
                      <wp:simplePos x="0" y="0"/>
                      <wp:positionH relativeFrom="column">
                        <wp:posOffset>-24967</wp:posOffset>
                      </wp:positionH>
                      <wp:positionV relativeFrom="paragraph">
                        <wp:posOffset>24406</wp:posOffset>
                      </wp:positionV>
                      <wp:extent cx="1695039" cy="1674102"/>
                      <wp:effectExtent l="19050" t="19050" r="19685" b="21590"/>
                      <wp:wrapNone/>
                      <wp:docPr id="459" name="Rectangle 459"/>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D49F8" id="Rectangle 459" o:spid="_x0000_s1026" style="position:absolute;margin-left:-1.95pt;margin-top:1.9pt;width:133.45pt;height:131.8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7IWng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" filled="f" strokecolor="black [3213]" strokeweight="3pt"/>
                  </w:pict>
                </mc:Fallback>
              </mc:AlternateContent>
            </w:r>
            <w:r w:rsidR="00B204A5">
              <w:rPr>
                <w:noProof/>
                <w:lang w:eastAsia="fr-FR"/>
              </w:rPr>
              <w:drawing>
                <wp:inline distT="0" distB="0" distL="0" distR="0" wp14:anchorId="2747643B" wp14:editId="78DD0259">
                  <wp:extent cx="1648800" cy="1706400"/>
                  <wp:effectExtent l="0" t="0" r="889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48800" cy="1706400"/>
                          </a:xfrm>
                          <a:prstGeom prst="rect">
                            <a:avLst/>
                          </a:prstGeom>
                        </pic:spPr>
                      </pic:pic>
                    </a:graphicData>
                  </a:graphic>
                </wp:inline>
              </w:drawing>
            </w:r>
          </w:p>
        </w:tc>
      </w:tr>
    </w:tbl>
    <w:p w14:paraId="4EED5D3B" w14:textId="77777777" w:rsidR="00070DB3" w:rsidRPr="00070DB3" w:rsidRDefault="00893E08" w:rsidP="00F466B8">
      <w:pPr>
        <w:pStyle w:val="Lgende"/>
        <w:jc w:val="center"/>
        <w:rPr>
          <w:sz w:val="2"/>
        </w:rPr>
      </w:pPr>
      <w:bookmarkStart w:id="235" w:name="_Ref528502759"/>
      <w:r>
        <w:rPr>
          <w:noProof/>
          <w:lang w:eastAsia="fr-FR"/>
        </w:rPr>
        <mc:AlternateContent>
          <mc:Choice Requires="wps">
            <w:drawing>
              <wp:anchor distT="0" distB="0" distL="114300" distR="114300" simplePos="0" relativeHeight="251801600" behindDoc="0" locked="0" layoutInCell="1" allowOverlap="1" wp14:anchorId="51B00525" wp14:editId="68C23D2C">
                <wp:simplePos x="0" y="0"/>
                <wp:positionH relativeFrom="column">
                  <wp:posOffset>82370</wp:posOffset>
                </wp:positionH>
                <wp:positionV relativeFrom="paragraph">
                  <wp:posOffset>92653</wp:posOffset>
                </wp:positionV>
                <wp:extent cx="5752465" cy="635"/>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2AA05806" w14:textId="3AAF2317" w:rsidR="00F865FC" w:rsidRPr="00640364" w:rsidRDefault="00F865FC" w:rsidP="00893E08">
                            <w:pPr>
                              <w:pStyle w:val="Lgende"/>
                              <w:jc w:val="center"/>
                              <w:rPr>
                                <w:noProof/>
                                <w:sz w:val="2"/>
                              </w:rPr>
                            </w:pPr>
                            <w:bookmarkStart w:id="236" w:name="_Ref528765464"/>
                            <w:bookmarkStart w:id="237" w:name="_Ref528942194"/>
                            <w:bookmarkStart w:id="238" w:name="_Toc531267508"/>
                            <w:r>
                              <w:t xml:space="preserve">Figure </w:t>
                            </w:r>
                            <w:bookmarkEnd w:id="236"/>
                            <w:r>
                              <w:rPr>
                                <w:noProof/>
                              </w:rPr>
                              <w:fldChar w:fldCharType="begin"/>
                            </w:r>
                            <w:r>
                              <w:rPr>
                                <w:noProof/>
                              </w:rPr>
                              <w:instrText xml:space="preserve"> SEQ Figure \* ARABIC </w:instrText>
                            </w:r>
                            <w:r>
                              <w:rPr>
                                <w:noProof/>
                              </w:rPr>
                              <w:fldChar w:fldCharType="separate"/>
                            </w:r>
                            <w:r>
                              <w:rPr>
                                <w:noProof/>
                              </w:rPr>
                              <w:t>65</w:t>
                            </w:r>
                            <w:r>
                              <w:rPr>
                                <w:noProof/>
                              </w:rPr>
                              <w:fldChar w:fldCharType="end"/>
                            </w:r>
                            <w:bookmarkEnd w:id="237"/>
                            <w:r>
                              <w:t xml:space="preserve">: </w:t>
                            </w:r>
                            <w:r w:rsidRPr="00A7285B">
                              <w:t>Trajectoires du rotor pour une analyse de stabilité (balourd nul), C</w:t>
                            </w:r>
                            <w:r w:rsidRPr="00F865FC">
                              <w:rPr>
                                <w:vertAlign w:val="subscript"/>
                              </w:rPr>
                              <w:t>r</w:t>
                            </w:r>
                            <w:r w:rsidRPr="00A7285B">
                              <w:t>=10µm, f=0.25</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0525" id="Zone de texte 44" o:spid="_x0000_s1049" type="#_x0000_t202" style="position:absolute;left:0;text-align:left;margin-left:6.5pt;margin-top:7.3pt;width:452.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" stroked="f">
                <v:textbox style="mso-fit-shape-to-text:t" inset="0,0,0,0">
                  <w:txbxContent>
                    <w:p w14:paraId="2AA05806" w14:textId="3AAF2317" w:rsidR="00F865FC" w:rsidRPr="00640364" w:rsidRDefault="00F865FC" w:rsidP="00893E08">
                      <w:pPr>
                        <w:pStyle w:val="Lgende"/>
                        <w:jc w:val="center"/>
                        <w:rPr>
                          <w:noProof/>
                          <w:sz w:val="2"/>
                        </w:rPr>
                      </w:pPr>
                      <w:bookmarkStart w:id="239" w:name="_Ref528765464"/>
                      <w:bookmarkStart w:id="240" w:name="_Ref528942194"/>
                      <w:bookmarkStart w:id="241" w:name="_Toc531267508"/>
                      <w:r>
                        <w:t xml:space="preserve">Figure </w:t>
                      </w:r>
                      <w:bookmarkEnd w:id="239"/>
                      <w:r>
                        <w:rPr>
                          <w:noProof/>
                        </w:rPr>
                        <w:fldChar w:fldCharType="begin"/>
                      </w:r>
                      <w:r>
                        <w:rPr>
                          <w:noProof/>
                        </w:rPr>
                        <w:instrText xml:space="preserve"> SEQ Figure \* ARABIC </w:instrText>
                      </w:r>
                      <w:r>
                        <w:rPr>
                          <w:noProof/>
                        </w:rPr>
                        <w:fldChar w:fldCharType="separate"/>
                      </w:r>
                      <w:r>
                        <w:rPr>
                          <w:noProof/>
                        </w:rPr>
                        <w:t>65</w:t>
                      </w:r>
                      <w:r>
                        <w:rPr>
                          <w:noProof/>
                        </w:rPr>
                        <w:fldChar w:fldCharType="end"/>
                      </w:r>
                      <w:bookmarkEnd w:id="240"/>
                      <w:r>
                        <w:t xml:space="preserve">: </w:t>
                      </w:r>
                      <w:r w:rsidRPr="00A7285B">
                        <w:t>Trajectoires du rotor pour une analyse de stabilité (balourd nul), C</w:t>
                      </w:r>
                      <w:r w:rsidRPr="00F865FC">
                        <w:rPr>
                          <w:vertAlign w:val="subscript"/>
                        </w:rPr>
                        <w:t>r</w:t>
                      </w:r>
                      <w:r w:rsidRPr="00A7285B">
                        <w:t>=10µm, f=0.25</w:t>
                      </w:r>
                      <w:bookmarkEnd w:id="241"/>
                    </w:p>
                  </w:txbxContent>
                </v:textbox>
              </v:shape>
            </w:pict>
          </mc:Fallback>
        </mc:AlternateContent>
      </w:r>
      <w:r>
        <w:rPr>
          <w:noProof/>
          <w:sz w:val="2"/>
          <w:lang w:eastAsia="fr-FR"/>
        </w:rPr>
        <mc:AlternateContent>
          <mc:Choice Requires="wps">
            <w:drawing>
              <wp:anchor distT="0" distB="0" distL="114300" distR="114300" simplePos="0" relativeHeight="251799552" behindDoc="0" locked="0" layoutInCell="1" allowOverlap="1" wp14:anchorId="7EB1ADED" wp14:editId="016A615A">
                <wp:simplePos x="0" y="0"/>
                <wp:positionH relativeFrom="column">
                  <wp:posOffset>20955</wp:posOffset>
                </wp:positionH>
                <wp:positionV relativeFrom="paragraph">
                  <wp:posOffset>63035</wp:posOffset>
                </wp:positionV>
                <wp:extent cx="5752531" cy="266131"/>
                <wp:effectExtent l="0" t="0" r="0" b="635"/>
                <wp:wrapNone/>
                <wp:docPr id="33" name="Zone de texte 33"/>
                <wp:cNvGraphicFramePr/>
                <a:graphic xmlns:a="http://schemas.openxmlformats.org/drawingml/2006/main">
                  <a:graphicData uri="http://schemas.microsoft.com/office/word/2010/wordprocessingShape">
                    <wps:wsp>
                      <wps:cNvSpPr txBox="1"/>
                      <wps:spPr>
                        <a:xfrm>
                          <a:off x="0" y="0"/>
                          <a:ext cx="5752531" cy="266131"/>
                        </a:xfrm>
                        <a:prstGeom prst="rect">
                          <a:avLst/>
                        </a:prstGeom>
                        <a:noFill/>
                        <a:ln w="6350">
                          <a:noFill/>
                        </a:ln>
                      </wps:spPr>
                      <wps:txbx>
                        <w:txbxContent>
                          <w:p w14:paraId="77A6494D" w14:textId="77777777" w:rsidR="00F865FC" w:rsidRDefault="00F865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B1ADED" id="Zone de texte 33" o:spid="_x0000_s1050" type="#_x0000_t202" style="position:absolute;left:0;text-align:left;margin-left:1.65pt;margin-top:4.95pt;width:452.95pt;height:20.9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" filled="f" stroked="f" strokeweight=".5pt">
                <v:textbox>
                  <w:txbxContent>
                    <w:p w14:paraId="77A6494D" w14:textId="77777777" w:rsidR="00F865FC" w:rsidRDefault="00F865FC"/>
                  </w:txbxContent>
                </v:textbox>
              </v:shape>
            </w:pict>
          </mc:Fallback>
        </mc:AlternateContent>
      </w:r>
    </w:p>
    <w:bookmarkEnd w:id="235"/>
    <w:tbl>
      <w:tblPr>
        <w:tblStyle w:val="Grilledutableau"/>
        <w:tblW w:w="0" w:type="auto"/>
        <w:tblLayout w:type="fixed"/>
        <w:tblLook w:val="04A0" w:firstRow="1" w:lastRow="0" w:firstColumn="1" w:lastColumn="0" w:noHBand="0" w:noVBand="1"/>
      </w:tblPr>
      <w:tblGrid>
        <w:gridCol w:w="562"/>
        <w:gridCol w:w="2835"/>
        <w:gridCol w:w="2835"/>
        <w:gridCol w:w="2830"/>
      </w:tblGrid>
      <w:tr w:rsidR="00B204A5" w14:paraId="3C14D895" w14:textId="77777777" w:rsidTr="00115671">
        <w:tc>
          <w:tcPr>
            <w:tcW w:w="562" w:type="dxa"/>
          </w:tcPr>
          <w:p w14:paraId="031E7C99" w14:textId="77777777" w:rsidR="00B204A5" w:rsidRDefault="00B204A5" w:rsidP="00C05FD2">
            <w:r>
              <w:lastRenderedPageBreak/>
              <w:br w:type="page"/>
            </w:r>
          </w:p>
        </w:tc>
        <w:tc>
          <w:tcPr>
            <w:tcW w:w="2835" w:type="dxa"/>
          </w:tcPr>
          <w:p w14:paraId="439EBD18" w14:textId="77777777" w:rsidR="00B204A5" w:rsidRDefault="00B204A5" w:rsidP="00C05FD2">
            <m:oMathPara>
              <m:oMath>
                <m:r>
                  <w:rPr>
                    <w:rFonts w:ascii="Cambria Math" w:hAnsi="Cambria Math"/>
                  </w:rPr>
                  <m:t>Charge statique=10N</m:t>
                </m:r>
              </m:oMath>
            </m:oMathPara>
          </w:p>
        </w:tc>
        <w:tc>
          <w:tcPr>
            <w:tcW w:w="2835" w:type="dxa"/>
          </w:tcPr>
          <w:p w14:paraId="3BC90E73" w14:textId="77777777" w:rsidR="00B204A5" w:rsidRDefault="00B204A5" w:rsidP="00C05FD2">
            <m:oMathPara>
              <m:oMath>
                <m:r>
                  <w:rPr>
                    <w:rFonts w:ascii="Cambria Math" w:hAnsi="Cambria Math"/>
                  </w:rPr>
                  <m:t>Charge statique=30N</m:t>
                </m:r>
              </m:oMath>
            </m:oMathPara>
          </w:p>
        </w:tc>
        <w:tc>
          <w:tcPr>
            <w:tcW w:w="2830" w:type="dxa"/>
          </w:tcPr>
          <w:p w14:paraId="2B3C1C42" w14:textId="77777777" w:rsidR="00B204A5" w:rsidRDefault="00B204A5" w:rsidP="00C05FD2">
            <m:oMathPara>
              <m:oMath>
                <m:r>
                  <w:rPr>
                    <w:rFonts w:ascii="Cambria Math" w:hAnsi="Cambria Math"/>
                  </w:rPr>
                  <m:t>Charge statique=50N</m:t>
                </m:r>
              </m:oMath>
            </m:oMathPara>
          </w:p>
        </w:tc>
      </w:tr>
      <w:tr w:rsidR="00B204A5" w14:paraId="499BCB03" w14:textId="77777777" w:rsidTr="00115671">
        <w:tc>
          <w:tcPr>
            <w:tcW w:w="562" w:type="dxa"/>
          </w:tcPr>
          <w:p w14:paraId="06C5A659" w14:textId="77777777" w:rsidR="00B204A5" w:rsidRDefault="00A20367" w:rsidP="00C05FD2">
            <w:r>
              <w:rPr>
                <w:noProof/>
                <w:lang w:eastAsia="fr-FR"/>
              </w:rPr>
              <mc:AlternateContent>
                <mc:Choice Requires="wps">
                  <w:drawing>
                    <wp:anchor distT="0" distB="0" distL="114300" distR="114300" simplePos="0" relativeHeight="251728896" behindDoc="0" locked="0" layoutInCell="1" allowOverlap="1" wp14:anchorId="69255DBC" wp14:editId="5989DD4C">
                      <wp:simplePos x="0" y="0"/>
                      <wp:positionH relativeFrom="column">
                        <wp:posOffset>-640554</wp:posOffset>
                      </wp:positionH>
                      <wp:positionV relativeFrom="paragraph">
                        <wp:posOffset>656115</wp:posOffset>
                      </wp:positionV>
                      <wp:extent cx="1516060" cy="295631"/>
                      <wp:effectExtent l="635" t="0" r="8890" b="8890"/>
                      <wp:wrapNone/>
                      <wp:docPr id="509" name="Zone de texte 509"/>
                      <wp:cNvGraphicFramePr/>
                      <a:graphic xmlns:a="http://schemas.openxmlformats.org/drawingml/2006/main">
                        <a:graphicData uri="http://schemas.microsoft.com/office/word/2010/wordprocessingShape">
                          <wps:wsp>
                            <wps:cNvSpPr txBox="1"/>
                            <wps:spPr>
                              <a:xfrm rot="16200000">
                                <a:off x="0" y="0"/>
                                <a:ext cx="1516060"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8FA9E4" w14:textId="77777777" w:rsidR="00F865FC" w:rsidRDefault="00F865FC" w:rsidP="00A20367">
                                  <m:oMathPara>
                                    <m:oMath>
                                      <m:r>
                                        <m:rPr>
                                          <m:sty m:val="p"/>
                                        </m:rPr>
                                        <w:rPr>
                                          <w:rFonts w:ascii="Cambria Math" w:hAnsi="Cambria Math"/>
                                          <w:noProof/>
                                        </w:rPr>
                                        <m:t>Ω</m:t>
                                      </m:r>
                                      <m:r>
                                        <w:rPr>
                                          <w:rFonts w:ascii="Cambria Math" w:hAnsi="Cambria Math"/>
                                        </w:rPr>
                                        <m:t>=10 000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55DBC" id="Zone de texte 509" o:spid="_x0000_s1051" type="#_x0000_t202" style="position:absolute;margin-left:-50.45pt;margin-top:51.65pt;width:119.35pt;height:23.3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" fillcolor="white [3201]" stroked="f" strokeweight=".5pt">
                      <v:textbox>
                        <w:txbxContent>
                          <w:p w14:paraId="408FA9E4" w14:textId="77777777" w:rsidR="00F865FC" w:rsidRDefault="00F865FC" w:rsidP="00A20367">
                            <m:oMathPara>
                              <m:oMath>
                                <m:r>
                                  <m:rPr>
                                    <m:sty m:val="p"/>
                                  </m:rPr>
                                  <w:rPr>
                                    <w:rFonts w:ascii="Cambria Math" w:hAnsi="Cambria Math"/>
                                    <w:noProof/>
                                  </w:rPr>
                                  <m:t>Ω</m:t>
                                </m:r>
                                <m:r>
                                  <w:rPr>
                                    <w:rFonts w:ascii="Cambria Math" w:hAnsi="Cambria Math"/>
                                  </w:rPr>
                                  <m:t>=10 000 tr/min</m:t>
                                </m:r>
                              </m:oMath>
                            </m:oMathPara>
                          </w:p>
                        </w:txbxContent>
                      </v:textbox>
                    </v:shape>
                  </w:pict>
                </mc:Fallback>
              </mc:AlternateContent>
            </w:r>
          </w:p>
        </w:tc>
        <w:tc>
          <w:tcPr>
            <w:tcW w:w="2835" w:type="dxa"/>
          </w:tcPr>
          <w:p w14:paraId="678B4C1E" w14:textId="77777777" w:rsidR="00B204A5" w:rsidRDefault="00B204A5" w:rsidP="00C05FD2">
            <w:r>
              <w:rPr>
                <w:noProof/>
                <w:lang w:eastAsia="fr-FR"/>
              </w:rPr>
              <w:drawing>
                <wp:inline distT="0" distB="0" distL="0" distR="0" wp14:anchorId="18FB9669" wp14:editId="06C5FFE8">
                  <wp:extent cx="1663065" cy="1669415"/>
                  <wp:effectExtent l="0" t="0" r="0" b="698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3065" cy="1669415"/>
                          </a:xfrm>
                          <a:prstGeom prst="rect">
                            <a:avLst/>
                          </a:prstGeom>
                        </pic:spPr>
                      </pic:pic>
                    </a:graphicData>
                  </a:graphic>
                </wp:inline>
              </w:drawing>
            </w:r>
          </w:p>
        </w:tc>
        <w:tc>
          <w:tcPr>
            <w:tcW w:w="2835" w:type="dxa"/>
          </w:tcPr>
          <w:p w14:paraId="65F4060B" w14:textId="77777777" w:rsidR="00B204A5" w:rsidRDefault="00EB2259" w:rsidP="00C05FD2">
            <w:r>
              <w:rPr>
                <w:noProof/>
                <w:lang w:eastAsia="fr-FR"/>
              </w:rPr>
              <w:drawing>
                <wp:inline distT="0" distB="0" distL="0" distR="0" wp14:anchorId="74F71EE0" wp14:editId="47686F09">
                  <wp:extent cx="1663065" cy="1630045"/>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63065" cy="1630045"/>
                          </a:xfrm>
                          <a:prstGeom prst="rect">
                            <a:avLst/>
                          </a:prstGeom>
                        </pic:spPr>
                      </pic:pic>
                    </a:graphicData>
                  </a:graphic>
                </wp:inline>
              </w:drawing>
            </w:r>
          </w:p>
        </w:tc>
        <w:tc>
          <w:tcPr>
            <w:tcW w:w="2830" w:type="dxa"/>
          </w:tcPr>
          <w:p w14:paraId="5D98CA75" w14:textId="77777777" w:rsidR="00B204A5" w:rsidRDefault="00EB2259" w:rsidP="00C05FD2">
            <w:r>
              <w:rPr>
                <w:noProof/>
                <w:lang w:eastAsia="fr-FR"/>
              </w:rPr>
              <w:drawing>
                <wp:inline distT="0" distB="0" distL="0" distR="0" wp14:anchorId="0C788942" wp14:editId="07366C6A">
                  <wp:extent cx="1659890" cy="165989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59890" cy="1659890"/>
                          </a:xfrm>
                          <a:prstGeom prst="rect">
                            <a:avLst/>
                          </a:prstGeom>
                        </pic:spPr>
                      </pic:pic>
                    </a:graphicData>
                  </a:graphic>
                </wp:inline>
              </w:drawing>
            </w:r>
          </w:p>
        </w:tc>
      </w:tr>
      <w:tr w:rsidR="00B204A5" w14:paraId="3AAB70EE" w14:textId="77777777" w:rsidTr="00115671">
        <w:tc>
          <w:tcPr>
            <w:tcW w:w="562" w:type="dxa"/>
          </w:tcPr>
          <w:p w14:paraId="78C80A21" w14:textId="77777777" w:rsidR="00B204A5" w:rsidRDefault="00A20367" w:rsidP="00C05FD2">
            <w:r>
              <w:rPr>
                <w:noProof/>
                <w:lang w:eastAsia="fr-FR"/>
              </w:rPr>
              <mc:AlternateContent>
                <mc:Choice Requires="wps">
                  <w:drawing>
                    <wp:anchor distT="0" distB="0" distL="114300" distR="114300" simplePos="0" relativeHeight="251732992" behindDoc="0" locked="0" layoutInCell="1" allowOverlap="1" wp14:anchorId="4DE9E444" wp14:editId="20E6E2AA">
                      <wp:simplePos x="0" y="0"/>
                      <wp:positionH relativeFrom="column">
                        <wp:posOffset>-628366</wp:posOffset>
                      </wp:positionH>
                      <wp:positionV relativeFrom="paragraph">
                        <wp:posOffset>691595</wp:posOffset>
                      </wp:positionV>
                      <wp:extent cx="1471108" cy="295631"/>
                      <wp:effectExtent l="0" t="2858" r="0" b="0"/>
                      <wp:wrapNone/>
                      <wp:docPr id="69" name="Zone de texte 69"/>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B1C8A" w14:textId="77777777" w:rsidR="00F865FC" w:rsidRDefault="00F865FC" w:rsidP="00A20367">
                                  <m:oMathPara>
                                    <m:oMath>
                                      <m:r>
                                        <m:rPr>
                                          <m:sty m:val="p"/>
                                        </m:rPr>
                                        <w:rPr>
                                          <w:rFonts w:ascii="Cambria Math" w:hAnsi="Cambria Math"/>
                                          <w:noProof/>
                                        </w:rPr>
                                        <m:t>Ω</m:t>
                                      </m:r>
                                      <m:r>
                                        <w:rPr>
                                          <w:rFonts w:ascii="Cambria Math" w:hAnsi="Cambria Math"/>
                                        </w:rPr>
                                        <m:t>=15 000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9E444" id="Zone de texte 69" o:spid="_x0000_s1052" type="#_x0000_t202" style="position:absolute;margin-left:-49.5pt;margin-top:54.45pt;width:115.85pt;height:23.3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" fillcolor="white [3201]" stroked="f" strokeweight=".5pt">
                      <v:textbox>
                        <w:txbxContent>
                          <w:p w14:paraId="4FAB1C8A" w14:textId="77777777" w:rsidR="00F865FC" w:rsidRDefault="00F865FC" w:rsidP="00A20367">
                            <m:oMathPara>
                              <m:oMath>
                                <m:r>
                                  <m:rPr>
                                    <m:sty m:val="p"/>
                                  </m:rPr>
                                  <w:rPr>
                                    <w:rFonts w:ascii="Cambria Math" w:hAnsi="Cambria Math"/>
                                    <w:noProof/>
                                  </w:rPr>
                                  <m:t>Ω</m:t>
                                </m:r>
                                <m:r>
                                  <w:rPr>
                                    <w:rFonts w:ascii="Cambria Math" w:hAnsi="Cambria Math"/>
                                  </w:rPr>
                                  <m:t>=15 000 tr/min</m:t>
                                </m:r>
                              </m:oMath>
                            </m:oMathPara>
                          </w:p>
                        </w:txbxContent>
                      </v:textbox>
                    </v:shape>
                  </w:pict>
                </mc:Fallback>
              </mc:AlternateContent>
            </w:r>
          </w:p>
        </w:tc>
        <w:tc>
          <w:tcPr>
            <w:tcW w:w="2835" w:type="dxa"/>
          </w:tcPr>
          <w:p w14:paraId="2D397E3D" w14:textId="77777777" w:rsidR="00B204A5" w:rsidRDefault="001060EC" w:rsidP="00C05FD2">
            <w:r>
              <w:rPr>
                <w:noProof/>
                <w:lang w:eastAsia="fr-FR"/>
              </w:rPr>
              <w:drawing>
                <wp:inline distT="0" distB="0" distL="0" distR="0" wp14:anchorId="5492650E" wp14:editId="0F3BA700">
                  <wp:extent cx="1656000" cy="1645200"/>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56000" cy="1645200"/>
                          </a:xfrm>
                          <a:prstGeom prst="rect">
                            <a:avLst/>
                          </a:prstGeom>
                        </pic:spPr>
                      </pic:pic>
                    </a:graphicData>
                  </a:graphic>
                </wp:inline>
              </w:drawing>
            </w:r>
          </w:p>
        </w:tc>
        <w:tc>
          <w:tcPr>
            <w:tcW w:w="2835" w:type="dxa"/>
          </w:tcPr>
          <w:p w14:paraId="11ACB385" w14:textId="77777777" w:rsidR="00B204A5" w:rsidRDefault="00EB2259" w:rsidP="00C05FD2">
            <w:r>
              <w:rPr>
                <w:noProof/>
                <w:lang w:eastAsia="fr-FR"/>
              </w:rPr>
              <w:drawing>
                <wp:inline distT="0" distB="0" distL="0" distR="0" wp14:anchorId="7E826777" wp14:editId="6BC83079">
                  <wp:extent cx="1638000" cy="1594800"/>
                  <wp:effectExtent l="0" t="0" r="635" b="571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38000" cy="1594800"/>
                          </a:xfrm>
                          <a:prstGeom prst="rect">
                            <a:avLst/>
                          </a:prstGeom>
                        </pic:spPr>
                      </pic:pic>
                    </a:graphicData>
                  </a:graphic>
                </wp:inline>
              </w:drawing>
            </w:r>
          </w:p>
        </w:tc>
        <w:tc>
          <w:tcPr>
            <w:tcW w:w="2830" w:type="dxa"/>
          </w:tcPr>
          <w:p w14:paraId="296FA220" w14:textId="77777777" w:rsidR="00B204A5" w:rsidRDefault="00602FAA" w:rsidP="00C05FD2">
            <w:r>
              <w:rPr>
                <w:noProof/>
                <w:lang w:eastAsia="fr-FR"/>
              </w:rPr>
              <w:drawing>
                <wp:inline distT="0" distB="0" distL="0" distR="0" wp14:anchorId="79F86FB0" wp14:editId="4AE1BC22">
                  <wp:extent cx="1638000" cy="1612800"/>
                  <wp:effectExtent l="0" t="0" r="635" b="698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38000" cy="1612800"/>
                          </a:xfrm>
                          <a:prstGeom prst="rect">
                            <a:avLst/>
                          </a:prstGeom>
                        </pic:spPr>
                      </pic:pic>
                    </a:graphicData>
                  </a:graphic>
                </wp:inline>
              </w:drawing>
            </w:r>
          </w:p>
        </w:tc>
      </w:tr>
      <w:tr w:rsidR="00B204A5" w14:paraId="1C1FA653" w14:textId="77777777" w:rsidTr="00115671">
        <w:tc>
          <w:tcPr>
            <w:tcW w:w="562" w:type="dxa"/>
          </w:tcPr>
          <w:p w14:paraId="5E1822FD" w14:textId="77777777" w:rsidR="00B204A5" w:rsidRDefault="00A20367" w:rsidP="00C05FD2">
            <w:r>
              <w:rPr>
                <w:noProof/>
                <w:lang w:eastAsia="fr-FR"/>
              </w:rPr>
              <mc:AlternateContent>
                <mc:Choice Requires="wps">
                  <w:drawing>
                    <wp:anchor distT="0" distB="0" distL="114300" distR="114300" simplePos="0" relativeHeight="251730944" behindDoc="0" locked="0" layoutInCell="1" allowOverlap="1" wp14:anchorId="50FB2E4E" wp14:editId="4F2C4AE4">
                      <wp:simplePos x="0" y="0"/>
                      <wp:positionH relativeFrom="column">
                        <wp:posOffset>-620713</wp:posOffset>
                      </wp:positionH>
                      <wp:positionV relativeFrom="paragraph">
                        <wp:posOffset>644294</wp:posOffset>
                      </wp:positionV>
                      <wp:extent cx="1471108" cy="295631"/>
                      <wp:effectExtent l="0" t="2858" r="0" b="0"/>
                      <wp:wrapNone/>
                      <wp:docPr id="67" name="Zone de texte 67"/>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A7D1A" w14:textId="77777777" w:rsidR="00F865FC" w:rsidRDefault="00F865FC" w:rsidP="00A20367">
                                  <m:oMathPara>
                                    <m:oMath>
                                      <m:r>
                                        <m:rPr>
                                          <m:sty m:val="p"/>
                                        </m:rPr>
                                        <w:rPr>
                                          <w:rFonts w:ascii="Cambria Math" w:hAnsi="Cambria Math"/>
                                          <w:noProof/>
                                        </w:rPr>
                                        <m:t>Ω</m:t>
                                      </m:r>
                                      <m:r>
                                        <w:rPr>
                                          <w:rFonts w:ascii="Cambria Math" w:hAnsi="Cambria Math"/>
                                        </w:rPr>
                                        <m:t>=20 000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B2E4E" id="Zone de texte 67" o:spid="_x0000_s1053" type="#_x0000_t202" style="position:absolute;margin-left:-48.9pt;margin-top:50.75pt;width:115.85pt;height:23.3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" fillcolor="white [3201]" stroked="f" strokeweight=".5pt">
                      <v:textbox>
                        <w:txbxContent>
                          <w:p w14:paraId="367A7D1A" w14:textId="77777777" w:rsidR="00F865FC" w:rsidRDefault="00F865FC" w:rsidP="00A20367">
                            <m:oMathPara>
                              <m:oMath>
                                <m:r>
                                  <m:rPr>
                                    <m:sty m:val="p"/>
                                  </m:rPr>
                                  <w:rPr>
                                    <w:rFonts w:ascii="Cambria Math" w:hAnsi="Cambria Math"/>
                                    <w:noProof/>
                                  </w:rPr>
                                  <m:t>Ω</m:t>
                                </m:r>
                                <m:r>
                                  <w:rPr>
                                    <w:rFonts w:ascii="Cambria Math" w:hAnsi="Cambria Math"/>
                                  </w:rPr>
                                  <m:t>=20 000 tr/min</m:t>
                                </m:r>
                              </m:oMath>
                            </m:oMathPara>
                          </w:p>
                        </w:txbxContent>
                      </v:textbox>
                    </v:shape>
                  </w:pict>
                </mc:Fallback>
              </mc:AlternateContent>
            </w:r>
          </w:p>
        </w:tc>
        <w:tc>
          <w:tcPr>
            <w:tcW w:w="2835" w:type="dxa"/>
          </w:tcPr>
          <w:p w14:paraId="5F033D84" w14:textId="77777777" w:rsidR="00B204A5" w:rsidRDefault="003B3F35" w:rsidP="00C05FD2">
            <w:r>
              <w:rPr>
                <w:noProof/>
                <w:lang w:eastAsia="fr-FR"/>
              </w:rPr>
              <mc:AlternateContent>
                <mc:Choice Requires="wps">
                  <w:drawing>
                    <wp:anchor distT="0" distB="0" distL="114300" distR="114300" simplePos="0" relativeHeight="251771904" behindDoc="0" locked="0" layoutInCell="1" allowOverlap="1" wp14:anchorId="7141DD86" wp14:editId="06DC4F93">
                      <wp:simplePos x="0" y="0"/>
                      <wp:positionH relativeFrom="column">
                        <wp:posOffset>-30404</wp:posOffset>
                      </wp:positionH>
                      <wp:positionV relativeFrom="paragraph">
                        <wp:posOffset>12243</wp:posOffset>
                      </wp:positionV>
                      <wp:extent cx="1695039" cy="1674102"/>
                      <wp:effectExtent l="19050" t="19050" r="19685" b="21590"/>
                      <wp:wrapNone/>
                      <wp:docPr id="258" name="Rectangle 258"/>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7EC9E" id="Rectangle 258" o:spid="_x0000_s1026" style="position:absolute;margin-left:-2.4pt;margin-top:.95pt;width:133.45pt;height:13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Hjnw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" filled="f" strokecolor="black [3213]" strokeweight="3pt"/>
                  </w:pict>
                </mc:Fallback>
              </mc:AlternateContent>
            </w:r>
            <w:r w:rsidR="00C70FC5">
              <w:rPr>
                <w:noProof/>
                <w:lang w:eastAsia="fr-FR"/>
              </w:rPr>
              <w:drawing>
                <wp:inline distT="0" distB="0" distL="0" distR="0" wp14:anchorId="4CE57179" wp14:editId="193F1C35">
                  <wp:extent cx="1663065" cy="164401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3065" cy="1644015"/>
                          </a:xfrm>
                          <a:prstGeom prst="rect">
                            <a:avLst/>
                          </a:prstGeom>
                        </pic:spPr>
                      </pic:pic>
                    </a:graphicData>
                  </a:graphic>
                </wp:inline>
              </w:drawing>
            </w:r>
          </w:p>
        </w:tc>
        <w:tc>
          <w:tcPr>
            <w:tcW w:w="2835" w:type="dxa"/>
          </w:tcPr>
          <w:p w14:paraId="1A5BE997" w14:textId="77777777" w:rsidR="00B204A5" w:rsidRDefault="001060EC" w:rsidP="00C05FD2">
            <w:r>
              <w:rPr>
                <w:noProof/>
                <w:lang w:eastAsia="fr-FR"/>
              </w:rPr>
              <w:drawing>
                <wp:inline distT="0" distB="0" distL="0" distR="0" wp14:anchorId="2529CA4A" wp14:editId="4F4232BA">
                  <wp:extent cx="1656000" cy="1645200"/>
                  <wp:effectExtent l="0" t="0" r="1905"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56000" cy="1645200"/>
                          </a:xfrm>
                          <a:prstGeom prst="rect">
                            <a:avLst/>
                          </a:prstGeom>
                          <a:noFill/>
                        </pic:spPr>
                      </pic:pic>
                    </a:graphicData>
                  </a:graphic>
                </wp:inline>
              </w:drawing>
            </w:r>
          </w:p>
        </w:tc>
        <w:tc>
          <w:tcPr>
            <w:tcW w:w="2830" w:type="dxa"/>
          </w:tcPr>
          <w:p w14:paraId="531D0A44" w14:textId="77777777" w:rsidR="00B204A5" w:rsidRDefault="00602FAA" w:rsidP="00C05FD2">
            <w:r>
              <w:rPr>
                <w:noProof/>
                <w:lang w:eastAsia="fr-FR"/>
              </w:rPr>
              <w:drawing>
                <wp:inline distT="0" distB="0" distL="0" distR="0" wp14:anchorId="39A0EC1A" wp14:editId="6D8E75D0">
                  <wp:extent cx="1659890" cy="1691640"/>
                  <wp:effectExtent l="0" t="0" r="0" b="381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59890" cy="1691640"/>
                          </a:xfrm>
                          <a:prstGeom prst="rect">
                            <a:avLst/>
                          </a:prstGeom>
                        </pic:spPr>
                      </pic:pic>
                    </a:graphicData>
                  </a:graphic>
                </wp:inline>
              </w:drawing>
            </w:r>
          </w:p>
        </w:tc>
      </w:tr>
      <w:tr w:rsidR="00B204A5" w14:paraId="41B9F453" w14:textId="77777777" w:rsidTr="00115671">
        <w:tc>
          <w:tcPr>
            <w:tcW w:w="562" w:type="dxa"/>
          </w:tcPr>
          <w:p w14:paraId="053C8CE8" w14:textId="77777777" w:rsidR="00B204A5" w:rsidRDefault="00A20367" w:rsidP="00C05FD2">
            <w:r>
              <w:rPr>
                <w:noProof/>
                <w:lang w:eastAsia="fr-FR"/>
              </w:rPr>
              <mc:AlternateContent>
                <mc:Choice Requires="wps">
                  <w:drawing>
                    <wp:anchor distT="0" distB="0" distL="114300" distR="114300" simplePos="0" relativeHeight="251735040" behindDoc="0" locked="0" layoutInCell="1" allowOverlap="1" wp14:anchorId="0D4A9AA3" wp14:editId="021B0C40">
                      <wp:simplePos x="0" y="0"/>
                      <wp:positionH relativeFrom="column">
                        <wp:posOffset>-627639</wp:posOffset>
                      </wp:positionH>
                      <wp:positionV relativeFrom="paragraph">
                        <wp:posOffset>687150</wp:posOffset>
                      </wp:positionV>
                      <wp:extent cx="1471108" cy="295631"/>
                      <wp:effectExtent l="0" t="2858" r="0" b="0"/>
                      <wp:wrapNone/>
                      <wp:docPr id="72" name="Zone de texte 72"/>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C4A31" w14:textId="77777777" w:rsidR="00F865FC" w:rsidRDefault="00F865FC" w:rsidP="00A20367">
                                  <m:oMathPara>
                                    <m:oMath>
                                      <m:r>
                                        <m:rPr>
                                          <m:sty m:val="p"/>
                                        </m:rPr>
                                        <w:rPr>
                                          <w:rFonts w:ascii="Cambria Math" w:hAnsi="Cambria Math"/>
                                          <w:noProof/>
                                        </w:rPr>
                                        <m:t>Ω</m:t>
                                      </m:r>
                                      <m:r>
                                        <w:rPr>
                                          <w:rFonts w:ascii="Cambria Math" w:hAnsi="Cambria Math"/>
                                        </w:rPr>
                                        <m:t>=25 000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A9AA3" id="Zone de texte 72" o:spid="_x0000_s1054" type="#_x0000_t202" style="position:absolute;margin-left:-49.4pt;margin-top:54.1pt;width:115.85pt;height:23.3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" fillcolor="white [3201]" stroked="f" strokeweight=".5pt">
                      <v:textbox>
                        <w:txbxContent>
                          <w:p w14:paraId="63FC4A31" w14:textId="77777777" w:rsidR="00F865FC" w:rsidRDefault="00F865FC" w:rsidP="00A20367">
                            <m:oMathPara>
                              <m:oMath>
                                <m:r>
                                  <m:rPr>
                                    <m:sty m:val="p"/>
                                  </m:rPr>
                                  <w:rPr>
                                    <w:rFonts w:ascii="Cambria Math" w:hAnsi="Cambria Math"/>
                                    <w:noProof/>
                                  </w:rPr>
                                  <m:t>Ω</m:t>
                                </m:r>
                                <m:r>
                                  <w:rPr>
                                    <w:rFonts w:ascii="Cambria Math" w:hAnsi="Cambria Math"/>
                                  </w:rPr>
                                  <m:t>=25 000 tr/min</m:t>
                                </m:r>
                              </m:oMath>
                            </m:oMathPara>
                          </w:p>
                        </w:txbxContent>
                      </v:textbox>
                    </v:shape>
                  </w:pict>
                </mc:Fallback>
              </mc:AlternateContent>
            </w:r>
          </w:p>
        </w:tc>
        <w:tc>
          <w:tcPr>
            <w:tcW w:w="2835" w:type="dxa"/>
          </w:tcPr>
          <w:p w14:paraId="7EF65015" w14:textId="77777777" w:rsidR="00B204A5" w:rsidRDefault="003B3F35" w:rsidP="00C05FD2">
            <w:r>
              <w:rPr>
                <w:noProof/>
                <w:lang w:eastAsia="fr-FR"/>
              </w:rPr>
              <mc:AlternateContent>
                <mc:Choice Requires="wps">
                  <w:drawing>
                    <wp:anchor distT="0" distB="0" distL="114300" distR="114300" simplePos="0" relativeHeight="251773952" behindDoc="0" locked="0" layoutInCell="1" allowOverlap="1" wp14:anchorId="62B1AD18" wp14:editId="554A5440">
                      <wp:simplePos x="0" y="0"/>
                      <wp:positionH relativeFrom="column">
                        <wp:posOffset>-30480</wp:posOffset>
                      </wp:positionH>
                      <wp:positionV relativeFrom="paragraph">
                        <wp:posOffset>-13970</wp:posOffset>
                      </wp:positionV>
                      <wp:extent cx="1694815" cy="1673860"/>
                      <wp:effectExtent l="19050" t="19050" r="19685" b="21590"/>
                      <wp:wrapNone/>
                      <wp:docPr id="264" name="Rectangle 264"/>
                      <wp:cNvGraphicFramePr/>
                      <a:graphic xmlns:a="http://schemas.openxmlformats.org/drawingml/2006/main">
                        <a:graphicData uri="http://schemas.microsoft.com/office/word/2010/wordprocessingShape">
                          <wps:wsp>
                            <wps:cNvSpPr/>
                            <wps:spPr>
                              <a:xfrm>
                                <a:off x="0" y="0"/>
                                <a:ext cx="1694815" cy="1673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CF466" id="Rectangle 264" o:spid="_x0000_s1026" style="position:absolute;margin-left:-2.4pt;margin-top:-1.1pt;width:133.45pt;height:131.8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" filled="f" strokecolor="black [3213]" strokeweight="3pt"/>
                  </w:pict>
                </mc:Fallback>
              </mc:AlternateContent>
            </w:r>
            <w:r w:rsidR="00C70FC5">
              <w:rPr>
                <w:noProof/>
                <w:lang w:eastAsia="fr-FR"/>
              </w:rPr>
              <w:drawing>
                <wp:inline distT="0" distB="0" distL="0" distR="0" wp14:anchorId="1F8F06A0" wp14:editId="4CFDE6C4">
                  <wp:extent cx="1663065" cy="167894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3065" cy="1678940"/>
                          </a:xfrm>
                          <a:prstGeom prst="rect">
                            <a:avLst/>
                          </a:prstGeom>
                        </pic:spPr>
                      </pic:pic>
                    </a:graphicData>
                  </a:graphic>
                </wp:inline>
              </w:drawing>
            </w:r>
          </w:p>
        </w:tc>
        <w:tc>
          <w:tcPr>
            <w:tcW w:w="2835" w:type="dxa"/>
          </w:tcPr>
          <w:p w14:paraId="4A6B317C" w14:textId="77777777" w:rsidR="00B204A5" w:rsidRDefault="003B3F35" w:rsidP="00C05FD2">
            <w:r>
              <w:rPr>
                <w:noProof/>
                <w:lang w:eastAsia="fr-FR"/>
              </w:rPr>
              <mc:AlternateContent>
                <mc:Choice Requires="wps">
                  <w:drawing>
                    <wp:anchor distT="0" distB="0" distL="114300" distR="114300" simplePos="0" relativeHeight="251767808" behindDoc="0" locked="0" layoutInCell="1" allowOverlap="1" wp14:anchorId="438AC159" wp14:editId="3D284C7F">
                      <wp:simplePos x="0" y="0"/>
                      <wp:positionH relativeFrom="column">
                        <wp:posOffset>-25425</wp:posOffset>
                      </wp:positionH>
                      <wp:positionV relativeFrom="paragraph">
                        <wp:posOffset>-13665</wp:posOffset>
                      </wp:positionV>
                      <wp:extent cx="1695039" cy="1674102"/>
                      <wp:effectExtent l="19050" t="19050" r="19685" b="21590"/>
                      <wp:wrapNone/>
                      <wp:docPr id="507" name="Rectangle 507"/>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3F93B" id="Rectangle 507" o:spid="_x0000_s1026" style="position:absolute;margin-left:-2pt;margin-top:-1.1pt;width:133.45pt;height:131.8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" filled="f" strokecolor="black [3213]" strokeweight="3pt"/>
                  </w:pict>
                </mc:Fallback>
              </mc:AlternateContent>
            </w:r>
            <w:r w:rsidR="00EB2259">
              <w:rPr>
                <w:noProof/>
                <w:lang w:eastAsia="fr-FR"/>
              </w:rPr>
              <w:drawing>
                <wp:inline distT="0" distB="0" distL="0" distR="0" wp14:anchorId="4E0B83D2" wp14:editId="2ACCE768">
                  <wp:extent cx="1663065" cy="1632585"/>
                  <wp:effectExtent l="0" t="0" r="0" b="571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63065" cy="1632585"/>
                          </a:xfrm>
                          <a:prstGeom prst="rect">
                            <a:avLst/>
                          </a:prstGeom>
                        </pic:spPr>
                      </pic:pic>
                    </a:graphicData>
                  </a:graphic>
                </wp:inline>
              </w:drawing>
            </w:r>
          </w:p>
        </w:tc>
        <w:tc>
          <w:tcPr>
            <w:tcW w:w="2830" w:type="dxa"/>
          </w:tcPr>
          <w:p w14:paraId="0D5645A1" w14:textId="77777777" w:rsidR="00B204A5" w:rsidRDefault="00602FAA" w:rsidP="00C05FD2">
            <w:r>
              <w:rPr>
                <w:noProof/>
                <w:lang w:eastAsia="fr-FR"/>
              </w:rPr>
              <w:drawing>
                <wp:inline distT="0" distB="0" distL="0" distR="0" wp14:anchorId="11D64BA3" wp14:editId="6520714C">
                  <wp:extent cx="1659890" cy="164719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59890" cy="1647190"/>
                          </a:xfrm>
                          <a:prstGeom prst="rect">
                            <a:avLst/>
                          </a:prstGeom>
                        </pic:spPr>
                      </pic:pic>
                    </a:graphicData>
                  </a:graphic>
                </wp:inline>
              </w:drawing>
            </w:r>
          </w:p>
        </w:tc>
      </w:tr>
      <w:tr w:rsidR="00B204A5" w14:paraId="0B5FE57F" w14:textId="77777777" w:rsidTr="00115671">
        <w:tc>
          <w:tcPr>
            <w:tcW w:w="562" w:type="dxa"/>
          </w:tcPr>
          <w:p w14:paraId="15DEEEE5" w14:textId="77777777" w:rsidR="00B204A5" w:rsidRDefault="00A20367" w:rsidP="00C05FD2">
            <w:r>
              <w:rPr>
                <w:noProof/>
                <w:lang w:eastAsia="fr-FR"/>
              </w:rPr>
              <mc:AlternateContent>
                <mc:Choice Requires="wps">
                  <w:drawing>
                    <wp:anchor distT="0" distB="0" distL="114300" distR="114300" simplePos="0" relativeHeight="251737088" behindDoc="0" locked="0" layoutInCell="1" allowOverlap="1" wp14:anchorId="28A75C95" wp14:editId="37979027">
                      <wp:simplePos x="0" y="0"/>
                      <wp:positionH relativeFrom="column">
                        <wp:posOffset>-620816</wp:posOffset>
                      </wp:positionH>
                      <wp:positionV relativeFrom="paragraph">
                        <wp:posOffset>666679</wp:posOffset>
                      </wp:positionV>
                      <wp:extent cx="1471108" cy="295631"/>
                      <wp:effectExtent l="0" t="2858" r="0" b="0"/>
                      <wp:wrapNone/>
                      <wp:docPr id="73" name="Zone de texte 73"/>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680D06" w14:textId="77777777" w:rsidR="00F865FC" w:rsidRDefault="00F865FC" w:rsidP="00A20367">
                                  <m:oMathPara>
                                    <m:oMath>
                                      <m:r>
                                        <m:rPr>
                                          <m:sty m:val="p"/>
                                        </m:rPr>
                                        <w:rPr>
                                          <w:rFonts w:ascii="Cambria Math" w:hAnsi="Cambria Math"/>
                                          <w:noProof/>
                                        </w:rPr>
                                        <m:t>Ω</m:t>
                                      </m:r>
                                      <m:r>
                                        <w:rPr>
                                          <w:rFonts w:ascii="Cambria Math" w:hAnsi="Cambria Math"/>
                                        </w:rPr>
                                        <m:t>=30 000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5C95" id="Zone de texte 73" o:spid="_x0000_s1055" type="#_x0000_t202" style="position:absolute;margin-left:-48.9pt;margin-top:52.5pt;width:115.85pt;height:23.3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" fillcolor="white [3201]" stroked="f" strokeweight=".5pt">
                      <v:textbox>
                        <w:txbxContent>
                          <w:p w14:paraId="6A680D06" w14:textId="77777777" w:rsidR="00F865FC" w:rsidRDefault="00F865FC" w:rsidP="00A20367">
                            <m:oMathPara>
                              <m:oMath>
                                <m:r>
                                  <m:rPr>
                                    <m:sty m:val="p"/>
                                  </m:rPr>
                                  <w:rPr>
                                    <w:rFonts w:ascii="Cambria Math" w:hAnsi="Cambria Math"/>
                                    <w:noProof/>
                                  </w:rPr>
                                  <m:t>Ω</m:t>
                                </m:r>
                                <m:r>
                                  <w:rPr>
                                    <w:rFonts w:ascii="Cambria Math" w:hAnsi="Cambria Math"/>
                                  </w:rPr>
                                  <m:t>=30 000 tr/min</m:t>
                                </m:r>
                              </m:oMath>
                            </m:oMathPara>
                          </w:p>
                        </w:txbxContent>
                      </v:textbox>
                    </v:shape>
                  </w:pict>
                </mc:Fallback>
              </mc:AlternateContent>
            </w:r>
          </w:p>
        </w:tc>
        <w:tc>
          <w:tcPr>
            <w:tcW w:w="2835" w:type="dxa"/>
          </w:tcPr>
          <w:p w14:paraId="247F7965" w14:textId="77777777" w:rsidR="00B204A5" w:rsidRDefault="003B3F35" w:rsidP="00C05FD2">
            <w:r>
              <w:rPr>
                <w:noProof/>
                <w:lang w:eastAsia="fr-FR"/>
              </w:rPr>
              <mc:AlternateContent>
                <mc:Choice Requires="wps">
                  <w:drawing>
                    <wp:anchor distT="0" distB="0" distL="114300" distR="114300" simplePos="0" relativeHeight="251769856" behindDoc="0" locked="0" layoutInCell="1" allowOverlap="1" wp14:anchorId="4C8201B5" wp14:editId="328858EB">
                      <wp:simplePos x="0" y="0"/>
                      <wp:positionH relativeFrom="column">
                        <wp:posOffset>-27863</wp:posOffset>
                      </wp:positionH>
                      <wp:positionV relativeFrom="paragraph">
                        <wp:posOffset>-18517</wp:posOffset>
                      </wp:positionV>
                      <wp:extent cx="1695039" cy="1674102"/>
                      <wp:effectExtent l="19050" t="19050" r="19685" b="21590"/>
                      <wp:wrapNone/>
                      <wp:docPr id="508" name="Rectangle 508"/>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689BC" id="Rectangle 508" o:spid="_x0000_s1026" style="position:absolute;margin-left:-2.2pt;margin-top:-1.45pt;width:133.45pt;height:131.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zng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" filled="f" strokecolor="black [3213]" strokeweight="3pt"/>
                  </w:pict>
                </mc:Fallback>
              </mc:AlternateContent>
            </w:r>
            <w:r w:rsidR="00C70FC5">
              <w:rPr>
                <w:noProof/>
                <w:lang w:eastAsia="fr-FR"/>
              </w:rPr>
              <w:drawing>
                <wp:inline distT="0" distB="0" distL="0" distR="0" wp14:anchorId="33C7F2E2" wp14:editId="18BD94D5">
                  <wp:extent cx="1648800" cy="1648800"/>
                  <wp:effectExtent l="0" t="0" r="8890" b="889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48800" cy="1648800"/>
                          </a:xfrm>
                          <a:prstGeom prst="rect">
                            <a:avLst/>
                          </a:prstGeom>
                        </pic:spPr>
                      </pic:pic>
                    </a:graphicData>
                  </a:graphic>
                </wp:inline>
              </w:drawing>
            </w:r>
          </w:p>
        </w:tc>
        <w:tc>
          <w:tcPr>
            <w:tcW w:w="2835" w:type="dxa"/>
          </w:tcPr>
          <w:p w14:paraId="4960E5FE" w14:textId="77777777" w:rsidR="00B204A5" w:rsidRDefault="003B3F35" w:rsidP="00C05FD2">
            <w:r>
              <w:rPr>
                <w:noProof/>
                <w:lang w:eastAsia="fr-FR"/>
              </w:rPr>
              <mc:AlternateContent>
                <mc:Choice Requires="wps">
                  <w:drawing>
                    <wp:anchor distT="0" distB="0" distL="114300" distR="114300" simplePos="0" relativeHeight="251765760" behindDoc="0" locked="0" layoutInCell="1" allowOverlap="1" wp14:anchorId="3C0362DB" wp14:editId="68F43D3A">
                      <wp:simplePos x="0" y="0"/>
                      <wp:positionH relativeFrom="column">
                        <wp:posOffset>-25248</wp:posOffset>
                      </wp:positionH>
                      <wp:positionV relativeFrom="paragraph">
                        <wp:posOffset>-11379</wp:posOffset>
                      </wp:positionV>
                      <wp:extent cx="1695039" cy="1674102"/>
                      <wp:effectExtent l="19050" t="19050" r="19685" b="21590"/>
                      <wp:wrapNone/>
                      <wp:docPr id="460" name="Rectangle 460"/>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60749" id="Rectangle 460" o:spid="_x0000_s1026" style="position:absolute;margin-left:-2pt;margin-top:-.9pt;width:133.45pt;height:131.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" filled="f" strokecolor="black [3213]" strokeweight="3pt"/>
                  </w:pict>
                </mc:Fallback>
              </mc:AlternateContent>
            </w:r>
            <w:r w:rsidR="00EB2259">
              <w:rPr>
                <w:noProof/>
                <w:lang w:eastAsia="fr-FR"/>
              </w:rPr>
              <w:drawing>
                <wp:inline distT="0" distB="0" distL="0" distR="0" wp14:anchorId="7CDDD9D2" wp14:editId="65FA41E0">
                  <wp:extent cx="1663065" cy="164274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3065" cy="1642745"/>
                          </a:xfrm>
                          <a:prstGeom prst="rect">
                            <a:avLst/>
                          </a:prstGeom>
                        </pic:spPr>
                      </pic:pic>
                    </a:graphicData>
                  </a:graphic>
                </wp:inline>
              </w:drawing>
            </w:r>
          </w:p>
        </w:tc>
        <w:tc>
          <w:tcPr>
            <w:tcW w:w="2830" w:type="dxa"/>
          </w:tcPr>
          <w:p w14:paraId="256413FF" w14:textId="77777777" w:rsidR="00B204A5" w:rsidRDefault="001060EC" w:rsidP="00C05FD2">
            <w:r>
              <w:rPr>
                <w:noProof/>
                <w:lang w:eastAsia="fr-FR"/>
              </w:rPr>
              <w:drawing>
                <wp:inline distT="0" distB="0" distL="0" distR="0" wp14:anchorId="4CBE207E" wp14:editId="34F14DC0">
                  <wp:extent cx="1656000" cy="1641600"/>
                  <wp:effectExtent l="0" t="0" r="190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56000" cy="1641600"/>
                          </a:xfrm>
                          <a:prstGeom prst="rect">
                            <a:avLst/>
                          </a:prstGeom>
                          <a:noFill/>
                        </pic:spPr>
                      </pic:pic>
                    </a:graphicData>
                  </a:graphic>
                </wp:inline>
              </w:drawing>
            </w:r>
          </w:p>
        </w:tc>
      </w:tr>
    </w:tbl>
    <w:p w14:paraId="78F3F407" w14:textId="77777777" w:rsidR="0091238A" w:rsidRPr="0091238A" w:rsidRDefault="00893E08" w:rsidP="006D432C">
      <w:pPr>
        <w:pStyle w:val="Lgende"/>
        <w:jc w:val="center"/>
        <w:rPr>
          <w:sz w:val="2"/>
          <w:szCs w:val="2"/>
        </w:rPr>
      </w:pPr>
      <w:bookmarkStart w:id="242" w:name="_Ref528502764"/>
      <w:r>
        <w:rPr>
          <w:noProof/>
          <w:lang w:eastAsia="fr-FR"/>
        </w:rPr>
        <mc:AlternateContent>
          <mc:Choice Requires="wps">
            <w:drawing>
              <wp:anchor distT="0" distB="0" distL="114300" distR="114300" simplePos="0" relativeHeight="251804672" behindDoc="0" locked="0" layoutInCell="1" allowOverlap="1" wp14:anchorId="28409FA2" wp14:editId="5238DE5F">
                <wp:simplePos x="0" y="0"/>
                <wp:positionH relativeFrom="margin">
                  <wp:align>right</wp:align>
                </wp:positionH>
                <wp:positionV relativeFrom="paragraph">
                  <wp:posOffset>121588</wp:posOffset>
                </wp:positionV>
                <wp:extent cx="5786120" cy="635"/>
                <wp:effectExtent l="0" t="0" r="5080" b="0"/>
                <wp:wrapNone/>
                <wp:docPr id="46" name="Zone de texte 46"/>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0D7ADC97" w14:textId="4C3370A0" w:rsidR="00F865FC" w:rsidRPr="001F7CCB" w:rsidRDefault="00F865FC" w:rsidP="00893E08">
                            <w:pPr>
                              <w:pStyle w:val="Lgende"/>
                              <w:jc w:val="center"/>
                              <w:rPr>
                                <w:noProof/>
                                <w:sz w:val="2"/>
                                <w:szCs w:val="2"/>
                              </w:rPr>
                            </w:pPr>
                            <w:bookmarkStart w:id="243" w:name="_Ref528678902"/>
                            <w:bookmarkStart w:id="244" w:name="_Toc531267509"/>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bookmarkEnd w:id="243"/>
                            <w:r>
                              <w:t xml:space="preserve"> : </w:t>
                            </w:r>
                            <w:r w:rsidRPr="00052B59">
                              <w:t>Trajectoires du rotor pour une analyse de stabilité (balourd nul), C</w:t>
                            </w:r>
                            <w:r w:rsidRPr="00F865FC">
                              <w:rPr>
                                <w:vertAlign w:val="subscript"/>
                              </w:rPr>
                              <w:t>r</w:t>
                            </w:r>
                            <w:r w:rsidRPr="00052B59">
                              <w:t>=31.8µm, f=0.25</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09FA2" id="Zone de texte 46" o:spid="_x0000_s1056" type="#_x0000_t202" style="position:absolute;left:0;text-align:left;margin-left:404.4pt;margin-top:9.55pt;width:455.6pt;height:.05pt;z-index:251804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" stroked="f">
                <v:textbox style="mso-fit-shape-to-text:t" inset="0,0,0,0">
                  <w:txbxContent>
                    <w:p w14:paraId="0D7ADC97" w14:textId="4C3370A0" w:rsidR="00F865FC" w:rsidRPr="001F7CCB" w:rsidRDefault="00F865FC" w:rsidP="00893E08">
                      <w:pPr>
                        <w:pStyle w:val="Lgende"/>
                        <w:jc w:val="center"/>
                        <w:rPr>
                          <w:noProof/>
                          <w:sz w:val="2"/>
                          <w:szCs w:val="2"/>
                        </w:rPr>
                      </w:pPr>
                      <w:bookmarkStart w:id="245" w:name="_Ref528678902"/>
                      <w:bookmarkStart w:id="246" w:name="_Toc531267509"/>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bookmarkEnd w:id="245"/>
                      <w:r>
                        <w:t xml:space="preserve"> : </w:t>
                      </w:r>
                      <w:r w:rsidRPr="00052B59">
                        <w:t>Trajectoires du rotor pour une analyse de stabilité (balourd nul), C</w:t>
                      </w:r>
                      <w:r w:rsidRPr="00F865FC">
                        <w:rPr>
                          <w:vertAlign w:val="subscript"/>
                        </w:rPr>
                        <w:t>r</w:t>
                      </w:r>
                      <w:r w:rsidRPr="00052B59">
                        <w:t>=31.8µm, f=0.25</w:t>
                      </w:r>
                      <w:bookmarkEnd w:id="246"/>
                    </w:p>
                  </w:txbxContent>
                </v:textbox>
                <w10:wrap anchorx="margin"/>
              </v:shape>
            </w:pict>
          </mc:Fallback>
        </mc:AlternateContent>
      </w:r>
      <w:r>
        <w:rPr>
          <w:noProof/>
          <w:sz w:val="2"/>
          <w:szCs w:val="2"/>
          <w:lang w:eastAsia="fr-FR"/>
        </w:rPr>
        <mc:AlternateContent>
          <mc:Choice Requires="wps">
            <w:drawing>
              <wp:anchor distT="0" distB="0" distL="114300" distR="114300" simplePos="0" relativeHeight="251802624" behindDoc="0" locked="0" layoutInCell="1" allowOverlap="1" wp14:anchorId="6AB7B827" wp14:editId="2520A19D">
                <wp:simplePos x="0" y="0"/>
                <wp:positionH relativeFrom="column">
                  <wp:posOffset>957</wp:posOffset>
                </wp:positionH>
                <wp:positionV relativeFrom="paragraph">
                  <wp:posOffset>83687</wp:posOffset>
                </wp:positionV>
                <wp:extent cx="5786651" cy="348018"/>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5786651" cy="348018"/>
                        </a:xfrm>
                        <a:prstGeom prst="rect">
                          <a:avLst/>
                        </a:prstGeom>
                        <a:noFill/>
                        <a:ln w="6350">
                          <a:noFill/>
                        </a:ln>
                      </wps:spPr>
                      <wps:txbx>
                        <w:txbxContent>
                          <w:p w14:paraId="24580265" w14:textId="77777777" w:rsidR="00F865FC" w:rsidRDefault="00F865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B7B827" id="Zone de texte 45" o:spid="_x0000_s1057" type="#_x0000_t202" style="position:absolute;left:0;text-align:left;margin-left:.1pt;margin-top:6.6pt;width:455.65pt;height:27.4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" filled="f" stroked="f" strokeweight=".5pt">
                <v:textbox>
                  <w:txbxContent>
                    <w:p w14:paraId="24580265" w14:textId="77777777" w:rsidR="00F865FC" w:rsidRDefault="00F865FC"/>
                  </w:txbxContent>
                </v:textbox>
              </v:shape>
            </w:pict>
          </mc:Fallback>
        </mc:AlternateContent>
      </w:r>
    </w:p>
    <w:bookmarkEnd w:id="242"/>
    <w:p w14:paraId="41E5A7E7" w14:textId="77777777" w:rsidR="00893E08" w:rsidRDefault="00893E08" w:rsidP="000432B7">
      <w:pPr>
        <w:pStyle w:val="Lgende"/>
        <w:jc w:val="center"/>
      </w:pPr>
    </w:p>
    <w:tbl>
      <w:tblPr>
        <w:tblStyle w:val="Grilledutableau"/>
        <w:tblW w:w="0" w:type="auto"/>
        <w:tblLayout w:type="fixed"/>
        <w:tblLook w:val="04A0" w:firstRow="1" w:lastRow="0" w:firstColumn="1" w:lastColumn="0" w:noHBand="0" w:noVBand="1"/>
      </w:tblPr>
      <w:tblGrid>
        <w:gridCol w:w="562"/>
        <w:gridCol w:w="2835"/>
        <w:gridCol w:w="2835"/>
        <w:gridCol w:w="2830"/>
      </w:tblGrid>
      <w:tr w:rsidR="006D432C" w14:paraId="551FBA1C" w14:textId="77777777" w:rsidTr="00941876">
        <w:tc>
          <w:tcPr>
            <w:tcW w:w="562" w:type="dxa"/>
            <w:tcBorders>
              <w:top w:val="single" w:sz="4" w:space="0" w:color="auto"/>
              <w:left w:val="single" w:sz="4" w:space="0" w:color="auto"/>
              <w:bottom w:val="single" w:sz="4" w:space="0" w:color="auto"/>
              <w:right w:val="single" w:sz="4" w:space="0" w:color="auto"/>
            </w:tcBorders>
          </w:tcPr>
          <w:p w14:paraId="22673065" w14:textId="77777777" w:rsidR="006D432C" w:rsidRDefault="006D432C" w:rsidP="003B3F35"/>
        </w:tc>
        <w:tc>
          <w:tcPr>
            <w:tcW w:w="2835" w:type="dxa"/>
            <w:tcBorders>
              <w:top w:val="single" w:sz="4" w:space="0" w:color="auto"/>
              <w:left w:val="single" w:sz="4" w:space="0" w:color="auto"/>
              <w:bottom w:val="single" w:sz="4" w:space="0" w:color="auto"/>
              <w:right w:val="single" w:sz="4" w:space="0" w:color="auto"/>
            </w:tcBorders>
          </w:tcPr>
          <w:p w14:paraId="6BB8669C" w14:textId="77777777" w:rsidR="006D432C" w:rsidRDefault="006D432C" w:rsidP="003B3F35">
            <m:oMathPara>
              <m:oMath>
                <m:r>
                  <w:rPr>
                    <w:rFonts w:ascii="Cambria Math" w:hAnsi="Cambria Math"/>
                  </w:rPr>
                  <m:t>Charge statique=10N</m:t>
                </m:r>
              </m:oMath>
            </m:oMathPara>
          </w:p>
        </w:tc>
        <w:tc>
          <w:tcPr>
            <w:tcW w:w="2835" w:type="dxa"/>
            <w:tcBorders>
              <w:top w:val="single" w:sz="4" w:space="0" w:color="auto"/>
              <w:left w:val="single" w:sz="4" w:space="0" w:color="auto"/>
              <w:bottom w:val="single" w:sz="4" w:space="0" w:color="auto"/>
              <w:right w:val="single" w:sz="4" w:space="0" w:color="auto"/>
            </w:tcBorders>
          </w:tcPr>
          <w:p w14:paraId="1C45594C" w14:textId="77777777" w:rsidR="006D432C" w:rsidRDefault="006D432C" w:rsidP="003B3F35">
            <m:oMathPara>
              <m:oMath>
                <m:r>
                  <w:rPr>
                    <w:rFonts w:ascii="Cambria Math" w:hAnsi="Cambria Math"/>
                  </w:rPr>
                  <m:t>Charge statique=30N</m:t>
                </m:r>
              </m:oMath>
            </m:oMathPara>
          </w:p>
        </w:tc>
        <w:tc>
          <w:tcPr>
            <w:tcW w:w="2830" w:type="dxa"/>
            <w:tcBorders>
              <w:top w:val="single" w:sz="4" w:space="0" w:color="auto"/>
              <w:left w:val="single" w:sz="4" w:space="0" w:color="auto"/>
              <w:bottom w:val="single" w:sz="4" w:space="0" w:color="auto"/>
              <w:right w:val="single" w:sz="4" w:space="0" w:color="auto"/>
            </w:tcBorders>
          </w:tcPr>
          <w:p w14:paraId="2B7F7E5F" w14:textId="77777777" w:rsidR="006D432C" w:rsidRDefault="006D432C" w:rsidP="003B3F35">
            <m:oMathPara>
              <m:oMath>
                <m:r>
                  <w:rPr>
                    <w:rFonts w:ascii="Cambria Math" w:hAnsi="Cambria Math"/>
                  </w:rPr>
                  <m:t>Charge statique=50N</m:t>
                </m:r>
              </m:oMath>
            </m:oMathPara>
          </w:p>
        </w:tc>
      </w:tr>
      <w:tr w:rsidR="006D432C" w14:paraId="724E7BF3" w14:textId="77777777" w:rsidTr="00941876">
        <w:tc>
          <w:tcPr>
            <w:tcW w:w="562" w:type="dxa"/>
            <w:tcBorders>
              <w:top w:val="single" w:sz="4" w:space="0" w:color="auto"/>
              <w:left w:val="single" w:sz="4" w:space="0" w:color="auto"/>
              <w:bottom w:val="single" w:sz="4" w:space="0" w:color="auto"/>
              <w:right w:val="single" w:sz="4" w:space="0" w:color="auto"/>
            </w:tcBorders>
          </w:tcPr>
          <w:p w14:paraId="3D339578" w14:textId="77777777" w:rsidR="006D432C" w:rsidRDefault="006D432C" w:rsidP="003B3F35">
            <w:r>
              <w:rPr>
                <w:noProof/>
                <w:lang w:eastAsia="fr-FR"/>
              </w:rPr>
              <mc:AlternateContent>
                <mc:Choice Requires="wps">
                  <w:drawing>
                    <wp:anchor distT="0" distB="0" distL="114300" distR="114300" simplePos="0" relativeHeight="251739136" behindDoc="0" locked="0" layoutInCell="1" allowOverlap="1" wp14:anchorId="6FE4B7A8" wp14:editId="3466AE01">
                      <wp:simplePos x="0" y="0"/>
                      <wp:positionH relativeFrom="column">
                        <wp:posOffset>-627642</wp:posOffset>
                      </wp:positionH>
                      <wp:positionV relativeFrom="paragraph">
                        <wp:posOffset>682232</wp:posOffset>
                      </wp:positionV>
                      <wp:extent cx="1471108" cy="295631"/>
                      <wp:effectExtent l="0" t="2858" r="0" b="0"/>
                      <wp:wrapNone/>
                      <wp:docPr id="93" name="Zone de texte 93"/>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65853" w14:textId="77777777" w:rsidR="00F865FC" w:rsidRDefault="00F865FC" w:rsidP="006D432C">
                                  <m:oMathPara>
                                    <m:oMath>
                                      <m:r>
                                        <m:rPr>
                                          <m:sty m:val="p"/>
                                        </m:rPr>
                                        <w:rPr>
                                          <w:rFonts w:ascii="Cambria Math" w:hAnsi="Cambria Math"/>
                                          <w:noProof/>
                                        </w:rPr>
                                        <m:t>Ω</m:t>
                                      </m:r>
                                      <m:r>
                                        <w:rPr>
                                          <w:rFonts w:ascii="Cambria Math" w:hAnsi="Cambria Math"/>
                                        </w:rPr>
                                        <m:t>=10 000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B7A8" id="Zone de texte 93" o:spid="_x0000_s1058" type="#_x0000_t202" style="position:absolute;margin-left:-49.4pt;margin-top:53.7pt;width:115.85pt;height:23.3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" fillcolor="white [3201]" stroked="f" strokeweight=".5pt">
                      <v:textbox>
                        <w:txbxContent>
                          <w:p w14:paraId="1BA65853" w14:textId="77777777" w:rsidR="00F865FC" w:rsidRDefault="00F865FC" w:rsidP="006D432C">
                            <m:oMathPara>
                              <m:oMath>
                                <m:r>
                                  <m:rPr>
                                    <m:sty m:val="p"/>
                                  </m:rPr>
                                  <w:rPr>
                                    <w:rFonts w:ascii="Cambria Math" w:hAnsi="Cambria Math"/>
                                    <w:noProof/>
                                  </w:rPr>
                                  <m:t>Ω</m:t>
                                </m:r>
                                <m:r>
                                  <w:rPr>
                                    <w:rFonts w:ascii="Cambria Math" w:hAnsi="Cambria Math"/>
                                  </w:rPr>
                                  <m:t>=10 000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7EF9F980" w14:textId="77777777" w:rsidR="006D432C" w:rsidRDefault="00817079" w:rsidP="003B3F35">
            <w:r>
              <w:rPr>
                <w:noProof/>
                <w:lang w:eastAsia="fr-FR"/>
              </w:rPr>
              <w:drawing>
                <wp:inline distT="0" distB="0" distL="0" distR="0" wp14:anchorId="622E2D82" wp14:editId="2094C991">
                  <wp:extent cx="1663065" cy="162687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63065" cy="162687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56E5ACB1" w14:textId="77777777" w:rsidR="006D432C" w:rsidRDefault="00817079" w:rsidP="003B3F35">
            <w:r>
              <w:rPr>
                <w:noProof/>
                <w:lang w:eastAsia="fr-FR"/>
              </w:rPr>
              <w:drawing>
                <wp:inline distT="0" distB="0" distL="0" distR="0" wp14:anchorId="07058464" wp14:editId="79B49317">
                  <wp:extent cx="1663065" cy="1619250"/>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63065" cy="1619250"/>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441EF29E" w14:textId="77777777" w:rsidR="006D432C" w:rsidRDefault="00817079" w:rsidP="003B3F35">
            <w:r>
              <w:rPr>
                <w:noProof/>
                <w:lang w:eastAsia="fr-FR"/>
              </w:rPr>
              <w:drawing>
                <wp:inline distT="0" distB="0" distL="0" distR="0" wp14:anchorId="1F7BE45A" wp14:editId="6EF40212">
                  <wp:extent cx="1659890" cy="1630680"/>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59890" cy="1630680"/>
                          </a:xfrm>
                          <a:prstGeom prst="rect">
                            <a:avLst/>
                          </a:prstGeom>
                        </pic:spPr>
                      </pic:pic>
                    </a:graphicData>
                  </a:graphic>
                </wp:inline>
              </w:drawing>
            </w:r>
          </w:p>
        </w:tc>
      </w:tr>
      <w:tr w:rsidR="006D432C" w14:paraId="3405464D" w14:textId="77777777" w:rsidTr="00941876">
        <w:tc>
          <w:tcPr>
            <w:tcW w:w="562" w:type="dxa"/>
            <w:tcBorders>
              <w:top w:val="single" w:sz="4" w:space="0" w:color="auto"/>
              <w:left w:val="single" w:sz="4" w:space="0" w:color="auto"/>
              <w:bottom w:val="single" w:sz="4" w:space="0" w:color="auto"/>
              <w:right w:val="single" w:sz="4" w:space="0" w:color="auto"/>
            </w:tcBorders>
          </w:tcPr>
          <w:p w14:paraId="47F61057" w14:textId="77777777" w:rsidR="006D432C" w:rsidRDefault="006D432C" w:rsidP="003B3F35">
            <w:r>
              <w:rPr>
                <w:noProof/>
                <w:lang w:eastAsia="fr-FR"/>
              </w:rPr>
              <mc:AlternateContent>
                <mc:Choice Requires="wps">
                  <w:drawing>
                    <wp:anchor distT="0" distB="0" distL="114300" distR="114300" simplePos="0" relativeHeight="251741184" behindDoc="0" locked="0" layoutInCell="1" allowOverlap="1" wp14:anchorId="22006148" wp14:editId="03A0BAA3">
                      <wp:simplePos x="0" y="0"/>
                      <wp:positionH relativeFrom="column">
                        <wp:posOffset>-628366</wp:posOffset>
                      </wp:positionH>
                      <wp:positionV relativeFrom="paragraph">
                        <wp:posOffset>691595</wp:posOffset>
                      </wp:positionV>
                      <wp:extent cx="1471108" cy="295631"/>
                      <wp:effectExtent l="0" t="2858" r="0" b="0"/>
                      <wp:wrapNone/>
                      <wp:docPr id="94" name="Zone de texte 94"/>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1180E6" w14:textId="77777777" w:rsidR="00F865FC" w:rsidRDefault="00F865FC" w:rsidP="006D432C">
                                  <m:oMathPara>
                                    <m:oMath>
                                      <m:r>
                                        <m:rPr>
                                          <m:sty m:val="p"/>
                                        </m:rPr>
                                        <w:rPr>
                                          <w:rFonts w:ascii="Cambria Math" w:hAnsi="Cambria Math"/>
                                          <w:noProof/>
                                        </w:rPr>
                                        <m:t>Ω</m:t>
                                      </m:r>
                                      <m:r>
                                        <w:rPr>
                                          <w:rFonts w:ascii="Cambria Math" w:hAnsi="Cambria Math"/>
                                        </w:rPr>
                                        <m:t>=15 000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6148" id="Zone de texte 94" o:spid="_x0000_s1059" type="#_x0000_t202" style="position:absolute;margin-left:-49.5pt;margin-top:54.45pt;width:115.85pt;height:23.3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" fillcolor="white [3201]" stroked="f" strokeweight=".5pt">
                      <v:textbox>
                        <w:txbxContent>
                          <w:p w14:paraId="5B1180E6" w14:textId="77777777" w:rsidR="00F865FC" w:rsidRDefault="00F865FC" w:rsidP="006D432C">
                            <m:oMathPara>
                              <m:oMath>
                                <m:r>
                                  <m:rPr>
                                    <m:sty m:val="p"/>
                                  </m:rPr>
                                  <w:rPr>
                                    <w:rFonts w:ascii="Cambria Math" w:hAnsi="Cambria Math"/>
                                    <w:noProof/>
                                  </w:rPr>
                                  <m:t>Ω</m:t>
                                </m:r>
                                <m:r>
                                  <w:rPr>
                                    <w:rFonts w:ascii="Cambria Math" w:hAnsi="Cambria Math"/>
                                  </w:rPr>
                                  <m:t>=15 000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45DDA535" w14:textId="77777777" w:rsidR="006D432C" w:rsidRDefault="00CB56D3" w:rsidP="003B3F35">
            <w:r>
              <w:rPr>
                <w:noProof/>
                <w:lang w:eastAsia="fr-FR"/>
              </w:rPr>
              <w:drawing>
                <wp:inline distT="0" distB="0" distL="0" distR="0" wp14:anchorId="4824AA86" wp14:editId="41AEB012">
                  <wp:extent cx="1663200" cy="1616400"/>
                  <wp:effectExtent l="0" t="0" r="0" b="317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63200" cy="161640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6317C6A8" w14:textId="77777777" w:rsidR="006D432C" w:rsidRDefault="00CB56D3" w:rsidP="003B3F35">
            <w:r>
              <w:rPr>
                <w:noProof/>
                <w:lang w:eastAsia="fr-FR"/>
              </w:rPr>
              <w:drawing>
                <wp:inline distT="0" distB="0" distL="0" distR="0" wp14:anchorId="65A570C3" wp14:editId="16E3DAF5">
                  <wp:extent cx="1663065" cy="1668145"/>
                  <wp:effectExtent l="0" t="0" r="0" b="825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63065" cy="1668145"/>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222D0428" w14:textId="77777777" w:rsidR="006D432C" w:rsidRDefault="00CB56D3" w:rsidP="003B3F35">
            <w:r>
              <w:rPr>
                <w:noProof/>
                <w:lang w:eastAsia="fr-FR"/>
              </w:rPr>
              <w:drawing>
                <wp:inline distT="0" distB="0" distL="0" distR="0" wp14:anchorId="3E53B4FB" wp14:editId="2C52E211">
                  <wp:extent cx="1659890" cy="1649095"/>
                  <wp:effectExtent l="0" t="0" r="0" b="825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59890" cy="1649095"/>
                          </a:xfrm>
                          <a:prstGeom prst="rect">
                            <a:avLst/>
                          </a:prstGeom>
                        </pic:spPr>
                      </pic:pic>
                    </a:graphicData>
                  </a:graphic>
                </wp:inline>
              </w:drawing>
            </w:r>
          </w:p>
        </w:tc>
      </w:tr>
      <w:tr w:rsidR="006D432C" w14:paraId="09904189" w14:textId="77777777" w:rsidTr="00941876">
        <w:tc>
          <w:tcPr>
            <w:tcW w:w="562" w:type="dxa"/>
            <w:tcBorders>
              <w:top w:val="single" w:sz="4" w:space="0" w:color="auto"/>
              <w:left w:val="single" w:sz="4" w:space="0" w:color="auto"/>
              <w:bottom w:val="single" w:sz="4" w:space="0" w:color="auto"/>
              <w:right w:val="single" w:sz="4" w:space="0" w:color="auto"/>
            </w:tcBorders>
          </w:tcPr>
          <w:p w14:paraId="4966D4A9" w14:textId="77777777" w:rsidR="006D432C" w:rsidRDefault="006D432C" w:rsidP="003B3F35">
            <w:r>
              <w:rPr>
                <w:noProof/>
                <w:lang w:eastAsia="fr-FR"/>
              </w:rPr>
              <mc:AlternateContent>
                <mc:Choice Requires="wps">
                  <w:drawing>
                    <wp:anchor distT="0" distB="0" distL="114300" distR="114300" simplePos="0" relativeHeight="251740160" behindDoc="0" locked="0" layoutInCell="1" allowOverlap="1" wp14:anchorId="02B77AB3" wp14:editId="53EAD44E">
                      <wp:simplePos x="0" y="0"/>
                      <wp:positionH relativeFrom="column">
                        <wp:posOffset>-620713</wp:posOffset>
                      </wp:positionH>
                      <wp:positionV relativeFrom="paragraph">
                        <wp:posOffset>644294</wp:posOffset>
                      </wp:positionV>
                      <wp:extent cx="1471108" cy="295631"/>
                      <wp:effectExtent l="0" t="2858" r="0" b="0"/>
                      <wp:wrapNone/>
                      <wp:docPr id="101" name="Zone de texte 101"/>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2E26" w14:textId="77777777" w:rsidR="00F865FC" w:rsidRDefault="00F865FC" w:rsidP="006D432C">
                                  <m:oMathPara>
                                    <m:oMath>
                                      <m:r>
                                        <m:rPr>
                                          <m:sty m:val="p"/>
                                        </m:rPr>
                                        <w:rPr>
                                          <w:rFonts w:ascii="Cambria Math" w:hAnsi="Cambria Math"/>
                                          <w:noProof/>
                                        </w:rPr>
                                        <m:t>Ω</m:t>
                                      </m:r>
                                      <m:r>
                                        <w:rPr>
                                          <w:rFonts w:ascii="Cambria Math" w:hAnsi="Cambria Math"/>
                                        </w:rPr>
                                        <m:t>=20 000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77AB3" id="Zone de texte 101" o:spid="_x0000_s1060" type="#_x0000_t202" style="position:absolute;margin-left:-48.9pt;margin-top:50.75pt;width:115.85pt;height:23.3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" fillcolor="white [3201]" stroked="f" strokeweight=".5pt">
                      <v:textbox>
                        <w:txbxContent>
                          <w:p w14:paraId="72022E26" w14:textId="77777777" w:rsidR="00F865FC" w:rsidRDefault="00F865FC" w:rsidP="006D432C">
                            <m:oMathPara>
                              <m:oMath>
                                <m:r>
                                  <m:rPr>
                                    <m:sty m:val="p"/>
                                  </m:rPr>
                                  <w:rPr>
                                    <w:rFonts w:ascii="Cambria Math" w:hAnsi="Cambria Math"/>
                                    <w:noProof/>
                                  </w:rPr>
                                  <m:t>Ω</m:t>
                                </m:r>
                                <m:r>
                                  <w:rPr>
                                    <w:rFonts w:ascii="Cambria Math" w:hAnsi="Cambria Math"/>
                                  </w:rPr>
                                  <m:t>=20 000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08F92553" w14:textId="77777777" w:rsidR="006D432C" w:rsidRDefault="004761E7" w:rsidP="003B3F35">
            <w:r>
              <w:rPr>
                <w:noProof/>
                <w:lang w:eastAsia="fr-FR"/>
              </w:rPr>
              <w:drawing>
                <wp:inline distT="0" distB="0" distL="0" distR="0" wp14:anchorId="72DFA5C7" wp14:editId="08E7B44A">
                  <wp:extent cx="1648800" cy="1609200"/>
                  <wp:effectExtent l="0" t="0" r="889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48800" cy="160920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59199108" w14:textId="77777777" w:rsidR="006D432C" w:rsidRDefault="004761E7" w:rsidP="003B3F35">
            <w:r>
              <w:rPr>
                <w:noProof/>
                <w:lang w:eastAsia="fr-FR"/>
              </w:rPr>
              <w:drawing>
                <wp:inline distT="0" distB="0" distL="0" distR="0" wp14:anchorId="3BFC2B10" wp14:editId="540CD6C8">
                  <wp:extent cx="1648800" cy="1634400"/>
                  <wp:effectExtent l="0" t="0" r="8890" b="444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48800" cy="1634400"/>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44DDBC5E" w14:textId="77777777" w:rsidR="006D432C" w:rsidRDefault="004761E7" w:rsidP="003B3F35">
            <w:r>
              <w:rPr>
                <w:noProof/>
                <w:lang w:eastAsia="fr-FR"/>
              </w:rPr>
              <w:drawing>
                <wp:inline distT="0" distB="0" distL="0" distR="0" wp14:anchorId="0B98ABEC" wp14:editId="7B083A79">
                  <wp:extent cx="1648800" cy="1663200"/>
                  <wp:effectExtent l="0" t="0" r="889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48800" cy="1663200"/>
                          </a:xfrm>
                          <a:prstGeom prst="rect">
                            <a:avLst/>
                          </a:prstGeom>
                        </pic:spPr>
                      </pic:pic>
                    </a:graphicData>
                  </a:graphic>
                </wp:inline>
              </w:drawing>
            </w:r>
          </w:p>
        </w:tc>
      </w:tr>
      <w:tr w:rsidR="006D432C" w14:paraId="02BD0B59" w14:textId="77777777" w:rsidTr="00941876">
        <w:tc>
          <w:tcPr>
            <w:tcW w:w="562" w:type="dxa"/>
            <w:tcBorders>
              <w:top w:val="single" w:sz="4" w:space="0" w:color="auto"/>
              <w:left w:val="single" w:sz="4" w:space="0" w:color="auto"/>
              <w:bottom w:val="single" w:sz="4" w:space="0" w:color="auto"/>
              <w:right w:val="single" w:sz="4" w:space="0" w:color="auto"/>
            </w:tcBorders>
          </w:tcPr>
          <w:p w14:paraId="7E2EE102" w14:textId="77777777" w:rsidR="006D432C" w:rsidRDefault="006D432C" w:rsidP="003B3F35">
            <w:r>
              <w:rPr>
                <w:noProof/>
                <w:lang w:eastAsia="fr-FR"/>
              </w:rPr>
              <mc:AlternateContent>
                <mc:Choice Requires="wps">
                  <w:drawing>
                    <wp:anchor distT="0" distB="0" distL="114300" distR="114300" simplePos="0" relativeHeight="251742208" behindDoc="0" locked="0" layoutInCell="1" allowOverlap="1" wp14:anchorId="05B82793" wp14:editId="04D2F05F">
                      <wp:simplePos x="0" y="0"/>
                      <wp:positionH relativeFrom="column">
                        <wp:posOffset>-627639</wp:posOffset>
                      </wp:positionH>
                      <wp:positionV relativeFrom="paragraph">
                        <wp:posOffset>687150</wp:posOffset>
                      </wp:positionV>
                      <wp:extent cx="1471108" cy="295631"/>
                      <wp:effectExtent l="0" t="2858" r="0" b="0"/>
                      <wp:wrapNone/>
                      <wp:docPr id="102" name="Zone de texte 102"/>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C54AF2" w14:textId="77777777" w:rsidR="00F865FC" w:rsidRDefault="00F865FC" w:rsidP="006D432C">
                                  <m:oMathPara>
                                    <m:oMath>
                                      <m:r>
                                        <m:rPr>
                                          <m:sty m:val="p"/>
                                        </m:rPr>
                                        <w:rPr>
                                          <w:rFonts w:ascii="Cambria Math" w:hAnsi="Cambria Math"/>
                                          <w:noProof/>
                                        </w:rPr>
                                        <m:t>Ω</m:t>
                                      </m:r>
                                      <m:r>
                                        <w:rPr>
                                          <w:rFonts w:ascii="Cambria Math" w:hAnsi="Cambria Math"/>
                                        </w:rPr>
                                        <m:t>=25 000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82793" id="Zone de texte 102" o:spid="_x0000_s1061" type="#_x0000_t202" style="position:absolute;margin-left:-49.4pt;margin-top:54.1pt;width:115.85pt;height:23.3pt;rotation:-9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" fillcolor="white [3201]" stroked="f" strokeweight=".5pt">
                      <v:textbox>
                        <w:txbxContent>
                          <w:p w14:paraId="25C54AF2" w14:textId="77777777" w:rsidR="00F865FC" w:rsidRDefault="00F865FC" w:rsidP="006D432C">
                            <m:oMathPara>
                              <m:oMath>
                                <m:r>
                                  <m:rPr>
                                    <m:sty m:val="p"/>
                                  </m:rPr>
                                  <w:rPr>
                                    <w:rFonts w:ascii="Cambria Math" w:hAnsi="Cambria Math"/>
                                    <w:noProof/>
                                  </w:rPr>
                                  <m:t>Ω</m:t>
                                </m:r>
                                <m:r>
                                  <w:rPr>
                                    <w:rFonts w:ascii="Cambria Math" w:hAnsi="Cambria Math"/>
                                  </w:rPr>
                                  <m:t>=25 000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677B0B6D" w14:textId="77777777" w:rsidR="006D432C" w:rsidRDefault="003B3F35" w:rsidP="003B3F35">
            <w:r>
              <w:rPr>
                <w:noProof/>
                <w:lang w:eastAsia="fr-FR"/>
              </w:rPr>
              <mc:AlternateContent>
                <mc:Choice Requires="wps">
                  <w:drawing>
                    <wp:anchor distT="0" distB="0" distL="114300" distR="114300" simplePos="0" relativeHeight="251784192" behindDoc="0" locked="0" layoutInCell="1" allowOverlap="1" wp14:anchorId="2B5C284E" wp14:editId="0983103B">
                      <wp:simplePos x="0" y="0"/>
                      <wp:positionH relativeFrom="column">
                        <wp:posOffset>-27381</wp:posOffset>
                      </wp:positionH>
                      <wp:positionV relativeFrom="paragraph">
                        <wp:posOffset>-9956</wp:posOffset>
                      </wp:positionV>
                      <wp:extent cx="1695039" cy="1674102"/>
                      <wp:effectExtent l="19050" t="19050" r="19685" b="21590"/>
                      <wp:wrapNone/>
                      <wp:docPr id="64" name="Rectangle 64"/>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EEE69" id="Rectangle 64" o:spid="_x0000_s1026" style="position:absolute;margin-left:-2.15pt;margin-top:-.8pt;width:133.45pt;height:131.8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" filled="f" strokecolor="black [3213]" strokeweight="3pt"/>
                  </w:pict>
                </mc:Fallback>
              </mc:AlternateContent>
            </w:r>
            <w:r w:rsidR="00BA0BAF">
              <w:rPr>
                <w:noProof/>
                <w:lang w:eastAsia="fr-FR"/>
              </w:rPr>
              <w:drawing>
                <wp:inline distT="0" distB="0" distL="0" distR="0" wp14:anchorId="04125D63" wp14:editId="4F954A0C">
                  <wp:extent cx="1663065" cy="1623695"/>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3065" cy="1623695"/>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76723E9E" w14:textId="77777777" w:rsidR="006D432C" w:rsidRDefault="00AB6A6C" w:rsidP="003B3F35">
            <w:r>
              <w:rPr>
                <w:noProof/>
                <w:lang w:eastAsia="fr-FR"/>
              </w:rPr>
              <mc:AlternateContent>
                <mc:Choice Requires="wps">
                  <w:drawing>
                    <wp:anchor distT="0" distB="0" distL="114300" distR="114300" simplePos="0" relativeHeight="251782144" behindDoc="0" locked="0" layoutInCell="1" allowOverlap="1" wp14:anchorId="2D469935" wp14:editId="087060D9">
                      <wp:simplePos x="0" y="0"/>
                      <wp:positionH relativeFrom="column">
                        <wp:posOffset>-30607</wp:posOffset>
                      </wp:positionH>
                      <wp:positionV relativeFrom="paragraph">
                        <wp:posOffset>-736</wp:posOffset>
                      </wp:positionV>
                      <wp:extent cx="1695039" cy="1674102"/>
                      <wp:effectExtent l="19050" t="19050" r="19685" b="21590"/>
                      <wp:wrapNone/>
                      <wp:docPr id="282" name="Rectangle 282"/>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62C31" id="Rectangle 282" o:spid="_x0000_s1026" style="position:absolute;margin-left:-2.4pt;margin-top:-.05pt;width:133.45pt;height:13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" filled="f" strokecolor="black [3213]" strokeweight="3pt"/>
                  </w:pict>
                </mc:Fallback>
              </mc:AlternateContent>
            </w:r>
            <w:r w:rsidR="00BA0BAF">
              <w:rPr>
                <w:noProof/>
                <w:lang w:eastAsia="fr-FR"/>
              </w:rPr>
              <w:drawing>
                <wp:inline distT="0" distB="0" distL="0" distR="0" wp14:anchorId="5A400919" wp14:editId="65A9DA9F">
                  <wp:extent cx="1663065" cy="1675765"/>
                  <wp:effectExtent l="0" t="0" r="0" b="63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3065" cy="1675765"/>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17D9346E" w14:textId="77777777" w:rsidR="006D432C" w:rsidRDefault="00BA0BAF" w:rsidP="003B3F35">
            <w:r>
              <w:rPr>
                <w:noProof/>
                <w:lang w:eastAsia="fr-FR"/>
              </w:rPr>
              <w:drawing>
                <wp:inline distT="0" distB="0" distL="0" distR="0" wp14:anchorId="4034FE19" wp14:editId="4C04D3FB">
                  <wp:extent cx="1659890" cy="1671955"/>
                  <wp:effectExtent l="0" t="0" r="0" b="444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59890" cy="1671955"/>
                          </a:xfrm>
                          <a:prstGeom prst="rect">
                            <a:avLst/>
                          </a:prstGeom>
                        </pic:spPr>
                      </pic:pic>
                    </a:graphicData>
                  </a:graphic>
                </wp:inline>
              </w:drawing>
            </w:r>
          </w:p>
        </w:tc>
      </w:tr>
      <w:tr w:rsidR="006D432C" w14:paraId="1A19F662" w14:textId="77777777" w:rsidTr="00941876">
        <w:tc>
          <w:tcPr>
            <w:tcW w:w="562" w:type="dxa"/>
            <w:tcBorders>
              <w:top w:val="single" w:sz="4" w:space="0" w:color="auto"/>
              <w:left w:val="single" w:sz="4" w:space="0" w:color="auto"/>
              <w:bottom w:val="single" w:sz="4" w:space="0" w:color="auto"/>
              <w:right w:val="single" w:sz="4" w:space="0" w:color="auto"/>
            </w:tcBorders>
          </w:tcPr>
          <w:p w14:paraId="29690F54" w14:textId="77777777" w:rsidR="006D432C" w:rsidRDefault="006D432C" w:rsidP="003B3F35">
            <w:r>
              <w:rPr>
                <w:noProof/>
                <w:lang w:eastAsia="fr-FR"/>
              </w:rPr>
              <mc:AlternateContent>
                <mc:Choice Requires="wps">
                  <w:drawing>
                    <wp:anchor distT="0" distB="0" distL="114300" distR="114300" simplePos="0" relativeHeight="251743232" behindDoc="0" locked="0" layoutInCell="1" allowOverlap="1" wp14:anchorId="70452849" wp14:editId="28276C23">
                      <wp:simplePos x="0" y="0"/>
                      <wp:positionH relativeFrom="column">
                        <wp:posOffset>-620816</wp:posOffset>
                      </wp:positionH>
                      <wp:positionV relativeFrom="paragraph">
                        <wp:posOffset>666679</wp:posOffset>
                      </wp:positionV>
                      <wp:extent cx="1471108" cy="295631"/>
                      <wp:effectExtent l="0" t="2858" r="0" b="0"/>
                      <wp:wrapNone/>
                      <wp:docPr id="103" name="Zone de texte 103"/>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1E459" w14:textId="77777777" w:rsidR="00F865FC" w:rsidRDefault="00F865FC" w:rsidP="006D432C">
                                  <m:oMathPara>
                                    <m:oMath>
                                      <m:r>
                                        <m:rPr>
                                          <m:sty m:val="p"/>
                                        </m:rPr>
                                        <w:rPr>
                                          <w:rFonts w:ascii="Cambria Math" w:hAnsi="Cambria Math"/>
                                          <w:noProof/>
                                        </w:rPr>
                                        <m:t>Ω</m:t>
                                      </m:r>
                                      <m:r>
                                        <w:rPr>
                                          <w:rFonts w:ascii="Cambria Math" w:hAnsi="Cambria Math"/>
                                        </w:rPr>
                                        <m:t>=30 000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2849" id="Zone de texte 103" o:spid="_x0000_s1062" type="#_x0000_t202" style="position:absolute;margin-left:-48.9pt;margin-top:52.5pt;width:115.85pt;height:23.3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" fillcolor="white [3201]" stroked="f" strokeweight=".5pt">
                      <v:textbox>
                        <w:txbxContent>
                          <w:p w14:paraId="48C1E459" w14:textId="77777777" w:rsidR="00F865FC" w:rsidRDefault="00F865FC" w:rsidP="006D432C">
                            <m:oMathPara>
                              <m:oMath>
                                <m:r>
                                  <m:rPr>
                                    <m:sty m:val="p"/>
                                  </m:rPr>
                                  <w:rPr>
                                    <w:rFonts w:ascii="Cambria Math" w:hAnsi="Cambria Math"/>
                                    <w:noProof/>
                                  </w:rPr>
                                  <m:t>Ω</m:t>
                                </m:r>
                                <m:r>
                                  <w:rPr>
                                    <w:rFonts w:ascii="Cambria Math" w:hAnsi="Cambria Math"/>
                                  </w:rPr>
                                  <m:t>=30 000 tr/min</m:t>
                                </m:r>
                              </m:oMath>
                            </m:oMathPara>
                          </w:p>
                        </w:txbxContent>
                      </v:textbox>
                    </v:shape>
                  </w:pict>
                </mc:Fallback>
              </mc:AlternateContent>
            </w:r>
          </w:p>
        </w:tc>
        <w:tc>
          <w:tcPr>
            <w:tcW w:w="2835" w:type="dxa"/>
            <w:tcBorders>
              <w:top w:val="single" w:sz="4" w:space="0" w:color="auto"/>
              <w:left w:val="single" w:sz="4" w:space="0" w:color="auto"/>
              <w:bottom w:val="single" w:sz="4" w:space="0" w:color="auto"/>
              <w:right w:val="single" w:sz="4" w:space="0" w:color="auto"/>
            </w:tcBorders>
          </w:tcPr>
          <w:p w14:paraId="3E7DD39F" w14:textId="77777777" w:rsidR="006D432C" w:rsidRDefault="003B3F35" w:rsidP="003B3F35">
            <w:r>
              <w:rPr>
                <w:noProof/>
                <w:lang w:eastAsia="fr-FR"/>
              </w:rPr>
              <mc:AlternateContent>
                <mc:Choice Requires="wps">
                  <w:drawing>
                    <wp:anchor distT="0" distB="0" distL="114300" distR="114300" simplePos="0" relativeHeight="251786240" behindDoc="0" locked="0" layoutInCell="1" allowOverlap="1" wp14:anchorId="0B6C38AF" wp14:editId="51C74D5E">
                      <wp:simplePos x="0" y="0"/>
                      <wp:positionH relativeFrom="column">
                        <wp:posOffset>-32004</wp:posOffset>
                      </wp:positionH>
                      <wp:positionV relativeFrom="paragraph">
                        <wp:posOffset>-11176</wp:posOffset>
                      </wp:positionV>
                      <wp:extent cx="1695039" cy="1674102"/>
                      <wp:effectExtent l="19050" t="19050" r="19685" b="21590"/>
                      <wp:wrapNone/>
                      <wp:docPr id="74" name="Rectangle 74"/>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8D8A9" id="Rectangle 74" o:spid="_x0000_s1026" style="position:absolute;margin-left:-2.5pt;margin-top:-.9pt;width:133.45pt;height:131.8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" filled="f" strokecolor="black [3213]" strokeweight="3pt"/>
                  </w:pict>
                </mc:Fallback>
              </mc:AlternateContent>
            </w:r>
            <w:r w:rsidR="000D2524">
              <w:rPr>
                <w:noProof/>
                <w:lang w:eastAsia="fr-FR"/>
              </w:rPr>
              <w:drawing>
                <wp:inline distT="0" distB="0" distL="0" distR="0" wp14:anchorId="65EFE70A" wp14:editId="3F7F46F2">
                  <wp:extent cx="1656000" cy="1648800"/>
                  <wp:effectExtent l="0" t="0" r="1905" b="889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56000" cy="1648800"/>
                          </a:xfrm>
                          <a:prstGeom prst="rect">
                            <a:avLst/>
                          </a:prstGeom>
                        </pic:spPr>
                      </pic:pic>
                    </a:graphicData>
                  </a:graphic>
                </wp:inline>
              </w:drawing>
            </w:r>
          </w:p>
        </w:tc>
        <w:tc>
          <w:tcPr>
            <w:tcW w:w="2835" w:type="dxa"/>
            <w:tcBorders>
              <w:top w:val="single" w:sz="4" w:space="0" w:color="auto"/>
              <w:left w:val="single" w:sz="4" w:space="0" w:color="auto"/>
              <w:bottom w:val="single" w:sz="4" w:space="0" w:color="auto"/>
              <w:right w:val="single" w:sz="4" w:space="0" w:color="auto"/>
            </w:tcBorders>
          </w:tcPr>
          <w:p w14:paraId="7C2C5DE3" w14:textId="77777777" w:rsidR="006D432C" w:rsidRDefault="0091238A" w:rsidP="003B3F35">
            <w:r>
              <w:rPr>
                <w:noProof/>
                <w:lang w:eastAsia="fr-FR"/>
              </w:rPr>
              <mc:AlternateContent>
                <mc:Choice Requires="wps">
                  <w:drawing>
                    <wp:anchor distT="0" distB="0" distL="114300" distR="114300" simplePos="0" relativeHeight="251780096" behindDoc="0" locked="0" layoutInCell="1" allowOverlap="1" wp14:anchorId="10D1835D" wp14:editId="50A94B45">
                      <wp:simplePos x="0" y="0"/>
                      <wp:positionH relativeFrom="column">
                        <wp:posOffset>-20320</wp:posOffset>
                      </wp:positionH>
                      <wp:positionV relativeFrom="paragraph">
                        <wp:posOffset>-10567</wp:posOffset>
                      </wp:positionV>
                      <wp:extent cx="1695039" cy="1674102"/>
                      <wp:effectExtent l="19050" t="19050" r="19685" b="21590"/>
                      <wp:wrapNone/>
                      <wp:docPr id="280" name="Rectangle 280"/>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34CBE" id="Rectangle 280" o:spid="_x0000_s1026" style="position:absolute;margin-left:-1.6pt;margin-top:-.85pt;width:133.45pt;height:131.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" filled="f" strokecolor="black [3213]" strokeweight="3pt"/>
                  </w:pict>
                </mc:Fallback>
              </mc:AlternateContent>
            </w:r>
            <w:r w:rsidR="000D2524">
              <w:rPr>
                <w:noProof/>
                <w:lang w:eastAsia="fr-FR"/>
              </w:rPr>
              <w:drawing>
                <wp:inline distT="0" distB="0" distL="0" distR="0" wp14:anchorId="09B970A9" wp14:editId="2A23A7A9">
                  <wp:extent cx="1663065" cy="1612265"/>
                  <wp:effectExtent l="0" t="0" r="0" b="698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63065" cy="1612265"/>
                          </a:xfrm>
                          <a:prstGeom prst="rect">
                            <a:avLst/>
                          </a:prstGeom>
                        </pic:spPr>
                      </pic:pic>
                    </a:graphicData>
                  </a:graphic>
                </wp:inline>
              </w:drawing>
            </w:r>
          </w:p>
        </w:tc>
        <w:tc>
          <w:tcPr>
            <w:tcW w:w="2830" w:type="dxa"/>
            <w:tcBorders>
              <w:top w:val="single" w:sz="4" w:space="0" w:color="auto"/>
              <w:left w:val="single" w:sz="4" w:space="0" w:color="auto"/>
              <w:bottom w:val="single" w:sz="4" w:space="0" w:color="auto"/>
              <w:right w:val="single" w:sz="4" w:space="0" w:color="auto"/>
            </w:tcBorders>
          </w:tcPr>
          <w:p w14:paraId="4D1AD995" w14:textId="77777777" w:rsidR="006D432C" w:rsidRDefault="000D2524" w:rsidP="003B3F35">
            <w:r>
              <w:rPr>
                <w:noProof/>
                <w:lang w:eastAsia="fr-FR"/>
              </w:rPr>
              <w:drawing>
                <wp:inline distT="0" distB="0" distL="0" distR="0" wp14:anchorId="34E3D4F0" wp14:editId="236CCD29">
                  <wp:extent cx="1659890" cy="1644650"/>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59890" cy="1644650"/>
                          </a:xfrm>
                          <a:prstGeom prst="rect">
                            <a:avLst/>
                          </a:prstGeom>
                        </pic:spPr>
                      </pic:pic>
                    </a:graphicData>
                  </a:graphic>
                </wp:inline>
              </w:drawing>
            </w:r>
          </w:p>
        </w:tc>
      </w:tr>
    </w:tbl>
    <w:p w14:paraId="710DCB7D" w14:textId="77777777" w:rsidR="0091238A" w:rsidRPr="0091238A" w:rsidRDefault="00893E08" w:rsidP="006D432C">
      <w:pPr>
        <w:pStyle w:val="Lgende"/>
        <w:jc w:val="center"/>
        <w:rPr>
          <w:sz w:val="2"/>
          <w:szCs w:val="2"/>
        </w:rPr>
      </w:pPr>
      <w:bookmarkStart w:id="247" w:name="_Ref528503829"/>
      <w:r>
        <w:rPr>
          <w:noProof/>
          <w:lang w:eastAsia="fr-FR"/>
        </w:rPr>
        <mc:AlternateContent>
          <mc:Choice Requires="wps">
            <w:drawing>
              <wp:anchor distT="0" distB="0" distL="114300" distR="114300" simplePos="0" relativeHeight="251807744" behindDoc="0" locked="0" layoutInCell="1" allowOverlap="1" wp14:anchorId="20076CCC" wp14:editId="57E58BD9">
                <wp:simplePos x="0" y="0"/>
                <wp:positionH relativeFrom="margin">
                  <wp:align>left</wp:align>
                </wp:positionH>
                <wp:positionV relativeFrom="paragraph">
                  <wp:posOffset>90805</wp:posOffset>
                </wp:positionV>
                <wp:extent cx="5793105" cy="330200"/>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5793105" cy="330200"/>
                        </a:xfrm>
                        <a:prstGeom prst="rect">
                          <a:avLst/>
                        </a:prstGeom>
                        <a:solidFill>
                          <a:prstClr val="white"/>
                        </a:solidFill>
                        <a:ln>
                          <a:noFill/>
                        </a:ln>
                      </wps:spPr>
                      <wps:txbx>
                        <w:txbxContent>
                          <w:p w14:paraId="3B51DA9C" w14:textId="2748D8CE" w:rsidR="00F865FC" w:rsidRPr="00F539BC" w:rsidRDefault="00F865FC" w:rsidP="00231858">
                            <w:pPr>
                              <w:pStyle w:val="Lgende"/>
                              <w:jc w:val="center"/>
                              <w:rPr>
                                <w:noProof/>
                                <w:sz w:val="2"/>
                                <w:szCs w:val="2"/>
                              </w:rPr>
                            </w:pPr>
                            <w:bookmarkStart w:id="248" w:name="_Ref528678970"/>
                            <w:bookmarkStart w:id="249" w:name="_Toc531267510"/>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bookmarkEnd w:id="248"/>
                            <w:r>
                              <w:t xml:space="preserve"> : </w:t>
                            </w:r>
                            <w:r w:rsidRPr="00960867">
                              <w:t xml:space="preserve">Trajectoires du rotor pour une analyse de </w:t>
                            </w:r>
                            <w:r>
                              <w:t>réponse au balourd de classe G1@30000tr/min</w:t>
                            </w:r>
                            <w:r w:rsidRPr="00960867">
                              <w:t>, C</w:t>
                            </w:r>
                            <w:r w:rsidRPr="00213355">
                              <w:rPr>
                                <w:vertAlign w:val="subscript"/>
                              </w:rPr>
                              <w:t>r</w:t>
                            </w:r>
                            <w:r w:rsidRPr="00960867">
                              <w:t>=10µm, f=0.25</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076CCC" id="Zone de texte 49" o:spid="_x0000_s1063" type="#_x0000_t202" style="position:absolute;left:0;text-align:left;margin-left:0;margin-top:7.15pt;width:456.15pt;height:26pt;z-index:251807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" stroked="f">
                <v:textbox inset="0,0,0,0">
                  <w:txbxContent>
                    <w:p w14:paraId="3B51DA9C" w14:textId="2748D8CE" w:rsidR="00F865FC" w:rsidRPr="00F539BC" w:rsidRDefault="00F865FC" w:rsidP="00231858">
                      <w:pPr>
                        <w:pStyle w:val="Lgende"/>
                        <w:jc w:val="center"/>
                        <w:rPr>
                          <w:noProof/>
                          <w:sz w:val="2"/>
                          <w:szCs w:val="2"/>
                        </w:rPr>
                      </w:pPr>
                      <w:bookmarkStart w:id="250" w:name="_Ref528678970"/>
                      <w:bookmarkStart w:id="251" w:name="_Toc531267510"/>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bookmarkEnd w:id="250"/>
                      <w:r>
                        <w:t xml:space="preserve"> : </w:t>
                      </w:r>
                      <w:r w:rsidRPr="00960867">
                        <w:t xml:space="preserve">Trajectoires du rotor pour une analyse de </w:t>
                      </w:r>
                      <w:r>
                        <w:t>réponse au balourd de classe G1@30000tr/min</w:t>
                      </w:r>
                      <w:r w:rsidRPr="00960867">
                        <w:t>, C</w:t>
                      </w:r>
                      <w:r w:rsidRPr="00213355">
                        <w:rPr>
                          <w:vertAlign w:val="subscript"/>
                        </w:rPr>
                        <w:t>r</w:t>
                      </w:r>
                      <w:r w:rsidRPr="00960867">
                        <w:t>=10µm, f=0.25</w:t>
                      </w:r>
                      <w:bookmarkEnd w:id="251"/>
                    </w:p>
                  </w:txbxContent>
                </v:textbox>
                <w10:wrap anchorx="margin"/>
              </v:shape>
            </w:pict>
          </mc:Fallback>
        </mc:AlternateContent>
      </w:r>
      <w:r>
        <w:rPr>
          <w:noProof/>
          <w:sz w:val="2"/>
          <w:szCs w:val="2"/>
          <w:lang w:eastAsia="fr-FR"/>
        </w:rPr>
        <mc:AlternateContent>
          <mc:Choice Requires="wps">
            <w:drawing>
              <wp:anchor distT="0" distB="0" distL="114300" distR="114300" simplePos="0" relativeHeight="251805696" behindDoc="0" locked="0" layoutInCell="1" allowOverlap="1" wp14:anchorId="1C32F773" wp14:editId="6A4BB4AA">
                <wp:simplePos x="0" y="0"/>
                <wp:positionH relativeFrom="column">
                  <wp:posOffset>957</wp:posOffset>
                </wp:positionH>
                <wp:positionV relativeFrom="paragraph">
                  <wp:posOffset>140506</wp:posOffset>
                </wp:positionV>
                <wp:extent cx="5793475" cy="286603"/>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5793475" cy="286603"/>
                        </a:xfrm>
                        <a:prstGeom prst="rect">
                          <a:avLst/>
                        </a:prstGeom>
                        <a:noFill/>
                        <a:ln w="6350">
                          <a:noFill/>
                        </a:ln>
                      </wps:spPr>
                      <wps:txbx>
                        <w:txbxContent>
                          <w:p w14:paraId="7E669768" w14:textId="77777777" w:rsidR="00F865FC" w:rsidRDefault="00F865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32F773" id="Zone de texte 47" o:spid="_x0000_s1064" type="#_x0000_t202" style="position:absolute;left:0;text-align:left;margin-left:.1pt;margin-top:11.05pt;width:456.2pt;height:22.5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" filled="f" stroked="f" strokeweight=".5pt">
                <v:textbox>
                  <w:txbxContent>
                    <w:p w14:paraId="7E669768" w14:textId="77777777" w:rsidR="00F865FC" w:rsidRDefault="00F865FC"/>
                  </w:txbxContent>
                </v:textbox>
              </v:shape>
            </w:pict>
          </mc:Fallback>
        </mc:AlternateContent>
      </w:r>
    </w:p>
    <w:bookmarkEnd w:id="247"/>
    <w:p w14:paraId="39447BF6" w14:textId="77777777" w:rsidR="00893E08" w:rsidRDefault="00893E08" w:rsidP="00893E08"/>
    <w:tbl>
      <w:tblPr>
        <w:tblStyle w:val="Grilledutableau"/>
        <w:tblW w:w="0" w:type="auto"/>
        <w:tblLayout w:type="fixed"/>
        <w:tblLook w:val="04A0" w:firstRow="1" w:lastRow="0" w:firstColumn="1" w:lastColumn="0" w:noHBand="0" w:noVBand="1"/>
      </w:tblPr>
      <w:tblGrid>
        <w:gridCol w:w="562"/>
        <w:gridCol w:w="2835"/>
        <w:gridCol w:w="2835"/>
        <w:gridCol w:w="2830"/>
      </w:tblGrid>
      <w:tr w:rsidR="006D432C" w14:paraId="7D545009" w14:textId="77777777" w:rsidTr="00015F2C">
        <w:tc>
          <w:tcPr>
            <w:tcW w:w="562" w:type="dxa"/>
          </w:tcPr>
          <w:p w14:paraId="13546875" w14:textId="77777777" w:rsidR="006D432C" w:rsidRDefault="006D432C" w:rsidP="003B3F35"/>
        </w:tc>
        <w:tc>
          <w:tcPr>
            <w:tcW w:w="2835" w:type="dxa"/>
          </w:tcPr>
          <w:p w14:paraId="28380D0C" w14:textId="77777777" w:rsidR="006D432C" w:rsidRDefault="006D432C" w:rsidP="003B3F35">
            <m:oMathPara>
              <m:oMath>
                <m:r>
                  <w:rPr>
                    <w:rFonts w:ascii="Cambria Math" w:hAnsi="Cambria Math"/>
                  </w:rPr>
                  <m:t>Charge statique=10N</m:t>
                </m:r>
              </m:oMath>
            </m:oMathPara>
          </w:p>
        </w:tc>
        <w:tc>
          <w:tcPr>
            <w:tcW w:w="2835" w:type="dxa"/>
          </w:tcPr>
          <w:p w14:paraId="09595636" w14:textId="77777777" w:rsidR="006D432C" w:rsidRDefault="006D432C" w:rsidP="003B3F35">
            <m:oMathPara>
              <m:oMath>
                <m:r>
                  <w:rPr>
                    <w:rFonts w:ascii="Cambria Math" w:hAnsi="Cambria Math"/>
                  </w:rPr>
                  <m:t>Charge statique=30N</m:t>
                </m:r>
              </m:oMath>
            </m:oMathPara>
          </w:p>
        </w:tc>
        <w:tc>
          <w:tcPr>
            <w:tcW w:w="2830" w:type="dxa"/>
          </w:tcPr>
          <w:p w14:paraId="434D08B8" w14:textId="77777777" w:rsidR="006D432C" w:rsidRDefault="006D432C" w:rsidP="003B3F35">
            <m:oMathPara>
              <m:oMath>
                <m:r>
                  <w:rPr>
                    <w:rFonts w:ascii="Cambria Math" w:hAnsi="Cambria Math"/>
                  </w:rPr>
                  <m:t>Charge statique=50N</m:t>
                </m:r>
              </m:oMath>
            </m:oMathPara>
          </w:p>
        </w:tc>
      </w:tr>
      <w:tr w:rsidR="006D432C" w14:paraId="47CCAAD1" w14:textId="77777777" w:rsidTr="00015F2C">
        <w:tc>
          <w:tcPr>
            <w:tcW w:w="562" w:type="dxa"/>
          </w:tcPr>
          <w:p w14:paraId="268F5744" w14:textId="77777777" w:rsidR="006D432C" w:rsidRDefault="006D432C" w:rsidP="003B3F35">
            <w:r>
              <w:rPr>
                <w:noProof/>
                <w:lang w:eastAsia="fr-FR"/>
              </w:rPr>
              <mc:AlternateContent>
                <mc:Choice Requires="wps">
                  <w:drawing>
                    <wp:anchor distT="0" distB="0" distL="114300" distR="114300" simplePos="0" relativeHeight="251745280" behindDoc="0" locked="0" layoutInCell="1" allowOverlap="1" wp14:anchorId="755EDF4E" wp14:editId="53A9B5B6">
                      <wp:simplePos x="0" y="0"/>
                      <wp:positionH relativeFrom="column">
                        <wp:posOffset>-627642</wp:posOffset>
                      </wp:positionH>
                      <wp:positionV relativeFrom="paragraph">
                        <wp:posOffset>682232</wp:posOffset>
                      </wp:positionV>
                      <wp:extent cx="1471108" cy="295631"/>
                      <wp:effectExtent l="0" t="2858" r="0" b="0"/>
                      <wp:wrapNone/>
                      <wp:docPr id="119" name="Zone de texte 119"/>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2F589" w14:textId="77777777" w:rsidR="00F865FC" w:rsidRDefault="00F865FC" w:rsidP="006D432C">
                                  <m:oMathPara>
                                    <m:oMath>
                                      <m:r>
                                        <m:rPr>
                                          <m:sty m:val="p"/>
                                        </m:rPr>
                                        <w:rPr>
                                          <w:rFonts w:ascii="Cambria Math" w:hAnsi="Cambria Math"/>
                                          <w:noProof/>
                                        </w:rPr>
                                        <m:t>Ω</m:t>
                                      </m:r>
                                      <m:r>
                                        <w:rPr>
                                          <w:rFonts w:ascii="Cambria Math" w:hAnsi="Cambria Math"/>
                                        </w:rPr>
                                        <m:t>=10 000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EDF4E" id="Zone de texte 119" o:spid="_x0000_s1065" type="#_x0000_t202" style="position:absolute;margin-left:-49.4pt;margin-top:53.7pt;width:115.85pt;height:23.3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" fillcolor="white [3201]" stroked="f" strokeweight=".5pt">
                      <v:textbox>
                        <w:txbxContent>
                          <w:p w14:paraId="5652F589" w14:textId="77777777" w:rsidR="00F865FC" w:rsidRDefault="00F865FC" w:rsidP="006D432C">
                            <m:oMathPara>
                              <m:oMath>
                                <m:r>
                                  <m:rPr>
                                    <m:sty m:val="p"/>
                                  </m:rPr>
                                  <w:rPr>
                                    <w:rFonts w:ascii="Cambria Math" w:hAnsi="Cambria Math"/>
                                    <w:noProof/>
                                  </w:rPr>
                                  <m:t>Ω</m:t>
                                </m:r>
                                <m:r>
                                  <w:rPr>
                                    <w:rFonts w:ascii="Cambria Math" w:hAnsi="Cambria Math"/>
                                  </w:rPr>
                                  <m:t>=10 000 tr/min</m:t>
                                </m:r>
                              </m:oMath>
                            </m:oMathPara>
                          </w:p>
                        </w:txbxContent>
                      </v:textbox>
                    </v:shape>
                  </w:pict>
                </mc:Fallback>
              </mc:AlternateContent>
            </w:r>
          </w:p>
        </w:tc>
        <w:tc>
          <w:tcPr>
            <w:tcW w:w="2835" w:type="dxa"/>
          </w:tcPr>
          <w:p w14:paraId="6413980E" w14:textId="77777777" w:rsidR="006D432C" w:rsidRDefault="00817079" w:rsidP="003B3F35">
            <w:r>
              <w:rPr>
                <w:noProof/>
                <w:lang w:eastAsia="fr-FR"/>
              </w:rPr>
              <w:drawing>
                <wp:inline distT="0" distB="0" distL="0" distR="0" wp14:anchorId="30ACE30E" wp14:editId="738F650D">
                  <wp:extent cx="1666800" cy="1648800"/>
                  <wp:effectExtent l="0" t="0" r="0" b="889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6800" cy="1648800"/>
                          </a:xfrm>
                          <a:prstGeom prst="rect">
                            <a:avLst/>
                          </a:prstGeom>
                        </pic:spPr>
                      </pic:pic>
                    </a:graphicData>
                  </a:graphic>
                </wp:inline>
              </w:drawing>
            </w:r>
          </w:p>
        </w:tc>
        <w:tc>
          <w:tcPr>
            <w:tcW w:w="2835" w:type="dxa"/>
          </w:tcPr>
          <w:p w14:paraId="5EBD2E72" w14:textId="77777777" w:rsidR="006D432C" w:rsidRDefault="00B55430" w:rsidP="003B3F35">
            <w:r>
              <w:rPr>
                <w:noProof/>
                <w:lang w:eastAsia="fr-FR"/>
              </w:rPr>
              <w:drawing>
                <wp:inline distT="0" distB="0" distL="0" distR="0" wp14:anchorId="5F24A32D" wp14:editId="1B94CE24">
                  <wp:extent cx="1656000" cy="1645200"/>
                  <wp:effectExtent l="0" t="0" r="1905"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56000" cy="1645200"/>
                          </a:xfrm>
                          <a:prstGeom prst="rect">
                            <a:avLst/>
                          </a:prstGeom>
                        </pic:spPr>
                      </pic:pic>
                    </a:graphicData>
                  </a:graphic>
                </wp:inline>
              </w:drawing>
            </w:r>
          </w:p>
        </w:tc>
        <w:tc>
          <w:tcPr>
            <w:tcW w:w="2830" w:type="dxa"/>
          </w:tcPr>
          <w:p w14:paraId="1AABB1B2" w14:textId="77777777" w:rsidR="006D432C" w:rsidRDefault="00B55430" w:rsidP="003B3F35">
            <w:r>
              <w:rPr>
                <w:noProof/>
                <w:lang w:eastAsia="fr-FR"/>
              </w:rPr>
              <w:drawing>
                <wp:inline distT="0" distB="0" distL="0" distR="0" wp14:anchorId="36B4F7EC" wp14:editId="5797DF17">
                  <wp:extent cx="1656000" cy="1620000"/>
                  <wp:effectExtent l="0" t="0" r="1905"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6000" cy="1620000"/>
                          </a:xfrm>
                          <a:prstGeom prst="rect">
                            <a:avLst/>
                          </a:prstGeom>
                        </pic:spPr>
                      </pic:pic>
                    </a:graphicData>
                  </a:graphic>
                </wp:inline>
              </w:drawing>
            </w:r>
          </w:p>
        </w:tc>
      </w:tr>
      <w:tr w:rsidR="006D432C" w14:paraId="3314953C" w14:textId="77777777" w:rsidTr="00015F2C">
        <w:tc>
          <w:tcPr>
            <w:tcW w:w="562" w:type="dxa"/>
          </w:tcPr>
          <w:p w14:paraId="11C1F3C3" w14:textId="77777777" w:rsidR="006D432C" w:rsidRDefault="006D432C" w:rsidP="003B3F35">
            <w:r>
              <w:rPr>
                <w:noProof/>
                <w:lang w:eastAsia="fr-FR"/>
              </w:rPr>
              <mc:AlternateContent>
                <mc:Choice Requires="wps">
                  <w:drawing>
                    <wp:anchor distT="0" distB="0" distL="114300" distR="114300" simplePos="0" relativeHeight="251747328" behindDoc="0" locked="0" layoutInCell="1" allowOverlap="1" wp14:anchorId="785664B2" wp14:editId="2561FDB9">
                      <wp:simplePos x="0" y="0"/>
                      <wp:positionH relativeFrom="column">
                        <wp:posOffset>-628366</wp:posOffset>
                      </wp:positionH>
                      <wp:positionV relativeFrom="paragraph">
                        <wp:posOffset>691595</wp:posOffset>
                      </wp:positionV>
                      <wp:extent cx="1471108" cy="295631"/>
                      <wp:effectExtent l="0" t="2858" r="0" b="0"/>
                      <wp:wrapNone/>
                      <wp:docPr id="120" name="Zone de texte 120"/>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8FAF5" w14:textId="77777777" w:rsidR="00F865FC" w:rsidRDefault="00F865FC" w:rsidP="006D432C">
                                  <m:oMathPara>
                                    <m:oMath>
                                      <m:r>
                                        <m:rPr>
                                          <m:sty m:val="p"/>
                                        </m:rPr>
                                        <w:rPr>
                                          <w:rFonts w:ascii="Cambria Math" w:hAnsi="Cambria Math"/>
                                          <w:noProof/>
                                        </w:rPr>
                                        <m:t>Ω</m:t>
                                      </m:r>
                                      <m:r>
                                        <w:rPr>
                                          <w:rFonts w:ascii="Cambria Math" w:hAnsi="Cambria Math"/>
                                        </w:rPr>
                                        <m:t>=15 000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664B2" id="Zone de texte 120" o:spid="_x0000_s1066" type="#_x0000_t202" style="position:absolute;margin-left:-49.5pt;margin-top:54.45pt;width:115.85pt;height:23.3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" fillcolor="white [3201]" stroked="f" strokeweight=".5pt">
                      <v:textbox>
                        <w:txbxContent>
                          <w:p w14:paraId="3A68FAF5" w14:textId="77777777" w:rsidR="00F865FC" w:rsidRDefault="00F865FC" w:rsidP="006D432C">
                            <m:oMathPara>
                              <m:oMath>
                                <m:r>
                                  <m:rPr>
                                    <m:sty m:val="p"/>
                                  </m:rPr>
                                  <w:rPr>
                                    <w:rFonts w:ascii="Cambria Math" w:hAnsi="Cambria Math"/>
                                    <w:noProof/>
                                  </w:rPr>
                                  <m:t>Ω</m:t>
                                </m:r>
                                <m:r>
                                  <w:rPr>
                                    <w:rFonts w:ascii="Cambria Math" w:hAnsi="Cambria Math"/>
                                  </w:rPr>
                                  <m:t>=15 000 tr/min</m:t>
                                </m:r>
                              </m:oMath>
                            </m:oMathPara>
                          </w:p>
                        </w:txbxContent>
                      </v:textbox>
                    </v:shape>
                  </w:pict>
                </mc:Fallback>
              </mc:AlternateContent>
            </w:r>
          </w:p>
        </w:tc>
        <w:tc>
          <w:tcPr>
            <w:tcW w:w="2835" w:type="dxa"/>
          </w:tcPr>
          <w:p w14:paraId="58B13F87" w14:textId="77777777" w:rsidR="006D432C" w:rsidRDefault="001060EC" w:rsidP="003B3F35">
            <w:r>
              <w:rPr>
                <w:noProof/>
                <w:lang w:eastAsia="fr-FR"/>
              </w:rPr>
              <w:drawing>
                <wp:inline distT="0" distB="0" distL="0" distR="0" wp14:anchorId="3B4F5BD4" wp14:editId="6E82A1A4">
                  <wp:extent cx="1656000" cy="1627200"/>
                  <wp:effectExtent l="0" t="0" r="190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56000" cy="1627200"/>
                          </a:xfrm>
                          <a:prstGeom prst="rect">
                            <a:avLst/>
                          </a:prstGeom>
                          <a:noFill/>
                        </pic:spPr>
                      </pic:pic>
                    </a:graphicData>
                  </a:graphic>
                </wp:inline>
              </w:drawing>
            </w:r>
          </w:p>
        </w:tc>
        <w:tc>
          <w:tcPr>
            <w:tcW w:w="2835" w:type="dxa"/>
          </w:tcPr>
          <w:p w14:paraId="22DF0705" w14:textId="77777777" w:rsidR="006D432C" w:rsidRDefault="00CB56D3" w:rsidP="003B3F35">
            <w:r>
              <w:rPr>
                <w:noProof/>
                <w:lang w:eastAsia="fr-FR"/>
              </w:rPr>
              <w:drawing>
                <wp:inline distT="0" distB="0" distL="0" distR="0" wp14:anchorId="247FF150" wp14:editId="5B5950B8">
                  <wp:extent cx="1663065" cy="1638300"/>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63065" cy="1638300"/>
                          </a:xfrm>
                          <a:prstGeom prst="rect">
                            <a:avLst/>
                          </a:prstGeom>
                        </pic:spPr>
                      </pic:pic>
                    </a:graphicData>
                  </a:graphic>
                </wp:inline>
              </w:drawing>
            </w:r>
          </w:p>
        </w:tc>
        <w:tc>
          <w:tcPr>
            <w:tcW w:w="2830" w:type="dxa"/>
          </w:tcPr>
          <w:p w14:paraId="611D10A6" w14:textId="77777777" w:rsidR="006D432C" w:rsidRDefault="00CB56D3" w:rsidP="003B3F35">
            <w:r>
              <w:rPr>
                <w:noProof/>
                <w:lang w:eastAsia="fr-FR"/>
              </w:rPr>
              <w:drawing>
                <wp:inline distT="0" distB="0" distL="0" distR="0" wp14:anchorId="0C7A87B3" wp14:editId="53B4A43C">
                  <wp:extent cx="1659890" cy="1649095"/>
                  <wp:effectExtent l="0" t="0" r="0" b="825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59890" cy="1649095"/>
                          </a:xfrm>
                          <a:prstGeom prst="rect">
                            <a:avLst/>
                          </a:prstGeom>
                        </pic:spPr>
                      </pic:pic>
                    </a:graphicData>
                  </a:graphic>
                </wp:inline>
              </w:drawing>
            </w:r>
          </w:p>
        </w:tc>
      </w:tr>
      <w:tr w:rsidR="006D432C" w14:paraId="6217B369" w14:textId="77777777" w:rsidTr="00015F2C">
        <w:tc>
          <w:tcPr>
            <w:tcW w:w="562" w:type="dxa"/>
          </w:tcPr>
          <w:p w14:paraId="37ADEBF9" w14:textId="77777777" w:rsidR="006D432C" w:rsidRDefault="006D432C" w:rsidP="003B3F35">
            <w:r>
              <w:rPr>
                <w:noProof/>
                <w:lang w:eastAsia="fr-FR"/>
              </w:rPr>
              <mc:AlternateContent>
                <mc:Choice Requires="wps">
                  <w:drawing>
                    <wp:anchor distT="0" distB="0" distL="114300" distR="114300" simplePos="0" relativeHeight="251746304" behindDoc="0" locked="0" layoutInCell="1" allowOverlap="1" wp14:anchorId="540D7334" wp14:editId="230970D4">
                      <wp:simplePos x="0" y="0"/>
                      <wp:positionH relativeFrom="column">
                        <wp:posOffset>-620713</wp:posOffset>
                      </wp:positionH>
                      <wp:positionV relativeFrom="paragraph">
                        <wp:posOffset>644294</wp:posOffset>
                      </wp:positionV>
                      <wp:extent cx="1471108" cy="295631"/>
                      <wp:effectExtent l="0" t="2858" r="0" b="0"/>
                      <wp:wrapNone/>
                      <wp:docPr id="121" name="Zone de texte 121"/>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7A1BC" w14:textId="77777777" w:rsidR="00F865FC" w:rsidRDefault="00F865FC" w:rsidP="006D432C">
                                  <m:oMathPara>
                                    <m:oMath>
                                      <m:r>
                                        <m:rPr>
                                          <m:sty m:val="p"/>
                                        </m:rPr>
                                        <w:rPr>
                                          <w:rFonts w:ascii="Cambria Math" w:hAnsi="Cambria Math"/>
                                          <w:noProof/>
                                        </w:rPr>
                                        <m:t>Ω</m:t>
                                      </m:r>
                                      <m:r>
                                        <w:rPr>
                                          <w:rFonts w:ascii="Cambria Math" w:hAnsi="Cambria Math"/>
                                        </w:rPr>
                                        <m:t>=20 000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7334" id="Zone de texte 121" o:spid="_x0000_s1067" type="#_x0000_t202" style="position:absolute;margin-left:-48.9pt;margin-top:50.75pt;width:115.85pt;height:23.3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" fillcolor="white [3201]" stroked="f" strokeweight=".5pt">
                      <v:textbox>
                        <w:txbxContent>
                          <w:p w14:paraId="3B47A1BC" w14:textId="77777777" w:rsidR="00F865FC" w:rsidRDefault="00F865FC" w:rsidP="006D432C">
                            <m:oMathPara>
                              <m:oMath>
                                <m:r>
                                  <m:rPr>
                                    <m:sty m:val="p"/>
                                  </m:rPr>
                                  <w:rPr>
                                    <w:rFonts w:ascii="Cambria Math" w:hAnsi="Cambria Math"/>
                                    <w:noProof/>
                                  </w:rPr>
                                  <m:t>Ω</m:t>
                                </m:r>
                                <m:r>
                                  <w:rPr>
                                    <w:rFonts w:ascii="Cambria Math" w:hAnsi="Cambria Math"/>
                                  </w:rPr>
                                  <m:t>=20 000 tr/min</m:t>
                                </m:r>
                              </m:oMath>
                            </m:oMathPara>
                          </w:p>
                        </w:txbxContent>
                      </v:textbox>
                    </v:shape>
                  </w:pict>
                </mc:Fallback>
              </mc:AlternateContent>
            </w:r>
          </w:p>
        </w:tc>
        <w:tc>
          <w:tcPr>
            <w:tcW w:w="2835" w:type="dxa"/>
          </w:tcPr>
          <w:p w14:paraId="26428CBF" w14:textId="77777777" w:rsidR="006D432C" w:rsidRDefault="00BA0BAF" w:rsidP="003B3F35">
            <w:r>
              <w:rPr>
                <w:noProof/>
                <w:lang w:eastAsia="fr-FR"/>
              </w:rPr>
              <w:drawing>
                <wp:inline distT="0" distB="0" distL="0" distR="0" wp14:anchorId="3C3A2DD0" wp14:editId="1EFC5244">
                  <wp:extent cx="1663065" cy="1668780"/>
                  <wp:effectExtent l="0" t="0" r="0" b="762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63065" cy="1668780"/>
                          </a:xfrm>
                          <a:prstGeom prst="rect">
                            <a:avLst/>
                          </a:prstGeom>
                        </pic:spPr>
                      </pic:pic>
                    </a:graphicData>
                  </a:graphic>
                </wp:inline>
              </w:drawing>
            </w:r>
          </w:p>
        </w:tc>
        <w:tc>
          <w:tcPr>
            <w:tcW w:w="2835" w:type="dxa"/>
          </w:tcPr>
          <w:p w14:paraId="621E3455" w14:textId="77777777" w:rsidR="006D432C" w:rsidRDefault="00BA0BAF" w:rsidP="003B3F35">
            <w:r>
              <w:rPr>
                <w:noProof/>
                <w:lang w:eastAsia="fr-FR"/>
              </w:rPr>
              <w:drawing>
                <wp:inline distT="0" distB="0" distL="0" distR="0" wp14:anchorId="50ECBC0A" wp14:editId="24F6B476">
                  <wp:extent cx="1663065" cy="1638300"/>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63065" cy="1638300"/>
                          </a:xfrm>
                          <a:prstGeom prst="rect">
                            <a:avLst/>
                          </a:prstGeom>
                        </pic:spPr>
                      </pic:pic>
                    </a:graphicData>
                  </a:graphic>
                </wp:inline>
              </w:drawing>
            </w:r>
          </w:p>
        </w:tc>
        <w:tc>
          <w:tcPr>
            <w:tcW w:w="2830" w:type="dxa"/>
          </w:tcPr>
          <w:p w14:paraId="3BCA7C84" w14:textId="77777777" w:rsidR="006D432C" w:rsidRDefault="00BA0BAF" w:rsidP="003B3F35">
            <w:r>
              <w:rPr>
                <w:noProof/>
                <w:lang w:eastAsia="fr-FR"/>
              </w:rPr>
              <w:drawing>
                <wp:inline distT="0" distB="0" distL="0" distR="0" wp14:anchorId="2775CAC4" wp14:editId="6CF08802">
                  <wp:extent cx="1659890" cy="1621790"/>
                  <wp:effectExtent l="0" t="0" r="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59890" cy="1621790"/>
                          </a:xfrm>
                          <a:prstGeom prst="rect">
                            <a:avLst/>
                          </a:prstGeom>
                        </pic:spPr>
                      </pic:pic>
                    </a:graphicData>
                  </a:graphic>
                </wp:inline>
              </w:drawing>
            </w:r>
          </w:p>
        </w:tc>
      </w:tr>
      <w:tr w:rsidR="006D432C" w14:paraId="71D88812" w14:textId="77777777" w:rsidTr="00015F2C">
        <w:tc>
          <w:tcPr>
            <w:tcW w:w="562" w:type="dxa"/>
          </w:tcPr>
          <w:p w14:paraId="424AACB8" w14:textId="77777777" w:rsidR="006D432C" w:rsidRDefault="006D432C" w:rsidP="003B3F35">
            <w:r>
              <w:rPr>
                <w:noProof/>
                <w:lang w:eastAsia="fr-FR"/>
              </w:rPr>
              <mc:AlternateContent>
                <mc:Choice Requires="wps">
                  <w:drawing>
                    <wp:anchor distT="0" distB="0" distL="114300" distR="114300" simplePos="0" relativeHeight="251748352" behindDoc="0" locked="0" layoutInCell="1" allowOverlap="1" wp14:anchorId="629EA784" wp14:editId="7B8D5747">
                      <wp:simplePos x="0" y="0"/>
                      <wp:positionH relativeFrom="column">
                        <wp:posOffset>-627639</wp:posOffset>
                      </wp:positionH>
                      <wp:positionV relativeFrom="paragraph">
                        <wp:posOffset>687150</wp:posOffset>
                      </wp:positionV>
                      <wp:extent cx="1471108" cy="295631"/>
                      <wp:effectExtent l="0" t="2858" r="0" b="0"/>
                      <wp:wrapNone/>
                      <wp:docPr id="122" name="Zone de texte 122"/>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04700" w14:textId="77777777" w:rsidR="00F865FC" w:rsidRDefault="00F865FC" w:rsidP="006D432C">
                                  <m:oMathPara>
                                    <m:oMath>
                                      <m:r>
                                        <m:rPr>
                                          <m:sty m:val="p"/>
                                        </m:rPr>
                                        <w:rPr>
                                          <w:rFonts w:ascii="Cambria Math" w:hAnsi="Cambria Math"/>
                                          <w:noProof/>
                                        </w:rPr>
                                        <m:t>Ω</m:t>
                                      </m:r>
                                      <m:r>
                                        <w:rPr>
                                          <w:rFonts w:ascii="Cambria Math" w:hAnsi="Cambria Math"/>
                                        </w:rPr>
                                        <m:t>=25 000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EA784" id="Zone de texte 122" o:spid="_x0000_s1068" type="#_x0000_t202" style="position:absolute;margin-left:-49.4pt;margin-top:54.1pt;width:115.85pt;height:23.3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" fillcolor="white [3201]" stroked="f" strokeweight=".5pt">
                      <v:textbox>
                        <w:txbxContent>
                          <w:p w14:paraId="1C004700" w14:textId="77777777" w:rsidR="00F865FC" w:rsidRDefault="00F865FC" w:rsidP="006D432C">
                            <m:oMathPara>
                              <m:oMath>
                                <m:r>
                                  <m:rPr>
                                    <m:sty m:val="p"/>
                                  </m:rPr>
                                  <w:rPr>
                                    <w:rFonts w:ascii="Cambria Math" w:hAnsi="Cambria Math"/>
                                    <w:noProof/>
                                  </w:rPr>
                                  <m:t>Ω</m:t>
                                </m:r>
                                <m:r>
                                  <w:rPr>
                                    <w:rFonts w:ascii="Cambria Math" w:hAnsi="Cambria Math"/>
                                  </w:rPr>
                                  <m:t>=25 000 tr/min</m:t>
                                </m:r>
                              </m:oMath>
                            </m:oMathPara>
                          </w:p>
                        </w:txbxContent>
                      </v:textbox>
                    </v:shape>
                  </w:pict>
                </mc:Fallback>
              </mc:AlternateContent>
            </w:r>
          </w:p>
        </w:tc>
        <w:tc>
          <w:tcPr>
            <w:tcW w:w="2835" w:type="dxa"/>
          </w:tcPr>
          <w:p w14:paraId="45D0E60F" w14:textId="77777777" w:rsidR="006D432C" w:rsidRDefault="00BA0BAF" w:rsidP="003B3F35">
            <w:r>
              <w:rPr>
                <w:noProof/>
                <w:lang w:eastAsia="fr-FR"/>
              </w:rPr>
              <w:drawing>
                <wp:inline distT="0" distB="0" distL="0" distR="0" wp14:anchorId="785A474F" wp14:editId="3A6EA01B">
                  <wp:extent cx="1663065" cy="1637665"/>
                  <wp:effectExtent l="0" t="0" r="0" b="63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63065" cy="1637665"/>
                          </a:xfrm>
                          <a:prstGeom prst="rect">
                            <a:avLst/>
                          </a:prstGeom>
                        </pic:spPr>
                      </pic:pic>
                    </a:graphicData>
                  </a:graphic>
                </wp:inline>
              </w:drawing>
            </w:r>
          </w:p>
        </w:tc>
        <w:tc>
          <w:tcPr>
            <w:tcW w:w="2835" w:type="dxa"/>
          </w:tcPr>
          <w:p w14:paraId="7A16B7C5" w14:textId="77777777" w:rsidR="006D432C" w:rsidRDefault="00AB6A6C" w:rsidP="003B3F35">
            <w:r>
              <w:rPr>
                <w:noProof/>
                <w:lang w:eastAsia="fr-FR"/>
              </w:rPr>
              <mc:AlternateContent>
                <mc:Choice Requires="wps">
                  <w:drawing>
                    <wp:anchor distT="0" distB="0" distL="114300" distR="114300" simplePos="0" relativeHeight="251796480" behindDoc="0" locked="0" layoutInCell="1" allowOverlap="1" wp14:anchorId="4100EFC5" wp14:editId="5BFB28BD">
                      <wp:simplePos x="0" y="0"/>
                      <wp:positionH relativeFrom="column">
                        <wp:posOffset>-31064</wp:posOffset>
                      </wp:positionH>
                      <wp:positionV relativeFrom="paragraph">
                        <wp:posOffset>-14706</wp:posOffset>
                      </wp:positionV>
                      <wp:extent cx="1695039" cy="1674102"/>
                      <wp:effectExtent l="19050" t="19050" r="19685" b="21590"/>
                      <wp:wrapNone/>
                      <wp:docPr id="518" name="Rectangle 518"/>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CE777" id="Rectangle 518" o:spid="_x0000_s1026" style="position:absolute;margin-left:-2.45pt;margin-top:-1.15pt;width:133.45pt;height:131.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ing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" filled="f" strokecolor="black [3213]" strokeweight="3pt"/>
                  </w:pict>
                </mc:Fallback>
              </mc:AlternateContent>
            </w:r>
            <w:r w:rsidR="000D2524">
              <w:rPr>
                <w:noProof/>
                <w:lang w:eastAsia="fr-FR"/>
              </w:rPr>
              <w:drawing>
                <wp:inline distT="0" distB="0" distL="0" distR="0" wp14:anchorId="4D56C223" wp14:editId="14628CA3">
                  <wp:extent cx="1663065" cy="1635760"/>
                  <wp:effectExtent l="0" t="0" r="0" b="254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63065" cy="1635760"/>
                          </a:xfrm>
                          <a:prstGeom prst="rect">
                            <a:avLst/>
                          </a:prstGeom>
                        </pic:spPr>
                      </pic:pic>
                    </a:graphicData>
                  </a:graphic>
                </wp:inline>
              </w:drawing>
            </w:r>
          </w:p>
        </w:tc>
        <w:tc>
          <w:tcPr>
            <w:tcW w:w="2830" w:type="dxa"/>
          </w:tcPr>
          <w:p w14:paraId="5494F71A" w14:textId="77777777" w:rsidR="006D432C" w:rsidRDefault="000D2524" w:rsidP="003B3F35">
            <w:r>
              <w:rPr>
                <w:noProof/>
                <w:lang w:eastAsia="fr-FR"/>
              </w:rPr>
              <w:drawing>
                <wp:inline distT="0" distB="0" distL="0" distR="0" wp14:anchorId="23BA0D7A" wp14:editId="33A3C701">
                  <wp:extent cx="1659890" cy="1631950"/>
                  <wp:effectExtent l="0" t="0" r="0" b="635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9890" cy="1631950"/>
                          </a:xfrm>
                          <a:prstGeom prst="rect">
                            <a:avLst/>
                          </a:prstGeom>
                        </pic:spPr>
                      </pic:pic>
                    </a:graphicData>
                  </a:graphic>
                </wp:inline>
              </w:drawing>
            </w:r>
          </w:p>
        </w:tc>
      </w:tr>
      <w:tr w:rsidR="006D432C" w14:paraId="734F3D84" w14:textId="77777777" w:rsidTr="00015F2C">
        <w:tc>
          <w:tcPr>
            <w:tcW w:w="562" w:type="dxa"/>
          </w:tcPr>
          <w:p w14:paraId="1AE8FC66" w14:textId="77777777" w:rsidR="006D432C" w:rsidRDefault="006D432C" w:rsidP="003B3F35">
            <w:r>
              <w:rPr>
                <w:noProof/>
                <w:lang w:eastAsia="fr-FR"/>
              </w:rPr>
              <mc:AlternateContent>
                <mc:Choice Requires="wps">
                  <w:drawing>
                    <wp:anchor distT="0" distB="0" distL="114300" distR="114300" simplePos="0" relativeHeight="251749376" behindDoc="0" locked="0" layoutInCell="1" allowOverlap="1" wp14:anchorId="2D16485B" wp14:editId="4AE2A07A">
                      <wp:simplePos x="0" y="0"/>
                      <wp:positionH relativeFrom="column">
                        <wp:posOffset>-620816</wp:posOffset>
                      </wp:positionH>
                      <wp:positionV relativeFrom="paragraph">
                        <wp:posOffset>666679</wp:posOffset>
                      </wp:positionV>
                      <wp:extent cx="1471108" cy="295631"/>
                      <wp:effectExtent l="0" t="2858" r="0" b="0"/>
                      <wp:wrapNone/>
                      <wp:docPr id="123" name="Zone de texte 123"/>
                      <wp:cNvGraphicFramePr/>
                      <a:graphic xmlns:a="http://schemas.openxmlformats.org/drawingml/2006/main">
                        <a:graphicData uri="http://schemas.microsoft.com/office/word/2010/wordprocessingShape">
                          <wps:wsp>
                            <wps:cNvSpPr txBox="1"/>
                            <wps:spPr>
                              <a:xfrm rot="16200000">
                                <a:off x="0" y="0"/>
                                <a:ext cx="1471108" cy="2956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513E3" w14:textId="77777777" w:rsidR="00F865FC" w:rsidRDefault="00F865FC" w:rsidP="006D432C">
                                  <m:oMathPara>
                                    <m:oMath>
                                      <m:r>
                                        <m:rPr>
                                          <m:sty m:val="p"/>
                                        </m:rPr>
                                        <w:rPr>
                                          <w:rFonts w:ascii="Cambria Math" w:hAnsi="Cambria Math"/>
                                          <w:noProof/>
                                        </w:rPr>
                                        <m:t>Ω</m:t>
                                      </m:r>
                                      <m:r>
                                        <w:rPr>
                                          <w:rFonts w:ascii="Cambria Math" w:hAnsi="Cambria Math"/>
                                        </w:rPr>
                                        <m:t>=30 000 tr/min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6485B" id="Zone de texte 123" o:spid="_x0000_s1069" type="#_x0000_t202" style="position:absolute;margin-left:-48.9pt;margin-top:52.5pt;width:115.85pt;height:23.3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" fillcolor="white [3201]" stroked="f" strokeweight=".5pt">
                      <v:textbox>
                        <w:txbxContent>
                          <w:p w14:paraId="7EC513E3" w14:textId="77777777" w:rsidR="00F865FC" w:rsidRDefault="00F865FC" w:rsidP="006D432C">
                            <m:oMathPara>
                              <m:oMath>
                                <m:r>
                                  <m:rPr>
                                    <m:sty m:val="p"/>
                                  </m:rPr>
                                  <w:rPr>
                                    <w:rFonts w:ascii="Cambria Math" w:hAnsi="Cambria Math"/>
                                    <w:noProof/>
                                  </w:rPr>
                                  <m:t>Ω</m:t>
                                </m:r>
                                <m:r>
                                  <w:rPr>
                                    <w:rFonts w:ascii="Cambria Math" w:hAnsi="Cambria Math"/>
                                  </w:rPr>
                                  <m:t>=30 000 tr/min</m:t>
                                </m:r>
                              </m:oMath>
                            </m:oMathPara>
                          </w:p>
                        </w:txbxContent>
                      </v:textbox>
                    </v:shape>
                  </w:pict>
                </mc:Fallback>
              </mc:AlternateContent>
            </w:r>
          </w:p>
        </w:tc>
        <w:tc>
          <w:tcPr>
            <w:tcW w:w="2835" w:type="dxa"/>
          </w:tcPr>
          <w:p w14:paraId="77279138" w14:textId="77777777" w:rsidR="006D432C" w:rsidRDefault="00AB6A6C" w:rsidP="003B3F35">
            <w:r>
              <w:rPr>
                <w:noProof/>
                <w:lang w:eastAsia="fr-FR"/>
              </w:rPr>
              <mc:AlternateContent>
                <mc:Choice Requires="wps">
                  <w:drawing>
                    <wp:anchor distT="0" distB="0" distL="114300" distR="114300" simplePos="0" relativeHeight="251792384" behindDoc="0" locked="0" layoutInCell="1" allowOverlap="1" wp14:anchorId="733344DB" wp14:editId="10E56BEA">
                      <wp:simplePos x="0" y="0"/>
                      <wp:positionH relativeFrom="column">
                        <wp:posOffset>-70485</wp:posOffset>
                      </wp:positionH>
                      <wp:positionV relativeFrom="paragraph">
                        <wp:posOffset>15240</wp:posOffset>
                      </wp:positionV>
                      <wp:extent cx="1695039" cy="1609344"/>
                      <wp:effectExtent l="19050" t="19050" r="19685" b="10160"/>
                      <wp:wrapNone/>
                      <wp:docPr id="516" name="Rectangle 516"/>
                      <wp:cNvGraphicFramePr/>
                      <a:graphic xmlns:a="http://schemas.openxmlformats.org/drawingml/2006/main">
                        <a:graphicData uri="http://schemas.microsoft.com/office/word/2010/wordprocessingShape">
                          <wps:wsp>
                            <wps:cNvSpPr/>
                            <wps:spPr>
                              <a:xfrm>
                                <a:off x="0" y="0"/>
                                <a:ext cx="1695039" cy="1609344"/>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87F7AE" id="Rectangle 516" o:spid="_x0000_s1026" style="position:absolute;margin-left:-5.55pt;margin-top:1.2pt;width:133.45pt;height:126.7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" filled="f" strokecolor="black [3213]" strokeweight="3pt"/>
                  </w:pict>
                </mc:Fallback>
              </mc:AlternateContent>
            </w:r>
            <w:r>
              <w:rPr>
                <w:noProof/>
                <w:lang w:eastAsia="fr-FR"/>
              </w:rPr>
              <mc:AlternateContent>
                <mc:Choice Requires="wps">
                  <w:drawing>
                    <wp:anchor distT="0" distB="0" distL="114300" distR="114300" simplePos="0" relativeHeight="251798528" behindDoc="0" locked="0" layoutInCell="1" allowOverlap="1" wp14:anchorId="4C69A847" wp14:editId="0C699572">
                      <wp:simplePos x="0" y="0"/>
                      <wp:positionH relativeFrom="column">
                        <wp:posOffset>-71729</wp:posOffset>
                      </wp:positionH>
                      <wp:positionV relativeFrom="paragraph">
                        <wp:posOffset>-1659305</wp:posOffset>
                      </wp:positionV>
                      <wp:extent cx="1695039" cy="1674102"/>
                      <wp:effectExtent l="19050" t="19050" r="19685" b="21590"/>
                      <wp:wrapNone/>
                      <wp:docPr id="519" name="Rectangle 519"/>
                      <wp:cNvGraphicFramePr/>
                      <a:graphic xmlns:a="http://schemas.openxmlformats.org/drawingml/2006/main">
                        <a:graphicData uri="http://schemas.microsoft.com/office/word/2010/wordprocessingShape">
                          <wps:wsp>
                            <wps:cNvSpPr/>
                            <wps:spPr>
                              <a:xfrm>
                                <a:off x="0" y="0"/>
                                <a:ext cx="1695039" cy="167410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C2239" id="Rectangle 519" o:spid="_x0000_s1026" style="position:absolute;margin-left:-5.65pt;margin-top:-130.65pt;width:133.45pt;height:131.8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IOngIAAJM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" filled="f" strokecolor="black [3213]" strokeweight="3pt"/>
                  </w:pict>
                </mc:Fallback>
              </mc:AlternateContent>
            </w:r>
            <w:r w:rsidR="000D2524">
              <w:rPr>
                <w:noProof/>
                <w:lang w:eastAsia="fr-FR"/>
              </w:rPr>
              <w:drawing>
                <wp:inline distT="0" distB="0" distL="0" distR="0" wp14:anchorId="4996EE3C" wp14:editId="3E3E5A00">
                  <wp:extent cx="1645200" cy="1627200"/>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45200" cy="1627200"/>
                          </a:xfrm>
                          <a:prstGeom prst="rect">
                            <a:avLst/>
                          </a:prstGeom>
                        </pic:spPr>
                      </pic:pic>
                    </a:graphicData>
                  </a:graphic>
                </wp:inline>
              </w:drawing>
            </w:r>
          </w:p>
        </w:tc>
        <w:tc>
          <w:tcPr>
            <w:tcW w:w="2835" w:type="dxa"/>
          </w:tcPr>
          <w:p w14:paraId="43FB0C14" w14:textId="77777777" w:rsidR="006D432C" w:rsidRDefault="00AB6A6C" w:rsidP="003B3F35">
            <w:r>
              <w:rPr>
                <w:noProof/>
                <w:lang w:eastAsia="fr-FR"/>
              </w:rPr>
              <mc:AlternateContent>
                <mc:Choice Requires="wps">
                  <w:drawing>
                    <wp:anchor distT="0" distB="0" distL="114300" distR="114300" simplePos="0" relativeHeight="251790336" behindDoc="0" locked="0" layoutInCell="1" allowOverlap="1" wp14:anchorId="790F828B" wp14:editId="631018D0">
                      <wp:simplePos x="0" y="0"/>
                      <wp:positionH relativeFrom="column">
                        <wp:posOffset>-31800</wp:posOffset>
                      </wp:positionH>
                      <wp:positionV relativeFrom="paragraph">
                        <wp:posOffset>1905</wp:posOffset>
                      </wp:positionV>
                      <wp:extent cx="1695039" cy="1623720"/>
                      <wp:effectExtent l="19050" t="19050" r="19685" b="14605"/>
                      <wp:wrapNone/>
                      <wp:docPr id="87" name="Rectangle 87"/>
                      <wp:cNvGraphicFramePr/>
                      <a:graphic xmlns:a="http://schemas.openxmlformats.org/drawingml/2006/main">
                        <a:graphicData uri="http://schemas.microsoft.com/office/word/2010/wordprocessingShape">
                          <wps:wsp>
                            <wps:cNvSpPr/>
                            <wps:spPr>
                              <a:xfrm>
                                <a:off x="0" y="0"/>
                                <a:ext cx="1695039" cy="162372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224DE" id="Rectangle 87" o:spid="_x0000_s1026" style="position:absolute;margin-left:-2.5pt;margin-top:.15pt;width:133.45pt;height:127.8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" filled="f" strokecolor="black [3213]" strokeweight="3pt"/>
                  </w:pict>
                </mc:Fallback>
              </mc:AlternateContent>
            </w:r>
            <w:r w:rsidR="004D72B8">
              <w:rPr>
                <w:noProof/>
                <w:lang w:eastAsia="fr-FR"/>
              </w:rPr>
              <w:drawing>
                <wp:inline distT="0" distB="0" distL="0" distR="0" wp14:anchorId="7B94C963" wp14:editId="15FED567">
                  <wp:extent cx="1663065" cy="1614805"/>
                  <wp:effectExtent l="0" t="0" r="0" b="444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63065" cy="1614805"/>
                          </a:xfrm>
                          <a:prstGeom prst="rect">
                            <a:avLst/>
                          </a:prstGeom>
                        </pic:spPr>
                      </pic:pic>
                    </a:graphicData>
                  </a:graphic>
                </wp:inline>
              </w:drawing>
            </w:r>
          </w:p>
        </w:tc>
        <w:tc>
          <w:tcPr>
            <w:tcW w:w="2830" w:type="dxa"/>
          </w:tcPr>
          <w:p w14:paraId="110B2320" w14:textId="77777777" w:rsidR="006D432C" w:rsidRDefault="001060EC" w:rsidP="003B3F35">
            <w:r>
              <w:rPr>
                <w:noProof/>
                <w:lang w:eastAsia="fr-FR"/>
              </w:rPr>
              <w:drawing>
                <wp:inline distT="0" distB="0" distL="0" distR="0" wp14:anchorId="6C4D7C66" wp14:editId="73AA46CB">
                  <wp:extent cx="1656000" cy="1620000"/>
                  <wp:effectExtent l="0" t="0" r="1905"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56000" cy="1620000"/>
                          </a:xfrm>
                          <a:prstGeom prst="rect">
                            <a:avLst/>
                          </a:prstGeom>
                          <a:noFill/>
                        </pic:spPr>
                      </pic:pic>
                    </a:graphicData>
                  </a:graphic>
                </wp:inline>
              </w:drawing>
            </w:r>
          </w:p>
        </w:tc>
      </w:tr>
    </w:tbl>
    <w:p w14:paraId="41F7E850" w14:textId="77777777" w:rsidR="0091238A" w:rsidRPr="00070DB3" w:rsidRDefault="00115671" w:rsidP="006D432C">
      <w:pPr>
        <w:pStyle w:val="Lgende"/>
        <w:jc w:val="center"/>
        <w:rPr>
          <w:sz w:val="2"/>
          <w:szCs w:val="2"/>
        </w:rPr>
      </w:pPr>
      <w:bookmarkStart w:id="252" w:name="_Ref528503832"/>
      <w:r>
        <w:rPr>
          <w:noProof/>
          <w:lang w:eastAsia="fr-FR"/>
        </w:rPr>
        <mc:AlternateContent>
          <mc:Choice Requires="wps">
            <w:drawing>
              <wp:anchor distT="0" distB="0" distL="114300" distR="114300" simplePos="0" relativeHeight="251810816" behindDoc="0" locked="0" layoutInCell="1" allowOverlap="1" wp14:anchorId="666ACFC2" wp14:editId="2AB1229D">
                <wp:simplePos x="0" y="0"/>
                <wp:positionH relativeFrom="margin">
                  <wp:align>left</wp:align>
                </wp:positionH>
                <wp:positionV relativeFrom="paragraph">
                  <wp:posOffset>39370</wp:posOffset>
                </wp:positionV>
                <wp:extent cx="5796915" cy="635"/>
                <wp:effectExtent l="0" t="0" r="0" b="0"/>
                <wp:wrapNone/>
                <wp:docPr id="500" name="Zone de texte 500"/>
                <wp:cNvGraphicFramePr/>
                <a:graphic xmlns:a="http://schemas.openxmlformats.org/drawingml/2006/main">
                  <a:graphicData uri="http://schemas.microsoft.com/office/word/2010/wordprocessingShape">
                    <wps:wsp>
                      <wps:cNvSpPr txBox="1"/>
                      <wps:spPr>
                        <a:xfrm>
                          <a:off x="0" y="0"/>
                          <a:ext cx="5796915" cy="635"/>
                        </a:xfrm>
                        <a:prstGeom prst="rect">
                          <a:avLst/>
                        </a:prstGeom>
                        <a:solidFill>
                          <a:prstClr val="white"/>
                        </a:solidFill>
                        <a:ln>
                          <a:noFill/>
                        </a:ln>
                      </wps:spPr>
                      <wps:txbx>
                        <w:txbxContent>
                          <w:p w14:paraId="2CA3D947" w14:textId="1F0B8FCF" w:rsidR="00F865FC" w:rsidRPr="00C05184" w:rsidRDefault="00F865FC" w:rsidP="00893E08">
                            <w:pPr>
                              <w:pStyle w:val="Lgende"/>
                              <w:jc w:val="center"/>
                              <w:rPr>
                                <w:noProof/>
                                <w:sz w:val="2"/>
                                <w:szCs w:val="2"/>
                              </w:rPr>
                            </w:pPr>
                            <w:bookmarkStart w:id="253" w:name="_Ref528678972"/>
                            <w:bookmarkStart w:id="254" w:name="_Toc531267511"/>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bookmarkEnd w:id="253"/>
                            <w:r>
                              <w:t xml:space="preserve"> : </w:t>
                            </w:r>
                            <w:r w:rsidRPr="00265B8D">
                              <w:t xml:space="preserve">Trajectoires du rotor pour une analyse de </w:t>
                            </w:r>
                            <w:r>
                              <w:t>réponse au balourd de classe G1@30000tr/min</w:t>
                            </w:r>
                            <w:r w:rsidRPr="00265B8D">
                              <w:t>, C</w:t>
                            </w:r>
                            <w:r w:rsidRPr="00213355">
                              <w:rPr>
                                <w:vertAlign w:val="subscript"/>
                              </w:rPr>
                              <w:t>r</w:t>
                            </w:r>
                            <w:r w:rsidRPr="00265B8D">
                              <w:t>=31.8µm, f=0.25</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ACFC2" id="Zone de texte 500" o:spid="_x0000_s1070" type="#_x0000_t202" style="position:absolute;left:0;text-align:left;margin-left:0;margin-top:3.1pt;width:456.45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" stroked="f">
                <v:textbox style="mso-fit-shape-to-text:t" inset="0,0,0,0">
                  <w:txbxContent>
                    <w:p w14:paraId="2CA3D947" w14:textId="1F0B8FCF" w:rsidR="00F865FC" w:rsidRPr="00C05184" w:rsidRDefault="00F865FC" w:rsidP="00893E08">
                      <w:pPr>
                        <w:pStyle w:val="Lgende"/>
                        <w:jc w:val="center"/>
                        <w:rPr>
                          <w:noProof/>
                          <w:sz w:val="2"/>
                          <w:szCs w:val="2"/>
                        </w:rPr>
                      </w:pPr>
                      <w:bookmarkStart w:id="255" w:name="_Ref528678972"/>
                      <w:bookmarkStart w:id="256" w:name="_Toc531267511"/>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bookmarkEnd w:id="255"/>
                      <w:r>
                        <w:t xml:space="preserve"> : </w:t>
                      </w:r>
                      <w:r w:rsidRPr="00265B8D">
                        <w:t xml:space="preserve">Trajectoires du rotor pour une analyse de </w:t>
                      </w:r>
                      <w:r>
                        <w:t>réponse au balourd de classe G1@30000tr/min</w:t>
                      </w:r>
                      <w:r w:rsidRPr="00265B8D">
                        <w:t>, C</w:t>
                      </w:r>
                      <w:r w:rsidRPr="00213355">
                        <w:rPr>
                          <w:vertAlign w:val="subscript"/>
                        </w:rPr>
                        <w:t>r</w:t>
                      </w:r>
                      <w:r w:rsidRPr="00265B8D">
                        <w:t>=31.8µm, f=0.25</w:t>
                      </w:r>
                      <w:bookmarkEnd w:id="256"/>
                    </w:p>
                  </w:txbxContent>
                </v:textbox>
                <w10:wrap anchorx="margin"/>
              </v:shape>
            </w:pict>
          </mc:Fallback>
        </mc:AlternateContent>
      </w:r>
    </w:p>
    <w:bookmarkEnd w:id="252"/>
    <w:p w14:paraId="5E982C89" w14:textId="3526C39C" w:rsidR="000432B7" w:rsidRDefault="000432B7" w:rsidP="000432B7">
      <w:pPr>
        <w:pStyle w:val="Lgende"/>
        <w:jc w:val="center"/>
      </w:pPr>
      <w:r>
        <w:br w:type="page"/>
      </w:r>
    </w:p>
    <w:p w14:paraId="7DDE882A" w14:textId="67DC9B70" w:rsidR="00F865FC" w:rsidRDefault="00F865FC" w:rsidP="00F865FC">
      <w:pPr>
        <w:spacing w:line="360" w:lineRule="auto"/>
        <w:jc w:val="both"/>
      </w:pPr>
      <w:r>
        <w:lastRenderedPageBreak/>
        <w:t>le palier avec un jeu radial de 31.8</w:t>
      </w:r>
      <w:r>
        <w:rPr>
          <w:rFonts w:ascii="Cambria Math" w:hAnsi="Cambria Math"/>
        </w:rPr>
        <w:t>μ</w:t>
      </w:r>
      <w:r>
        <w:t xml:space="preserve">m et pour des conditions de fonctionnement </w:t>
      </w:r>
      <w:r>
        <w:rPr>
          <w:rFonts w:cstheme="minorHAnsi"/>
        </w:rPr>
        <w:t>Ω</w:t>
      </w:r>
      <w:r>
        <w:t>=</w:t>
      </w:r>
      <w:r w:rsidR="009D4609">
        <w:t xml:space="preserve">25 000tr/min et </w:t>
      </w:r>
      <w:r w:rsidRPr="00F865FC">
        <w:rPr>
          <w:i/>
        </w:rPr>
        <w:t>W=</w:t>
      </w:r>
      <w:r>
        <w:t>50N. Deux distributions gaussiennes de hauteurs de plissés et deux écarts-type ont été utilisés. Les résultats montrent que la présence des défauts d’usinage peut avoir un impact non-négligeable sur les trajectoires. Toutefois, des conclusions ne pourraient être tirées qu’après avoir analysé statistiquement un nombre suffisant des défauts d’usinage.</w:t>
      </w:r>
    </w:p>
    <w:tbl>
      <w:tblPr>
        <w:tblStyle w:val="Grilledutableau"/>
        <w:tblW w:w="0" w:type="auto"/>
        <w:tblLayout w:type="fixed"/>
        <w:tblLook w:val="04A0" w:firstRow="1" w:lastRow="0" w:firstColumn="1" w:lastColumn="0" w:noHBand="0" w:noVBand="1"/>
      </w:tblPr>
      <w:tblGrid>
        <w:gridCol w:w="562"/>
        <w:gridCol w:w="2752"/>
        <w:gridCol w:w="2826"/>
        <w:gridCol w:w="2922"/>
      </w:tblGrid>
      <w:tr w:rsidR="0036777C" w14:paraId="248D58EB" w14:textId="77777777" w:rsidTr="0036777C">
        <w:tc>
          <w:tcPr>
            <w:tcW w:w="562" w:type="dxa"/>
          </w:tcPr>
          <w:p w14:paraId="617DA358" w14:textId="77777777" w:rsidR="0036777C" w:rsidRDefault="0036777C" w:rsidP="00AE756E"/>
        </w:tc>
        <w:tc>
          <w:tcPr>
            <w:tcW w:w="2752" w:type="dxa"/>
          </w:tcPr>
          <w:p w14:paraId="2BF05304" w14:textId="77777777" w:rsidR="0036777C" w:rsidRDefault="0036777C" w:rsidP="0036777C">
            <w:pPr>
              <w:jc w:val="center"/>
            </w:pPr>
            <w:r>
              <w:t>Sans défauts</w:t>
            </w:r>
          </w:p>
        </w:tc>
        <w:tc>
          <w:tcPr>
            <w:tcW w:w="2826" w:type="dxa"/>
          </w:tcPr>
          <w:p w14:paraId="3DAD9772" w14:textId="77777777" w:rsidR="0036777C" w:rsidRDefault="0036777C" w:rsidP="0036777C">
            <w:pPr>
              <w:jc w:val="center"/>
            </w:pPr>
            <w:r>
              <w:t>Profil H3 : E.T=5</w:t>
            </w:r>
            <w:r>
              <w:rPr>
                <w:rFonts w:ascii="Cambria Math" w:hAnsi="Cambria Math"/>
              </w:rPr>
              <w:t>μ</w:t>
            </w:r>
            <w:r>
              <w:t>m</w:t>
            </w:r>
          </w:p>
        </w:tc>
        <w:tc>
          <w:tcPr>
            <w:tcW w:w="2922" w:type="dxa"/>
          </w:tcPr>
          <w:p w14:paraId="4797C5D5" w14:textId="77777777" w:rsidR="0036777C" w:rsidRDefault="0036777C" w:rsidP="0036777C">
            <w:pPr>
              <w:jc w:val="center"/>
            </w:pPr>
            <w:r>
              <w:t>Profil H4 : E.T=20</w:t>
            </w:r>
            <w:r>
              <w:rPr>
                <w:rFonts w:ascii="Cambria Math" w:hAnsi="Cambria Math"/>
              </w:rPr>
              <w:t>μ</w:t>
            </w:r>
            <w:r>
              <w:t>m</w:t>
            </w:r>
          </w:p>
        </w:tc>
      </w:tr>
      <w:tr w:rsidR="0036777C" w14:paraId="7FF74F7A" w14:textId="77777777" w:rsidTr="0036777C">
        <w:tc>
          <w:tcPr>
            <w:tcW w:w="562" w:type="dxa"/>
          </w:tcPr>
          <w:p w14:paraId="5D98EF5C" w14:textId="77777777" w:rsidR="0036777C" w:rsidRDefault="00AA11CF" w:rsidP="0036777C">
            <w:r>
              <w:rPr>
                <w:noProof/>
                <w:lang w:eastAsia="fr-FR"/>
              </w:rPr>
              <mc:AlternateContent>
                <mc:Choice Requires="wps">
                  <w:drawing>
                    <wp:anchor distT="0" distB="0" distL="114300" distR="114300" simplePos="0" relativeHeight="251816960" behindDoc="0" locked="0" layoutInCell="1" allowOverlap="1" wp14:anchorId="6889B268" wp14:editId="058E23AA">
                      <wp:simplePos x="0" y="0"/>
                      <wp:positionH relativeFrom="column">
                        <wp:posOffset>-630288</wp:posOffset>
                      </wp:positionH>
                      <wp:positionV relativeFrom="paragraph">
                        <wp:posOffset>707021</wp:posOffset>
                      </wp:positionV>
                      <wp:extent cx="1470660" cy="295275"/>
                      <wp:effectExtent l="0" t="2858" r="0" b="0"/>
                      <wp:wrapNone/>
                      <wp:docPr id="522" name="Zone de texte 522"/>
                      <wp:cNvGraphicFramePr/>
                      <a:graphic xmlns:a="http://schemas.openxmlformats.org/drawingml/2006/main">
                        <a:graphicData uri="http://schemas.microsoft.com/office/word/2010/wordprocessingShape">
                          <wps:wsp>
                            <wps:cNvSpPr txBox="1"/>
                            <wps:spPr>
                              <a:xfrm rot="16200000">
                                <a:off x="0" y="0"/>
                                <a:ext cx="147066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5296D4" w14:textId="77777777" w:rsidR="00F865FC" w:rsidRDefault="00F865FC" w:rsidP="00AA11CF">
                                  <w:pPr>
                                    <w:jc w:val="center"/>
                                  </w:pPr>
                                  <w:r>
                                    <w:t>Sans balourd</w:t>
                                  </w:r>
                                </w:p>
                                <w:p w14:paraId="7371173B" w14:textId="77777777" w:rsidR="00F865FC" w:rsidRDefault="00F865FC" w:rsidP="00AA11C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9B268" id="Zone de texte 522" o:spid="_x0000_s1071" type="#_x0000_t202" style="position:absolute;margin-left:-49.65pt;margin-top:55.65pt;width:115.8pt;height:23.25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" fillcolor="white [3201]" stroked="f" strokeweight=".5pt">
                      <v:textbox>
                        <w:txbxContent>
                          <w:p w14:paraId="585296D4" w14:textId="77777777" w:rsidR="00F865FC" w:rsidRDefault="00F865FC" w:rsidP="00AA11CF">
                            <w:pPr>
                              <w:jc w:val="center"/>
                            </w:pPr>
                            <w:r>
                              <w:t>Sans balourd</w:t>
                            </w:r>
                          </w:p>
                          <w:p w14:paraId="7371173B" w14:textId="77777777" w:rsidR="00F865FC" w:rsidRDefault="00F865FC" w:rsidP="00AA11CF">
                            <w:pPr>
                              <w:jc w:val="center"/>
                            </w:pPr>
                          </w:p>
                        </w:txbxContent>
                      </v:textbox>
                    </v:shape>
                  </w:pict>
                </mc:Fallback>
              </mc:AlternateContent>
            </w:r>
          </w:p>
        </w:tc>
        <w:tc>
          <w:tcPr>
            <w:tcW w:w="2752" w:type="dxa"/>
          </w:tcPr>
          <w:p w14:paraId="4F237AE8" w14:textId="77777777" w:rsidR="0036777C" w:rsidRDefault="0036777C" w:rsidP="00AE756E">
            <w:r>
              <w:rPr>
                <w:noProof/>
                <w:lang w:eastAsia="fr-FR"/>
              </w:rPr>
              <w:drawing>
                <wp:inline distT="0" distB="0" distL="0" distR="0" wp14:anchorId="38FAE91B" wp14:editId="0CCD7B11">
                  <wp:extent cx="1656000" cy="1645200"/>
                  <wp:effectExtent l="0" t="0" r="1905"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56000" cy="1645200"/>
                          </a:xfrm>
                          <a:prstGeom prst="rect">
                            <a:avLst/>
                          </a:prstGeom>
                        </pic:spPr>
                      </pic:pic>
                    </a:graphicData>
                  </a:graphic>
                </wp:inline>
              </w:drawing>
            </w:r>
          </w:p>
        </w:tc>
        <w:tc>
          <w:tcPr>
            <w:tcW w:w="2826" w:type="dxa"/>
          </w:tcPr>
          <w:p w14:paraId="1F2EF1FF" w14:textId="77777777" w:rsidR="0036777C" w:rsidRDefault="0036777C" w:rsidP="00AE756E">
            <w:ins w:id="257" w:author="omar BENCHEKROUN" w:date="2018-11-25T13:13:00Z">
              <w:r>
                <w:rPr>
                  <w:noProof/>
                  <w:lang w:eastAsia="fr-FR"/>
                </w:rPr>
                <w:drawing>
                  <wp:inline distT="0" distB="0" distL="0" distR="0" wp14:anchorId="41F6EEE0" wp14:editId="3936EDF4">
                    <wp:extent cx="1656000" cy="1630800"/>
                    <wp:effectExtent l="0" t="0" r="1905"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56000" cy="1630800"/>
                            </a:xfrm>
                            <a:prstGeom prst="rect">
                              <a:avLst/>
                            </a:prstGeom>
                          </pic:spPr>
                        </pic:pic>
                      </a:graphicData>
                    </a:graphic>
                  </wp:inline>
                </w:drawing>
              </w:r>
            </w:ins>
          </w:p>
        </w:tc>
        <w:tc>
          <w:tcPr>
            <w:tcW w:w="2922" w:type="dxa"/>
          </w:tcPr>
          <w:p w14:paraId="670683B3" w14:textId="77777777" w:rsidR="0036777C" w:rsidRDefault="0036777C" w:rsidP="00AE756E">
            <w:ins w:id="258" w:author="omar BENCHEKROUN" w:date="2018-11-25T13:15:00Z">
              <w:r>
                <w:rPr>
                  <w:noProof/>
                  <w:lang w:eastAsia="fr-FR"/>
                </w:rPr>
                <w:drawing>
                  <wp:inline distT="0" distB="0" distL="0" distR="0" wp14:anchorId="0B5376AC" wp14:editId="1BFC4D79">
                    <wp:extent cx="1656000" cy="1638000"/>
                    <wp:effectExtent l="0" t="0" r="1905" b="63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56000" cy="1638000"/>
                            </a:xfrm>
                            <a:prstGeom prst="rect">
                              <a:avLst/>
                            </a:prstGeom>
                          </pic:spPr>
                        </pic:pic>
                      </a:graphicData>
                    </a:graphic>
                  </wp:inline>
                </w:drawing>
              </w:r>
            </w:ins>
          </w:p>
        </w:tc>
      </w:tr>
      <w:tr w:rsidR="0036777C" w14:paraId="4337A43B" w14:textId="77777777" w:rsidTr="0036777C">
        <w:tc>
          <w:tcPr>
            <w:tcW w:w="562" w:type="dxa"/>
          </w:tcPr>
          <w:p w14:paraId="4DB0F946" w14:textId="77777777" w:rsidR="0036777C" w:rsidRDefault="00AA11CF" w:rsidP="00AE756E">
            <w:r>
              <w:rPr>
                <w:noProof/>
                <w:lang w:eastAsia="fr-FR"/>
              </w:rPr>
              <mc:AlternateContent>
                <mc:Choice Requires="wps">
                  <w:drawing>
                    <wp:anchor distT="0" distB="0" distL="114300" distR="114300" simplePos="0" relativeHeight="251814912" behindDoc="0" locked="0" layoutInCell="1" allowOverlap="1" wp14:anchorId="3934DC25" wp14:editId="3BEE5254">
                      <wp:simplePos x="0" y="0"/>
                      <wp:positionH relativeFrom="column">
                        <wp:posOffset>-628966</wp:posOffset>
                      </wp:positionH>
                      <wp:positionV relativeFrom="paragraph">
                        <wp:posOffset>704976</wp:posOffset>
                      </wp:positionV>
                      <wp:extent cx="1470660" cy="295275"/>
                      <wp:effectExtent l="0" t="2858" r="0" b="0"/>
                      <wp:wrapNone/>
                      <wp:docPr id="524" name="Zone de texte 524"/>
                      <wp:cNvGraphicFramePr/>
                      <a:graphic xmlns:a="http://schemas.openxmlformats.org/drawingml/2006/main">
                        <a:graphicData uri="http://schemas.microsoft.com/office/word/2010/wordprocessingShape">
                          <wps:wsp>
                            <wps:cNvSpPr txBox="1"/>
                            <wps:spPr>
                              <a:xfrm rot="16200000">
                                <a:off x="0" y="0"/>
                                <a:ext cx="147066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5DE18" w14:textId="77777777" w:rsidR="00F865FC" w:rsidRDefault="00F865FC" w:rsidP="0036777C">
                                  <w:pPr>
                                    <w:jc w:val="center"/>
                                  </w:pPr>
                                  <w:r>
                                    <w:t>Avec balourd</w:t>
                                  </w:r>
                                </w:p>
                                <w:p w14:paraId="0B16448B" w14:textId="77777777" w:rsidR="00F865FC" w:rsidRDefault="00F865FC" w:rsidP="0036777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4DC25" id="Zone de texte 524" o:spid="_x0000_s1072" type="#_x0000_t202" style="position:absolute;margin-left:-49.5pt;margin-top:55.5pt;width:115.8pt;height:23.25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" fillcolor="white [3201]" stroked="f" strokeweight=".5pt">
                      <v:textbox>
                        <w:txbxContent>
                          <w:p w14:paraId="7BB5DE18" w14:textId="77777777" w:rsidR="00F865FC" w:rsidRDefault="00F865FC" w:rsidP="0036777C">
                            <w:pPr>
                              <w:jc w:val="center"/>
                            </w:pPr>
                            <w:r>
                              <w:t>Avec balourd</w:t>
                            </w:r>
                          </w:p>
                          <w:p w14:paraId="0B16448B" w14:textId="77777777" w:rsidR="00F865FC" w:rsidRDefault="00F865FC" w:rsidP="0036777C">
                            <w:pPr>
                              <w:jc w:val="center"/>
                            </w:pPr>
                          </w:p>
                        </w:txbxContent>
                      </v:textbox>
                    </v:shape>
                  </w:pict>
                </mc:Fallback>
              </mc:AlternateContent>
            </w:r>
          </w:p>
        </w:tc>
        <w:tc>
          <w:tcPr>
            <w:tcW w:w="2752" w:type="dxa"/>
          </w:tcPr>
          <w:p w14:paraId="1957D94F" w14:textId="77777777" w:rsidR="0036777C" w:rsidRDefault="0036777C" w:rsidP="00AE756E">
            <w:r>
              <w:rPr>
                <w:noProof/>
                <w:lang w:eastAsia="fr-FR"/>
              </w:rPr>
              <w:drawing>
                <wp:inline distT="0" distB="0" distL="0" distR="0" wp14:anchorId="40D94705" wp14:editId="6A8650DF">
                  <wp:extent cx="1656000" cy="1627200"/>
                  <wp:effectExtent l="0" t="0" r="1905"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56000" cy="1627200"/>
                          </a:xfrm>
                          <a:prstGeom prst="rect">
                            <a:avLst/>
                          </a:prstGeom>
                        </pic:spPr>
                      </pic:pic>
                    </a:graphicData>
                  </a:graphic>
                </wp:inline>
              </w:drawing>
            </w:r>
          </w:p>
        </w:tc>
        <w:tc>
          <w:tcPr>
            <w:tcW w:w="2826" w:type="dxa"/>
          </w:tcPr>
          <w:p w14:paraId="5A386E3C" w14:textId="77777777" w:rsidR="0036777C" w:rsidRDefault="0036777C" w:rsidP="00AE756E">
            <w:r>
              <w:rPr>
                <w:noProof/>
                <w:lang w:eastAsia="fr-FR"/>
              </w:rPr>
              <w:drawing>
                <wp:inline distT="0" distB="0" distL="0" distR="0" wp14:anchorId="3DD974D8" wp14:editId="5A6469A5">
                  <wp:extent cx="1656000" cy="1584000"/>
                  <wp:effectExtent l="0" t="0" r="1905"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6000" cy="1584000"/>
                          </a:xfrm>
                          <a:prstGeom prst="rect">
                            <a:avLst/>
                          </a:prstGeom>
                          <a:noFill/>
                        </pic:spPr>
                      </pic:pic>
                    </a:graphicData>
                  </a:graphic>
                </wp:inline>
              </w:drawing>
            </w:r>
          </w:p>
        </w:tc>
        <w:tc>
          <w:tcPr>
            <w:tcW w:w="2922" w:type="dxa"/>
          </w:tcPr>
          <w:p w14:paraId="41E9D906" w14:textId="77777777" w:rsidR="0036777C" w:rsidRDefault="0036777C" w:rsidP="0036777C">
            <w:pPr>
              <w:keepNext/>
            </w:pPr>
            <w:r>
              <w:rPr>
                <w:noProof/>
                <w:lang w:eastAsia="fr-FR"/>
              </w:rPr>
              <w:drawing>
                <wp:inline distT="0" distB="0" distL="0" distR="0" wp14:anchorId="5935BD5A" wp14:editId="7DADFA70">
                  <wp:extent cx="1656000" cy="1641600"/>
                  <wp:effectExtent l="0" t="0" r="190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56000" cy="1641600"/>
                          </a:xfrm>
                          <a:prstGeom prst="rect">
                            <a:avLst/>
                          </a:prstGeom>
                          <a:noFill/>
                        </pic:spPr>
                      </pic:pic>
                    </a:graphicData>
                  </a:graphic>
                </wp:inline>
              </w:drawing>
            </w:r>
          </w:p>
        </w:tc>
      </w:tr>
    </w:tbl>
    <w:p w14:paraId="48A4383C" w14:textId="25A42870" w:rsidR="0036777C" w:rsidRDefault="0036777C" w:rsidP="0036777C">
      <w:pPr>
        <w:pStyle w:val="Lgende"/>
        <w:jc w:val="center"/>
      </w:pPr>
      <w:bookmarkStart w:id="259" w:name="_Ref531183925"/>
      <w:bookmarkStart w:id="260" w:name="_Toc531267512"/>
      <w:r>
        <w:t xml:space="preserve">Figure </w:t>
      </w:r>
      <w:r w:rsidR="007732FC">
        <w:rPr>
          <w:noProof/>
        </w:rPr>
        <w:fldChar w:fldCharType="begin"/>
      </w:r>
      <w:r w:rsidR="007732FC">
        <w:rPr>
          <w:noProof/>
        </w:rPr>
        <w:instrText xml:space="preserve"> SEQ Figure \* ARABIC </w:instrText>
      </w:r>
      <w:r w:rsidR="007732FC">
        <w:rPr>
          <w:noProof/>
        </w:rPr>
        <w:fldChar w:fldCharType="separate"/>
      </w:r>
      <w:r w:rsidR="009D4609">
        <w:rPr>
          <w:noProof/>
        </w:rPr>
        <w:t>69</w:t>
      </w:r>
      <w:r w:rsidR="007732FC">
        <w:rPr>
          <w:noProof/>
        </w:rPr>
        <w:fldChar w:fldCharType="end"/>
      </w:r>
      <w:bookmarkEnd w:id="259"/>
      <w:r>
        <w:t xml:space="preserve"> : Trajectoire du rotor </w:t>
      </w:r>
      <w:r w:rsidR="00F15867">
        <w:t xml:space="preserve">pour une analyse de stabilité </w:t>
      </w:r>
      <w:r w:rsidR="00F865FC">
        <w:t xml:space="preserve">et pour une réponse au balourd de </w:t>
      </w:r>
      <w:r w:rsidR="00213355">
        <w:t>classe G1@</w:t>
      </w:r>
      <w:r w:rsidR="00F865FC">
        <w:t>30000 tr/min,</w:t>
      </w:r>
      <w:r w:rsidR="00F15867">
        <w:t xml:space="preserve"> </w:t>
      </w:r>
      <w:r w:rsidR="00F15867" w:rsidRPr="00265B8D">
        <w:t>Cr=31.8µm, f=0.25</w:t>
      </w:r>
      <w:r w:rsidR="00213355">
        <w:t>,</w:t>
      </w:r>
      <w:r w:rsidR="00F15867">
        <w:t xml:space="preserve"> </w:t>
      </w:r>
      <w:r w:rsidR="00F15867">
        <w:rPr>
          <w:rFonts w:cstheme="minorHAnsi"/>
        </w:rPr>
        <w:t>Ω</w:t>
      </w:r>
      <w:r w:rsidR="00F15867">
        <w:t xml:space="preserve">=25000tr/min et </w:t>
      </w:r>
      <w:r w:rsidR="00213355">
        <w:t>W</w:t>
      </w:r>
      <w:r w:rsidR="00F15867">
        <w:t>=50N</w:t>
      </w:r>
      <w:r w:rsidR="00F865FC">
        <w:t>, a</w:t>
      </w:r>
      <w:r w:rsidR="00B227D0">
        <w:t>vec et sans défauts d’usinage</w:t>
      </w:r>
      <w:bookmarkEnd w:id="260"/>
    </w:p>
    <w:tbl>
      <w:tblPr>
        <w:tblStyle w:val="Grilledutableau"/>
        <w:tblW w:w="0" w:type="auto"/>
        <w:tblInd w:w="5" w:type="dxa"/>
        <w:tblLook w:val="04A0" w:firstRow="1" w:lastRow="0" w:firstColumn="1" w:lastColumn="0" w:noHBand="0" w:noVBand="1"/>
      </w:tblPr>
      <w:tblGrid>
        <w:gridCol w:w="560"/>
        <w:gridCol w:w="4250"/>
        <w:gridCol w:w="4247"/>
      </w:tblGrid>
      <w:tr w:rsidR="00B11D5F" w14:paraId="3743AFAB" w14:textId="77777777" w:rsidTr="00B758B9">
        <w:tc>
          <w:tcPr>
            <w:tcW w:w="560" w:type="dxa"/>
            <w:tcBorders>
              <w:top w:val="single" w:sz="4" w:space="0" w:color="auto"/>
              <w:left w:val="single" w:sz="4" w:space="0" w:color="auto"/>
              <w:bottom w:val="single" w:sz="4" w:space="0" w:color="auto"/>
              <w:right w:val="single" w:sz="4" w:space="0" w:color="auto"/>
            </w:tcBorders>
          </w:tcPr>
          <w:p w14:paraId="7605C500" w14:textId="5D64913F" w:rsidR="00B11D5F" w:rsidRDefault="00B11D5F" w:rsidP="00B11D5F">
            <w:r>
              <w:rPr>
                <w:noProof/>
                <w:lang w:eastAsia="fr-FR"/>
              </w:rPr>
              <mc:AlternateContent>
                <mc:Choice Requires="wps">
                  <w:drawing>
                    <wp:anchor distT="0" distB="0" distL="114300" distR="114300" simplePos="0" relativeHeight="251819008" behindDoc="0" locked="0" layoutInCell="1" allowOverlap="1" wp14:anchorId="25E32EB6" wp14:editId="264877C3">
                      <wp:simplePos x="0" y="0"/>
                      <wp:positionH relativeFrom="column">
                        <wp:posOffset>-627768</wp:posOffset>
                      </wp:positionH>
                      <wp:positionV relativeFrom="paragraph">
                        <wp:posOffset>733191</wp:posOffset>
                      </wp:positionV>
                      <wp:extent cx="1470660" cy="295275"/>
                      <wp:effectExtent l="0" t="2858" r="0" b="0"/>
                      <wp:wrapNone/>
                      <wp:docPr id="118" name="Zone de texte 118"/>
                      <wp:cNvGraphicFramePr/>
                      <a:graphic xmlns:a="http://schemas.openxmlformats.org/drawingml/2006/main">
                        <a:graphicData uri="http://schemas.microsoft.com/office/word/2010/wordprocessingShape">
                          <wps:wsp>
                            <wps:cNvSpPr txBox="1"/>
                            <wps:spPr>
                              <a:xfrm rot="16200000">
                                <a:off x="0" y="0"/>
                                <a:ext cx="147066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E1AF7" w14:textId="74FEF51F" w:rsidR="00F865FC" w:rsidRDefault="00F865FC" w:rsidP="00B11D5F">
                                  <w:pPr>
                                    <w:jc w:val="center"/>
                                  </w:pPr>
                                  <w:r>
                                    <w:t>Sans défauts</w:t>
                                  </w:r>
                                </w:p>
                                <w:p w14:paraId="740E9F91" w14:textId="77777777" w:rsidR="00F865FC" w:rsidRDefault="00F865FC" w:rsidP="00B11D5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32EB6" id="Zone de texte 118" o:spid="_x0000_s1073" type="#_x0000_t202" style="position:absolute;margin-left:-49.45pt;margin-top:57.75pt;width:115.8pt;height:23.25pt;rotation:-9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" fillcolor="white [3201]" stroked="f" strokeweight=".5pt">
                      <v:textbox>
                        <w:txbxContent>
                          <w:p w14:paraId="1B2E1AF7" w14:textId="74FEF51F" w:rsidR="00F865FC" w:rsidRDefault="00F865FC" w:rsidP="00B11D5F">
                            <w:pPr>
                              <w:jc w:val="center"/>
                            </w:pPr>
                            <w:r>
                              <w:t>Sans défauts</w:t>
                            </w:r>
                          </w:p>
                          <w:p w14:paraId="740E9F91" w14:textId="77777777" w:rsidR="00F865FC" w:rsidRDefault="00F865FC" w:rsidP="00B11D5F">
                            <w:pPr>
                              <w:jc w:val="center"/>
                            </w:pPr>
                          </w:p>
                        </w:txbxContent>
                      </v:textbox>
                    </v:shape>
                  </w:pict>
                </mc:Fallback>
              </mc:AlternateContent>
            </w:r>
          </w:p>
        </w:tc>
        <w:tc>
          <w:tcPr>
            <w:tcW w:w="4250" w:type="dxa"/>
            <w:tcBorders>
              <w:top w:val="single" w:sz="4" w:space="0" w:color="auto"/>
              <w:left w:val="single" w:sz="4" w:space="0" w:color="auto"/>
              <w:bottom w:val="single" w:sz="4" w:space="0" w:color="auto"/>
              <w:right w:val="single" w:sz="4" w:space="0" w:color="auto"/>
            </w:tcBorders>
          </w:tcPr>
          <w:p w14:paraId="56639074" w14:textId="64D869ED" w:rsidR="00B11D5F" w:rsidRDefault="00B11D5F" w:rsidP="00CC3986">
            <w:pPr>
              <w:jc w:val="center"/>
            </w:pPr>
            <w:r>
              <w:rPr>
                <w:noProof/>
                <w:lang w:eastAsia="fr-FR"/>
              </w:rPr>
              <w:drawing>
                <wp:inline distT="0" distB="0" distL="0" distR="0" wp14:anchorId="5280B0B7" wp14:editId="3D85C9A7">
                  <wp:extent cx="2019600" cy="1656000"/>
                  <wp:effectExtent l="0" t="0" r="0" b="190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19600" cy="1656000"/>
                          </a:xfrm>
                          <a:prstGeom prst="rect">
                            <a:avLst/>
                          </a:prstGeom>
                          <a:noFill/>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tcPr>
          <w:p w14:paraId="44A98AEE" w14:textId="0B9DF743" w:rsidR="00B11D5F" w:rsidRDefault="00B11D5F" w:rsidP="00B11D5F">
            <w:r>
              <w:rPr>
                <w:noProof/>
                <w:lang w:eastAsia="fr-FR"/>
              </w:rPr>
              <w:drawing>
                <wp:inline distT="0" distB="0" distL="0" distR="0" wp14:anchorId="462375F8" wp14:editId="4D96527F">
                  <wp:extent cx="2519141" cy="1653235"/>
                  <wp:effectExtent l="0" t="0" r="0" b="444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4493"/>
                          <a:stretch/>
                        </pic:blipFill>
                        <pic:spPr bwMode="auto">
                          <a:xfrm>
                            <a:off x="0" y="0"/>
                            <a:ext cx="2520000" cy="16537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1D5F" w14:paraId="5B2137AF" w14:textId="77777777" w:rsidTr="00B758B9">
        <w:tc>
          <w:tcPr>
            <w:tcW w:w="560" w:type="dxa"/>
            <w:tcBorders>
              <w:top w:val="single" w:sz="4" w:space="0" w:color="auto"/>
              <w:left w:val="single" w:sz="4" w:space="0" w:color="auto"/>
              <w:bottom w:val="single" w:sz="4" w:space="0" w:color="auto"/>
              <w:right w:val="single" w:sz="4" w:space="0" w:color="auto"/>
            </w:tcBorders>
          </w:tcPr>
          <w:p w14:paraId="3AB6F97B" w14:textId="4670784C" w:rsidR="00B11D5F" w:rsidRDefault="00B227D0" w:rsidP="00B11D5F">
            <w:r>
              <w:rPr>
                <w:noProof/>
                <w:lang w:eastAsia="fr-FR"/>
              </w:rPr>
              <mc:AlternateContent>
                <mc:Choice Requires="wps">
                  <w:drawing>
                    <wp:anchor distT="0" distB="0" distL="114300" distR="114300" simplePos="0" relativeHeight="251821056" behindDoc="0" locked="0" layoutInCell="1" allowOverlap="1" wp14:anchorId="0BC9FD0F" wp14:editId="773CA711">
                      <wp:simplePos x="0" y="0"/>
                      <wp:positionH relativeFrom="column">
                        <wp:posOffset>-619441</wp:posOffset>
                      </wp:positionH>
                      <wp:positionV relativeFrom="paragraph">
                        <wp:posOffset>736617</wp:posOffset>
                      </wp:positionV>
                      <wp:extent cx="1470660" cy="295275"/>
                      <wp:effectExtent l="0" t="2858" r="0" b="0"/>
                      <wp:wrapNone/>
                      <wp:docPr id="124" name="Zone de texte 124"/>
                      <wp:cNvGraphicFramePr/>
                      <a:graphic xmlns:a="http://schemas.openxmlformats.org/drawingml/2006/main">
                        <a:graphicData uri="http://schemas.microsoft.com/office/word/2010/wordprocessingShape">
                          <wps:wsp>
                            <wps:cNvSpPr txBox="1"/>
                            <wps:spPr>
                              <a:xfrm rot="16200000">
                                <a:off x="0" y="0"/>
                                <a:ext cx="147066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BC475" w14:textId="478704D3" w:rsidR="00F865FC" w:rsidRDefault="00F865FC" w:rsidP="00B227D0">
                                  <w:pPr>
                                    <w:jc w:val="center"/>
                                  </w:pPr>
                                  <w:r>
                                    <w:t>Profil H3 : E.T=5</w:t>
                                  </w:r>
                                  <w:r>
                                    <w:rPr>
                                      <w:rFonts w:ascii="Cambria Math" w:hAnsi="Cambria Math"/>
                                    </w:rPr>
                                    <w:t>μ</w:t>
                                  </w: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9FD0F" id="Zone de texte 124" o:spid="_x0000_s1074" type="#_x0000_t202" style="position:absolute;margin-left:-48.75pt;margin-top:58pt;width:115.8pt;height:23.25pt;rotation:-9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" fillcolor="white [3201]" stroked="f" strokeweight=".5pt">
                      <v:textbox>
                        <w:txbxContent>
                          <w:p w14:paraId="5F7BC475" w14:textId="478704D3" w:rsidR="00F865FC" w:rsidRDefault="00F865FC" w:rsidP="00B227D0">
                            <w:pPr>
                              <w:jc w:val="center"/>
                            </w:pPr>
                            <w:r>
                              <w:t>Profil H3 : E.T=5</w:t>
                            </w:r>
                            <w:r>
                              <w:rPr>
                                <w:rFonts w:ascii="Cambria Math" w:hAnsi="Cambria Math"/>
                              </w:rPr>
                              <w:t>μ</w:t>
                            </w:r>
                            <w:r>
                              <w:t>m</w:t>
                            </w:r>
                          </w:p>
                        </w:txbxContent>
                      </v:textbox>
                    </v:shape>
                  </w:pict>
                </mc:Fallback>
              </mc:AlternateContent>
            </w:r>
          </w:p>
        </w:tc>
        <w:tc>
          <w:tcPr>
            <w:tcW w:w="4250" w:type="dxa"/>
            <w:tcBorders>
              <w:top w:val="single" w:sz="4" w:space="0" w:color="auto"/>
              <w:left w:val="single" w:sz="4" w:space="0" w:color="auto"/>
              <w:bottom w:val="single" w:sz="4" w:space="0" w:color="auto"/>
              <w:right w:val="single" w:sz="4" w:space="0" w:color="auto"/>
            </w:tcBorders>
          </w:tcPr>
          <w:p w14:paraId="188DACAB" w14:textId="2BB07E7A" w:rsidR="00B11D5F" w:rsidRDefault="00B11D5F" w:rsidP="00B11D5F">
            <w:pPr>
              <w:jc w:val="center"/>
            </w:pPr>
            <w:r>
              <w:rPr>
                <w:noProof/>
                <w:lang w:eastAsia="fr-FR"/>
              </w:rPr>
              <w:drawing>
                <wp:inline distT="0" distB="0" distL="0" distR="0" wp14:anchorId="572ED134" wp14:editId="68C38A6F">
                  <wp:extent cx="1998000" cy="1656000"/>
                  <wp:effectExtent l="0" t="0" r="2540"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98000" cy="1656000"/>
                          </a:xfrm>
                          <a:prstGeom prst="rect">
                            <a:avLst/>
                          </a:prstGeom>
                          <a:noFill/>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tcPr>
          <w:p w14:paraId="0E25CC74" w14:textId="37ACD1C8" w:rsidR="00B11D5F" w:rsidRDefault="00B11D5F" w:rsidP="00B11D5F">
            <w:r>
              <w:rPr>
                <w:noProof/>
                <w:lang w:eastAsia="fr-FR"/>
              </w:rPr>
              <w:drawing>
                <wp:inline distT="0" distB="0" distL="0" distR="0" wp14:anchorId="7BF8A51E" wp14:editId="030F784D">
                  <wp:extent cx="2520000" cy="1634400"/>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20000" cy="1634400"/>
                          </a:xfrm>
                          <a:prstGeom prst="rect">
                            <a:avLst/>
                          </a:prstGeom>
                          <a:noFill/>
                        </pic:spPr>
                      </pic:pic>
                    </a:graphicData>
                  </a:graphic>
                </wp:inline>
              </w:drawing>
            </w:r>
          </w:p>
        </w:tc>
      </w:tr>
      <w:tr w:rsidR="00B11D5F" w14:paraId="4D088794" w14:textId="77777777" w:rsidTr="00B758B9">
        <w:tc>
          <w:tcPr>
            <w:tcW w:w="560" w:type="dxa"/>
            <w:tcBorders>
              <w:top w:val="single" w:sz="4" w:space="0" w:color="auto"/>
              <w:left w:val="single" w:sz="4" w:space="0" w:color="auto"/>
              <w:bottom w:val="single" w:sz="4" w:space="0" w:color="auto"/>
              <w:right w:val="single" w:sz="4" w:space="0" w:color="auto"/>
            </w:tcBorders>
          </w:tcPr>
          <w:p w14:paraId="24622199" w14:textId="4FF3608A" w:rsidR="00B11D5F" w:rsidRDefault="00B758B9" w:rsidP="00B227D0">
            <w:r>
              <w:rPr>
                <w:noProof/>
                <w:lang w:eastAsia="fr-FR"/>
              </w:rPr>
              <w:lastRenderedPageBreak/>
              <mc:AlternateContent>
                <mc:Choice Requires="wps">
                  <w:drawing>
                    <wp:anchor distT="0" distB="0" distL="114300" distR="114300" simplePos="0" relativeHeight="251823104" behindDoc="0" locked="0" layoutInCell="1" allowOverlap="1" wp14:anchorId="204DEF5F" wp14:editId="53EF626D">
                      <wp:simplePos x="0" y="0"/>
                      <wp:positionH relativeFrom="column">
                        <wp:posOffset>-702946</wp:posOffset>
                      </wp:positionH>
                      <wp:positionV relativeFrom="paragraph">
                        <wp:posOffset>694081</wp:posOffset>
                      </wp:positionV>
                      <wp:extent cx="1628775" cy="295275"/>
                      <wp:effectExtent l="0" t="0" r="9525" b="9525"/>
                      <wp:wrapNone/>
                      <wp:docPr id="125" name="Zone de texte 125"/>
                      <wp:cNvGraphicFramePr/>
                      <a:graphic xmlns:a="http://schemas.openxmlformats.org/drawingml/2006/main">
                        <a:graphicData uri="http://schemas.microsoft.com/office/word/2010/wordprocessingShape">
                          <wps:wsp>
                            <wps:cNvSpPr txBox="1"/>
                            <wps:spPr>
                              <a:xfrm rot="16200000">
                                <a:off x="0" y="0"/>
                                <a:ext cx="16287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B73DB" w14:textId="02B95397" w:rsidR="00F865FC" w:rsidRDefault="00F865FC" w:rsidP="00B227D0">
                                  <w:pPr>
                                    <w:jc w:val="center"/>
                                  </w:pPr>
                                  <w:r>
                                    <w:t>Profil H4 : E.T=20</w:t>
                                  </w:r>
                                  <w:r>
                                    <w:rPr>
                                      <w:rFonts w:ascii="Cambria Math" w:hAnsi="Cambria Math"/>
                                    </w:rPr>
                                    <w:t>μ</w:t>
                                  </w: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EF5F" id="Zone de texte 125" o:spid="_x0000_s1075" type="#_x0000_t202" style="position:absolute;margin-left:-55.35pt;margin-top:54.65pt;width:128.25pt;height:23.25pt;rotation:-9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" fillcolor="white [3201]" stroked="f" strokeweight=".5pt">
                      <v:textbox>
                        <w:txbxContent>
                          <w:p w14:paraId="1D8B73DB" w14:textId="02B95397" w:rsidR="00F865FC" w:rsidRDefault="00F865FC" w:rsidP="00B227D0">
                            <w:pPr>
                              <w:jc w:val="center"/>
                            </w:pPr>
                            <w:r>
                              <w:t>Profil H4 : E.T=20</w:t>
                            </w:r>
                            <w:r>
                              <w:rPr>
                                <w:rFonts w:ascii="Cambria Math" w:hAnsi="Cambria Math"/>
                              </w:rPr>
                              <w:t>μ</w:t>
                            </w:r>
                            <w:r>
                              <w:t>m</w:t>
                            </w:r>
                          </w:p>
                        </w:txbxContent>
                      </v:textbox>
                    </v:shape>
                  </w:pict>
                </mc:Fallback>
              </mc:AlternateContent>
            </w:r>
          </w:p>
        </w:tc>
        <w:tc>
          <w:tcPr>
            <w:tcW w:w="4250" w:type="dxa"/>
            <w:tcBorders>
              <w:top w:val="single" w:sz="4" w:space="0" w:color="auto"/>
              <w:left w:val="single" w:sz="4" w:space="0" w:color="auto"/>
              <w:bottom w:val="single" w:sz="4" w:space="0" w:color="auto"/>
              <w:right w:val="single" w:sz="4" w:space="0" w:color="auto"/>
            </w:tcBorders>
          </w:tcPr>
          <w:p w14:paraId="63AFA912" w14:textId="37D05FAE" w:rsidR="00B11D5F" w:rsidRDefault="00B11D5F" w:rsidP="00B11D5F">
            <w:pPr>
              <w:jc w:val="center"/>
            </w:pPr>
            <w:r>
              <w:rPr>
                <w:noProof/>
                <w:lang w:eastAsia="fr-FR"/>
              </w:rPr>
              <w:drawing>
                <wp:inline distT="0" distB="0" distL="0" distR="0" wp14:anchorId="41C1D263" wp14:editId="43C363A6">
                  <wp:extent cx="1789200" cy="1656000"/>
                  <wp:effectExtent l="0" t="0" r="1905" b="190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89200" cy="1656000"/>
                          </a:xfrm>
                          <a:prstGeom prst="rect">
                            <a:avLst/>
                          </a:prstGeom>
                          <a:noFill/>
                        </pic:spPr>
                      </pic:pic>
                    </a:graphicData>
                  </a:graphic>
                </wp:inline>
              </w:drawing>
            </w:r>
          </w:p>
        </w:tc>
        <w:tc>
          <w:tcPr>
            <w:tcW w:w="4247" w:type="dxa"/>
            <w:tcBorders>
              <w:top w:val="single" w:sz="4" w:space="0" w:color="auto"/>
              <w:left w:val="single" w:sz="4" w:space="0" w:color="auto"/>
              <w:bottom w:val="single" w:sz="4" w:space="0" w:color="auto"/>
              <w:right w:val="single" w:sz="4" w:space="0" w:color="auto"/>
            </w:tcBorders>
          </w:tcPr>
          <w:p w14:paraId="64F6041C" w14:textId="572C30BC" w:rsidR="00B11D5F" w:rsidRDefault="00B11D5F" w:rsidP="00B227D0">
            <w:pPr>
              <w:keepNext/>
            </w:pPr>
            <w:r>
              <w:rPr>
                <w:noProof/>
                <w:lang w:eastAsia="fr-FR"/>
              </w:rPr>
              <w:drawing>
                <wp:inline distT="0" distB="0" distL="0" distR="0" wp14:anchorId="55568A5E" wp14:editId="46A7BDB3">
                  <wp:extent cx="2519680" cy="1711757"/>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3344"/>
                          <a:stretch/>
                        </pic:blipFill>
                        <pic:spPr bwMode="auto">
                          <a:xfrm>
                            <a:off x="0" y="0"/>
                            <a:ext cx="2520000" cy="17119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0E369A" w14:textId="5C417239" w:rsidR="00B14393" w:rsidRDefault="00B227D0" w:rsidP="00B227D0">
      <w:pPr>
        <w:pStyle w:val="Lgende"/>
        <w:jc w:val="center"/>
      </w:pPr>
      <w:bookmarkStart w:id="261" w:name="_Ref531260012"/>
      <w:bookmarkStart w:id="262" w:name="_Toc531267513"/>
      <w:r>
        <w:t xml:space="preserve">Figure </w:t>
      </w:r>
      <w:r w:rsidR="009D4609">
        <w:rPr>
          <w:noProof/>
        </w:rPr>
        <w:fldChar w:fldCharType="begin"/>
      </w:r>
      <w:r w:rsidR="009D4609">
        <w:rPr>
          <w:noProof/>
        </w:rPr>
        <w:instrText xml:space="preserve"> SEQ Figure \* ARABIC </w:instrText>
      </w:r>
      <w:r w:rsidR="009D4609">
        <w:rPr>
          <w:noProof/>
        </w:rPr>
        <w:fldChar w:fldCharType="separate"/>
      </w:r>
      <w:r w:rsidR="009D4609">
        <w:rPr>
          <w:noProof/>
        </w:rPr>
        <w:t>70</w:t>
      </w:r>
      <w:r w:rsidR="009D4609">
        <w:rPr>
          <w:noProof/>
        </w:rPr>
        <w:fldChar w:fldCharType="end"/>
      </w:r>
      <w:bookmarkEnd w:id="261"/>
      <w:r>
        <w:t xml:space="preserve"> : </w:t>
      </w:r>
      <w:r w:rsidR="00B758B9">
        <w:t>Détails des t</w:t>
      </w:r>
      <w:r>
        <w:t xml:space="preserve">rajectoires du rotor et transformées de Fourier </w:t>
      </w:r>
      <w:r w:rsidR="00F865FC">
        <w:t xml:space="preserve">du déplacement </w:t>
      </w:r>
      <w:r>
        <w:t xml:space="preserve">pour une analyse de </w:t>
      </w:r>
      <w:r w:rsidR="00F865FC">
        <w:t>réponse au balourd de classe G1@30000 tr/min,</w:t>
      </w:r>
      <w:r>
        <w:t xml:space="preserve"> </w:t>
      </w:r>
      <w:r w:rsidRPr="00265B8D">
        <w:t>Cr=31.8µm, f=0.25</w:t>
      </w:r>
      <w:r>
        <w:t xml:space="preserve">, </w:t>
      </w:r>
      <w:r>
        <w:rPr>
          <w:rFonts w:cstheme="minorHAnsi"/>
        </w:rPr>
        <w:t>Ω</w:t>
      </w:r>
      <w:r w:rsidR="00F865FC">
        <w:t>=25000tr/min et W=50N, a</w:t>
      </w:r>
      <w:r>
        <w:t>vec et sans défauts d’usinage</w:t>
      </w:r>
      <w:bookmarkEnd w:id="262"/>
    </w:p>
    <w:p w14:paraId="6AA798CF" w14:textId="77777777" w:rsidR="00B227D0" w:rsidRPr="00B227D0" w:rsidRDefault="00B227D0" w:rsidP="00B227D0"/>
    <w:p w14:paraId="3F51A5DC" w14:textId="77777777" w:rsidR="00B14393" w:rsidRDefault="00B14393" w:rsidP="0041671F">
      <w:pPr>
        <w:pStyle w:val="Titre3"/>
        <w:numPr>
          <w:ilvl w:val="1"/>
          <w:numId w:val="17"/>
        </w:numPr>
        <w:rPr>
          <w:rFonts w:eastAsiaTheme="minorEastAsia"/>
        </w:rPr>
      </w:pPr>
      <w:bookmarkStart w:id="263" w:name="_Toc531267435"/>
      <w:r>
        <w:rPr>
          <w:rFonts w:eastAsiaTheme="minorEastAsia"/>
        </w:rPr>
        <w:t>Analyse du rotor rigide à quatre degrés de liberté</w:t>
      </w:r>
      <w:bookmarkEnd w:id="263"/>
    </w:p>
    <w:p w14:paraId="3A54C2B0" w14:textId="77777777" w:rsidR="00AA11CF" w:rsidRPr="00AA11CF" w:rsidRDefault="00AA11CF" w:rsidP="00AA11CF">
      <w:pPr>
        <w:rPr>
          <w:sz w:val="2"/>
          <w:szCs w:val="2"/>
        </w:rPr>
      </w:pPr>
    </w:p>
    <w:p w14:paraId="60BDA4A4" w14:textId="1D1AA46C" w:rsidR="000432B7" w:rsidRPr="000432B7" w:rsidRDefault="00EF4B82" w:rsidP="00193238">
      <w:pPr>
        <w:spacing w:line="360" w:lineRule="auto"/>
        <w:jc w:val="both"/>
      </w:pPr>
      <w:r>
        <w:t>Le modèle de rotor à 2</w:t>
      </w:r>
      <w:r w:rsidR="00780E21">
        <w:t xml:space="preserve"> DDL</w:t>
      </w:r>
      <w:r w:rsidR="000432B7" w:rsidRPr="000432B7">
        <w:t xml:space="preserve"> est quelque peu artificiel car, dans le cas général, un rotor rigide n’est </w:t>
      </w:r>
      <w:r w:rsidR="000432B7">
        <w:t xml:space="preserve">pas </w:t>
      </w:r>
      <w:r w:rsidR="000432B7" w:rsidRPr="000432B7">
        <w:t>symétrique</w:t>
      </w:r>
      <w:r w:rsidR="000432B7">
        <w:t>. Les déplacements et les vitesses dans les deux paliers sont différents et donc les forces dynamiques sont différentes</w:t>
      </w:r>
      <w:r w:rsidR="000432B7" w:rsidRPr="000432B7">
        <w:t>. Dans ce cas (</w:t>
      </w:r>
      <w:r w:rsidR="00193238">
        <w:fldChar w:fldCharType="begin"/>
      </w:r>
      <w:r w:rsidR="00193238">
        <w:instrText xml:space="preserve"> REF _Ref528765605 \h  \* MERGEFORMAT </w:instrText>
      </w:r>
      <w:r w:rsidR="00193238">
        <w:fldChar w:fldCharType="separate"/>
      </w:r>
      <w:r w:rsidR="009D4609">
        <w:t xml:space="preserve">Figure </w:t>
      </w:r>
      <w:r w:rsidR="009D4609">
        <w:rPr>
          <w:noProof/>
        </w:rPr>
        <w:t>72</w:t>
      </w:r>
      <w:r w:rsidR="00193238">
        <w:fldChar w:fldCharType="end"/>
      </w:r>
      <w:r w:rsidR="000432B7" w:rsidRPr="000432B7">
        <w:t>) le rotor a quatre degrés de liberté, deux translations dans le plan OXY et deux rotation</w:t>
      </w:r>
      <w:r w:rsidR="00193238">
        <w:t>s</w:t>
      </w:r>
      <w:r w:rsidR="000432B7" w:rsidRPr="000432B7">
        <w:t xml:space="preserve"> autour des axes OX et OY.</w:t>
      </w:r>
    </w:p>
    <w:p w14:paraId="66620516" w14:textId="77777777" w:rsidR="000432B7" w:rsidRDefault="000432B7" w:rsidP="00920C12">
      <w:pPr>
        <w:jc w:val="center"/>
      </w:pPr>
      <w:r>
        <w:rPr>
          <w:noProof/>
          <w:lang w:eastAsia="fr-FR"/>
        </w:rPr>
        <w:drawing>
          <wp:inline distT="0" distB="0" distL="0" distR="0" wp14:anchorId="166D853D" wp14:editId="7D50D1A7">
            <wp:extent cx="3464141" cy="1431985"/>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12990" cy="1493515"/>
                    </a:xfrm>
                    <a:prstGeom prst="rect">
                      <a:avLst/>
                    </a:prstGeom>
                    <a:noFill/>
                  </pic:spPr>
                </pic:pic>
              </a:graphicData>
            </a:graphic>
          </wp:inline>
        </w:drawing>
      </w:r>
    </w:p>
    <w:p w14:paraId="596A1134" w14:textId="770E274F" w:rsidR="000432B7" w:rsidRPr="00AA11CF" w:rsidRDefault="000432B7" w:rsidP="00AA11CF">
      <w:pPr>
        <w:pStyle w:val="Lgende"/>
        <w:jc w:val="center"/>
      </w:pPr>
      <w:bookmarkStart w:id="264" w:name="_Toc531267514"/>
      <w:r>
        <w:t xml:space="preserve">Figure </w:t>
      </w:r>
      <w:r>
        <w:rPr>
          <w:noProof/>
        </w:rPr>
        <w:fldChar w:fldCharType="begin"/>
      </w:r>
      <w:r>
        <w:rPr>
          <w:noProof/>
        </w:rPr>
        <w:instrText xml:space="preserve"> SEQ Figure \* ARABIC </w:instrText>
      </w:r>
      <w:r>
        <w:rPr>
          <w:noProof/>
        </w:rPr>
        <w:fldChar w:fldCharType="separate"/>
      </w:r>
      <w:r w:rsidR="009D4609">
        <w:rPr>
          <w:noProof/>
        </w:rPr>
        <w:t>71</w:t>
      </w:r>
      <w:r>
        <w:rPr>
          <w:noProof/>
        </w:rPr>
        <w:fldChar w:fldCharType="end"/>
      </w:r>
      <w:r>
        <w:t xml:space="preserve"> : Schéma et notations du rotor rigide à 4 </w:t>
      </w:r>
      <w:r w:rsidR="00780E21">
        <w:t>DDL</w:t>
      </w:r>
      <w:bookmarkEnd w:id="264"/>
    </w:p>
    <w:p w14:paraId="5522ED87" w14:textId="77777777" w:rsidR="000432B7" w:rsidRDefault="000432B7" w:rsidP="000432B7">
      <w:r>
        <w:t>Les équations du mouv</w:t>
      </w:r>
      <w:r w:rsidR="00780E21">
        <w:t>ement du rotor à quatre DDL</w:t>
      </w:r>
      <w:r>
        <w:t xml:space="preserve"> s’écrivent :</w:t>
      </w:r>
    </w:p>
    <w:p w14:paraId="37FF34A0" w14:textId="77777777" w:rsidR="000432B7" w:rsidRPr="009B759F" w:rsidRDefault="000432B7" w:rsidP="000432B7">
      <w:pPr>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0432B7" w14:paraId="1FDAECD0" w14:textId="77777777" w:rsidTr="009B759F">
        <w:tc>
          <w:tcPr>
            <w:tcW w:w="8359" w:type="dxa"/>
          </w:tcPr>
          <w:p w14:paraId="5492BD22" w14:textId="77777777" w:rsidR="000432B7" w:rsidRDefault="00F865FC" w:rsidP="00773965">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cs="Arial"/>
                                  <w:i/>
                                </w:rPr>
                              </m:ctrlPr>
                            </m:sSubPr>
                            <m:e>
                              <m:r>
                                <w:rPr>
                                  <w:rFonts w:ascii="Cambria Math" w:hAnsi="Cambria Math" w:cs="Arial"/>
                                </w:rPr>
                                <m:t>M</m:t>
                              </m:r>
                            </m:e>
                            <m:sub>
                              <m:r>
                                <w:rPr>
                                  <w:rFonts w:ascii="Cambria Math" w:hAnsi="Cambria Math" w:cs="Arial"/>
                                </w:rPr>
                                <m:t>R</m:t>
                              </m:r>
                            </m:sub>
                          </m:sSub>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G</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x</m:t>
                              </m:r>
                            </m:sub>
                            <m:sup>
                              <m:r>
                                <w:rPr>
                                  <w:rFonts w:ascii="Cambria Math" w:hAnsi="Cambria Math" w:cs="Arial"/>
                                </w:rPr>
                                <m:t>1</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x</m:t>
                              </m:r>
                            </m:sub>
                            <m:sup>
                              <m:r>
                                <w:rPr>
                                  <w:rFonts w:ascii="Cambria Math" w:hAnsi="Cambria Math" w:cs="Arial"/>
                                </w:rPr>
                                <m:t>2</m:t>
                              </m:r>
                            </m:sup>
                          </m:sSubSup>
                          <m:r>
                            <w:rPr>
                              <w:rFonts w:ascii="Cambria Math" w:cs="Arial"/>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cos</m:t>
                          </m:r>
                          <m:d>
                            <m:dPr>
                              <m:ctrlPr>
                                <w:rPr>
                                  <w:rFonts w:ascii="Cambria Math" w:hAnsi="Cambria Math"/>
                                  <w:i/>
                                </w:rPr>
                              </m:ctrlPr>
                            </m:dPr>
                            <m:e>
                              <m:r>
                                <m:rPr>
                                  <m:sty m:val="p"/>
                                </m:rPr>
                                <w:rPr>
                                  <w:rFonts w:ascii="Cambria Math" w:hAnsi="Cambria Math"/>
                                </w:rPr>
                                <m:t>Ωt</m:t>
                              </m:r>
                            </m:e>
                          </m:d>
                        </m:e>
                      </m:mr>
                      <m:mr>
                        <m:e>
                          <m:sSub>
                            <m:sSubPr>
                              <m:ctrlPr>
                                <w:rPr>
                                  <w:rFonts w:ascii="Cambria Math" w:hAnsi="Cambria Math" w:cs="Arial"/>
                                  <w:i/>
                                </w:rPr>
                              </m:ctrlPr>
                            </m:sSubPr>
                            <m:e>
                              <m:r>
                                <w:rPr>
                                  <w:rFonts w:ascii="Cambria Math" w:hAnsi="Cambria Math" w:cs="Arial"/>
                                </w:rPr>
                                <m:t>M</m:t>
                              </m:r>
                            </m:e>
                            <m:sub>
                              <m:r>
                                <w:rPr>
                                  <w:rFonts w:ascii="Cambria Math" w:hAnsi="Cambria Math" w:cs="Arial"/>
                                </w:rPr>
                                <m:t>R</m:t>
                              </m:r>
                            </m:sub>
                          </m:sSub>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y</m:t>
                                  </m:r>
                                </m:e>
                              </m:acc>
                            </m:e>
                            <m:sub>
                              <m:r>
                                <w:rPr>
                                  <w:rFonts w:ascii="Cambria Math" w:hAnsi="Cambria Math" w:cs="Arial"/>
                                </w:rPr>
                                <m:t>G</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y</m:t>
                              </m:r>
                            </m:sub>
                            <m:sup>
                              <m:r>
                                <w:rPr>
                                  <w:rFonts w:ascii="Cambria Math" w:hAnsi="Cambria Math" w:cs="Arial"/>
                                </w:rPr>
                                <m:t>1</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y</m:t>
                              </m:r>
                            </m:sub>
                            <m:sup>
                              <m:r>
                                <w:rPr>
                                  <w:rFonts w:ascii="Cambria Math" w:hAnsi="Cambria Math" w:cs="Arial"/>
                                </w:rPr>
                                <m:t>2</m:t>
                              </m:r>
                            </m:sup>
                          </m:sSubSup>
                          <m:r>
                            <w:rPr>
                              <w:rFonts w:ascii="Cambria Math" w:hAnsi="Cambria Math" w:cs="Arial"/>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sin</m:t>
                          </m:r>
                          <m:d>
                            <m:dPr>
                              <m:ctrlPr>
                                <w:rPr>
                                  <w:rFonts w:ascii="Cambria Math" w:hAnsi="Cambria Math"/>
                                  <w:i/>
                                </w:rPr>
                              </m:ctrlPr>
                            </m:dPr>
                            <m:e>
                              <m:r>
                                <m:rPr>
                                  <m:sty m:val="p"/>
                                </m:rPr>
                                <w:rPr>
                                  <w:rFonts w:ascii="Cambria Math" w:hAnsi="Cambria Math"/>
                                </w:rPr>
                                <m:t>Ωt</m:t>
                              </m:r>
                            </m:e>
                          </m:d>
                        </m:e>
                      </m:mr>
                      <m:mr>
                        <m:e>
                          <m:m>
                            <m:mPr>
                              <m:mcs>
                                <m:mc>
                                  <m:mcPr>
                                    <m:count m:val="1"/>
                                    <m:mcJc m:val="center"/>
                                  </m:mcPr>
                                </m:mc>
                              </m:mcs>
                              <m:ctrlPr>
                                <w:rPr>
                                  <w:rFonts w:ascii="Cambria Math"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d</m:t>
                                    </m:r>
                                  </m:sub>
                                </m:sSub>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r</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p</m:t>
                                    </m:r>
                                  </m:sub>
                                </m:sSub>
                                <m:r>
                                  <m:rPr>
                                    <m:sty m:val="p"/>
                                  </m:rPr>
                                  <w:rPr>
                                    <w:rFonts w:ascii="Cambria Math" w:eastAsia="Cambria Math" w:hAnsi="Cambria Math" w:cs="Cambria Math"/>
                                  </w:rPr>
                                  <m:t>Ω</m:t>
                                </m:r>
                                <m:acc>
                                  <m:accPr>
                                    <m:chr m:val="̇"/>
                                    <m:ctrlPr>
                                      <w:rPr>
                                        <w:rFonts w:ascii="Cambria Math" w:eastAsia="Cambria Math" w:hAnsi="Cambria Math" w:cs="Cambria Math"/>
                                        <w:i/>
                                      </w:rPr>
                                    </m:ctrlPr>
                                  </m:accPr>
                                  <m:e>
                                    <m:r>
                                      <w:rPr>
                                        <w:rFonts w:ascii="Cambria Math" w:eastAsia="Cambria Math" w:hAnsi="Cambria Math" w:cs="Cambria Math"/>
                                      </w:rPr>
                                      <m:t>ψ</m:t>
                                    </m:r>
                                  </m:e>
                                </m:ac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1</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y</m:t>
                                    </m:r>
                                  </m:sub>
                                  <m:sup>
                                    <m:r>
                                      <w:rPr>
                                        <w:rFonts w:ascii="Cambria Math" w:eastAsia="Cambria Math" w:hAnsi="Cambria Math" w:cs="Cambria Math"/>
                                      </w:rPr>
                                      <m:t>1</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2</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y</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b</m:t>
                                    </m:r>
                                  </m:sub>
                                </m:sSub>
                                <m:r>
                                  <w:rPr>
                                    <w:rFonts w:ascii="Cambria Math" w:hAnsi="Cambria Math"/>
                                  </w:rPr>
                                  <m:t>sin</m:t>
                                </m:r>
                                <m:d>
                                  <m:dPr>
                                    <m:ctrlPr>
                                      <w:rPr>
                                        <w:rFonts w:ascii="Cambria Math" w:hAnsi="Cambria Math"/>
                                        <w:i/>
                                      </w:rPr>
                                    </m:ctrlPr>
                                  </m:dPr>
                                  <m:e>
                                    <m:r>
                                      <m:rPr>
                                        <m:sty m:val="p"/>
                                      </m:rPr>
                                      <w:rPr>
                                        <w:rFonts w:ascii="Cambria Math" w:hAnsi="Cambria Math"/>
                                      </w:rPr>
                                      <m:t>Ωt</m:t>
                                    </m:r>
                                  </m:e>
                                </m:d>
                              </m:e>
                            </m:mr>
                            <m:mr>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d</m:t>
                                    </m:r>
                                  </m:sub>
                                </m:sSub>
                                <m:acc>
                                  <m:accPr>
                                    <m:chr m:val="̈"/>
                                    <m:ctrlPr>
                                      <w:rPr>
                                        <w:rFonts w:ascii="Cambria Math" w:eastAsia="Cambria Math" w:hAnsi="Cambria Math" w:cs="Cambria Math"/>
                                        <w:i/>
                                      </w:rPr>
                                    </m:ctrlPr>
                                  </m:accPr>
                                  <m:e>
                                    <m:r>
                                      <w:rPr>
                                        <w:rFonts w:ascii="Cambria Math" w:eastAsia="Cambria Math" w:hAnsi="Cambria Math" w:cs="Cambria Math"/>
                                      </w:rPr>
                                      <m:t>ψ</m:t>
                                    </m:r>
                                  </m:e>
                                </m:ac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p</m:t>
                                    </m:r>
                                  </m:sub>
                                </m:sSub>
                                <m:r>
                                  <m:rPr>
                                    <m:sty m:val="p"/>
                                  </m:rPr>
                                  <w:rPr>
                                    <w:rFonts w:ascii="Cambria Math" w:eastAsia="Cambria Math" w:hAnsi="Cambria Math" w:cs="Cambria Math"/>
                                  </w:rPr>
                                  <m:t>Ω</m:t>
                                </m:r>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r</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1</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x</m:t>
                                    </m:r>
                                  </m:sub>
                                  <m:sup>
                                    <m:r>
                                      <w:rPr>
                                        <w:rFonts w:ascii="Cambria Math" w:eastAsia="Cambria Math" w:hAnsi="Cambria Math" w:cs="Cambria Math"/>
                                      </w:rPr>
                                      <m:t>1</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2</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x</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b</m:t>
                                    </m:r>
                                  </m:sub>
                                </m:sSub>
                                <m:r>
                                  <w:rPr>
                                    <w:rFonts w:ascii="Cambria Math" w:hAnsi="Cambria Math"/>
                                  </w:rPr>
                                  <m:t>cos</m:t>
                                </m:r>
                                <m:d>
                                  <m:dPr>
                                    <m:ctrlPr>
                                      <w:rPr>
                                        <w:rFonts w:ascii="Cambria Math" w:hAnsi="Cambria Math"/>
                                        <w:i/>
                                      </w:rPr>
                                    </m:ctrlPr>
                                  </m:dPr>
                                  <m:e>
                                    <m:r>
                                      <m:rPr>
                                        <m:sty m:val="p"/>
                                      </m:rPr>
                                      <w:rPr>
                                        <w:rFonts w:ascii="Cambria Math" w:hAnsi="Cambria Math"/>
                                      </w:rPr>
                                      <m:t>Ωt</m:t>
                                    </m:r>
                                  </m:e>
                                </m:d>
                              </m:e>
                            </m:mr>
                          </m:m>
                        </m:e>
                      </m:mr>
                    </m:m>
                  </m:e>
                </m:d>
              </m:oMath>
            </m:oMathPara>
          </w:p>
        </w:tc>
        <w:tc>
          <w:tcPr>
            <w:tcW w:w="703" w:type="dxa"/>
          </w:tcPr>
          <w:p w14:paraId="1C6EA77B" w14:textId="77777777" w:rsidR="00920C12" w:rsidRDefault="00920C12" w:rsidP="00773965"/>
          <w:p w14:paraId="5C1BE343" w14:textId="77777777" w:rsidR="00920C12" w:rsidRDefault="00920C12" w:rsidP="00773965"/>
          <w:p w14:paraId="34EA696B" w14:textId="1D4F174A"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129</w:t>
            </w:r>
            <w:r w:rsidR="00186193">
              <w:rPr>
                <w:noProof/>
              </w:rPr>
              <w:fldChar w:fldCharType="end"/>
            </w:r>
            <w:r>
              <w:t>)</w:t>
            </w:r>
          </w:p>
        </w:tc>
      </w:tr>
    </w:tbl>
    <w:p w14:paraId="2CBBB138" w14:textId="77777777" w:rsidR="000432B7" w:rsidRDefault="000432B7" w:rsidP="000432B7"/>
    <w:p w14:paraId="378A7A06" w14:textId="77777777" w:rsidR="000432B7" w:rsidRDefault="000432B7" w:rsidP="00193238">
      <w:pPr>
        <w:spacing w:line="360" w:lineRule="auto"/>
        <w:jc w:val="both"/>
      </w:pPr>
      <w:r>
        <w:t xml:space="preserve">où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1</m:t>
            </m:r>
          </m:sub>
        </m:sSub>
      </m:oMath>
      <w:r w:rsidRPr="002D6A1C">
        <w:t xml:space="preserve"> et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2</m:t>
            </m:r>
          </m:sub>
        </m:sSub>
      </m:oMath>
      <w:r w:rsidRPr="002D6A1C">
        <w:t xml:space="preserve"> sont des distances algébriques</w:t>
      </w:r>
      <w:r w:rsidR="00C8050B">
        <w:t xml:space="preserve"> entre le centre d’inertie</w:t>
      </w:r>
      <w:r>
        <w:t xml:space="preserve"> du rotor et les centres géométriques des paliers. </w:t>
      </w:r>
      <w:r>
        <w:rPr>
          <w:rStyle w:val="Appelnotedebasdep"/>
        </w:rPr>
        <w:footnoteReference w:id="5"/>
      </w:r>
    </w:p>
    <w:p w14:paraId="5678195C" w14:textId="77777777" w:rsidR="000432B7" w:rsidRPr="00193238" w:rsidRDefault="000432B7" w:rsidP="00193238">
      <w:pPr>
        <w:spacing w:line="360" w:lineRule="auto"/>
        <w:jc w:val="both"/>
      </w:pPr>
      <w:r>
        <w:lastRenderedPageBreak/>
        <w:t xml:space="preserve">Les déplacements et les vitesses dans les paliers, nécessaires pour le calcul des forces, </w:t>
      </w:r>
      <m:oMath>
        <m:sSubSup>
          <m:sSubSupPr>
            <m:ctrlPr>
              <w:rPr>
                <w:rFonts w:ascii="Cambria Math" w:hAnsi="Cambria Math"/>
                <w:i/>
              </w:rPr>
            </m:ctrlPr>
          </m:sSubSupPr>
          <m:e>
            <m:r>
              <w:rPr>
                <w:rFonts w:ascii="Cambria Math" w:hAnsi="Cambria Math"/>
              </w:rPr>
              <m:t>F</m:t>
            </m:r>
          </m:e>
          <m:sub>
            <m:r>
              <w:rPr>
                <w:rFonts w:ascii="Cambria Math" w:hAnsi="Cambria Math"/>
              </w:rPr>
              <m:t>x,y</m:t>
            </m:r>
          </m:sub>
          <m:sup>
            <m:r>
              <w:rPr>
                <w:rFonts w:ascii="Cambria Math" w:hAnsi="Cambria Math"/>
              </w:rPr>
              <m:t>1,2</m:t>
            </m:r>
          </m:sup>
        </m:sSubSup>
      </m:oMath>
      <w:r>
        <w:t>, sont liés aux déplacements et vitess</w:t>
      </w:r>
      <w:r w:rsidR="00193238">
        <w:t>es du centre de masse du rotor.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0432B7" w14:paraId="2DEF3192" w14:textId="77777777" w:rsidTr="00497594">
        <w:tc>
          <w:tcPr>
            <w:tcW w:w="8359" w:type="dxa"/>
          </w:tcPr>
          <w:p w14:paraId="5871CED0" w14:textId="77777777" w:rsidR="000432B7" w:rsidRDefault="00F865FC" w:rsidP="00CA6C3D">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 xml:space="preserve">sinψ </m:t>
              </m:r>
            </m:oMath>
            <w:r w:rsidR="000432B7">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r</m:t>
                  </m:r>
                </m:sub>
              </m:sSub>
            </m:oMath>
            <w:r w:rsidR="000432B7">
              <w:rPr>
                <w:rFonts w:eastAsiaTheme="minorEastAsia"/>
              </w:rPr>
              <w:t xml:space="preserve">, </w:t>
            </w:r>
            <m:oMath>
              <m:r>
                <w:rPr>
                  <w:rFonts w:ascii="Cambria Math" w:hAnsi="Cambria Math"/>
                </w:rPr>
                <m:t xml:space="preserve"> k={1,2}</m:t>
              </m:r>
            </m:oMath>
          </w:p>
        </w:tc>
        <w:tc>
          <w:tcPr>
            <w:tcW w:w="703" w:type="dxa"/>
          </w:tcPr>
          <w:p w14:paraId="2117ED16" w14:textId="78729A7D"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130</w:t>
            </w:r>
            <w:r w:rsidR="00186193">
              <w:rPr>
                <w:noProof/>
              </w:rPr>
              <w:fldChar w:fldCharType="end"/>
            </w:r>
            <w:r>
              <w:t>)</w:t>
            </w:r>
          </w:p>
        </w:tc>
      </w:tr>
    </w:tbl>
    <w:p w14:paraId="4C4D79F1" w14:textId="77777777" w:rsidR="000432B7" w:rsidRPr="009B759F" w:rsidRDefault="000432B7" w:rsidP="000432B7">
      <w:pPr>
        <w:rPr>
          <w:sz w:val="10"/>
          <w:szCs w:val="10"/>
        </w:rPr>
      </w:pPr>
    </w:p>
    <w:p w14:paraId="534BEC77" w14:textId="77777777" w:rsidR="000432B7" w:rsidRPr="00193238" w:rsidRDefault="000432B7" w:rsidP="00193238">
      <w:pPr>
        <w:jc w:val="both"/>
      </w:pPr>
      <w:r>
        <w:t>Comme les angles sont petits, les équa</w:t>
      </w:r>
      <w:r w:rsidR="00193238">
        <w:t>tions peuvent être linéarisées.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0432B7" w14:paraId="510F49C1" w14:textId="77777777" w:rsidTr="009B759F">
        <w:tc>
          <w:tcPr>
            <w:tcW w:w="8359" w:type="dxa"/>
          </w:tcPr>
          <w:p w14:paraId="22BB69DF" w14:textId="77777777" w:rsidR="000432B7" w:rsidRDefault="00F865FC" w:rsidP="00CA6C3D">
            <w:pPr>
              <w:jc w:val="cente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w:r w:rsidR="000432B7">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sSub>
                <m:sSubPr>
                  <m:ctrlPr>
                    <w:rPr>
                      <w:rFonts w:ascii="Cambria Math" w:hAnsi="Cambria Math"/>
                      <w:i/>
                    </w:rPr>
                  </m:ctrlPr>
                </m:sSubPr>
                <m:e>
                  <m:r>
                    <w:rPr>
                      <w:rFonts w:ascii="Cambria Math" w:hAnsi="Cambria Math"/>
                    </w:rPr>
                    <m:t>θ</m:t>
                  </m:r>
                </m:e>
                <m:sub>
                  <m:r>
                    <w:rPr>
                      <w:rFonts w:ascii="Cambria Math" w:hAnsi="Cambria Math"/>
                    </w:rPr>
                    <m:t>r</m:t>
                  </m:r>
                </m:sub>
              </m:sSub>
            </m:oMath>
            <w:r w:rsidR="000432B7">
              <w:rPr>
                <w:rFonts w:eastAsiaTheme="minorEastAsia"/>
              </w:rPr>
              <w:t xml:space="preserve">, </w:t>
            </w:r>
            <m:oMath>
              <m:r>
                <w:rPr>
                  <w:rFonts w:ascii="Cambria Math" w:hAnsi="Cambria Math"/>
                </w:rPr>
                <m:t>k={1,2}</m:t>
              </m:r>
            </m:oMath>
          </w:p>
        </w:tc>
        <w:tc>
          <w:tcPr>
            <w:tcW w:w="703" w:type="dxa"/>
          </w:tcPr>
          <w:p w14:paraId="0AD96549" w14:textId="2340E890"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131</w:t>
            </w:r>
            <w:r w:rsidR="00186193">
              <w:rPr>
                <w:noProof/>
              </w:rPr>
              <w:fldChar w:fldCharType="end"/>
            </w:r>
            <w:r>
              <w:t>)</w:t>
            </w:r>
          </w:p>
        </w:tc>
      </w:tr>
    </w:tbl>
    <w:p w14:paraId="528D5FB5" w14:textId="77777777" w:rsidR="009B759F" w:rsidRDefault="009B759F" w:rsidP="000432B7"/>
    <w:p w14:paraId="149D807E" w14:textId="77777777" w:rsidR="000432B7" w:rsidRPr="00193238" w:rsidRDefault="000432B7" w:rsidP="00193238">
      <w:pPr>
        <w:jc w:val="both"/>
      </w:pPr>
      <w:r>
        <w:t>Et pour</w:t>
      </w:r>
      <w:r w:rsidR="00193238">
        <w:t xml:space="preserve"> les vitesses dans les paliers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3"/>
      </w:tblGrid>
      <w:tr w:rsidR="000432B7" w14:paraId="435FB530" w14:textId="77777777" w:rsidTr="009B759F">
        <w:tc>
          <w:tcPr>
            <w:tcW w:w="8359" w:type="dxa"/>
          </w:tcPr>
          <w:p w14:paraId="79571E2A" w14:textId="77777777" w:rsidR="000432B7" w:rsidRDefault="00F865FC" w:rsidP="00CA6C3D">
            <w:pPr>
              <w:jc w:val="cente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oMath>
            <w:r w:rsidR="000432B7">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r</m:t>
                  </m:r>
                </m:sub>
              </m:sSub>
            </m:oMath>
            <w:r w:rsidR="000432B7">
              <w:rPr>
                <w:rFonts w:eastAsiaTheme="minorEastAsia"/>
              </w:rPr>
              <w:t xml:space="preserve">, </w:t>
            </w:r>
            <m:oMath>
              <m:r>
                <w:rPr>
                  <w:rFonts w:ascii="Cambria Math" w:hAnsi="Cambria Math"/>
                </w:rPr>
                <m:t>k={1,2}</m:t>
              </m:r>
            </m:oMath>
          </w:p>
        </w:tc>
        <w:tc>
          <w:tcPr>
            <w:tcW w:w="703" w:type="dxa"/>
          </w:tcPr>
          <w:p w14:paraId="1E2D1A89" w14:textId="3AFC721F"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132</w:t>
            </w:r>
            <w:r w:rsidR="00186193">
              <w:rPr>
                <w:noProof/>
              </w:rPr>
              <w:fldChar w:fldCharType="end"/>
            </w:r>
            <w:r>
              <w:t>)</w:t>
            </w:r>
          </w:p>
        </w:tc>
      </w:tr>
    </w:tbl>
    <w:p w14:paraId="49B6CDDA" w14:textId="77777777" w:rsidR="000432B7" w:rsidRPr="009B759F" w:rsidRDefault="000432B7" w:rsidP="000432B7">
      <w:pPr>
        <w:rPr>
          <w:sz w:val="10"/>
          <w:szCs w:val="10"/>
        </w:rPr>
      </w:pPr>
    </w:p>
    <w:p w14:paraId="0503EEC1" w14:textId="77777777" w:rsidR="000432B7" w:rsidRPr="00193238" w:rsidRDefault="000432B7" w:rsidP="00193238">
      <w:pPr>
        <w:spacing w:line="360" w:lineRule="auto"/>
        <w:jc w:val="both"/>
      </w:pPr>
      <w:r>
        <w:t>D</w:t>
      </w:r>
      <w:r w:rsidRPr="00E67A0A">
        <w:t>ans le cas d’un rotor rigide</w:t>
      </w:r>
      <w:r>
        <w:t xml:space="preserve">, </w:t>
      </w:r>
      <w:r w:rsidRPr="00E67A0A">
        <w:t>lorsque le rotor est court ou que les paliers sont longs, l</w:t>
      </w:r>
      <w:r>
        <w:t>a variation de l</w:t>
      </w:r>
      <w:r w:rsidRPr="00E67A0A">
        <w:t>’épaisseur du film mince dans la direction axiale de chaque palier doit être prise en compte.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0432B7" w14:paraId="3A53506A" w14:textId="77777777" w:rsidTr="008D364E">
        <w:tc>
          <w:tcPr>
            <w:tcW w:w="8217" w:type="dxa"/>
          </w:tcPr>
          <w:p w14:paraId="02EB0B54" w14:textId="77777777" w:rsidR="000432B7" w:rsidRDefault="000432B7" w:rsidP="00773965">
            <m:oMathPara>
              <m:oMath>
                <m:r>
                  <w:rPr>
                    <w:rFonts w:ascii="Cambria Math" w:hAnsi="Cambria Math"/>
                  </w:rPr>
                  <m:t>h</m:t>
                </m:r>
                <m:d>
                  <m:dPr>
                    <m:ctrlPr>
                      <w:rPr>
                        <w:rFonts w:ascii="Cambria Math" w:hAnsi="Cambria Math"/>
                        <w:i/>
                      </w:rPr>
                    </m:ctrlPr>
                  </m:dPr>
                  <m:e>
                    <m:r>
                      <w:rPr>
                        <w:rFonts w:ascii="Cambria Math" w:hAnsi="Cambria Math"/>
                      </w:rPr>
                      <m:t>θ,z</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z</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z</m:t>
                    </m:r>
                  </m:sub>
                </m:sSub>
                <m:r>
                  <m:rPr>
                    <m:sty m:val="p"/>
                  </m:rPr>
                  <w:rPr>
                    <w:rFonts w:ascii="Cambria Math" w:hAnsi="Cambria Math"/>
                  </w:rPr>
                  <m:t>sin⁡</m:t>
                </m:r>
                <m:r>
                  <w:rPr>
                    <w:rFonts w:ascii="Cambria Math" w:hAnsi="Cambria Math"/>
                  </w:rPr>
                  <m:t>(θ)</m:t>
                </m:r>
              </m:oMath>
            </m:oMathPara>
          </w:p>
        </w:tc>
        <w:tc>
          <w:tcPr>
            <w:tcW w:w="845" w:type="dxa"/>
          </w:tcPr>
          <w:p w14:paraId="0E1E4540" w14:textId="7F16D7D5"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133</w:t>
            </w:r>
            <w:r w:rsidR="00186193">
              <w:rPr>
                <w:noProof/>
              </w:rPr>
              <w:fldChar w:fldCharType="end"/>
            </w:r>
            <w:r>
              <w:t>)</w:t>
            </w:r>
          </w:p>
        </w:tc>
      </w:tr>
    </w:tbl>
    <w:p w14:paraId="2940CAC6" w14:textId="77777777" w:rsidR="000432B7" w:rsidRPr="00193238" w:rsidRDefault="00193238" w:rsidP="00193238">
      <w:pPr>
        <w:jc w:val="both"/>
      </w:pPr>
      <w:r>
        <w:t>où</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0432B7" w14:paraId="182F2D15" w14:textId="77777777" w:rsidTr="008D364E">
        <w:tc>
          <w:tcPr>
            <w:tcW w:w="8217" w:type="dxa"/>
          </w:tcPr>
          <w:p w14:paraId="35AFE6B8" w14:textId="77777777" w:rsidR="000432B7" w:rsidRDefault="00F865FC" w:rsidP="00CA6C3D">
            <w:pPr>
              <w:jc w:val="center"/>
            </w:pPr>
            <m:oMath>
              <m:sSub>
                <m:sSubPr>
                  <m:ctrlPr>
                    <w:rPr>
                      <w:rFonts w:ascii="Cambria Math" w:hAnsi="Cambria Math"/>
                      <w:i/>
                    </w:rPr>
                  </m:ctrlPr>
                </m:sSubPr>
                <m:e>
                  <m:r>
                    <w:rPr>
                      <w:rFonts w:ascii="Cambria Math" w:hAnsi="Cambria Math"/>
                    </w:rPr>
                    <m:t>x</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+(z-</m:t>
              </m:r>
              <m:f>
                <m:fPr>
                  <m:type m:val="lin"/>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hAnsi="Cambria Math"/>
                </w:rPr>
                <m:t>)ψ</m:t>
              </m:r>
            </m:oMath>
            <w:r w:rsidR="000432B7">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-(z-</m:t>
              </m:r>
              <m:f>
                <m:fPr>
                  <m:type m:val="lin"/>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r</m:t>
                  </m:r>
                </m:sub>
              </m:sSub>
            </m:oMath>
            <w:r w:rsidR="000432B7">
              <w:rPr>
                <w:rFonts w:eastAsiaTheme="minorEastAsia"/>
              </w:rPr>
              <w:t xml:space="preserve">, </w:t>
            </w:r>
            <m:oMath>
              <m:r>
                <w:rPr>
                  <w:rFonts w:ascii="Cambria Math" w:hAnsi="Cambria Math"/>
                </w:rPr>
                <m:t>k={1,2}</m:t>
              </m:r>
            </m:oMath>
            <w:r w:rsidR="000432B7">
              <w:rPr>
                <w:rFonts w:eastAsiaTheme="minorEastAsia"/>
              </w:rPr>
              <w:t xml:space="preserve">, </w:t>
            </w:r>
            <m:oMath>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r>
                <w:rPr>
                  <w:rFonts w:ascii="Cambria Math" w:eastAsiaTheme="minorEastAsia" w:hAnsi="Cambria Math"/>
                </w:rPr>
                <m:t>≤z≤</m:t>
              </m:r>
              <m:f>
                <m:fPr>
                  <m:type m:val="lin"/>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w:p>
        </w:tc>
        <w:tc>
          <w:tcPr>
            <w:tcW w:w="845" w:type="dxa"/>
          </w:tcPr>
          <w:p w14:paraId="3833040D" w14:textId="19DF0AB7"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134</w:t>
            </w:r>
            <w:r w:rsidR="00186193">
              <w:rPr>
                <w:noProof/>
              </w:rPr>
              <w:fldChar w:fldCharType="end"/>
            </w:r>
            <w:r>
              <w:t>)</w:t>
            </w:r>
          </w:p>
        </w:tc>
      </w:tr>
    </w:tbl>
    <w:p w14:paraId="64E1479B" w14:textId="77777777" w:rsidR="000432B7" w:rsidRPr="00193238" w:rsidRDefault="000432B7" w:rsidP="000432B7">
      <w:pPr>
        <w:rPr>
          <w:sz w:val="4"/>
          <w:szCs w:val="4"/>
        </w:rPr>
      </w:pPr>
    </w:p>
    <w:p w14:paraId="3185025D" w14:textId="77777777" w:rsidR="000432B7" w:rsidRPr="00193238" w:rsidRDefault="000432B7" w:rsidP="00193238">
      <w:pPr>
        <w:spacing w:line="360" w:lineRule="auto"/>
        <w:jc w:val="both"/>
      </w:pPr>
      <w:r>
        <w:t xml:space="preserve">Pour l’intégration numérique, les équations du </w:t>
      </w:r>
      <w:r w:rsidR="00780E21">
        <w:t>mouvement du rotor rigide à 4 DDL</w:t>
      </w:r>
      <w:r>
        <w:t xml:space="preserve"> sont</w:t>
      </w:r>
      <w:r w:rsidRPr="00952C8A">
        <w:t xml:space="preserve"> mise</w:t>
      </w:r>
      <w:r>
        <w:t>s</w:t>
      </w:r>
      <w:r w:rsidRPr="00952C8A">
        <w:t xml:space="preserve"> sous la forme </w:t>
      </w:r>
      <w:r w:rsidR="00C8050B">
        <w:t xml:space="preserve">d’état exprimé par </w:t>
      </w:r>
      <w:r w:rsidRPr="00952C8A">
        <w:t>un système différent</w:t>
      </w:r>
      <w:r>
        <w:t>iel du premier ordre.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0432B7" w14:paraId="06D154AE" w14:textId="77777777" w:rsidTr="00193238">
        <w:tc>
          <w:tcPr>
            <w:tcW w:w="8217" w:type="dxa"/>
          </w:tcPr>
          <w:p w14:paraId="56B889B1" w14:textId="77777777" w:rsidR="000432B7" w:rsidRDefault="00F865FC" w:rsidP="00115671">
            <m:oMathPara>
              <m:oMath>
                <m:d>
                  <m:dPr>
                    <m:begChr m:val="{"/>
                    <m:endChr m:val="}"/>
                    <m:ctrlPr>
                      <w:rPr>
                        <w:rFonts w:ascii="Cambria Math" w:hAnsi="Cambria Math" w:cs="Arial"/>
                        <w:i/>
                      </w:rPr>
                    </m:ctrlPr>
                  </m:dPr>
                  <m:e>
                    <m:eqArr>
                      <m:eqArrPr>
                        <m:ctrlPr>
                          <w:rPr>
                            <w:rFonts w:ascii="Cambria Math" w:hAnsi="Cambria Math" w:cs="Arial"/>
                            <w:i/>
                          </w:rPr>
                        </m:ctrlPr>
                      </m:eqArrPr>
                      <m:e>
                        <m:acc>
                          <m:accPr>
                            <m:chr m:val="̇"/>
                            <m:ctrlPr>
                              <w:rPr>
                                <w:rFonts w:ascii="Cambria Math" w:hAnsi="Cambria Math" w:cs="Arial"/>
                                <w:b/>
                                <w:i/>
                              </w:rPr>
                            </m:ctrlPr>
                          </m:accPr>
                          <m:e>
                            <m:r>
                              <m:rPr>
                                <m:sty m:val="bi"/>
                              </m:rPr>
                              <w:rPr>
                                <w:rFonts w:ascii="Cambria Math" w:hAnsi="Cambria Math" w:cs="Arial"/>
                              </w:rPr>
                              <m:t>q</m:t>
                            </m:r>
                          </m:e>
                        </m:acc>
                      </m:e>
                      <m:e>
                        <m:acc>
                          <m:accPr>
                            <m:chr m:val="̈"/>
                            <m:ctrlPr>
                              <w:rPr>
                                <w:rFonts w:ascii="Cambria Math" w:hAnsi="Cambria Math" w:cs="Arial"/>
                                <w:b/>
                                <w:i/>
                              </w:rPr>
                            </m:ctrlPr>
                          </m:accPr>
                          <m:e>
                            <m:r>
                              <m:rPr>
                                <m:sty m:val="bi"/>
                              </m:rPr>
                              <w:rPr>
                                <w:rFonts w:ascii="Cambria Math" w:hAnsi="Cambria Math" w:cs="Arial"/>
                              </w:rPr>
                              <m:t>q</m:t>
                            </m:r>
                          </m:e>
                        </m:acc>
                      </m:e>
                    </m:eqArr>
                  </m:e>
                </m:d>
                <m:r>
                  <w:rPr>
                    <w:rFonts w:ascii="Cambria Math" w:hAnsi="Cambria Math" w:cs="Arial"/>
                  </w:rPr>
                  <m:t>=</m:t>
                </m:r>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m:rPr>
                              <m:sty m:val="bi"/>
                            </m:rPr>
                            <w:rPr>
                              <w:rFonts w:ascii="Cambria Math" w:hAnsi="Cambria Math" w:cs="Arial"/>
                            </w:rPr>
                            <m:t>0</m:t>
                          </m:r>
                        </m:e>
                        <m:e>
                          <m:sSup>
                            <m:sSupPr>
                              <m:ctrlPr>
                                <w:rPr>
                                  <w:rFonts w:ascii="Cambria Math" w:hAnsi="Cambria Math" w:cs="Arial"/>
                                  <w:b/>
                                  <w:i/>
                                </w:rPr>
                              </m:ctrlPr>
                            </m:sSupPr>
                            <m:e>
                              <m:r>
                                <m:rPr>
                                  <m:sty m:val="bi"/>
                                </m:rPr>
                                <w:rPr>
                                  <w:rFonts w:ascii="Cambria Math" w:hAnsi="Cambria Math" w:cs="Arial"/>
                                </w:rPr>
                                <m:t>I</m:t>
                              </m:r>
                            </m:e>
                            <m:sup>
                              <m:r>
                                <m:rPr>
                                  <m:sty m:val="bi"/>
                                </m:rPr>
                                <w:rPr>
                                  <w:rFonts w:ascii="Cambria Math" w:hAnsi="Cambria Math" w:cs="Arial"/>
                                </w:rPr>
                                <m:t>4×4</m:t>
                              </m:r>
                            </m:sup>
                          </m:sSup>
                        </m:e>
                      </m:mr>
                      <m:mr>
                        <m:e>
                          <m:r>
                            <m:rPr>
                              <m:sty m:val="bi"/>
                            </m:rPr>
                            <w:rPr>
                              <w:rFonts w:ascii="Cambria Math" w:hAnsi="Cambria Math" w:cs="Arial"/>
                            </w:rPr>
                            <m:t>0</m:t>
                          </m:r>
                        </m:e>
                        <m:e>
                          <m:r>
                            <w:rPr>
                              <w:rFonts w:ascii="Cambria Math" w:hAnsi="Cambria Math" w:cs="Arial"/>
                            </w:rPr>
                            <m:t>-</m:t>
                          </m:r>
                          <m:sSup>
                            <m:sSupPr>
                              <m:ctrlPr>
                                <w:rPr>
                                  <w:rFonts w:ascii="Cambria Math" w:hAnsi="Cambria Math" w:cs="Arial"/>
                                  <w:i/>
                                </w:rPr>
                              </m:ctrlPr>
                            </m:sSupPr>
                            <m:e>
                              <m:r>
                                <m:rPr>
                                  <m:sty m:val="bi"/>
                                </m:rPr>
                                <w:rPr>
                                  <w:rFonts w:ascii="Cambria Math" w:hAnsi="Cambria Math" w:cs="Arial"/>
                                </w:rPr>
                                <m:t>M</m:t>
                              </m:r>
                            </m:e>
                            <m:sup>
                              <m:r>
                                <w:rPr>
                                  <w:rFonts w:ascii="Cambria Math" w:hAnsi="Cambria Math" w:cs="Arial"/>
                                </w:rPr>
                                <m:t>-1</m:t>
                              </m:r>
                            </m:sup>
                          </m:sSup>
                          <m:r>
                            <m:rPr>
                              <m:sty m:val="bi"/>
                            </m:rPr>
                            <w:rPr>
                              <w:rFonts w:ascii="Cambria Math" w:hAnsi="Cambria Math" w:cs="Arial"/>
                            </w:rPr>
                            <m:t>G</m:t>
                          </m:r>
                        </m:e>
                      </m:mr>
                    </m:m>
                  </m:e>
                </m:d>
                <m:d>
                  <m:dPr>
                    <m:begChr m:val="{"/>
                    <m:endChr m:val="}"/>
                    <m:ctrlPr>
                      <w:rPr>
                        <w:rFonts w:ascii="Cambria Math" w:hAnsi="Cambria Math" w:cs="Arial"/>
                        <w:i/>
                      </w:rPr>
                    </m:ctrlPr>
                  </m:dPr>
                  <m:e>
                    <m:eqArr>
                      <m:eqArrPr>
                        <m:ctrlPr>
                          <w:rPr>
                            <w:rFonts w:ascii="Cambria Math" w:hAnsi="Cambria Math" w:cs="Arial"/>
                            <w:i/>
                          </w:rPr>
                        </m:ctrlPr>
                      </m:eqArrPr>
                      <m:e>
                        <m:r>
                          <m:rPr>
                            <m:sty m:val="bi"/>
                          </m:rPr>
                          <w:rPr>
                            <w:rFonts w:ascii="Cambria Math" w:hAnsi="Cambria Math" w:cs="Arial"/>
                          </w:rPr>
                          <m:t>q</m:t>
                        </m:r>
                      </m:e>
                      <m:e>
                        <m:acc>
                          <m:accPr>
                            <m:chr m:val="̇"/>
                            <m:ctrlPr>
                              <w:rPr>
                                <w:rFonts w:ascii="Cambria Math" w:hAnsi="Cambria Math" w:cs="Arial"/>
                                <w:b/>
                                <w:i/>
                              </w:rPr>
                            </m:ctrlPr>
                          </m:accPr>
                          <m:e>
                            <m:r>
                              <m:rPr>
                                <m:sty m:val="bi"/>
                              </m:rPr>
                              <w:rPr>
                                <w:rFonts w:ascii="Cambria Math" w:hAnsi="Cambria Math" w:cs="Arial"/>
                              </w:rPr>
                              <m:t>q</m:t>
                            </m:r>
                          </m:e>
                        </m:acc>
                      </m:e>
                    </m:eqArr>
                  </m:e>
                </m:d>
                <m:r>
                  <w:rPr>
                    <w:rFonts w:ascii="Cambria Math" w:hAnsi="Cambria Math" w:cs="Arial"/>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d>
                                <m:dPr>
                                  <m:begChr m:val="{"/>
                                  <m:endChr m:val="}"/>
                                  <m:ctrlPr>
                                    <w:rPr>
                                      <w:rFonts w:ascii="Cambria Math" w:hAnsi="Cambria Math" w:cs="Arial"/>
                                      <w:i/>
                                    </w:rPr>
                                  </m:ctrlPr>
                                </m:dPr>
                                <m:e>
                                  <m:r>
                                    <w:rPr>
                                      <w:rFonts w:ascii="Cambria Math" w:hAnsi="Cambria Math" w:cs="Arial"/>
                                    </w:rPr>
                                    <m:t>0</m:t>
                                  </m:r>
                                </m:e>
                              </m:d>
                            </m:e>
                            <m:sub>
                              <m:r>
                                <w:rPr>
                                  <w:rFonts w:ascii="Cambria Math" w:hAnsi="Cambria Math" w:cs="Arial"/>
                                </w:rPr>
                                <m:t>4</m:t>
                              </m:r>
                            </m:sub>
                          </m:sSub>
                        </m:e>
                      </m:mr>
                      <m:mr>
                        <m:e>
                          <m:eqArr>
                            <m:eqArrPr>
                              <m:ctrlPr>
                                <w:rPr>
                                  <w:rFonts w:ascii="Cambria Math" w:hAnsi="Cambria Math" w:cs="Arial"/>
                                  <w:i/>
                                </w:rPr>
                              </m:ctrlPr>
                            </m:eqArrPr>
                            <m:e>
                              <m:sSubSup>
                                <m:sSubSupPr>
                                  <m:ctrlPr>
                                    <w:rPr>
                                      <w:rFonts w:ascii="Cambria Math" w:hAnsi="Cambria Math" w:cs="Arial"/>
                                      <w:i/>
                                    </w:rPr>
                                  </m:ctrlPr>
                                </m:sSubSupPr>
                                <m:e>
                                  <m:r>
                                    <w:rPr>
                                      <w:rFonts w:ascii="Cambria Math" w:hAnsi="Cambria Math" w:cs="Arial"/>
                                    </w:rPr>
                                    <m:t>F</m:t>
                                  </m:r>
                                </m:e>
                                <m:sub>
                                  <m:r>
                                    <w:rPr>
                                      <w:rFonts w:ascii="Cambria Math" w:hAnsi="Cambria Math" w:cs="Arial"/>
                                    </w:rPr>
                                    <m:t>x</m:t>
                                  </m:r>
                                </m:sub>
                                <m:sup>
                                  <m:r>
                                    <w:rPr>
                                      <w:rFonts w:ascii="Cambria Math" w:hAnsi="Cambria Math" w:cs="Arial"/>
                                    </w:rPr>
                                    <m:t>1</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x</m:t>
                                  </m:r>
                                </m:sub>
                                <m:sup>
                                  <m:r>
                                    <w:rPr>
                                      <w:rFonts w:ascii="Cambria Math" w:hAnsi="Cambria Math" w:cs="Arial"/>
                                    </w:rPr>
                                    <m:t>2</m:t>
                                  </m:r>
                                </m:sup>
                              </m:sSubSup>
                              <m:r>
                                <w:rPr>
                                  <w:rFonts w:ascii="Cambria Math" w:hAnsi="Cambria Math" w:cs="Arial"/>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cos</m:t>
                              </m:r>
                              <m:d>
                                <m:dPr>
                                  <m:ctrlPr>
                                    <w:rPr>
                                      <w:rFonts w:ascii="Cambria Math" w:hAnsi="Cambria Math"/>
                                      <w:i/>
                                    </w:rPr>
                                  </m:ctrlPr>
                                </m:dPr>
                                <m:e>
                                  <m:r>
                                    <m:rPr>
                                      <m:sty m:val="p"/>
                                    </m:rPr>
                                    <w:rPr>
                                      <w:rFonts w:ascii="Cambria Math" w:hAnsi="Cambria Math"/>
                                    </w:rPr>
                                    <m:t>Ωt</m:t>
                                  </m:r>
                                </m:e>
                              </m:d>
                            </m:e>
                            <m:e>
                              <m:sSub>
                                <m:sSubPr>
                                  <m:ctrlPr>
                                    <w:rPr>
                                      <w:rFonts w:ascii="Cambria Math" w:hAnsi="Cambria Math" w:cs="Arial"/>
                                      <w:i/>
                                    </w:rPr>
                                  </m:ctrlPr>
                                </m:sSubPr>
                                <m:e>
                                  <m:r>
                                    <w:rPr>
                                      <w:rFonts w:ascii="Cambria Math" w:hAnsi="Cambria Math" w:cs="Arial"/>
                                    </w:rPr>
                                    <m:t>F</m:t>
                                  </m:r>
                                </m:e>
                                <m:sub>
                                  <m:r>
                                    <w:rPr>
                                      <w:rFonts w:ascii="Cambria Math" w:hAnsi="Cambria Math" w:cs="Arial"/>
                                    </w:rPr>
                                    <m:t>y1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y2</m:t>
                                  </m:r>
                                </m:sub>
                              </m:sSub>
                              <m:r>
                                <w:rPr>
                                  <w:rFonts w:ascii="Cambria Math" w:hAnsi="Cambria Math" w:cs="Arial"/>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sin</m:t>
                              </m:r>
                              <m:d>
                                <m:dPr>
                                  <m:ctrlPr>
                                    <w:rPr>
                                      <w:rFonts w:ascii="Cambria Math" w:hAnsi="Cambria Math"/>
                                      <w:i/>
                                    </w:rPr>
                                  </m:ctrlPr>
                                </m:dPr>
                                <m:e>
                                  <m:r>
                                    <m:rPr>
                                      <m:sty m:val="p"/>
                                    </m:rPr>
                                    <w:rPr>
                                      <w:rFonts w:ascii="Cambria Math" w:hAnsi="Cambria Math"/>
                                    </w:rPr>
                                    <m:t>Ωt</m:t>
                                  </m:r>
                                </m:e>
                              </m:d>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1</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y</m:t>
                                  </m:r>
                                </m:sub>
                                <m:sup>
                                  <m:r>
                                    <w:rPr>
                                      <w:rFonts w:ascii="Cambria Math" w:eastAsia="Cambria Math" w:hAnsi="Cambria Math" w:cs="Cambria Math"/>
                                    </w:rPr>
                                    <m:t>1</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2</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y</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b</m:t>
                                  </m:r>
                                </m:sub>
                              </m:sSub>
                              <m:r>
                                <w:rPr>
                                  <w:rFonts w:ascii="Cambria Math" w:hAnsi="Cambria Math"/>
                                </w:rPr>
                                <m:t>sin</m:t>
                              </m:r>
                              <m:d>
                                <m:dPr>
                                  <m:ctrlPr>
                                    <w:rPr>
                                      <w:rFonts w:ascii="Cambria Math" w:hAnsi="Cambria Math"/>
                                      <w:i/>
                                    </w:rPr>
                                  </m:ctrlPr>
                                </m:dPr>
                                <m:e>
                                  <m:r>
                                    <m:rPr>
                                      <m:sty m:val="p"/>
                                    </m:rPr>
                                    <w:rPr>
                                      <w:rFonts w:ascii="Cambria Math" w:hAnsi="Cambria Math"/>
                                    </w:rPr>
                                    <m:t>Ωt</m:t>
                                  </m:r>
                                </m:e>
                              </m:d>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1</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x</m:t>
                                  </m:r>
                                </m:sub>
                                <m:sup>
                                  <m:r>
                                    <w:rPr>
                                      <w:rFonts w:ascii="Cambria Math" w:eastAsia="Cambria Math" w:hAnsi="Cambria Math" w:cs="Cambria Math"/>
                                    </w:rPr>
                                    <m:t>1</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2</m:t>
                                  </m:r>
                                </m:sub>
                              </m:sSub>
                              <m:sSubSup>
                                <m:sSubSupPr>
                                  <m:ctrlPr>
                                    <w:rPr>
                                      <w:rFonts w:ascii="Cambria Math" w:eastAsia="Cambria Math" w:hAnsi="Cambria Math" w:cs="Cambria Math"/>
                                      <w:i/>
                                    </w:rPr>
                                  </m:ctrlPr>
                                </m:sSubSupPr>
                                <m:e>
                                  <m:r>
                                    <w:rPr>
                                      <w:rFonts w:ascii="Cambria Math" w:eastAsia="Cambria Math" w:hAnsi="Cambria Math" w:cs="Cambria Math"/>
                                    </w:rPr>
                                    <m:t>F</m:t>
                                  </m:r>
                                </m:e>
                                <m:sub>
                                  <m:r>
                                    <w:rPr>
                                      <w:rFonts w:ascii="Cambria Math" w:eastAsia="Cambria Math" w:hAnsi="Cambria Math" w:cs="Cambria Math"/>
                                    </w:rPr>
                                    <m:t>x</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sSub>
                                <m:sSubPr>
                                  <m:ctrlPr>
                                    <w:rPr>
                                      <w:rFonts w:ascii="Cambria Math" w:hAnsi="Cambria Math"/>
                                      <w:i/>
                                    </w:rPr>
                                  </m:ctrlPr>
                                </m:sSubPr>
                                <m:e>
                                  <m:r>
                                    <w:rPr>
                                      <w:rFonts w:ascii="Cambria Math" w:hAnsi="Cambria Math"/>
                                    </w:rPr>
                                    <m:t>e</m:t>
                                  </m:r>
                                </m:e>
                                <m:sub>
                                  <m:r>
                                    <w:rPr>
                                      <w:rFonts w:ascii="Cambria Math" w:hAnsi="Cambria Math"/>
                                    </w:rPr>
                                    <m:t>B</m:t>
                                  </m:r>
                                </m:sub>
                              </m:sSub>
                              <m:sSup>
                                <m:sSupPr>
                                  <m:ctrlPr>
                                    <w:rPr>
                                      <w:rFonts w:ascii="Cambria Math" w:hAnsi="Cambria Math"/>
                                      <w:i/>
                                    </w:rPr>
                                  </m:ctrlPr>
                                </m:sSupPr>
                                <m:e>
                                  <m:r>
                                    <m:rPr>
                                      <m:sty m:val="p"/>
                                    </m:rPr>
                                    <w:rPr>
                                      <w:rFonts w:ascii="Cambria Math" w:hAnsi="Cambria Math"/>
                                    </w:rPr>
                                    <m:t>Ω</m:t>
                                  </m:r>
                                </m:e>
                                <m:sup>
                                  <m:r>
                                    <w:rPr>
                                      <w:rFonts w:ascii="Cambria Math" w:hAnsi="Cambria Math"/>
                                    </w:rPr>
                                    <m:t>2</m:t>
                                  </m:r>
                                </m:sup>
                              </m:sSup>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b</m:t>
                                  </m:r>
                                </m:sub>
                              </m:sSub>
                              <m:r>
                                <w:rPr>
                                  <w:rFonts w:ascii="Cambria Math" w:hAnsi="Cambria Math"/>
                                </w:rPr>
                                <m:t>cos</m:t>
                              </m:r>
                              <m:d>
                                <m:dPr>
                                  <m:ctrlPr>
                                    <w:rPr>
                                      <w:rFonts w:ascii="Cambria Math" w:hAnsi="Cambria Math"/>
                                      <w:i/>
                                    </w:rPr>
                                  </m:ctrlPr>
                                </m:dPr>
                                <m:e>
                                  <m:r>
                                    <m:rPr>
                                      <m:sty m:val="p"/>
                                    </m:rPr>
                                    <w:rPr>
                                      <w:rFonts w:ascii="Cambria Math" w:hAnsi="Cambria Math"/>
                                    </w:rPr>
                                    <m:t>Ωt</m:t>
                                  </m:r>
                                </m:e>
                              </m:d>
                            </m:e>
                          </m:eqArr>
                        </m:e>
                      </m:mr>
                    </m:m>
                  </m:e>
                </m:d>
              </m:oMath>
            </m:oMathPara>
          </w:p>
        </w:tc>
        <w:tc>
          <w:tcPr>
            <w:tcW w:w="845" w:type="dxa"/>
          </w:tcPr>
          <w:p w14:paraId="00873853" w14:textId="77777777" w:rsidR="00920C12" w:rsidRDefault="00920C12" w:rsidP="00773965"/>
          <w:p w14:paraId="5E8886A4" w14:textId="77777777" w:rsidR="00920C12" w:rsidRDefault="00920C12" w:rsidP="00773965"/>
          <w:p w14:paraId="36A22E27" w14:textId="6AE59051" w:rsidR="000432B7" w:rsidRDefault="00920C12" w:rsidP="002851D1">
            <w:pPr>
              <w:pStyle w:val="Lgende"/>
            </w:pPr>
            <w:bookmarkStart w:id="265" w:name="_Ref528577117"/>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135</w:t>
            </w:r>
            <w:r w:rsidR="00186193">
              <w:rPr>
                <w:noProof/>
              </w:rPr>
              <w:fldChar w:fldCharType="end"/>
            </w:r>
            <w:r>
              <w:t>)</w:t>
            </w:r>
            <w:bookmarkEnd w:id="265"/>
          </w:p>
        </w:tc>
      </w:tr>
    </w:tbl>
    <w:p w14:paraId="4A8FF8A7" w14:textId="77777777" w:rsidR="000432B7" w:rsidRPr="00193238" w:rsidRDefault="00193238" w:rsidP="00193238">
      <w:pPr>
        <w:jc w:val="both"/>
      </w:pPr>
      <w:r>
        <w:t>où</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0432B7" w14:paraId="10E82898" w14:textId="77777777" w:rsidTr="008D364E">
        <w:tc>
          <w:tcPr>
            <w:tcW w:w="8217" w:type="dxa"/>
          </w:tcPr>
          <w:p w14:paraId="1042FF54" w14:textId="77777777" w:rsidR="000432B7" w:rsidRDefault="000432B7" w:rsidP="00CA6C3D">
            <w:pPr>
              <w:jc w:val="center"/>
            </w:pPr>
            <m:oMath>
              <m:r>
                <m:rPr>
                  <m:sty m:val="bi"/>
                </m:rPr>
                <w:rPr>
                  <w:rFonts w:ascii="Cambria Math" w:eastAsiaTheme="minorEastAsia" w:hAnsi="Cambria Math"/>
                </w:rPr>
                <m:t>q</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e>
                      </m:eqArr>
                    </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ctrlPr>
                        <w:rPr>
                          <w:rFonts w:ascii="Cambria Math" w:eastAsia="Cambria Math" w:hAnsi="Cambria Math" w:cs="Cambria Math"/>
                          <w:i/>
                        </w:rPr>
                      </m:ctrlPr>
                    </m:e>
                    <m:e>
                      <m:r>
                        <w:rPr>
                          <w:rFonts w:ascii="Cambria Math" w:eastAsia="Cambria Math" w:hAnsi="Cambria Math" w:cs="Cambria Math"/>
                        </w:rPr>
                        <m:t>ψ</m:t>
                      </m:r>
                    </m:e>
                  </m:eqArr>
                </m:e>
              </m:d>
            </m:oMath>
            <w:r>
              <w:rPr>
                <w:rFonts w:eastAsiaTheme="minorEastAsia"/>
              </w:rPr>
              <w:t xml:space="preserve">, </w:t>
            </w:r>
            <m:oMath>
              <m:r>
                <m:rPr>
                  <m:sty m:val="bi"/>
                </m:rPr>
                <w:rPr>
                  <w:rFonts w:ascii="Cambria Math" w:hAnsi="Cambria Math" w:cs="Arial"/>
                </w:rPr>
                <m:t>M</m:t>
              </m:r>
              <m:r>
                <w:rPr>
                  <w:rFonts w:ascii="Cambria Math" w:hAnsi="Cambria Math" w:cs="Arial"/>
                </w:rPr>
                <m:t>=</m:t>
              </m:r>
              <m:d>
                <m:dPr>
                  <m:begChr m:val="["/>
                  <m:endChr m:val="]"/>
                  <m:ctrlPr>
                    <w:rPr>
                      <w:rFonts w:ascii="Cambria Math" w:hAnsi="Cambria Math" w:cs="Arial"/>
                      <w:i/>
                    </w:rPr>
                  </m:ctrlPr>
                </m:dPr>
                <m:e>
                  <m:m>
                    <m:mPr>
                      <m:mcs>
                        <m:mc>
                          <m:mcPr>
                            <m:count m:val="4"/>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M</m:t>
                            </m:r>
                          </m:e>
                          <m:sub>
                            <m:r>
                              <w:rPr>
                                <w:rFonts w:ascii="Cambria Math" w:hAnsi="Cambria Math" w:cs="Arial"/>
                              </w:rPr>
                              <m:t>R</m:t>
                            </m:r>
                          </m:sub>
                        </m:sSub>
                      </m:e>
                      <m:e>
                        <m:r>
                          <w:rPr>
                            <w:rFonts w:ascii="Cambria Math" w:hAnsi="Cambria Math" w:cs="Arial"/>
                          </w:rPr>
                          <m:t>0</m:t>
                        </m:r>
                      </m:e>
                      <m:e>
                        <m:r>
                          <w:rPr>
                            <w:rFonts w:ascii="Cambria Math" w:hAnsi="Cambria Math" w:cs="Arial"/>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R</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d</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cs="Arial"/>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d</m:t>
                            </m:r>
                          </m:sub>
                        </m:sSub>
                      </m:e>
                    </m:mr>
                  </m:m>
                </m:e>
              </m:d>
            </m:oMath>
            <w:r>
              <w:rPr>
                <w:rFonts w:eastAsiaTheme="minorEastAsia"/>
              </w:rPr>
              <w:t xml:space="preserve">, </w:t>
            </w:r>
            <m:oMath>
              <m:r>
                <m:rPr>
                  <m:sty m:val="bi"/>
                </m:rPr>
                <w:rPr>
                  <w:rFonts w:ascii="Cambria Math" w:hAnsi="Cambria Math" w:cs="Arial"/>
                </w:rPr>
                <m:t>G</m:t>
              </m:r>
              <m:r>
                <w:rPr>
                  <w:rFonts w:ascii="Cambria Math" w:hAnsi="Cambria Math" w:cs="Arial"/>
                </w:rPr>
                <m:t>=</m:t>
              </m:r>
              <m:d>
                <m:dPr>
                  <m:begChr m:val="["/>
                  <m:endChr m:val="]"/>
                  <m:ctrlPr>
                    <w:rPr>
                      <w:rFonts w:ascii="Cambria Math" w:hAnsi="Cambria Math" w:cs="Arial"/>
                      <w:i/>
                    </w:rPr>
                  </m:ctrlPr>
                </m:dPr>
                <m:e>
                  <m:m>
                    <m:mPr>
                      <m:mcs>
                        <m:mc>
                          <m:mcPr>
                            <m:count m:val="4"/>
                            <m:mcJc m:val="center"/>
                          </m:mcPr>
                        </m:mc>
                      </m:mcs>
                      <m:ctrlPr>
                        <w:rPr>
                          <w:rFonts w:ascii="Cambria Math" w:hAnsi="Cambria Math" w:cs="Arial"/>
                          <w:i/>
                        </w:rPr>
                      </m:ctrlPr>
                    </m:mPr>
                    <m:mr>
                      <m:e>
                        <m:r>
                          <w:rPr>
                            <w:rFonts w:ascii="Cambria Math" w:hAnsi="Cambria Math" w:cs="Arial"/>
                          </w:rPr>
                          <m:t>0</m:t>
                        </m:r>
                      </m:e>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0</m:t>
                        </m:r>
                      </m:e>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0</m:t>
                        </m:r>
                      </m:e>
                      <m:e>
                        <m:r>
                          <w:rPr>
                            <w:rFonts w:ascii="Cambria Math" w:hAnsi="Cambria Math" w:cs="Arial"/>
                          </w:rPr>
                          <m:t>0</m:t>
                        </m:r>
                      </m:e>
                      <m:e>
                        <m:r>
                          <w:rPr>
                            <w:rFonts w:ascii="Cambria Math" w:hAnsi="Cambria Math" w:cs="Arial"/>
                          </w:rPr>
                          <m:t>0</m:t>
                        </m:r>
                      </m:e>
                      <m:e>
                        <m:sSub>
                          <m:sSubPr>
                            <m:ctrlPr>
                              <w:rPr>
                                <w:rFonts w:ascii="Cambria Math" w:hAnsi="Cambria Math" w:cs="Arial"/>
                                <w:i/>
                              </w:rPr>
                            </m:ctrlPr>
                          </m:sSubPr>
                          <m:e>
                            <m:r>
                              <w:rPr>
                                <w:rFonts w:ascii="Cambria Math" w:hAnsi="Cambria Math" w:cs="Arial"/>
                              </w:rPr>
                              <m:t>I</m:t>
                            </m:r>
                          </m:e>
                          <m:sub>
                            <m:r>
                              <w:rPr>
                                <w:rFonts w:ascii="Cambria Math" w:hAnsi="Cambria Math" w:cs="Arial"/>
                              </w:rPr>
                              <m:t>p</m:t>
                            </m:r>
                          </m:sub>
                        </m:sSub>
                        <m:r>
                          <m:rPr>
                            <m:sty m:val="p"/>
                          </m:rPr>
                          <w:rPr>
                            <w:rFonts w:ascii="Cambria Math" w:hAnsi="Cambria Math" w:cs="Arial"/>
                          </w:rPr>
                          <m:t>Ω</m:t>
                        </m:r>
                      </m:e>
                    </m:mr>
                    <m:mr>
                      <m:e>
                        <m:r>
                          <w:rPr>
                            <w:rFonts w:ascii="Cambria Math" w:hAnsi="Cambria Math" w:cs="Arial"/>
                          </w:rPr>
                          <m:t>0</m:t>
                        </m:r>
                      </m:e>
                      <m:e>
                        <m:r>
                          <w:rPr>
                            <w:rFonts w:ascii="Cambria Math" w:hAnsi="Cambria Math" w:cs="Arial"/>
                          </w:rPr>
                          <m:t>0</m:t>
                        </m:r>
                      </m:e>
                      <m:e>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p</m:t>
                            </m:r>
                          </m:sub>
                        </m:sSub>
                        <m:r>
                          <m:rPr>
                            <m:sty m:val="p"/>
                          </m:rPr>
                          <w:rPr>
                            <w:rFonts w:ascii="Cambria Math" w:hAnsi="Cambria Math" w:cs="Arial"/>
                          </w:rPr>
                          <m:t>Ω</m:t>
                        </m:r>
                      </m:e>
                      <m:e>
                        <m:r>
                          <w:rPr>
                            <w:rFonts w:ascii="Cambria Math" w:hAnsi="Cambria Math" w:cs="Arial"/>
                          </w:rPr>
                          <m:t>0</m:t>
                        </m:r>
                      </m:e>
                    </m:mr>
                  </m:m>
                </m:e>
              </m:d>
            </m:oMath>
          </w:p>
        </w:tc>
        <w:tc>
          <w:tcPr>
            <w:tcW w:w="845" w:type="dxa"/>
          </w:tcPr>
          <w:p w14:paraId="7549F920" w14:textId="77777777" w:rsidR="00920C12" w:rsidRDefault="00920C12" w:rsidP="00773965"/>
          <w:p w14:paraId="31E748FF" w14:textId="0957F70F"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136</w:t>
            </w:r>
            <w:r w:rsidR="00186193">
              <w:rPr>
                <w:noProof/>
              </w:rPr>
              <w:fldChar w:fldCharType="end"/>
            </w:r>
            <w:r>
              <w:t>)</w:t>
            </w:r>
          </w:p>
        </w:tc>
      </w:tr>
    </w:tbl>
    <w:p w14:paraId="356A0D69" w14:textId="77777777" w:rsidR="000432B7" w:rsidRPr="008D364E" w:rsidRDefault="000432B7" w:rsidP="000432B7">
      <w:pPr>
        <w:rPr>
          <w:sz w:val="10"/>
          <w:szCs w:val="10"/>
        </w:rPr>
      </w:pPr>
    </w:p>
    <w:p w14:paraId="409145D8" w14:textId="18BB9CA1" w:rsidR="000432B7" w:rsidRPr="00193238" w:rsidRDefault="000432B7" w:rsidP="00193238">
      <w:pPr>
        <w:spacing w:line="360" w:lineRule="auto"/>
        <w:jc w:val="both"/>
      </w:pPr>
      <w:r>
        <w:t xml:space="preserve">Le système d’équations </w:t>
      </w:r>
      <w:r w:rsidR="00920C12">
        <w:t xml:space="preserve">différentielles ordinaires </w:t>
      </w:r>
      <w:r w:rsidR="00920C12">
        <w:fldChar w:fldCharType="begin"/>
      </w:r>
      <w:r w:rsidR="00920C12">
        <w:instrText xml:space="preserve"> REF _Ref528577117 \h </w:instrText>
      </w:r>
      <w:r w:rsidR="00C8050B">
        <w:instrText xml:space="preserve"> \* MERGEFORMAT </w:instrText>
      </w:r>
      <w:r w:rsidR="00920C12">
        <w:fldChar w:fldCharType="separate"/>
      </w:r>
      <w:r w:rsidR="009D4609">
        <w:t>(</w:t>
      </w:r>
      <w:r w:rsidR="009D4609">
        <w:rPr>
          <w:noProof/>
        </w:rPr>
        <w:t>135</w:t>
      </w:r>
      <w:r w:rsidR="009D4609">
        <w:t>)</w:t>
      </w:r>
      <w:r w:rsidR="00920C12">
        <w:fldChar w:fldCharType="end"/>
      </w:r>
      <w:r>
        <w:t xml:space="preserve"> est intégré numériquement suivant une méthode Euler explicit</w:t>
      </w:r>
      <w:r w:rsidR="00C8050B">
        <w:t>e</w:t>
      </w:r>
      <w:r>
        <w:t xml:space="preserve"> avec conditions initiales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0432B7" w14:paraId="760E6DC8" w14:textId="77777777" w:rsidTr="008D364E">
        <w:tc>
          <w:tcPr>
            <w:tcW w:w="8217" w:type="dxa"/>
          </w:tcPr>
          <w:p w14:paraId="20313B00" w14:textId="77777777" w:rsidR="000432B7" w:rsidRDefault="000432B7" w:rsidP="00CA6C3D">
            <w:pPr>
              <w:jc w:val="center"/>
            </w:pPr>
            <m:oMath>
              <m:r>
                <m:rPr>
                  <m:sty m:val="bi"/>
                </m:rPr>
                <w:rPr>
                  <w:rFonts w:ascii="Cambria Math" w:hAnsi="Cambria Math"/>
                </w:rPr>
                <m:t>q</m:t>
              </m:r>
              <m:r>
                <w:rPr>
                  <w:rFonts w:ascii="Cambria Math" w:hAnsi="Cambria Math"/>
                </w:rPr>
                <m:t>=0</m:t>
              </m:r>
            </m:oMath>
            <w:r>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q</m:t>
                  </m:r>
                </m:e>
              </m:acc>
              <m:r>
                <w:rPr>
                  <w:rFonts w:ascii="Cambria Math" w:eastAsiaTheme="minorEastAsia" w:hAnsi="Cambria Math"/>
                </w:rPr>
                <m:t>=0</m:t>
              </m:r>
            </m:oMath>
            <w:r w:rsidR="00920C12">
              <w:rPr>
                <w:rFonts w:eastAsiaTheme="minorEastAsia"/>
              </w:rPr>
              <w:t xml:space="preserve"> @ </w:t>
            </w:r>
            <m:oMath>
              <m:r>
                <w:rPr>
                  <w:rFonts w:ascii="Cambria Math" w:eastAsiaTheme="minorEastAsia" w:hAnsi="Cambria Math"/>
                </w:rPr>
                <m:t>t=0</m:t>
              </m:r>
            </m:oMath>
          </w:p>
        </w:tc>
        <w:tc>
          <w:tcPr>
            <w:tcW w:w="845" w:type="dxa"/>
          </w:tcPr>
          <w:p w14:paraId="1BB12613" w14:textId="7769395B" w:rsidR="000432B7" w:rsidRDefault="00920C12" w:rsidP="002851D1">
            <w:pPr>
              <w:pStyle w:val="Lgende"/>
            </w:pPr>
            <w:r>
              <w:t>(</w:t>
            </w:r>
            <w:r w:rsidR="00186193">
              <w:rPr>
                <w:noProof/>
              </w:rPr>
              <w:fldChar w:fldCharType="begin"/>
            </w:r>
            <w:r w:rsidR="00186193">
              <w:rPr>
                <w:noProof/>
              </w:rPr>
              <w:instrText xml:space="preserve"> SEQ Équation \* ARABIC </w:instrText>
            </w:r>
            <w:r w:rsidR="00186193">
              <w:rPr>
                <w:noProof/>
              </w:rPr>
              <w:fldChar w:fldCharType="separate"/>
            </w:r>
            <w:r w:rsidR="009D4609">
              <w:rPr>
                <w:noProof/>
              </w:rPr>
              <w:t>137</w:t>
            </w:r>
            <w:r w:rsidR="00186193">
              <w:rPr>
                <w:noProof/>
              </w:rPr>
              <w:fldChar w:fldCharType="end"/>
            </w:r>
            <w:r>
              <w:t>)</w:t>
            </w:r>
          </w:p>
        </w:tc>
      </w:tr>
    </w:tbl>
    <w:p w14:paraId="22968B6B" w14:textId="77777777" w:rsidR="000432B7" w:rsidRPr="008D364E" w:rsidRDefault="000432B7" w:rsidP="000432B7">
      <w:pPr>
        <w:rPr>
          <w:sz w:val="10"/>
          <w:szCs w:val="10"/>
        </w:rPr>
      </w:pPr>
    </w:p>
    <w:p w14:paraId="046F41CB" w14:textId="162190C4" w:rsidR="000432B7" w:rsidRDefault="000432B7" w:rsidP="00C8050B">
      <w:pPr>
        <w:jc w:val="both"/>
      </w:pPr>
      <w:r>
        <w:t>Les c</w:t>
      </w:r>
      <w:r w:rsidR="00C8050B">
        <w:t>aractéristiques du rotor rigide</w:t>
      </w:r>
      <w:r>
        <w:t xml:space="preserve"> sont données dans le </w:t>
      </w:r>
      <w:r w:rsidR="00920C12">
        <w:fldChar w:fldCharType="begin"/>
      </w:r>
      <w:r w:rsidR="00920C12">
        <w:instrText xml:space="preserve"> REF _Ref528577118 \h </w:instrText>
      </w:r>
      <w:r w:rsidR="00C8050B">
        <w:instrText xml:space="preserve"> \* MERGEFORMAT </w:instrText>
      </w:r>
      <w:r w:rsidR="00920C12">
        <w:fldChar w:fldCharType="separate"/>
      </w:r>
      <w:r w:rsidR="009D4609">
        <w:t xml:space="preserve">Tableau </w:t>
      </w:r>
      <w:r w:rsidR="009D4609">
        <w:rPr>
          <w:noProof/>
        </w:rPr>
        <w:t>3</w:t>
      </w:r>
      <w:r w:rsidR="00920C12">
        <w:fldChar w:fldCharType="end"/>
      </w:r>
      <w:r>
        <w:t>.</w:t>
      </w:r>
    </w:p>
    <w:p w14:paraId="3B3BCBE2" w14:textId="77777777" w:rsidR="008D364E" w:rsidRPr="00193238" w:rsidRDefault="008D364E" w:rsidP="00C8050B">
      <w:pPr>
        <w:jc w:val="both"/>
        <w:rPr>
          <w:sz w:val="2"/>
          <w:szCs w:val="2"/>
        </w:rPr>
      </w:pPr>
    </w:p>
    <w:p w14:paraId="00096D5B" w14:textId="6A28793B" w:rsidR="000432B7" w:rsidRDefault="00920C12" w:rsidP="00193238">
      <w:pPr>
        <w:pStyle w:val="Lgende"/>
        <w:jc w:val="center"/>
      </w:pPr>
      <w:bookmarkStart w:id="266" w:name="_Ref528577118"/>
      <w:bookmarkStart w:id="267" w:name="_Toc528767438"/>
      <w:r>
        <w:t xml:space="preserve">Tableau </w:t>
      </w:r>
      <w:r w:rsidR="00186193">
        <w:rPr>
          <w:noProof/>
        </w:rPr>
        <w:fldChar w:fldCharType="begin"/>
      </w:r>
      <w:r w:rsidR="00186193">
        <w:rPr>
          <w:noProof/>
        </w:rPr>
        <w:instrText xml:space="preserve"> SEQ Tableau \* ARABIC </w:instrText>
      </w:r>
      <w:r w:rsidR="00186193">
        <w:rPr>
          <w:noProof/>
        </w:rPr>
        <w:fldChar w:fldCharType="separate"/>
      </w:r>
      <w:r w:rsidR="009D4609">
        <w:rPr>
          <w:noProof/>
        </w:rPr>
        <w:t>3</w:t>
      </w:r>
      <w:r w:rsidR="00186193">
        <w:rPr>
          <w:noProof/>
        </w:rPr>
        <w:fldChar w:fldCharType="end"/>
      </w:r>
      <w:bookmarkEnd w:id="266"/>
      <w:r w:rsidR="00115671">
        <w:rPr>
          <w:noProof/>
        </w:rPr>
        <w:t> :</w:t>
      </w:r>
      <w:r>
        <w:t xml:space="preserve"> Caractéristiques du rotor rigide</w:t>
      </w:r>
      <w:bookmarkEnd w:id="267"/>
    </w:p>
    <w:tbl>
      <w:tblPr>
        <w:tblStyle w:val="Grilledutableau"/>
        <w:tblW w:w="0" w:type="auto"/>
        <w:jc w:val="center"/>
        <w:tblLook w:val="04A0" w:firstRow="1" w:lastRow="0" w:firstColumn="1" w:lastColumn="0" w:noHBand="0" w:noVBand="1"/>
      </w:tblPr>
      <w:tblGrid>
        <w:gridCol w:w="4106"/>
        <w:gridCol w:w="1701"/>
      </w:tblGrid>
      <w:tr w:rsidR="00193238" w14:paraId="69C3CA02" w14:textId="77777777" w:rsidTr="00193238">
        <w:trPr>
          <w:jc w:val="center"/>
        </w:trPr>
        <w:tc>
          <w:tcPr>
            <w:tcW w:w="4106" w:type="dxa"/>
          </w:tcPr>
          <w:p w14:paraId="04B4DDC8" w14:textId="77777777" w:rsidR="00193238" w:rsidRDefault="00193238" w:rsidP="00193238">
            <w:r>
              <w:lastRenderedPageBreak/>
              <w:t xml:space="preserve">Masse du rotor, </w:t>
            </w:r>
            <m:oMath>
              <m:sSub>
                <m:sSubPr>
                  <m:ctrlPr>
                    <w:rPr>
                      <w:rFonts w:ascii="Cambria Math" w:hAnsi="Cambria Math" w:cs="Arial"/>
                      <w:i/>
                    </w:rPr>
                  </m:ctrlPr>
                </m:sSubPr>
                <m:e>
                  <m:r>
                    <w:rPr>
                      <w:rFonts w:ascii="Cambria Math" w:hAnsi="Cambria Math" w:cs="Arial"/>
                    </w:rPr>
                    <m:t>M</m:t>
                  </m:r>
                </m:e>
                <m:sub>
                  <m:r>
                    <w:rPr>
                      <w:rFonts w:ascii="Cambria Math" w:hAnsi="Cambria Math" w:cs="Arial"/>
                    </w:rPr>
                    <m:t>R</m:t>
                  </m:r>
                </m:sub>
              </m:sSub>
            </m:oMath>
          </w:p>
        </w:tc>
        <w:tc>
          <w:tcPr>
            <w:tcW w:w="1701" w:type="dxa"/>
          </w:tcPr>
          <w:p w14:paraId="29ACEB18" w14:textId="77777777" w:rsidR="00193238" w:rsidRDefault="00193238" w:rsidP="00193238">
            <w:r>
              <w:t>2 kg</w:t>
            </w:r>
          </w:p>
        </w:tc>
      </w:tr>
      <w:tr w:rsidR="00193238" w14:paraId="07BAE07F" w14:textId="77777777" w:rsidTr="00193238">
        <w:trPr>
          <w:jc w:val="center"/>
        </w:trPr>
        <w:tc>
          <w:tcPr>
            <w:tcW w:w="4106" w:type="dxa"/>
          </w:tcPr>
          <w:p w14:paraId="172991A2" w14:textId="77777777" w:rsidR="00193238" w:rsidRDefault="00193238" w:rsidP="00193238">
            <w:r>
              <w:t xml:space="preserve">Moment d’inertie polaire, </w:t>
            </w:r>
            <m:oMath>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p</m:t>
                  </m:r>
                </m:sub>
              </m:sSub>
            </m:oMath>
          </w:p>
        </w:tc>
        <w:tc>
          <w:tcPr>
            <w:tcW w:w="1701" w:type="dxa"/>
          </w:tcPr>
          <w:p w14:paraId="30C4C4B3" w14:textId="77777777" w:rsidR="00193238" w:rsidRDefault="00193238" w:rsidP="00193238">
            <w:r>
              <w:t>0.0175 kg/</w:t>
            </w:r>
            <w:r w:rsidRPr="00406EDE">
              <w:t xml:space="preserve"> </w:t>
            </w:r>
            <w:r>
              <w:t>m</w:t>
            </w:r>
            <w:r>
              <w:rPr>
                <w:vertAlign w:val="superscript"/>
              </w:rPr>
              <w:t>2</w:t>
            </w:r>
          </w:p>
        </w:tc>
      </w:tr>
      <w:tr w:rsidR="00193238" w14:paraId="2AFD7EED" w14:textId="77777777" w:rsidTr="00193238">
        <w:trPr>
          <w:jc w:val="center"/>
        </w:trPr>
        <w:tc>
          <w:tcPr>
            <w:tcW w:w="4106" w:type="dxa"/>
          </w:tcPr>
          <w:p w14:paraId="274316F8" w14:textId="77777777" w:rsidR="00193238" w:rsidRDefault="00193238" w:rsidP="00193238">
            <w:r>
              <w:t xml:space="preserve">Moment d’inertie diamétral, </w:t>
            </w:r>
            <m:oMath>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d</m:t>
                  </m:r>
                </m:sub>
              </m:sSub>
            </m:oMath>
          </w:p>
        </w:tc>
        <w:tc>
          <w:tcPr>
            <w:tcW w:w="1701" w:type="dxa"/>
          </w:tcPr>
          <w:p w14:paraId="53D4EFB9" w14:textId="77777777" w:rsidR="00193238" w:rsidRDefault="00193238" w:rsidP="00193238">
            <w:r>
              <w:t>0.00327 kg/</w:t>
            </w:r>
            <w:r w:rsidRPr="00406EDE">
              <w:t xml:space="preserve"> </w:t>
            </w:r>
            <w:r>
              <w:t>m</w:t>
            </w:r>
            <w:r>
              <w:rPr>
                <w:vertAlign w:val="superscript"/>
              </w:rPr>
              <w:t>2</w:t>
            </w:r>
          </w:p>
        </w:tc>
      </w:tr>
      <w:tr w:rsidR="00193238" w14:paraId="17B59D28" w14:textId="77777777" w:rsidTr="00193238">
        <w:trPr>
          <w:jc w:val="center"/>
        </w:trPr>
        <w:tc>
          <w:tcPr>
            <w:tcW w:w="4106" w:type="dxa"/>
          </w:tcPr>
          <w:p w14:paraId="59FB0118" w14:textId="77777777" w:rsidR="00193238" w:rsidRDefault="00193238" w:rsidP="00193238">
            <w:r>
              <w:t xml:space="preserve">Position axiale centre d’inertie rotor, </w:t>
            </w:r>
            <m:oMath>
              <m:sSub>
                <m:sSubPr>
                  <m:ctrlPr>
                    <w:rPr>
                      <w:rFonts w:ascii="Cambria Math" w:hAnsi="Cambria Math"/>
                      <w:i/>
                    </w:rPr>
                  </m:ctrlPr>
                </m:sSubPr>
                <m:e>
                  <m:r>
                    <w:rPr>
                      <w:rFonts w:ascii="Cambria Math" w:hAnsi="Cambria Math"/>
                    </w:rPr>
                    <m:t>x</m:t>
                  </m:r>
                </m:e>
                <m:sub>
                  <m:r>
                    <w:rPr>
                      <w:rFonts w:ascii="Cambria Math" w:hAnsi="Cambria Math"/>
                    </w:rPr>
                    <m:t>G</m:t>
                  </m:r>
                </m:sub>
              </m:sSub>
            </m:oMath>
          </w:p>
        </w:tc>
        <w:tc>
          <w:tcPr>
            <w:tcW w:w="1701" w:type="dxa"/>
          </w:tcPr>
          <w:p w14:paraId="0D65DC00" w14:textId="77777777" w:rsidR="00193238" w:rsidRDefault="00193238" w:rsidP="00193238">
            <w:r>
              <w:t>0</w:t>
            </w:r>
          </w:p>
        </w:tc>
      </w:tr>
      <w:tr w:rsidR="00193238" w14:paraId="74A0F2B2" w14:textId="77777777" w:rsidTr="00193238">
        <w:trPr>
          <w:jc w:val="center"/>
        </w:trPr>
        <w:tc>
          <w:tcPr>
            <w:tcW w:w="4106" w:type="dxa"/>
          </w:tcPr>
          <w:p w14:paraId="2D5AC101" w14:textId="77777777" w:rsidR="00193238" w:rsidRDefault="00193238" w:rsidP="00193238">
            <w:r>
              <w:t xml:space="preserve">Position axiale du palier 1, </w:t>
            </w:r>
            <m:oMath>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1</m:t>
                  </m:r>
                </m:sub>
              </m:sSub>
            </m:oMath>
          </w:p>
        </w:tc>
        <w:tc>
          <w:tcPr>
            <w:tcW w:w="1701" w:type="dxa"/>
          </w:tcPr>
          <w:p w14:paraId="0DAB030E" w14:textId="77777777" w:rsidR="00193238" w:rsidRDefault="00193238" w:rsidP="00193238">
            <w:r>
              <w:t>-0.1 m</w:t>
            </w:r>
          </w:p>
        </w:tc>
      </w:tr>
      <w:tr w:rsidR="00193238" w14:paraId="3901765F" w14:textId="77777777" w:rsidTr="00193238">
        <w:trPr>
          <w:jc w:val="center"/>
        </w:trPr>
        <w:tc>
          <w:tcPr>
            <w:tcW w:w="4106" w:type="dxa"/>
          </w:tcPr>
          <w:p w14:paraId="5D8B82DC" w14:textId="77777777" w:rsidR="00193238" w:rsidRDefault="00193238" w:rsidP="00193238">
            <w:r>
              <w:t xml:space="preserve">Position axiale du palier 2, </w:t>
            </w:r>
            <m:oMath>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2</m:t>
                  </m:r>
                </m:sub>
              </m:sSub>
            </m:oMath>
          </w:p>
        </w:tc>
        <w:tc>
          <w:tcPr>
            <w:tcW w:w="1701" w:type="dxa"/>
          </w:tcPr>
          <w:p w14:paraId="4C2816DA" w14:textId="77777777" w:rsidR="00193238" w:rsidRDefault="00193238" w:rsidP="00193238">
            <w:r>
              <w:t>0.1 m</w:t>
            </w:r>
          </w:p>
        </w:tc>
      </w:tr>
    </w:tbl>
    <w:p w14:paraId="0826F7CD" w14:textId="77777777" w:rsidR="00193238" w:rsidRDefault="00193238" w:rsidP="00C8050B">
      <w:pPr>
        <w:jc w:val="both"/>
      </w:pPr>
    </w:p>
    <w:p w14:paraId="59FD2C6B" w14:textId="77777777" w:rsidR="000432B7" w:rsidRDefault="000432B7" w:rsidP="00193238">
      <w:pPr>
        <w:spacing w:line="360" w:lineRule="auto"/>
        <w:jc w:val="both"/>
      </w:pPr>
      <w:r>
        <w:t xml:space="preserve">Le palier 1 est le palier à feuilles de génération 1 analysé </w:t>
      </w:r>
      <w:r w:rsidR="00C8050B">
        <w:t>au cours</w:t>
      </w:r>
      <w:r>
        <w:t xml:space="preserve"> </w:t>
      </w:r>
      <w:r w:rsidR="00193238">
        <w:t>de cette</w:t>
      </w:r>
      <w:r>
        <w:t xml:space="preserve"> la thèse. Le palier 2 est un roulement dont la raideur radiale </w:t>
      </w:r>
      <w:r w:rsidR="00DC526A">
        <w:t xml:space="preserve">est de </w:t>
      </w:r>
      <w:r w:rsidR="00B14393" w:rsidRPr="00B14393">
        <w:rPr>
          <w:i/>
        </w:rPr>
        <w:t>K</w:t>
      </w:r>
      <w:r w:rsidR="00B14393" w:rsidRPr="00B14393">
        <w:rPr>
          <w:i/>
          <w:vertAlign w:val="subscript"/>
        </w:rPr>
        <w:t>r</w:t>
      </w:r>
      <w:r w:rsidR="006C7B22">
        <w:rPr>
          <w:i/>
          <w:vertAlign w:val="subscript"/>
        </w:rPr>
        <w:t>lt</w:t>
      </w:r>
      <w:r w:rsidR="00B14393">
        <w:t>=</w:t>
      </w:r>
      <w:r w:rsidR="00DC526A">
        <w:t>2.5</w:t>
      </w:r>
      <w:r w:rsidR="00DC526A">
        <w:rPr>
          <w:rFonts w:cs="Times New Roman"/>
        </w:rPr>
        <w:t>∙10</w:t>
      </w:r>
      <w:r w:rsidR="00DC526A" w:rsidRPr="00DC526A">
        <w:rPr>
          <w:rFonts w:cs="Times New Roman"/>
          <w:vertAlign w:val="superscript"/>
        </w:rPr>
        <w:t>8</w:t>
      </w:r>
      <w:r w:rsidR="00DC526A">
        <w:rPr>
          <w:rFonts w:cs="Times New Roman"/>
        </w:rPr>
        <w:t xml:space="preserve"> N/m </w:t>
      </w:r>
      <w:r w:rsidR="00DC526A">
        <w:t>à une vitesse de rotation de 30 krpm</w:t>
      </w:r>
      <w:r w:rsidR="001E40AE">
        <w:t xml:space="preserve">. </w:t>
      </w:r>
    </w:p>
    <w:p w14:paraId="609DE082" w14:textId="229A9747" w:rsidR="00DC526A" w:rsidRDefault="00DC526A" w:rsidP="00193238">
      <w:pPr>
        <w:spacing w:line="360" w:lineRule="auto"/>
        <w:jc w:val="both"/>
      </w:pPr>
      <w:r>
        <w:t xml:space="preserve">Les calculs ont été effectués pour une vitesse de rotation de 30 krpm et un balourd de 0.32 gmm placé dans le centre de masse du rotor. </w:t>
      </w:r>
      <w:r w:rsidR="001E40AE">
        <w:t>L’amortissement du roulement est négligé et l</w:t>
      </w:r>
      <w:r>
        <w:t xml:space="preserve">es résultats ont montré que ce système rotor/paliers est instable. </w:t>
      </w:r>
      <w:r w:rsidR="00D7624F">
        <w:t xml:space="preserve">Les trajectoires du rotor dans le palier et dans le roulement </w:t>
      </w:r>
      <w:r w:rsidR="00193238">
        <w:t xml:space="preserve">durant la dernière </w:t>
      </w:r>
      <w:r w:rsidR="00354CFE">
        <w:t xml:space="preserve">période de rotation </w:t>
      </w:r>
      <w:r w:rsidR="00D7624F">
        <w:t xml:space="preserve">sont présentées dans la </w:t>
      </w:r>
      <w:r w:rsidR="009621BB">
        <w:rPr>
          <w:highlight w:val="yellow"/>
        </w:rPr>
        <w:fldChar w:fldCharType="begin"/>
      </w:r>
      <w:r w:rsidR="009621BB">
        <w:instrText xml:space="preserve"> REF _Ref528765605 \h </w:instrText>
      </w:r>
      <w:r w:rsidR="00193238">
        <w:rPr>
          <w:highlight w:val="yellow"/>
        </w:rPr>
        <w:instrText xml:space="preserve"> \* MERGEFORMAT </w:instrText>
      </w:r>
      <w:r w:rsidR="009621BB">
        <w:rPr>
          <w:highlight w:val="yellow"/>
        </w:rPr>
      </w:r>
      <w:r w:rsidR="009621BB">
        <w:rPr>
          <w:highlight w:val="yellow"/>
        </w:rPr>
        <w:fldChar w:fldCharType="separate"/>
      </w:r>
      <w:r w:rsidR="009D4609">
        <w:t xml:space="preserve">Figure </w:t>
      </w:r>
      <w:r w:rsidR="009D4609">
        <w:rPr>
          <w:noProof/>
        </w:rPr>
        <w:t>72</w:t>
      </w:r>
      <w:r w:rsidR="009621BB">
        <w:rPr>
          <w:highlight w:val="yellow"/>
        </w:rPr>
        <w:fldChar w:fldCharType="end"/>
      </w:r>
      <w:r w:rsidR="009621BB">
        <w:t>.</w:t>
      </w:r>
      <w:r w:rsidR="00354CFE">
        <w:t xml:space="preserve"> Les derniers points des trajectoires permettent de déterminer la forme du mode instable. Il s’agit du mode conique (les derniers points sont en opposition de phase) rétrograde (les trajectoires sont parcourues dans un sens contraire à la vitesse de rotation). </w:t>
      </w:r>
    </w:p>
    <w:p w14:paraId="23BABAB0" w14:textId="63AFA64E" w:rsidR="00B216CC" w:rsidRDefault="00B216CC" w:rsidP="00B216CC">
      <w:pPr>
        <w:spacing w:line="360" w:lineRule="auto"/>
        <w:jc w:val="both"/>
      </w:pPr>
      <w:r>
        <w:t xml:space="preserve">Les spectres des trajectoires calculées avec les points des dernières 8 périodes sont présentés dans la </w:t>
      </w:r>
      <w:r>
        <w:rPr>
          <w:highlight w:val="yellow"/>
        </w:rPr>
        <w:fldChar w:fldCharType="begin"/>
      </w:r>
      <w:r>
        <w:instrText xml:space="preserve"> REF _Ref528765606 \h </w:instrText>
      </w:r>
      <w:r>
        <w:rPr>
          <w:highlight w:val="yellow"/>
        </w:rPr>
        <w:instrText xml:space="preserve"> \* MERGEFORMAT </w:instrText>
      </w:r>
      <w:r>
        <w:rPr>
          <w:highlight w:val="yellow"/>
        </w:rPr>
      </w:r>
      <w:r>
        <w:rPr>
          <w:highlight w:val="yellow"/>
        </w:rPr>
        <w:fldChar w:fldCharType="separate"/>
      </w:r>
      <w:r w:rsidR="009D4609">
        <w:t xml:space="preserve">Figure </w:t>
      </w:r>
      <w:r w:rsidR="009D4609">
        <w:rPr>
          <w:noProof/>
        </w:rPr>
        <w:t>73</w:t>
      </w:r>
      <w:r>
        <w:rPr>
          <w:highlight w:val="yellow"/>
        </w:rPr>
        <w:fldChar w:fldCharType="end"/>
      </w:r>
      <w:r>
        <w:t>.</w:t>
      </w:r>
    </w:p>
    <w:p w14:paraId="4D98B526" w14:textId="77777777" w:rsidR="00B216CC" w:rsidRDefault="00B216CC" w:rsidP="00193238">
      <w:pPr>
        <w:spacing w:line="360" w:lineRule="auto"/>
        <w:jc w:val="both"/>
      </w:pPr>
    </w:p>
    <w:p w14:paraId="766A4A05" w14:textId="77777777" w:rsidR="000432B7" w:rsidRDefault="00D7624F" w:rsidP="00D7624F">
      <w:pPr>
        <w:spacing w:after="0" w:line="240" w:lineRule="auto"/>
        <w:jc w:val="center"/>
      </w:pPr>
      <w:r>
        <w:rPr>
          <w:noProof/>
          <w:lang w:eastAsia="fr-FR"/>
        </w:rPr>
        <w:drawing>
          <wp:inline distT="0" distB="0" distL="0" distR="0" wp14:anchorId="63E1B33A" wp14:editId="12675E9E">
            <wp:extent cx="3312543" cy="3189971"/>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6849" r="1957" b="19707"/>
                    <a:stretch/>
                  </pic:blipFill>
                  <pic:spPr bwMode="auto">
                    <a:xfrm>
                      <a:off x="0" y="0"/>
                      <a:ext cx="3361084" cy="3236715"/>
                    </a:xfrm>
                    <a:prstGeom prst="rect">
                      <a:avLst/>
                    </a:prstGeom>
                    <a:ln>
                      <a:noFill/>
                    </a:ln>
                    <a:extLst>
                      <a:ext uri="{53640926-AAD7-44D8-BBD7-CCE9431645EC}">
                        <a14:shadowObscured xmlns:a14="http://schemas.microsoft.com/office/drawing/2010/main"/>
                      </a:ext>
                    </a:extLst>
                  </pic:spPr>
                </pic:pic>
              </a:graphicData>
            </a:graphic>
          </wp:inline>
        </w:drawing>
      </w:r>
    </w:p>
    <w:p w14:paraId="66A68C23" w14:textId="77777777" w:rsidR="00D7624F" w:rsidRPr="000432B7" w:rsidRDefault="00D7624F" w:rsidP="00D7624F">
      <w:pPr>
        <w:jc w:val="center"/>
      </w:pPr>
      <w:r>
        <w:rPr>
          <w:noProof/>
          <w:lang w:eastAsia="fr-FR"/>
        </w:rPr>
        <w:drawing>
          <wp:inline distT="0" distB="0" distL="0" distR="0" wp14:anchorId="42A7149B" wp14:editId="1ECE6929">
            <wp:extent cx="1040400" cy="129600"/>
            <wp:effectExtent l="0" t="0" r="762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4938" t="84068" r="52301" b="12541"/>
                    <a:stretch/>
                  </pic:blipFill>
                  <pic:spPr bwMode="auto">
                    <a:xfrm>
                      <a:off x="0" y="0"/>
                      <a:ext cx="1040400" cy="12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6FA4FE1E" wp14:editId="27B5B5E4">
            <wp:extent cx="1238400" cy="122400"/>
            <wp:effectExtent l="0" t="0" r="0"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3967" t="87162" r="46520" b="9580"/>
                    <a:stretch/>
                  </pic:blipFill>
                  <pic:spPr bwMode="auto">
                    <a:xfrm>
                      <a:off x="0" y="0"/>
                      <a:ext cx="1238400" cy="1224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10FC260" wp14:editId="54A0887B">
            <wp:extent cx="1537200" cy="129600"/>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4447" t="90688" r="36595" b="5863"/>
                    <a:stretch/>
                  </pic:blipFill>
                  <pic:spPr bwMode="auto">
                    <a:xfrm>
                      <a:off x="0" y="0"/>
                      <a:ext cx="1537200" cy="129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DA0CBF3" wp14:editId="0CBCF27C">
            <wp:extent cx="1717200" cy="13680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4285" t="93974" r="32094" b="2443"/>
                    <a:stretch/>
                  </pic:blipFill>
                  <pic:spPr bwMode="auto">
                    <a:xfrm>
                      <a:off x="0" y="0"/>
                      <a:ext cx="1717200" cy="136800"/>
                    </a:xfrm>
                    <a:prstGeom prst="rect">
                      <a:avLst/>
                    </a:prstGeom>
                    <a:ln>
                      <a:noFill/>
                    </a:ln>
                    <a:extLst>
                      <a:ext uri="{53640926-AAD7-44D8-BBD7-CCE9431645EC}">
                        <a14:shadowObscured xmlns:a14="http://schemas.microsoft.com/office/drawing/2010/main"/>
                      </a:ext>
                    </a:extLst>
                  </pic:spPr>
                </pic:pic>
              </a:graphicData>
            </a:graphic>
          </wp:inline>
        </w:drawing>
      </w:r>
    </w:p>
    <w:p w14:paraId="1E5B1154" w14:textId="265359CC" w:rsidR="00920C12" w:rsidRDefault="00920C12" w:rsidP="00920C12">
      <w:pPr>
        <w:pStyle w:val="Lgende"/>
        <w:jc w:val="center"/>
      </w:pPr>
      <w:bookmarkStart w:id="268" w:name="_Ref528765605"/>
      <w:bookmarkStart w:id="269" w:name="_Toc531267515"/>
      <w:r>
        <w:t xml:space="preserve">Figure </w:t>
      </w:r>
      <w:r>
        <w:rPr>
          <w:noProof/>
        </w:rPr>
        <w:fldChar w:fldCharType="begin"/>
      </w:r>
      <w:r>
        <w:rPr>
          <w:noProof/>
        </w:rPr>
        <w:instrText xml:space="preserve"> SEQ Figure \* ARABIC </w:instrText>
      </w:r>
      <w:r>
        <w:rPr>
          <w:noProof/>
        </w:rPr>
        <w:fldChar w:fldCharType="separate"/>
      </w:r>
      <w:r w:rsidR="009D4609">
        <w:rPr>
          <w:noProof/>
        </w:rPr>
        <w:t>72</w:t>
      </w:r>
      <w:r>
        <w:rPr>
          <w:noProof/>
        </w:rPr>
        <w:fldChar w:fldCharType="end"/>
      </w:r>
      <w:bookmarkEnd w:id="268"/>
      <w:r>
        <w:t xml:space="preserve"> : </w:t>
      </w:r>
      <w:r w:rsidR="00D7624F">
        <w:t>Trajectoires dans le palier et dans l</w:t>
      </w:r>
      <w:r w:rsidR="004B6479">
        <w:t>e roulement pour le rotor à 4 DDL</w:t>
      </w:r>
      <w:bookmarkEnd w:id="269"/>
    </w:p>
    <w:p w14:paraId="26B48B99" w14:textId="77777777" w:rsidR="008D364E" w:rsidRPr="008D364E" w:rsidRDefault="008D364E" w:rsidP="008D364E">
      <w:pPr>
        <w:rPr>
          <w:sz w:val="10"/>
          <w:szCs w:val="10"/>
        </w:rPr>
      </w:pPr>
    </w:p>
    <w:p w14:paraId="775C3C61" w14:textId="77777777" w:rsidR="00115671" w:rsidRDefault="00115671" w:rsidP="00115671">
      <w:pPr>
        <w:spacing w:line="360" w:lineRule="auto"/>
        <w:jc w:val="both"/>
      </w:pPr>
      <w:r>
        <w:t>Les spectres des déplacements dans le palier montrent trois composantes : à 62.5 Hz, à 500 Hz (la fréquence synchrone) et à 3875 Hz. Les spectres des déplacements dans le roulement ne montrent qu’une composante à 3875 Hz d’amplitude plus importante que celle du palier. Le résultat est dû au fait que le roulement n’introduit aucun amortissement.</w:t>
      </w:r>
    </w:p>
    <w:p w14:paraId="2885403D" w14:textId="77777777" w:rsidR="006A5FEA" w:rsidRDefault="00354CFE" w:rsidP="006A5FEA">
      <w:r>
        <w:rPr>
          <w:noProof/>
          <w:lang w:eastAsia="fr-FR"/>
        </w:rPr>
        <w:drawing>
          <wp:inline distT="0" distB="0" distL="0" distR="0" wp14:anchorId="47AF4448" wp14:editId="29DB51B4">
            <wp:extent cx="136800" cy="2307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161" r="94584"/>
                    <a:stretch/>
                  </pic:blipFill>
                  <pic:spPr bwMode="auto">
                    <a:xfrm>
                      <a:off x="0" y="0"/>
                      <a:ext cx="136800" cy="2307600"/>
                    </a:xfrm>
                    <a:prstGeom prst="rect">
                      <a:avLst/>
                    </a:prstGeom>
                    <a:ln>
                      <a:noFill/>
                    </a:ln>
                    <a:extLst>
                      <a:ext uri="{53640926-AAD7-44D8-BBD7-CCE9431645EC}">
                        <a14:shadowObscured xmlns:a14="http://schemas.microsoft.com/office/drawing/2010/main"/>
                      </a:ext>
                    </a:extLst>
                  </pic:spPr>
                </pic:pic>
              </a:graphicData>
            </a:graphic>
          </wp:inline>
        </w:drawing>
      </w:r>
      <w:r w:rsidR="006A5FEA">
        <w:rPr>
          <w:noProof/>
          <w:lang w:eastAsia="fr-FR"/>
        </w:rPr>
        <w:drawing>
          <wp:inline distT="0" distB="0" distL="0" distR="0" wp14:anchorId="5DDA2E2C" wp14:editId="162A2847">
            <wp:extent cx="2710800" cy="2196000"/>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2766" t="1073" r="1934" b="3217"/>
                    <a:stretch/>
                  </pic:blipFill>
                  <pic:spPr bwMode="auto">
                    <a:xfrm>
                      <a:off x="0" y="0"/>
                      <a:ext cx="2710800" cy="2196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6A57DA8C" wp14:editId="476813E3">
            <wp:extent cx="136800" cy="23076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161" r="94584"/>
                    <a:stretch/>
                  </pic:blipFill>
                  <pic:spPr bwMode="auto">
                    <a:xfrm>
                      <a:off x="0" y="0"/>
                      <a:ext cx="136800" cy="2307600"/>
                    </a:xfrm>
                    <a:prstGeom prst="rect">
                      <a:avLst/>
                    </a:prstGeom>
                    <a:ln>
                      <a:noFill/>
                    </a:ln>
                    <a:extLst>
                      <a:ext uri="{53640926-AAD7-44D8-BBD7-CCE9431645EC}">
                        <a14:shadowObscured xmlns:a14="http://schemas.microsoft.com/office/drawing/2010/main"/>
                      </a:ext>
                    </a:extLst>
                  </pic:spPr>
                </pic:pic>
              </a:graphicData>
            </a:graphic>
          </wp:inline>
        </w:drawing>
      </w:r>
      <w:r w:rsidR="006A5FEA">
        <w:rPr>
          <w:noProof/>
          <w:lang w:eastAsia="fr-FR"/>
        </w:rPr>
        <w:drawing>
          <wp:inline distT="0" distB="0" distL="0" distR="0" wp14:anchorId="7ECFBBEF" wp14:editId="0269C32D">
            <wp:extent cx="2754000" cy="2199600"/>
            <wp:effectExtent l="0" t="0" r="8255"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5123" t="2703" r="1323" b="1892"/>
                    <a:stretch/>
                  </pic:blipFill>
                  <pic:spPr bwMode="auto">
                    <a:xfrm>
                      <a:off x="0" y="0"/>
                      <a:ext cx="2754000" cy="2199600"/>
                    </a:xfrm>
                    <a:prstGeom prst="rect">
                      <a:avLst/>
                    </a:prstGeom>
                    <a:ln>
                      <a:noFill/>
                    </a:ln>
                    <a:extLst>
                      <a:ext uri="{53640926-AAD7-44D8-BBD7-CCE9431645EC}">
                        <a14:shadowObscured xmlns:a14="http://schemas.microsoft.com/office/drawing/2010/main"/>
                      </a:ext>
                    </a:extLst>
                  </pic:spPr>
                </pic:pic>
              </a:graphicData>
            </a:graphic>
          </wp:inline>
        </w:drawing>
      </w:r>
    </w:p>
    <w:p w14:paraId="1AFE2653" w14:textId="0EA0D611" w:rsidR="00193238" w:rsidRPr="00115671" w:rsidRDefault="00C92183" w:rsidP="00115671">
      <w:pPr>
        <w:pStyle w:val="Lgende"/>
        <w:jc w:val="center"/>
      </w:pPr>
      <w:bookmarkStart w:id="270" w:name="_Ref528765606"/>
      <w:bookmarkStart w:id="271" w:name="_Toc531267516"/>
      <w:r>
        <w:t xml:space="preserve">Figure </w:t>
      </w:r>
      <w:r>
        <w:rPr>
          <w:noProof/>
        </w:rPr>
        <w:fldChar w:fldCharType="begin"/>
      </w:r>
      <w:r>
        <w:rPr>
          <w:noProof/>
        </w:rPr>
        <w:instrText xml:space="preserve"> SEQ Figure \* ARABIC </w:instrText>
      </w:r>
      <w:r>
        <w:rPr>
          <w:noProof/>
        </w:rPr>
        <w:fldChar w:fldCharType="separate"/>
      </w:r>
      <w:r w:rsidR="009D4609">
        <w:rPr>
          <w:noProof/>
        </w:rPr>
        <w:t>73</w:t>
      </w:r>
      <w:r>
        <w:rPr>
          <w:noProof/>
        </w:rPr>
        <w:fldChar w:fldCharType="end"/>
      </w:r>
      <w:bookmarkEnd w:id="270"/>
      <w:r>
        <w:t xml:space="preserve"> : </w:t>
      </w:r>
      <w:r w:rsidR="00354CFE">
        <w:t xml:space="preserve">Spectres des </w:t>
      </w:r>
      <w:r w:rsidR="00C0584D">
        <w:t>déplacements</w:t>
      </w:r>
      <w:r w:rsidR="00354CFE">
        <w:t xml:space="preserve"> dans le palier et dans le roulement</w:t>
      </w:r>
      <w:r w:rsidR="00354CFE" w:rsidRPr="00354CFE">
        <w:t xml:space="preserve"> </w:t>
      </w:r>
      <w:r w:rsidR="00354CFE">
        <w:t xml:space="preserve">pour le rotor à 4 </w:t>
      </w:r>
      <w:r w:rsidR="004B6479">
        <w:t>DDL</w:t>
      </w:r>
      <w:r w:rsidR="00AC6FB3">
        <w:t xml:space="preserve"> sans amortissement dans le roulement</w:t>
      </w:r>
      <w:bookmarkEnd w:id="271"/>
    </w:p>
    <w:p w14:paraId="2311008A" w14:textId="77777777" w:rsidR="00B14393" w:rsidRPr="008D364E" w:rsidRDefault="00B14393" w:rsidP="00B14393"/>
    <w:p w14:paraId="5E4E856C" w14:textId="77777777" w:rsidR="00B14393" w:rsidRDefault="00B14393" w:rsidP="00B14393">
      <w:pPr>
        <w:spacing w:line="360" w:lineRule="auto"/>
        <w:jc w:val="both"/>
      </w:pPr>
      <w:r>
        <w:t xml:space="preserve">Des calculs ont été faits </w:t>
      </w:r>
      <w:r w:rsidR="003400F4">
        <w:t xml:space="preserve">aussi </w:t>
      </w:r>
      <w:r>
        <w:t xml:space="preserve">en prenant en compte un amortissement structurel du roulement.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B14393" w14:paraId="5608C491" w14:textId="77777777" w:rsidTr="0036777C">
        <w:tc>
          <w:tcPr>
            <w:tcW w:w="8217" w:type="dxa"/>
          </w:tcPr>
          <w:p w14:paraId="05617188" w14:textId="77777777" w:rsidR="00B14393" w:rsidRDefault="00F865FC" w:rsidP="00B14393">
            <w:pPr>
              <w:jc w:val="cente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rlt</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rlt</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rlt</m:t>
                        </m:r>
                      </m:sub>
                    </m:sSub>
                  </m:num>
                  <m:den>
                    <m:r>
                      <m:rPr>
                        <m:sty m:val="p"/>
                      </m:rPr>
                      <w:rPr>
                        <w:rFonts w:ascii="Cambria Math" w:eastAsiaTheme="minorEastAsia" w:hAnsi="Cambria Math"/>
                      </w:rPr>
                      <m:t>Ω</m:t>
                    </m:r>
                  </m:den>
                </m:f>
              </m:oMath>
            </m:oMathPara>
          </w:p>
        </w:tc>
        <w:tc>
          <w:tcPr>
            <w:tcW w:w="845" w:type="dxa"/>
          </w:tcPr>
          <w:p w14:paraId="064D1419" w14:textId="72858DEA" w:rsidR="00B14393" w:rsidRDefault="00B14393" w:rsidP="0036777C">
            <w:pPr>
              <w:pStyle w:val="Lgende"/>
            </w:pPr>
            <w:r>
              <w:t>(</w:t>
            </w:r>
            <w:r>
              <w:rPr>
                <w:noProof/>
              </w:rPr>
              <w:fldChar w:fldCharType="begin"/>
            </w:r>
            <w:r>
              <w:rPr>
                <w:noProof/>
              </w:rPr>
              <w:instrText xml:space="preserve"> SEQ Équation \* ARABIC </w:instrText>
            </w:r>
            <w:r>
              <w:rPr>
                <w:noProof/>
              </w:rPr>
              <w:fldChar w:fldCharType="separate"/>
            </w:r>
            <w:r w:rsidR="009D4609">
              <w:rPr>
                <w:noProof/>
              </w:rPr>
              <w:t>138</w:t>
            </w:r>
            <w:r>
              <w:rPr>
                <w:noProof/>
              </w:rPr>
              <w:fldChar w:fldCharType="end"/>
            </w:r>
            <w:r>
              <w:t>)</w:t>
            </w:r>
          </w:p>
        </w:tc>
      </w:tr>
    </w:tbl>
    <w:p w14:paraId="2969E570" w14:textId="77777777" w:rsidR="00B14393" w:rsidRPr="008D364E" w:rsidRDefault="00B14393" w:rsidP="00B14393">
      <w:pPr>
        <w:rPr>
          <w:sz w:val="10"/>
          <w:szCs w:val="10"/>
        </w:rPr>
      </w:pPr>
    </w:p>
    <w:p w14:paraId="5E93CFB4" w14:textId="77777777" w:rsidR="00B14393" w:rsidRDefault="00B14393" w:rsidP="00B14393">
      <w:pPr>
        <w:spacing w:line="360" w:lineRule="auto"/>
        <w:jc w:val="both"/>
        <w:rPr>
          <w:rFonts w:eastAsiaTheme="minorEastAsia"/>
        </w:rPr>
      </w:pPr>
      <w:r>
        <w:t xml:space="preserve">où la valeur du coefficient d’amortissement structurel a été fixée à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rlt</m:t>
            </m:r>
          </m:sub>
        </m:sSub>
        <m:r>
          <w:rPr>
            <w:rFonts w:ascii="Cambria Math" w:hAnsi="Cambria Math"/>
          </w:rPr>
          <m:t>=0.5%</m:t>
        </m:r>
      </m:oMath>
      <w:r>
        <w:rPr>
          <w:rFonts w:eastAsiaTheme="minorEastAsia"/>
        </w:rPr>
        <w:t>.</w:t>
      </w:r>
    </w:p>
    <w:p w14:paraId="37C23472" w14:textId="06167CC5" w:rsidR="00AC6FB3" w:rsidRDefault="00AC6FB3" w:rsidP="00AC6FB3">
      <w:pPr>
        <w:spacing w:line="360" w:lineRule="auto"/>
        <w:jc w:val="both"/>
      </w:pPr>
      <w:r>
        <w:t xml:space="preserve">Les spectres des </w:t>
      </w:r>
      <w:r w:rsidR="001E40AE">
        <w:t>déplacements</w:t>
      </w:r>
      <w:r>
        <w:t xml:space="preserve"> calculées </w:t>
      </w:r>
      <w:r w:rsidR="001E40AE">
        <w:t>pour</w:t>
      </w:r>
      <w:r>
        <w:t xml:space="preserve"> les dernières 24 périodes sont présentés dans la </w:t>
      </w:r>
      <w:r>
        <w:fldChar w:fldCharType="begin"/>
      </w:r>
      <w:r>
        <w:instrText xml:space="preserve"> REF _Ref531188178 \h </w:instrText>
      </w:r>
      <w:r>
        <w:fldChar w:fldCharType="separate"/>
      </w:r>
      <w:r w:rsidR="009D4609">
        <w:t xml:space="preserve">Figure </w:t>
      </w:r>
      <w:r w:rsidR="009D4609">
        <w:rPr>
          <w:noProof/>
        </w:rPr>
        <w:t>74</w:t>
      </w:r>
      <w:r>
        <w:fldChar w:fldCharType="end"/>
      </w:r>
      <w:r w:rsidR="00B758B9">
        <w:t xml:space="preserve">. </w:t>
      </w:r>
      <w:r w:rsidR="001E40AE">
        <w:t>D</w:t>
      </w:r>
      <w:r>
        <w:t xml:space="preserve">ans le palier comme dans le roulement </w:t>
      </w:r>
      <w:r w:rsidR="001E40AE">
        <w:t xml:space="preserve">ils </w:t>
      </w:r>
      <w:r>
        <w:t>montrent essentiellement une composante à</w:t>
      </w:r>
      <w:r w:rsidR="001E40AE">
        <w:t xml:space="preserve"> la fréquence synchrone de</w:t>
      </w:r>
      <w:r>
        <w:t xml:space="preserve"> 500 Hz. </w:t>
      </w:r>
      <w:r w:rsidR="001E40AE">
        <w:t>L</w:t>
      </w:r>
      <w:r w:rsidR="00FC6206">
        <w:t>’introduction de l’amortissement structurel dans le roulement</w:t>
      </w:r>
      <w:r w:rsidR="001E40AE">
        <w:t xml:space="preserve"> stabilise le système rotor/paliers.</w:t>
      </w:r>
    </w:p>
    <w:p w14:paraId="0EC301E1" w14:textId="77777777" w:rsidR="00B758B9" w:rsidRDefault="00B758B9" w:rsidP="00B758B9">
      <w:pPr>
        <w:spacing w:line="360" w:lineRule="auto"/>
        <w:jc w:val="both"/>
      </w:pPr>
      <w:r>
        <w:t xml:space="preserve">La </w:t>
      </w:r>
      <w:r>
        <w:fldChar w:fldCharType="begin"/>
      </w:r>
      <w:r>
        <w:instrText xml:space="preserve"> REF _Ref531190009 \h  \* MERGEFORMAT </w:instrText>
      </w:r>
      <w:r>
        <w:fldChar w:fldCharType="separate"/>
      </w:r>
      <w:r w:rsidRPr="001E40AE">
        <w:t xml:space="preserve">Figure </w:t>
      </w:r>
      <w:r>
        <w:rPr>
          <w:noProof/>
        </w:rPr>
        <w:t>75</w:t>
      </w:r>
      <w:r>
        <w:fldChar w:fldCharType="end"/>
      </w:r>
      <w:r>
        <w:t xml:space="preserve"> présente la variation de l’amplitude synchrone dans le palier suivant X pour des cas sans et avec défauts d’usinage pour les hauteurs des plissés. Deux défauts d’usinage ont été analysés. Les hauteurs des plissés de chaque défaut suivent une distribution normale autour de la valeur nominale de 508 µm. Les écarts types imposés sont 5µm (1%) et 10 µm (2%). La </w:t>
      </w:r>
      <w:r>
        <w:fldChar w:fldCharType="begin"/>
      </w:r>
      <w:r>
        <w:instrText xml:space="preserve"> REF _Ref531258444 \h </w:instrText>
      </w:r>
      <w:r>
        <w:fldChar w:fldCharType="separate"/>
      </w:r>
      <w:r>
        <w:t xml:space="preserve">Figure </w:t>
      </w:r>
      <w:r>
        <w:rPr>
          <w:noProof/>
        </w:rPr>
        <w:t>76</w:t>
      </w:r>
      <w:r>
        <w:fldChar w:fldCharType="end"/>
      </w:r>
      <w:r>
        <w:t xml:space="preserve"> montre que la présence de défauts d’usinage peut aussi bien augmenter que diminuer la raideur du palier à feuilles et donc la fréquence de résonance. En revanche, les défauts d’usinage diminuent la capacité d’amortissement du palier à feuilles car dans tous les cas l’amplitude de résonance augmente avec le défaut d’usinage et avec son écart type. </w:t>
      </w:r>
    </w:p>
    <w:p w14:paraId="1818676B" w14:textId="48876F3B" w:rsidR="00B758B9" w:rsidRDefault="00B758B9" w:rsidP="00B758B9">
      <w:pPr>
        <w:spacing w:line="360" w:lineRule="auto"/>
        <w:jc w:val="both"/>
      </w:pPr>
      <w:r w:rsidRPr="005D7AEC">
        <w:lastRenderedPageBreak/>
        <w:t xml:space="preserve">Toutefois, </w:t>
      </w:r>
      <w:r>
        <w:t xml:space="preserve">comme dans le paragraphe précédent, </w:t>
      </w:r>
      <w:r w:rsidRPr="005D7AEC">
        <w:t xml:space="preserve">des conclusions </w:t>
      </w:r>
      <w:r>
        <w:t xml:space="preserve">fermes </w:t>
      </w:r>
      <w:r w:rsidRPr="005D7AEC">
        <w:t xml:space="preserve">ne pourraient </w:t>
      </w:r>
      <w:r>
        <w:t xml:space="preserve">être </w:t>
      </w:r>
      <w:r w:rsidRPr="005D7AEC">
        <w:t>tirées qu’après avoir analysé statistiquement un nombre suffisant des défauts d’usinage.</w:t>
      </w:r>
    </w:p>
    <w:p w14:paraId="3062DAE6" w14:textId="77777777" w:rsidR="00AC6FB3" w:rsidRDefault="00AC6FB3" w:rsidP="00B14393">
      <w:pPr>
        <w:spacing w:line="360" w:lineRule="auto"/>
        <w:jc w:val="both"/>
      </w:pPr>
      <w:r>
        <w:rPr>
          <w:noProof/>
          <w:lang w:eastAsia="fr-FR"/>
        </w:rPr>
        <w:drawing>
          <wp:inline distT="0" distB="0" distL="0" distR="0" wp14:anchorId="2E7158DC" wp14:editId="4D6ABCA6">
            <wp:extent cx="2880000" cy="2224800"/>
            <wp:effectExtent l="0" t="0" r="0" b="444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80000" cy="2224800"/>
                    </a:xfrm>
                    <a:prstGeom prst="rect">
                      <a:avLst/>
                    </a:prstGeom>
                    <a:noFill/>
                  </pic:spPr>
                </pic:pic>
              </a:graphicData>
            </a:graphic>
          </wp:inline>
        </w:drawing>
      </w:r>
      <w:r>
        <w:rPr>
          <w:noProof/>
          <w:lang w:eastAsia="fr-FR"/>
        </w:rPr>
        <w:drawing>
          <wp:inline distT="0" distB="0" distL="0" distR="0" wp14:anchorId="12D41D26" wp14:editId="6E6F0368">
            <wp:extent cx="2878291" cy="2208530"/>
            <wp:effectExtent l="0" t="0" r="0" b="127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96805" cy="2222736"/>
                    </a:xfrm>
                    <a:prstGeom prst="rect">
                      <a:avLst/>
                    </a:prstGeom>
                    <a:noFill/>
                    <a:ln>
                      <a:noFill/>
                    </a:ln>
                  </pic:spPr>
                </pic:pic>
              </a:graphicData>
            </a:graphic>
          </wp:inline>
        </w:drawing>
      </w:r>
    </w:p>
    <w:p w14:paraId="5B746918" w14:textId="156A521E" w:rsidR="00AC6FB3" w:rsidRDefault="00AC6FB3" w:rsidP="00AC6FB3">
      <w:pPr>
        <w:pStyle w:val="Lgende"/>
        <w:jc w:val="center"/>
        <w:rPr>
          <w:rFonts w:eastAsiaTheme="minorEastAsia"/>
        </w:rPr>
      </w:pPr>
      <w:bookmarkStart w:id="272" w:name="_Ref531188178"/>
      <w:bookmarkStart w:id="273" w:name="_Toc531267517"/>
      <w:r>
        <w:t xml:space="preserve">Figure </w:t>
      </w:r>
      <w:r>
        <w:rPr>
          <w:noProof/>
        </w:rPr>
        <w:fldChar w:fldCharType="begin"/>
      </w:r>
      <w:r>
        <w:rPr>
          <w:noProof/>
        </w:rPr>
        <w:instrText xml:space="preserve"> SEQ Figure \* ARABIC </w:instrText>
      </w:r>
      <w:r>
        <w:rPr>
          <w:noProof/>
        </w:rPr>
        <w:fldChar w:fldCharType="separate"/>
      </w:r>
      <w:r w:rsidR="009D4609">
        <w:rPr>
          <w:noProof/>
        </w:rPr>
        <w:t>74</w:t>
      </w:r>
      <w:r>
        <w:rPr>
          <w:noProof/>
        </w:rPr>
        <w:fldChar w:fldCharType="end"/>
      </w:r>
      <w:bookmarkEnd w:id="272"/>
      <w:r>
        <w:t> : Spectres des déplacements dans le palier et dans le roulement</w:t>
      </w:r>
      <w:r w:rsidRPr="00354CFE">
        <w:t xml:space="preserve"> </w:t>
      </w:r>
      <w:r>
        <w:t xml:space="preserve">pour le rotor à 4 DDL avec amortissement dans le roulement </w:t>
      </w:r>
      <m:oMath>
        <m:sSub>
          <m:sSubPr>
            <m:ctrlPr>
              <w:rPr>
                <w:rFonts w:ascii="Cambria Math" w:eastAsiaTheme="minorEastAsia" w:hAnsi="Cambria Math"/>
                <w:i w:val="0"/>
              </w:rPr>
            </m:ctrlPr>
          </m:sSubPr>
          <m:e>
            <m:r>
              <w:rPr>
                <w:rFonts w:ascii="Cambria Math" w:eastAsiaTheme="minorEastAsia" w:hAnsi="Cambria Math"/>
              </w:rPr>
              <m:t>η</m:t>
            </m:r>
          </m:e>
          <m:sub>
            <m:r>
              <w:rPr>
                <w:rFonts w:ascii="Cambria Math" w:eastAsiaTheme="minorEastAsia" w:hAnsi="Cambria Math"/>
              </w:rPr>
              <m:t>r</m:t>
            </m:r>
          </m:sub>
        </m:sSub>
        <m:r>
          <w:rPr>
            <w:rFonts w:ascii="Cambria Math" w:hAnsi="Cambria Math"/>
          </w:rPr>
          <m:t>=0.5%</m:t>
        </m:r>
      </m:oMath>
      <w:bookmarkEnd w:id="273"/>
    </w:p>
    <w:p w14:paraId="2ADCF2C9" w14:textId="77777777" w:rsidR="00B758B9" w:rsidRPr="00B758B9" w:rsidRDefault="00B758B9" w:rsidP="00B758B9">
      <w:bookmarkStart w:id="274" w:name="_GoBack"/>
      <w:bookmarkEnd w:id="274"/>
    </w:p>
    <w:p w14:paraId="1BF098C2" w14:textId="45DF67F9" w:rsidR="00B216CC" w:rsidRPr="001E40AE" w:rsidRDefault="005038F5" w:rsidP="00B216CC">
      <w:pPr>
        <w:keepNext/>
        <w:spacing w:line="360" w:lineRule="auto"/>
      </w:pPr>
      <w:r>
        <w:rPr>
          <w:noProof/>
          <w:lang w:eastAsia="fr-FR"/>
        </w:rPr>
        <w:drawing>
          <wp:inline distT="0" distB="0" distL="0" distR="0" wp14:anchorId="10E3A337" wp14:editId="11FC55F0">
            <wp:extent cx="2880000" cy="1728000"/>
            <wp:effectExtent l="0" t="0" r="0" b="571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80000" cy="1728000"/>
                    </a:xfrm>
                    <a:prstGeom prst="rect">
                      <a:avLst/>
                    </a:prstGeom>
                    <a:noFill/>
                  </pic:spPr>
                </pic:pic>
              </a:graphicData>
            </a:graphic>
          </wp:inline>
        </w:drawing>
      </w:r>
      <w:r>
        <w:rPr>
          <w:noProof/>
          <w:lang w:eastAsia="fr-FR"/>
        </w:rPr>
        <w:drawing>
          <wp:inline distT="0" distB="0" distL="0" distR="0" wp14:anchorId="32CD4019" wp14:editId="45CE003F">
            <wp:extent cx="2880000" cy="1728000"/>
            <wp:effectExtent l="0" t="0" r="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80000" cy="1728000"/>
                    </a:xfrm>
                    <a:prstGeom prst="rect">
                      <a:avLst/>
                    </a:prstGeom>
                    <a:noFill/>
                  </pic:spPr>
                </pic:pic>
              </a:graphicData>
            </a:graphic>
          </wp:inline>
        </w:drawing>
      </w:r>
    </w:p>
    <w:p w14:paraId="7821188C" w14:textId="230C240F" w:rsidR="00B216CC" w:rsidRPr="00A1039F" w:rsidRDefault="00B216CC" w:rsidP="00B216CC">
      <w:pPr>
        <w:pStyle w:val="Lgende"/>
        <w:jc w:val="center"/>
      </w:pPr>
      <w:bookmarkStart w:id="275" w:name="_Ref531190009"/>
      <w:bookmarkStart w:id="276" w:name="_Toc531267518"/>
      <w:r w:rsidRPr="001E40AE">
        <w:t xml:space="preserve">Figure </w:t>
      </w:r>
      <w:r w:rsidR="007732FC" w:rsidRPr="001E40AE">
        <w:rPr>
          <w:noProof/>
        </w:rPr>
        <w:fldChar w:fldCharType="begin"/>
      </w:r>
      <w:r w:rsidR="007732FC" w:rsidRPr="001E40AE">
        <w:rPr>
          <w:noProof/>
        </w:rPr>
        <w:instrText xml:space="preserve"> SEQ Figure \* ARABIC </w:instrText>
      </w:r>
      <w:r w:rsidR="007732FC" w:rsidRPr="001E40AE">
        <w:rPr>
          <w:noProof/>
        </w:rPr>
        <w:fldChar w:fldCharType="separate"/>
      </w:r>
      <w:r w:rsidR="009D4609">
        <w:rPr>
          <w:noProof/>
        </w:rPr>
        <w:t>75</w:t>
      </w:r>
      <w:r w:rsidR="007732FC" w:rsidRPr="001E40AE">
        <w:rPr>
          <w:noProof/>
        </w:rPr>
        <w:fldChar w:fldCharType="end"/>
      </w:r>
      <w:bookmarkEnd w:id="275"/>
      <w:r w:rsidRPr="001E40AE">
        <w:t xml:space="preserve"> : </w:t>
      </w:r>
      <w:r w:rsidR="001E40AE">
        <w:t>Variation de</w:t>
      </w:r>
      <w:r w:rsidRPr="001E40AE">
        <w:t xml:space="preserve"> </w:t>
      </w:r>
      <w:r w:rsidR="001E40AE">
        <w:t>l’amplitude</w:t>
      </w:r>
      <w:r w:rsidRPr="001E40AE">
        <w:t xml:space="preserve"> </w:t>
      </w:r>
      <w:r w:rsidR="001E40AE">
        <w:t>synchrone</w:t>
      </w:r>
      <w:r w:rsidRPr="001E40AE">
        <w:t xml:space="preserve"> </w:t>
      </w:r>
      <w:r w:rsidR="00E51846" w:rsidRPr="001E40AE">
        <w:t xml:space="preserve">dans le palier </w:t>
      </w:r>
      <w:r w:rsidR="001E61F2" w:rsidRPr="001E40AE">
        <w:t xml:space="preserve">suivant X </w:t>
      </w:r>
      <w:r w:rsidRPr="001E40AE">
        <w:t>avec les vitesses de rotation</w:t>
      </w:r>
      <w:r w:rsidR="005038F5">
        <w:t xml:space="preserve"> : </w:t>
      </w:r>
      <w:r w:rsidR="001E40AE">
        <w:t xml:space="preserve">cas </w:t>
      </w:r>
      <w:r w:rsidRPr="001E40AE">
        <w:t>avec</w:t>
      </w:r>
      <w:r w:rsidR="005038F5">
        <w:t xml:space="preserve"> (deux profils différents)</w:t>
      </w:r>
      <w:r w:rsidRPr="001E40AE">
        <w:t xml:space="preserve"> et sans défauts d'usinage</w:t>
      </w:r>
      <w:bookmarkEnd w:id="276"/>
    </w:p>
    <w:p w14:paraId="28B7BD67" w14:textId="77777777" w:rsidR="00FC6206" w:rsidRPr="00FC6206" w:rsidRDefault="00FC6206" w:rsidP="00FC6206"/>
    <w:p w14:paraId="4D64E34E" w14:textId="77777777" w:rsidR="005038F5" w:rsidRDefault="005038F5" w:rsidP="005038F5">
      <w:pPr>
        <w:keepNext/>
        <w:spacing w:line="360" w:lineRule="auto"/>
        <w:jc w:val="both"/>
      </w:pPr>
      <w:r>
        <w:rPr>
          <w:noProof/>
          <w:lang w:eastAsia="fr-FR"/>
        </w:rPr>
        <w:drawing>
          <wp:inline distT="0" distB="0" distL="0" distR="0" wp14:anchorId="5161C3A2" wp14:editId="7CE844C3">
            <wp:extent cx="2880000" cy="1728000"/>
            <wp:effectExtent l="0" t="0" r="0" b="571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80000" cy="1728000"/>
                    </a:xfrm>
                    <a:prstGeom prst="rect">
                      <a:avLst/>
                    </a:prstGeom>
                    <a:noFill/>
                  </pic:spPr>
                </pic:pic>
              </a:graphicData>
            </a:graphic>
          </wp:inline>
        </w:drawing>
      </w:r>
      <w:r>
        <w:rPr>
          <w:noProof/>
          <w:lang w:eastAsia="fr-FR"/>
        </w:rPr>
        <w:drawing>
          <wp:inline distT="0" distB="0" distL="0" distR="0" wp14:anchorId="585345EC" wp14:editId="75E585E0">
            <wp:extent cx="2880000" cy="1728000"/>
            <wp:effectExtent l="0" t="0" r="0" b="571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80000" cy="1728000"/>
                    </a:xfrm>
                    <a:prstGeom prst="rect">
                      <a:avLst/>
                    </a:prstGeom>
                    <a:noFill/>
                  </pic:spPr>
                </pic:pic>
              </a:graphicData>
            </a:graphic>
          </wp:inline>
        </w:drawing>
      </w:r>
    </w:p>
    <w:p w14:paraId="472ABDDB" w14:textId="1DF988AF" w:rsidR="005038F5" w:rsidRPr="005D7AEC" w:rsidRDefault="005038F5" w:rsidP="005038F5">
      <w:pPr>
        <w:pStyle w:val="Lgende"/>
        <w:jc w:val="center"/>
      </w:pPr>
      <w:bookmarkStart w:id="277" w:name="_Ref531258444"/>
      <w:bookmarkStart w:id="278" w:name="_Toc531267519"/>
      <w:r>
        <w:t xml:space="preserve">Figure </w:t>
      </w:r>
      <w:r w:rsidR="009D4609">
        <w:rPr>
          <w:noProof/>
        </w:rPr>
        <w:fldChar w:fldCharType="begin"/>
      </w:r>
      <w:r w:rsidR="009D4609">
        <w:rPr>
          <w:noProof/>
        </w:rPr>
        <w:instrText xml:space="preserve"> SEQ Figure \* ARABIC </w:instrText>
      </w:r>
      <w:r w:rsidR="009D4609">
        <w:rPr>
          <w:noProof/>
        </w:rPr>
        <w:fldChar w:fldCharType="separate"/>
      </w:r>
      <w:r w:rsidR="009D4609">
        <w:rPr>
          <w:noProof/>
        </w:rPr>
        <w:t>76</w:t>
      </w:r>
      <w:r w:rsidR="009D4609">
        <w:rPr>
          <w:noProof/>
        </w:rPr>
        <w:fldChar w:fldCharType="end"/>
      </w:r>
      <w:bookmarkEnd w:id="277"/>
      <w:r>
        <w:t> : Impact des défauts d’</w:t>
      </w:r>
      <w:r w:rsidR="00CB0D2D">
        <w:t xml:space="preserve">usinage sur les courbes </w:t>
      </w:r>
      <w:r>
        <w:t>réponse synchrone en fonction des vitesses de rotation</w:t>
      </w:r>
      <w:r w:rsidR="00CB0D2D">
        <w:t> avec une écart-type des défauts : à gauche à 5µm et à droite à 10µm</w:t>
      </w:r>
      <w:bookmarkEnd w:id="278"/>
      <w:r>
        <w:t xml:space="preserve"> </w:t>
      </w:r>
    </w:p>
    <w:p w14:paraId="3141E0C9" w14:textId="77777777" w:rsidR="00AA50CB" w:rsidRDefault="00AA50CB" w:rsidP="0041671F">
      <w:pPr>
        <w:pStyle w:val="Titre2"/>
        <w:numPr>
          <w:ilvl w:val="0"/>
          <w:numId w:val="17"/>
        </w:numPr>
      </w:pPr>
      <w:bookmarkStart w:id="279" w:name="_Toc531267436"/>
      <w:bookmarkStart w:id="280" w:name="_Ref525891604"/>
      <w:bookmarkStart w:id="281" w:name="_Ref527913422"/>
      <w:r>
        <w:lastRenderedPageBreak/>
        <w:t>Conclusion</w:t>
      </w:r>
      <w:bookmarkEnd w:id="279"/>
    </w:p>
    <w:p w14:paraId="475957E2" w14:textId="77777777" w:rsidR="008D364E" w:rsidRPr="008D364E" w:rsidRDefault="008D364E" w:rsidP="008D364E"/>
    <w:p w14:paraId="498D6346" w14:textId="77777777" w:rsidR="00AA50CB" w:rsidRDefault="003F7CF2" w:rsidP="00193238">
      <w:pPr>
        <w:spacing w:line="360" w:lineRule="auto"/>
        <w:jc w:val="both"/>
      </w:pPr>
      <w:r>
        <w:t>Ce chapitre présente l’analyse d’un système rotor-palier à feuilles pour deux cas très simples </w:t>
      </w:r>
      <w:r w:rsidR="00DC1168">
        <w:t>de rotors rigides</w:t>
      </w:r>
      <w:r>
        <w:t xml:space="preserve">: </w:t>
      </w:r>
      <w:r w:rsidR="00DC1168">
        <w:t>un</w:t>
      </w:r>
      <w:r>
        <w:t xml:space="preserve"> </w:t>
      </w:r>
      <w:r w:rsidR="004B6479">
        <w:t>à 2 DDL</w:t>
      </w:r>
      <w:r w:rsidR="00DC1168">
        <w:t xml:space="preserve"> et un </w:t>
      </w:r>
      <w:r>
        <w:t xml:space="preserve">à </w:t>
      </w:r>
      <w:r w:rsidR="004B6479">
        <w:t>4 DDL</w:t>
      </w:r>
      <w:r>
        <w:t xml:space="preserve">. Le modèle du palier </w:t>
      </w:r>
      <w:r w:rsidR="00115671">
        <w:t>aérodynamique</w:t>
      </w:r>
      <w:r>
        <w:t xml:space="preserve"> est couplé avec les équations de la dynamique du rotor. L’analyse est effectuée à l’aide d’une méthode non-linéaire, basée sur l’intégration</w:t>
      </w:r>
      <w:r w:rsidR="00115671">
        <w:t xml:space="preserve"> des équations de mouvement. Dû</w:t>
      </w:r>
      <w:r>
        <w:t xml:space="preserve"> à la non-linéarité du palier à feuilles, les méthodes basées sur l’estimation des coefficients dynamiques ne sont pas appropriées. L’évaluation des forces dans le palier est l’étape de l’algorithme la plus gourmande en temps </w:t>
      </w:r>
      <w:r w:rsidR="00225EC3">
        <w:t>du calcul. Pour cette raison l’utilisation des algorithmes implicites d’intégration des équations de la dynamique s’est avérée très coûteuse en temps de calcul. De plus, le modèle de contact a rencontré des difficultés de convergence pour tous les deux algorithmes implicites testés. Le choix s’est porté alors vers des algorithmes explicites d’intégration des équations de mouvement. Aucune instabilité numérique n’a été</w:t>
      </w:r>
      <w:r w:rsidR="00193238">
        <w:t xml:space="preserve"> alors</w:t>
      </w:r>
      <w:r w:rsidR="00225EC3">
        <w:t xml:space="preserve"> rencontré</w:t>
      </w:r>
      <w:r w:rsidR="00193238">
        <w:t>e</w:t>
      </w:r>
      <w:r w:rsidR="00225EC3">
        <w:t>.</w:t>
      </w:r>
    </w:p>
    <w:p w14:paraId="50265D07" w14:textId="77777777" w:rsidR="00DE358D" w:rsidRDefault="00225EC3" w:rsidP="00193238">
      <w:pPr>
        <w:spacing w:line="360" w:lineRule="auto"/>
        <w:jc w:val="both"/>
      </w:pPr>
      <w:r>
        <w:t>Les calcul</w:t>
      </w:r>
      <w:r w:rsidR="00580C20">
        <w:t>s</w:t>
      </w:r>
      <w:r>
        <w:t xml:space="preserve"> effectués pour </w:t>
      </w:r>
      <w:r w:rsidR="004B6479">
        <w:t>un rotor à 2 DDL</w:t>
      </w:r>
      <w:r w:rsidR="00580C20">
        <w:t xml:space="preserve"> ont montré l’effet stabilisateur de la charge statique et du balourd sur la réponse dynamique du système rotor-paliers. Un ca</w:t>
      </w:r>
      <w:r w:rsidR="004B6479">
        <w:t>s de rotor non-symétrique à 4 DDL</w:t>
      </w:r>
      <w:r w:rsidR="00580C20">
        <w:t xml:space="preserve"> a été analysé par la suite.</w:t>
      </w:r>
    </w:p>
    <w:p w14:paraId="6ACBC542" w14:textId="77777777" w:rsidR="00DE358D" w:rsidRDefault="00DE358D"/>
    <w:p w14:paraId="265B6E83" w14:textId="77777777" w:rsidR="00225EC3" w:rsidRDefault="00225EC3" w:rsidP="00193238">
      <w:pPr>
        <w:spacing w:line="360" w:lineRule="auto"/>
        <w:jc w:val="both"/>
      </w:pPr>
    </w:p>
    <w:p w14:paraId="1CAB630C" w14:textId="77777777" w:rsidR="00AA50CB" w:rsidRDefault="00AA50CB" w:rsidP="00AA50CB">
      <w:pPr>
        <w:rPr>
          <w:sz w:val="32"/>
          <w:szCs w:val="32"/>
        </w:rPr>
      </w:pPr>
      <w:r>
        <w:br w:type="page"/>
      </w:r>
    </w:p>
    <w:p w14:paraId="76037376" w14:textId="77777777" w:rsidR="00307CA5" w:rsidRDefault="00307CA5" w:rsidP="00307CA5">
      <w:pPr>
        <w:pStyle w:val="Titre1"/>
      </w:pPr>
      <w:bookmarkStart w:id="282" w:name="_Toc531267437"/>
      <w:r>
        <w:lastRenderedPageBreak/>
        <w:t>Conclusion générale et perspectives</w:t>
      </w:r>
      <w:bookmarkEnd w:id="282"/>
    </w:p>
    <w:p w14:paraId="7D71673B" w14:textId="77777777" w:rsidR="009348F8" w:rsidRPr="009348F8" w:rsidRDefault="009348F8" w:rsidP="009348F8"/>
    <w:p w14:paraId="02923BE5" w14:textId="77777777" w:rsidR="00307CA5" w:rsidRDefault="00307CA5" w:rsidP="00193238">
      <w:pPr>
        <w:pStyle w:val="Sansinterligne"/>
        <w:spacing w:line="360" w:lineRule="auto"/>
      </w:pPr>
    </w:p>
    <w:p w14:paraId="3F10849A" w14:textId="77777777" w:rsidR="00307CA5" w:rsidRDefault="00307CA5" w:rsidP="00193238">
      <w:pPr>
        <w:spacing w:line="360" w:lineRule="auto"/>
        <w:jc w:val="both"/>
      </w:pPr>
      <w:r>
        <w:t xml:space="preserve">A l’ère des machines tournantes légères </w:t>
      </w:r>
      <w:r w:rsidR="00341E62">
        <w:t>fonctionnant</w:t>
      </w:r>
      <w:r>
        <w:t xml:space="preserve"> à hautes vitesses de rotations, les paliers à feuilles sont des éléments de guidage en rotation de plus en plus pertinents. Leur fonctionnement </w:t>
      </w:r>
      <w:r w:rsidR="00341E62">
        <w:t>avec air ou un autre gaz disponible</w:t>
      </w:r>
      <w:r>
        <w:t xml:space="preserve"> </w:t>
      </w:r>
      <w:r w:rsidR="00341E62">
        <w:t>réduit l’</w:t>
      </w:r>
      <w:r w:rsidR="00353453">
        <w:t xml:space="preserve">encombrement </w:t>
      </w:r>
      <w:r w:rsidR="00341E62">
        <w:t xml:space="preserve">et la </w:t>
      </w:r>
      <w:r w:rsidR="00353453">
        <w:t>mass</w:t>
      </w:r>
      <w:r w:rsidR="00341E62">
        <w:t>e</w:t>
      </w:r>
      <w:r w:rsidR="00353453">
        <w:t xml:space="preserve"> </w:t>
      </w:r>
      <w:r w:rsidR="00341E62">
        <w:t>des machines tournantes</w:t>
      </w:r>
      <w:r w:rsidR="00353453">
        <w:t xml:space="preserve">. De plus, la présence de la structure compliante et des frottements secs lui </w:t>
      </w:r>
      <w:r w:rsidR="00341E62">
        <w:t>confère</w:t>
      </w:r>
      <w:r w:rsidR="00353453">
        <w:t xml:space="preserve"> la possibilité d’évacuer</w:t>
      </w:r>
      <w:r w:rsidR="00341E62">
        <w:t xml:space="preserve"> une bonne partie de</w:t>
      </w:r>
      <w:r w:rsidR="00353453">
        <w:t xml:space="preserve"> l’énergie </w:t>
      </w:r>
      <w:r w:rsidR="00341E62">
        <w:t>vibratoire</w:t>
      </w:r>
      <w:r w:rsidR="00353453">
        <w:t>. Cette capacité d’amortissement et de</w:t>
      </w:r>
      <w:r w:rsidR="00341E62">
        <w:t xml:space="preserve"> réduction du niveau vibratoire est très importante</w:t>
      </w:r>
      <w:r w:rsidR="00353453">
        <w:t xml:space="preserve"> lors du passag</w:t>
      </w:r>
      <w:r w:rsidR="00341E62">
        <w:t xml:space="preserve">e par un mode propre de l’arbre et </w:t>
      </w:r>
      <w:r w:rsidR="00353453">
        <w:t xml:space="preserve">permet </w:t>
      </w:r>
      <w:r w:rsidR="00341E62">
        <w:t xml:space="preserve">à la machine d’atteindre </w:t>
      </w:r>
      <w:r w:rsidR="00353453">
        <w:t xml:space="preserve">de très </w:t>
      </w:r>
      <w:r w:rsidR="00555885">
        <w:t>hautes</w:t>
      </w:r>
      <w:r w:rsidR="00353453">
        <w:t xml:space="preserve"> vitesses de rotation sans destruction du palier.</w:t>
      </w:r>
    </w:p>
    <w:p w14:paraId="77BBDB91" w14:textId="77777777" w:rsidR="00353453" w:rsidRDefault="00B249CB" w:rsidP="00193238">
      <w:pPr>
        <w:spacing w:line="360" w:lineRule="auto"/>
        <w:jc w:val="both"/>
      </w:pPr>
      <w:r>
        <w:t xml:space="preserve">En fonctionnement, le palier à feuilles s’apparente à un montage en série d’un film fluide et d’une structure métallique déformable. Son analyse nécessite alors l’étude de chacun de ces deux éléments et de leur </w:t>
      </w:r>
      <w:r w:rsidR="00341E62">
        <w:t>couplage</w:t>
      </w:r>
      <w:r>
        <w:t>. La solution la plus précise alors serait de coupler un code de paliers à gaz avec un modèle en éléments finis de l’ensemble de la structure. Cependant la présence d’interfaces de frottement</w:t>
      </w:r>
      <w:r w:rsidR="00555885">
        <w:t xml:space="preserve"> </w:t>
      </w:r>
      <w:r>
        <w:t xml:space="preserve">rend ce genre de modélisation inappropriée. </w:t>
      </w:r>
      <w:r w:rsidR="008322A2">
        <w:t xml:space="preserve">En effet, même pour les cas d’étude les plus simples et </w:t>
      </w:r>
      <w:r w:rsidR="00193238">
        <w:t>pour</w:t>
      </w:r>
      <w:r w:rsidR="008322A2">
        <w:t xml:space="preserve"> un palier à feuilles de géométrie basique, ce genre de modèle s’est révé</w:t>
      </w:r>
      <w:r w:rsidR="00341E62">
        <w:t>lé particulièrement chronophage à cause des modèles structurels compliqués.</w:t>
      </w:r>
    </w:p>
    <w:p w14:paraId="7CE32F6D" w14:textId="77777777" w:rsidR="00010ADC" w:rsidRDefault="00341E62" w:rsidP="00193238">
      <w:pPr>
        <w:spacing w:line="360" w:lineRule="auto"/>
        <w:jc w:val="both"/>
      </w:pPr>
      <w:r>
        <w:t xml:space="preserve">Un chapitre introductif est dédié à </w:t>
      </w:r>
      <w:r w:rsidR="00EF174B">
        <w:t>un tour d’horizon des modèles avec les avantages et les limit</w:t>
      </w:r>
      <w:r w:rsidR="00193238">
        <w:t>e</w:t>
      </w:r>
      <w:r w:rsidR="00EF174B">
        <w:t>s de chacun d’eux.</w:t>
      </w:r>
      <w:r>
        <w:t xml:space="preserve"> ll est souligné que le point clé de la modélisation du palier à feuilles est la prise en compte de sa structure compliante.</w:t>
      </w:r>
      <w:r w:rsidR="00115671">
        <w:t xml:space="preserve"> Les premières approches </w:t>
      </w:r>
      <w:r w:rsidR="008322A2">
        <w:t xml:space="preserve">ont proposé un modèle statique considérant chaque plissé comme un ressort indépendant. </w:t>
      </w:r>
      <w:r w:rsidR="00010ADC">
        <w:t>L’inadaptation de cette classe de modèle à une étude rigoureuse des paliers à feuilles a été souligné par plusieurs chercheurs, notamment par des comparaisons avec des modèle</w:t>
      </w:r>
      <w:r w:rsidR="00262955">
        <w:t>s</w:t>
      </w:r>
      <w:r w:rsidR="00115671">
        <w:t xml:space="preserve"> éléments finis. La limitation </w:t>
      </w:r>
      <w:r w:rsidR="00010ADC">
        <w:t xml:space="preserve">provient du fait qu’ils négligent </w:t>
      </w:r>
      <w:r>
        <w:t xml:space="preserve">les couplages des plissés. </w:t>
      </w:r>
      <w:r w:rsidR="00010ADC">
        <w:t>Dans la deuxième moitié des années 2000, une nouvelle classe de modèles a vu le jour. Celle-ci se basait sur un remplacement de la structure à feuilles par un ensembl</w:t>
      </w:r>
      <w:r w:rsidR="00115671">
        <w:t xml:space="preserve">e de ressorts et d’amortisseurs </w:t>
      </w:r>
      <w:r w:rsidR="00010ADC">
        <w:t xml:space="preserve">qui </w:t>
      </w:r>
      <w:r w:rsidR="00115671">
        <w:t xml:space="preserve">modélisent </w:t>
      </w:r>
      <w:r w:rsidR="00010ADC">
        <w:t>bien son comportement mécanique réel. Cette classe</w:t>
      </w:r>
      <w:r w:rsidR="00115671">
        <w:t xml:space="preserve"> de modèles</w:t>
      </w:r>
      <w:r w:rsidR="00010ADC">
        <w:t xml:space="preserve"> permettait d’obtenir des résultats concordants avec les </w:t>
      </w:r>
      <w:r w:rsidR="00555885">
        <w:t>simulations</w:t>
      </w:r>
      <w:r w:rsidR="00010ADC">
        <w:t xml:space="preserve"> numériques de la structure mais un certain écart était constaté entre ses résultats et </w:t>
      </w:r>
      <w:r w:rsidR="00115671">
        <w:t>les mesures expérimentales</w:t>
      </w:r>
      <w:r w:rsidR="00010ADC">
        <w:t>.</w:t>
      </w:r>
    </w:p>
    <w:p w14:paraId="329F5C37" w14:textId="77777777" w:rsidR="00010ADC" w:rsidRDefault="00010ADC" w:rsidP="00193238">
      <w:pPr>
        <w:spacing w:line="360" w:lineRule="auto"/>
        <w:jc w:val="both"/>
      </w:pPr>
      <w:r>
        <w:lastRenderedPageBreak/>
        <w:t xml:space="preserve">L’origine de ces écarts a </w:t>
      </w:r>
      <w:r w:rsidR="00680CB5">
        <w:t>été attribué à la présence des défauts d’usinage dans la structure. En effet, le procédé de fabrication (emboutissage, plissage, montage, soudage) fait que deux</w:t>
      </w:r>
      <w:r w:rsidR="00D534A7">
        <w:t xml:space="preserve"> paliers censés être identiques</w:t>
      </w:r>
      <w:r w:rsidR="00680CB5">
        <w:t xml:space="preserve"> </w:t>
      </w:r>
      <w:r w:rsidR="00115671">
        <w:t>peuvent présenter des écarts non négligeables</w:t>
      </w:r>
      <w:r w:rsidR="00680CB5">
        <w:t xml:space="preserve"> lors des mesures expérimentales. Les modèles des paliers à feuilles ont ainsi dû évoluer pour tenir compte de ces </w:t>
      </w:r>
      <w:r w:rsidR="00115671">
        <w:t>défauts</w:t>
      </w:r>
      <w:r w:rsidR="00680CB5">
        <w:t xml:space="preserve">. Un des défauts les plus </w:t>
      </w:r>
      <w:r w:rsidR="000E380C">
        <w:t>importants</w:t>
      </w:r>
      <w:r w:rsidR="00680CB5">
        <w:t xml:space="preserve"> est celui impactant les hauteurs initiales des plissés. En effet, des hauteurs différentes peuvent engendrer des pertes de contacts à la fois au niveau des sommets </w:t>
      </w:r>
      <w:r w:rsidR="00555885">
        <w:t>et</w:t>
      </w:r>
      <w:r w:rsidR="00680CB5">
        <w:t xml:space="preserve"> des bases des plissés.</w:t>
      </w:r>
    </w:p>
    <w:p w14:paraId="26A167F3" w14:textId="77777777" w:rsidR="00702D06" w:rsidRDefault="00341E62" w:rsidP="00193238">
      <w:pPr>
        <w:spacing w:line="360" w:lineRule="auto"/>
        <w:jc w:val="both"/>
      </w:pPr>
      <w:r>
        <w:t>Le deuxième chapitre présente</w:t>
      </w:r>
      <w:r w:rsidR="00680CB5">
        <w:t xml:space="preserve"> </w:t>
      </w:r>
      <w:r>
        <w:t>le</w:t>
      </w:r>
      <w:r w:rsidR="00702D06">
        <w:t xml:space="preserve"> modèle de la structure à feuilles </w:t>
      </w:r>
      <w:r>
        <w:t xml:space="preserve">qui </w:t>
      </w:r>
      <w:r w:rsidR="00D534A7">
        <w:t>a été développé. Celui-ci est</w:t>
      </w:r>
      <w:r w:rsidR="00702D06">
        <w:t xml:space="preserve"> bas</w:t>
      </w:r>
      <w:r w:rsidR="00D534A7">
        <w:t>é</w:t>
      </w:r>
      <w:r w:rsidR="00702D06">
        <w:t xml:space="preserve"> sur un remplacement de la structure par un assemblage de ressorts</w:t>
      </w:r>
      <w:r>
        <w:t>. Les jeux dans la structure sont pris en compte par des conditions de non-</w:t>
      </w:r>
      <w:r w:rsidR="00C8050B">
        <w:t>interférence</w:t>
      </w:r>
      <w:r>
        <w:t xml:space="preserve"> de Moreau-Signorini. Ceci</w:t>
      </w:r>
      <w:r w:rsidR="00702D06">
        <w:t xml:space="preserve"> permet la prise en compte des défauts d’usinage. </w:t>
      </w:r>
      <w:r w:rsidR="00680CB5">
        <w:t>Les efforts normaux et les forces de frottement</w:t>
      </w:r>
      <w:r w:rsidR="00702D06">
        <w:t xml:space="preserve"> au n</w:t>
      </w:r>
      <w:r w:rsidR="00115671">
        <w:t>iveau des interfaces en contact</w:t>
      </w:r>
      <w:r w:rsidR="00680CB5">
        <w:t xml:space="preserve"> sont calculés respectivement par la méthode des multiplicateurs de Lagrange augmentés et la méthode des pénalités. </w:t>
      </w:r>
      <w:r w:rsidR="00EF174B">
        <w:t>La validation de ce modèle se fait par des comparaisons avec un modèle à ressorts en cas d’absence de défauts d’usinage et par des comparaisons avec un code éléments-finis lors de la présence des défauts.</w:t>
      </w:r>
    </w:p>
    <w:p w14:paraId="191D9113" w14:textId="7BAA58E5" w:rsidR="00EF174B" w:rsidRDefault="00D3757B" w:rsidP="00193238">
      <w:pPr>
        <w:spacing w:line="360" w:lineRule="auto"/>
        <w:jc w:val="both"/>
      </w:pPr>
      <w:r>
        <w:t xml:space="preserve">Le </w:t>
      </w:r>
      <w:r>
        <w:fldChar w:fldCharType="begin"/>
      </w:r>
      <w:r>
        <w:instrText xml:space="preserve"> REF _Ref528657269 \h </w:instrText>
      </w:r>
      <w:r w:rsidR="00193238">
        <w:instrText xml:space="preserve"> \* MERGEFORMAT </w:instrText>
      </w:r>
      <w:r>
        <w:fldChar w:fldCharType="separate"/>
      </w:r>
      <w:r w:rsidR="009D4609">
        <w:t>Chapitre III</w:t>
      </w:r>
      <w:r>
        <w:fldChar w:fldCharType="end"/>
      </w:r>
      <w:r>
        <w:t xml:space="preserve"> s’intéresse à une analyse statique du palier à feuilles. </w:t>
      </w:r>
      <w:r w:rsidR="000E380C">
        <w:t>Le</w:t>
      </w:r>
      <w:r w:rsidR="00EF174B">
        <w:t xml:space="preserve"> modèle de la structure compliante est couplée au film fluide, traité par la résolution de l’équation de</w:t>
      </w:r>
      <w:r w:rsidR="00D534A7">
        <w:t xml:space="preserve"> Reynolds en condition</w:t>
      </w:r>
      <w:r w:rsidR="00EF174B">
        <w:t xml:space="preserve"> de lubrification mixte (régime dépendant des épaisseurs du film fluide et des aspérités des surfaces </w:t>
      </w:r>
      <w:r w:rsidR="00115671">
        <w:t>en contact</w:t>
      </w:r>
      <w:r w:rsidR="00EF174B">
        <w:t xml:space="preserve">). </w:t>
      </w:r>
      <w:r>
        <w:t xml:space="preserve">La validation du modèle se fait par des comparaisons avec des résultats expérimentaux de démarrage de rotor et des cas de fonctionnement à hautes vitesses de rotation et sous de fortes charges statiques. </w:t>
      </w:r>
    </w:p>
    <w:p w14:paraId="1E53376F" w14:textId="342A3EDC" w:rsidR="00702D06" w:rsidRDefault="00D3757B" w:rsidP="00193238">
      <w:pPr>
        <w:spacing w:line="360" w:lineRule="auto"/>
        <w:jc w:val="both"/>
      </w:pPr>
      <w:r>
        <w:t xml:space="preserve">Dans la suite, le </w:t>
      </w:r>
      <w:r w:rsidR="00E632A1">
        <w:fldChar w:fldCharType="begin"/>
      </w:r>
      <w:r w:rsidR="00E632A1">
        <w:instrText xml:space="preserve"> REF _Ref528933479 \h </w:instrText>
      </w:r>
      <w:r w:rsidR="00193238">
        <w:instrText xml:space="preserve"> \* MERGEFORMAT </w:instrText>
      </w:r>
      <w:r w:rsidR="00E632A1">
        <w:fldChar w:fldCharType="separate"/>
      </w:r>
      <w:r w:rsidR="009D4609">
        <w:t>Chapitre IV</w:t>
      </w:r>
      <w:r w:rsidR="00E632A1">
        <w:fldChar w:fldCharType="end"/>
      </w:r>
      <w:r w:rsidR="00E632A1">
        <w:t xml:space="preserve"> </w:t>
      </w:r>
      <w:r w:rsidR="009348F8">
        <w:t xml:space="preserve">s’intéresse à une analyse dynamique non-linéaire des paliers à feuilles. La nécessité d’une telle étude provient des limitations, soulignées à de multiples reprises dans la littérature, des méthodes </w:t>
      </w:r>
      <w:r w:rsidR="00D534A7">
        <w:t>d’analyse dynamiques linéaires</w:t>
      </w:r>
      <w:r w:rsidR="009348F8">
        <w:t>. Dans ce dernier chapitre, l’analyse dynamique passe par une étude de stabilité avec et sans balourd</w:t>
      </w:r>
      <w:r w:rsidR="008D364E">
        <w:t>,</w:t>
      </w:r>
      <w:r w:rsidR="009348F8">
        <w:t xml:space="preserve"> d’abord pour un rotor parfaitement symétrique supporté par deux paliers à feuilles identiques (2 degrés de liberté), puis par un palier plus réaliste à 4 degrés de liberté.</w:t>
      </w:r>
    </w:p>
    <w:p w14:paraId="79825345" w14:textId="77777777" w:rsidR="009348F8" w:rsidRDefault="009348F8" w:rsidP="00193238">
      <w:pPr>
        <w:spacing w:line="360" w:lineRule="auto"/>
        <w:jc w:val="both"/>
      </w:pPr>
      <w:r>
        <w:t xml:space="preserve">Le travail présenté </w:t>
      </w:r>
      <w:r w:rsidR="00555885">
        <w:t xml:space="preserve">dans cette thèse </w:t>
      </w:r>
      <w:r w:rsidR="00EF174B">
        <w:t>laisse la porte ouverte à des multiples analyses qui n’ont pu être menées faute de temps.</w:t>
      </w:r>
      <w:r>
        <w:t xml:space="preserve"> Tout d’abord dans un cadre purement structurel, des estimations des impacts des défauts d’usinage sur les raideurs </w:t>
      </w:r>
      <w:r w:rsidR="00EF174B">
        <w:t xml:space="preserve">et l’amortissement </w:t>
      </w:r>
      <w:r>
        <w:t>de la structu</w:t>
      </w:r>
      <w:r w:rsidR="002B558E">
        <w:t>re peuvent être évalués. Pour ce</w:t>
      </w:r>
      <w:r>
        <w:t xml:space="preserve"> faire, des études statistiques avec différents profils présentant </w:t>
      </w:r>
      <w:r w:rsidR="00EF174B">
        <w:t>la même valeur moyenne et le</w:t>
      </w:r>
      <w:r w:rsidR="006E7E08">
        <w:t xml:space="preserve"> même écart-type des défauts peuvent être introduits. Puis l’analyse des </w:t>
      </w:r>
      <w:r w:rsidR="006E7E08">
        <w:lastRenderedPageBreak/>
        <w:t xml:space="preserve">raideurs </w:t>
      </w:r>
      <w:r w:rsidR="00EF174B">
        <w:t>et de</w:t>
      </w:r>
      <w:r w:rsidR="00D534A7">
        <w:t>s</w:t>
      </w:r>
      <w:r w:rsidR="00EF174B">
        <w:t xml:space="preserve"> dissipations </w:t>
      </w:r>
      <w:r w:rsidR="006E7E08">
        <w:t>permettra de se faire une idée précise</w:t>
      </w:r>
      <w:r w:rsidR="00EF174B">
        <w:t>, quantitative,</w:t>
      </w:r>
      <w:r w:rsidR="006E7E08">
        <w:t xml:space="preserve"> de l’impact des défauts </w:t>
      </w:r>
      <w:r w:rsidR="00D534A7">
        <w:t>d’</w:t>
      </w:r>
      <w:r w:rsidR="006E7E08">
        <w:t xml:space="preserve">usinage. De plus, le modèle </w:t>
      </w:r>
      <w:r w:rsidR="00EF174B">
        <w:t xml:space="preserve">structurel </w:t>
      </w:r>
      <w:r w:rsidR="006E7E08">
        <w:t xml:space="preserve">pourra </w:t>
      </w:r>
      <w:r w:rsidR="00D534A7">
        <w:t xml:space="preserve">être </w:t>
      </w:r>
      <w:r w:rsidR="006E7E08">
        <w:t>étendu pour étudier des paliers à feuilles de seconde et troisième génération.</w:t>
      </w:r>
    </w:p>
    <w:p w14:paraId="17C175E1" w14:textId="77777777" w:rsidR="006E7E08" w:rsidRDefault="006E7E08" w:rsidP="00193238">
      <w:pPr>
        <w:spacing w:line="360" w:lineRule="auto"/>
        <w:jc w:val="both"/>
      </w:pPr>
      <w:r>
        <w:t xml:space="preserve">Dans le cadre d’une étude dynamique, les résultats exposés méritent </w:t>
      </w:r>
      <w:r w:rsidR="000213F6">
        <w:t>d’être</w:t>
      </w:r>
      <w:r>
        <w:t xml:space="preserve"> approfondis dans la suite. Ils devront ainsi pouvoir traiter non seulement un palier à 2 degrés de liberté, ou à 4 degrés de liberté, avec et sans défauts d’usinage</w:t>
      </w:r>
      <w:r w:rsidR="00D534A7">
        <w:t>,</w:t>
      </w:r>
      <w:r>
        <w:t xml:space="preserve"> mais aussi un rotor </w:t>
      </w:r>
      <w:r w:rsidR="000213F6">
        <w:t>élastique</w:t>
      </w:r>
      <w:r>
        <w:t xml:space="preserve">. </w:t>
      </w:r>
      <w:r w:rsidR="00555885">
        <w:t>La dynamique du rotor sera ainsi beaucoup plus complète avec notamment le passage par des modes d’arbres et l’observation des capacités d’amortissement de</w:t>
      </w:r>
      <w:r w:rsidR="00262955">
        <w:t>s</w:t>
      </w:r>
      <w:r w:rsidR="00555885">
        <w:t xml:space="preserve"> palier</w:t>
      </w:r>
      <w:r w:rsidR="00262955">
        <w:t>s</w:t>
      </w:r>
      <w:r w:rsidR="00555885">
        <w:t xml:space="preserve"> à feuilles.</w:t>
      </w:r>
      <w:r w:rsidR="000213F6">
        <w:t xml:space="preserve"> L’impact des défauts d’usinage devra être étendu aussi aux conditions de fonctionnement dynamique. </w:t>
      </w:r>
    </w:p>
    <w:p w14:paraId="73D3FD4B" w14:textId="77777777" w:rsidR="00353453" w:rsidRDefault="00353453" w:rsidP="00353453">
      <w:pPr>
        <w:jc w:val="both"/>
      </w:pPr>
    </w:p>
    <w:p w14:paraId="26A92E2B" w14:textId="77777777" w:rsidR="00353453" w:rsidRDefault="00353453" w:rsidP="00353453">
      <w:pPr>
        <w:jc w:val="both"/>
      </w:pPr>
    </w:p>
    <w:p w14:paraId="435CEE47" w14:textId="77777777" w:rsidR="00061218" w:rsidRDefault="00307CA5" w:rsidP="00353453">
      <w:pPr>
        <w:jc w:val="both"/>
      </w:pPr>
      <w:r>
        <w:br w:type="page"/>
      </w:r>
    </w:p>
    <w:p w14:paraId="5F2DFEA5" w14:textId="77777777" w:rsidR="00061218" w:rsidRDefault="00061218">
      <w:r>
        <w:lastRenderedPageBreak/>
        <w:br w:type="page"/>
      </w:r>
    </w:p>
    <w:p w14:paraId="028EEC84" w14:textId="77777777" w:rsidR="00C12484" w:rsidRDefault="00C12484" w:rsidP="00C12484">
      <w:pPr>
        <w:pStyle w:val="Titre1"/>
      </w:pPr>
      <w:bookmarkStart w:id="283" w:name="_Toc531267438"/>
      <w:r w:rsidRPr="00D75C1F">
        <w:lastRenderedPageBreak/>
        <w:t>Annexe 1</w:t>
      </w:r>
      <w:bookmarkEnd w:id="280"/>
      <w:bookmarkEnd w:id="281"/>
      <w:r w:rsidR="00D534A7">
        <w:t> : Résolution de l’équation de Reynolds compressible isotherme</w:t>
      </w:r>
      <w:bookmarkEnd w:id="283"/>
    </w:p>
    <w:p w14:paraId="40143EFF" w14:textId="77777777" w:rsidR="00800DEE" w:rsidRPr="00800DEE" w:rsidRDefault="00800DEE" w:rsidP="00800DEE"/>
    <w:p w14:paraId="63C19B92" w14:textId="2C72AE4A" w:rsidR="00C12484" w:rsidRPr="000669B7" w:rsidRDefault="00C12484" w:rsidP="00C12484">
      <w:pPr>
        <w:rPr>
          <w:rFonts w:eastAsiaTheme="minorEastAsia"/>
        </w:rPr>
      </w:pPr>
      <w:r w:rsidRPr="000669B7">
        <w:rPr>
          <w:rFonts w:eastAsiaTheme="minorEastAsia"/>
        </w:rPr>
        <w:t xml:space="preserve">La matrice jacobienne du système </w:t>
      </w:r>
      <w:r w:rsidR="00692A2B">
        <w:rPr>
          <w:rFonts w:eastAsiaTheme="minorEastAsia"/>
        </w:rPr>
        <w:fldChar w:fldCharType="begin"/>
      </w:r>
      <w:r w:rsidR="00692A2B">
        <w:rPr>
          <w:rFonts w:eastAsiaTheme="minorEastAsia"/>
        </w:rPr>
        <w:instrText xml:space="preserve"> REF _Ref528764376 \h </w:instrText>
      </w:r>
      <w:r w:rsidR="00692A2B">
        <w:rPr>
          <w:rFonts w:eastAsiaTheme="minorEastAsia"/>
        </w:rPr>
      </w:r>
      <w:r w:rsidR="00692A2B">
        <w:rPr>
          <w:rFonts w:eastAsiaTheme="minorEastAsia"/>
        </w:rPr>
        <w:fldChar w:fldCharType="separate"/>
      </w:r>
      <w:r w:rsidR="009D4609">
        <w:t>(</w:t>
      </w:r>
      <w:r w:rsidR="009D4609">
        <w:rPr>
          <w:noProof/>
        </w:rPr>
        <w:t>71</w:t>
      </w:r>
      <w:r w:rsidR="009D4609">
        <w:t>)</w:t>
      </w:r>
      <w:r w:rsidR="00692A2B">
        <w:rPr>
          <w:rFonts w:eastAsiaTheme="minorEastAsia"/>
        </w:rPr>
        <w:fldChar w:fldCharType="end"/>
      </w:r>
      <w:r w:rsidR="00567DE7">
        <w:rPr>
          <w:rFonts w:eastAsiaTheme="minorEastAsia"/>
        </w:rPr>
        <w:t xml:space="preserve"> </w:t>
      </w:r>
      <w:r w:rsidRPr="000669B7">
        <w:rPr>
          <w:rFonts w:eastAsiaTheme="minorEastAsia"/>
        </w:rPr>
        <w:t>est aussi pentadiagonale :</w:t>
      </w:r>
    </w:p>
    <w:p w14:paraId="157A2634" w14:textId="77777777" w:rsidR="006F1866" w:rsidRPr="006505B8" w:rsidRDefault="006F1866" w:rsidP="006F1866">
      <w:pPr>
        <w:pStyle w:val="Lgende"/>
        <w:keepNext/>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rsidRPr="000669B7" w14:paraId="2868A1A4" w14:textId="77777777" w:rsidTr="006505B8">
        <w:tc>
          <w:tcPr>
            <w:tcW w:w="8500" w:type="dxa"/>
          </w:tcPr>
          <w:p w14:paraId="0A185D87" w14:textId="77777777" w:rsidR="00C12484" w:rsidRPr="000669B7" w:rsidRDefault="00F865FC" w:rsidP="007F37EC">
            <w:pPr>
              <w:rPr>
                <w:rFonts w:eastAsiaTheme="minorEastAsia"/>
              </w:rPr>
            </w:pPr>
            <m:oMathPara>
              <m:oMath>
                <m:sSub>
                  <m:sSubPr>
                    <m:ctrlPr>
                      <w:rPr>
                        <w:rFonts w:ascii="Cambria Math" w:hAnsi="Cambria Math"/>
                      </w:rPr>
                    </m:ctrlPr>
                  </m:sSubPr>
                  <m:e>
                    <m:r>
                      <w:rPr>
                        <w:rFonts w:ascii="Cambria Math" w:hAnsi="Cambria Math"/>
                      </w:rPr>
                      <m:t>b</m:t>
                    </m:r>
                  </m:e>
                  <m:sub>
                    <m:r>
                      <w:rPr>
                        <w:rFonts w:ascii="Cambria Math" w:hAnsi="Cambria Math"/>
                      </w:rPr>
                      <m:t>P</m:t>
                    </m:r>
                  </m:sub>
                </m:sSub>
                <m:sSub>
                  <m:sSubPr>
                    <m:ctrlPr>
                      <w:rPr>
                        <w:rFonts w:ascii="Cambria Math" w:hAnsi="Cambria Math"/>
                      </w:rPr>
                    </m:ctrlPr>
                  </m:sSubPr>
                  <m:e>
                    <m:r>
                      <m:rPr>
                        <m:sty m:val="p"/>
                      </m:rPr>
                      <w:rPr>
                        <w:rFonts w:ascii="Cambria Math" w:hAnsi="Cambria Math"/>
                      </w:rPr>
                      <m:t>Δ</m:t>
                    </m:r>
                    <m:r>
                      <w:rPr>
                        <w:rFonts w:ascii="Cambria Math" w:hAnsi="Cambria Math"/>
                      </w:rPr>
                      <m:t>P</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m:t>
                    </m:r>
                  </m:sub>
                </m:sSub>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r>
                      <m:rPr>
                        <m:sty m:val="p"/>
                      </m:rPr>
                      <w:rPr>
                        <w:rFonts w:ascii="Cambria Math" w:hAnsi="Cambria Math"/>
                      </w:rPr>
                      <m:t>Δ</m:t>
                    </m:r>
                    <m:r>
                      <w:rPr>
                        <w:rFonts w:ascii="Cambria Math" w:hAnsi="Cambria Math"/>
                      </w:rPr>
                      <m:t>P</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sSub>
                  <m:sSubPr>
                    <m:ctrlPr>
                      <w:rPr>
                        <w:rFonts w:ascii="Cambria Math" w:hAnsi="Cambria Math"/>
                      </w:rPr>
                    </m:ctrlPr>
                  </m:sSubPr>
                  <m:e>
                    <m:r>
                      <m:rPr>
                        <m:sty m:val="p"/>
                      </m:rPr>
                      <w:rPr>
                        <w:rFonts w:ascii="Cambria Math" w:hAnsi="Cambria Math"/>
                      </w:rPr>
                      <m:t>Δ</m:t>
                    </m:r>
                    <m:r>
                      <w:rPr>
                        <w:rFonts w:ascii="Cambria Math" w:hAnsi="Cambria Math"/>
                      </w:rPr>
                      <m:t>P</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sSub>
                  <m:sSubPr>
                    <m:ctrlPr>
                      <w:rPr>
                        <w:rFonts w:ascii="Cambria Math" w:hAnsi="Cambria Math"/>
                      </w:rPr>
                    </m:ctrlPr>
                  </m:sSubPr>
                  <m:e>
                    <m:r>
                      <m:rPr>
                        <m:sty m:val="p"/>
                      </m:rPr>
                      <w:rPr>
                        <w:rFonts w:ascii="Cambria Math" w:hAnsi="Cambria Math"/>
                      </w:rPr>
                      <m:t>Δ</m:t>
                    </m:r>
                    <m:r>
                      <w:rPr>
                        <w:rFonts w:ascii="Cambria Math" w:hAnsi="Cambria Math"/>
                      </w:rPr>
                      <m:t>P</m:t>
                    </m:r>
                  </m:e>
                  <m:sub>
                    <m:r>
                      <w:rPr>
                        <w:rFonts w:ascii="Cambria Math" w:hAnsi="Cambria Math"/>
                      </w:rPr>
                      <m:t>N</m:t>
                    </m:r>
                  </m:sub>
                </m:sSub>
                <m:r>
                  <m:rPr>
                    <m:sty m:val="p"/>
                  </m:rPr>
                  <w:rPr>
                    <w:rFonts w:ascii="Cambria Math" w:hAnsi="Cambria Math"/>
                  </w:rPr>
                  <m:t>=-</m:t>
                </m:r>
                <m:r>
                  <m:rPr>
                    <m:scr m:val="script"/>
                  </m:rPr>
                  <w:rPr>
                    <w:rFonts w:ascii="Cambria Math" w:hAnsi="Cambria Math"/>
                  </w:rPr>
                  <m:t>R</m:t>
                </m:r>
              </m:oMath>
            </m:oMathPara>
          </w:p>
        </w:tc>
        <w:tc>
          <w:tcPr>
            <w:tcW w:w="562" w:type="dxa"/>
          </w:tcPr>
          <w:p w14:paraId="63C8C634" w14:textId="1373224E" w:rsidR="00C12484" w:rsidRPr="00390C18" w:rsidRDefault="00390C18" w:rsidP="00390C18">
            <w:pPr>
              <w:pStyle w:val="Lgende"/>
              <w:keepNext/>
            </w:pPr>
            <w:bookmarkStart w:id="284" w:name="_Ref528950398"/>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139</w:t>
            </w:r>
            <w:r w:rsidR="00D158EC">
              <w:rPr>
                <w:noProof/>
              </w:rPr>
              <w:fldChar w:fldCharType="end"/>
            </w:r>
            <w:r>
              <w:t>)</w:t>
            </w:r>
            <w:bookmarkEnd w:id="284"/>
          </w:p>
        </w:tc>
      </w:tr>
    </w:tbl>
    <w:p w14:paraId="510DE7DE" w14:textId="77777777" w:rsidR="00390C18" w:rsidRPr="00390C18" w:rsidRDefault="00376E05" w:rsidP="00390C18">
      <w:pPr>
        <w:rPr>
          <w:rFonts w:eastAsiaTheme="minorEastAsia"/>
        </w:rPr>
      </w:pPr>
      <w:r>
        <w:rPr>
          <w:rFonts w:eastAsiaTheme="minorEastAsia"/>
        </w:rPr>
        <w:t>o</w:t>
      </w:r>
      <w:r w:rsidR="00390C18">
        <w:rPr>
          <w:rFonts w:eastAsiaTheme="minorEastAsia"/>
        </w:rPr>
        <w:t>ù</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rsidRPr="000669B7" w14:paraId="5D720017" w14:textId="77777777" w:rsidTr="006505B8">
        <w:trPr>
          <w:trHeight w:val="1274"/>
        </w:trPr>
        <w:tc>
          <w:tcPr>
            <w:tcW w:w="8500" w:type="dxa"/>
          </w:tcPr>
          <w:p w14:paraId="1D8520F1"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b</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e>
                </m:d>
              </m:oMath>
            </m:oMathPara>
          </w:p>
          <w:p w14:paraId="174D899B"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b</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e>
                </m:d>
              </m:oMath>
            </m:oMathPara>
          </w:p>
          <w:p w14:paraId="14A4C0CD"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b</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oMath>
            </m:oMathPara>
          </w:p>
          <w:p w14:paraId="0F852283"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b</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oMath>
            </m:oMathPara>
          </w:p>
        </w:tc>
        <w:tc>
          <w:tcPr>
            <w:tcW w:w="562" w:type="dxa"/>
          </w:tcPr>
          <w:p w14:paraId="0189AB40" w14:textId="77777777" w:rsidR="00C12484" w:rsidRDefault="00C12484" w:rsidP="007F37EC">
            <w:pPr>
              <w:rPr>
                <w:rFonts w:eastAsiaTheme="minorEastAsia"/>
              </w:rPr>
            </w:pPr>
          </w:p>
          <w:p w14:paraId="197B5772" w14:textId="666A88F5" w:rsid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140</w:t>
            </w:r>
            <w:r w:rsidR="00D158EC">
              <w:rPr>
                <w:noProof/>
              </w:rPr>
              <w:fldChar w:fldCharType="end"/>
            </w:r>
            <w:r>
              <w:t>)</w:t>
            </w:r>
          </w:p>
          <w:p w14:paraId="2BD675CD" w14:textId="77777777" w:rsidR="00390C18" w:rsidRPr="000669B7" w:rsidRDefault="00390C18" w:rsidP="007F37EC">
            <w:pPr>
              <w:rPr>
                <w:rFonts w:eastAsiaTheme="minorEastAsia"/>
              </w:rPr>
            </w:pPr>
          </w:p>
        </w:tc>
      </w:tr>
    </w:tbl>
    <w:p w14:paraId="797A66E7" w14:textId="77777777" w:rsidR="00C12484" w:rsidRPr="000669B7" w:rsidRDefault="00C12484" w:rsidP="00C12484">
      <w:pPr>
        <w:rPr>
          <w:rFonts w:eastAsiaTheme="minorEastAsia"/>
        </w:rPr>
      </w:pPr>
    </w:p>
    <w:p w14:paraId="67CAADB1" w14:textId="77777777" w:rsidR="00390C18" w:rsidRDefault="00C12484" w:rsidP="00390C18">
      <w:pPr>
        <w:rPr>
          <w:rFonts w:eastAsiaTheme="minorEastAsia"/>
        </w:rPr>
      </w:pPr>
      <w:r w:rsidRPr="000669B7">
        <w:rPr>
          <w:rFonts w:eastAsiaTheme="minorEastAsia"/>
        </w:rPr>
        <w:t xml:space="preserve">Les coefficients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r>
          <w:rPr>
            <w:rFonts w:ascii="Cambria Math" w:eastAsiaTheme="minorEastAsia" w:hAnsi="Cambria Math"/>
          </w:rPr>
          <m:t>, i∈</m:t>
        </m:r>
        <m:d>
          <m:dPr>
            <m:begChr m:val="{"/>
            <m:endChr m:val="}"/>
            <m:ctrlPr>
              <w:rPr>
                <w:rFonts w:ascii="Cambria Math" w:eastAsiaTheme="minorEastAsia" w:hAnsi="Cambria Math"/>
                <w:i/>
              </w:rPr>
            </m:ctrlPr>
          </m:dPr>
          <m:e>
            <m:r>
              <w:rPr>
                <w:rFonts w:ascii="Cambria Math" w:eastAsiaTheme="minorEastAsia" w:hAnsi="Cambria Math"/>
              </w:rPr>
              <m:t>w,e,n,s</m:t>
            </m:r>
          </m:e>
        </m:d>
      </m:oMath>
      <w:r w:rsidRPr="000669B7">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n,s</m:t>
            </m:r>
          </m:e>
        </m:d>
      </m:oMath>
      <w:r w:rsidR="00390C18">
        <w:rPr>
          <w:rFonts w:eastAsiaTheme="minorEastAsia"/>
        </w:rPr>
        <w:t xml:space="preserve"> sont</w:t>
      </w:r>
    </w:p>
    <w:p w14:paraId="65765037" w14:textId="77777777" w:rsidR="00390C18" w:rsidRPr="006505B8" w:rsidRDefault="00390C18" w:rsidP="00390C18">
      <w:pPr>
        <w:rPr>
          <w:rFonts w:eastAsiaTheme="minorEastAsia"/>
          <w:sz w:val="10"/>
          <w:szCs w:val="1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rsidRPr="000669B7" w14:paraId="54EC176D" w14:textId="77777777" w:rsidTr="006505B8">
        <w:trPr>
          <w:jc w:val="center"/>
        </w:trPr>
        <w:tc>
          <w:tcPr>
            <w:tcW w:w="8500" w:type="dxa"/>
          </w:tcPr>
          <w:p w14:paraId="06F043EC" w14:textId="77777777" w:rsidR="00C12484" w:rsidRPr="000669B7"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x</m:t>
                  </m:r>
                </m:num>
                <m:den>
                  <m:r>
                    <m:rPr>
                      <m:sty m:val="p"/>
                    </m:rPr>
                    <w:rPr>
                      <w:rFonts w:ascii="Cambria Math" w:eastAsiaTheme="minorEastAsia" w:hAnsi="Cambria Math"/>
                    </w:rPr>
                    <m:t>Δ</m:t>
                  </m:r>
                  <m:r>
                    <w:rPr>
                      <w:rFonts w:ascii="Cambria Math" w:eastAsiaTheme="minorEastAsia" w:hAnsi="Cambria Math"/>
                    </w:rPr>
                    <m:t>z</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e</m:t>
                      </m:r>
                    </m:sub>
                    <m:sup>
                      <m:r>
                        <w:rPr>
                          <w:rFonts w:ascii="Cambria Math" w:eastAsiaTheme="minorEastAsia" w:hAnsi="Cambria Math"/>
                        </w:rPr>
                        <m:t>3</m:t>
                      </m:r>
                    </m:sup>
                  </m:sSubSup>
                </m:num>
                <m:den>
                  <m:r>
                    <w:rPr>
                      <w:rFonts w:ascii="Cambria Math" w:eastAsiaTheme="minorEastAsia" w:hAnsi="Cambria Math"/>
                    </w:rPr>
                    <m:t>12μ</m:t>
                  </m:r>
                </m:den>
              </m:f>
              <m:r>
                <w:rPr>
                  <w:rFonts w:ascii="Cambria Math" w:eastAsiaTheme="minorEastAsia" w:hAnsi="Cambria Math"/>
                </w:rPr>
                <m:t> </m:t>
              </m:r>
            </m:oMath>
            <w:r w:rsidR="00C12484" w:rsidRPr="000669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1+sign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m:t>
                          </m:r>
                        </m:sub>
                      </m:sSub>
                    </m:e>
                  </m:d>
                </m:num>
                <m:den>
                  <m:r>
                    <w:rPr>
                      <w:rFonts w:ascii="Cambria Math" w:eastAsiaTheme="minorEastAsia" w:hAnsi="Cambria Math"/>
                    </w:rPr>
                    <m:t>2</m:t>
                  </m:r>
                </m:den>
              </m:f>
            </m:oMath>
          </w:p>
          <w:p w14:paraId="4A6A6477" w14:textId="77777777" w:rsidR="00C12484" w:rsidRPr="000669B7"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x</m:t>
                  </m:r>
                </m:num>
                <m:den>
                  <m:r>
                    <m:rPr>
                      <m:sty m:val="p"/>
                    </m:rPr>
                    <w:rPr>
                      <w:rFonts w:ascii="Cambria Math" w:eastAsiaTheme="minorEastAsia" w:hAnsi="Cambria Math"/>
                    </w:rPr>
                    <m:t>Δ</m:t>
                  </m:r>
                  <m:r>
                    <w:rPr>
                      <w:rFonts w:ascii="Cambria Math" w:eastAsiaTheme="minorEastAsia" w:hAnsi="Cambria Math"/>
                    </w:rPr>
                    <m:t>z</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w</m:t>
                      </m:r>
                    </m:sub>
                    <m:sup>
                      <m:r>
                        <w:rPr>
                          <w:rFonts w:ascii="Cambria Math" w:eastAsiaTheme="minorEastAsia" w:hAnsi="Cambria Math"/>
                        </w:rPr>
                        <m:t>3</m:t>
                      </m:r>
                    </m:sup>
                  </m:sSubSup>
                </m:num>
                <m:den>
                  <m:r>
                    <w:rPr>
                      <w:rFonts w:ascii="Cambria Math" w:eastAsiaTheme="minorEastAsia" w:hAnsi="Cambria Math"/>
                    </w:rPr>
                    <m:t>12μ</m:t>
                  </m:r>
                </m:den>
              </m:f>
              <m:r>
                <w:rPr>
                  <w:rFonts w:ascii="Cambria Math" w:eastAsiaTheme="minorEastAsia" w:hAnsi="Cambria Math"/>
                </w:rPr>
                <m:t> </m:t>
              </m:r>
            </m:oMath>
            <w:r w:rsidR="00C12484" w:rsidRPr="000669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1+sign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w</m:t>
                          </m:r>
                        </m:sub>
                      </m:sSub>
                    </m:e>
                  </m:d>
                </m:num>
                <m:den>
                  <m:r>
                    <w:rPr>
                      <w:rFonts w:ascii="Cambria Math" w:eastAsiaTheme="minorEastAsia" w:hAnsi="Cambria Math"/>
                    </w:rPr>
                    <m:t>2</m:t>
                  </m:r>
                </m:den>
              </m:f>
            </m:oMath>
          </w:p>
          <w:p w14:paraId="6E9CF7C1" w14:textId="77777777" w:rsidR="00C12484" w:rsidRPr="000669B7"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z</m:t>
                  </m:r>
                </m:num>
                <m:den>
                  <m:r>
                    <m:rPr>
                      <m:sty m:val="p"/>
                    </m:rPr>
                    <w:rPr>
                      <w:rFonts w:ascii="Cambria Math" w:eastAsiaTheme="minorEastAsia" w:hAnsi="Cambria Math"/>
                    </w:rPr>
                    <m:t>Δ</m:t>
                  </m:r>
                  <m:r>
                    <w:rPr>
                      <w:rFonts w:ascii="Cambria Math" w:eastAsiaTheme="minorEastAsia" w:hAnsi="Cambria Math"/>
                    </w:rPr>
                    <m:t>x</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3</m:t>
                      </m:r>
                    </m:sup>
                  </m:sSubSup>
                </m:num>
                <m:den>
                  <m:r>
                    <w:rPr>
                      <w:rFonts w:ascii="Cambria Math" w:eastAsiaTheme="minorEastAsia" w:hAnsi="Cambria Math"/>
                    </w:rPr>
                    <m:t>12μ</m:t>
                  </m:r>
                </m:den>
              </m:f>
              <m:r>
                <w:rPr>
                  <w:rFonts w:ascii="Cambria Math" w:eastAsiaTheme="minorEastAsia" w:hAnsi="Cambria Math"/>
                </w:rPr>
                <m:t> </m:t>
              </m:r>
            </m:oMath>
            <w:r w:rsidR="00C12484" w:rsidRPr="000669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1+sign</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t>
                          </m:r>
                        </m:sub>
                      </m:sSub>
                    </m:e>
                  </m:d>
                </m:num>
                <m:den>
                  <m:r>
                    <w:rPr>
                      <w:rFonts w:ascii="Cambria Math" w:eastAsiaTheme="minorEastAsia" w:hAnsi="Cambria Math"/>
                    </w:rPr>
                    <m:t>2</m:t>
                  </m:r>
                </m:den>
              </m:f>
            </m:oMath>
          </w:p>
          <w:p w14:paraId="16D98EBE" w14:textId="77777777" w:rsidR="00C12484" w:rsidRPr="000669B7"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z</m:t>
                  </m:r>
                </m:num>
                <m:den>
                  <m:r>
                    <m:rPr>
                      <m:sty m:val="p"/>
                    </m:rPr>
                    <w:rPr>
                      <w:rFonts w:ascii="Cambria Math" w:eastAsiaTheme="minorEastAsia" w:hAnsi="Cambria Math"/>
                    </w:rPr>
                    <m:t>Δ</m:t>
                  </m:r>
                  <m:r>
                    <w:rPr>
                      <w:rFonts w:ascii="Cambria Math" w:eastAsiaTheme="minorEastAsia" w:hAnsi="Cambria Math"/>
                    </w:rPr>
                    <m:t>x</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s</m:t>
                      </m:r>
                    </m:sub>
                    <m:sup>
                      <m:r>
                        <w:rPr>
                          <w:rFonts w:ascii="Cambria Math" w:eastAsiaTheme="minorEastAsia" w:hAnsi="Cambria Math"/>
                        </w:rPr>
                        <m:t>3</m:t>
                      </m:r>
                    </m:sup>
                  </m:sSubSup>
                </m:num>
                <m:den>
                  <m:r>
                    <w:rPr>
                      <w:rFonts w:ascii="Cambria Math" w:eastAsiaTheme="minorEastAsia" w:hAnsi="Cambria Math"/>
                    </w:rPr>
                    <m:t>12μ</m:t>
                  </m:r>
                </m:den>
              </m:f>
              <m:r>
                <w:rPr>
                  <w:rFonts w:ascii="Cambria Math" w:eastAsiaTheme="minorEastAsia" w:hAnsi="Cambria Math"/>
                </w:rPr>
                <m:t> </m:t>
              </m:r>
            </m:oMath>
            <w:r w:rsidR="00C12484" w:rsidRPr="000669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r>
                <w:rPr>
                  <w:rFonts w:ascii="Cambria Math" w:eastAsiaTheme="minorEastAsia" w:hAnsi="Cambria Math"/>
                </w:rPr>
                <m:t>=</m:t>
              </m:r>
              <m:f>
                <m:fPr>
                  <m:type m:val="lin"/>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1+sign</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s</m:t>
                          </m:r>
                        </m:sub>
                      </m:sSub>
                    </m:e>
                  </m:d>
                </m:num>
                <m:den>
                  <m:r>
                    <w:rPr>
                      <w:rFonts w:ascii="Cambria Math" w:eastAsiaTheme="minorEastAsia" w:hAnsi="Cambria Math"/>
                    </w:rPr>
                    <m:t>2</m:t>
                  </m:r>
                </m:den>
              </m:f>
            </m:oMath>
          </w:p>
          <w:p w14:paraId="3345CA98" w14:textId="77777777" w:rsidR="00C12484" w:rsidRPr="000669B7"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n</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n</m:t>
                  </m:r>
                </m:sub>
              </m:sSub>
              <m:f>
                <m:fPr>
                  <m:type m:val="lin"/>
                  <m:ctrlPr>
                    <w:rPr>
                      <w:rFonts w:ascii="Cambria Math" w:eastAsiaTheme="minorEastAsia" w:hAnsi="Cambria Math"/>
                      <w:i/>
                    </w:rPr>
                  </m:ctrlPr>
                </m:fPr>
                <m:num>
                  <m:r>
                    <w:rPr>
                      <w:rFonts w:ascii="Cambria Math" w:eastAsiaTheme="minorEastAsia" w:hAnsi="Cambria Math"/>
                    </w:rPr>
                    <m:t>R</m:t>
                  </m:r>
                  <m:r>
                    <m:rPr>
                      <m:sty m:val="p"/>
                    </m:rPr>
                    <w:rPr>
                      <w:rFonts w:ascii="Cambria Math" w:eastAsiaTheme="minorEastAsia" w:hAnsi="Cambria Math"/>
                    </w:rPr>
                    <m:t>Ω</m:t>
                  </m:r>
                </m:num>
                <m:den>
                  <m:r>
                    <w:rPr>
                      <w:rFonts w:ascii="Cambria Math" w:eastAsiaTheme="minorEastAsia" w:hAnsi="Cambria Math"/>
                    </w:rPr>
                    <m:t>2</m:t>
                  </m:r>
                </m:den>
              </m:f>
              <m:r>
                <w:rPr>
                  <w:rFonts w:ascii="Cambria Math" w:eastAsiaTheme="minorEastAsia" w:hAnsi="Cambria Math"/>
                </w:rPr>
                <m:t> </m:t>
              </m:r>
            </m:oMath>
            <w:r w:rsidR="00C12484" w:rsidRPr="000669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s</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f>
                <m:fPr>
                  <m:type m:val="lin"/>
                  <m:ctrlPr>
                    <w:rPr>
                      <w:rFonts w:ascii="Cambria Math" w:eastAsiaTheme="minorEastAsia" w:hAnsi="Cambria Math"/>
                      <w:i/>
                    </w:rPr>
                  </m:ctrlPr>
                </m:fPr>
                <m:num>
                  <m:r>
                    <w:rPr>
                      <w:rFonts w:ascii="Cambria Math" w:eastAsiaTheme="minorEastAsia" w:hAnsi="Cambria Math"/>
                    </w:rPr>
                    <m:t>R</m:t>
                  </m:r>
                  <m:r>
                    <m:rPr>
                      <m:sty m:val="p"/>
                    </m:rPr>
                    <w:rPr>
                      <w:rFonts w:ascii="Cambria Math" w:eastAsiaTheme="minorEastAsia" w:hAnsi="Cambria Math"/>
                    </w:rPr>
                    <m:t>Ω</m:t>
                  </m:r>
                </m:num>
                <m:den>
                  <m:r>
                    <w:rPr>
                      <w:rFonts w:ascii="Cambria Math" w:eastAsiaTheme="minorEastAsia" w:hAnsi="Cambria Math"/>
                    </w:rPr>
                    <m:t>2</m:t>
                  </m:r>
                </m:den>
              </m:f>
            </m:oMath>
          </w:p>
        </w:tc>
        <w:tc>
          <w:tcPr>
            <w:tcW w:w="562" w:type="dxa"/>
          </w:tcPr>
          <w:p w14:paraId="1779EC35" w14:textId="77777777" w:rsidR="00C12484" w:rsidRDefault="00C12484" w:rsidP="007F37EC">
            <w:pPr>
              <w:rPr>
                <w:rFonts w:eastAsiaTheme="minorEastAsia"/>
              </w:rPr>
            </w:pPr>
          </w:p>
          <w:p w14:paraId="3B676F91" w14:textId="77777777" w:rsidR="00390C18" w:rsidRDefault="00390C18" w:rsidP="007F37EC">
            <w:pPr>
              <w:rPr>
                <w:rFonts w:eastAsiaTheme="minorEastAsia"/>
              </w:rPr>
            </w:pPr>
          </w:p>
          <w:p w14:paraId="0A2FDE01" w14:textId="77777777" w:rsidR="00390C18" w:rsidRDefault="00390C18" w:rsidP="007F37EC">
            <w:pPr>
              <w:rPr>
                <w:rFonts w:eastAsiaTheme="minorEastAsia"/>
              </w:rPr>
            </w:pPr>
          </w:p>
          <w:p w14:paraId="6964750C" w14:textId="5F824464" w:rsidR="00390C18" w:rsidRDefault="00390C18" w:rsidP="00390C18">
            <w:pPr>
              <w:pStyle w:val="Lgende"/>
              <w:keepNext/>
            </w:pPr>
            <w:bookmarkStart w:id="285" w:name="_Ref528950381"/>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141</w:t>
            </w:r>
            <w:r w:rsidR="00D158EC">
              <w:rPr>
                <w:noProof/>
              </w:rPr>
              <w:fldChar w:fldCharType="end"/>
            </w:r>
            <w:r>
              <w:t>)</w:t>
            </w:r>
            <w:bookmarkEnd w:id="285"/>
          </w:p>
          <w:p w14:paraId="4DEB3F66" w14:textId="77777777" w:rsidR="00390C18" w:rsidRPr="000669B7" w:rsidRDefault="00390C18" w:rsidP="007F37EC">
            <w:pPr>
              <w:rPr>
                <w:rFonts w:eastAsiaTheme="minorEastAsia"/>
              </w:rPr>
            </w:pPr>
          </w:p>
        </w:tc>
      </w:tr>
    </w:tbl>
    <w:p w14:paraId="004B959B" w14:textId="77777777" w:rsidR="00C12484" w:rsidRPr="000669B7" w:rsidRDefault="00C12484" w:rsidP="00C12484">
      <w:pPr>
        <w:rPr>
          <w:rFonts w:eastAsiaTheme="minorEastAsia"/>
        </w:rPr>
      </w:pPr>
    </w:p>
    <w:p w14:paraId="6EB70916" w14:textId="77777777" w:rsidR="00C12484" w:rsidRPr="000669B7" w:rsidRDefault="00C12484" w:rsidP="00C12484">
      <w:pPr>
        <w:rPr>
          <w:rFonts w:eastAsiaTheme="minorEastAsia"/>
        </w:rPr>
      </w:pPr>
      <w:r w:rsidRPr="000669B7">
        <w:rPr>
          <w:rFonts w:eastAsiaTheme="minorEastAsia"/>
        </w:rPr>
        <w:t xml:space="preserve">Le coefficient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sidRPr="000669B7">
        <w:rPr>
          <w:rFonts w:eastAsiaTheme="minorEastAsia"/>
        </w:rPr>
        <w:t xml:space="preserve"> s’écrit de la manière suivante</w:t>
      </w:r>
    </w:p>
    <w:p w14:paraId="7EE49085" w14:textId="77777777" w:rsidR="00390C18" w:rsidRPr="006505B8" w:rsidRDefault="00390C18" w:rsidP="00390C18">
      <w:pPr>
        <w:pStyle w:val="Lgende"/>
        <w:keepNext/>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rsidRPr="000669B7" w14:paraId="7D6C9AA0" w14:textId="77777777" w:rsidTr="006505B8">
        <w:tc>
          <w:tcPr>
            <w:tcW w:w="8500" w:type="dxa"/>
          </w:tcPr>
          <w:p w14:paraId="21892C63" w14:textId="77777777" w:rsidR="00C12484" w:rsidRPr="000669B7" w:rsidRDefault="00F865FC" w:rsidP="007F37E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m:oMathPara>
          </w:p>
        </w:tc>
        <w:tc>
          <w:tcPr>
            <w:tcW w:w="562" w:type="dxa"/>
          </w:tcPr>
          <w:p w14:paraId="2678A55D" w14:textId="75A33192" w:rsidR="00C12484" w:rsidRPr="00390C18" w:rsidRDefault="00390C18" w:rsidP="00390C18">
            <w:pPr>
              <w:pStyle w:val="Lgende"/>
              <w:keepNext/>
            </w:pPr>
            <w:bookmarkStart w:id="286" w:name="_Ref528950360"/>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142</w:t>
            </w:r>
            <w:r w:rsidR="00D158EC">
              <w:rPr>
                <w:noProof/>
              </w:rPr>
              <w:fldChar w:fldCharType="end"/>
            </w:r>
            <w:r>
              <w:t>)</w:t>
            </w:r>
            <w:bookmarkEnd w:id="286"/>
          </w:p>
        </w:tc>
      </w:tr>
    </w:tbl>
    <w:p w14:paraId="4A74F505" w14:textId="77777777" w:rsidR="00390C18" w:rsidRPr="00985D91" w:rsidRDefault="00985D91" w:rsidP="00985D91">
      <w:pPr>
        <w:rPr>
          <w:rFonts w:eastAsiaTheme="minorEastAsia"/>
        </w:rPr>
      </w:pPr>
      <w:r>
        <w:rPr>
          <w:rFonts w:eastAsiaTheme="minorEastAsia"/>
        </w:rPr>
        <w:t>où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rsidRPr="000669B7" w14:paraId="135BD278" w14:textId="77777777" w:rsidTr="006505B8">
        <w:tc>
          <w:tcPr>
            <w:tcW w:w="8500" w:type="dxa"/>
          </w:tcPr>
          <w:p w14:paraId="03E89544"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e>
                </m:d>
              </m:oMath>
            </m:oMathPara>
          </w:p>
          <w:p w14:paraId="0CB2FA05"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e>
                </m:d>
              </m:oMath>
            </m:oMathPara>
          </w:p>
          <w:p w14:paraId="492E3AA7"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d>
                  <m:dPr>
                    <m:begChr m:val="["/>
                    <m:endChr m:val="]"/>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m:oMathPara>
          </w:p>
          <w:p w14:paraId="0D8CF249"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oMath>
            </m:oMathPara>
          </w:p>
        </w:tc>
        <w:tc>
          <w:tcPr>
            <w:tcW w:w="562" w:type="dxa"/>
          </w:tcPr>
          <w:p w14:paraId="73379749" w14:textId="77777777" w:rsidR="00C12484" w:rsidRDefault="00C12484" w:rsidP="007F37EC">
            <w:pPr>
              <w:rPr>
                <w:rFonts w:eastAsiaTheme="minorEastAsia"/>
              </w:rPr>
            </w:pPr>
          </w:p>
          <w:p w14:paraId="36B3B146" w14:textId="263F206F" w:rsidR="00390C18" w:rsidRDefault="00390C18" w:rsidP="00390C18">
            <w:pPr>
              <w:pStyle w:val="Lgende"/>
              <w:keepNext/>
            </w:pPr>
            <w:bookmarkStart w:id="287" w:name="_Ref528950371"/>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143</w:t>
            </w:r>
            <w:r w:rsidR="00D158EC">
              <w:rPr>
                <w:noProof/>
              </w:rPr>
              <w:fldChar w:fldCharType="end"/>
            </w:r>
            <w:r>
              <w:t>)</w:t>
            </w:r>
            <w:bookmarkEnd w:id="287"/>
          </w:p>
          <w:p w14:paraId="26A497AF" w14:textId="77777777" w:rsidR="00390C18" w:rsidRPr="000669B7" w:rsidRDefault="00390C18" w:rsidP="007F37EC">
            <w:pPr>
              <w:rPr>
                <w:rFonts w:eastAsiaTheme="minorEastAsia"/>
              </w:rPr>
            </w:pPr>
          </w:p>
        </w:tc>
      </w:tr>
    </w:tbl>
    <w:p w14:paraId="44A5FA6B" w14:textId="77777777" w:rsidR="00C12484" w:rsidRPr="006505B8" w:rsidRDefault="00C12484" w:rsidP="00C12484">
      <w:pPr>
        <w:rPr>
          <w:rFonts w:eastAsiaTheme="minorEastAsia"/>
          <w:sz w:val="10"/>
          <w:szCs w:val="10"/>
        </w:rPr>
      </w:pPr>
    </w:p>
    <w:p w14:paraId="2E84B6E2" w14:textId="53451DB7" w:rsidR="00C12484" w:rsidRDefault="00C12484" w:rsidP="00D534A7">
      <w:pPr>
        <w:spacing w:line="360" w:lineRule="auto"/>
        <w:rPr>
          <w:rFonts w:eastAsiaTheme="minorEastAsia"/>
        </w:rPr>
      </w:pPr>
      <w:r w:rsidRPr="000669B7">
        <w:rPr>
          <w:rFonts w:eastAsiaTheme="minorEastAsia"/>
        </w:rPr>
        <w:t xml:space="preserve">Les conditions aux limites sont simples : la pression est égale à la pression extérieure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oMath>
      <w:r w:rsidRPr="000669B7">
        <w:rPr>
          <w:rFonts w:eastAsiaTheme="minorEastAsia"/>
        </w:rPr>
        <w:t xml:space="preserve"> sur les deux bords du palier (</w:t>
      </w:r>
      <w:r w:rsidRPr="00376E05">
        <w:rPr>
          <w:rFonts w:eastAsiaTheme="minorEastAsia"/>
          <w:i/>
        </w:rPr>
        <w:t xml:space="preserve">z=0 </w:t>
      </w:r>
      <w:r w:rsidRPr="00376E05">
        <w:rPr>
          <w:rFonts w:eastAsiaTheme="minorEastAsia"/>
        </w:rPr>
        <w:t>et</w:t>
      </w:r>
      <w:r w:rsidRPr="00376E05">
        <w:rPr>
          <w:rFonts w:eastAsiaTheme="minorEastAsia"/>
          <w:i/>
        </w:rPr>
        <w:t xml:space="preserve"> z=L</w:t>
      </w:r>
      <w:r w:rsidRPr="000669B7">
        <w:rPr>
          <w:rFonts w:eastAsiaTheme="minorEastAsia"/>
        </w:rPr>
        <w:t xml:space="preserve">) et sur la soudure, </w:t>
      </w:r>
      <m:oMath>
        <m:r>
          <w:rPr>
            <w:rFonts w:ascii="Cambria Math" w:eastAsiaTheme="minorEastAsia" w:hAnsi="Cambria Math"/>
          </w:rPr>
          <m:t>θ=0</m:t>
        </m:r>
      </m:oMath>
      <w:r w:rsidRPr="000669B7">
        <w:rPr>
          <w:rFonts w:eastAsiaTheme="minorEastAsia"/>
        </w:rPr>
        <w:t xml:space="preserve"> (ou </w:t>
      </w:r>
      <m:oMath>
        <m:r>
          <w:rPr>
            <w:rFonts w:ascii="Cambria Math" w:eastAsiaTheme="minorEastAsia" w:hAnsi="Cambria Math"/>
          </w:rPr>
          <m:t>x=πR</m:t>
        </m:r>
      </m:oMath>
      <w:r w:rsidRPr="000669B7">
        <w:rPr>
          <w:rFonts w:eastAsiaTheme="minorEastAsia"/>
        </w:rPr>
        <w:t>). Le système d’équ</w:t>
      </w:r>
      <w:r w:rsidR="003E23F8">
        <w:rPr>
          <w:rFonts w:eastAsiaTheme="minorEastAsia"/>
        </w:rPr>
        <w:t xml:space="preserve">ation est toujours de la forme </w:t>
      </w:r>
      <w:r w:rsidR="003E23F8">
        <w:rPr>
          <w:rFonts w:eastAsiaTheme="minorEastAsia"/>
        </w:rPr>
        <w:fldChar w:fldCharType="begin"/>
      </w:r>
      <w:r w:rsidR="003E23F8">
        <w:rPr>
          <w:rFonts w:eastAsiaTheme="minorEastAsia"/>
        </w:rPr>
        <w:instrText xml:space="preserve"> REF _Ref528950277 \h </w:instrText>
      </w:r>
      <w:r w:rsidR="003E23F8">
        <w:rPr>
          <w:rFonts w:eastAsiaTheme="minorEastAsia"/>
        </w:rPr>
      </w:r>
      <w:r w:rsidR="003E23F8">
        <w:rPr>
          <w:rFonts w:eastAsiaTheme="minorEastAsia"/>
        </w:rPr>
        <w:fldChar w:fldCharType="separate"/>
      </w:r>
      <w:r w:rsidR="009D4609">
        <w:t>(</w:t>
      </w:r>
      <w:r w:rsidR="009D4609">
        <w:rPr>
          <w:noProof/>
        </w:rPr>
        <w:t>62</w:t>
      </w:r>
      <w:r w:rsidR="009D4609">
        <w:t>)</w:t>
      </w:r>
      <w:r w:rsidR="003E23F8">
        <w:rPr>
          <w:rFonts w:eastAsiaTheme="minorEastAsia"/>
        </w:rPr>
        <w:fldChar w:fldCharType="end"/>
      </w:r>
      <w:r w:rsidRPr="000669B7">
        <w:rPr>
          <w:rFonts w:eastAsiaTheme="minorEastAsia"/>
        </w:rPr>
        <w:t>. A titre d’exemple, supposons que l’arrête « est » du volume P sur le bord du palier avec une frontière de type « pression imposée ». Dans ce cas</w:t>
      </w:r>
      <w:r>
        <w:rPr>
          <w:rFonts w:eastAsiaTheme="minorEastAsia"/>
        </w:rPr>
        <w:t>,</w:t>
      </w:r>
      <w:r w:rsidRPr="000669B7">
        <w:rPr>
          <w:rFonts w:eastAsiaTheme="minorEastAsia"/>
        </w:rPr>
        <w:t xml:space="preserve"> seuls les coefficients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m:t>
            </m:r>
          </m:sub>
        </m:sSub>
      </m:oMath>
      <w:r w:rsidRPr="000669B7">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oMath>
      <w:r w:rsidRPr="000669B7">
        <w:rPr>
          <w:rFonts w:eastAsiaTheme="minorEastAsia"/>
        </w:rPr>
        <w:t xml:space="preserve"> (et par conséquent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sidRPr="000669B7">
        <w:rPr>
          <w:rFonts w:eastAsiaTheme="minorEastAsia"/>
        </w:rPr>
        <w:t xml:space="preserve">) changent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459A0909" w14:textId="77777777" w:rsidTr="00376E05">
        <w:tc>
          <w:tcPr>
            <w:tcW w:w="8422" w:type="dxa"/>
          </w:tcPr>
          <w:p w14:paraId="3468D80A" w14:textId="77777777" w:rsidR="00C12484"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E</m:t>
                  </m:r>
                </m:sub>
              </m:sSub>
              <m:r>
                <w:rPr>
                  <w:rFonts w:ascii="Cambria Math" w:eastAsiaTheme="minorEastAsia" w:hAnsi="Cambria Math"/>
                </w:rPr>
                <m:t>=0</m:t>
              </m:r>
            </m:oMath>
            <w:r w:rsidR="00C12484" w:rsidRPr="000669B7">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oMath>
            <w:r w:rsidR="00C12484" w:rsidRPr="000669B7">
              <w:rPr>
                <w:rFonts w:eastAsiaTheme="minorEastAsia"/>
              </w:rPr>
              <w:t>,</w:t>
            </w:r>
          </w:p>
        </w:tc>
        <w:tc>
          <w:tcPr>
            <w:tcW w:w="650" w:type="dxa"/>
          </w:tcPr>
          <w:p w14:paraId="3534CC9A" w14:textId="739D7F21"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144</w:t>
            </w:r>
            <w:r w:rsidR="00D158EC">
              <w:rPr>
                <w:noProof/>
              </w:rPr>
              <w:fldChar w:fldCharType="end"/>
            </w:r>
            <w:r>
              <w:t>)</w:t>
            </w:r>
          </w:p>
        </w:tc>
      </w:tr>
    </w:tbl>
    <w:p w14:paraId="415976FC" w14:textId="77777777" w:rsidR="00C12484" w:rsidRPr="006505B8" w:rsidRDefault="00C12484" w:rsidP="00C12484">
      <w:pPr>
        <w:rPr>
          <w:rFonts w:eastAsiaTheme="minorEastAsia"/>
          <w:sz w:val="10"/>
          <w:szCs w:val="10"/>
        </w:rPr>
      </w:pPr>
    </w:p>
    <w:p w14:paraId="20367DC9" w14:textId="77777777" w:rsidR="00390C18" w:rsidRPr="00376E05" w:rsidRDefault="00C12484" w:rsidP="00376E05">
      <w:pPr>
        <w:rPr>
          <w:rFonts w:eastAsiaTheme="minorEastAsia"/>
        </w:rPr>
      </w:pPr>
      <w:r>
        <w:rPr>
          <w:rFonts w:eastAsiaTheme="minorEastAsia"/>
        </w:rPr>
        <w:t>De même, pour une arrête de type</w:t>
      </w:r>
      <w:r w:rsidR="00376E05">
        <w:rPr>
          <w:rFonts w:eastAsiaTheme="minorEastAsia"/>
        </w:rPr>
        <w:t xml:space="preserve"> « west » de pression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47C60306" w14:textId="77777777" w:rsidTr="006505B8">
        <w:tc>
          <w:tcPr>
            <w:tcW w:w="8463" w:type="dxa"/>
          </w:tcPr>
          <w:p w14:paraId="6584527F" w14:textId="77777777" w:rsidR="00C12484"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W</m:t>
                  </m:r>
                </m:sub>
              </m:sSub>
              <m:r>
                <w:rPr>
                  <w:rFonts w:ascii="Cambria Math" w:eastAsiaTheme="minorEastAsia" w:hAnsi="Cambria Math"/>
                </w:rPr>
                <m:t>=0</m:t>
              </m:r>
            </m:oMath>
            <w:r w:rsidR="00C1248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oMath>
            <w:r w:rsidR="00C12484">
              <w:rPr>
                <w:rFonts w:eastAsiaTheme="minorEastAsia"/>
              </w:rPr>
              <w:t>,</w:t>
            </w:r>
          </w:p>
        </w:tc>
        <w:tc>
          <w:tcPr>
            <w:tcW w:w="599" w:type="dxa"/>
          </w:tcPr>
          <w:p w14:paraId="205DC11C" w14:textId="3BEC71E8"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145</w:t>
            </w:r>
            <w:r w:rsidR="00D158EC">
              <w:rPr>
                <w:noProof/>
              </w:rPr>
              <w:fldChar w:fldCharType="end"/>
            </w:r>
            <w:r>
              <w:t>)</w:t>
            </w:r>
          </w:p>
        </w:tc>
      </w:tr>
    </w:tbl>
    <w:p w14:paraId="126ECB55" w14:textId="77777777" w:rsidR="00C12484" w:rsidRPr="006505B8" w:rsidRDefault="00C12484" w:rsidP="00D534A7">
      <w:pPr>
        <w:spacing w:line="360" w:lineRule="auto"/>
        <w:rPr>
          <w:rFonts w:eastAsiaTheme="minorEastAsia"/>
          <w:sz w:val="10"/>
          <w:szCs w:val="10"/>
        </w:rPr>
      </w:pPr>
    </w:p>
    <w:p w14:paraId="3F7B40AA" w14:textId="77777777" w:rsidR="00390C18" w:rsidRPr="00376E05" w:rsidRDefault="00C12484" w:rsidP="00376E05">
      <w:pPr>
        <w:spacing w:line="360" w:lineRule="auto"/>
        <w:rPr>
          <w:rFonts w:eastAsiaTheme="minorEastAsia"/>
        </w:rPr>
      </w:pPr>
      <w:r>
        <w:rPr>
          <w:rFonts w:eastAsiaTheme="minorEastAsia"/>
        </w:rPr>
        <w:t xml:space="preserve">Dans le cas de le soudure, si le volume P est adjacent à la soudure, les coefficients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Pr>
          <w:rFonts w:eastAsiaTheme="minorEastAsia"/>
        </w:rPr>
        <w:t xml:space="preserve"> (ou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S</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S</m:t>
            </m:r>
          </m:sub>
        </m:sSub>
      </m:oMath>
      <w:r>
        <w:rPr>
          <w:rFonts w:eastAsiaTheme="minorEastAsia"/>
        </w:rPr>
        <w:t>) son</w:t>
      </w:r>
      <w:r w:rsidR="00376E05">
        <w:rPr>
          <w:rFonts w:eastAsiaTheme="minorEastAsia"/>
        </w:rPr>
        <w:t>t modifiés de la même manière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2"/>
        <w:gridCol w:w="650"/>
      </w:tblGrid>
      <w:tr w:rsidR="00C12484" w14:paraId="16719F38" w14:textId="77777777" w:rsidTr="006505B8">
        <w:tc>
          <w:tcPr>
            <w:tcW w:w="8500" w:type="dxa"/>
          </w:tcPr>
          <w:p w14:paraId="766C89DA" w14:textId="77777777" w:rsidR="00C12484" w:rsidRDefault="00F865FC" w:rsidP="006505B8">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N/S</m:t>
                  </m:r>
                </m:sub>
              </m:sSub>
              <m:r>
                <w:rPr>
                  <w:rFonts w:ascii="Cambria Math" w:eastAsiaTheme="minorEastAsia" w:hAnsi="Cambria Math"/>
                </w:rPr>
                <m:t>=0</m:t>
              </m:r>
            </m:oMath>
            <w:r w:rsidR="00C12484">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N/S</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n/s</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ext</m:t>
                  </m:r>
                </m:sub>
              </m:sSub>
            </m:oMath>
          </w:p>
        </w:tc>
        <w:tc>
          <w:tcPr>
            <w:tcW w:w="562" w:type="dxa"/>
          </w:tcPr>
          <w:p w14:paraId="3CF17711" w14:textId="3A0EE5CA"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146</w:t>
            </w:r>
            <w:r w:rsidR="00D158EC">
              <w:rPr>
                <w:noProof/>
              </w:rPr>
              <w:fldChar w:fldCharType="end"/>
            </w:r>
            <w:r>
              <w:t>)</w:t>
            </w:r>
          </w:p>
        </w:tc>
      </w:tr>
    </w:tbl>
    <w:p w14:paraId="1FF5EB3B" w14:textId="77777777" w:rsidR="006F1866" w:rsidRDefault="006F1866" w:rsidP="00C12484">
      <w:pPr>
        <w:rPr>
          <w:rFonts w:eastAsiaTheme="minorEastAsia"/>
        </w:rPr>
      </w:pPr>
    </w:p>
    <w:p w14:paraId="384DFFA4" w14:textId="77777777" w:rsidR="006F1866" w:rsidRDefault="006F1866" w:rsidP="006F1866">
      <w:r>
        <w:br w:type="page"/>
      </w:r>
    </w:p>
    <w:p w14:paraId="2354FBD0" w14:textId="77777777" w:rsidR="00C12484" w:rsidRDefault="00C12484" w:rsidP="00C12484">
      <w:pPr>
        <w:pStyle w:val="Titre1"/>
      </w:pPr>
      <w:bookmarkStart w:id="288" w:name="_Ref525891767"/>
      <w:bookmarkStart w:id="289" w:name="_Toc531267439"/>
      <w:r>
        <w:lastRenderedPageBreak/>
        <w:t>Annexe 2</w:t>
      </w:r>
      <w:bookmarkEnd w:id="288"/>
      <w:r w:rsidR="00D534A7">
        <w:t> : Résolution de l’équation de Reynolds compressible non-isotherme</w:t>
      </w:r>
      <w:bookmarkEnd w:id="289"/>
    </w:p>
    <w:p w14:paraId="0E4D2E1C" w14:textId="77777777" w:rsidR="00800DEE" w:rsidRPr="00800DEE" w:rsidRDefault="00800DEE" w:rsidP="00D534A7">
      <w:pPr>
        <w:spacing w:line="360" w:lineRule="auto"/>
        <w:jc w:val="both"/>
      </w:pPr>
    </w:p>
    <w:p w14:paraId="41EEAFF4" w14:textId="783DEC6B" w:rsidR="00C12484" w:rsidRDefault="00C12484" w:rsidP="00D534A7">
      <w:pPr>
        <w:spacing w:line="360" w:lineRule="auto"/>
        <w:jc w:val="both"/>
        <w:rPr>
          <w:rFonts w:eastAsiaTheme="minorEastAsia"/>
        </w:rPr>
      </w:pPr>
      <w:r>
        <w:rPr>
          <w:rFonts w:eastAsiaTheme="minorEastAsia"/>
        </w:rPr>
        <w:t>Si l’écoulement dans le film mince du palier est non-isotherme, il est nécessaire de résoudre l’équation de Reynolds générale</w:t>
      </w:r>
      <w:r w:rsidR="00390C18">
        <w:rPr>
          <w:rFonts w:eastAsiaTheme="minorEastAsia"/>
        </w:rPr>
        <w:t xml:space="preserve"> </w:t>
      </w:r>
      <w:r w:rsidR="00567DE7">
        <w:rPr>
          <w:rFonts w:eastAsiaTheme="minorEastAsia"/>
        </w:rPr>
        <w:fldChar w:fldCharType="begin"/>
      </w:r>
      <w:r w:rsidR="00567DE7">
        <w:rPr>
          <w:rFonts w:eastAsiaTheme="minorEastAsia"/>
        </w:rPr>
        <w:instrText xml:space="preserve"> REF _Ref525891748 \h </w:instrText>
      </w:r>
      <w:r w:rsidR="00D534A7">
        <w:rPr>
          <w:rFonts w:eastAsiaTheme="minorEastAsia"/>
        </w:rPr>
        <w:instrText xml:space="preserve"> \* MERGEFORMAT </w:instrText>
      </w:r>
      <w:r w:rsidR="00567DE7">
        <w:rPr>
          <w:rFonts w:eastAsiaTheme="minorEastAsia"/>
        </w:rPr>
      </w:r>
      <w:r w:rsidR="00567DE7">
        <w:rPr>
          <w:rFonts w:eastAsiaTheme="minorEastAsia"/>
        </w:rPr>
        <w:fldChar w:fldCharType="separate"/>
      </w:r>
      <w:r w:rsidR="009D4609">
        <w:t>(</w:t>
      </w:r>
      <w:r w:rsidR="009D4609">
        <w:rPr>
          <w:noProof/>
        </w:rPr>
        <w:t>49</w:t>
      </w:r>
      <w:r w:rsidR="009D4609">
        <w:t>)</w:t>
      </w:r>
      <w:r w:rsidR="00567DE7">
        <w:rPr>
          <w:rFonts w:eastAsiaTheme="minorEastAsia"/>
        </w:rPr>
        <w:fldChar w:fldCharType="end"/>
      </w:r>
      <w:r>
        <w:rPr>
          <w:rFonts w:eastAsiaTheme="minorEastAsia"/>
        </w:rPr>
        <w:t xml:space="preserve">. Cette équation est discrétisée avec la méthode de volumes finis exposée précédemment et sur un maillage rectangulaire à pas constant. L’équation discrétisée a la même forme que </w:t>
      </w:r>
      <w:r w:rsidR="003E23F8">
        <w:rPr>
          <w:rFonts w:eastAsiaTheme="minorEastAsia"/>
        </w:rPr>
        <w:fldChar w:fldCharType="begin"/>
      </w:r>
      <w:r w:rsidR="003E23F8">
        <w:rPr>
          <w:rFonts w:eastAsiaTheme="minorEastAsia"/>
        </w:rPr>
        <w:instrText xml:space="preserve"> REF _Ref528950277 \h </w:instrText>
      </w:r>
      <w:r w:rsidR="003E23F8">
        <w:rPr>
          <w:rFonts w:eastAsiaTheme="minorEastAsia"/>
        </w:rPr>
      </w:r>
      <w:r w:rsidR="003E23F8">
        <w:rPr>
          <w:rFonts w:eastAsiaTheme="minorEastAsia"/>
        </w:rPr>
        <w:fldChar w:fldCharType="separate"/>
      </w:r>
      <w:r w:rsidR="009D4609">
        <w:t>(</w:t>
      </w:r>
      <w:r w:rsidR="009D4609">
        <w:rPr>
          <w:noProof/>
        </w:rPr>
        <w:t>62</w:t>
      </w:r>
      <w:r w:rsidR="009D4609">
        <w:t>)</w:t>
      </w:r>
      <w:r w:rsidR="003E23F8">
        <w:rPr>
          <w:rFonts w:eastAsiaTheme="minorEastAsia"/>
        </w:rPr>
        <w:fldChar w:fldCharType="end"/>
      </w:r>
      <w:r>
        <w:rPr>
          <w:rFonts w:eastAsiaTheme="minorEastAsia"/>
        </w:rPr>
        <w:t xml:space="preserve"> exceptant les coefficients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i=E,W,N,S,B</m:t>
        </m:r>
      </m:oMath>
      <w:r>
        <w:rPr>
          <w:rFonts w:eastAsiaTheme="minorEastAsia"/>
        </w:rPr>
        <w:t xml:space="preserve"> où les pressions sur les faces des cellules du maillage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P</m:t>
                </m:r>
              </m:e>
            </m:acc>
          </m:e>
          <m:sub>
            <m:r>
              <w:rPr>
                <w:rFonts w:ascii="Cambria Math" w:eastAsiaTheme="minorEastAsia" w:hAnsi="Cambria Math"/>
              </w:rPr>
              <m:t>i</m:t>
            </m:r>
          </m:sub>
        </m:sSub>
      </m:oMath>
      <w:r>
        <w:rPr>
          <w:rFonts w:eastAsiaTheme="minorEastAsia"/>
        </w:rPr>
        <w:t xml:space="preserve"> sont remplacées par des densités.</w:t>
      </w:r>
    </w:p>
    <w:p w14:paraId="7CE0FDED" w14:textId="77777777" w:rsidR="00390C18" w:rsidRPr="006505B8" w:rsidRDefault="00390C18" w:rsidP="00390C18">
      <w:pPr>
        <w:pStyle w:val="Lgende"/>
        <w:keepNext/>
        <w:rPr>
          <w:sz w:val="10"/>
          <w:szCs w:val="1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50C52838" w14:textId="77777777" w:rsidTr="006505B8">
        <w:trPr>
          <w:trHeight w:val="719"/>
        </w:trPr>
        <w:tc>
          <w:tcPr>
            <w:tcW w:w="8217" w:type="dxa"/>
          </w:tcPr>
          <w:p w14:paraId="5E7A6894" w14:textId="77777777" w:rsidR="00C12484" w:rsidRPr="00D534A7" w:rsidRDefault="00F865FC" w:rsidP="007F37EC">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E</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x</m:t>
                    </m:r>
                  </m:num>
                  <m:den>
                    <m:r>
                      <m:rPr>
                        <m:sty m:val="p"/>
                      </m:rPr>
                      <w:rPr>
                        <w:rFonts w:ascii="Cambria Math" w:hAnsi="Cambria Math"/>
                        <w:lang w:val="en-US"/>
                      </w:rPr>
                      <m:t>Δ</m:t>
                    </m:r>
                    <m:r>
                      <w:rPr>
                        <w:rFonts w:ascii="Cambria Math" w:hAnsi="Cambria Math"/>
                        <w:lang w:val="en-US"/>
                      </w:rPr>
                      <m:t>z</m:t>
                    </m:r>
                  </m:den>
                </m:f>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e</m:t>
                        </m:r>
                      </m:sub>
                      <m:sup>
                        <m:r>
                          <w:rPr>
                            <w:rFonts w:ascii="Cambria Math" w:hAnsi="Cambria Math"/>
                            <w:lang w:val="en-US"/>
                          </w:rPr>
                          <m:t>3</m:t>
                        </m:r>
                      </m:sup>
                    </m:sSubSup>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rPr>
                              <m:t>ρ</m:t>
                            </m:r>
                          </m:e>
                        </m:acc>
                      </m:e>
                      <m:sub>
                        <m:r>
                          <w:rPr>
                            <w:rFonts w:ascii="Cambria Math" w:hAnsi="Cambria Math"/>
                            <w:lang w:val="en-US"/>
                          </w:rPr>
                          <m:t>e</m:t>
                        </m:r>
                      </m:sub>
                    </m:sSub>
                  </m:num>
                  <m:den>
                    <m:r>
                      <w:rPr>
                        <w:rFonts w:ascii="Cambria Math" w:hAnsi="Cambria Math"/>
                        <w:lang w:val="en-US"/>
                      </w:rPr>
                      <m:t>12μ</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x</m:t>
                    </m:r>
                  </m:num>
                  <m:den>
                    <m:r>
                      <m:rPr>
                        <m:sty m:val="p"/>
                      </m:rPr>
                      <w:rPr>
                        <w:rFonts w:ascii="Cambria Math" w:hAnsi="Cambria Math"/>
                        <w:lang w:val="en-US"/>
                      </w:rPr>
                      <m:t>Δ</m:t>
                    </m:r>
                    <m:r>
                      <w:rPr>
                        <w:rFonts w:ascii="Cambria Math" w:hAnsi="Cambria Math"/>
                        <w:lang w:val="en-US"/>
                      </w:rPr>
                      <m:t>z</m:t>
                    </m:r>
                  </m:den>
                </m:f>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w</m:t>
                        </m:r>
                      </m:sub>
                      <m:sup>
                        <m:r>
                          <w:rPr>
                            <w:rFonts w:ascii="Cambria Math" w:hAnsi="Cambria Math"/>
                            <w:lang w:val="en-US"/>
                          </w:rPr>
                          <m:t>3</m:t>
                        </m:r>
                      </m:sup>
                    </m:sSubSup>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rPr>
                              <m:t>ρ</m:t>
                            </m:r>
                          </m:e>
                        </m:acc>
                      </m:e>
                      <m:sub>
                        <m:r>
                          <w:rPr>
                            <w:rFonts w:ascii="Cambria Math" w:hAnsi="Cambria Math"/>
                            <w:lang w:val="en-US"/>
                          </w:rPr>
                          <m:t>w</m:t>
                        </m:r>
                      </m:sub>
                    </m:sSub>
                  </m:num>
                  <m:den>
                    <m:r>
                      <w:rPr>
                        <w:rFonts w:ascii="Cambria Math" w:hAnsi="Cambria Math"/>
                        <w:lang w:val="en-US"/>
                      </w:rPr>
                      <m:t>12μ</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z</m:t>
                    </m:r>
                  </m:num>
                  <m:den>
                    <m:r>
                      <m:rPr>
                        <m:sty m:val="p"/>
                      </m:rPr>
                      <w:rPr>
                        <w:rFonts w:ascii="Cambria Math" w:hAnsi="Cambria Math"/>
                        <w:lang w:val="en-US"/>
                      </w:rPr>
                      <m:t>Δ</m:t>
                    </m:r>
                    <m:r>
                      <w:rPr>
                        <w:rFonts w:ascii="Cambria Math" w:hAnsi="Cambria Math"/>
                        <w:lang w:val="en-US"/>
                      </w:rPr>
                      <m:t>x</m:t>
                    </m:r>
                  </m:den>
                </m:f>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n</m:t>
                        </m:r>
                      </m:sub>
                      <m:sup>
                        <m:r>
                          <w:rPr>
                            <w:rFonts w:ascii="Cambria Math" w:hAnsi="Cambria Math"/>
                            <w:lang w:val="en-US"/>
                          </w:rPr>
                          <m:t>3</m:t>
                        </m:r>
                      </m:sup>
                    </m:sSubSup>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rPr>
                              <m:t>ρ</m:t>
                            </m:r>
                          </m:e>
                        </m:acc>
                      </m:e>
                      <m:sub>
                        <m:r>
                          <w:rPr>
                            <w:rFonts w:ascii="Cambria Math" w:hAnsi="Cambria Math"/>
                            <w:lang w:val="en-US"/>
                          </w:rPr>
                          <m:t>n</m:t>
                        </m:r>
                      </m:sub>
                    </m:sSub>
                  </m:num>
                  <m:den>
                    <m:r>
                      <w:rPr>
                        <w:rFonts w:ascii="Cambria Math" w:hAnsi="Cambria Math"/>
                        <w:lang w:val="en-US"/>
                      </w:rPr>
                      <m:t>12μ</m:t>
                    </m:r>
                  </m:den>
                </m:f>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S</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z</m:t>
                    </m:r>
                  </m:num>
                  <m:den>
                    <m:r>
                      <m:rPr>
                        <m:sty m:val="p"/>
                      </m:rPr>
                      <w:rPr>
                        <w:rFonts w:ascii="Cambria Math" w:hAnsi="Cambria Math"/>
                        <w:lang w:val="en-US"/>
                      </w:rPr>
                      <m:t>Δ</m:t>
                    </m:r>
                    <m:r>
                      <w:rPr>
                        <w:rFonts w:ascii="Cambria Math" w:hAnsi="Cambria Math"/>
                        <w:lang w:val="en-US"/>
                      </w:rPr>
                      <m:t>x</m:t>
                    </m:r>
                  </m:den>
                </m:f>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s</m:t>
                        </m:r>
                      </m:sub>
                      <m:sup>
                        <m:r>
                          <w:rPr>
                            <w:rFonts w:ascii="Cambria Math" w:hAnsi="Cambria Math"/>
                            <w:lang w:val="en-US"/>
                          </w:rPr>
                          <m:t>3</m:t>
                        </m:r>
                      </m:sup>
                    </m:sSubSup>
                    <m:acc>
                      <m:accPr>
                        <m:chr m:val="̃"/>
                        <m:ctrlPr>
                          <w:rPr>
                            <w:rFonts w:ascii="Cambria Math" w:hAnsi="Cambria Math"/>
                            <w:i/>
                          </w:rPr>
                        </m:ctrlPr>
                      </m:accPr>
                      <m:e>
                        <m:sSub>
                          <m:sSubPr>
                            <m:ctrlPr>
                              <w:rPr>
                                <w:rFonts w:ascii="Cambria Math" w:hAnsi="Cambria Math"/>
                                <w:i/>
                              </w:rPr>
                            </m:ctrlPr>
                          </m:sSubPr>
                          <m:e>
                            <m:r>
                              <w:rPr>
                                <w:rFonts w:ascii="Cambria Math" w:hAnsi="Cambria Math"/>
                              </w:rPr>
                              <m:t>ρ</m:t>
                            </m:r>
                          </m:e>
                          <m:sub>
                            <m:r>
                              <w:rPr>
                                <w:rFonts w:ascii="Cambria Math" w:hAnsi="Cambria Math"/>
                              </w:rPr>
                              <m:t>s</m:t>
                            </m:r>
                          </m:sub>
                        </m:sSub>
                      </m:e>
                    </m:acc>
                  </m:num>
                  <m:den>
                    <m:r>
                      <w:rPr>
                        <w:rFonts w:ascii="Cambria Math" w:hAnsi="Cambria Math"/>
                        <w:lang w:val="en-US"/>
                      </w:rPr>
                      <m:t>12μ</m:t>
                    </m:r>
                  </m:den>
                </m:f>
              </m:oMath>
            </m:oMathPara>
          </w:p>
        </w:tc>
        <w:tc>
          <w:tcPr>
            <w:tcW w:w="845" w:type="dxa"/>
          </w:tcPr>
          <w:p w14:paraId="190ADCCB" w14:textId="0CEEB1DF"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147</w:t>
            </w:r>
            <w:r w:rsidR="00D158EC">
              <w:rPr>
                <w:noProof/>
              </w:rPr>
              <w:fldChar w:fldCharType="end"/>
            </w:r>
            <w:r>
              <w:t>)</w:t>
            </w:r>
          </w:p>
        </w:tc>
      </w:tr>
      <w:tr w:rsidR="00C12484" w14:paraId="43233A2F" w14:textId="77777777" w:rsidTr="006505B8">
        <w:trPr>
          <w:trHeight w:val="559"/>
        </w:trPr>
        <w:tc>
          <w:tcPr>
            <w:tcW w:w="8217" w:type="dxa"/>
          </w:tcPr>
          <w:p w14:paraId="36A4C955" w14:textId="77777777" w:rsidR="00C12484" w:rsidRPr="00D534A7" w:rsidRDefault="00F865FC" w:rsidP="007F37EC">
            <w:pPr>
              <w:rPr>
                <w:lang w:val="en-US"/>
              </w:rPr>
            </w:pPr>
            <m:oMathPara>
              <m:oMathParaPr>
                <m:jc m:val="left"/>
              </m:oMathParaPr>
              <m:oMath>
                <m:sSub>
                  <m:sSubPr>
                    <m:ctrlPr>
                      <w:rPr>
                        <w:rFonts w:ascii="Cambria Math" w:hAnsi="Cambria Math"/>
                        <w:i/>
                        <w:lang w:val="en-US"/>
                      </w:rPr>
                    </m:ctrlPr>
                  </m:sSubPr>
                  <m:e>
                    <m:r>
                      <w:rPr>
                        <w:rFonts w:ascii="Cambria Math" w:hAnsi="Cambria Math"/>
                        <w:lang w:val="en-US"/>
                      </w:rPr>
                      <m:t xml:space="preserve">               a</m:t>
                    </m:r>
                  </m:e>
                  <m:sub>
                    <m:r>
                      <w:rPr>
                        <w:rFonts w:ascii="Cambria Math" w:hAnsi="Cambria Math"/>
                        <w:lang w:val="en-US"/>
                      </w:rPr>
                      <m:t>P</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S</m:t>
                        </m:r>
                      </m:sub>
                    </m:sSub>
                  </m:e>
                </m:d>
              </m:oMath>
            </m:oMathPara>
          </w:p>
        </w:tc>
        <w:tc>
          <w:tcPr>
            <w:tcW w:w="845" w:type="dxa"/>
          </w:tcPr>
          <w:p w14:paraId="6ACC8550" w14:textId="2446B5BE"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148</w:t>
            </w:r>
            <w:r w:rsidR="00D158EC">
              <w:rPr>
                <w:noProof/>
              </w:rPr>
              <w:fldChar w:fldCharType="end"/>
            </w:r>
            <w:r>
              <w:t>)</w:t>
            </w:r>
          </w:p>
        </w:tc>
      </w:tr>
      <w:tr w:rsidR="00C12484" w14:paraId="6771567A" w14:textId="77777777" w:rsidTr="006505B8">
        <w:trPr>
          <w:trHeight w:val="695"/>
        </w:trPr>
        <w:tc>
          <w:tcPr>
            <w:tcW w:w="8217" w:type="dxa"/>
          </w:tcPr>
          <w:p w14:paraId="397BFB1C" w14:textId="77777777" w:rsidR="00C12484" w:rsidRPr="00D534A7" w:rsidRDefault="00D534A7" w:rsidP="007F37EC">
            <w:pPr>
              <w:rPr>
                <w:lang w:val="en-US"/>
              </w:rPr>
            </w:pPr>
            <m:oMathPara>
              <m:oMathParaPr>
                <m:jc m:val="left"/>
              </m:oMathParaPr>
              <m:oMath>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B</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z</m:t>
                </m:r>
                <m:f>
                  <m:fPr>
                    <m:ctrlPr>
                      <w:rPr>
                        <w:rFonts w:ascii="Cambria Math" w:hAnsi="Cambria Math"/>
                        <w:i/>
                        <w:lang w:val="en-US"/>
                      </w:rPr>
                    </m:ctrlPr>
                  </m:fPr>
                  <m:num>
                    <m:r>
                      <w:rPr>
                        <w:rFonts w:ascii="Cambria Math" w:hAnsi="Cambria Math"/>
                        <w:lang w:val="en-US"/>
                      </w:rPr>
                      <m:t>R</m:t>
                    </m:r>
                    <m:r>
                      <m:rPr>
                        <m:sty m:val="p"/>
                      </m:rPr>
                      <w:rPr>
                        <w:rFonts w:ascii="Cambria Math" w:hAnsi="Cambria Math"/>
                        <w:lang w:val="en-US"/>
                      </w:rPr>
                      <m:t>Ω</m:t>
                    </m:r>
                  </m:num>
                  <m:den>
                    <m:r>
                      <w:rPr>
                        <w:rFonts w:ascii="Cambria Math" w:hAnsi="Cambria Math"/>
                        <w:lang w:val="en-US"/>
                      </w:rPr>
                      <m:t>2</m:t>
                    </m:r>
                  </m:den>
                </m:f>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rPr>
                              <m:t>ρ</m:t>
                            </m:r>
                          </m:e>
                        </m:acc>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rPr>
                              <m:t>ρ</m:t>
                            </m:r>
                          </m:e>
                        </m:acc>
                      </m:e>
                      <m:sub>
                        <m:r>
                          <w:rPr>
                            <w:rFonts w:ascii="Cambria Math" w:hAnsi="Cambria Math"/>
                            <w:lang w:val="en-US"/>
                          </w:rPr>
                          <m:t>s</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s</m:t>
                        </m:r>
                      </m:sub>
                    </m:sSub>
                  </m:e>
                </m:d>
              </m:oMath>
            </m:oMathPara>
          </w:p>
        </w:tc>
        <w:tc>
          <w:tcPr>
            <w:tcW w:w="845" w:type="dxa"/>
          </w:tcPr>
          <w:p w14:paraId="645D396F" w14:textId="15E2406E"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149</w:t>
            </w:r>
            <w:r w:rsidR="00D158EC">
              <w:rPr>
                <w:noProof/>
              </w:rPr>
              <w:fldChar w:fldCharType="end"/>
            </w:r>
            <w:r>
              <w:t>)</w:t>
            </w:r>
          </w:p>
        </w:tc>
      </w:tr>
    </w:tbl>
    <w:p w14:paraId="020F6988" w14:textId="77777777" w:rsidR="00C12484" w:rsidRDefault="00C12484" w:rsidP="00C12484">
      <w:pPr>
        <w:rPr>
          <w:rFonts w:eastAsiaTheme="minorEastAsia"/>
        </w:rPr>
      </w:pPr>
    </w:p>
    <w:p w14:paraId="24502667" w14:textId="77777777" w:rsidR="00390C18" w:rsidRPr="003E23F8" w:rsidRDefault="00C12484" w:rsidP="003E23F8">
      <w:pPr>
        <w:spacing w:line="360" w:lineRule="auto"/>
        <w:rPr>
          <w:rFonts w:eastAsiaTheme="minorEastAsia"/>
        </w:rPr>
      </w:pPr>
      <w:r>
        <w:rPr>
          <w:rFonts w:eastAsiaTheme="minorEastAsia"/>
        </w:rPr>
        <w:t>Les densités sur les faces sont calculées suivant la méthode « upwind » utilisée pr</w:t>
      </w:r>
      <w:r w:rsidR="003E23F8">
        <w:rPr>
          <w:rFonts w:eastAsiaTheme="minorEastAsia"/>
        </w:rPr>
        <w:t>écédemment pour les pressions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14:paraId="302DF098" w14:textId="77777777" w:rsidTr="006505B8">
        <w:tc>
          <w:tcPr>
            <w:tcW w:w="8217" w:type="dxa"/>
          </w:tcPr>
          <w:p w14:paraId="31DE0667" w14:textId="77777777" w:rsidR="00C12484" w:rsidRDefault="00F865FC" w:rsidP="007F37EC">
            <w:pPr>
              <w:rPr>
                <w:rFonts w:eastAsiaTheme="minorEastAsia"/>
              </w:rPr>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δ</m:t>
                        </m:r>
                      </m:e>
                      <m:sub>
                        <m:r>
                          <w:rPr>
                            <w:rFonts w:ascii="Cambria Math" w:hAnsi="Cambria Math"/>
                          </w:rPr>
                          <m:t>i</m:t>
                        </m:r>
                      </m:sub>
                    </m:sSub>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i∈</m:t>
                </m:r>
                <m:d>
                  <m:dPr>
                    <m:begChr m:val="{"/>
                    <m:endChr m:val="}"/>
                    <m:ctrlPr>
                      <w:rPr>
                        <w:rFonts w:ascii="Cambria Math" w:hAnsi="Cambria Math"/>
                        <w:i/>
                      </w:rPr>
                    </m:ctrlPr>
                  </m:dPr>
                  <m:e>
                    <m:r>
                      <w:rPr>
                        <w:rFonts w:ascii="Cambria Math" w:hAnsi="Cambria Math"/>
                      </w:rPr>
                      <m:t>e,w,n,s</m:t>
                    </m:r>
                  </m:e>
                </m:d>
                <m:r>
                  <w:rPr>
                    <w:rFonts w:ascii="Cambria Math" w:hAnsi="Cambria Math"/>
                  </w:rPr>
                  <m:t xml:space="preserve"> , I∈{E,W,N,S}</m:t>
                </m:r>
              </m:oMath>
            </m:oMathPara>
          </w:p>
        </w:tc>
        <w:tc>
          <w:tcPr>
            <w:tcW w:w="845" w:type="dxa"/>
          </w:tcPr>
          <w:p w14:paraId="2DA864C0" w14:textId="2CA063FF" w:rsidR="00C12484" w:rsidRP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150</w:t>
            </w:r>
            <w:r w:rsidR="00D158EC">
              <w:rPr>
                <w:noProof/>
              </w:rPr>
              <w:fldChar w:fldCharType="end"/>
            </w:r>
            <w:r>
              <w:t>)</w:t>
            </w:r>
          </w:p>
        </w:tc>
      </w:tr>
    </w:tbl>
    <w:p w14:paraId="6D73BEB3" w14:textId="77777777" w:rsidR="00C12484" w:rsidRPr="006505B8" w:rsidRDefault="00C12484" w:rsidP="00C12484">
      <w:pPr>
        <w:rPr>
          <w:rFonts w:eastAsiaTheme="minorEastAsia"/>
          <w:sz w:val="10"/>
          <w:szCs w:val="10"/>
        </w:rPr>
      </w:pPr>
    </w:p>
    <w:p w14:paraId="0C67BDCF" w14:textId="709A792E" w:rsidR="00C12484" w:rsidRDefault="00C12484" w:rsidP="00D534A7">
      <w:pPr>
        <w:spacing w:line="360" w:lineRule="auto"/>
        <w:rPr>
          <w:rFonts w:eastAsiaTheme="minorEastAsia"/>
        </w:rPr>
      </w:pPr>
      <w:r>
        <w:rPr>
          <w:rFonts w:eastAsiaTheme="minorEastAsia"/>
        </w:rPr>
        <w:t xml:space="preserve">Où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i</m:t>
            </m:r>
          </m:sub>
        </m:sSub>
      </m:oMath>
      <w:r w:rsidR="003E23F8">
        <w:rPr>
          <w:rFonts w:eastAsiaTheme="minorEastAsia"/>
        </w:rPr>
        <w:t xml:space="preserve"> sont définis par </w:t>
      </w:r>
      <w:r w:rsidR="003E23F8">
        <w:rPr>
          <w:rFonts w:eastAsiaTheme="minorEastAsia"/>
        </w:rPr>
        <w:fldChar w:fldCharType="begin"/>
      </w:r>
      <w:r w:rsidR="003E23F8">
        <w:rPr>
          <w:rFonts w:eastAsiaTheme="minorEastAsia"/>
        </w:rPr>
        <w:instrText xml:space="preserve"> REF _Ref528950381 \h </w:instrText>
      </w:r>
      <w:r w:rsidR="003E23F8">
        <w:rPr>
          <w:rFonts w:eastAsiaTheme="minorEastAsia"/>
        </w:rPr>
      </w:r>
      <w:r w:rsidR="003E23F8">
        <w:rPr>
          <w:rFonts w:eastAsiaTheme="minorEastAsia"/>
        </w:rPr>
        <w:fldChar w:fldCharType="separate"/>
      </w:r>
      <w:r w:rsidR="009D4609">
        <w:t>(</w:t>
      </w:r>
      <w:r w:rsidR="009D4609">
        <w:rPr>
          <w:noProof/>
        </w:rPr>
        <w:t>141</w:t>
      </w:r>
      <w:r w:rsidR="009D4609">
        <w:t>)</w:t>
      </w:r>
      <w:r w:rsidR="003E23F8">
        <w:rPr>
          <w:rFonts w:eastAsiaTheme="minorEastAsia"/>
        </w:rPr>
        <w:fldChar w:fldCharType="end"/>
      </w:r>
      <w:r>
        <w:rPr>
          <w:rFonts w:eastAsiaTheme="minorEastAsia"/>
        </w:rPr>
        <w:t>.</w:t>
      </w:r>
    </w:p>
    <w:p w14:paraId="02E96D85" w14:textId="0D1689B7" w:rsidR="00390C18" w:rsidRPr="003E23F8" w:rsidRDefault="003E23F8" w:rsidP="003E23F8">
      <w:pPr>
        <w:spacing w:line="360" w:lineRule="auto"/>
        <w:rPr>
          <w:rFonts w:eastAsiaTheme="minorEastAsia"/>
        </w:rPr>
      </w:pPr>
      <w:r>
        <w:rPr>
          <w:rFonts w:eastAsiaTheme="minorEastAsia"/>
        </w:rPr>
        <w:t xml:space="preserve">Le système </w:t>
      </w:r>
      <w:r>
        <w:rPr>
          <w:rFonts w:eastAsiaTheme="minorEastAsia"/>
        </w:rPr>
        <w:fldChar w:fldCharType="begin"/>
      </w:r>
      <w:r>
        <w:rPr>
          <w:rFonts w:eastAsiaTheme="minorEastAsia"/>
        </w:rPr>
        <w:instrText xml:space="preserve"> REF _Ref528950398 \h </w:instrText>
      </w:r>
      <w:r>
        <w:rPr>
          <w:rFonts w:eastAsiaTheme="minorEastAsia"/>
        </w:rPr>
      </w:r>
      <w:r>
        <w:rPr>
          <w:rFonts w:eastAsiaTheme="minorEastAsia"/>
        </w:rPr>
        <w:fldChar w:fldCharType="separate"/>
      </w:r>
      <w:r w:rsidR="009D4609">
        <w:t>(</w:t>
      </w:r>
      <w:r w:rsidR="009D4609">
        <w:rPr>
          <w:noProof/>
        </w:rPr>
        <w:t>139</w:t>
      </w:r>
      <w:r w:rsidR="009D4609">
        <w:t>)</w:t>
      </w:r>
      <w:r>
        <w:rPr>
          <w:rFonts w:eastAsiaTheme="minorEastAsia"/>
        </w:rPr>
        <w:fldChar w:fldCharType="end"/>
      </w:r>
      <w:r w:rsidR="00C12484">
        <w:rPr>
          <w:rFonts w:eastAsiaTheme="minorEastAsia"/>
        </w:rPr>
        <w:t xml:space="preserve"> est résolu par la même méthode Newton-Raphson où les termes </w:t>
      </w:r>
      <w:r>
        <w:rPr>
          <w:rFonts w:eastAsiaTheme="minorEastAsia"/>
        </w:rPr>
        <w:t>de la matrice jacobienne sont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0669B7" w14:paraId="7548E03B" w14:textId="77777777" w:rsidTr="006505B8">
        <w:tc>
          <w:tcPr>
            <w:tcW w:w="8217" w:type="dxa"/>
          </w:tcPr>
          <w:p w14:paraId="501B2716"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hAnsi="Cambria Math"/>
                        <w:lang w:val="en-US"/>
                      </w:rPr>
                      <m:t xml:space="preserve">               </m:t>
                    </m:r>
                    <m:r>
                      <w:rPr>
                        <w:rFonts w:ascii="Cambria Math" w:eastAsiaTheme="minorEastAsia" w:hAnsi="Cambria Math"/>
                      </w:rPr>
                      <m:t>b</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e>
                </m:d>
              </m:oMath>
            </m:oMathPara>
          </w:p>
          <w:p w14:paraId="3CB7516F"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hAnsi="Cambria Math"/>
                        <w:lang w:val="en-US"/>
                      </w:rPr>
                      <m:t xml:space="preserve">               </m:t>
                    </m:r>
                    <m:r>
                      <w:rPr>
                        <w:rFonts w:ascii="Cambria Math" w:eastAsiaTheme="minorEastAsia" w:hAnsi="Cambria Math"/>
                      </w:rPr>
                      <m:t>b</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e>
                </m:d>
              </m:oMath>
            </m:oMathPara>
          </w:p>
          <w:p w14:paraId="5FBBE304"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hAnsi="Cambria Math"/>
                        <w:lang w:val="en-US"/>
                      </w:rPr>
                      <m:t xml:space="preserve">               </m:t>
                    </m:r>
                    <m:r>
                      <w:rPr>
                        <w:rFonts w:ascii="Cambria Math" w:eastAsiaTheme="minorEastAsia" w:hAnsi="Cambria Math"/>
                      </w:rPr>
                      <m:t>b</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sub>
                </m:sSub>
              </m:oMath>
            </m:oMathPara>
          </w:p>
          <w:p w14:paraId="46010C89"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hAnsi="Cambria Math"/>
                        <w:lang w:val="en-US"/>
                      </w:rPr>
                      <m:t xml:space="preserve">               </m:t>
                    </m:r>
                    <m:r>
                      <w:rPr>
                        <w:rFonts w:ascii="Cambria Math" w:eastAsiaTheme="minorEastAsia" w:hAnsi="Cambria Math"/>
                      </w:rPr>
                      <m:t>b</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e>
                </m:d>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sub>
                </m:sSub>
              </m:oMath>
            </m:oMathPara>
          </w:p>
        </w:tc>
        <w:tc>
          <w:tcPr>
            <w:tcW w:w="845" w:type="dxa"/>
          </w:tcPr>
          <w:p w14:paraId="314AB5D1" w14:textId="77777777" w:rsidR="00C12484" w:rsidRDefault="00C12484" w:rsidP="007F37EC">
            <w:pPr>
              <w:rPr>
                <w:rFonts w:eastAsiaTheme="minorEastAsia"/>
              </w:rPr>
            </w:pPr>
          </w:p>
          <w:p w14:paraId="1A2DE8CC" w14:textId="77777777" w:rsidR="00390C18" w:rsidRDefault="00390C18" w:rsidP="007F37EC">
            <w:pPr>
              <w:rPr>
                <w:rFonts w:eastAsiaTheme="minorEastAsia"/>
              </w:rPr>
            </w:pPr>
          </w:p>
          <w:p w14:paraId="6E4893BA" w14:textId="77777777" w:rsidR="00390C18" w:rsidRDefault="00390C18" w:rsidP="007F37EC">
            <w:pPr>
              <w:rPr>
                <w:rFonts w:eastAsiaTheme="minorEastAsia"/>
              </w:rPr>
            </w:pPr>
          </w:p>
          <w:p w14:paraId="71583A8E" w14:textId="48C5C273" w:rsid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151</w:t>
            </w:r>
            <w:r w:rsidR="00D158EC">
              <w:rPr>
                <w:noProof/>
              </w:rPr>
              <w:fldChar w:fldCharType="end"/>
            </w:r>
            <w:r>
              <w:t>)</w:t>
            </w:r>
          </w:p>
          <w:p w14:paraId="60CB60AE" w14:textId="77777777" w:rsidR="00390C18" w:rsidRPr="000669B7" w:rsidRDefault="00390C18" w:rsidP="007F37EC">
            <w:pPr>
              <w:rPr>
                <w:rFonts w:eastAsiaTheme="minorEastAsia"/>
              </w:rPr>
            </w:pPr>
          </w:p>
        </w:tc>
      </w:tr>
    </w:tbl>
    <w:p w14:paraId="07CF1C4A" w14:textId="77777777" w:rsidR="00C12484" w:rsidRPr="000669B7" w:rsidRDefault="00C12484" w:rsidP="00C12484">
      <w:pPr>
        <w:rPr>
          <w:rFonts w:eastAsiaTheme="minorEastAsia"/>
        </w:rPr>
      </w:pPr>
    </w:p>
    <w:p w14:paraId="2F7D093E" w14:textId="16FC7772" w:rsidR="00C12484" w:rsidRPr="000669B7" w:rsidRDefault="00C12484" w:rsidP="00C12484">
      <w:pPr>
        <w:rPr>
          <w:rFonts w:eastAsiaTheme="minorEastAsia"/>
        </w:rPr>
      </w:pPr>
      <w:r w:rsidRPr="000669B7">
        <w:rPr>
          <w:rFonts w:eastAsiaTheme="minorEastAsia"/>
        </w:rPr>
        <w:lastRenderedPageBreak/>
        <w:t xml:space="preserve">Et le terme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sidR="003E23F8">
        <w:rPr>
          <w:rFonts w:eastAsiaTheme="minorEastAsia"/>
        </w:rPr>
        <w:t xml:space="preserve"> s’écrit de la même manière </w:t>
      </w:r>
      <w:r w:rsidR="003E23F8">
        <w:rPr>
          <w:rFonts w:eastAsiaTheme="minorEastAsia"/>
        </w:rPr>
        <w:fldChar w:fldCharType="begin"/>
      </w:r>
      <w:r w:rsidR="003E23F8">
        <w:rPr>
          <w:rFonts w:eastAsiaTheme="minorEastAsia"/>
        </w:rPr>
        <w:instrText xml:space="preserve"> REF _Ref528950360 \h </w:instrText>
      </w:r>
      <w:r w:rsidR="003E23F8">
        <w:rPr>
          <w:rFonts w:eastAsiaTheme="minorEastAsia"/>
        </w:rPr>
      </w:r>
      <w:r w:rsidR="003E23F8">
        <w:rPr>
          <w:rFonts w:eastAsiaTheme="minorEastAsia"/>
        </w:rPr>
        <w:fldChar w:fldCharType="separate"/>
      </w:r>
      <w:r w:rsidR="009D4609">
        <w:t>(</w:t>
      </w:r>
      <w:r w:rsidR="009D4609">
        <w:rPr>
          <w:noProof/>
        </w:rPr>
        <w:t>142</w:t>
      </w:r>
      <w:r w:rsidR="009D4609">
        <w:t>)</w:t>
      </w:r>
      <w:r w:rsidR="003E23F8">
        <w:rPr>
          <w:rFonts w:eastAsiaTheme="minorEastAsia"/>
        </w:rPr>
        <w:fldChar w:fldCharType="end"/>
      </w:r>
      <w:r w:rsidRPr="000669B7">
        <w:rPr>
          <w:rFonts w:eastAsiaTheme="minorEastAsia"/>
        </w:rPr>
        <w:t>. Les termes</w:t>
      </w:r>
      <w:r w:rsidR="003E23F8">
        <w:rPr>
          <w:rFonts w:eastAsiaTheme="minorEastAsia"/>
        </w:rPr>
        <w:t xml:space="preserve"> </w:t>
      </w:r>
      <w:r w:rsidR="003E23F8">
        <w:rPr>
          <w:rFonts w:eastAsiaTheme="minorEastAsia"/>
        </w:rPr>
        <w:fldChar w:fldCharType="begin"/>
      </w:r>
      <w:r w:rsidR="003E23F8">
        <w:rPr>
          <w:rFonts w:eastAsiaTheme="minorEastAsia"/>
        </w:rPr>
        <w:instrText xml:space="preserve"> REF _Ref528950371 \h </w:instrText>
      </w:r>
      <w:r w:rsidR="003E23F8">
        <w:rPr>
          <w:rFonts w:eastAsiaTheme="minorEastAsia"/>
        </w:rPr>
      </w:r>
      <w:r w:rsidR="003E23F8">
        <w:rPr>
          <w:rFonts w:eastAsiaTheme="minorEastAsia"/>
        </w:rPr>
        <w:fldChar w:fldCharType="separate"/>
      </w:r>
      <w:r w:rsidR="009D4609">
        <w:t>(</w:t>
      </w:r>
      <w:r w:rsidR="009D4609">
        <w:rPr>
          <w:noProof/>
        </w:rPr>
        <w:t>143</w:t>
      </w:r>
      <w:r w:rsidR="009D4609">
        <w:t>)</w:t>
      </w:r>
      <w:r w:rsidR="003E23F8">
        <w:rPr>
          <w:rFonts w:eastAsiaTheme="minorEastAsia"/>
        </w:rPr>
        <w:fldChar w:fldCharType="end"/>
      </w:r>
      <w:r w:rsidRPr="000669B7">
        <w:rPr>
          <w:rFonts w:eastAsiaTheme="minorEastAsia"/>
        </w:rPr>
        <w:t xml:space="preserve"> seront :</w:t>
      </w:r>
    </w:p>
    <w:p w14:paraId="6AD85880" w14:textId="77777777" w:rsidR="00390C18" w:rsidRDefault="00390C18" w:rsidP="00390C18">
      <w:pPr>
        <w:pStyle w:val="Lgende"/>
        <w:keepNex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C12484" w:rsidRPr="000669B7" w14:paraId="5719AC7F" w14:textId="77777777" w:rsidTr="006505B8">
        <w:tc>
          <w:tcPr>
            <w:tcW w:w="8217" w:type="dxa"/>
          </w:tcPr>
          <w:p w14:paraId="08C8238F"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e</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E</m:t>
                        </m:r>
                      </m:sub>
                    </m:sSub>
                  </m:e>
                </m:d>
              </m:oMath>
            </m:oMathPara>
          </w:p>
          <w:p w14:paraId="0108DE93"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w</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w</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w</m:t>
                        </m:r>
                      </m:sub>
                    </m:sSub>
                  </m:e>
                </m:d>
              </m:oMath>
            </m:oMathPara>
          </w:p>
          <w:p w14:paraId="4C4F54AA"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oMath>
            </m:oMathPara>
          </w:p>
          <w:p w14:paraId="1A6FDE7E" w14:textId="77777777" w:rsidR="00C12484" w:rsidRPr="00D534A7" w:rsidRDefault="00F865FC" w:rsidP="007F37EC">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c</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s</m:t>
                    </m:r>
                  </m:sub>
                </m:sSub>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s</m:t>
                    </m:r>
                  </m:sub>
                </m:sSub>
                <m:sSub>
                  <m:sSubPr>
                    <m:ctrlPr>
                      <w:rPr>
                        <w:rFonts w:ascii="Cambria Math" w:eastAsiaTheme="minorEastAsia" w:hAnsi="Cambria Math"/>
                        <w:i/>
                      </w:rPr>
                    </m:ctrlPr>
                  </m:sSub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e>
                    </m:d>
                  </m:e>
                  <m:sub>
                    <m:r>
                      <w:rPr>
                        <w:rFonts w:ascii="Cambria Math" w:eastAsiaTheme="minorEastAsia" w:hAnsi="Cambria Math"/>
                      </w:rPr>
                      <m:t>P</m:t>
                    </m:r>
                  </m:sub>
                </m:sSub>
              </m:oMath>
            </m:oMathPara>
          </w:p>
        </w:tc>
        <w:tc>
          <w:tcPr>
            <w:tcW w:w="845" w:type="dxa"/>
          </w:tcPr>
          <w:p w14:paraId="50B759D2" w14:textId="77777777" w:rsidR="00390C18" w:rsidRDefault="00390C18" w:rsidP="00390C18">
            <w:pPr>
              <w:pStyle w:val="Lgende"/>
              <w:keepNext/>
            </w:pPr>
          </w:p>
          <w:p w14:paraId="24FDA329" w14:textId="77777777" w:rsidR="00390C18" w:rsidRDefault="00390C18" w:rsidP="00390C18">
            <w:pPr>
              <w:pStyle w:val="Lgende"/>
              <w:keepNext/>
            </w:pPr>
          </w:p>
          <w:p w14:paraId="31691584" w14:textId="512F391E" w:rsidR="00390C18" w:rsidRDefault="00390C18" w:rsidP="00390C18">
            <w:pPr>
              <w:pStyle w:val="Lgende"/>
              <w:keepNext/>
            </w:pPr>
            <w:r>
              <w:t>(</w:t>
            </w:r>
            <w:r w:rsidR="00D158EC">
              <w:rPr>
                <w:noProof/>
              </w:rPr>
              <w:fldChar w:fldCharType="begin"/>
            </w:r>
            <w:r w:rsidR="00D158EC">
              <w:rPr>
                <w:noProof/>
              </w:rPr>
              <w:instrText xml:space="preserve"> SEQ Équation \* ARABIC </w:instrText>
            </w:r>
            <w:r w:rsidR="00D158EC">
              <w:rPr>
                <w:noProof/>
              </w:rPr>
              <w:fldChar w:fldCharType="separate"/>
            </w:r>
            <w:r w:rsidR="009D4609">
              <w:rPr>
                <w:noProof/>
              </w:rPr>
              <w:t>152</w:t>
            </w:r>
            <w:r w:rsidR="00D158EC">
              <w:rPr>
                <w:noProof/>
              </w:rPr>
              <w:fldChar w:fldCharType="end"/>
            </w:r>
            <w:r>
              <w:t>)</w:t>
            </w:r>
          </w:p>
          <w:p w14:paraId="276B3695" w14:textId="77777777" w:rsidR="00C12484" w:rsidRPr="000669B7" w:rsidRDefault="00C12484" w:rsidP="007F37EC">
            <w:pPr>
              <w:rPr>
                <w:rFonts w:eastAsiaTheme="minorEastAsia"/>
              </w:rPr>
            </w:pPr>
          </w:p>
        </w:tc>
      </w:tr>
    </w:tbl>
    <w:p w14:paraId="0EFB7116" w14:textId="77777777" w:rsidR="00C12484" w:rsidRPr="000669B7" w:rsidRDefault="00C12484" w:rsidP="00B26904">
      <w:pPr>
        <w:spacing w:line="360" w:lineRule="auto"/>
        <w:jc w:val="both"/>
        <w:rPr>
          <w:rFonts w:eastAsiaTheme="minorEastAsia"/>
        </w:rPr>
      </w:pPr>
    </w:p>
    <w:p w14:paraId="5F2E1083" w14:textId="77777777" w:rsidR="00C12484" w:rsidRDefault="00C12484" w:rsidP="00B26904">
      <w:pPr>
        <w:spacing w:line="360" w:lineRule="auto"/>
        <w:jc w:val="both"/>
        <w:rPr>
          <w:rFonts w:eastAsiaTheme="minorEastAsia"/>
        </w:rPr>
      </w:pPr>
      <w:r w:rsidRPr="000669B7">
        <w:rPr>
          <w:rFonts w:eastAsiaTheme="minorEastAsia"/>
        </w:rPr>
        <w:t xml:space="preserve">Les dérivées </w:t>
      </w:r>
      <m:oMath>
        <m:f>
          <m:fPr>
            <m:type m:val="lin"/>
            <m:ctrlPr>
              <w:rPr>
                <w:rFonts w:ascii="Cambria Math" w:eastAsiaTheme="minorEastAsia" w:hAnsi="Cambria Math"/>
                <w:i/>
              </w:rPr>
            </m:ctrlPr>
          </m:fPr>
          <m:num>
            <m:r>
              <w:rPr>
                <w:rFonts w:ascii="Cambria Math" w:eastAsiaTheme="minorEastAsia" w:hAnsi="Cambria Math"/>
              </w:rPr>
              <m:t>∂ρ</m:t>
            </m:r>
          </m:num>
          <m:den>
            <m:r>
              <w:rPr>
                <w:rFonts w:ascii="Cambria Math" w:eastAsiaTheme="minorEastAsia" w:hAnsi="Cambria Math"/>
              </w:rPr>
              <m:t>∂P</m:t>
            </m:r>
          </m:den>
        </m:f>
      </m:oMath>
      <w:r w:rsidRPr="000669B7">
        <w:rPr>
          <w:rFonts w:eastAsiaTheme="minorEastAsia"/>
        </w:rPr>
        <w:t xml:space="preserve"> sont calculées à partir soit d’une loi d’état soit des tables thermodynamiques.</w:t>
      </w:r>
    </w:p>
    <w:p w14:paraId="053C6249" w14:textId="77777777" w:rsidR="00096F5D" w:rsidRDefault="00096F5D">
      <w:pPr>
        <w:rPr>
          <w:rFonts w:eastAsiaTheme="minorEastAsia"/>
        </w:rPr>
      </w:pPr>
      <w:r>
        <w:rPr>
          <w:rFonts w:eastAsiaTheme="minorEastAsia"/>
        </w:rPr>
        <w:br w:type="page"/>
      </w:r>
    </w:p>
    <w:p w14:paraId="7893452F" w14:textId="77777777" w:rsidR="00096F5D" w:rsidRDefault="00096F5D" w:rsidP="00096F5D">
      <w:pPr>
        <w:pStyle w:val="Titre1"/>
      </w:pPr>
      <w:bookmarkStart w:id="290" w:name="_Toc531267440"/>
      <w:r>
        <w:lastRenderedPageBreak/>
        <w:t>Annexe 3</w:t>
      </w:r>
      <w:r w:rsidR="00061218">
        <w:t> : Courbes de démarrage pour un palier de 10 microns de jeu (avec et sans défauts d’usinage).</w:t>
      </w:r>
      <w:bookmarkEnd w:id="290"/>
    </w:p>
    <w:p w14:paraId="44D224E5" w14:textId="77777777" w:rsidR="00E24A82" w:rsidRDefault="00E24A82" w:rsidP="00E24A82"/>
    <w:p w14:paraId="4CDE32BE" w14:textId="429382D2" w:rsidR="006C3713" w:rsidRDefault="0081268E" w:rsidP="00262955">
      <w:pPr>
        <w:spacing w:line="360" w:lineRule="auto"/>
      </w:pPr>
      <w:r>
        <w:t xml:space="preserve">Les </w:t>
      </w:r>
      <w:r w:rsidR="00044554">
        <w:fldChar w:fldCharType="begin"/>
      </w:r>
      <w:r w:rsidR="00044554">
        <w:instrText xml:space="preserve"> REF _Ref528089090 \h </w:instrText>
      </w:r>
      <w:r w:rsidR="00061218">
        <w:instrText xml:space="preserve"> \* MERGEFORMAT </w:instrText>
      </w:r>
      <w:r w:rsidR="00044554">
        <w:fldChar w:fldCharType="separate"/>
      </w:r>
      <w:r w:rsidR="009D4609">
        <w:t xml:space="preserve">Figure </w:t>
      </w:r>
      <w:r w:rsidR="009D4609">
        <w:rPr>
          <w:noProof/>
        </w:rPr>
        <w:t>77</w:t>
      </w:r>
      <w:r w:rsidR="00044554">
        <w:fldChar w:fldCharType="end"/>
      </w:r>
      <w:r w:rsidR="00044554">
        <w:t xml:space="preserve"> et </w:t>
      </w:r>
      <w:r w:rsidR="00044554">
        <w:fldChar w:fldCharType="begin"/>
      </w:r>
      <w:r w:rsidR="00044554">
        <w:instrText xml:space="preserve"> REF _Ref528089091 \h </w:instrText>
      </w:r>
      <w:r w:rsidR="00061218">
        <w:instrText xml:space="preserve"> \* MERGEFORMAT </w:instrText>
      </w:r>
      <w:r w:rsidR="00044554">
        <w:fldChar w:fldCharType="separate"/>
      </w:r>
      <w:r w:rsidR="009D4609">
        <w:t xml:space="preserve">Figure </w:t>
      </w:r>
      <w:r w:rsidR="009D4609">
        <w:rPr>
          <w:noProof/>
        </w:rPr>
        <w:t>78</w:t>
      </w:r>
      <w:r w:rsidR="00044554">
        <w:fldChar w:fldCharType="end"/>
      </w:r>
      <w:r w:rsidR="00044554">
        <w:t xml:space="preserve"> </w:t>
      </w:r>
      <w:r w:rsidR="00E24A82" w:rsidRPr="00E24A82">
        <w:t>montrent une compar</w:t>
      </w:r>
      <w:r w:rsidR="009244DF">
        <w:t>aison des éne</w:t>
      </w:r>
      <w:r w:rsidR="00E24A82" w:rsidRPr="00E24A82">
        <w:t>rgies dissipées et couples au décollage pour un palier au mêmes caractéristiques géométriques que celles du Tableau 1 au jeu radial près qui est de 10μm pour deux cas avec (h3 avec σ_hb=10μm) et sans défauts d’usinage.</w:t>
      </w:r>
    </w:p>
    <w:p w14:paraId="034D7CCB" w14:textId="77777777" w:rsidR="006C3713" w:rsidRDefault="00FE7A11" w:rsidP="006C3713">
      <w:pPr>
        <w:jc w:val="center"/>
      </w:pPr>
      <w:r>
        <w:rPr>
          <w:noProof/>
          <w:lang w:eastAsia="fr-FR"/>
        </w:rPr>
        <w:drawing>
          <wp:inline distT="0" distB="0" distL="0" distR="0" wp14:anchorId="0EA12148" wp14:editId="568678D5">
            <wp:extent cx="4635610" cy="2644327"/>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71024" cy="2664528"/>
                    </a:xfrm>
                    <a:prstGeom prst="rect">
                      <a:avLst/>
                    </a:prstGeom>
                    <a:noFill/>
                  </pic:spPr>
                </pic:pic>
              </a:graphicData>
            </a:graphic>
          </wp:inline>
        </w:drawing>
      </w:r>
    </w:p>
    <w:p w14:paraId="4EB91C16" w14:textId="0187FAF3" w:rsidR="00044554" w:rsidRPr="00E24A82" w:rsidRDefault="00044554" w:rsidP="00044554">
      <w:pPr>
        <w:pStyle w:val="Lgende"/>
        <w:jc w:val="center"/>
      </w:pPr>
      <w:bookmarkStart w:id="291" w:name="_Ref528089090"/>
      <w:bookmarkStart w:id="292" w:name="_Toc531267520"/>
      <w:r>
        <w:t xml:space="preserve">Figure </w:t>
      </w:r>
      <w:r>
        <w:rPr>
          <w:noProof/>
        </w:rPr>
        <w:fldChar w:fldCharType="begin"/>
      </w:r>
      <w:r>
        <w:rPr>
          <w:noProof/>
        </w:rPr>
        <w:instrText xml:space="preserve"> SEQ Figure \* ARABIC </w:instrText>
      </w:r>
      <w:r>
        <w:rPr>
          <w:noProof/>
        </w:rPr>
        <w:fldChar w:fldCharType="separate"/>
      </w:r>
      <w:r w:rsidR="009D4609">
        <w:rPr>
          <w:noProof/>
        </w:rPr>
        <w:t>77</w:t>
      </w:r>
      <w:r>
        <w:rPr>
          <w:noProof/>
        </w:rPr>
        <w:fldChar w:fldCharType="end"/>
      </w:r>
      <w:bookmarkEnd w:id="291"/>
      <w:r>
        <w:t xml:space="preserve"> : Evolution du couple avec la vitesse de rotation sans défauts d’usinage et avec le profil de plissé « h3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 xml:space="preserve">10μm </m:t>
        </m:r>
      </m:oMath>
      <w:r>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=10μm</m:t>
        </m:r>
      </m:oMath>
      <w:r>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292"/>
    </w:p>
    <w:p w14:paraId="2E775582" w14:textId="77777777" w:rsidR="00C12484" w:rsidRDefault="00FE7A11" w:rsidP="006C3713">
      <w:pPr>
        <w:jc w:val="center"/>
        <w:rPr>
          <w:rFonts w:eastAsiaTheme="minorEastAsia"/>
        </w:rPr>
      </w:pPr>
      <w:r>
        <w:rPr>
          <w:rFonts w:eastAsiaTheme="minorEastAsia"/>
          <w:noProof/>
          <w:lang w:eastAsia="fr-FR"/>
        </w:rPr>
        <w:drawing>
          <wp:inline distT="0" distB="0" distL="0" distR="0" wp14:anchorId="7FD66DA0" wp14:editId="603882B1">
            <wp:extent cx="4683319" cy="2694137"/>
            <wp:effectExtent l="0" t="0" r="317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97087" cy="2702057"/>
                    </a:xfrm>
                    <a:prstGeom prst="rect">
                      <a:avLst/>
                    </a:prstGeom>
                    <a:noFill/>
                  </pic:spPr>
                </pic:pic>
              </a:graphicData>
            </a:graphic>
          </wp:inline>
        </w:drawing>
      </w:r>
    </w:p>
    <w:p w14:paraId="33181AB8" w14:textId="7E3AD891" w:rsidR="00044554" w:rsidRDefault="00044554" w:rsidP="00044554">
      <w:pPr>
        <w:pStyle w:val="Lgende"/>
        <w:jc w:val="center"/>
      </w:pPr>
      <w:bookmarkStart w:id="293" w:name="_Ref528089091"/>
      <w:bookmarkStart w:id="294" w:name="_Toc531267521"/>
      <w:r>
        <w:lastRenderedPageBreak/>
        <w:t xml:space="preserve">Figure </w:t>
      </w:r>
      <w:r>
        <w:rPr>
          <w:noProof/>
        </w:rPr>
        <w:fldChar w:fldCharType="begin"/>
      </w:r>
      <w:r>
        <w:rPr>
          <w:noProof/>
        </w:rPr>
        <w:instrText xml:space="preserve"> SEQ Figure \* ARABIC </w:instrText>
      </w:r>
      <w:r>
        <w:rPr>
          <w:noProof/>
        </w:rPr>
        <w:fldChar w:fldCharType="separate"/>
      </w:r>
      <w:r w:rsidR="009D4609">
        <w:rPr>
          <w:noProof/>
        </w:rPr>
        <w:t>78</w:t>
      </w:r>
      <w:r>
        <w:rPr>
          <w:noProof/>
        </w:rPr>
        <w:fldChar w:fldCharType="end"/>
      </w:r>
      <w:bookmarkEnd w:id="293"/>
      <w:r>
        <w:t xml:space="preserve"> : Evolution de l’énergie dissipée avec la vitesse de rotation sans défauts d’usinage et avec le profil de plissé « h3 » avec  </w:t>
      </w:r>
      <m:oMath>
        <m:sSub>
          <m:sSubPr>
            <m:ctrlPr>
              <w:rPr>
                <w:rFonts w:ascii="Cambria Math" w:hAnsi="Cambria Math"/>
              </w:rPr>
            </m:ctrlPr>
          </m:sSubPr>
          <m:e>
            <m:r>
              <w:rPr>
                <w:rFonts w:ascii="Cambria Math" w:hAnsi="Cambria Math"/>
              </w:rPr>
              <m:t>σ</m:t>
            </m:r>
          </m:e>
          <m:sub>
            <m:r>
              <w:rPr>
                <w:rFonts w:ascii="Cambria Math" w:hAnsi="Cambria Math"/>
              </w:rPr>
              <m:t>hb</m:t>
            </m:r>
          </m:sub>
        </m:sSub>
        <m:r>
          <w:rPr>
            <w:rFonts w:ascii="Cambria Math" w:hAnsi="Cambria Math"/>
          </w:rPr>
          <m:t>=</m:t>
        </m:r>
        <m:r>
          <w:rPr>
            <w:rFonts w:ascii="Cambria Math" w:eastAsiaTheme="minorEastAsia" w:hAnsi="Cambria Math"/>
          </w:rPr>
          <m:t xml:space="preserve">10μm </m:t>
        </m:r>
      </m:oMath>
      <w:r>
        <w:rPr>
          <w:rFonts w:eastAsiaTheme="minorEastAsia"/>
        </w:rPr>
        <w:t xml:space="preserve">pour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=10μm</m:t>
        </m:r>
      </m:oMath>
      <w:r>
        <w:rPr>
          <w:rFonts w:eastAsiaTheme="minorEastAsia"/>
        </w:rPr>
        <w:t xml:space="preserve"> </w:t>
      </w:r>
      <m:oMath>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=30N</m:t>
        </m:r>
        <m:r>
          <w:rPr>
            <w:rFonts w:ascii="Cambria Math" w:eastAsiaTheme="minorEastAsia" w:hAnsi="Cambria Math"/>
          </w:rPr>
          <m:t xml:space="preserve"> et f=0.25)</m:t>
        </m:r>
      </m:oMath>
      <w:bookmarkEnd w:id="294"/>
    </w:p>
    <w:p w14:paraId="3EC5CB0D" w14:textId="77777777" w:rsidR="00535DFB" w:rsidRPr="00B14393" w:rsidRDefault="00535DFB" w:rsidP="00535DFB">
      <w:pPr>
        <w:rPr>
          <w:rFonts w:asciiTheme="majorHAnsi" w:eastAsiaTheme="majorEastAsia" w:hAnsiTheme="majorHAnsi" w:cstheme="majorBidi"/>
          <w:color w:val="2E74B5" w:themeColor="accent1" w:themeShade="BF"/>
          <w:sz w:val="32"/>
          <w:szCs w:val="32"/>
        </w:rPr>
      </w:pPr>
      <w:r w:rsidRPr="00B14393">
        <w:br w:type="page"/>
      </w:r>
    </w:p>
    <w:p w14:paraId="450B9321" w14:textId="77777777" w:rsidR="00C12484" w:rsidRPr="00D158EC" w:rsidRDefault="00C12484" w:rsidP="00C12484">
      <w:pPr>
        <w:pStyle w:val="Titre1"/>
        <w:rPr>
          <w:lang w:val="en-US"/>
        </w:rPr>
      </w:pPr>
      <w:bookmarkStart w:id="295" w:name="_Toc531267441"/>
      <w:r w:rsidRPr="00D158EC">
        <w:rPr>
          <w:lang w:val="en-US"/>
        </w:rPr>
        <w:lastRenderedPageBreak/>
        <w:t>Bibliographie</w:t>
      </w:r>
      <w:bookmarkEnd w:id="295"/>
    </w:p>
    <w:p w14:paraId="681837EC" w14:textId="77777777" w:rsidR="00C12484" w:rsidRPr="00D158EC" w:rsidRDefault="00C12484" w:rsidP="00C12484">
      <w:pPr>
        <w:rPr>
          <w:lang w:val="en-US"/>
        </w:rPr>
      </w:pPr>
    </w:p>
    <w:p w14:paraId="042637E6" w14:textId="21E51F30" w:rsidR="00C12484" w:rsidRPr="00D158EC" w:rsidRDefault="00C12484" w:rsidP="00C12484">
      <w:pPr>
        <w:pStyle w:val="Lgende"/>
        <w:rPr>
          <w:lang w:val="en-US"/>
        </w:rPr>
      </w:pPr>
      <w:bookmarkStart w:id="296" w:name="_Ref52229470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w:t>
      </w:r>
      <w:r>
        <w:rPr>
          <w:noProof/>
        </w:rPr>
        <w:fldChar w:fldCharType="end"/>
      </w:r>
      <w:bookmarkEnd w:id="54"/>
      <w:bookmarkEnd w:id="296"/>
      <w:r w:rsidRPr="00D158EC">
        <w:rPr>
          <w:lang w:val="en-US"/>
        </w:rPr>
        <w:t>] Argawal, G.L. Foil Air/gas Bearing Technology-An Overview. ASME-GT 347. 1997: Paper 9.</w:t>
      </w:r>
    </w:p>
    <w:p w14:paraId="493B19E4" w14:textId="706842F6" w:rsidR="00C12484" w:rsidRPr="00D158EC" w:rsidRDefault="00C12484" w:rsidP="00C12484">
      <w:pPr>
        <w:pStyle w:val="Lgende"/>
        <w:rPr>
          <w:lang w:val="en-US"/>
        </w:rPr>
      </w:pPr>
      <w:bookmarkStart w:id="297" w:name="_Ref52217622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w:t>
      </w:r>
      <w:r>
        <w:rPr>
          <w:noProof/>
        </w:rPr>
        <w:fldChar w:fldCharType="end"/>
      </w:r>
      <w:bookmarkEnd w:id="297"/>
      <w:r w:rsidRPr="00D158EC">
        <w:rPr>
          <w:lang w:val="en-US"/>
        </w:rPr>
        <w:t>] Howard, S.A. Rotordynamicas ans design methods of an oil-free turbocharger. Tribology Transactions. 1999: 42(1) : 174-179.</w:t>
      </w:r>
    </w:p>
    <w:p w14:paraId="7B5D2787" w14:textId="13BD8B24" w:rsidR="00C12484" w:rsidRPr="00D158EC" w:rsidRDefault="00C12484" w:rsidP="00C12484">
      <w:pPr>
        <w:pStyle w:val="Lgende"/>
        <w:rPr>
          <w:lang w:val="en-US"/>
        </w:rPr>
      </w:pPr>
      <w:bookmarkStart w:id="298" w:name="_Ref522203721"/>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w:t>
      </w:r>
      <w:r>
        <w:rPr>
          <w:noProof/>
        </w:rPr>
        <w:fldChar w:fldCharType="end"/>
      </w:r>
      <w:bookmarkEnd w:id="298"/>
      <w:r w:rsidRPr="00D158EC">
        <w:rPr>
          <w:lang w:val="en-US"/>
        </w:rPr>
        <w:t>] Lee, D., Lim, H., Choi, B., Kim, B., Park., J., Bang, J. Thermal Behavior of Radial Foil Bearings Supporting an Oil-Free Gas Turbine : Design of the Cooling Flow Passage and Modeling of the Thermal System. Journal of Engineering for Gas Turbines and Power. 2017 : 139 : 061902-1.</w:t>
      </w:r>
    </w:p>
    <w:p w14:paraId="3FC24EDE" w14:textId="363AC866" w:rsidR="00C12484" w:rsidRPr="00D158EC" w:rsidRDefault="00C12484" w:rsidP="00C12484">
      <w:pPr>
        <w:pStyle w:val="Lgende"/>
        <w:rPr>
          <w:lang w:val="en-US"/>
        </w:rPr>
      </w:pPr>
      <w:bookmarkStart w:id="299" w:name="_Ref52217708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w:t>
      </w:r>
      <w:r>
        <w:rPr>
          <w:noProof/>
        </w:rPr>
        <w:fldChar w:fldCharType="end"/>
      </w:r>
      <w:bookmarkEnd w:id="299"/>
      <w:r w:rsidRPr="00D158EC">
        <w:rPr>
          <w:lang w:val="en-US"/>
        </w:rPr>
        <w:t>] Chen, M. H., Howarth, R., Geren, B., Theylacker, J.C., Soyars, W.M. Application of Foil Bearings to Helium Turbocompressor. Proceedings of the 30th Turbomachinery Symposium, Texas A&amp;M University, Houston, Texas, USA. 2001.</w:t>
      </w:r>
    </w:p>
    <w:p w14:paraId="1C5878FC" w14:textId="25F4C31E" w:rsidR="00C12484" w:rsidRPr="00D158EC" w:rsidRDefault="00C12484" w:rsidP="00C12484">
      <w:pPr>
        <w:pStyle w:val="Lgende"/>
        <w:rPr>
          <w:lang w:val="en-US"/>
        </w:rPr>
      </w:pPr>
      <w:bookmarkStart w:id="300" w:name="_Ref522177101"/>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w:t>
      </w:r>
      <w:r>
        <w:rPr>
          <w:noProof/>
        </w:rPr>
        <w:fldChar w:fldCharType="end"/>
      </w:r>
      <w:bookmarkEnd w:id="300"/>
      <w:r w:rsidRPr="00D158EC">
        <w:rPr>
          <w:lang w:val="en-US"/>
        </w:rPr>
        <w:t>] Braun, M.J., Choy, F.K., Dzodzo, M., Hsu, J. Steady-State and Transient Dynamic Simulation of a Continuous Foil Bearing. STLE Tribology Transactions.1996: 39(2): 322-329.</w:t>
      </w:r>
    </w:p>
    <w:p w14:paraId="09262953" w14:textId="6802614B" w:rsidR="00C12484" w:rsidRPr="00D158EC" w:rsidRDefault="00C12484" w:rsidP="00C12484">
      <w:pPr>
        <w:pStyle w:val="Lgende"/>
        <w:rPr>
          <w:lang w:val="en-US"/>
        </w:rPr>
      </w:pPr>
      <w:bookmarkStart w:id="301" w:name="_Ref52217822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w:t>
      </w:r>
      <w:r>
        <w:rPr>
          <w:noProof/>
        </w:rPr>
        <w:fldChar w:fldCharType="end"/>
      </w:r>
      <w:bookmarkEnd w:id="301"/>
      <w:r w:rsidRPr="00D158EC">
        <w:rPr>
          <w:lang w:val="en-US"/>
        </w:rPr>
        <w:t>] DellaCorte, C., Valco, M.J. Load Capacity Estimation of Foil Air Journal Bearings for Oil-Free Turbomachinery Applications. Tribology Transactions. 2000: 43(4): 795-801.</w:t>
      </w:r>
    </w:p>
    <w:p w14:paraId="180C1D76" w14:textId="52A3DC8B" w:rsidR="00C12484" w:rsidRPr="00D158EC" w:rsidRDefault="00C12484" w:rsidP="00C12484">
      <w:pPr>
        <w:pStyle w:val="Lgende"/>
        <w:rPr>
          <w:lang w:val="en-US"/>
        </w:rPr>
      </w:pPr>
      <w:bookmarkStart w:id="302" w:name="_Ref52218074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w:t>
      </w:r>
      <w:r>
        <w:rPr>
          <w:noProof/>
        </w:rPr>
        <w:fldChar w:fldCharType="end"/>
      </w:r>
      <w:bookmarkEnd w:id="302"/>
      <w:r w:rsidRPr="00D158EC">
        <w:rPr>
          <w:lang w:val="en-US"/>
        </w:rPr>
        <w:t>] Howard, S.A., DellaCorte, C., Valco, M.J., Prahl, J.M., Heshmat, H. Dynamic Stiffness and Damping Charactesristics of High Temperature Air Foil Journal Bearing. STLE/ASME Int. Joint Tribol. Conf. Of Sans Francisco, California, USA, 2001.</w:t>
      </w:r>
    </w:p>
    <w:p w14:paraId="23D2F636" w14:textId="7EFEE040" w:rsidR="00C12484" w:rsidRPr="00E873EA" w:rsidRDefault="00C12484" w:rsidP="00C12484">
      <w:pPr>
        <w:pStyle w:val="Lgende"/>
        <w:rPr>
          <w:lang w:val="en-US"/>
        </w:rPr>
      </w:pPr>
      <w:bookmarkStart w:id="303" w:name="_Ref52220713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w:t>
      </w:r>
      <w:r>
        <w:rPr>
          <w:noProof/>
        </w:rPr>
        <w:fldChar w:fldCharType="end"/>
      </w:r>
      <w:bookmarkEnd w:id="303"/>
      <w:r w:rsidRPr="00D158EC">
        <w:rPr>
          <w:lang w:val="en-US"/>
        </w:rPr>
        <w:t xml:space="preserve">] Kozanecki, Z., Lagodzinski, J., Tkacz, E., Miazga, K. Oil-free bearings for hermetic high-speed turbomachinery. </w:t>
      </w:r>
      <w:r w:rsidRPr="00E873EA">
        <w:rPr>
          <w:lang w:val="en-US"/>
        </w:rPr>
        <w:t>J. Vib. Eng. Technol. 2015 : 2(4).</w:t>
      </w:r>
    </w:p>
    <w:p w14:paraId="6F3C2DE3" w14:textId="756D2B55" w:rsidR="00C12484" w:rsidRPr="00D158EC" w:rsidRDefault="00C12484" w:rsidP="00C12484">
      <w:pPr>
        <w:pStyle w:val="Lgende"/>
        <w:rPr>
          <w:lang w:val="en-US"/>
        </w:rPr>
      </w:pPr>
      <w:bookmarkStart w:id="304" w:name="_Ref52218100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9</w:t>
      </w:r>
      <w:r>
        <w:rPr>
          <w:noProof/>
        </w:rPr>
        <w:fldChar w:fldCharType="end"/>
      </w:r>
      <w:bookmarkEnd w:id="304"/>
      <w:r w:rsidRPr="00D158EC">
        <w:rPr>
          <w:lang w:val="en-US"/>
        </w:rPr>
        <w:t>] Le Lez, S., Arghir, M., Frêne, J. A Dynamic Model for Dissipative Structures Used in Bump-Type Foil Bearings. Tribol. Trans. 2009: 51(5): 562-572.</w:t>
      </w:r>
    </w:p>
    <w:p w14:paraId="72B9471C" w14:textId="542A4410" w:rsidR="00C12484" w:rsidRPr="00D158EC" w:rsidRDefault="00C12484" w:rsidP="00C12484">
      <w:pPr>
        <w:pStyle w:val="Lgende"/>
        <w:rPr>
          <w:lang w:val="en-US"/>
        </w:rPr>
      </w:pPr>
      <w:bookmarkStart w:id="305" w:name="_Ref52218115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10</w:t>
      </w:r>
      <w:r>
        <w:rPr>
          <w:noProof/>
        </w:rPr>
        <w:fldChar w:fldCharType="end"/>
      </w:r>
      <w:bookmarkEnd w:id="305"/>
      <w:r w:rsidRPr="00D158EC">
        <w:rPr>
          <w:lang w:val="en-US"/>
        </w:rPr>
        <w:t>] Heshmat, H. Operation of Foil Bearings Beyond the Bending Critical Mode. ASME J. of Tribology. 2000 : 122 : 192-198.</w:t>
      </w:r>
    </w:p>
    <w:p w14:paraId="48EA01DF" w14:textId="5DEC69CC" w:rsidR="00C12484" w:rsidRPr="00D158EC" w:rsidRDefault="00C12484" w:rsidP="00C12484">
      <w:pPr>
        <w:pStyle w:val="Lgende"/>
        <w:rPr>
          <w:lang w:val="en-US"/>
        </w:rPr>
      </w:pPr>
      <w:bookmarkStart w:id="306" w:name="_Ref522181319"/>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11</w:t>
      </w:r>
      <w:r>
        <w:rPr>
          <w:noProof/>
        </w:rPr>
        <w:fldChar w:fldCharType="end"/>
      </w:r>
      <w:bookmarkEnd w:id="306"/>
      <w:r w:rsidRPr="00D158EC">
        <w:rPr>
          <w:lang w:val="en-US"/>
        </w:rPr>
        <w:t>] Branagan, M., Griffin, D., Goyne, C., Untaroiu, A. Compliant Gas Foil Bearings and Analysis Tools. J. Eng. Gas Turbines Power 2016: 138(5): 054001.</w:t>
      </w:r>
    </w:p>
    <w:p w14:paraId="545695DC" w14:textId="7DF921FF" w:rsidR="00C12484" w:rsidRPr="00D158EC" w:rsidRDefault="00C12484" w:rsidP="00C12484">
      <w:pPr>
        <w:pStyle w:val="Lgende"/>
        <w:rPr>
          <w:lang w:val="en-US"/>
        </w:rPr>
      </w:pPr>
      <w:bookmarkStart w:id="307" w:name="_Ref522181459"/>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12</w:t>
      </w:r>
      <w:r>
        <w:rPr>
          <w:noProof/>
        </w:rPr>
        <w:fldChar w:fldCharType="end"/>
      </w:r>
      <w:bookmarkEnd w:id="307"/>
      <w:r w:rsidRPr="00D158EC">
        <w:rPr>
          <w:lang w:val="en-US"/>
        </w:rPr>
        <w:t>] Heshmat, H., Walowit, J. A., Pinkus, O. Analysis of Gas-Lubricated Compliant Thrust Bearings. J. of Lubrication Tech 1983: 105(4): 638-646.</w:t>
      </w:r>
    </w:p>
    <w:p w14:paraId="18C00E90" w14:textId="127D3790" w:rsidR="00C12484" w:rsidRPr="00D158EC" w:rsidRDefault="00C12484" w:rsidP="00C12484">
      <w:pPr>
        <w:pStyle w:val="Lgende"/>
        <w:rPr>
          <w:lang w:val="en-US"/>
        </w:rPr>
      </w:pPr>
      <w:bookmarkStart w:id="308" w:name="_Ref522181461"/>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13</w:t>
      </w:r>
      <w:r>
        <w:rPr>
          <w:noProof/>
        </w:rPr>
        <w:fldChar w:fldCharType="end"/>
      </w:r>
      <w:bookmarkEnd w:id="308"/>
      <w:r w:rsidRPr="00D158EC">
        <w:rPr>
          <w:lang w:val="en-US"/>
        </w:rPr>
        <w:t>] Heshmat, H., Walowit, J. A., Pinkus, O. Analysis of Gas-Lubricated Foil Journal Bearings. J. of Lubrication Tech 1983: 105(4): 647-655.</w:t>
      </w:r>
    </w:p>
    <w:p w14:paraId="1AFB6489" w14:textId="7181A194" w:rsidR="00C12484" w:rsidRPr="00D158EC" w:rsidRDefault="00C12484" w:rsidP="00C12484">
      <w:pPr>
        <w:pStyle w:val="Lgende"/>
        <w:rPr>
          <w:lang w:val="en-US"/>
        </w:rPr>
      </w:pPr>
      <w:bookmarkStart w:id="309" w:name="_Ref52218160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14</w:t>
      </w:r>
      <w:r>
        <w:rPr>
          <w:noProof/>
        </w:rPr>
        <w:fldChar w:fldCharType="end"/>
      </w:r>
      <w:bookmarkEnd w:id="309"/>
      <w:r w:rsidRPr="00D158EC">
        <w:rPr>
          <w:lang w:val="en-US"/>
        </w:rPr>
        <w:t>] Iordanoff, I. Analysis of an Aerodynamic Compliant Foil Thrust Bearing: Method for a Rapid Design. J. Tribol 1999: 121(4): 816-822.</w:t>
      </w:r>
    </w:p>
    <w:p w14:paraId="394C946B" w14:textId="21138776" w:rsidR="00C12484" w:rsidRPr="00D158EC" w:rsidRDefault="00C12484" w:rsidP="00C12484">
      <w:pPr>
        <w:pStyle w:val="Lgende"/>
        <w:rPr>
          <w:lang w:val="en-US"/>
        </w:rPr>
      </w:pPr>
      <w:bookmarkStart w:id="310" w:name="_Ref52218162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15</w:t>
      </w:r>
      <w:r>
        <w:rPr>
          <w:noProof/>
        </w:rPr>
        <w:fldChar w:fldCharType="end"/>
      </w:r>
      <w:bookmarkEnd w:id="310"/>
      <w:r w:rsidRPr="00D158EC">
        <w:rPr>
          <w:lang w:val="en-US"/>
        </w:rPr>
        <w:t>] Peng, J. P., Carpino, M. Calculation of Stiffness and Damping Coefficients for Elastically Supported Gas Foil Bearings. J. Tribol 1993: 115(1): 20-27.</w:t>
      </w:r>
    </w:p>
    <w:p w14:paraId="49E68CA3" w14:textId="34747440" w:rsidR="00AF7D96" w:rsidRDefault="00C12484" w:rsidP="00C12484">
      <w:pPr>
        <w:pStyle w:val="Lgende"/>
        <w:rPr>
          <w:lang w:val="en-US"/>
        </w:rPr>
      </w:pPr>
      <w:bookmarkStart w:id="311" w:name="_Ref52218165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16</w:t>
      </w:r>
      <w:r>
        <w:rPr>
          <w:noProof/>
        </w:rPr>
        <w:fldChar w:fldCharType="end"/>
      </w:r>
      <w:bookmarkEnd w:id="311"/>
      <w:r w:rsidRPr="00D158EC">
        <w:rPr>
          <w:lang w:val="en-US"/>
        </w:rPr>
        <w:t>] Rubio, D., San Andres, L. Structural Stiffness, Dry Friction Coefficient, and Equivalent Viscous Damping in a Bump-Type Foil Gas Bearing. J. Eng. Gas Turbines Power 2007: 129(2): 494-502.</w:t>
      </w:r>
      <w:bookmarkStart w:id="312" w:name="_Ref522182399"/>
    </w:p>
    <w:p w14:paraId="2CAE12CC" w14:textId="0BB212A7" w:rsidR="007A729D" w:rsidRPr="007A729D" w:rsidRDefault="007A729D" w:rsidP="007A729D">
      <w:pPr>
        <w:pStyle w:val="Lgende"/>
        <w:rPr>
          <w:lang w:val="en-US"/>
        </w:rPr>
      </w:pPr>
      <w:bookmarkStart w:id="313" w:name="_Ref528945075"/>
      <w:r w:rsidRPr="00B14393">
        <w:rPr>
          <w:lang w:val="en-US"/>
        </w:rPr>
        <w:t>[</w:t>
      </w:r>
      <w:r w:rsidR="00376352">
        <w:rPr>
          <w:noProof/>
        </w:rPr>
        <w:fldChar w:fldCharType="begin"/>
      </w:r>
      <w:r w:rsidR="00376352" w:rsidRPr="00B14393">
        <w:rPr>
          <w:noProof/>
          <w:lang w:val="en-US"/>
        </w:rPr>
        <w:instrText xml:space="preserve"> SEQ [ \* ARABIC </w:instrText>
      </w:r>
      <w:r w:rsidR="00376352">
        <w:rPr>
          <w:noProof/>
        </w:rPr>
        <w:fldChar w:fldCharType="separate"/>
      </w:r>
      <w:r w:rsidR="009D4609">
        <w:rPr>
          <w:noProof/>
          <w:lang w:val="en-US"/>
        </w:rPr>
        <w:t>17</w:t>
      </w:r>
      <w:r w:rsidR="00376352">
        <w:rPr>
          <w:noProof/>
        </w:rPr>
        <w:fldChar w:fldCharType="end"/>
      </w:r>
      <w:bookmarkEnd w:id="313"/>
      <w:r w:rsidRPr="00B14393">
        <w:rPr>
          <w:lang w:val="en-US"/>
        </w:rPr>
        <w:t>] Kim, D., Park, S. Hydrostatic Air Foil Bearings: Analytical and Experimental Investigations. Tribol. Int. 2009: 42(3): 413-425.</w:t>
      </w:r>
    </w:p>
    <w:p w14:paraId="2D13DDD3" w14:textId="4D2203AC" w:rsidR="00C12484" w:rsidRPr="00D158EC" w:rsidRDefault="00C12484" w:rsidP="00C12484">
      <w:pPr>
        <w:pStyle w:val="Lgende"/>
        <w:rPr>
          <w:lang w:val="en-US"/>
        </w:rPr>
      </w:pPr>
      <w:bookmarkStart w:id="314" w:name="_Ref522182439"/>
      <w:bookmarkEnd w:id="31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18</w:t>
      </w:r>
      <w:r>
        <w:rPr>
          <w:noProof/>
        </w:rPr>
        <w:fldChar w:fldCharType="end"/>
      </w:r>
      <w:bookmarkEnd w:id="314"/>
      <w:r w:rsidRPr="00D158EC">
        <w:rPr>
          <w:lang w:val="en-US"/>
        </w:rPr>
        <w:t>] Bou-Said, B., Grau, G., Iordanof, I. On Nonlinear Rotor Dynamic Effects of Aerodynamic Bearings With Simple Flexible Rotors. J. Eng. Gas Turbines. Power 2008: 130(1):012503.</w:t>
      </w:r>
    </w:p>
    <w:p w14:paraId="6E31A697" w14:textId="73E83823" w:rsidR="00C12484" w:rsidRPr="00D158EC" w:rsidRDefault="00C12484" w:rsidP="00C12484">
      <w:pPr>
        <w:pStyle w:val="Lgende"/>
        <w:rPr>
          <w:lang w:val="en-US"/>
        </w:rPr>
      </w:pPr>
      <w:bookmarkStart w:id="315" w:name="_Ref52218246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19</w:t>
      </w:r>
      <w:r>
        <w:rPr>
          <w:noProof/>
        </w:rPr>
        <w:fldChar w:fldCharType="end"/>
      </w:r>
      <w:bookmarkEnd w:id="315"/>
      <w:r w:rsidRPr="00D158EC">
        <w:rPr>
          <w:lang w:val="en-US"/>
        </w:rPr>
        <w:t>] Bonello, P., Pham, H. M. The efficient computation of the nonlinear dynamic response of a foil-air bearing rotor system. J. Sound and Vibration. 2014: 333(15): 3459-3478.</w:t>
      </w:r>
    </w:p>
    <w:p w14:paraId="01D0DEE1" w14:textId="1236BFE9" w:rsidR="00C12484" w:rsidRPr="00D158EC" w:rsidRDefault="00C12484" w:rsidP="00C12484">
      <w:pPr>
        <w:pStyle w:val="Lgende"/>
        <w:rPr>
          <w:lang w:val="en-US"/>
        </w:rPr>
      </w:pPr>
      <w:bookmarkStart w:id="316" w:name="_Ref522182504"/>
      <w:r w:rsidRPr="00D158EC">
        <w:rPr>
          <w:lang w:val="en-US"/>
        </w:rPr>
        <w:lastRenderedPageBreak/>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20</w:t>
      </w:r>
      <w:r>
        <w:rPr>
          <w:noProof/>
        </w:rPr>
        <w:fldChar w:fldCharType="end"/>
      </w:r>
      <w:bookmarkEnd w:id="316"/>
      <w:r w:rsidRPr="00D158EC">
        <w:rPr>
          <w:lang w:val="en-US"/>
        </w:rPr>
        <w:t>] Carpino, M., Medvetz, L. A., Peng, J. P. Effects of Membrane Stresses in the Prediction of Foil Bearing Performance. Tribology Transactions. 1994: 37(1): 43-50.</w:t>
      </w:r>
    </w:p>
    <w:p w14:paraId="45030021" w14:textId="6F3531AE" w:rsidR="00C12484" w:rsidRPr="00D158EC" w:rsidRDefault="00C12484" w:rsidP="00C12484">
      <w:pPr>
        <w:pStyle w:val="Lgende"/>
        <w:rPr>
          <w:lang w:val="en-US"/>
        </w:rPr>
      </w:pPr>
      <w:bookmarkStart w:id="317" w:name="_Ref52218253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21</w:t>
      </w:r>
      <w:r>
        <w:rPr>
          <w:noProof/>
        </w:rPr>
        <w:fldChar w:fldCharType="end"/>
      </w:r>
      <w:bookmarkEnd w:id="317"/>
      <w:r w:rsidRPr="00D158EC">
        <w:rPr>
          <w:lang w:val="en-US"/>
        </w:rPr>
        <w:t>] Peng, J. P., Carpino, M. Finite Element Approach to the Prediction of Foil Bearing Rotor Dynamic Coefficients. J. Tribol 1997: 119(1): 85-90.</w:t>
      </w:r>
    </w:p>
    <w:p w14:paraId="1F28DA25" w14:textId="4873761D" w:rsidR="00C12484" w:rsidRPr="00D158EC" w:rsidRDefault="00C12484" w:rsidP="00C12484">
      <w:pPr>
        <w:pStyle w:val="Lgende"/>
        <w:rPr>
          <w:lang w:val="en-US"/>
        </w:rPr>
      </w:pPr>
      <w:bookmarkStart w:id="318" w:name="_Ref522182559"/>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22</w:t>
      </w:r>
      <w:r>
        <w:rPr>
          <w:noProof/>
        </w:rPr>
        <w:fldChar w:fldCharType="end"/>
      </w:r>
      <w:bookmarkEnd w:id="318"/>
      <w:r w:rsidRPr="00D158EC">
        <w:rPr>
          <w:lang w:val="en-US"/>
        </w:rPr>
        <w:t>] Carpino, M., Talmage, G. A Fully Coupled Finite Element Formulation for Elastically Supported Foil Journal Bearings. Tribology Transactions. 2003: 46(4): 560-565.</w:t>
      </w:r>
    </w:p>
    <w:p w14:paraId="7D4573FC" w14:textId="7DE0B9D9" w:rsidR="00C12484" w:rsidRPr="00D158EC" w:rsidRDefault="00C12484" w:rsidP="00C12484">
      <w:pPr>
        <w:pStyle w:val="Lgende"/>
        <w:rPr>
          <w:lang w:val="en-US"/>
        </w:rPr>
      </w:pPr>
      <w:bookmarkStart w:id="319" w:name="_Ref52218259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23</w:t>
      </w:r>
      <w:r>
        <w:rPr>
          <w:noProof/>
        </w:rPr>
        <w:fldChar w:fldCharType="end"/>
      </w:r>
      <w:bookmarkEnd w:id="319"/>
      <w:r w:rsidRPr="00D158EC">
        <w:rPr>
          <w:lang w:val="en-US"/>
        </w:rPr>
        <w:t>] Bruckner, R.J. Simulation and Modeling of the Hydrodynamic, Thermal and Structural Behavior of Foil Thrust Bearings. Doctoral Dissertation, Case Western Reserve University, Cleveland. 2004.</w:t>
      </w:r>
    </w:p>
    <w:p w14:paraId="6C7F93BD" w14:textId="5A87909F" w:rsidR="00C12484" w:rsidRPr="00D158EC" w:rsidRDefault="00C12484" w:rsidP="00C12484">
      <w:pPr>
        <w:pStyle w:val="Lgende"/>
        <w:rPr>
          <w:lang w:val="en-US"/>
        </w:rPr>
      </w:pPr>
      <w:bookmarkStart w:id="320" w:name="_Ref52218261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24</w:t>
      </w:r>
      <w:r>
        <w:rPr>
          <w:noProof/>
        </w:rPr>
        <w:fldChar w:fldCharType="end"/>
      </w:r>
      <w:bookmarkEnd w:id="320"/>
      <w:r w:rsidRPr="00D158EC">
        <w:rPr>
          <w:lang w:val="en-US"/>
        </w:rPr>
        <w:t>] San Andrés, L., Kim, T.H. Analysis of gas foil bearings integrating FE top foil models. Tribol. Int. 2009: 42(1): 111-120.</w:t>
      </w:r>
    </w:p>
    <w:p w14:paraId="7553A9FA" w14:textId="4EA41D49" w:rsidR="00C12484" w:rsidRPr="00D158EC" w:rsidRDefault="00C12484" w:rsidP="00C12484">
      <w:pPr>
        <w:pStyle w:val="Lgende"/>
        <w:rPr>
          <w:lang w:val="en-US"/>
        </w:rPr>
      </w:pPr>
      <w:bookmarkStart w:id="321" w:name="_Ref52218264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25</w:t>
      </w:r>
      <w:r>
        <w:rPr>
          <w:noProof/>
        </w:rPr>
        <w:fldChar w:fldCharType="end"/>
      </w:r>
      <w:bookmarkEnd w:id="321"/>
      <w:r w:rsidRPr="00D158EC">
        <w:rPr>
          <w:lang w:val="en-US"/>
        </w:rPr>
        <w:t>] Kim, D., Park, S. Hydrostatic Air Foil Bearings: Analytical and Experimental Investigations. Tribol. Int. 2009: 42(3): 413-425.</w:t>
      </w:r>
    </w:p>
    <w:p w14:paraId="25ACC073" w14:textId="74081FE0" w:rsidR="00C12484" w:rsidRPr="00D158EC" w:rsidRDefault="00C12484" w:rsidP="00C12484">
      <w:pPr>
        <w:pStyle w:val="Lgende"/>
        <w:rPr>
          <w:lang w:val="en-US"/>
        </w:rPr>
      </w:pPr>
      <w:bookmarkStart w:id="322" w:name="_Ref52218266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26</w:t>
      </w:r>
      <w:r>
        <w:rPr>
          <w:noProof/>
        </w:rPr>
        <w:fldChar w:fldCharType="end"/>
      </w:r>
      <w:bookmarkEnd w:id="322"/>
      <w:r w:rsidRPr="00D158EC">
        <w:rPr>
          <w:lang w:val="en-US"/>
        </w:rPr>
        <w:t>] Nielsen, B., Santos, I. F. Transient and steady state behavior of elasto-aerodynamic air foil bearings, considering bump foil compliance and top foil inertia and flexibility: A numerical investigation. Proc. IMechE. Part J: J. Eng. Tribol. 2017: 0(0):1-19.</w:t>
      </w:r>
    </w:p>
    <w:p w14:paraId="6F5FD384" w14:textId="1725B9BD" w:rsidR="00C12484" w:rsidRPr="00D158EC" w:rsidRDefault="00C12484" w:rsidP="00C12484">
      <w:pPr>
        <w:pStyle w:val="Lgende"/>
        <w:rPr>
          <w:lang w:val="en-US"/>
        </w:rPr>
      </w:pPr>
      <w:bookmarkStart w:id="323" w:name="_Ref52218268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27</w:t>
      </w:r>
      <w:r>
        <w:rPr>
          <w:noProof/>
        </w:rPr>
        <w:fldChar w:fldCharType="end"/>
      </w:r>
      <w:bookmarkEnd w:id="323"/>
      <w:r w:rsidRPr="00D158EC">
        <w:rPr>
          <w:lang w:val="en-US"/>
        </w:rPr>
        <w:t>] Leister, T., Baum, C., Seemann, W. Computational Analysis of Foil Air Journal Bearings Using a Runtime-efficient Segmented Foil Model. J. Fluids Eng. 2018: 140(2): 021115.</w:t>
      </w:r>
    </w:p>
    <w:p w14:paraId="4A4263B1" w14:textId="5AA36849" w:rsidR="00C12484" w:rsidRPr="00D158EC" w:rsidRDefault="00C12484" w:rsidP="00C12484">
      <w:pPr>
        <w:pStyle w:val="Lgende"/>
        <w:rPr>
          <w:lang w:val="en-US"/>
        </w:rPr>
      </w:pPr>
      <w:bookmarkStart w:id="324" w:name="_Ref52218526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28</w:t>
      </w:r>
      <w:r>
        <w:rPr>
          <w:noProof/>
        </w:rPr>
        <w:fldChar w:fldCharType="end"/>
      </w:r>
      <w:bookmarkEnd w:id="324"/>
      <w:r w:rsidRPr="00D158EC">
        <w:rPr>
          <w:lang w:val="en-US"/>
        </w:rPr>
        <w:t>] Le Lez, S., Arghir, M., Frêne, J. Static and Dynamic Characterization of a Bump-Type Foil Bearing Structure. J. Tribol 2007: 129(1): 75-83.</w:t>
      </w:r>
    </w:p>
    <w:p w14:paraId="6FF75723" w14:textId="5C6568A0" w:rsidR="00C12484" w:rsidRPr="00D158EC" w:rsidRDefault="00C12484" w:rsidP="00C12484">
      <w:pPr>
        <w:pStyle w:val="Lgende"/>
        <w:rPr>
          <w:lang w:val="en-US"/>
        </w:rPr>
      </w:pPr>
      <w:bookmarkStart w:id="325" w:name="_Ref52218607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29</w:t>
      </w:r>
      <w:r>
        <w:rPr>
          <w:noProof/>
        </w:rPr>
        <w:fldChar w:fldCharType="end"/>
      </w:r>
      <w:bookmarkEnd w:id="325"/>
      <w:r w:rsidRPr="00D158EC">
        <w:rPr>
          <w:lang w:val="en-US"/>
        </w:rPr>
        <w:t>] Feng, K., Kaneko, S. Analytical Model of Bump-Type Foil Bearings Using à Link-Spring Structure and a Finite-Element Shell Model. J. Tribol 2010 : 132(2) : 021706.</w:t>
      </w:r>
    </w:p>
    <w:p w14:paraId="7ED6D1BF" w14:textId="0AB54BEB" w:rsidR="00C12484" w:rsidRPr="00D158EC" w:rsidRDefault="00C12484" w:rsidP="00C12484">
      <w:pPr>
        <w:pStyle w:val="Lgende"/>
        <w:rPr>
          <w:lang w:val="en-US"/>
        </w:rPr>
      </w:pPr>
      <w:bookmarkStart w:id="326" w:name="_Ref52218290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30</w:t>
      </w:r>
      <w:r>
        <w:rPr>
          <w:noProof/>
        </w:rPr>
        <w:fldChar w:fldCharType="end"/>
      </w:r>
      <w:bookmarkEnd w:id="326"/>
      <w:r w:rsidRPr="00D158EC">
        <w:rPr>
          <w:lang w:val="en-US"/>
        </w:rPr>
        <w:t>] Roger Ku, C. P.,Heshmat, H. Compliant Foil Bearing Structural Stiffness Analysis-Part 1: Theoretical Model Including Strip and Variable Bump Foil Geometry. J. Tribol 1992: 114(2): 394-400.</w:t>
      </w:r>
    </w:p>
    <w:p w14:paraId="12398C4B" w14:textId="6EDA917C" w:rsidR="00C12484" w:rsidRPr="00D158EC" w:rsidRDefault="00C12484" w:rsidP="00C12484">
      <w:pPr>
        <w:pStyle w:val="Lgende"/>
        <w:rPr>
          <w:lang w:val="en-US"/>
        </w:rPr>
      </w:pPr>
      <w:bookmarkStart w:id="327" w:name="_Ref52218358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31</w:t>
      </w:r>
      <w:r>
        <w:rPr>
          <w:noProof/>
        </w:rPr>
        <w:fldChar w:fldCharType="end"/>
      </w:r>
      <w:bookmarkEnd w:id="327"/>
      <w:r w:rsidRPr="00D158EC">
        <w:rPr>
          <w:lang w:val="en-US"/>
        </w:rPr>
        <w:t>] Lee, D.-H., Kim, Y.-C., Kim, K.W. The static performance analysis of foil journal bearings considering three-dimensional shape of the foil structure. J. Tribol 2008: 130(3): 031102.</w:t>
      </w:r>
    </w:p>
    <w:p w14:paraId="44C7CF1F" w14:textId="303A5A4B" w:rsidR="00C12484" w:rsidRPr="00D158EC" w:rsidRDefault="00C12484" w:rsidP="00C12484">
      <w:pPr>
        <w:pStyle w:val="Lgende"/>
        <w:rPr>
          <w:lang w:val="en-US"/>
        </w:rPr>
      </w:pPr>
      <w:bookmarkStart w:id="328" w:name="_Ref52218360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32</w:t>
      </w:r>
      <w:r>
        <w:rPr>
          <w:noProof/>
        </w:rPr>
        <w:fldChar w:fldCharType="end"/>
      </w:r>
      <w:bookmarkEnd w:id="328"/>
      <w:r w:rsidRPr="00D158EC">
        <w:rPr>
          <w:lang w:val="en-US"/>
        </w:rPr>
        <w:t>] Lee, D.H., Kim, Y.C., Kim, K.W. The Dynamic Performance Analysis of Foil Journal Bearings Considering Coulomb Friction: Rotating Unbalance Response. Tribology Transactions 2009: 52(2): 146-156.</w:t>
      </w:r>
    </w:p>
    <w:p w14:paraId="4061A2BE" w14:textId="69BAC9F9" w:rsidR="00C12484" w:rsidRPr="00D158EC" w:rsidRDefault="00C12484" w:rsidP="00C12484">
      <w:pPr>
        <w:pStyle w:val="Lgende"/>
        <w:rPr>
          <w:lang w:val="en-US"/>
        </w:rPr>
      </w:pPr>
      <w:bookmarkStart w:id="329" w:name="_Ref52218363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33</w:t>
      </w:r>
      <w:r>
        <w:rPr>
          <w:noProof/>
        </w:rPr>
        <w:fldChar w:fldCharType="end"/>
      </w:r>
      <w:bookmarkEnd w:id="329"/>
      <w:r w:rsidRPr="00D158EC">
        <w:rPr>
          <w:lang w:val="en-US"/>
        </w:rPr>
        <w:t>] Lee, D.H., Kim, Y.C., Kim, K.W. The Effect of Coulomb Friction on the Static Performance of Foil Journal Bearings. Tribol. Int. 2010: 43(5-6): 1065-1072.</w:t>
      </w:r>
    </w:p>
    <w:p w14:paraId="7CAD1BA0" w14:textId="51FC202A" w:rsidR="00C12484" w:rsidRPr="00D158EC" w:rsidRDefault="00C12484" w:rsidP="00C12484">
      <w:pPr>
        <w:pStyle w:val="Lgende"/>
        <w:rPr>
          <w:lang w:val="en-US"/>
        </w:rPr>
      </w:pPr>
      <w:bookmarkStart w:id="330" w:name="_Ref522183691"/>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34</w:t>
      </w:r>
      <w:r>
        <w:rPr>
          <w:noProof/>
        </w:rPr>
        <w:fldChar w:fldCharType="end"/>
      </w:r>
      <w:bookmarkEnd w:id="330"/>
      <w:r w:rsidRPr="00D158EC">
        <w:rPr>
          <w:lang w:val="en-US"/>
        </w:rPr>
        <w:t>] Lehn, A., Mahner, M., Schweizer, B. Elasto-gasdynamic modeling of air foil thrust bearings with a two-dimensional shell model for top and bump foil. Tribol Int. 2015: 100: 48-59.</w:t>
      </w:r>
    </w:p>
    <w:p w14:paraId="1809C9B4" w14:textId="777A8481" w:rsidR="00C12484" w:rsidRPr="00D158EC" w:rsidRDefault="00C12484" w:rsidP="00C12484">
      <w:pPr>
        <w:pStyle w:val="Lgende"/>
        <w:rPr>
          <w:lang w:val="en-US"/>
        </w:rPr>
      </w:pPr>
      <w:bookmarkStart w:id="331" w:name="_Ref52218371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35</w:t>
      </w:r>
      <w:r>
        <w:rPr>
          <w:noProof/>
        </w:rPr>
        <w:fldChar w:fldCharType="end"/>
      </w:r>
      <w:bookmarkEnd w:id="331"/>
      <w:r w:rsidRPr="00D158EC">
        <w:rPr>
          <w:lang w:val="en-US"/>
        </w:rPr>
        <w:t>] Li, C., Du, J., Yao, Y. Modeling of a multi-layer foil gas thrust bearing and its load carrying mechanism study. Tribol. Int. 2017: 114: 172-185.</w:t>
      </w:r>
    </w:p>
    <w:p w14:paraId="4A8BCC8A" w14:textId="5676BF95" w:rsidR="00C12484" w:rsidRPr="00D158EC" w:rsidRDefault="00C12484" w:rsidP="00C12484">
      <w:pPr>
        <w:pStyle w:val="Lgende"/>
        <w:rPr>
          <w:lang w:val="en-US"/>
        </w:rPr>
      </w:pPr>
      <w:bookmarkStart w:id="332" w:name="_Ref52218372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36</w:t>
      </w:r>
      <w:r>
        <w:rPr>
          <w:noProof/>
        </w:rPr>
        <w:fldChar w:fldCharType="end"/>
      </w:r>
      <w:bookmarkEnd w:id="332"/>
      <w:r w:rsidRPr="00D158EC">
        <w:rPr>
          <w:lang w:val="en-US"/>
        </w:rPr>
        <w:t>] Barzem, L., Bou-Said, B., Rocchi, J., Grau, G. Aero-elastic bearing effects on rotor dynamics: a numerical analysis. Lubrication Science 2013: 25: 463-478.</w:t>
      </w:r>
    </w:p>
    <w:p w14:paraId="7032B547" w14:textId="56E87DD1" w:rsidR="00C12484" w:rsidRPr="00D158EC" w:rsidRDefault="00C12484" w:rsidP="00C12484">
      <w:pPr>
        <w:pStyle w:val="Lgende"/>
        <w:rPr>
          <w:lang w:val="en-US"/>
        </w:rPr>
      </w:pPr>
      <w:bookmarkStart w:id="333" w:name="_Ref52218374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37</w:t>
      </w:r>
      <w:r>
        <w:rPr>
          <w:noProof/>
        </w:rPr>
        <w:fldChar w:fldCharType="end"/>
      </w:r>
      <w:bookmarkEnd w:id="333"/>
      <w:r w:rsidRPr="00D158EC">
        <w:rPr>
          <w:lang w:val="en-US"/>
        </w:rPr>
        <w:t>] Kalker, JJ. Three Dimensional Elastic Bodies in Rolling Contact. Kluwer academics Publisher, London 1990: 314.</w:t>
      </w:r>
    </w:p>
    <w:p w14:paraId="64615B41" w14:textId="6B8A5DA5" w:rsidR="00C12484" w:rsidRPr="00D158EC" w:rsidRDefault="00C12484" w:rsidP="00C12484">
      <w:pPr>
        <w:pStyle w:val="Lgende"/>
        <w:rPr>
          <w:lang w:val="en-US"/>
        </w:rPr>
      </w:pPr>
      <w:bookmarkStart w:id="334" w:name="_Ref52218377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38</w:t>
      </w:r>
      <w:r>
        <w:rPr>
          <w:noProof/>
        </w:rPr>
        <w:fldChar w:fldCharType="end"/>
      </w:r>
      <w:bookmarkEnd w:id="334"/>
      <w:r w:rsidRPr="00D158EC">
        <w:rPr>
          <w:lang w:val="en-US"/>
        </w:rPr>
        <w:t>] Larsen, J.S., Varela, A.C., Santos, I.F. Numerical and experimental investigation of bump foil mechanical behavior. Tribol. Int. 2014: 74: 46-56.</w:t>
      </w:r>
    </w:p>
    <w:p w14:paraId="05F6AD33" w14:textId="4A44CD6E" w:rsidR="00362C36" w:rsidRDefault="00C12484" w:rsidP="00362C36">
      <w:pPr>
        <w:pStyle w:val="Lgende"/>
        <w:rPr>
          <w:lang w:val="en-US"/>
        </w:rPr>
      </w:pPr>
      <w:bookmarkStart w:id="335" w:name="_Ref52220269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39</w:t>
      </w:r>
      <w:r>
        <w:rPr>
          <w:noProof/>
        </w:rPr>
        <w:fldChar w:fldCharType="end"/>
      </w:r>
      <w:bookmarkEnd w:id="335"/>
      <w:r w:rsidRPr="00D158EC">
        <w:rPr>
          <w:lang w:val="en-US"/>
        </w:rPr>
        <w:t>] Lee, D.H., Kim, Y.C., Kim, K.W. The effect of Coulomb friction on the static performance of foil journal bearings. Tribology International. 2010: 43: 1065-1072.</w:t>
      </w:r>
      <w:bookmarkStart w:id="336" w:name="_Ref522184063"/>
    </w:p>
    <w:p w14:paraId="635F362C" w14:textId="2CED1359" w:rsidR="00362C36" w:rsidRPr="00362C36" w:rsidRDefault="00362C36" w:rsidP="00362C36">
      <w:pPr>
        <w:pStyle w:val="Lgende"/>
        <w:rPr>
          <w:lang w:val="en-US"/>
        </w:rPr>
      </w:pPr>
      <w:bookmarkStart w:id="337" w:name="_Ref528154594"/>
      <w:r w:rsidRPr="0001634E">
        <w:rPr>
          <w:lang w:val="en-US"/>
        </w:rPr>
        <w:t>[</w:t>
      </w:r>
      <w:r w:rsidR="00740335">
        <w:rPr>
          <w:noProof/>
        </w:rPr>
        <w:fldChar w:fldCharType="begin"/>
      </w:r>
      <w:r w:rsidR="00740335" w:rsidRPr="0001634E">
        <w:rPr>
          <w:noProof/>
          <w:lang w:val="en-US"/>
        </w:rPr>
        <w:instrText xml:space="preserve"> SEQ [ \* ARABIC </w:instrText>
      </w:r>
      <w:r w:rsidR="00740335">
        <w:rPr>
          <w:noProof/>
        </w:rPr>
        <w:fldChar w:fldCharType="separate"/>
      </w:r>
      <w:r w:rsidR="009D4609">
        <w:rPr>
          <w:noProof/>
          <w:lang w:val="en-US"/>
        </w:rPr>
        <w:t>40</w:t>
      </w:r>
      <w:r w:rsidR="00740335">
        <w:rPr>
          <w:noProof/>
        </w:rPr>
        <w:fldChar w:fldCharType="end"/>
      </w:r>
      <w:bookmarkEnd w:id="337"/>
      <w:r w:rsidRPr="0001634E">
        <w:rPr>
          <w:lang w:val="en-US"/>
        </w:rPr>
        <w:t xml:space="preserve">] </w:t>
      </w:r>
      <w:r w:rsidRPr="00D158EC">
        <w:rPr>
          <w:lang w:val="en-US"/>
        </w:rPr>
        <w:t>Temis, Y.M., Temis, M.Y., Meshcheryakov, A.B. Gas-dynamics Foil Bearing Model. J. Friction and Wear. 2011: 32(3): 212-220.</w:t>
      </w:r>
    </w:p>
    <w:p w14:paraId="56AE1C1C" w14:textId="1E541AB0" w:rsidR="00C12484" w:rsidRPr="00D158EC" w:rsidRDefault="00C12484" w:rsidP="00C12484">
      <w:pPr>
        <w:pStyle w:val="Lgende"/>
        <w:rPr>
          <w:lang w:val="en-US"/>
        </w:rPr>
      </w:pPr>
      <w:bookmarkStart w:id="338" w:name="_Ref522184082"/>
      <w:bookmarkEnd w:id="336"/>
      <w:r w:rsidRPr="00D158EC">
        <w:rPr>
          <w:lang w:val="en-US"/>
        </w:rPr>
        <w:lastRenderedPageBreak/>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41</w:t>
      </w:r>
      <w:r>
        <w:rPr>
          <w:noProof/>
        </w:rPr>
        <w:fldChar w:fldCharType="end"/>
      </w:r>
      <w:bookmarkEnd w:id="338"/>
      <w:r w:rsidRPr="00D158EC">
        <w:rPr>
          <w:lang w:val="en-US"/>
        </w:rPr>
        <w:t>] Liu, J., Du, F. Simulation of Compliant Bump Foil Journal Bearing Using Coupled Reynolds Equation and Finite Element Model Method. Advanced Materials Research 2012: 479-481: 2499-2503.</w:t>
      </w:r>
    </w:p>
    <w:p w14:paraId="70794E1D" w14:textId="311651E5" w:rsidR="00C12484" w:rsidRPr="00D158EC" w:rsidRDefault="00C12484" w:rsidP="00C12484">
      <w:pPr>
        <w:pStyle w:val="Lgende"/>
        <w:rPr>
          <w:lang w:val="en-US"/>
        </w:rPr>
      </w:pPr>
      <w:bookmarkStart w:id="339" w:name="_Ref52221104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42</w:t>
      </w:r>
      <w:r>
        <w:rPr>
          <w:noProof/>
        </w:rPr>
        <w:fldChar w:fldCharType="end"/>
      </w:r>
      <w:bookmarkEnd w:id="339"/>
      <w:r w:rsidRPr="00D158EC">
        <w:rPr>
          <w:lang w:val="en-US"/>
        </w:rPr>
        <w:t>] Zywica, G. The dynamic performance analysis of the foil bearing structure. Acta Mechanica at Automatica. 2013 : 7(1).</w:t>
      </w:r>
    </w:p>
    <w:p w14:paraId="78B6969C" w14:textId="45427FB5" w:rsidR="00C12484" w:rsidRPr="00E873EA" w:rsidRDefault="00C12484" w:rsidP="00C12484">
      <w:pPr>
        <w:pStyle w:val="Lgende"/>
        <w:rPr>
          <w:lang w:val="en-US"/>
        </w:rPr>
      </w:pPr>
      <w:bookmarkStart w:id="340" w:name="_Ref52218410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43</w:t>
      </w:r>
      <w:r>
        <w:rPr>
          <w:noProof/>
        </w:rPr>
        <w:fldChar w:fldCharType="end"/>
      </w:r>
      <w:bookmarkEnd w:id="340"/>
      <w:r w:rsidRPr="00D158EC">
        <w:rPr>
          <w:lang w:val="en-US"/>
        </w:rPr>
        <w:t xml:space="preserve">] Fatu, A., Arghir, M. Numerical Analysis of the Impact of Manufacturing Errors on the Structural Stiffness of Foil Bearings, J. Eng. </w:t>
      </w:r>
      <w:r w:rsidRPr="00E873EA">
        <w:rPr>
          <w:lang w:val="en-US"/>
        </w:rPr>
        <w:t>Gas Turbines Power 2018: 140(4): 041506.</w:t>
      </w:r>
    </w:p>
    <w:p w14:paraId="0FBCC40E" w14:textId="3813F739" w:rsidR="00C12484" w:rsidRPr="00D158EC" w:rsidRDefault="00C12484" w:rsidP="00C12484">
      <w:pPr>
        <w:pStyle w:val="Lgende"/>
        <w:rPr>
          <w:lang w:val="en-US"/>
        </w:rPr>
      </w:pPr>
      <w:bookmarkStart w:id="341" w:name="_Ref52218521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44</w:t>
      </w:r>
      <w:r>
        <w:rPr>
          <w:noProof/>
        </w:rPr>
        <w:fldChar w:fldCharType="end"/>
      </w:r>
      <w:bookmarkEnd w:id="341"/>
      <w:r w:rsidRPr="00D158EC">
        <w:rPr>
          <w:lang w:val="en-US"/>
        </w:rPr>
        <w:t>] Le Lez, S., Arghir, M., Frêne, J. A New Bump-Type Foil Bearing Structure Analytical Model. J. Eng Gas Turbines Power 2007: 129(4): 1047-1057.</w:t>
      </w:r>
    </w:p>
    <w:p w14:paraId="57B9F76B" w14:textId="36AAD2C7" w:rsidR="00C12484" w:rsidRPr="00D158EC" w:rsidRDefault="00C12484" w:rsidP="00C12484">
      <w:pPr>
        <w:pStyle w:val="Lgende"/>
        <w:rPr>
          <w:lang w:val="en-US"/>
        </w:rPr>
      </w:pPr>
      <w:bookmarkStart w:id="342" w:name="_Ref52218524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45</w:t>
      </w:r>
      <w:r>
        <w:rPr>
          <w:noProof/>
        </w:rPr>
        <w:fldChar w:fldCharType="end"/>
      </w:r>
      <w:bookmarkEnd w:id="342"/>
      <w:r w:rsidRPr="00D158EC">
        <w:rPr>
          <w:lang w:val="en-US"/>
        </w:rPr>
        <w:t>] Petrov, E.P., Ewins, D.J. Generic Friction Models for Time-Domain Vibration Analysis of Bladed Disks. J. of Turbomachinery 2004: 126(4): 184-192.</w:t>
      </w:r>
    </w:p>
    <w:p w14:paraId="1455B5C4" w14:textId="21BA851B" w:rsidR="00C12484" w:rsidRPr="00D158EC" w:rsidRDefault="00C12484" w:rsidP="00C12484">
      <w:pPr>
        <w:pStyle w:val="Lgende"/>
        <w:rPr>
          <w:lang w:val="en-US"/>
        </w:rPr>
      </w:pPr>
      <w:bookmarkStart w:id="343" w:name="_Ref522185279"/>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46</w:t>
      </w:r>
      <w:r>
        <w:rPr>
          <w:noProof/>
        </w:rPr>
        <w:fldChar w:fldCharType="end"/>
      </w:r>
      <w:bookmarkEnd w:id="343"/>
      <w:r w:rsidRPr="00D158EC">
        <w:rPr>
          <w:lang w:val="en-US"/>
        </w:rPr>
        <w:t>] Le Lez, S., Arghir, M., Frêne, J. A Dynamic Model for Dissipative Structures Used in Bump-Type Foil Bearings. Tribol. Trans. 2009: 51(5): 562-572.</w:t>
      </w:r>
    </w:p>
    <w:p w14:paraId="372AD747" w14:textId="3CC0D1A2" w:rsidR="00C12484" w:rsidRPr="00D158EC" w:rsidRDefault="00C12484" w:rsidP="00C12484">
      <w:pPr>
        <w:pStyle w:val="Lgende"/>
        <w:rPr>
          <w:lang w:val="en-US"/>
        </w:rPr>
      </w:pPr>
      <w:bookmarkStart w:id="344" w:name="_Ref522186770"/>
      <w:bookmarkStart w:id="345" w:name="_Ref52244854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47</w:t>
      </w:r>
      <w:r>
        <w:rPr>
          <w:noProof/>
        </w:rPr>
        <w:fldChar w:fldCharType="end"/>
      </w:r>
      <w:bookmarkEnd w:id="344"/>
      <w:bookmarkEnd w:id="345"/>
      <w:r w:rsidRPr="00D158EC">
        <w:rPr>
          <w:lang w:val="en-US"/>
        </w:rPr>
        <w:t>] Hryniewicz, P., Wodtke, M., Olszewski, A., Rzadkowski, R. Structural Properties of Foil Bearings : A Closed Form Solution Validated with Finite Element Analysis. Tribology Transactions 2009: 52(4): 435-446.</w:t>
      </w:r>
    </w:p>
    <w:p w14:paraId="019185AE" w14:textId="3C34163A" w:rsidR="00C12484" w:rsidRPr="00D158EC" w:rsidRDefault="00C12484" w:rsidP="00C12484">
      <w:pPr>
        <w:pStyle w:val="Lgende"/>
        <w:rPr>
          <w:lang w:val="en-US"/>
        </w:rPr>
      </w:pPr>
      <w:bookmarkStart w:id="346" w:name="_Ref52218680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48</w:t>
      </w:r>
      <w:r>
        <w:rPr>
          <w:noProof/>
        </w:rPr>
        <w:fldChar w:fldCharType="end"/>
      </w:r>
      <w:bookmarkEnd w:id="346"/>
      <w:r w:rsidRPr="00D158EC">
        <w:rPr>
          <w:lang w:val="en-US"/>
        </w:rPr>
        <w:t>] Gad, A.M., Kaneko, S. A New Structural Stiffness Model for Bump-Type Foil Bearings: Application to Generation II Gas Lubricated Foil Thrust Bearing. J. Tribol; 2014: 136(4): 041701.</w:t>
      </w:r>
    </w:p>
    <w:p w14:paraId="46C2113E" w14:textId="3EADD1F0" w:rsidR="00C12484" w:rsidRPr="00D158EC" w:rsidRDefault="00C12484" w:rsidP="00C12484">
      <w:pPr>
        <w:pStyle w:val="Lgende"/>
        <w:rPr>
          <w:lang w:val="en-US"/>
        </w:rPr>
      </w:pPr>
      <w:bookmarkStart w:id="347" w:name="_Ref52218682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49</w:t>
      </w:r>
      <w:r>
        <w:rPr>
          <w:noProof/>
        </w:rPr>
        <w:fldChar w:fldCharType="end"/>
      </w:r>
      <w:bookmarkEnd w:id="347"/>
      <w:r w:rsidRPr="00D158EC">
        <w:rPr>
          <w:lang w:val="en-US"/>
        </w:rPr>
        <w:t>] Hoffmann, R., Munz, O., Pronobis, T., Barth, E., Liebich, R. A valid method of gas foil bearing parameter estimation: A model anchored on experimental data. J. Mechanical Engineering Science 2016: 0(0): 1-18.</w:t>
      </w:r>
    </w:p>
    <w:p w14:paraId="1E1C57BC" w14:textId="27DBB551" w:rsidR="00C12484" w:rsidRPr="00D158EC" w:rsidRDefault="00C12484" w:rsidP="00C12484">
      <w:pPr>
        <w:pStyle w:val="Lgende"/>
        <w:rPr>
          <w:lang w:val="en-US"/>
        </w:rPr>
      </w:pPr>
      <w:bookmarkStart w:id="348" w:name="_Ref52218681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50</w:t>
      </w:r>
      <w:r>
        <w:rPr>
          <w:noProof/>
        </w:rPr>
        <w:fldChar w:fldCharType="end"/>
      </w:r>
      <w:bookmarkEnd w:id="348"/>
      <w:r w:rsidRPr="00D158EC">
        <w:rPr>
          <w:lang w:val="en-US"/>
        </w:rPr>
        <w:t>] Von Osmanski, S., Larsen, J.S., Santos, I.F. A fully coupled air foil bearing model considering friction – Theory &amp; experiment. J. of Sound and Vibration 2017: 400: 660-679.</w:t>
      </w:r>
    </w:p>
    <w:p w14:paraId="405E8EEE" w14:textId="33357F73" w:rsidR="00C12484" w:rsidRPr="00D158EC" w:rsidRDefault="00C12484" w:rsidP="00C12484">
      <w:pPr>
        <w:pStyle w:val="Lgende"/>
        <w:rPr>
          <w:lang w:val="en-US"/>
        </w:rPr>
      </w:pPr>
      <w:bookmarkStart w:id="349" w:name="_Ref52254865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51</w:t>
      </w:r>
      <w:r>
        <w:rPr>
          <w:noProof/>
        </w:rPr>
        <w:fldChar w:fldCharType="end"/>
      </w:r>
      <w:bookmarkEnd w:id="349"/>
      <w:r w:rsidRPr="00D158EC">
        <w:rPr>
          <w:lang w:val="en-US"/>
        </w:rPr>
        <w:t>] Larsen, J.S. Nonlinear Analysis of Rotors Supported by Air Foil Journal Bearings-Theory &amp; Experiments. PhD Thesis, Danemark Technical University, Department of Mechanical Engineering. 2014.</w:t>
      </w:r>
    </w:p>
    <w:p w14:paraId="069E0CD1" w14:textId="017642D4" w:rsidR="00C12484" w:rsidRPr="00D158EC" w:rsidRDefault="00C12484" w:rsidP="00C12484">
      <w:pPr>
        <w:pStyle w:val="Lgende"/>
        <w:rPr>
          <w:lang w:val="en-US"/>
        </w:rPr>
      </w:pPr>
      <w:bookmarkStart w:id="350" w:name="_Ref52218774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52</w:t>
      </w:r>
      <w:r>
        <w:rPr>
          <w:noProof/>
        </w:rPr>
        <w:fldChar w:fldCharType="end"/>
      </w:r>
      <w:bookmarkEnd w:id="350"/>
      <w:r w:rsidRPr="00D158EC">
        <w:rPr>
          <w:lang w:val="en-US"/>
        </w:rPr>
        <w:t>] Shalash, K., Schiffmann, J. On the manufacturing of compliant foil bearings. J. Manufacturing Procecesses. 2017: 25 : 357-368.</w:t>
      </w:r>
    </w:p>
    <w:p w14:paraId="785E64EC" w14:textId="5A86F125" w:rsidR="00C12484" w:rsidRDefault="00C12484" w:rsidP="00C12484">
      <w:pPr>
        <w:pStyle w:val="Lgende"/>
        <w:rPr>
          <w:noProof/>
        </w:rPr>
      </w:pPr>
      <w:bookmarkStart w:id="351" w:name="_Ref52218800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53</w:t>
      </w:r>
      <w:r>
        <w:rPr>
          <w:noProof/>
        </w:rPr>
        <w:fldChar w:fldCharType="end"/>
      </w:r>
      <w:bookmarkEnd w:id="351"/>
      <w:r w:rsidRPr="00D158EC">
        <w:rPr>
          <w:lang w:val="en-US"/>
        </w:rPr>
        <w:t xml:space="preserve">] Shalash, K., Schiffmann, J. Comparative Evaluation of Foil Bearings with Different Compliant Structures for Improved Manufacturability. Proceedings of ASME Turbo Expo: Turbine Technical Conference and Exposition. </w:t>
      </w:r>
      <w:r>
        <w:t>2017: GT</w:t>
      </w:r>
      <w:r>
        <w:rPr>
          <w:noProof/>
        </w:rPr>
        <w:t>2017-63615.</w:t>
      </w:r>
    </w:p>
    <w:p w14:paraId="58529803" w14:textId="275FF8FE" w:rsidR="00C12484" w:rsidRPr="000177F9" w:rsidRDefault="00C12484" w:rsidP="00C12484">
      <w:pPr>
        <w:pStyle w:val="Lgende"/>
        <w:rPr>
          <w:lang w:val="en-US"/>
        </w:rPr>
      </w:pPr>
      <w:bookmarkStart w:id="352" w:name="_Ref522802103"/>
      <w:r>
        <w:t>[</w:t>
      </w:r>
      <w:r>
        <w:rPr>
          <w:noProof/>
        </w:rPr>
        <w:fldChar w:fldCharType="begin"/>
      </w:r>
      <w:r>
        <w:rPr>
          <w:noProof/>
        </w:rPr>
        <w:instrText xml:space="preserve"> SEQ [ \* ARABIC </w:instrText>
      </w:r>
      <w:r>
        <w:rPr>
          <w:noProof/>
        </w:rPr>
        <w:fldChar w:fldCharType="separate"/>
      </w:r>
      <w:r w:rsidR="009D4609">
        <w:rPr>
          <w:noProof/>
        </w:rPr>
        <w:t>54</w:t>
      </w:r>
      <w:r>
        <w:rPr>
          <w:noProof/>
        </w:rPr>
        <w:fldChar w:fldCharType="end"/>
      </w:r>
      <w:bookmarkEnd w:id="352"/>
      <w:r>
        <w:t xml:space="preserve">] Barzem, L. Analyse théorique et expérimentale de la dynamique de rotor sur paliers à feuilles lubrifié par l’air. 2011. </w:t>
      </w:r>
      <w:r w:rsidRPr="000177F9">
        <w:rPr>
          <w:lang w:val="en-US"/>
        </w:rPr>
        <w:t>Thèse soutenue au LaMCoS, Lyon.</w:t>
      </w:r>
    </w:p>
    <w:p w14:paraId="739E82AE" w14:textId="0FF30812" w:rsidR="00C12484" w:rsidRPr="00D158EC" w:rsidRDefault="00C12484" w:rsidP="00C12484">
      <w:pPr>
        <w:pStyle w:val="Lgende"/>
        <w:rPr>
          <w:lang w:val="en-US"/>
        </w:rPr>
      </w:pPr>
      <w:bookmarkStart w:id="353" w:name="_Ref52280817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55</w:t>
      </w:r>
      <w:r>
        <w:rPr>
          <w:noProof/>
        </w:rPr>
        <w:fldChar w:fldCharType="end"/>
      </w:r>
      <w:bookmarkEnd w:id="353"/>
      <w:r w:rsidRPr="00D158EC">
        <w:rPr>
          <w:lang w:val="en-US"/>
        </w:rPr>
        <w:t>] Constantinescu, V. Analysis of Bearings Operating in Turbulent Regime. Journal Basic Eng. 1962 : 82 : 139-159.</w:t>
      </w:r>
    </w:p>
    <w:p w14:paraId="23083404" w14:textId="1E967247" w:rsidR="00C12484" w:rsidRPr="00D158EC" w:rsidRDefault="00C12484" w:rsidP="00C12484">
      <w:pPr>
        <w:pStyle w:val="Lgende"/>
        <w:rPr>
          <w:lang w:val="en-US"/>
        </w:rPr>
      </w:pPr>
      <w:bookmarkStart w:id="354" w:name="_Ref52280825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56</w:t>
      </w:r>
      <w:r>
        <w:rPr>
          <w:noProof/>
        </w:rPr>
        <w:fldChar w:fldCharType="end"/>
      </w:r>
      <w:bookmarkEnd w:id="354"/>
      <w:r w:rsidRPr="00D158EC">
        <w:rPr>
          <w:lang w:val="en-US"/>
        </w:rPr>
        <w:t>] Ng, C., Pan, C. A Linearized Turbulent Lubrication Theory Analysed from Law of Wall, Taking into Account Turbulent Shear Flow. Journal of Basic Eng. 1965 : 87 : 675-682.</w:t>
      </w:r>
    </w:p>
    <w:p w14:paraId="0CC03906" w14:textId="5526CC71" w:rsidR="00C12484" w:rsidRPr="000177F9" w:rsidRDefault="00C12484" w:rsidP="00C12484">
      <w:pPr>
        <w:pStyle w:val="Lgende"/>
        <w:rPr>
          <w:lang w:val="en-US"/>
        </w:rPr>
      </w:pPr>
      <w:bookmarkStart w:id="355" w:name="_Ref52280829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57</w:t>
      </w:r>
      <w:r>
        <w:rPr>
          <w:noProof/>
        </w:rPr>
        <w:fldChar w:fldCharType="end"/>
      </w:r>
      <w:bookmarkEnd w:id="355"/>
      <w:r w:rsidRPr="00D158EC">
        <w:rPr>
          <w:lang w:val="en-US"/>
        </w:rPr>
        <w:t xml:space="preserve">] Elrod, H., Ng, C. A Theory for Turbulent Films and its Application to bearings. </w:t>
      </w:r>
      <w:r w:rsidRPr="000177F9">
        <w:rPr>
          <w:lang w:val="en-US"/>
        </w:rPr>
        <w:t>Journal of Lubr. Technol. 1967 : 86 : 346-362.</w:t>
      </w:r>
    </w:p>
    <w:p w14:paraId="45585E2A" w14:textId="620C5B33" w:rsidR="00C12484" w:rsidRPr="00D158EC" w:rsidRDefault="00C12484" w:rsidP="00C12484">
      <w:pPr>
        <w:pStyle w:val="Lgende"/>
        <w:rPr>
          <w:lang w:val="en-US"/>
        </w:rPr>
      </w:pPr>
      <w:bookmarkStart w:id="356" w:name="_Ref52281045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58</w:t>
      </w:r>
      <w:r>
        <w:rPr>
          <w:noProof/>
        </w:rPr>
        <w:fldChar w:fldCharType="end"/>
      </w:r>
      <w:bookmarkEnd w:id="356"/>
      <w:r w:rsidRPr="00D158EC">
        <w:rPr>
          <w:lang w:val="en-US"/>
        </w:rPr>
        <w:t>] Carpino, M., Talmage, G. A fully Coupled Finite Element Formulation for Elastically Supported Foil Journal Bearings. Tribology Transactions. 2003 : 46 : 560-565.</w:t>
      </w:r>
    </w:p>
    <w:p w14:paraId="6A2159EE" w14:textId="7EB81DE0" w:rsidR="00C12484" w:rsidRPr="00D158EC" w:rsidRDefault="00C12484" w:rsidP="00C12484">
      <w:pPr>
        <w:pStyle w:val="Lgende"/>
        <w:rPr>
          <w:lang w:val="en-US"/>
        </w:rPr>
      </w:pPr>
      <w:bookmarkStart w:id="357" w:name="_Ref52219365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59</w:t>
      </w:r>
      <w:r>
        <w:rPr>
          <w:noProof/>
        </w:rPr>
        <w:fldChar w:fldCharType="end"/>
      </w:r>
      <w:bookmarkEnd w:id="357"/>
      <w:r w:rsidRPr="00D158EC">
        <w:rPr>
          <w:lang w:val="en-US"/>
        </w:rPr>
        <w:t>] Huo, Z., Feng, K., Liu, T., Lyu, P., Zhang, T., Nonlinear dynamic analysis of rigid rotor supported by gas foil bearings: Effects of gas film and foil structure on subsynchronous vibrations. Mechanical Systems and Signal Proceeding. 2018 : 107 : 549-566.</w:t>
      </w:r>
    </w:p>
    <w:p w14:paraId="1C83F626" w14:textId="763DEFD7" w:rsidR="00C12484" w:rsidRDefault="00C12484" w:rsidP="00C12484">
      <w:pPr>
        <w:pStyle w:val="Lgende"/>
      </w:pPr>
      <w:bookmarkStart w:id="358" w:name="_Ref522784769"/>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60</w:t>
      </w:r>
      <w:r>
        <w:rPr>
          <w:noProof/>
        </w:rPr>
        <w:fldChar w:fldCharType="end"/>
      </w:r>
      <w:bookmarkEnd w:id="358"/>
      <w:r w:rsidRPr="00D158EC">
        <w:rPr>
          <w:lang w:val="en-US"/>
        </w:rPr>
        <w:t xml:space="preserve">] Schweizer, B., Sievet, M. Nonlinear oscillations of automotuve turbocharger. </w:t>
      </w:r>
      <w:r>
        <w:t>Journal of Sound and Vibration. 2009 : 321 : 3-5 : 955-975.</w:t>
      </w:r>
    </w:p>
    <w:p w14:paraId="0D86DEDC" w14:textId="3092E4AA" w:rsidR="00C12484" w:rsidRDefault="00C12484" w:rsidP="00C12484">
      <w:pPr>
        <w:pStyle w:val="Lgende"/>
      </w:pPr>
      <w:bookmarkStart w:id="359" w:name="_Ref522789481"/>
      <w:r>
        <w:lastRenderedPageBreak/>
        <w:t>[</w:t>
      </w:r>
      <w:r>
        <w:rPr>
          <w:noProof/>
        </w:rPr>
        <w:fldChar w:fldCharType="begin"/>
      </w:r>
      <w:r>
        <w:rPr>
          <w:noProof/>
        </w:rPr>
        <w:instrText xml:space="preserve"> SEQ [ \* ARABIC </w:instrText>
      </w:r>
      <w:r>
        <w:rPr>
          <w:noProof/>
        </w:rPr>
        <w:fldChar w:fldCharType="separate"/>
      </w:r>
      <w:r w:rsidR="009D4609">
        <w:rPr>
          <w:noProof/>
        </w:rPr>
        <w:t>61</w:t>
      </w:r>
      <w:r>
        <w:rPr>
          <w:noProof/>
        </w:rPr>
        <w:fldChar w:fldCharType="end"/>
      </w:r>
      <w:bookmarkEnd w:id="359"/>
      <w:r>
        <w:t>] Balducchi, F. Analyse expérimentale des paliers et des butées aérodynamiques à fe</w:t>
      </w:r>
      <w:r w:rsidR="00262955">
        <w:t>uilles. 2006. Thèse soutenue à l’Université de Poitiers</w:t>
      </w:r>
      <w:r>
        <w:t>, Poitiers.</w:t>
      </w:r>
    </w:p>
    <w:p w14:paraId="0A20433D" w14:textId="14A29A17" w:rsidR="00C12484" w:rsidRPr="00B14393" w:rsidRDefault="00C12484" w:rsidP="00C12484">
      <w:pPr>
        <w:pStyle w:val="Lgende"/>
      </w:pPr>
      <w:bookmarkStart w:id="360" w:name="_Ref522868385"/>
      <w:r>
        <w:t>[</w:t>
      </w:r>
      <w:r>
        <w:rPr>
          <w:noProof/>
        </w:rPr>
        <w:fldChar w:fldCharType="begin"/>
      </w:r>
      <w:r>
        <w:rPr>
          <w:noProof/>
        </w:rPr>
        <w:instrText xml:space="preserve"> SEQ [ \* ARABIC </w:instrText>
      </w:r>
      <w:r>
        <w:rPr>
          <w:noProof/>
        </w:rPr>
        <w:fldChar w:fldCharType="separate"/>
      </w:r>
      <w:r w:rsidR="009D4609">
        <w:rPr>
          <w:noProof/>
        </w:rPr>
        <w:t>62</w:t>
      </w:r>
      <w:r>
        <w:rPr>
          <w:noProof/>
        </w:rPr>
        <w:fldChar w:fldCharType="end"/>
      </w:r>
      <w:bookmarkEnd w:id="360"/>
      <w:r>
        <w:t xml:space="preserve">] Le Lez, S. Caractéristiques statiques et dynamiques des paliers à feuilles. </w:t>
      </w:r>
      <w:r w:rsidRPr="00B14393">
        <w:t xml:space="preserve">2007. Thèse soutenue à </w:t>
      </w:r>
      <w:r w:rsidR="00262955" w:rsidRPr="00B14393">
        <w:t>l’Université de Poitiers</w:t>
      </w:r>
      <w:r w:rsidRPr="00B14393">
        <w:t>, Poitiers.</w:t>
      </w:r>
    </w:p>
    <w:p w14:paraId="12C0402C" w14:textId="235F5DAC" w:rsidR="00C12484" w:rsidRPr="00F865FC" w:rsidRDefault="00C12484" w:rsidP="00C12484">
      <w:pPr>
        <w:pStyle w:val="Lgende"/>
        <w:rPr>
          <w:lang w:val="en-US"/>
        </w:rPr>
      </w:pPr>
      <w:bookmarkStart w:id="361" w:name="_Ref522790786"/>
      <w:r w:rsidRPr="00B14393">
        <w:t>[</w:t>
      </w:r>
      <w:r>
        <w:rPr>
          <w:noProof/>
        </w:rPr>
        <w:fldChar w:fldCharType="begin"/>
      </w:r>
      <w:r w:rsidRPr="00B14393">
        <w:rPr>
          <w:noProof/>
        </w:rPr>
        <w:instrText xml:space="preserve"> SEQ [ \* ARABIC </w:instrText>
      </w:r>
      <w:r>
        <w:rPr>
          <w:noProof/>
        </w:rPr>
        <w:fldChar w:fldCharType="separate"/>
      </w:r>
      <w:r w:rsidR="009D4609">
        <w:rPr>
          <w:noProof/>
        </w:rPr>
        <w:t>63</w:t>
      </w:r>
      <w:r>
        <w:rPr>
          <w:noProof/>
        </w:rPr>
        <w:fldChar w:fldCharType="end"/>
      </w:r>
      <w:bookmarkEnd w:id="361"/>
      <w:r w:rsidRPr="00B14393">
        <w:t xml:space="preserve">] Muszynska, A. Rotordynamics. </w:t>
      </w:r>
      <w:r w:rsidRPr="00F865FC">
        <w:rPr>
          <w:lang w:val="en-US"/>
        </w:rPr>
        <w:t>2005. Taylor &amp; Francis Group, New York.</w:t>
      </w:r>
    </w:p>
    <w:p w14:paraId="746A969F" w14:textId="421B145A" w:rsidR="00C12484" w:rsidRPr="00D158EC" w:rsidRDefault="00C12484" w:rsidP="00C12484">
      <w:pPr>
        <w:pStyle w:val="Lgende"/>
        <w:rPr>
          <w:lang w:val="en-US"/>
        </w:rPr>
      </w:pPr>
      <w:bookmarkStart w:id="362" w:name="_Ref52279022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64</w:t>
      </w:r>
      <w:r>
        <w:rPr>
          <w:noProof/>
        </w:rPr>
        <w:fldChar w:fldCharType="end"/>
      </w:r>
      <w:bookmarkEnd w:id="362"/>
      <w:r w:rsidRPr="00D158EC">
        <w:rPr>
          <w:lang w:val="en-US"/>
        </w:rPr>
        <w:t>] Muszynska, A. Stability of Whirl and Whip in Rotor/Bearing Systems. Journal of Sound and Vivration. 1988 : 127(1) : 49-64.</w:t>
      </w:r>
    </w:p>
    <w:p w14:paraId="38214C45" w14:textId="049C7F4C" w:rsidR="00C12484" w:rsidRPr="00D158EC" w:rsidRDefault="00C12484" w:rsidP="00C12484">
      <w:pPr>
        <w:pStyle w:val="Lgende"/>
        <w:rPr>
          <w:lang w:val="en-US"/>
        </w:rPr>
      </w:pPr>
      <w:bookmarkStart w:id="363" w:name="_Ref52219516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65</w:t>
      </w:r>
      <w:r>
        <w:rPr>
          <w:noProof/>
        </w:rPr>
        <w:fldChar w:fldCharType="end"/>
      </w:r>
      <w:bookmarkEnd w:id="363"/>
      <w:r w:rsidRPr="00D158EC">
        <w:rPr>
          <w:lang w:val="en-US"/>
        </w:rPr>
        <w:t>] Lund, J.W. Calculation of stiffness and damping properties of gas bearings. Journal of Lubrication Technology. 1968 : 793–804.</w:t>
      </w:r>
    </w:p>
    <w:p w14:paraId="7077CC4E" w14:textId="330A488D" w:rsidR="00AF7D96" w:rsidRPr="00D158EC" w:rsidRDefault="00AF7D96" w:rsidP="00AF7D96">
      <w:pPr>
        <w:pStyle w:val="Lgende"/>
        <w:rPr>
          <w:lang w:val="en-US"/>
        </w:rPr>
      </w:pPr>
      <w:bookmarkStart w:id="364" w:name="_Ref52218230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66</w:t>
      </w:r>
      <w:r>
        <w:rPr>
          <w:noProof/>
        </w:rPr>
        <w:fldChar w:fldCharType="end"/>
      </w:r>
      <w:bookmarkEnd w:id="364"/>
      <w:r w:rsidRPr="00D158EC">
        <w:rPr>
          <w:lang w:val="en-US"/>
        </w:rPr>
        <w:t xml:space="preserve">] Kim, T.H., San Andres, L. Effect of Side Feed Pressurization on the Dynamic Performance of Gas Foil Bearings: A Model Anchored to Test Data. J. Eng. </w:t>
      </w:r>
      <w:r w:rsidRPr="000177F9">
        <w:rPr>
          <w:lang w:val="en-US"/>
        </w:rPr>
        <w:t xml:space="preserve">Gas Turbines Power. </w:t>
      </w:r>
      <w:r w:rsidRPr="00D158EC">
        <w:rPr>
          <w:lang w:val="en-US"/>
        </w:rPr>
        <w:t>2009: 131(1): 012501.</w:t>
      </w:r>
    </w:p>
    <w:p w14:paraId="3EE5B2FD" w14:textId="4E533A20" w:rsidR="00AF7D96" w:rsidRPr="00D158EC" w:rsidRDefault="00AF7D96" w:rsidP="00AF7D96">
      <w:pPr>
        <w:pStyle w:val="Lgende"/>
        <w:rPr>
          <w:lang w:val="en-US"/>
        </w:rPr>
      </w:pPr>
      <w:bookmarkStart w:id="365" w:name="_Ref52218233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67</w:t>
      </w:r>
      <w:r>
        <w:rPr>
          <w:noProof/>
        </w:rPr>
        <w:fldChar w:fldCharType="end"/>
      </w:r>
      <w:bookmarkEnd w:id="365"/>
      <w:r w:rsidRPr="00D158EC">
        <w:rPr>
          <w:lang w:val="en-US"/>
        </w:rPr>
        <w:t xml:space="preserve">] Ryu, K. Prediction of Axial and Circumferential Flow Conditions in a High Temperature Foil Bearing With Axial Cooling Flow. J. Eng. </w:t>
      </w:r>
      <w:r w:rsidRPr="000177F9">
        <w:rPr>
          <w:lang w:val="en-US"/>
        </w:rPr>
        <w:t xml:space="preserve">Gas Turbines Power. </w:t>
      </w:r>
      <w:r w:rsidRPr="00D158EC">
        <w:rPr>
          <w:lang w:val="en-US"/>
        </w:rPr>
        <w:t>2012: 134(9): 094503.</w:t>
      </w:r>
    </w:p>
    <w:p w14:paraId="0D10680F" w14:textId="45792534" w:rsidR="00C12484" w:rsidRPr="00D158EC" w:rsidRDefault="00C12484" w:rsidP="00C12484">
      <w:pPr>
        <w:pStyle w:val="Lgende"/>
        <w:rPr>
          <w:lang w:val="en-US"/>
        </w:rPr>
      </w:pPr>
      <w:bookmarkStart w:id="366" w:name="_Ref52220887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68</w:t>
      </w:r>
      <w:r>
        <w:rPr>
          <w:noProof/>
        </w:rPr>
        <w:fldChar w:fldCharType="end"/>
      </w:r>
      <w:bookmarkEnd w:id="366"/>
      <w:r w:rsidRPr="00D158EC">
        <w:rPr>
          <w:lang w:val="en-US"/>
        </w:rPr>
        <w:t>] Lagodzinski, J., Zielinski, P. A combined numerical-experimental model of air foil bearing compliant structure. Transactions of the Institute of Fluid-Flow Machinery. 2016 : 133 : 117-129.</w:t>
      </w:r>
    </w:p>
    <w:p w14:paraId="4974BA40" w14:textId="54EBA7F8" w:rsidR="00C12484" w:rsidRPr="00D158EC" w:rsidRDefault="00C12484" w:rsidP="00C12484">
      <w:pPr>
        <w:pStyle w:val="Lgende"/>
        <w:rPr>
          <w:lang w:val="en-US"/>
        </w:rPr>
      </w:pPr>
      <w:bookmarkStart w:id="367" w:name="_Ref52686624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69</w:t>
      </w:r>
      <w:r>
        <w:rPr>
          <w:noProof/>
        </w:rPr>
        <w:fldChar w:fldCharType="end"/>
      </w:r>
      <w:bookmarkEnd w:id="367"/>
      <w:r w:rsidRPr="00D158EC">
        <w:rPr>
          <w:lang w:val="en-US"/>
        </w:rPr>
        <w:t>] Bin Hassan, M.F, Bonello, P. A new modal-based approach for modelling the bump foil structure in the simultaneous solution of foil-air bearing rotor dynamic problems. Journal of Sound and Vibration. 2017 : 396 : 255-273.</w:t>
      </w:r>
    </w:p>
    <w:p w14:paraId="1E1A08F0" w14:textId="3DD521AE" w:rsidR="00C12484" w:rsidRPr="00D158EC" w:rsidRDefault="00C12484" w:rsidP="00C12484">
      <w:pPr>
        <w:pStyle w:val="Lgende"/>
        <w:rPr>
          <w:lang w:val="en-US"/>
        </w:rPr>
      </w:pPr>
      <w:bookmarkStart w:id="368" w:name="_Ref52219406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70</w:t>
      </w:r>
      <w:r>
        <w:rPr>
          <w:noProof/>
        </w:rPr>
        <w:fldChar w:fldCharType="end"/>
      </w:r>
      <w:bookmarkEnd w:id="368"/>
      <w:r w:rsidRPr="00D158EC">
        <w:rPr>
          <w:lang w:val="en-US"/>
        </w:rPr>
        <w:t>] Larsen, J.S., Santos, I.F., Von Osmanski, S. Stability of rigid rotors supported by air foil bearings: Comparison of two fundamental approaches. Journal of Sound and Vibration. 2016: 381 : 179-191.</w:t>
      </w:r>
    </w:p>
    <w:p w14:paraId="67D590F0" w14:textId="080D1E9B" w:rsidR="00C12484" w:rsidRPr="00D158EC" w:rsidRDefault="00C12484" w:rsidP="00C12484">
      <w:pPr>
        <w:pStyle w:val="Lgende"/>
        <w:rPr>
          <w:lang w:val="en-US"/>
        </w:rPr>
      </w:pPr>
      <w:bookmarkStart w:id="369" w:name="_Ref52219495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71</w:t>
      </w:r>
      <w:r>
        <w:rPr>
          <w:noProof/>
        </w:rPr>
        <w:fldChar w:fldCharType="end"/>
      </w:r>
      <w:bookmarkEnd w:id="369"/>
      <w:r w:rsidRPr="00D158EC">
        <w:rPr>
          <w:lang w:val="en-US"/>
        </w:rPr>
        <w:t>] Kim, D. Parametric studies on static and dynamic performance of air foil bearings with different top foil geometries and bump stiffness distributions, J. Tribol. 2007 : 129 :354-364.</w:t>
      </w:r>
    </w:p>
    <w:p w14:paraId="07263868" w14:textId="0F4AD024" w:rsidR="00C12484" w:rsidRPr="00D158EC" w:rsidRDefault="00C12484" w:rsidP="00C12484">
      <w:pPr>
        <w:pStyle w:val="Lgende"/>
        <w:rPr>
          <w:lang w:val="en-US"/>
        </w:rPr>
      </w:pPr>
      <w:bookmarkStart w:id="370" w:name="_Ref52219495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72</w:t>
      </w:r>
      <w:r>
        <w:rPr>
          <w:noProof/>
        </w:rPr>
        <w:fldChar w:fldCharType="end"/>
      </w:r>
      <w:bookmarkEnd w:id="370"/>
      <w:r w:rsidRPr="00D158EC">
        <w:rPr>
          <w:lang w:val="en-US"/>
        </w:rPr>
        <w:t>] Kim, T.H., San Andrés, L. Analysis of advanced gas foil bearings with piecewise linear elastic supports, Tribology International.2007 : 40 : 1239–1245.</w:t>
      </w:r>
    </w:p>
    <w:p w14:paraId="604EB2DD" w14:textId="01F78DCF" w:rsidR="00C12484" w:rsidRPr="00D158EC" w:rsidRDefault="00C12484" w:rsidP="00C12484">
      <w:pPr>
        <w:pStyle w:val="Lgende"/>
        <w:rPr>
          <w:lang w:val="en-US"/>
        </w:rPr>
      </w:pPr>
      <w:bookmarkStart w:id="371" w:name="_Ref522194958"/>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73</w:t>
      </w:r>
      <w:r>
        <w:rPr>
          <w:noProof/>
        </w:rPr>
        <w:fldChar w:fldCharType="end"/>
      </w:r>
      <w:bookmarkEnd w:id="371"/>
      <w:r w:rsidRPr="00D158EC">
        <w:rPr>
          <w:lang w:val="en-US"/>
        </w:rPr>
        <w:t>] Vleugels, P. , Waumans, T., Peirs, J., Al-Bender, F., Reynaerts, D. High-speed bearings for micro gas turbines: stability analysis of foil bearings, Journal of Micromechanics and Microengineering. 2006 :16 :282-289.</w:t>
      </w:r>
    </w:p>
    <w:p w14:paraId="4630B442" w14:textId="784B157F" w:rsidR="00C12484" w:rsidRPr="00D158EC" w:rsidRDefault="00C12484" w:rsidP="00C12484">
      <w:pPr>
        <w:pStyle w:val="Lgende"/>
        <w:rPr>
          <w:lang w:val="en-US"/>
        </w:rPr>
      </w:pPr>
      <w:bookmarkStart w:id="372" w:name="_Ref52219496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74</w:t>
      </w:r>
      <w:r>
        <w:rPr>
          <w:noProof/>
        </w:rPr>
        <w:fldChar w:fldCharType="end"/>
      </w:r>
      <w:bookmarkEnd w:id="372"/>
      <w:r w:rsidRPr="00D158EC">
        <w:rPr>
          <w:lang w:val="en-US"/>
        </w:rPr>
        <w:t>] Hoffmann, R., Pronobis, T., Liebich, R. The impact of modified corrugated bump structures on the rotor dynamic performance of gas foil bearings. Proccedings of ASME Turbo Expo. 2014 : p.07.</w:t>
      </w:r>
    </w:p>
    <w:p w14:paraId="55801800" w14:textId="7B6CC909" w:rsidR="00C12484" w:rsidRPr="00D158EC" w:rsidRDefault="00C12484" w:rsidP="00C12484">
      <w:pPr>
        <w:pStyle w:val="Lgende"/>
        <w:rPr>
          <w:lang w:val="en-US"/>
        </w:rPr>
      </w:pPr>
      <w:bookmarkStart w:id="373" w:name="_Ref52219496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75</w:t>
      </w:r>
      <w:r>
        <w:rPr>
          <w:noProof/>
        </w:rPr>
        <w:fldChar w:fldCharType="end"/>
      </w:r>
      <w:bookmarkEnd w:id="373"/>
      <w:r w:rsidRPr="00D158EC">
        <w:rPr>
          <w:lang w:val="en-US"/>
        </w:rPr>
        <w:t>] Hoffmann, R. , Pronobis, T., Liebich, R. Non-linear stability analysis of a modified gas foil bearing structure, Proceedings of the 9th IFToMM International Conference on Rotor Dynamics. 2015: 1259-1276.</w:t>
      </w:r>
    </w:p>
    <w:p w14:paraId="2E25918A" w14:textId="576E8101" w:rsidR="00C12484" w:rsidRPr="00D158EC" w:rsidRDefault="00C12484" w:rsidP="00C12484">
      <w:pPr>
        <w:pStyle w:val="Lgende"/>
        <w:rPr>
          <w:lang w:val="en-US"/>
        </w:rPr>
      </w:pPr>
      <w:bookmarkStart w:id="374" w:name="_Ref522195411"/>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76</w:t>
      </w:r>
      <w:r>
        <w:rPr>
          <w:noProof/>
        </w:rPr>
        <w:fldChar w:fldCharType="end"/>
      </w:r>
      <w:bookmarkEnd w:id="374"/>
      <w:r w:rsidRPr="00D158EC">
        <w:rPr>
          <w:lang w:val="en-US"/>
        </w:rPr>
        <w:t>] Peng, J.P., Carpino, M. Calculation of stiffness and damping coefficients for elastically supported gas foil bearings. J.  Tribol. 1993 : 115 : 20–27.</w:t>
      </w:r>
    </w:p>
    <w:p w14:paraId="724D374B" w14:textId="01F1FEBF" w:rsidR="00C12484" w:rsidRPr="00D158EC" w:rsidRDefault="00C12484" w:rsidP="00C12484">
      <w:pPr>
        <w:pStyle w:val="Lgende"/>
        <w:rPr>
          <w:lang w:val="en-US"/>
        </w:rPr>
      </w:pPr>
      <w:bookmarkStart w:id="375" w:name="_Ref52219544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77</w:t>
      </w:r>
      <w:r>
        <w:rPr>
          <w:noProof/>
        </w:rPr>
        <w:fldChar w:fldCharType="end"/>
      </w:r>
      <w:bookmarkEnd w:id="375"/>
      <w:r w:rsidRPr="00D158EC">
        <w:rPr>
          <w:lang w:val="en-US"/>
        </w:rPr>
        <w:t>] Kim, D. Parametric studies on static and dynamic performance of air foil bearings with different top foil geometries and bump stiffness distributions, J. Tribol.2007 : 129 : 354-364.</w:t>
      </w:r>
    </w:p>
    <w:p w14:paraId="174F221F" w14:textId="7F6DED35" w:rsidR="00C12484" w:rsidRPr="00442F79" w:rsidRDefault="00C12484" w:rsidP="00C12484">
      <w:pPr>
        <w:pStyle w:val="Lgende"/>
        <w:rPr>
          <w:lang w:val="en-US"/>
        </w:rPr>
      </w:pPr>
      <w:bookmarkStart w:id="376" w:name="_Ref52220509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78</w:t>
      </w:r>
      <w:r>
        <w:rPr>
          <w:noProof/>
        </w:rPr>
        <w:fldChar w:fldCharType="end"/>
      </w:r>
      <w:bookmarkEnd w:id="376"/>
      <w:r w:rsidRPr="00D158EC">
        <w:rPr>
          <w:lang w:val="en-US"/>
        </w:rPr>
        <w:t xml:space="preserve">] Lee, D.H., Kim, Y.C., Kim, K.W. The Dynamic Performance Analysis of Foil Journal Bearings Considering Coulomb </w:t>
      </w:r>
      <w:r w:rsidRPr="00442F79">
        <w:rPr>
          <w:lang w:val="en-US"/>
        </w:rPr>
        <w:t>Friction : Rotating Unbalance Response. Tribology Transactions. 2009 : 52 : 146-156.</w:t>
      </w:r>
    </w:p>
    <w:p w14:paraId="51DCCC10" w14:textId="787D1546" w:rsidR="00C12484" w:rsidRPr="00442F79" w:rsidRDefault="00C12484" w:rsidP="00C12484">
      <w:pPr>
        <w:pStyle w:val="Lgende"/>
        <w:rPr>
          <w:lang w:val="en-US"/>
        </w:rPr>
      </w:pPr>
      <w:bookmarkStart w:id="377" w:name="_Ref522539695"/>
      <w:r w:rsidRPr="00442F79">
        <w:rPr>
          <w:lang w:val="en-US"/>
        </w:rPr>
        <w:t>[</w:t>
      </w:r>
      <w:r w:rsidRPr="00442F79">
        <w:rPr>
          <w:noProof/>
        </w:rPr>
        <w:fldChar w:fldCharType="begin"/>
      </w:r>
      <w:r w:rsidRPr="00442F79">
        <w:rPr>
          <w:noProof/>
          <w:lang w:val="en-US"/>
        </w:rPr>
        <w:instrText xml:space="preserve"> SEQ [ \* ARABIC </w:instrText>
      </w:r>
      <w:r w:rsidRPr="00442F79">
        <w:rPr>
          <w:noProof/>
        </w:rPr>
        <w:fldChar w:fldCharType="separate"/>
      </w:r>
      <w:r w:rsidR="009D4609">
        <w:rPr>
          <w:noProof/>
          <w:lang w:val="en-US"/>
        </w:rPr>
        <w:t>79</w:t>
      </w:r>
      <w:r w:rsidRPr="00442F79">
        <w:rPr>
          <w:noProof/>
        </w:rPr>
        <w:fldChar w:fldCharType="end"/>
      </w:r>
      <w:bookmarkEnd w:id="377"/>
      <w:r w:rsidRPr="00442F79">
        <w:rPr>
          <w:lang w:val="en-US"/>
        </w:rPr>
        <w:t>] Lund, J. W. Review of the Concept of Dynamic Coefficients for Fluid Film Journal Bearings. ASME J. of Tribology. 1987 : 109 : 37-41.</w:t>
      </w:r>
    </w:p>
    <w:p w14:paraId="1E8D629F" w14:textId="52CAD9CD" w:rsidR="00C12484" w:rsidRPr="00D158EC" w:rsidRDefault="00C12484" w:rsidP="00C12484">
      <w:pPr>
        <w:pStyle w:val="Lgende"/>
        <w:rPr>
          <w:lang w:val="en-US"/>
        </w:rPr>
      </w:pPr>
      <w:bookmarkStart w:id="378" w:name="_Ref522196087"/>
      <w:r w:rsidRPr="00442F79">
        <w:rPr>
          <w:lang w:val="en-US"/>
        </w:rPr>
        <w:t>[</w:t>
      </w:r>
      <w:r w:rsidRPr="00442F79">
        <w:rPr>
          <w:noProof/>
        </w:rPr>
        <w:fldChar w:fldCharType="begin"/>
      </w:r>
      <w:r w:rsidRPr="00442F79">
        <w:rPr>
          <w:noProof/>
          <w:lang w:val="en-US"/>
        </w:rPr>
        <w:instrText xml:space="preserve"> SEQ [ \* ARABIC </w:instrText>
      </w:r>
      <w:r w:rsidRPr="00442F79">
        <w:rPr>
          <w:noProof/>
        </w:rPr>
        <w:fldChar w:fldCharType="separate"/>
      </w:r>
      <w:r w:rsidR="009D4609">
        <w:rPr>
          <w:noProof/>
          <w:lang w:val="en-US"/>
        </w:rPr>
        <w:t>80</w:t>
      </w:r>
      <w:r w:rsidRPr="00442F79">
        <w:rPr>
          <w:noProof/>
        </w:rPr>
        <w:fldChar w:fldCharType="end"/>
      </w:r>
      <w:bookmarkEnd w:id="378"/>
      <w:r w:rsidRPr="00442F79">
        <w:rPr>
          <w:lang w:val="en-US"/>
        </w:rPr>
        <w:t>] Larsen, J.S., Nielsen, B.B., Santos, I.F. On the Numerical Simulation of Nonlinear Transient Behavior of Compliant Air Foil Bearings. SIRM 2015-11th International Conference on Vibrations in Rotating Machines. 2015.</w:t>
      </w:r>
    </w:p>
    <w:p w14:paraId="310D3B50" w14:textId="345A32EA" w:rsidR="00C12484" w:rsidRPr="00D158EC" w:rsidRDefault="00C12484" w:rsidP="00C12484">
      <w:pPr>
        <w:pStyle w:val="Lgende"/>
        <w:rPr>
          <w:lang w:val="en-US"/>
        </w:rPr>
      </w:pPr>
      <w:bookmarkStart w:id="379" w:name="_Ref522288946"/>
      <w:r w:rsidRPr="00D158EC">
        <w:rPr>
          <w:lang w:val="en-US"/>
        </w:rPr>
        <w:lastRenderedPageBreak/>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81</w:t>
      </w:r>
      <w:r>
        <w:rPr>
          <w:noProof/>
        </w:rPr>
        <w:fldChar w:fldCharType="end"/>
      </w:r>
      <w:bookmarkEnd w:id="379"/>
      <w:r w:rsidRPr="00D158EC">
        <w:rPr>
          <w:lang w:val="en-US"/>
        </w:rPr>
        <w:t>] Pham, H. M., Bonello, P. Efficient techniques for the computation of the nonlinear dynamics of a foil-air bearing rotor system. ASME TurboExpo : Turbine Technical Conference and Exposition. 2013 : 07.</w:t>
      </w:r>
    </w:p>
    <w:p w14:paraId="63A945D3" w14:textId="6818B47E" w:rsidR="00C12484" w:rsidRPr="000177F9" w:rsidRDefault="00C12484" w:rsidP="00C12484">
      <w:pPr>
        <w:pStyle w:val="Lgende"/>
        <w:rPr>
          <w:lang w:val="en-US"/>
        </w:rPr>
      </w:pPr>
      <w:bookmarkStart w:id="380" w:name="_Ref52219641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82</w:t>
      </w:r>
      <w:r>
        <w:rPr>
          <w:noProof/>
        </w:rPr>
        <w:fldChar w:fldCharType="end"/>
      </w:r>
      <w:bookmarkEnd w:id="380"/>
      <w:r w:rsidRPr="00D158EC">
        <w:rPr>
          <w:lang w:val="en-US"/>
        </w:rPr>
        <w:t xml:space="preserve">] Laresen, J.S., Sanstos, I.F. On the nonlinear steady-state response of rigid rotors supported by air foil bearings-Theory and experiments. </w:t>
      </w:r>
      <w:r w:rsidRPr="000177F9">
        <w:rPr>
          <w:lang w:val="en-US"/>
        </w:rPr>
        <w:t>Journal of Sound and Vibration. 2015. 346 : 284-297.</w:t>
      </w:r>
    </w:p>
    <w:p w14:paraId="6FE8A0B7" w14:textId="049A54B8" w:rsidR="00C12484" w:rsidRPr="00D158EC" w:rsidRDefault="00C12484" w:rsidP="00C12484">
      <w:pPr>
        <w:pStyle w:val="Lgende"/>
        <w:rPr>
          <w:lang w:val="en-US"/>
        </w:rPr>
      </w:pPr>
      <w:bookmarkStart w:id="381" w:name="_Ref522528026"/>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83</w:t>
      </w:r>
      <w:r>
        <w:rPr>
          <w:noProof/>
        </w:rPr>
        <w:fldChar w:fldCharType="end"/>
      </w:r>
      <w:bookmarkEnd w:id="381"/>
      <w:r w:rsidRPr="00D158EC">
        <w:rPr>
          <w:lang w:val="en-US"/>
        </w:rPr>
        <w:t>] Hoffmann, R., Liebich, R. Characterisation and calculation of nonlinear vibrations in gas foil bearing systems-An experimental and numérical investigation. Journal of sound and vivration. 2017 : 412 :289-409.</w:t>
      </w:r>
    </w:p>
    <w:p w14:paraId="4A6A905B" w14:textId="4D807CC3" w:rsidR="00C12484" w:rsidRPr="000177F9" w:rsidRDefault="00C12484" w:rsidP="00C12484">
      <w:pPr>
        <w:pStyle w:val="Lgende"/>
        <w:rPr>
          <w:lang w:val="en-US"/>
        </w:rPr>
      </w:pPr>
      <w:bookmarkStart w:id="382" w:name="_Ref522196924"/>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84</w:t>
      </w:r>
      <w:r>
        <w:rPr>
          <w:noProof/>
        </w:rPr>
        <w:fldChar w:fldCharType="end"/>
      </w:r>
      <w:bookmarkEnd w:id="382"/>
      <w:r w:rsidRPr="00D158EC">
        <w:rPr>
          <w:lang w:val="en-US"/>
        </w:rPr>
        <w:t xml:space="preserve">] Feng, K., Guo, Z. Prediction of dynamic characteristics of a bump-type foil bearing structure with consideration of dynamic friction. </w:t>
      </w:r>
      <w:r w:rsidRPr="000177F9">
        <w:rPr>
          <w:lang w:val="en-US"/>
        </w:rPr>
        <w:t>2014. 57(2) :230-241.</w:t>
      </w:r>
    </w:p>
    <w:p w14:paraId="7530C0E8" w14:textId="043FB4B2" w:rsidR="00C12484" w:rsidRPr="00D158EC" w:rsidRDefault="00C12484" w:rsidP="00C12484">
      <w:pPr>
        <w:pStyle w:val="Lgende"/>
        <w:rPr>
          <w:lang w:val="en-US"/>
        </w:rPr>
      </w:pPr>
      <w:bookmarkStart w:id="383" w:name="_Ref52228958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85</w:t>
      </w:r>
      <w:r>
        <w:rPr>
          <w:noProof/>
        </w:rPr>
        <w:fldChar w:fldCharType="end"/>
      </w:r>
      <w:bookmarkEnd w:id="383"/>
      <w:r w:rsidRPr="00D158EC">
        <w:rPr>
          <w:lang w:val="en-US"/>
        </w:rPr>
        <w:t>] Canudas De Wit, C., Olsson, H., Astrom, K. J., and Lischinsky, P. A New Model for Contral of Systems with Friction. IEEE Transactions on Automatic Control. 1995 : 40(3) : 419-425.</w:t>
      </w:r>
    </w:p>
    <w:p w14:paraId="6A6579EB" w14:textId="335F6658" w:rsidR="00C12484" w:rsidRPr="000177F9" w:rsidRDefault="00C12484" w:rsidP="00C12484">
      <w:pPr>
        <w:pStyle w:val="Lgende"/>
        <w:rPr>
          <w:lang w:val="en-US"/>
        </w:rPr>
      </w:pPr>
      <w:bookmarkStart w:id="384" w:name="_Ref522197255"/>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86</w:t>
      </w:r>
      <w:r>
        <w:rPr>
          <w:noProof/>
        </w:rPr>
        <w:fldChar w:fldCharType="end"/>
      </w:r>
      <w:bookmarkEnd w:id="384"/>
      <w:r w:rsidRPr="00D158EC">
        <w:rPr>
          <w:lang w:val="en-US"/>
        </w:rPr>
        <w:t xml:space="preserve">] Guo, Z., Feng, K., Liu, T., Lyu, P., Zhang, T. Nonlinear dynamic analysis of rigid rotor supported by gas foil bearings: Effects of gas film and foil structure on subsynchronous vibrations. </w:t>
      </w:r>
      <w:r w:rsidRPr="000177F9">
        <w:rPr>
          <w:lang w:val="en-US"/>
        </w:rPr>
        <w:t>Mechanical Systems and Signal Processing. 2018. 107: 549-566.</w:t>
      </w:r>
    </w:p>
    <w:p w14:paraId="52030D1A" w14:textId="0CF1D7EA" w:rsidR="00C12484" w:rsidRPr="00D158EC" w:rsidRDefault="00C12484" w:rsidP="00C12484">
      <w:pPr>
        <w:pStyle w:val="Lgende"/>
        <w:rPr>
          <w:lang w:val="en-US"/>
        </w:rPr>
      </w:pPr>
      <w:bookmarkStart w:id="385" w:name="_Ref522197560"/>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87</w:t>
      </w:r>
      <w:r>
        <w:rPr>
          <w:noProof/>
        </w:rPr>
        <w:fldChar w:fldCharType="end"/>
      </w:r>
      <w:bookmarkEnd w:id="385"/>
      <w:r w:rsidRPr="00D158EC">
        <w:rPr>
          <w:lang w:val="en-US"/>
        </w:rPr>
        <w:t>] Leister, T., Baum, C., Seemann, W. On the Importance of Frictional Energy Dissipation in the Prevention of Undesirable Self-Excited Vibrations in Gas Foil Bearing Rotor Systems. TECHNISCHE MECHANIK. 2017 : 37, 2-5 : 280-290.</w:t>
      </w:r>
    </w:p>
    <w:p w14:paraId="5A1A8B64" w14:textId="554B6959" w:rsidR="00C12484" w:rsidRPr="00D158EC" w:rsidRDefault="00C12484" w:rsidP="00C12484">
      <w:pPr>
        <w:pStyle w:val="Lgende"/>
        <w:rPr>
          <w:lang w:val="en-US"/>
        </w:rPr>
      </w:pPr>
      <w:bookmarkStart w:id="386" w:name="_Ref522197817"/>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88</w:t>
      </w:r>
      <w:r>
        <w:rPr>
          <w:noProof/>
        </w:rPr>
        <w:fldChar w:fldCharType="end"/>
      </w:r>
      <w:bookmarkEnd w:id="386"/>
      <w:r w:rsidRPr="00D158EC">
        <w:rPr>
          <w:lang w:val="en-US"/>
        </w:rPr>
        <w:t>] Leister, T., Bard, S., Seemann, W. A Minimal Dynamic Structure Model Considering Dry Friction Energy Dissipation in Refrigerant-Lubricated Gas Foil Bearings. Wiley Online Library. 2018 : Section 5.</w:t>
      </w:r>
    </w:p>
    <w:p w14:paraId="47625937" w14:textId="1B254EC2" w:rsidR="00C12484" w:rsidRPr="00D158EC" w:rsidRDefault="00C12484" w:rsidP="00C12484">
      <w:pPr>
        <w:pStyle w:val="Lgende"/>
        <w:rPr>
          <w:lang w:val="en-US"/>
        </w:rPr>
      </w:pPr>
      <w:bookmarkStart w:id="387" w:name="_Ref522197922"/>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89</w:t>
      </w:r>
      <w:r>
        <w:rPr>
          <w:noProof/>
        </w:rPr>
        <w:fldChar w:fldCharType="end"/>
      </w:r>
      <w:bookmarkEnd w:id="387"/>
      <w:r w:rsidRPr="00D158EC">
        <w:rPr>
          <w:lang w:val="en-US"/>
        </w:rPr>
        <w:t>] Wriggers, P, Zavarise, G. Computational Contact Mechanics. Springer-Verlag Brlin Heidelberg 2006: Second Edition: 518: 195-226.</w:t>
      </w:r>
    </w:p>
    <w:p w14:paraId="23055D50" w14:textId="4408E1E8" w:rsidR="00C12484" w:rsidRPr="00D158EC" w:rsidRDefault="00C12484" w:rsidP="00C12484">
      <w:pPr>
        <w:pStyle w:val="Lgende"/>
        <w:rPr>
          <w:lang w:val="en-US"/>
        </w:rPr>
      </w:pPr>
      <w:bookmarkStart w:id="388" w:name="_Ref522197993"/>
      <w:r w:rsidRPr="00D158EC">
        <w:rPr>
          <w:lang w:val="en-US"/>
        </w:rPr>
        <w:t>[</w:t>
      </w:r>
      <w:r>
        <w:rPr>
          <w:noProof/>
        </w:rPr>
        <w:fldChar w:fldCharType="begin"/>
      </w:r>
      <w:r w:rsidRPr="00D158EC">
        <w:rPr>
          <w:noProof/>
          <w:lang w:val="en-US"/>
        </w:rPr>
        <w:instrText xml:space="preserve"> SEQ [ \* ARABIC </w:instrText>
      </w:r>
      <w:r>
        <w:rPr>
          <w:noProof/>
        </w:rPr>
        <w:fldChar w:fldCharType="separate"/>
      </w:r>
      <w:r w:rsidR="009D4609">
        <w:rPr>
          <w:noProof/>
          <w:lang w:val="en-US"/>
        </w:rPr>
        <w:t>90</w:t>
      </w:r>
      <w:r>
        <w:rPr>
          <w:noProof/>
        </w:rPr>
        <w:fldChar w:fldCharType="end"/>
      </w:r>
      <w:bookmarkEnd w:id="388"/>
      <w:r w:rsidRPr="00D158EC">
        <w:rPr>
          <w:lang w:val="en-US"/>
        </w:rPr>
        <w:t xml:space="preserve">] Zavarise, G., Wriggers, P., Nackenhorst, U. A Guide for Engineers to Computational Contact Mechanics. </w:t>
      </w:r>
      <w:r w:rsidRPr="000177F9">
        <w:rPr>
          <w:lang w:val="en-US"/>
        </w:rPr>
        <w:t xml:space="preserve">2006. TCN Series on Simulation Based Engineering and Science. </w:t>
      </w:r>
      <w:r w:rsidRPr="00D158EC">
        <w:rPr>
          <w:lang w:val="en-US"/>
        </w:rPr>
        <w:t>176 pp.</w:t>
      </w:r>
    </w:p>
    <w:p w14:paraId="1FD980BC" w14:textId="0C140785" w:rsidR="005D1E53" w:rsidRPr="00D158EC" w:rsidRDefault="005D1E53" w:rsidP="005D1E53">
      <w:pPr>
        <w:pStyle w:val="Lgende"/>
        <w:rPr>
          <w:lang w:val="en-US"/>
        </w:rPr>
      </w:pPr>
      <w:bookmarkStart w:id="389" w:name="_Ref525654784"/>
      <w:r w:rsidRPr="00D158EC">
        <w:rPr>
          <w:lang w:val="en-US"/>
        </w:rPr>
        <w:t>[</w:t>
      </w:r>
      <w:r w:rsidR="008A3455">
        <w:rPr>
          <w:noProof/>
        </w:rPr>
        <w:fldChar w:fldCharType="begin"/>
      </w:r>
      <w:r w:rsidR="008A3455" w:rsidRPr="00D158EC">
        <w:rPr>
          <w:noProof/>
          <w:lang w:val="en-US"/>
        </w:rPr>
        <w:instrText xml:space="preserve"> SEQ [ \* ARABIC </w:instrText>
      </w:r>
      <w:r w:rsidR="008A3455">
        <w:rPr>
          <w:noProof/>
        </w:rPr>
        <w:fldChar w:fldCharType="separate"/>
      </w:r>
      <w:r w:rsidR="009D4609">
        <w:rPr>
          <w:noProof/>
          <w:lang w:val="en-US"/>
        </w:rPr>
        <w:t>91</w:t>
      </w:r>
      <w:r w:rsidR="008A3455">
        <w:rPr>
          <w:noProof/>
        </w:rPr>
        <w:fldChar w:fldCharType="end"/>
      </w:r>
      <w:bookmarkEnd w:id="389"/>
      <w:r w:rsidRPr="00D158EC">
        <w:rPr>
          <w:lang w:val="en-US"/>
        </w:rPr>
        <w:t>] Tong, K. N. Theory of Mechanical Vibrations. John Wiley &amp;Sonc Inc. 1960 : Chapters 2&amp;3.</w:t>
      </w:r>
    </w:p>
    <w:p w14:paraId="762C6863" w14:textId="47F0707A" w:rsidR="00DA5A20" w:rsidRPr="00D158EC" w:rsidRDefault="001C613D" w:rsidP="00DA5A20">
      <w:pPr>
        <w:pStyle w:val="Lgende"/>
        <w:rPr>
          <w:lang w:val="en-US"/>
        </w:rPr>
      </w:pPr>
      <w:bookmarkStart w:id="390" w:name="_Ref526264471"/>
      <w:r w:rsidRPr="00B14393">
        <w:t>[</w:t>
      </w:r>
      <w:r w:rsidR="006B7E56">
        <w:rPr>
          <w:noProof/>
        </w:rPr>
        <w:fldChar w:fldCharType="begin"/>
      </w:r>
      <w:r w:rsidR="006B7E56" w:rsidRPr="00B14393">
        <w:rPr>
          <w:noProof/>
        </w:rPr>
        <w:instrText xml:space="preserve"> SEQ [ \* ARABIC </w:instrText>
      </w:r>
      <w:r w:rsidR="006B7E56">
        <w:rPr>
          <w:noProof/>
        </w:rPr>
        <w:fldChar w:fldCharType="separate"/>
      </w:r>
      <w:r w:rsidR="009D4609">
        <w:rPr>
          <w:noProof/>
        </w:rPr>
        <w:t>92</w:t>
      </w:r>
      <w:r w:rsidR="006B7E56">
        <w:rPr>
          <w:noProof/>
        </w:rPr>
        <w:fldChar w:fldCharType="end"/>
      </w:r>
      <w:bookmarkEnd w:id="390"/>
      <w:r w:rsidRPr="00B14393">
        <w:t>]</w:t>
      </w:r>
      <w:r w:rsidR="00DA5A20" w:rsidRPr="00B14393">
        <w:t xml:space="preserve"> Demmel, J.W. et al. </w:t>
      </w:r>
      <w:r w:rsidR="00DA5A20" w:rsidRPr="00D158EC">
        <w:rPr>
          <w:lang w:val="en-US"/>
        </w:rPr>
        <w:t>A Supernodal Approach to Sparse Partial Pivoting. SIAM, J. Matrix Analysis and Applications. 1999 : Vol.20, num. 3, pp. 720-755.</w:t>
      </w:r>
    </w:p>
    <w:p w14:paraId="20AD91BB" w14:textId="334E38C3" w:rsidR="00D8069F" w:rsidRPr="00D158EC" w:rsidRDefault="00D8069F" w:rsidP="00D8069F">
      <w:pPr>
        <w:pStyle w:val="Lgende"/>
        <w:rPr>
          <w:lang w:val="en-US"/>
        </w:rPr>
      </w:pPr>
      <w:bookmarkStart w:id="391" w:name="_Ref526273278"/>
      <w:r w:rsidRPr="00D158EC">
        <w:rPr>
          <w:lang w:val="en-US"/>
        </w:rPr>
        <w:t>[</w:t>
      </w:r>
      <w:r w:rsidR="006B7E56">
        <w:rPr>
          <w:noProof/>
        </w:rPr>
        <w:fldChar w:fldCharType="begin"/>
      </w:r>
      <w:r w:rsidR="006B7E56" w:rsidRPr="00D158EC">
        <w:rPr>
          <w:noProof/>
          <w:lang w:val="en-US"/>
        </w:rPr>
        <w:instrText xml:space="preserve"> SEQ [ \* ARABIC </w:instrText>
      </w:r>
      <w:r w:rsidR="006B7E56">
        <w:rPr>
          <w:noProof/>
        </w:rPr>
        <w:fldChar w:fldCharType="separate"/>
      </w:r>
      <w:r w:rsidR="009D4609">
        <w:rPr>
          <w:noProof/>
          <w:lang w:val="en-US"/>
        </w:rPr>
        <w:t>93</w:t>
      </w:r>
      <w:r w:rsidR="006B7E56">
        <w:rPr>
          <w:noProof/>
        </w:rPr>
        <w:fldChar w:fldCharType="end"/>
      </w:r>
      <w:bookmarkEnd w:id="391"/>
      <w:r w:rsidRPr="00D158EC">
        <w:rPr>
          <w:lang w:val="en-US"/>
        </w:rPr>
        <w:t>] Greenwood, J.A., Williamson, J.B.P. Contact of Nominally Flat Surfaces. Proc. R. Soc.</w:t>
      </w:r>
      <w:r w:rsidR="003C6D49" w:rsidRPr="00D158EC">
        <w:rPr>
          <w:lang w:val="en-US"/>
        </w:rPr>
        <w:t xml:space="preserve"> Lond. A. 1966 : vol. 295, no. 1442 : pp. 300-319.</w:t>
      </w:r>
    </w:p>
    <w:p w14:paraId="3DBC7ED6" w14:textId="2098946F" w:rsidR="008411FC" w:rsidRPr="008411FC" w:rsidRDefault="008411FC" w:rsidP="008411FC">
      <w:pPr>
        <w:pStyle w:val="Lgende"/>
      </w:pPr>
      <w:bookmarkStart w:id="392" w:name="_Ref526271497"/>
      <w:r w:rsidRPr="00D158EC">
        <w:rPr>
          <w:lang w:val="en-US"/>
        </w:rPr>
        <w:t>[</w:t>
      </w:r>
      <w:r w:rsidR="006B7E56">
        <w:rPr>
          <w:noProof/>
        </w:rPr>
        <w:fldChar w:fldCharType="begin"/>
      </w:r>
      <w:r w:rsidR="006B7E56" w:rsidRPr="00D158EC">
        <w:rPr>
          <w:noProof/>
          <w:lang w:val="en-US"/>
        </w:rPr>
        <w:instrText xml:space="preserve"> SEQ [ \* ARABIC </w:instrText>
      </w:r>
      <w:r w:rsidR="006B7E56">
        <w:rPr>
          <w:noProof/>
        </w:rPr>
        <w:fldChar w:fldCharType="separate"/>
      </w:r>
      <w:r w:rsidR="009D4609">
        <w:rPr>
          <w:noProof/>
          <w:lang w:val="en-US"/>
        </w:rPr>
        <w:t>94</w:t>
      </w:r>
      <w:r w:rsidR="006B7E56">
        <w:rPr>
          <w:noProof/>
        </w:rPr>
        <w:fldChar w:fldCharType="end"/>
      </w:r>
      <w:bookmarkEnd w:id="392"/>
      <w:r w:rsidRPr="00D158EC">
        <w:rPr>
          <w:lang w:val="en-US"/>
        </w:rPr>
        <w:t xml:space="preserve">] Patir, N., Cheng, H.S. Application of Average Flow Model to Lubrication Between Rough Sliding Surfaces. </w:t>
      </w:r>
      <w:r>
        <w:t>Journal of Lubrication Technology. 1979 : VOL 101, pp. 220-229.</w:t>
      </w:r>
    </w:p>
    <w:p w14:paraId="035AB1A9" w14:textId="20EC5B9D" w:rsidR="00DB2E65" w:rsidRDefault="00C60E99" w:rsidP="00DB2E65">
      <w:pPr>
        <w:pStyle w:val="Lgende"/>
      </w:pPr>
      <w:bookmarkStart w:id="393" w:name="_Ref525889644"/>
      <w:r>
        <w:t>[</w:t>
      </w:r>
      <w:r w:rsidR="008A3455">
        <w:rPr>
          <w:noProof/>
        </w:rPr>
        <w:fldChar w:fldCharType="begin"/>
      </w:r>
      <w:r w:rsidR="008A3455">
        <w:rPr>
          <w:noProof/>
        </w:rPr>
        <w:instrText xml:space="preserve"> SEQ [ \* ARABIC </w:instrText>
      </w:r>
      <w:r w:rsidR="008A3455">
        <w:rPr>
          <w:noProof/>
        </w:rPr>
        <w:fldChar w:fldCharType="separate"/>
      </w:r>
      <w:r w:rsidR="009D4609">
        <w:rPr>
          <w:noProof/>
        </w:rPr>
        <w:t>95</w:t>
      </w:r>
      <w:r w:rsidR="008A3455">
        <w:rPr>
          <w:noProof/>
        </w:rPr>
        <w:fldChar w:fldCharType="end"/>
      </w:r>
      <w:bookmarkEnd w:id="393"/>
      <w:r>
        <w:t xml:space="preserve">] Mariot, A. Analyse théorique et expérimentale des joints d’étanchéité à bague flottante et des joints rainurés segmentés. 2015 : Thèse soutenue à </w:t>
      </w:r>
      <w:r w:rsidR="00262955">
        <w:t>l’Université de Poitiers</w:t>
      </w:r>
      <w:r>
        <w:t xml:space="preserve">, Poitiers. </w:t>
      </w:r>
    </w:p>
    <w:p w14:paraId="495E52AC" w14:textId="4729D153" w:rsidR="00EE175E" w:rsidRPr="00B14393" w:rsidRDefault="00EE175E" w:rsidP="00EE175E">
      <w:pPr>
        <w:pStyle w:val="Lgende"/>
        <w:rPr>
          <w:lang w:val="en-US"/>
        </w:rPr>
      </w:pPr>
      <w:bookmarkStart w:id="394" w:name="_Ref528766842"/>
      <w:r w:rsidRPr="00F865FC">
        <w:rPr>
          <w:lang w:val="en-US"/>
        </w:rPr>
        <w:t>[</w:t>
      </w:r>
      <w:r w:rsidR="003F79FB">
        <w:rPr>
          <w:noProof/>
        </w:rPr>
        <w:fldChar w:fldCharType="begin"/>
      </w:r>
      <w:r w:rsidR="003F79FB" w:rsidRPr="00F865FC">
        <w:rPr>
          <w:noProof/>
          <w:lang w:val="en-US"/>
        </w:rPr>
        <w:instrText xml:space="preserve"> SEQ [ \* ARABIC </w:instrText>
      </w:r>
      <w:r w:rsidR="003F79FB">
        <w:rPr>
          <w:noProof/>
        </w:rPr>
        <w:fldChar w:fldCharType="separate"/>
      </w:r>
      <w:r w:rsidR="009D4609" w:rsidRPr="00F865FC">
        <w:rPr>
          <w:noProof/>
          <w:lang w:val="en-US"/>
        </w:rPr>
        <w:t>96</w:t>
      </w:r>
      <w:r w:rsidR="003F79FB">
        <w:rPr>
          <w:noProof/>
        </w:rPr>
        <w:fldChar w:fldCharType="end"/>
      </w:r>
      <w:bookmarkEnd w:id="394"/>
      <w:r w:rsidRPr="00F865FC">
        <w:rPr>
          <w:lang w:val="en-US"/>
        </w:rPr>
        <w:t xml:space="preserve">] Nadian, B. A unified tribological model for different regimes of lubrication and rub/impact phenomena in rotor dynamics. </w:t>
      </w:r>
      <w:r w:rsidRPr="00B14393">
        <w:rPr>
          <w:lang w:val="en-US"/>
        </w:rPr>
        <w:t xml:space="preserve">1995 : </w:t>
      </w:r>
      <w:bookmarkStart w:id="395" w:name="_Ref263174640"/>
      <w:r>
        <w:rPr>
          <w:lang w:val="en-GB"/>
        </w:rPr>
        <w:t>Ph.D Dissertation, Case Western Reserve</w:t>
      </w:r>
      <w:bookmarkEnd w:id="395"/>
      <w:r>
        <w:rPr>
          <w:lang w:val="en-GB"/>
        </w:rPr>
        <w:t xml:space="preserve"> University. </w:t>
      </w:r>
      <w:r w:rsidRPr="00B14393">
        <w:rPr>
          <w:lang w:val="en-US"/>
        </w:rPr>
        <w:t xml:space="preserve">Departement of Mechanical and Aerospace Engineering. </w:t>
      </w:r>
    </w:p>
    <w:p w14:paraId="429665C1" w14:textId="459B0A77" w:rsidR="00DB2E65" w:rsidRDefault="00DB2E65" w:rsidP="00DB2E65">
      <w:pPr>
        <w:pStyle w:val="Lgende"/>
      </w:pPr>
      <w:bookmarkStart w:id="396" w:name="_Ref526099360"/>
      <w:r w:rsidRPr="00B14393">
        <w:rPr>
          <w:lang w:val="en-US"/>
        </w:rPr>
        <w:t>[</w:t>
      </w:r>
      <w:r w:rsidR="008A3455">
        <w:rPr>
          <w:noProof/>
        </w:rPr>
        <w:fldChar w:fldCharType="begin"/>
      </w:r>
      <w:r w:rsidR="008A3455" w:rsidRPr="00B14393">
        <w:rPr>
          <w:noProof/>
          <w:lang w:val="en-US"/>
        </w:rPr>
        <w:instrText xml:space="preserve"> SEQ [ \* ARABIC </w:instrText>
      </w:r>
      <w:r w:rsidR="008A3455">
        <w:rPr>
          <w:noProof/>
        </w:rPr>
        <w:fldChar w:fldCharType="separate"/>
      </w:r>
      <w:r w:rsidR="009D4609">
        <w:rPr>
          <w:noProof/>
          <w:lang w:val="en-US"/>
        </w:rPr>
        <w:t>97</w:t>
      </w:r>
      <w:r w:rsidR="008A3455">
        <w:rPr>
          <w:noProof/>
        </w:rPr>
        <w:fldChar w:fldCharType="end"/>
      </w:r>
      <w:bookmarkEnd w:id="396"/>
      <w:r w:rsidRPr="00B14393">
        <w:rPr>
          <w:lang w:val="en-US"/>
        </w:rPr>
        <w:t xml:space="preserve">] Rudloff, L., Arghir, M., Bonneau, O., Matta, P. Experimental Analyses of A First Generation Foil Bearing. </w:t>
      </w:r>
      <w:r w:rsidRPr="00D158EC">
        <w:rPr>
          <w:lang w:val="en-US"/>
        </w:rPr>
        <w:t xml:space="preserve">Start-Up Torque and Dynamic Coefficients. ASME J. Eng. Gas Turbines Power. </w:t>
      </w:r>
      <w:r>
        <w:t>2011 : 133(9) : 092501-1,</w:t>
      </w:r>
      <w:r w:rsidRPr="00DB2E65">
        <w:t xml:space="preserve"> </w:t>
      </w:r>
      <w:r>
        <w:t>092501-9.</w:t>
      </w:r>
    </w:p>
    <w:p w14:paraId="1ECA6BB7" w14:textId="1249E5DF" w:rsidR="005857CA" w:rsidRPr="00B14393" w:rsidRDefault="00DB2E65" w:rsidP="00DB2E65">
      <w:pPr>
        <w:pStyle w:val="Lgende"/>
      </w:pPr>
      <w:bookmarkStart w:id="397" w:name="_Ref526099372"/>
      <w:r>
        <w:t>[</w:t>
      </w:r>
      <w:r w:rsidR="008A3455">
        <w:rPr>
          <w:noProof/>
        </w:rPr>
        <w:fldChar w:fldCharType="begin"/>
      </w:r>
      <w:r w:rsidR="008A3455">
        <w:rPr>
          <w:noProof/>
        </w:rPr>
        <w:instrText xml:space="preserve"> SEQ [ \* ARABIC </w:instrText>
      </w:r>
      <w:r w:rsidR="008A3455">
        <w:rPr>
          <w:noProof/>
        </w:rPr>
        <w:fldChar w:fldCharType="separate"/>
      </w:r>
      <w:r w:rsidR="009D4609">
        <w:rPr>
          <w:noProof/>
        </w:rPr>
        <w:t>98</w:t>
      </w:r>
      <w:r w:rsidR="008A3455">
        <w:rPr>
          <w:noProof/>
        </w:rPr>
        <w:fldChar w:fldCharType="end"/>
      </w:r>
      <w:bookmarkEnd w:id="397"/>
      <w:r>
        <w:t xml:space="preserve">] </w:t>
      </w:r>
      <w:r w:rsidRPr="00974166">
        <w:t>Rudloff,</w:t>
      </w:r>
      <w:r>
        <w:t xml:space="preserve"> L. </w:t>
      </w:r>
      <w:r w:rsidRPr="00974166">
        <w:t>Etudes expérimentales des paliers aérostatiques hybrides et des pa</w:t>
      </w:r>
      <w:r>
        <w:t>liers aérodynamiques à feuilles.</w:t>
      </w:r>
      <w:r w:rsidRPr="00974166">
        <w:t xml:space="preserve"> </w:t>
      </w:r>
      <w:r w:rsidRPr="00B14393">
        <w:t xml:space="preserve">2011 : Thèse soutenue à </w:t>
      </w:r>
      <w:r w:rsidR="00262955" w:rsidRPr="00B14393">
        <w:t>l’Université de Poitiers</w:t>
      </w:r>
      <w:r w:rsidRPr="00B14393">
        <w:t>, Poitiers.</w:t>
      </w:r>
    </w:p>
    <w:p w14:paraId="569313B6" w14:textId="3B5F727C" w:rsidR="00D0127B" w:rsidRDefault="0088316E" w:rsidP="0088316E">
      <w:pPr>
        <w:pStyle w:val="Lgende"/>
        <w:rPr>
          <w:lang w:val="en-US"/>
        </w:rPr>
      </w:pPr>
      <w:bookmarkStart w:id="398" w:name="_Ref526156979"/>
      <w:r w:rsidRPr="00F865FC">
        <w:rPr>
          <w:lang w:val="en-US"/>
        </w:rPr>
        <w:t>[</w:t>
      </w:r>
      <w:r w:rsidR="008A3455">
        <w:rPr>
          <w:noProof/>
        </w:rPr>
        <w:fldChar w:fldCharType="begin"/>
      </w:r>
      <w:r w:rsidR="008A3455" w:rsidRPr="00F865FC">
        <w:rPr>
          <w:noProof/>
          <w:lang w:val="en-US"/>
        </w:rPr>
        <w:instrText xml:space="preserve"> SEQ [ \* ARABIC </w:instrText>
      </w:r>
      <w:r w:rsidR="008A3455">
        <w:rPr>
          <w:noProof/>
        </w:rPr>
        <w:fldChar w:fldCharType="separate"/>
      </w:r>
      <w:r w:rsidR="009D4609" w:rsidRPr="00F865FC">
        <w:rPr>
          <w:noProof/>
          <w:lang w:val="en-US"/>
        </w:rPr>
        <w:t>99</w:t>
      </w:r>
      <w:r w:rsidR="008A3455">
        <w:rPr>
          <w:noProof/>
        </w:rPr>
        <w:fldChar w:fldCharType="end"/>
      </w:r>
      <w:bookmarkEnd w:id="398"/>
      <w:r w:rsidRPr="00F865FC">
        <w:rPr>
          <w:lang w:val="en-US"/>
        </w:rPr>
        <w:t xml:space="preserve">] Ruscitto, D., Mc Cormick, J., Gray, S. Hydrodynamic Air Lubricated Compliant Surface Bearing for an Automotive Gas Turbine Engine I-Journal Bearing Performance. </w:t>
      </w:r>
      <w:r w:rsidRPr="009D032E">
        <w:rPr>
          <w:lang w:val="en-US"/>
        </w:rPr>
        <w:t>1978 : NASA CR-135368</w:t>
      </w:r>
      <w:r w:rsidR="00954CEA">
        <w:rPr>
          <w:lang w:val="en-US"/>
        </w:rPr>
        <w:t>.</w:t>
      </w:r>
    </w:p>
    <w:p w14:paraId="63680ADA" w14:textId="71A6188F" w:rsidR="009D1F95" w:rsidRPr="001B7939" w:rsidRDefault="009D1F95" w:rsidP="009D1F95">
      <w:pPr>
        <w:pStyle w:val="Lgende"/>
        <w:rPr>
          <w:lang w:val="en-US"/>
        </w:rPr>
      </w:pPr>
      <w:bookmarkStart w:id="399" w:name="_Ref528575408"/>
      <w:r w:rsidRPr="001B7939">
        <w:rPr>
          <w:lang w:val="en-US"/>
        </w:rPr>
        <w:t>[</w:t>
      </w:r>
      <w:r w:rsidRPr="001B7939">
        <w:rPr>
          <w:noProof/>
        </w:rPr>
        <w:fldChar w:fldCharType="begin"/>
      </w:r>
      <w:r w:rsidRPr="001B7939">
        <w:rPr>
          <w:noProof/>
          <w:lang w:val="en-US"/>
        </w:rPr>
        <w:instrText xml:space="preserve"> SEQ [ \* ARABIC </w:instrText>
      </w:r>
      <w:r w:rsidRPr="001B7939">
        <w:rPr>
          <w:noProof/>
        </w:rPr>
        <w:fldChar w:fldCharType="separate"/>
      </w:r>
      <w:r w:rsidR="009D4609">
        <w:rPr>
          <w:noProof/>
          <w:lang w:val="en-US"/>
        </w:rPr>
        <w:t>100</w:t>
      </w:r>
      <w:r w:rsidRPr="001B7939">
        <w:rPr>
          <w:noProof/>
        </w:rPr>
        <w:fldChar w:fldCharType="end"/>
      </w:r>
      <w:bookmarkEnd w:id="399"/>
      <w:r w:rsidRPr="001B7939">
        <w:rPr>
          <w:lang w:val="en-US"/>
        </w:rPr>
        <w:t xml:space="preserve">] 3DS, 2016, “ABAQUS Unified FEA: Complete Solutions for Realistic Simulation,” Dassault Systèmes, Waltham, MA, accessed Nov. 18, 2016, </w:t>
      </w:r>
      <w:hyperlink r:id="rId206" w:history="1">
        <w:r w:rsidRPr="001B7939">
          <w:rPr>
            <w:rStyle w:val="Lienhypertexte"/>
            <w:lang w:val="en-US"/>
          </w:rPr>
          <w:t>http://www.3ds.com/fr/produits-et-services/simulia/Produits/abaqus/</w:t>
        </w:r>
      </w:hyperlink>
    </w:p>
    <w:p w14:paraId="29752FF4" w14:textId="00A76788" w:rsidR="009D1F95" w:rsidRPr="001B7939" w:rsidRDefault="009D1F95" w:rsidP="009D1F95">
      <w:pPr>
        <w:pStyle w:val="Lgende"/>
        <w:rPr>
          <w:lang w:val="en-US"/>
        </w:rPr>
      </w:pPr>
      <w:bookmarkStart w:id="400" w:name="_Ref528575412"/>
      <w:r w:rsidRPr="001B7939">
        <w:rPr>
          <w:lang w:val="en-US"/>
        </w:rPr>
        <w:lastRenderedPageBreak/>
        <w:t>[</w:t>
      </w:r>
      <w:r w:rsidRPr="001B7939">
        <w:rPr>
          <w:noProof/>
        </w:rPr>
        <w:fldChar w:fldCharType="begin"/>
      </w:r>
      <w:r w:rsidRPr="001B7939">
        <w:rPr>
          <w:noProof/>
          <w:lang w:val="en-US"/>
        </w:rPr>
        <w:instrText xml:space="preserve"> SEQ [ \* ARABIC </w:instrText>
      </w:r>
      <w:r w:rsidRPr="001B7939">
        <w:rPr>
          <w:noProof/>
        </w:rPr>
        <w:fldChar w:fldCharType="separate"/>
      </w:r>
      <w:r w:rsidR="009D4609">
        <w:rPr>
          <w:noProof/>
          <w:lang w:val="en-US"/>
        </w:rPr>
        <w:t>101</w:t>
      </w:r>
      <w:r w:rsidRPr="001B7939">
        <w:rPr>
          <w:noProof/>
        </w:rPr>
        <w:fldChar w:fldCharType="end"/>
      </w:r>
      <w:bookmarkEnd w:id="400"/>
      <w:r w:rsidRPr="001B7939">
        <w:rPr>
          <w:lang w:val="en-US"/>
        </w:rPr>
        <w:t xml:space="preserve">] </w:t>
      </w:r>
      <w:r w:rsidR="001432C0" w:rsidRPr="001B7939">
        <w:rPr>
          <w:lang w:val="en-US"/>
        </w:rPr>
        <w:t>Wu, S., R., Gu, L. Introduction to the Explicit Finite Element Method for Nonlinear Transient Dynamics, 2012 : John Wiley &amp; Sons.</w:t>
      </w:r>
    </w:p>
    <w:p w14:paraId="0FBD668E" w14:textId="37139C85" w:rsidR="001B7939" w:rsidRDefault="001B7939" w:rsidP="001B7939">
      <w:pPr>
        <w:pStyle w:val="Lgende"/>
        <w:rPr>
          <w:lang w:val="en-US"/>
        </w:rPr>
      </w:pPr>
      <w:bookmarkStart w:id="401" w:name="_Ref528575610"/>
      <w:r w:rsidRPr="001B7939">
        <w:rPr>
          <w:lang w:val="en-US"/>
        </w:rPr>
        <w:t>[</w:t>
      </w:r>
      <w:r w:rsidRPr="001B7939">
        <w:rPr>
          <w:noProof/>
        </w:rPr>
        <w:fldChar w:fldCharType="begin"/>
      </w:r>
      <w:r w:rsidRPr="001B7939">
        <w:rPr>
          <w:noProof/>
          <w:lang w:val="en-US"/>
        </w:rPr>
        <w:instrText xml:space="preserve"> SEQ [ \* ARABIC </w:instrText>
      </w:r>
      <w:r w:rsidRPr="001B7939">
        <w:rPr>
          <w:noProof/>
        </w:rPr>
        <w:fldChar w:fldCharType="separate"/>
      </w:r>
      <w:r w:rsidR="009D4609">
        <w:rPr>
          <w:noProof/>
          <w:lang w:val="en-US"/>
        </w:rPr>
        <w:t>102</w:t>
      </w:r>
      <w:r w:rsidRPr="001B7939">
        <w:rPr>
          <w:noProof/>
        </w:rPr>
        <w:fldChar w:fldCharType="end"/>
      </w:r>
      <w:bookmarkEnd w:id="401"/>
      <w:r w:rsidRPr="001B7939">
        <w:rPr>
          <w:lang w:val="en-US"/>
        </w:rPr>
        <w:t>] M. Friswell, J. Penny, S. Garvey et A. Lees, Dynamics Of Rotating Machines, New York: Cambridge University Press, 2010.</w:t>
      </w:r>
    </w:p>
    <w:p w14:paraId="701410ED" w14:textId="77777777" w:rsidR="00535DFB" w:rsidRDefault="00535DFB" w:rsidP="00535DFB">
      <w:pPr>
        <w:rPr>
          <w:lang w:val="en-US"/>
        </w:rPr>
      </w:pPr>
    </w:p>
    <w:p w14:paraId="4CDA4EE8" w14:textId="77777777" w:rsidR="00535DFB" w:rsidRDefault="00535DFB" w:rsidP="00535DFB">
      <w:pPr>
        <w:rPr>
          <w:rFonts w:asciiTheme="majorHAnsi" w:eastAsiaTheme="majorEastAsia" w:hAnsiTheme="majorHAnsi" w:cstheme="majorBidi"/>
          <w:color w:val="2E74B5" w:themeColor="accent1" w:themeShade="BF"/>
          <w:sz w:val="32"/>
          <w:szCs w:val="32"/>
          <w:lang w:val="en-US"/>
        </w:rPr>
      </w:pPr>
      <w:r>
        <w:rPr>
          <w:lang w:val="en-US"/>
        </w:rPr>
        <w:br w:type="page"/>
      </w:r>
    </w:p>
    <w:p w14:paraId="6E11E907" w14:textId="77777777" w:rsidR="00DB2E65" w:rsidRPr="009F13FF" w:rsidRDefault="005857CA" w:rsidP="005857CA">
      <w:pPr>
        <w:pStyle w:val="Titre1"/>
      </w:pPr>
      <w:bookmarkStart w:id="402" w:name="_Toc531267442"/>
      <w:r w:rsidRPr="009F13FF">
        <w:lastRenderedPageBreak/>
        <w:t xml:space="preserve">Table des </w:t>
      </w:r>
      <w:r w:rsidR="00442F79" w:rsidRPr="009F13FF">
        <w:t>figures</w:t>
      </w:r>
      <w:r w:rsidR="00535DFB" w:rsidRPr="009F13FF">
        <w:t xml:space="preserve"> </w:t>
      </w:r>
      <w:r w:rsidR="00442F79" w:rsidRPr="009F13FF">
        <w:t>:</w:t>
      </w:r>
      <w:bookmarkEnd w:id="402"/>
    </w:p>
    <w:p w14:paraId="4025AE13" w14:textId="77777777" w:rsidR="00442F79" w:rsidRPr="00442F79" w:rsidRDefault="00442F79" w:rsidP="00442F79">
      <w:pPr>
        <w:rPr>
          <w:lang w:val="en-US"/>
        </w:rPr>
      </w:pPr>
    </w:p>
    <w:p w14:paraId="31B1282A" w14:textId="2239CE6D" w:rsidR="009D4609" w:rsidRDefault="00442F79">
      <w:pPr>
        <w:pStyle w:val="Tabledesillustrations"/>
        <w:tabs>
          <w:tab w:val="right" w:leader="dot" w:pos="9062"/>
        </w:tabs>
        <w:rPr>
          <w:rFonts w:asciiTheme="minorHAnsi" w:eastAsiaTheme="minorEastAsia" w:hAnsiTheme="minorHAnsi"/>
          <w:noProof/>
          <w:sz w:val="22"/>
          <w:lang w:val="en-US"/>
        </w:rPr>
      </w:pPr>
      <w:r>
        <w:rPr>
          <w:b/>
          <w:u w:val="single"/>
        </w:rPr>
        <w:fldChar w:fldCharType="begin"/>
      </w:r>
      <w:r>
        <w:rPr>
          <w:b/>
          <w:u w:val="single"/>
        </w:rPr>
        <w:instrText xml:space="preserve"> TOC \h \z \c "Figure" </w:instrText>
      </w:r>
      <w:r>
        <w:rPr>
          <w:b/>
          <w:u w:val="single"/>
        </w:rPr>
        <w:fldChar w:fldCharType="separate"/>
      </w:r>
      <w:hyperlink w:anchor="_Toc531267444" w:history="1">
        <w:r w:rsidR="009D4609" w:rsidRPr="00497080">
          <w:rPr>
            <w:rStyle w:val="Lienhypertexte"/>
            <w:noProof/>
          </w:rPr>
          <w:t xml:space="preserve">Figure 1 : Le premier type de paliers à feuilles (reproduction issue de </w:t>
        </w:r>
        <w:r w:rsidR="009D4609" w:rsidRPr="00497080">
          <w:rPr>
            <w:rStyle w:val="Lienhypertexte"/>
            <w:noProof/>
            <w:lang w:val="en-US"/>
          </w:rPr>
          <w:t>[4</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_Toc531267444 \h </w:instrText>
        </w:r>
        <w:r w:rsidR="009D4609">
          <w:rPr>
            <w:noProof/>
            <w:webHidden/>
          </w:rPr>
        </w:r>
        <w:r w:rsidR="009D4609">
          <w:rPr>
            <w:noProof/>
            <w:webHidden/>
          </w:rPr>
          <w:fldChar w:fldCharType="separate"/>
        </w:r>
        <w:r w:rsidR="009D4609">
          <w:rPr>
            <w:noProof/>
            <w:webHidden/>
          </w:rPr>
          <w:t>14</w:t>
        </w:r>
        <w:r w:rsidR="009D4609">
          <w:rPr>
            <w:noProof/>
            <w:webHidden/>
          </w:rPr>
          <w:fldChar w:fldCharType="end"/>
        </w:r>
      </w:hyperlink>
    </w:p>
    <w:p w14:paraId="745EAB25" w14:textId="755E0FF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45" w:history="1">
        <w:r w:rsidR="009D4609" w:rsidRPr="00497080">
          <w:rPr>
            <w:rStyle w:val="Lienhypertexte"/>
            <w:noProof/>
          </w:rPr>
          <w:t xml:space="preserve">Figure 2 : Le deuxième type de paliers à feuilles (reproduction issue de </w:t>
        </w:r>
        <w:r w:rsidR="009D4609" w:rsidRPr="00497080">
          <w:rPr>
            <w:rStyle w:val="Lienhypertexte"/>
            <w:noProof/>
            <w:lang w:val="en-US"/>
          </w:rPr>
          <w:t>[6</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_Toc531267445 \h </w:instrText>
        </w:r>
        <w:r w:rsidR="009D4609">
          <w:rPr>
            <w:noProof/>
            <w:webHidden/>
          </w:rPr>
        </w:r>
        <w:r w:rsidR="009D4609">
          <w:rPr>
            <w:noProof/>
            <w:webHidden/>
          </w:rPr>
          <w:fldChar w:fldCharType="separate"/>
        </w:r>
        <w:r w:rsidR="009D4609">
          <w:rPr>
            <w:noProof/>
            <w:webHidden/>
          </w:rPr>
          <w:t>14</w:t>
        </w:r>
        <w:r w:rsidR="009D4609">
          <w:rPr>
            <w:noProof/>
            <w:webHidden/>
          </w:rPr>
          <w:fldChar w:fldCharType="end"/>
        </w:r>
      </w:hyperlink>
    </w:p>
    <w:p w14:paraId="6ED8AD1D" w14:textId="438B940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46" w:history="1">
        <w:r w:rsidR="009D4609" w:rsidRPr="00497080">
          <w:rPr>
            <w:rStyle w:val="Lienhypertexte"/>
            <w:noProof/>
          </w:rPr>
          <w:t>Figure 3 : Palier à feuilles (design de la première génération)</w:t>
        </w:r>
        <w:r w:rsidR="009D4609">
          <w:rPr>
            <w:noProof/>
            <w:webHidden/>
          </w:rPr>
          <w:tab/>
        </w:r>
        <w:r w:rsidR="009D4609">
          <w:rPr>
            <w:noProof/>
            <w:webHidden/>
          </w:rPr>
          <w:fldChar w:fldCharType="begin"/>
        </w:r>
        <w:r w:rsidR="009D4609">
          <w:rPr>
            <w:noProof/>
            <w:webHidden/>
          </w:rPr>
          <w:instrText xml:space="preserve"> PAGEREF _Toc531267446 \h </w:instrText>
        </w:r>
        <w:r w:rsidR="009D4609">
          <w:rPr>
            <w:noProof/>
            <w:webHidden/>
          </w:rPr>
        </w:r>
        <w:r w:rsidR="009D4609">
          <w:rPr>
            <w:noProof/>
            <w:webHidden/>
          </w:rPr>
          <w:fldChar w:fldCharType="separate"/>
        </w:r>
        <w:r w:rsidR="009D4609">
          <w:rPr>
            <w:noProof/>
            <w:webHidden/>
          </w:rPr>
          <w:t>15</w:t>
        </w:r>
        <w:r w:rsidR="009D4609">
          <w:rPr>
            <w:noProof/>
            <w:webHidden/>
          </w:rPr>
          <w:fldChar w:fldCharType="end"/>
        </w:r>
      </w:hyperlink>
    </w:p>
    <w:p w14:paraId="09762959" w14:textId="7733D4DA"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47" w:history="1">
        <w:r w:rsidR="009D4609" w:rsidRPr="00497080">
          <w:rPr>
            <w:rStyle w:val="Lienhypertexte"/>
            <w:noProof/>
          </w:rPr>
          <w:t xml:space="preserve">Figure 4 : Modèle à deux DDL d'un palier à feuilles (reproduction issue de </w:t>
        </w:r>
        <w:r w:rsidR="009D4609" w:rsidRPr="00497080">
          <w:rPr>
            <w:rStyle w:val="Lienhypertexte"/>
            <w:noProof/>
            <w:lang w:val="en-US"/>
          </w:rPr>
          <w:t>[8</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_Toc531267447 \h </w:instrText>
        </w:r>
        <w:r w:rsidR="009D4609">
          <w:rPr>
            <w:noProof/>
            <w:webHidden/>
          </w:rPr>
        </w:r>
        <w:r w:rsidR="009D4609">
          <w:rPr>
            <w:noProof/>
            <w:webHidden/>
          </w:rPr>
          <w:fldChar w:fldCharType="separate"/>
        </w:r>
        <w:r w:rsidR="009D4609">
          <w:rPr>
            <w:noProof/>
            <w:webHidden/>
          </w:rPr>
          <w:t>16</w:t>
        </w:r>
        <w:r w:rsidR="009D4609">
          <w:rPr>
            <w:noProof/>
            <w:webHidden/>
          </w:rPr>
          <w:fldChar w:fldCharType="end"/>
        </w:r>
      </w:hyperlink>
    </w:p>
    <w:p w14:paraId="151CFFE5" w14:textId="0968FE0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48" w:history="1">
        <w:r w:rsidR="009D4609" w:rsidRPr="00497080">
          <w:rPr>
            <w:rStyle w:val="Lienhypertexte"/>
            <w:noProof/>
          </w:rPr>
          <w:t>Figure 5 : Palier de seconde génération (reproduction issue de</w:t>
        </w:r>
        <w:r w:rsidR="009D4609" w:rsidRPr="00497080">
          <w:rPr>
            <w:rStyle w:val="Lienhypertexte"/>
            <w:noProof/>
            <w:lang w:val="en-US"/>
          </w:rPr>
          <w:t>[6</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_Toc531267448 \h </w:instrText>
        </w:r>
        <w:r w:rsidR="009D4609">
          <w:rPr>
            <w:noProof/>
            <w:webHidden/>
          </w:rPr>
        </w:r>
        <w:r w:rsidR="009D4609">
          <w:rPr>
            <w:noProof/>
            <w:webHidden/>
          </w:rPr>
          <w:fldChar w:fldCharType="separate"/>
        </w:r>
        <w:r w:rsidR="009D4609">
          <w:rPr>
            <w:noProof/>
            <w:webHidden/>
          </w:rPr>
          <w:t>17</w:t>
        </w:r>
        <w:r w:rsidR="009D4609">
          <w:rPr>
            <w:noProof/>
            <w:webHidden/>
          </w:rPr>
          <w:fldChar w:fldCharType="end"/>
        </w:r>
      </w:hyperlink>
    </w:p>
    <w:p w14:paraId="1491AF63" w14:textId="2C2F58B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49" w:history="1">
        <w:r w:rsidR="009D4609" w:rsidRPr="00497080">
          <w:rPr>
            <w:rStyle w:val="Lienhypertexte"/>
            <w:noProof/>
          </w:rPr>
          <w:t xml:space="preserve">Figure 6 : Plissé de troisième génération-Plissé double couche (reproduction issue de </w:t>
        </w:r>
        <w:r w:rsidR="009D4609" w:rsidRPr="00497080">
          <w:rPr>
            <w:rStyle w:val="Lienhypertexte"/>
            <w:noProof/>
            <w:lang w:val="en-US"/>
          </w:rPr>
          <w:t>[10</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_Toc531267449 \h </w:instrText>
        </w:r>
        <w:r w:rsidR="009D4609">
          <w:rPr>
            <w:noProof/>
            <w:webHidden/>
          </w:rPr>
        </w:r>
        <w:r w:rsidR="009D4609">
          <w:rPr>
            <w:noProof/>
            <w:webHidden/>
          </w:rPr>
          <w:fldChar w:fldCharType="separate"/>
        </w:r>
        <w:r w:rsidR="009D4609">
          <w:rPr>
            <w:noProof/>
            <w:webHidden/>
          </w:rPr>
          <w:t>17</w:t>
        </w:r>
        <w:r w:rsidR="009D4609">
          <w:rPr>
            <w:noProof/>
            <w:webHidden/>
          </w:rPr>
          <w:fldChar w:fldCharType="end"/>
        </w:r>
      </w:hyperlink>
    </w:p>
    <w:p w14:paraId="34022F79" w14:textId="145FFD7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0" w:history="1">
        <w:r w:rsidR="009D4609" w:rsidRPr="00497080">
          <w:rPr>
            <w:rStyle w:val="Lienhypertexte"/>
            <w:noProof/>
          </w:rPr>
          <w:t>Figure 7 : Modèle de raideur individuelle d’un plissé avant et après chargement</w:t>
        </w:r>
        <w:r w:rsidR="009D4609">
          <w:rPr>
            <w:noProof/>
            <w:webHidden/>
          </w:rPr>
          <w:tab/>
        </w:r>
        <w:r w:rsidR="009D4609">
          <w:rPr>
            <w:noProof/>
            <w:webHidden/>
          </w:rPr>
          <w:fldChar w:fldCharType="begin"/>
        </w:r>
        <w:r w:rsidR="009D4609">
          <w:rPr>
            <w:noProof/>
            <w:webHidden/>
          </w:rPr>
          <w:instrText xml:space="preserve"> PAGEREF _Toc531267450 \h </w:instrText>
        </w:r>
        <w:r w:rsidR="009D4609">
          <w:rPr>
            <w:noProof/>
            <w:webHidden/>
          </w:rPr>
        </w:r>
        <w:r w:rsidR="009D4609">
          <w:rPr>
            <w:noProof/>
            <w:webHidden/>
          </w:rPr>
          <w:fldChar w:fldCharType="separate"/>
        </w:r>
        <w:r w:rsidR="009D4609">
          <w:rPr>
            <w:noProof/>
            <w:webHidden/>
          </w:rPr>
          <w:t>18</w:t>
        </w:r>
        <w:r w:rsidR="009D4609">
          <w:rPr>
            <w:noProof/>
            <w:webHidden/>
          </w:rPr>
          <w:fldChar w:fldCharType="end"/>
        </w:r>
      </w:hyperlink>
    </w:p>
    <w:p w14:paraId="52E40BDF" w14:textId="01B7D5A8"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1" w:history="1">
        <w:r w:rsidR="009D4609" w:rsidRPr="00497080">
          <w:rPr>
            <w:rStyle w:val="Lienhypertexte"/>
            <w:noProof/>
          </w:rPr>
          <w:t xml:space="preserve">Figure 8 : Modèle de la structure du plissé basé uniquement sur des ressorts (reproduction issue de </w:t>
        </w:r>
        <w:r w:rsidR="009D4609" w:rsidRPr="00497080">
          <w:rPr>
            <w:rStyle w:val="Lienhypertexte"/>
            <w:noProof/>
            <w:lang w:val="en-US"/>
          </w:rPr>
          <w:t>[44</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_Toc531267451 \h </w:instrText>
        </w:r>
        <w:r w:rsidR="009D4609">
          <w:rPr>
            <w:noProof/>
            <w:webHidden/>
          </w:rPr>
        </w:r>
        <w:r w:rsidR="009D4609">
          <w:rPr>
            <w:noProof/>
            <w:webHidden/>
          </w:rPr>
          <w:fldChar w:fldCharType="separate"/>
        </w:r>
        <w:r w:rsidR="009D4609">
          <w:rPr>
            <w:noProof/>
            <w:webHidden/>
          </w:rPr>
          <w:t>22</w:t>
        </w:r>
        <w:r w:rsidR="009D4609">
          <w:rPr>
            <w:noProof/>
            <w:webHidden/>
          </w:rPr>
          <w:fldChar w:fldCharType="end"/>
        </w:r>
      </w:hyperlink>
    </w:p>
    <w:p w14:paraId="11A85ED4" w14:textId="47287140"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2" w:history="1">
        <w:r w:rsidR="009D4609" w:rsidRPr="00497080">
          <w:rPr>
            <w:rStyle w:val="Lienhypertexte"/>
            <w:noProof/>
          </w:rPr>
          <w:t xml:space="preserve">Figure 9 : Représentation en éléments finis d’une structure à 3 plissés (représentation issue de </w:t>
        </w:r>
        <w:r w:rsidR="009D4609" w:rsidRPr="00497080">
          <w:rPr>
            <w:rStyle w:val="Lienhypertexte"/>
            <w:noProof/>
            <w:lang w:val="en-US"/>
          </w:rPr>
          <w:t>[47</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_Toc531267452 \h </w:instrText>
        </w:r>
        <w:r w:rsidR="009D4609">
          <w:rPr>
            <w:noProof/>
            <w:webHidden/>
          </w:rPr>
        </w:r>
        <w:r w:rsidR="009D4609">
          <w:rPr>
            <w:noProof/>
            <w:webHidden/>
          </w:rPr>
          <w:fldChar w:fldCharType="separate"/>
        </w:r>
        <w:r w:rsidR="009D4609">
          <w:rPr>
            <w:noProof/>
            <w:webHidden/>
          </w:rPr>
          <w:t>22</w:t>
        </w:r>
        <w:r w:rsidR="009D4609">
          <w:rPr>
            <w:noProof/>
            <w:webHidden/>
          </w:rPr>
          <w:fldChar w:fldCharType="end"/>
        </w:r>
      </w:hyperlink>
    </w:p>
    <w:p w14:paraId="034AA550" w14:textId="589EBD74"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3" w:history="1">
        <w:r w:rsidR="009D4609" w:rsidRPr="00497080">
          <w:rPr>
            <w:rStyle w:val="Lienhypertexte"/>
            <w:noProof/>
          </w:rPr>
          <w:t xml:space="preserve">Figure 10 : Modèle développé par Feng et Kaneko pour réduire la structure à feuilles (reproduction issue de </w:t>
        </w:r>
        <w:r w:rsidR="009D4609" w:rsidRPr="00497080">
          <w:rPr>
            <w:rStyle w:val="Lienhypertexte"/>
            <w:noProof/>
            <w:lang w:val="en-US"/>
          </w:rPr>
          <w:t>[29</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_Toc531267453 \h </w:instrText>
        </w:r>
        <w:r w:rsidR="009D4609">
          <w:rPr>
            <w:noProof/>
            <w:webHidden/>
          </w:rPr>
        </w:r>
        <w:r w:rsidR="009D4609">
          <w:rPr>
            <w:noProof/>
            <w:webHidden/>
          </w:rPr>
          <w:fldChar w:fldCharType="separate"/>
        </w:r>
        <w:r w:rsidR="009D4609">
          <w:rPr>
            <w:noProof/>
            <w:webHidden/>
          </w:rPr>
          <w:t>23</w:t>
        </w:r>
        <w:r w:rsidR="009D4609">
          <w:rPr>
            <w:noProof/>
            <w:webHidden/>
          </w:rPr>
          <w:fldChar w:fldCharType="end"/>
        </w:r>
      </w:hyperlink>
    </w:p>
    <w:p w14:paraId="61B4ADAD" w14:textId="08D640AF"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4" w:history="1">
        <w:r w:rsidR="009D4609" w:rsidRPr="00497080">
          <w:rPr>
            <w:rStyle w:val="Lienhypertexte"/>
            <w:noProof/>
          </w:rPr>
          <w:t xml:space="preserve">Figure 11 : Modèle avec des raideurs individuelles tenant compte des fléchissements des patins inter-plissés (représentation issue de </w:t>
        </w:r>
        <w:r w:rsidR="009D4609" w:rsidRPr="00497080">
          <w:rPr>
            <w:rStyle w:val="Lienhypertexte"/>
            <w:noProof/>
            <w:lang w:val="en-US"/>
          </w:rPr>
          <w:t>[48</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_Toc531267454 \h </w:instrText>
        </w:r>
        <w:r w:rsidR="009D4609">
          <w:rPr>
            <w:noProof/>
            <w:webHidden/>
          </w:rPr>
        </w:r>
        <w:r w:rsidR="009D4609">
          <w:rPr>
            <w:noProof/>
            <w:webHidden/>
          </w:rPr>
          <w:fldChar w:fldCharType="separate"/>
        </w:r>
        <w:r w:rsidR="009D4609">
          <w:rPr>
            <w:noProof/>
            <w:webHidden/>
          </w:rPr>
          <w:t>23</w:t>
        </w:r>
        <w:r w:rsidR="009D4609">
          <w:rPr>
            <w:noProof/>
            <w:webHidden/>
          </w:rPr>
          <w:fldChar w:fldCharType="end"/>
        </w:r>
      </w:hyperlink>
    </w:p>
    <w:p w14:paraId="6B77A7DB" w14:textId="3020411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5" w:history="1">
        <w:r w:rsidR="009D4609" w:rsidRPr="00497080">
          <w:rPr>
            <w:rStyle w:val="Lienhypertexte"/>
            <w:noProof/>
          </w:rPr>
          <w:t xml:space="preserve">Figure 12 : Représentation de la structure déformable d’un palier à feuilles avec la feuille plissée modélisée par une fondation de type Winkler (représentation issue de </w:t>
        </w:r>
        <w:r w:rsidR="009D4609" w:rsidRPr="00497080">
          <w:rPr>
            <w:rStyle w:val="Lienhypertexte"/>
            <w:noProof/>
            <w:lang w:val="en-US"/>
          </w:rPr>
          <w:t>[49</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_Toc531267455 \h </w:instrText>
        </w:r>
        <w:r w:rsidR="009D4609">
          <w:rPr>
            <w:noProof/>
            <w:webHidden/>
          </w:rPr>
        </w:r>
        <w:r w:rsidR="009D4609">
          <w:rPr>
            <w:noProof/>
            <w:webHidden/>
          </w:rPr>
          <w:fldChar w:fldCharType="separate"/>
        </w:r>
        <w:r w:rsidR="009D4609">
          <w:rPr>
            <w:noProof/>
            <w:webHidden/>
          </w:rPr>
          <w:t>25</w:t>
        </w:r>
        <w:r w:rsidR="009D4609">
          <w:rPr>
            <w:noProof/>
            <w:webHidden/>
          </w:rPr>
          <w:fldChar w:fldCharType="end"/>
        </w:r>
      </w:hyperlink>
    </w:p>
    <w:p w14:paraId="686F5D84" w14:textId="3BF86E34"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6" w:history="1">
        <w:r w:rsidR="009D4609" w:rsidRPr="00497080">
          <w:rPr>
            <w:rStyle w:val="Lienhypertexte"/>
            <w:noProof/>
          </w:rPr>
          <w:t xml:space="preserve">Figure 13 :Représentation de la feuille plissée par un ensemble de raideurs (représentation issue de </w:t>
        </w:r>
        <w:r w:rsidR="009D4609" w:rsidRPr="00497080">
          <w:rPr>
            <w:rStyle w:val="Lienhypertexte"/>
            <w:noProof/>
            <w:lang w:val="en-US"/>
          </w:rPr>
          <w:t>[49</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_Toc531267456 \h </w:instrText>
        </w:r>
        <w:r w:rsidR="009D4609">
          <w:rPr>
            <w:noProof/>
            <w:webHidden/>
          </w:rPr>
        </w:r>
        <w:r w:rsidR="009D4609">
          <w:rPr>
            <w:noProof/>
            <w:webHidden/>
          </w:rPr>
          <w:fldChar w:fldCharType="separate"/>
        </w:r>
        <w:r w:rsidR="009D4609">
          <w:rPr>
            <w:noProof/>
            <w:webHidden/>
          </w:rPr>
          <w:t>25</w:t>
        </w:r>
        <w:r w:rsidR="009D4609">
          <w:rPr>
            <w:noProof/>
            <w:webHidden/>
          </w:rPr>
          <w:fldChar w:fldCharType="end"/>
        </w:r>
      </w:hyperlink>
    </w:p>
    <w:p w14:paraId="13636C98" w14:textId="01C50F7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7" w:history="1">
        <w:r w:rsidR="009D4609" w:rsidRPr="00497080">
          <w:rPr>
            <w:rStyle w:val="Lienhypertexte"/>
            <w:noProof/>
          </w:rPr>
          <w:t xml:space="preserve">Figure 14 : Modèle représentant la structure entière du palier à feuille (représentation issue de </w:t>
        </w:r>
        <w:r w:rsidR="009D4609" w:rsidRPr="00497080">
          <w:rPr>
            <w:rStyle w:val="Lienhypertexte"/>
            <w:noProof/>
            <w:lang w:val="en-US"/>
          </w:rPr>
          <w:t>[50</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_Toc531267457 \h </w:instrText>
        </w:r>
        <w:r w:rsidR="009D4609">
          <w:rPr>
            <w:noProof/>
            <w:webHidden/>
          </w:rPr>
        </w:r>
        <w:r w:rsidR="009D4609">
          <w:rPr>
            <w:noProof/>
            <w:webHidden/>
          </w:rPr>
          <w:fldChar w:fldCharType="separate"/>
        </w:r>
        <w:r w:rsidR="009D4609">
          <w:rPr>
            <w:noProof/>
            <w:webHidden/>
          </w:rPr>
          <w:t>26</w:t>
        </w:r>
        <w:r w:rsidR="009D4609">
          <w:rPr>
            <w:noProof/>
            <w:webHidden/>
          </w:rPr>
          <w:fldChar w:fldCharType="end"/>
        </w:r>
      </w:hyperlink>
    </w:p>
    <w:p w14:paraId="6849BC50" w14:textId="0203CDA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8" w:history="1">
        <w:r w:rsidR="009D4609" w:rsidRPr="00497080">
          <w:rPr>
            <w:rStyle w:val="Lienhypertexte"/>
            <w:noProof/>
          </w:rPr>
          <w:t xml:space="preserve">Figure 15 : Spectre des fréquence pour un rotor de Jeffcott supporté par deux paliers hydrodynamiques symétriques (représentation issue de </w:t>
        </w:r>
        <w:r w:rsidR="009D4609" w:rsidRPr="00497080">
          <w:rPr>
            <w:rStyle w:val="Lienhypertexte"/>
            <w:noProof/>
            <w:lang w:val="en-US"/>
          </w:rPr>
          <w:t>[60</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_Toc531267458 \h </w:instrText>
        </w:r>
        <w:r w:rsidR="009D4609">
          <w:rPr>
            <w:noProof/>
            <w:webHidden/>
          </w:rPr>
        </w:r>
        <w:r w:rsidR="009D4609">
          <w:rPr>
            <w:noProof/>
            <w:webHidden/>
          </w:rPr>
          <w:fldChar w:fldCharType="separate"/>
        </w:r>
        <w:r w:rsidR="009D4609">
          <w:rPr>
            <w:noProof/>
            <w:webHidden/>
          </w:rPr>
          <w:t>29</w:t>
        </w:r>
        <w:r w:rsidR="009D4609">
          <w:rPr>
            <w:noProof/>
            <w:webHidden/>
          </w:rPr>
          <w:fldChar w:fldCharType="end"/>
        </w:r>
      </w:hyperlink>
    </w:p>
    <w:p w14:paraId="6FCA32A2" w14:textId="7BC9E5C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59" w:history="1">
        <w:r w:rsidR="009D4609" w:rsidRPr="00497080">
          <w:rPr>
            <w:rStyle w:val="Lienhypertexte"/>
            <w:noProof/>
          </w:rPr>
          <w:t xml:space="preserve">Figure 16 : Spectre des fréquence pour un rotor de Jeffcott montrant le Whril-Whip du deuxième mode (représentation issue de </w:t>
        </w:r>
        <w:r w:rsidR="009D4609" w:rsidRPr="00497080">
          <w:rPr>
            <w:rStyle w:val="Lienhypertexte"/>
            <w:noProof/>
            <w:lang w:val="en-US"/>
          </w:rPr>
          <w:t>[64</w:t>
        </w:r>
        <w:r w:rsidR="009D4609" w:rsidRPr="00497080">
          <w:rPr>
            <w:rStyle w:val="Lienhypertexte"/>
            <w:noProof/>
          </w:rPr>
          <w:t>])</w:t>
        </w:r>
        <w:r w:rsidR="009D4609">
          <w:rPr>
            <w:noProof/>
            <w:webHidden/>
          </w:rPr>
          <w:tab/>
        </w:r>
        <w:r w:rsidR="009D4609">
          <w:rPr>
            <w:noProof/>
            <w:webHidden/>
          </w:rPr>
          <w:fldChar w:fldCharType="begin"/>
        </w:r>
        <w:r w:rsidR="009D4609">
          <w:rPr>
            <w:noProof/>
            <w:webHidden/>
          </w:rPr>
          <w:instrText xml:space="preserve"> PAGEREF _Toc531267459 \h </w:instrText>
        </w:r>
        <w:r w:rsidR="009D4609">
          <w:rPr>
            <w:noProof/>
            <w:webHidden/>
          </w:rPr>
        </w:r>
        <w:r w:rsidR="009D4609">
          <w:rPr>
            <w:noProof/>
            <w:webHidden/>
          </w:rPr>
          <w:fldChar w:fldCharType="separate"/>
        </w:r>
        <w:r w:rsidR="009D4609">
          <w:rPr>
            <w:noProof/>
            <w:webHidden/>
          </w:rPr>
          <w:t>30</w:t>
        </w:r>
        <w:r w:rsidR="009D4609">
          <w:rPr>
            <w:noProof/>
            <w:webHidden/>
          </w:rPr>
          <w:fldChar w:fldCharType="end"/>
        </w:r>
      </w:hyperlink>
    </w:p>
    <w:p w14:paraId="3B056E6F" w14:textId="505698B7"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0" w:history="1">
        <w:r w:rsidR="009D4609" w:rsidRPr="00497080">
          <w:rPr>
            <w:rStyle w:val="Lienhypertexte"/>
            <w:noProof/>
          </w:rPr>
          <w:t>Figure 17 : Représentation du palier à feuilles à travers des coefficients dynamiques (représentation issue de [54])</w:t>
        </w:r>
        <w:r w:rsidR="009D4609">
          <w:rPr>
            <w:noProof/>
            <w:webHidden/>
          </w:rPr>
          <w:tab/>
        </w:r>
        <w:r w:rsidR="009D4609">
          <w:rPr>
            <w:noProof/>
            <w:webHidden/>
          </w:rPr>
          <w:fldChar w:fldCharType="begin"/>
        </w:r>
        <w:r w:rsidR="009D4609">
          <w:rPr>
            <w:noProof/>
            <w:webHidden/>
          </w:rPr>
          <w:instrText xml:space="preserve"> PAGEREF _Toc531267460 \h </w:instrText>
        </w:r>
        <w:r w:rsidR="009D4609">
          <w:rPr>
            <w:noProof/>
            <w:webHidden/>
          </w:rPr>
        </w:r>
        <w:r w:rsidR="009D4609">
          <w:rPr>
            <w:noProof/>
            <w:webHidden/>
          </w:rPr>
          <w:fldChar w:fldCharType="separate"/>
        </w:r>
        <w:r w:rsidR="009D4609">
          <w:rPr>
            <w:noProof/>
            <w:webHidden/>
          </w:rPr>
          <w:t>30</w:t>
        </w:r>
        <w:r w:rsidR="009D4609">
          <w:rPr>
            <w:noProof/>
            <w:webHidden/>
          </w:rPr>
          <w:fldChar w:fldCharType="end"/>
        </w:r>
      </w:hyperlink>
    </w:p>
    <w:p w14:paraId="5A6A5C48" w14:textId="046F928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1" w:history="1">
        <w:r w:rsidR="009D4609" w:rsidRPr="00497080">
          <w:rPr>
            <w:rStyle w:val="Lienhypertexte"/>
            <w:noProof/>
          </w:rPr>
          <w:t xml:space="preserve">Figure 18 : Modèle structurel du palier à feuilles utilisé dans </w:t>
        </w:r>
        <w:r w:rsidR="009D4609" w:rsidRPr="00497080">
          <w:rPr>
            <w:rStyle w:val="Lienhypertexte"/>
            <w:noProof/>
            <w:lang w:val="en-US"/>
          </w:rPr>
          <w:t>[44</w:t>
        </w:r>
        <w:r w:rsidR="009D4609" w:rsidRPr="00497080">
          <w:rPr>
            <w:rStyle w:val="Lienhypertexte"/>
            <w:noProof/>
          </w:rPr>
          <w:t>] (3 degrés de liberté par plissé)</w:t>
        </w:r>
        <w:r w:rsidR="009D4609">
          <w:rPr>
            <w:noProof/>
            <w:webHidden/>
          </w:rPr>
          <w:tab/>
        </w:r>
        <w:r w:rsidR="009D4609">
          <w:rPr>
            <w:noProof/>
            <w:webHidden/>
          </w:rPr>
          <w:fldChar w:fldCharType="begin"/>
        </w:r>
        <w:r w:rsidR="009D4609">
          <w:rPr>
            <w:noProof/>
            <w:webHidden/>
          </w:rPr>
          <w:instrText xml:space="preserve"> PAGEREF _Toc531267461 \h </w:instrText>
        </w:r>
        <w:r w:rsidR="009D4609">
          <w:rPr>
            <w:noProof/>
            <w:webHidden/>
          </w:rPr>
        </w:r>
        <w:r w:rsidR="009D4609">
          <w:rPr>
            <w:noProof/>
            <w:webHidden/>
          </w:rPr>
          <w:fldChar w:fldCharType="separate"/>
        </w:r>
        <w:r w:rsidR="009D4609">
          <w:rPr>
            <w:noProof/>
            <w:webHidden/>
          </w:rPr>
          <w:t>36</w:t>
        </w:r>
        <w:r w:rsidR="009D4609">
          <w:rPr>
            <w:noProof/>
            <w:webHidden/>
          </w:rPr>
          <w:fldChar w:fldCharType="end"/>
        </w:r>
      </w:hyperlink>
    </w:p>
    <w:p w14:paraId="3D632CB1" w14:textId="1DE7653A"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2" w:history="1">
        <w:r w:rsidR="009D4609" w:rsidRPr="00497080">
          <w:rPr>
            <w:rStyle w:val="Lienhypertexte"/>
            <w:noProof/>
          </w:rPr>
          <w:t>Figure 19 : Modèle structurel du palier à feuilles avec présence d’ouverture/fermetures (5 degrés de liberté par plissé)</w:t>
        </w:r>
        <w:r w:rsidR="009D4609">
          <w:rPr>
            <w:noProof/>
            <w:webHidden/>
          </w:rPr>
          <w:tab/>
        </w:r>
        <w:r w:rsidR="009D4609">
          <w:rPr>
            <w:noProof/>
            <w:webHidden/>
          </w:rPr>
          <w:fldChar w:fldCharType="begin"/>
        </w:r>
        <w:r w:rsidR="009D4609">
          <w:rPr>
            <w:noProof/>
            <w:webHidden/>
          </w:rPr>
          <w:instrText xml:space="preserve"> PAGEREF _Toc531267462 \h </w:instrText>
        </w:r>
        <w:r w:rsidR="009D4609">
          <w:rPr>
            <w:noProof/>
            <w:webHidden/>
          </w:rPr>
        </w:r>
        <w:r w:rsidR="009D4609">
          <w:rPr>
            <w:noProof/>
            <w:webHidden/>
          </w:rPr>
          <w:fldChar w:fldCharType="separate"/>
        </w:r>
        <w:r w:rsidR="009D4609">
          <w:rPr>
            <w:noProof/>
            <w:webHidden/>
          </w:rPr>
          <w:t>36</w:t>
        </w:r>
        <w:r w:rsidR="009D4609">
          <w:rPr>
            <w:noProof/>
            <w:webHidden/>
          </w:rPr>
          <w:fldChar w:fldCharType="end"/>
        </w:r>
      </w:hyperlink>
    </w:p>
    <w:p w14:paraId="20B669C7" w14:textId="1A35DCC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3" w:history="1">
        <w:r w:rsidR="009D4609" w:rsidRPr="00497080">
          <w:rPr>
            <w:rStyle w:val="Lienhypertexte"/>
            <w:noProof/>
          </w:rPr>
          <w:t>Figure 20 : Palier à feuilles (première génération)</w:t>
        </w:r>
        <w:r w:rsidR="009D4609">
          <w:rPr>
            <w:noProof/>
            <w:webHidden/>
          </w:rPr>
          <w:tab/>
        </w:r>
        <w:r w:rsidR="009D4609">
          <w:rPr>
            <w:noProof/>
            <w:webHidden/>
          </w:rPr>
          <w:fldChar w:fldCharType="begin"/>
        </w:r>
        <w:r w:rsidR="009D4609">
          <w:rPr>
            <w:noProof/>
            <w:webHidden/>
          </w:rPr>
          <w:instrText xml:space="preserve"> PAGEREF _Toc531267463 \h </w:instrText>
        </w:r>
        <w:r w:rsidR="009D4609">
          <w:rPr>
            <w:noProof/>
            <w:webHidden/>
          </w:rPr>
        </w:r>
        <w:r w:rsidR="009D4609">
          <w:rPr>
            <w:noProof/>
            <w:webHidden/>
          </w:rPr>
          <w:fldChar w:fldCharType="separate"/>
        </w:r>
        <w:r w:rsidR="009D4609">
          <w:rPr>
            <w:noProof/>
            <w:webHidden/>
          </w:rPr>
          <w:t>37</w:t>
        </w:r>
        <w:r w:rsidR="009D4609">
          <w:rPr>
            <w:noProof/>
            <w:webHidden/>
          </w:rPr>
          <w:fldChar w:fldCharType="end"/>
        </w:r>
      </w:hyperlink>
    </w:p>
    <w:p w14:paraId="1104CB37" w14:textId="26B71A16"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4" w:history="1">
        <w:r w:rsidR="009D4609" w:rsidRPr="00497080">
          <w:rPr>
            <w:rStyle w:val="Lienhypertexte"/>
            <w:noProof/>
          </w:rPr>
          <w:t>Figure 21 : Discrétisation d’une feuille ondulée de deux plissés par 4 nœuds et 4 degrés de liberté par plissé</w:t>
        </w:r>
        <w:r w:rsidR="009D4609">
          <w:rPr>
            <w:noProof/>
            <w:webHidden/>
          </w:rPr>
          <w:tab/>
        </w:r>
        <w:r w:rsidR="009D4609">
          <w:rPr>
            <w:noProof/>
            <w:webHidden/>
          </w:rPr>
          <w:fldChar w:fldCharType="begin"/>
        </w:r>
        <w:r w:rsidR="009D4609">
          <w:rPr>
            <w:noProof/>
            <w:webHidden/>
          </w:rPr>
          <w:instrText xml:space="preserve"> PAGEREF _Toc531267464 \h </w:instrText>
        </w:r>
        <w:r w:rsidR="009D4609">
          <w:rPr>
            <w:noProof/>
            <w:webHidden/>
          </w:rPr>
        </w:r>
        <w:r w:rsidR="009D4609">
          <w:rPr>
            <w:noProof/>
            <w:webHidden/>
          </w:rPr>
          <w:fldChar w:fldCharType="separate"/>
        </w:r>
        <w:r w:rsidR="009D4609">
          <w:rPr>
            <w:noProof/>
            <w:webHidden/>
          </w:rPr>
          <w:t>39</w:t>
        </w:r>
        <w:r w:rsidR="009D4609">
          <w:rPr>
            <w:noProof/>
            <w:webHidden/>
          </w:rPr>
          <w:fldChar w:fldCharType="end"/>
        </w:r>
      </w:hyperlink>
    </w:p>
    <w:p w14:paraId="7FF4C13D" w14:textId="0DEC2EB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5" w:history="1">
        <w:r w:rsidR="009D4609" w:rsidRPr="00497080">
          <w:rPr>
            <w:rStyle w:val="Lienhypertexte"/>
            <w:noProof/>
          </w:rPr>
          <w:t>Figure 22 : Discrétisation d’une feuille ondulée d’un seul plissé par 2 nœuds et 4 degrés de liberté par plissé</w:t>
        </w:r>
        <w:r w:rsidR="009D4609">
          <w:rPr>
            <w:noProof/>
            <w:webHidden/>
          </w:rPr>
          <w:tab/>
        </w:r>
        <w:r w:rsidR="009D4609">
          <w:rPr>
            <w:noProof/>
            <w:webHidden/>
          </w:rPr>
          <w:fldChar w:fldCharType="begin"/>
        </w:r>
        <w:r w:rsidR="009D4609">
          <w:rPr>
            <w:noProof/>
            <w:webHidden/>
          </w:rPr>
          <w:instrText xml:space="preserve"> PAGEREF _Toc531267465 \h </w:instrText>
        </w:r>
        <w:r w:rsidR="009D4609">
          <w:rPr>
            <w:noProof/>
            <w:webHidden/>
          </w:rPr>
        </w:r>
        <w:r w:rsidR="009D4609">
          <w:rPr>
            <w:noProof/>
            <w:webHidden/>
          </w:rPr>
          <w:fldChar w:fldCharType="separate"/>
        </w:r>
        <w:r w:rsidR="009D4609">
          <w:rPr>
            <w:noProof/>
            <w:webHidden/>
          </w:rPr>
          <w:t>41</w:t>
        </w:r>
        <w:r w:rsidR="009D4609">
          <w:rPr>
            <w:noProof/>
            <w:webHidden/>
          </w:rPr>
          <w:fldChar w:fldCharType="end"/>
        </w:r>
      </w:hyperlink>
    </w:p>
    <w:p w14:paraId="6BA62D34" w14:textId="17DACB2D"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6" w:history="1">
        <w:r w:rsidR="009D4609" w:rsidRPr="00497080">
          <w:rPr>
            <w:rStyle w:val="Lienhypertexte"/>
            <w:noProof/>
          </w:rPr>
          <w:t>Figure 23 : Cône de frottement de Coulomb</w:t>
        </w:r>
        <w:r w:rsidR="009D4609">
          <w:rPr>
            <w:noProof/>
            <w:webHidden/>
          </w:rPr>
          <w:tab/>
        </w:r>
        <w:r w:rsidR="009D4609">
          <w:rPr>
            <w:noProof/>
            <w:webHidden/>
          </w:rPr>
          <w:fldChar w:fldCharType="begin"/>
        </w:r>
        <w:r w:rsidR="009D4609">
          <w:rPr>
            <w:noProof/>
            <w:webHidden/>
          </w:rPr>
          <w:instrText xml:space="preserve"> PAGEREF _Toc531267466 \h </w:instrText>
        </w:r>
        <w:r w:rsidR="009D4609">
          <w:rPr>
            <w:noProof/>
            <w:webHidden/>
          </w:rPr>
        </w:r>
        <w:r w:rsidR="009D4609">
          <w:rPr>
            <w:noProof/>
            <w:webHidden/>
          </w:rPr>
          <w:fldChar w:fldCharType="separate"/>
        </w:r>
        <w:r w:rsidR="009D4609">
          <w:rPr>
            <w:noProof/>
            <w:webHidden/>
          </w:rPr>
          <w:t>45</w:t>
        </w:r>
        <w:r w:rsidR="009D4609">
          <w:rPr>
            <w:noProof/>
            <w:webHidden/>
          </w:rPr>
          <w:fldChar w:fldCharType="end"/>
        </w:r>
      </w:hyperlink>
    </w:p>
    <w:p w14:paraId="61212165" w14:textId="0E4C385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7" w:history="1">
        <w:r w:rsidR="009D4609" w:rsidRPr="00497080">
          <w:rPr>
            <w:rStyle w:val="Lienhypertexte"/>
            <w:noProof/>
          </w:rPr>
          <w:t>Figure 24 : Notation pour un palier à feuilles d’un seul plissé</w:t>
        </w:r>
        <w:r w:rsidR="009D4609">
          <w:rPr>
            <w:noProof/>
            <w:webHidden/>
          </w:rPr>
          <w:tab/>
        </w:r>
        <w:r w:rsidR="009D4609">
          <w:rPr>
            <w:noProof/>
            <w:webHidden/>
          </w:rPr>
          <w:fldChar w:fldCharType="begin"/>
        </w:r>
        <w:r w:rsidR="009D4609">
          <w:rPr>
            <w:noProof/>
            <w:webHidden/>
          </w:rPr>
          <w:instrText xml:space="preserve"> PAGEREF _Toc531267467 \h </w:instrText>
        </w:r>
        <w:r w:rsidR="009D4609">
          <w:rPr>
            <w:noProof/>
            <w:webHidden/>
          </w:rPr>
        </w:r>
        <w:r w:rsidR="009D4609">
          <w:rPr>
            <w:noProof/>
            <w:webHidden/>
          </w:rPr>
          <w:fldChar w:fldCharType="separate"/>
        </w:r>
        <w:r w:rsidR="009D4609">
          <w:rPr>
            <w:noProof/>
            <w:webHidden/>
          </w:rPr>
          <w:t>49</w:t>
        </w:r>
        <w:r w:rsidR="009D4609">
          <w:rPr>
            <w:noProof/>
            <w:webHidden/>
          </w:rPr>
          <w:fldChar w:fldCharType="end"/>
        </w:r>
      </w:hyperlink>
    </w:p>
    <w:p w14:paraId="4F0B031F" w14:textId="37FE5547"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8" w:history="1">
        <w:r w:rsidR="009D4609" w:rsidRPr="00497080">
          <w:rPr>
            <w:rStyle w:val="Lienhypertexte"/>
            <w:noProof/>
          </w:rPr>
          <w:t>Figure 25 : Approximation du cône de frottement de Coulomb par des cylindres de frottement de Tresca</w:t>
        </w:r>
        <w:r w:rsidR="009D4609">
          <w:rPr>
            <w:noProof/>
            <w:webHidden/>
          </w:rPr>
          <w:tab/>
        </w:r>
        <w:r w:rsidR="009D4609">
          <w:rPr>
            <w:noProof/>
            <w:webHidden/>
          </w:rPr>
          <w:fldChar w:fldCharType="begin"/>
        </w:r>
        <w:r w:rsidR="009D4609">
          <w:rPr>
            <w:noProof/>
            <w:webHidden/>
          </w:rPr>
          <w:instrText xml:space="preserve"> PAGEREF _Toc531267468 \h </w:instrText>
        </w:r>
        <w:r w:rsidR="009D4609">
          <w:rPr>
            <w:noProof/>
            <w:webHidden/>
          </w:rPr>
        </w:r>
        <w:r w:rsidR="009D4609">
          <w:rPr>
            <w:noProof/>
            <w:webHidden/>
          </w:rPr>
          <w:fldChar w:fldCharType="separate"/>
        </w:r>
        <w:r w:rsidR="009D4609">
          <w:rPr>
            <w:noProof/>
            <w:webHidden/>
          </w:rPr>
          <w:t>52</w:t>
        </w:r>
        <w:r w:rsidR="009D4609">
          <w:rPr>
            <w:noProof/>
            <w:webHidden/>
          </w:rPr>
          <w:fldChar w:fldCharType="end"/>
        </w:r>
      </w:hyperlink>
    </w:p>
    <w:p w14:paraId="74839786" w14:textId="3C7C44D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69" w:history="1">
        <w:r w:rsidR="009D4609" w:rsidRPr="00497080">
          <w:rPr>
            <w:rStyle w:val="Lienhypertexte"/>
            <w:noProof/>
          </w:rPr>
          <w:t>Figure 26 : Algorithme de détermination des forces de frottement par utilisation des multiplicateurs de Lagrange augmentés</w:t>
        </w:r>
        <w:r w:rsidR="009D4609">
          <w:rPr>
            <w:noProof/>
            <w:webHidden/>
          </w:rPr>
          <w:tab/>
        </w:r>
        <w:r w:rsidR="009D4609">
          <w:rPr>
            <w:noProof/>
            <w:webHidden/>
          </w:rPr>
          <w:fldChar w:fldCharType="begin"/>
        </w:r>
        <w:r w:rsidR="009D4609">
          <w:rPr>
            <w:noProof/>
            <w:webHidden/>
          </w:rPr>
          <w:instrText xml:space="preserve"> PAGEREF _Toc531267469 \h </w:instrText>
        </w:r>
        <w:r w:rsidR="009D4609">
          <w:rPr>
            <w:noProof/>
            <w:webHidden/>
          </w:rPr>
        </w:r>
        <w:r w:rsidR="009D4609">
          <w:rPr>
            <w:noProof/>
            <w:webHidden/>
          </w:rPr>
          <w:fldChar w:fldCharType="separate"/>
        </w:r>
        <w:r w:rsidR="009D4609">
          <w:rPr>
            <w:noProof/>
            <w:webHidden/>
          </w:rPr>
          <w:t>53</w:t>
        </w:r>
        <w:r w:rsidR="009D4609">
          <w:rPr>
            <w:noProof/>
            <w:webHidden/>
          </w:rPr>
          <w:fldChar w:fldCharType="end"/>
        </w:r>
      </w:hyperlink>
    </w:p>
    <w:p w14:paraId="7758D2A8" w14:textId="7F20CD40"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0" w:history="1">
        <w:r w:rsidR="009D4609" w:rsidRPr="00497080">
          <w:rPr>
            <w:rStyle w:val="Lienhypertexte"/>
            <w:noProof/>
          </w:rPr>
          <w:t>Figure 27 : Algorithme de détection et de mise à jour de l’état des contacts (ouverts ou fermés)</w:t>
        </w:r>
        <w:r w:rsidR="009D4609">
          <w:rPr>
            <w:noProof/>
            <w:webHidden/>
          </w:rPr>
          <w:tab/>
        </w:r>
        <w:r w:rsidR="009D4609">
          <w:rPr>
            <w:noProof/>
            <w:webHidden/>
          </w:rPr>
          <w:fldChar w:fldCharType="begin"/>
        </w:r>
        <w:r w:rsidR="009D4609">
          <w:rPr>
            <w:noProof/>
            <w:webHidden/>
          </w:rPr>
          <w:instrText xml:space="preserve"> PAGEREF _Toc531267470 \h </w:instrText>
        </w:r>
        <w:r w:rsidR="009D4609">
          <w:rPr>
            <w:noProof/>
            <w:webHidden/>
          </w:rPr>
        </w:r>
        <w:r w:rsidR="009D4609">
          <w:rPr>
            <w:noProof/>
            <w:webHidden/>
          </w:rPr>
          <w:fldChar w:fldCharType="separate"/>
        </w:r>
        <w:r w:rsidR="009D4609">
          <w:rPr>
            <w:noProof/>
            <w:webHidden/>
          </w:rPr>
          <w:t>54</w:t>
        </w:r>
        <w:r w:rsidR="009D4609">
          <w:rPr>
            <w:noProof/>
            <w:webHidden/>
          </w:rPr>
          <w:fldChar w:fldCharType="end"/>
        </w:r>
      </w:hyperlink>
    </w:p>
    <w:p w14:paraId="2596754A" w14:textId="01AA2AC8"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1" w:history="1">
        <w:r w:rsidR="009D4609" w:rsidRPr="00497080">
          <w:rPr>
            <w:rStyle w:val="Lienhypertexte"/>
            <w:noProof/>
          </w:rPr>
          <w:t>Figure 28 : Géométrie d’un plissé de palier à feuilles</w:t>
        </w:r>
        <w:r w:rsidR="009D4609">
          <w:rPr>
            <w:noProof/>
            <w:webHidden/>
          </w:rPr>
          <w:tab/>
        </w:r>
        <w:r w:rsidR="009D4609">
          <w:rPr>
            <w:noProof/>
            <w:webHidden/>
          </w:rPr>
          <w:fldChar w:fldCharType="begin"/>
        </w:r>
        <w:r w:rsidR="009D4609">
          <w:rPr>
            <w:noProof/>
            <w:webHidden/>
          </w:rPr>
          <w:instrText xml:space="preserve"> PAGEREF _Toc531267471 \h </w:instrText>
        </w:r>
        <w:r w:rsidR="009D4609">
          <w:rPr>
            <w:noProof/>
            <w:webHidden/>
          </w:rPr>
        </w:r>
        <w:r w:rsidR="009D4609">
          <w:rPr>
            <w:noProof/>
            <w:webHidden/>
          </w:rPr>
          <w:fldChar w:fldCharType="separate"/>
        </w:r>
        <w:r w:rsidR="009D4609">
          <w:rPr>
            <w:noProof/>
            <w:webHidden/>
          </w:rPr>
          <w:t>54</w:t>
        </w:r>
        <w:r w:rsidR="009D4609">
          <w:rPr>
            <w:noProof/>
            <w:webHidden/>
          </w:rPr>
          <w:fldChar w:fldCharType="end"/>
        </w:r>
      </w:hyperlink>
    </w:p>
    <w:p w14:paraId="181E4DE9" w14:textId="1A99D51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2" w:history="1">
        <w:r w:rsidR="009D4609" w:rsidRPr="00497080">
          <w:rPr>
            <w:rStyle w:val="Lienhypertexte"/>
            <w:noProof/>
          </w:rPr>
          <w:t xml:space="preserve">Figure 29 : Forces structurelles du palier à feuilles sans défauts d’usinage. Comparaison avec </w:t>
        </w:r>
        <w:r w:rsidR="009D4609" w:rsidRPr="00497080">
          <w:rPr>
            <w:rStyle w:val="Lienhypertexte"/>
            <w:noProof/>
            <w:lang w:val="en-US"/>
          </w:rPr>
          <w:t>[44</w:t>
        </w:r>
        <w:r w:rsidR="009D4609" w:rsidRPr="00497080">
          <w:rPr>
            <w:rStyle w:val="Lienhypertexte"/>
            <w:noProof/>
          </w:rPr>
          <w:t>] (coefficient de frottement : à droite f=0 et à gauche f=0.1)</w:t>
        </w:r>
        <w:r w:rsidR="009D4609">
          <w:rPr>
            <w:noProof/>
            <w:webHidden/>
          </w:rPr>
          <w:tab/>
        </w:r>
        <w:r w:rsidR="009D4609">
          <w:rPr>
            <w:noProof/>
            <w:webHidden/>
          </w:rPr>
          <w:fldChar w:fldCharType="begin"/>
        </w:r>
        <w:r w:rsidR="009D4609">
          <w:rPr>
            <w:noProof/>
            <w:webHidden/>
          </w:rPr>
          <w:instrText xml:space="preserve"> PAGEREF _Toc531267472 \h </w:instrText>
        </w:r>
        <w:r w:rsidR="009D4609">
          <w:rPr>
            <w:noProof/>
            <w:webHidden/>
          </w:rPr>
        </w:r>
        <w:r w:rsidR="009D4609">
          <w:rPr>
            <w:noProof/>
            <w:webHidden/>
          </w:rPr>
          <w:fldChar w:fldCharType="separate"/>
        </w:r>
        <w:r w:rsidR="009D4609">
          <w:rPr>
            <w:noProof/>
            <w:webHidden/>
          </w:rPr>
          <w:t>56</w:t>
        </w:r>
        <w:r w:rsidR="009D4609">
          <w:rPr>
            <w:noProof/>
            <w:webHidden/>
          </w:rPr>
          <w:fldChar w:fldCharType="end"/>
        </w:r>
      </w:hyperlink>
    </w:p>
    <w:p w14:paraId="5D9F95B2" w14:textId="70E3B08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3" w:history="1">
        <w:r w:rsidR="009D4609" w:rsidRPr="00497080">
          <w:rPr>
            <w:rStyle w:val="Lienhypertexte"/>
            <w:noProof/>
          </w:rPr>
          <w:t xml:space="preserve">Figure 30 : Chargement des plissés pour un déplacement imposé du rotor de 2.5 </w:t>
        </w:r>
        <m:oMath>
          <m:r>
            <w:rPr>
              <w:rStyle w:val="Lienhypertexte"/>
              <w:rFonts w:ascii="Cambria Math" w:hAnsi="Cambria Math"/>
              <w:noProof/>
            </w:rPr>
            <m:t>Cr</m:t>
          </m:r>
        </m:oMath>
        <w:r w:rsidR="009D4609" w:rsidRPr="00497080">
          <w:rPr>
            <w:rStyle w:val="Lienhypertexte"/>
            <w:noProof/>
          </w:rPr>
          <w:t xml:space="preserve"> dans les quatre directions principales du palier (coefficient de frottement : à droite f=0 et à gauche f=0.1)</w:t>
        </w:r>
        <w:r w:rsidR="009D4609">
          <w:rPr>
            <w:noProof/>
            <w:webHidden/>
          </w:rPr>
          <w:tab/>
        </w:r>
        <w:r w:rsidR="009D4609">
          <w:rPr>
            <w:noProof/>
            <w:webHidden/>
          </w:rPr>
          <w:fldChar w:fldCharType="begin"/>
        </w:r>
        <w:r w:rsidR="009D4609">
          <w:rPr>
            <w:noProof/>
            <w:webHidden/>
          </w:rPr>
          <w:instrText xml:space="preserve"> PAGEREF _Toc531267473 \h </w:instrText>
        </w:r>
        <w:r w:rsidR="009D4609">
          <w:rPr>
            <w:noProof/>
            <w:webHidden/>
          </w:rPr>
        </w:r>
        <w:r w:rsidR="009D4609">
          <w:rPr>
            <w:noProof/>
            <w:webHidden/>
          </w:rPr>
          <w:fldChar w:fldCharType="separate"/>
        </w:r>
        <w:r w:rsidR="009D4609">
          <w:rPr>
            <w:noProof/>
            <w:webHidden/>
          </w:rPr>
          <w:t>57</w:t>
        </w:r>
        <w:r w:rsidR="009D4609">
          <w:rPr>
            <w:noProof/>
            <w:webHidden/>
          </w:rPr>
          <w:fldChar w:fldCharType="end"/>
        </w:r>
      </w:hyperlink>
    </w:p>
    <w:p w14:paraId="4E3EB464" w14:textId="5E8B5FA0"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4" w:history="1">
        <w:r w:rsidR="009D4609" w:rsidRPr="00497080">
          <w:rPr>
            <w:rStyle w:val="Lienhypertexte"/>
            <w:noProof/>
          </w:rPr>
          <w:t xml:space="preserve">Figure 31 : Forces structurelles du palier à feuilles sans défauts d’usinage. Comparaison avec </w:t>
        </w:r>
        <w:r w:rsidR="009D4609" w:rsidRPr="00497080">
          <w:rPr>
            <w:rStyle w:val="Lienhypertexte"/>
            <w:noProof/>
            <w:lang w:val="en-US"/>
          </w:rPr>
          <w:t>[43</w:t>
        </w:r>
        <w:r w:rsidR="009D4609" w:rsidRPr="00497080">
          <w:rPr>
            <w:rStyle w:val="Lienhypertexte"/>
            <w:noProof/>
          </w:rPr>
          <w:t>] (coefficient de frottement : f=0.1)</w:t>
        </w:r>
        <w:r w:rsidR="009D4609">
          <w:rPr>
            <w:noProof/>
            <w:webHidden/>
          </w:rPr>
          <w:tab/>
        </w:r>
        <w:r w:rsidR="009D4609">
          <w:rPr>
            <w:noProof/>
            <w:webHidden/>
          </w:rPr>
          <w:fldChar w:fldCharType="begin"/>
        </w:r>
        <w:r w:rsidR="009D4609">
          <w:rPr>
            <w:noProof/>
            <w:webHidden/>
          </w:rPr>
          <w:instrText xml:space="preserve"> PAGEREF _Toc531267474 \h </w:instrText>
        </w:r>
        <w:r w:rsidR="009D4609">
          <w:rPr>
            <w:noProof/>
            <w:webHidden/>
          </w:rPr>
        </w:r>
        <w:r w:rsidR="009D4609">
          <w:rPr>
            <w:noProof/>
            <w:webHidden/>
          </w:rPr>
          <w:fldChar w:fldCharType="separate"/>
        </w:r>
        <w:r w:rsidR="009D4609">
          <w:rPr>
            <w:noProof/>
            <w:webHidden/>
          </w:rPr>
          <w:t>58</w:t>
        </w:r>
        <w:r w:rsidR="009D4609">
          <w:rPr>
            <w:noProof/>
            <w:webHidden/>
          </w:rPr>
          <w:fldChar w:fldCharType="end"/>
        </w:r>
      </w:hyperlink>
    </w:p>
    <w:p w14:paraId="569B3B4A" w14:textId="479146E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5" w:history="1">
        <w:r w:rsidR="009D4609" w:rsidRPr="00497080">
          <w:rPr>
            <w:rStyle w:val="Lienhypertexte"/>
            <w:noProof/>
          </w:rPr>
          <w:t xml:space="preserve">Figure 32 : Forces structurelle dans la direction « +X »  </w:t>
        </w:r>
        <w:r w:rsidR="009D4609" w:rsidRPr="00497080">
          <w:rPr>
            <w:rStyle w:val="Lienhypertexte"/>
            <w:noProof/>
            <w:lang w:val="en-US"/>
          </w:rPr>
          <w:t>σ</w:t>
        </w:r>
        <w:r w:rsidR="009D4609" w:rsidRPr="00497080">
          <w:rPr>
            <w:rStyle w:val="Lienhypertexte"/>
            <w:noProof/>
            <w:vertAlign w:val="subscript"/>
          </w:rPr>
          <w:t>hb</w:t>
        </w:r>
        <w:r w:rsidR="009D4609" w:rsidRPr="00497080">
          <w:rPr>
            <w:rStyle w:val="Lienhypertexte"/>
            <w:noProof/>
          </w:rPr>
          <w:t>=10µm</w:t>
        </w:r>
        <w:r w:rsidR="009D4609">
          <w:rPr>
            <w:noProof/>
            <w:webHidden/>
          </w:rPr>
          <w:tab/>
        </w:r>
        <w:r w:rsidR="009D4609">
          <w:rPr>
            <w:noProof/>
            <w:webHidden/>
          </w:rPr>
          <w:fldChar w:fldCharType="begin"/>
        </w:r>
        <w:r w:rsidR="009D4609">
          <w:rPr>
            <w:noProof/>
            <w:webHidden/>
          </w:rPr>
          <w:instrText xml:space="preserve"> PAGEREF _Toc531267475 \h </w:instrText>
        </w:r>
        <w:r w:rsidR="009D4609">
          <w:rPr>
            <w:noProof/>
            <w:webHidden/>
          </w:rPr>
        </w:r>
        <w:r w:rsidR="009D4609">
          <w:rPr>
            <w:noProof/>
            <w:webHidden/>
          </w:rPr>
          <w:fldChar w:fldCharType="separate"/>
        </w:r>
        <w:r w:rsidR="009D4609">
          <w:rPr>
            <w:noProof/>
            <w:webHidden/>
          </w:rPr>
          <w:t>61</w:t>
        </w:r>
        <w:r w:rsidR="009D4609">
          <w:rPr>
            <w:noProof/>
            <w:webHidden/>
          </w:rPr>
          <w:fldChar w:fldCharType="end"/>
        </w:r>
      </w:hyperlink>
    </w:p>
    <w:p w14:paraId="1C3E735B" w14:textId="17B1BA2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6" w:history="1">
        <w:r w:rsidR="009D4609" w:rsidRPr="00497080">
          <w:rPr>
            <w:rStyle w:val="Lienhypertexte"/>
            <w:noProof/>
          </w:rPr>
          <w:t>Figure 33 : Forces structurelle dans la direction « +X » σ</w:t>
        </w:r>
        <w:r w:rsidR="009D4609" w:rsidRPr="00497080">
          <w:rPr>
            <w:rStyle w:val="Lienhypertexte"/>
            <w:noProof/>
            <w:vertAlign w:val="subscript"/>
          </w:rPr>
          <w:t>hb</w:t>
        </w:r>
        <w:r w:rsidR="009D4609" w:rsidRPr="00497080">
          <w:rPr>
            <w:rStyle w:val="Lienhypertexte"/>
            <w:noProof/>
          </w:rPr>
          <w:t>=20µm</w:t>
        </w:r>
        <w:r w:rsidR="009D4609">
          <w:rPr>
            <w:noProof/>
            <w:webHidden/>
          </w:rPr>
          <w:tab/>
        </w:r>
        <w:r w:rsidR="009D4609">
          <w:rPr>
            <w:noProof/>
            <w:webHidden/>
          </w:rPr>
          <w:fldChar w:fldCharType="begin"/>
        </w:r>
        <w:r w:rsidR="009D4609">
          <w:rPr>
            <w:noProof/>
            <w:webHidden/>
          </w:rPr>
          <w:instrText xml:space="preserve"> PAGEREF _Toc531267476 \h </w:instrText>
        </w:r>
        <w:r w:rsidR="009D4609">
          <w:rPr>
            <w:noProof/>
            <w:webHidden/>
          </w:rPr>
        </w:r>
        <w:r w:rsidR="009D4609">
          <w:rPr>
            <w:noProof/>
            <w:webHidden/>
          </w:rPr>
          <w:fldChar w:fldCharType="separate"/>
        </w:r>
        <w:r w:rsidR="009D4609">
          <w:rPr>
            <w:noProof/>
            <w:webHidden/>
          </w:rPr>
          <w:t>61</w:t>
        </w:r>
        <w:r w:rsidR="009D4609">
          <w:rPr>
            <w:noProof/>
            <w:webHidden/>
          </w:rPr>
          <w:fldChar w:fldCharType="end"/>
        </w:r>
      </w:hyperlink>
    </w:p>
    <w:p w14:paraId="22DC2BFF" w14:textId="2CEC52F7"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7" w:history="1">
        <w:r w:rsidR="009D4609" w:rsidRPr="00497080">
          <w:rPr>
            <w:rStyle w:val="Lienhypertexte"/>
            <w:noProof/>
          </w:rPr>
          <w:t>Figure 34 : Estimation des jeux radiaux depuis les résultats des Figure 32 et Figure 33</w:t>
        </w:r>
        <w:r w:rsidR="009D4609">
          <w:rPr>
            <w:noProof/>
            <w:webHidden/>
          </w:rPr>
          <w:tab/>
        </w:r>
        <w:r w:rsidR="009D4609">
          <w:rPr>
            <w:noProof/>
            <w:webHidden/>
          </w:rPr>
          <w:fldChar w:fldCharType="begin"/>
        </w:r>
        <w:r w:rsidR="009D4609">
          <w:rPr>
            <w:noProof/>
            <w:webHidden/>
          </w:rPr>
          <w:instrText xml:space="preserve"> PAGEREF _Toc531267477 \h </w:instrText>
        </w:r>
        <w:r w:rsidR="009D4609">
          <w:rPr>
            <w:noProof/>
            <w:webHidden/>
          </w:rPr>
        </w:r>
        <w:r w:rsidR="009D4609">
          <w:rPr>
            <w:noProof/>
            <w:webHidden/>
          </w:rPr>
          <w:fldChar w:fldCharType="separate"/>
        </w:r>
        <w:r w:rsidR="009D4609">
          <w:rPr>
            <w:noProof/>
            <w:webHidden/>
          </w:rPr>
          <w:t>62</w:t>
        </w:r>
        <w:r w:rsidR="009D4609">
          <w:rPr>
            <w:noProof/>
            <w:webHidden/>
          </w:rPr>
          <w:fldChar w:fldCharType="end"/>
        </w:r>
      </w:hyperlink>
    </w:p>
    <w:p w14:paraId="7390A97B" w14:textId="18F72B7D"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8" w:history="1">
        <w:r w:rsidR="009D4609" w:rsidRPr="00497080">
          <w:rPr>
            <w:rStyle w:val="Lienhypertexte"/>
            <w:noProof/>
          </w:rPr>
          <w:t>Figure 35 : Déformation des feuilles supérieure et plissée pour des déplacements du rotor dans la direction « +X »  σ</w:t>
        </w:r>
        <w:r w:rsidR="009D4609" w:rsidRPr="00497080">
          <w:rPr>
            <w:rStyle w:val="Lienhypertexte"/>
            <w:noProof/>
            <w:vertAlign w:val="subscript"/>
          </w:rPr>
          <w:t>hb</w:t>
        </w:r>
        <w:r w:rsidR="009D4609" w:rsidRPr="00497080">
          <w:rPr>
            <w:rStyle w:val="Lienhypertexte"/>
            <w:noProof/>
          </w:rPr>
          <w:t>=20µm</w:t>
        </w:r>
        <w:r w:rsidR="009D4609">
          <w:rPr>
            <w:noProof/>
            <w:webHidden/>
          </w:rPr>
          <w:tab/>
        </w:r>
        <w:r w:rsidR="009D4609">
          <w:rPr>
            <w:noProof/>
            <w:webHidden/>
          </w:rPr>
          <w:fldChar w:fldCharType="begin"/>
        </w:r>
        <w:r w:rsidR="009D4609">
          <w:rPr>
            <w:noProof/>
            <w:webHidden/>
          </w:rPr>
          <w:instrText xml:space="preserve"> PAGEREF _Toc531267478 \h </w:instrText>
        </w:r>
        <w:r w:rsidR="009D4609">
          <w:rPr>
            <w:noProof/>
            <w:webHidden/>
          </w:rPr>
        </w:r>
        <w:r w:rsidR="009D4609">
          <w:rPr>
            <w:noProof/>
            <w:webHidden/>
          </w:rPr>
          <w:fldChar w:fldCharType="separate"/>
        </w:r>
        <w:r w:rsidR="009D4609">
          <w:rPr>
            <w:noProof/>
            <w:webHidden/>
          </w:rPr>
          <w:t>64</w:t>
        </w:r>
        <w:r w:rsidR="009D4609">
          <w:rPr>
            <w:noProof/>
            <w:webHidden/>
          </w:rPr>
          <w:fldChar w:fldCharType="end"/>
        </w:r>
      </w:hyperlink>
    </w:p>
    <w:p w14:paraId="0FC2B757" w14:textId="69E6D65D"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79" w:history="1">
        <w:r w:rsidR="009D4609" w:rsidRPr="00497080">
          <w:rPr>
            <w:rStyle w:val="Lienhypertexte"/>
            <w:noProof/>
          </w:rPr>
          <w:t>Figure 36 : Discrétisation volumes finis utilisée</w:t>
        </w:r>
        <w:r w:rsidR="009D4609">
          <w:rPr>
            <w:noProof/>
            <w:webHidden/>
          </w:rPr>
          <w:tab/>
        </w:r>
        <w:r w:rsidR="009D4609">
          <w:rPr>
            <w:noProof/>
            <w:webHidden/>
          </w:rPr>
          <w:fldChar w:fldCharType="begin"/>
        </w:r>
        <w:r w:rsidR="009D4609">
          <w:rPr>
            <w:noProof/>
            <w:webHidden/>
          </w:rPr>
          <w:instrText xml:space="preserve"> PAGEREF _Toc531267479 \h </w:instrText>
        </w:r>
        <w:r w:rsidR="009D4609">
          <w:rPr>
            <w:noProof/>
            <w:webHidden/>
          </w:rPr>
        </w:r>
        <w:r w:rsidR="009D4609">
          <w:rPr>
            <w:noProof/>
            <w:webHidden/>
          </w:rPr>
          <w:fldChar w:fldCharType="separate"/>
        </w:r>
        <w:r w:rsidR="009D4609">
          <w:rPr>
            <w:noProof/>
            <w:webHidden/>
          </w:rPr>
          <w:t>70</w:t>
        </w:r>
        <w:r w:rsidR="009D4609">
          <w:rPr>
            <w:noProof/>
            <w:webHidden/>
          </w:rPr>
          <w:fldChar w:fldCharType="end"/>
        </w:r>
      </w:hyperlink>
    </w:p>
    <w:p w14:paraId="3C004E8F" w14:textId="3969CBC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0" w:history="1">
        <w:r w:rsidR="009D4609" w:rsidRPr="00497080">
          <w:rPr>
            <w:rStyle w:val="Lienhypertexte"/>
            <w:noProof/>
          </w:rPr>
          <w:t>Figure 37 : Modélisation de Greenwood et Williamson (Représentation issue de [95])</w:t>
        </w:r>
        <w:r w:rsidR="009D4609">
          <w:rPr>
            <w:noProof/>
            <w:webHidden/>
          </w:rPr>
          <w:tab/>
        </w:r>
        <w:r w:rsidR="009D4609">
          <w:rPr>
            <w:noProof/>
            <w:webHidden/>
          </w:rPr>
          <w:fldChar w:fldCharType="begin"/>
        </w:r>
        <w:r w:rsidR="009D4609">
          <w:rPr>
            <w:noProof/>
            <w:webHidden/>
          </w:rPr>
          <w:instrText xml:space="preserve"> PAGEREF _Toc531267480 \h </w:instrText>
        </w:r>
        <w:r w:rsidR="009D4609">
          <w:rPr>
            <w:noProof/>
            <w:webHidden/>
          </w:rPr>
        </w:r>
        <w:r w:rsidR="009D4609">
          <w:rPr>
            <w:noProof/>
            <w:webHidden/>
          </w:rPr>
          <w:fldChar w:fldCharType="separate"/>
        </w:r>
        <w:r w:rsidR="009D4609">
          <w:rPr>
            <w:noProof/>
            <w:webHidden/>
          </w:rPr>
          <w:t>74</w:t>
        </w:r>
        <w:r w:rsidR="009D4609">
          <w:rPr>
            <w:noProof/>
            <w:webHidden/>
          </w:rPr>
          <w:fldChar w:fldCharType="end"/>
        </w:r>
      </w:hyperlink>
    </w:p>
    <w:p w14:paraId="72D2A880" w14:textId="6F732246" w:rsidR="009D4609" w:rsidRDefault="00F865FC">
      <w:pPr>
        <w:pStyle w:val="Tabledesillustrations"/>
        <w:tabs>
          <w:tab w:val="right" w:leader="dot" w:pos="9062"/>
        </w:tabs>
        <w:rPr>
          <w:rFonts w:asciiTheme="minorHAnsi" w:eastAsiaTheme="minorEastAsia" w:hAnsiTheme="minorHAnsi"/>
          <w:noProof/>
          <w:sz w:val="22"/>
          <w:lang w:val="en-US"/>
        </w:rPr>
      </w:pPr>
      <w:hyperlink r:id="rId207" w:anchor="_Toc531267481" w:history="1">
        <w:r w:rsidR="009D4609" w:rsidRPr="00497080">
          <w:rPr>
            <w:rStyle w:val="Lienhypertexte"/>
            <w:noProof/>
          </w:rPr>
          <w:t>Figure 38 : Algorithme de couplage du fluide et de la structure du palier à feuilles</w:t>
        </w:r>
        <w:r w:rsidR="009D4609">
          <w:rPr>
            <w:noProof/>
            <w:webHidden/>
          </w:rPr>
          <w:tab/>
        </w:r>
        <w:r w:rsidR="009D4609">
          <w:rPr>
            <w:noProof/>
            <w:webHidden/>
          </w:rPr>
          <w:fldChar w:fldCharType="begin"/>
        </w:r>
        <w:r w:rsidR="009D4609">
          <w:rPr>
            <w:noProof/>
            <w:webHidden/>
          </w:rPr>
          <w:instrText xml:space="preserve"> PAGEREF _Toc531267481 \h </w:instrText>
        </w:r>
        <w:r w:rsidR="009D4609">
          <w:rPr>
            <w:noProof/>
            <w:webHidden/>
          </w:rPr>
        </w:r>
        <w:r w:rsidR="009D4609">
          <w:rPr>
            <w:noProof/>
            <w:webHidden/>
          </w:rPr>
          <w:fldChar w:fldCharType="separate"/>
        </w:r>
        <w:r w:rsidR="009D4609">
          <w:rPr>
            <w:noProof/>
            <w:webHidden/>
          </w:rPr>
          <w:t>81</w:t>
        </w:r>
        <w:r w:rsidR="009D4609">
          <w:rPr>
            <w:noProof/>
            <w:webHidden/>
          </w:rPr>
          <w:fldChar w:fldCharType="end"/>
        </w:r>
      </w:hyperlink>
    </w:p>
    <w:p w14:paraId="16972D90" w14:textId="71F9752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2" w:history="1">
        <w:r w:rsidR="009D4609" w:rsidRPr="00497080">
          <w:rPr>
            <w:rStyle w:val="Lienhypertexte"/>
            <w:noProof/>
          </w:rPr>
          <w:t xml:space="preserve">Figure 39 : Evolution du couple avec la vitesse de rotation pendant le démarrage </w:t>
        </w:r>
        <m:oMath>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_Toc531267482 \h </w:instrText>
        </w:r>
        <w:r w:rsidR="009D4609">
          <w:rPr>
            <w:noProof/>
            <w:webHidden/>
          </w:rPr>
        </w:r>
        <w:r w:rsidR="009D4609">
          <w:rPr>
            <w:noProof/>
            <w:webHidden/>
          </w:rPr>
          <w:fldChar w:fldCharType="separate"/>
        </w:r>
        <w:r w:rsidR="009D4609">
          <w:rPr>
            <w:noProof/>
            <w:webHidden/>
          </w:rPr>
          <w:t>83</w:t>
        </w:r>
        <w:r w:rsidR="009D4609">
          <w:rPr>
            <w:noProof/>
            <w:webHidden/>
          </w:rPr>
          <w:fldChar w:fldCharType="end"/>
        </w:r>
      </w:hyperlink>
    </w:p>
    <w:p w14:paraId="40BBB8EA" w14:textId="2B93DAC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3" w:history="1">
        <w:r w:rsidR="009D4609" w:rsidRPr="00497080">
          <w:rPr>
            <w:rStyle w:val="Lienhypertexte"/>
            <w:noProof/>
          </w:rPr>
          <w:t xml:space="preserve">Figure 40 : Evolution de la dissipation de puissance avec la vitesse de rotation pendant le démarrage </w:t>
        </w:r>
        <m:oMath>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_Toc531267483 \h </w:instrText>
        </w:r>
        <w:r w:rsidR="009D4609">
          <w:rPr>
            <w:noProof/>
            <w:webHidden/>
          </w:rPr>
        </w:r>
        <w:r w:rsidR="009D4609">
          <w:rPr>
            <w:noProof/>
            <w:webHidden/>
          </w:rPr>
          <w:fldChar w:fldCharType="separate"/>
        </w:r>
        <w:r w:rsidR="009D4609">
          <w:rPr>
            <w:noProof/>
            <w:webHidden/>
          </w:rPr>
          <w:t>83</w:t>
        </w:r>
        <w:r w:rsidR="009D4609">
          <w:rPr>
            <w:noProof/>
            <w:webHidden/>
          </w:rPr>
          <w:fldChar w:fldCharType="end"/>
        </w:r>
      </w:hyperlink>
    </w:p>
    <w:p w14:paraId="7CB1CD69" w14:textId="0C78783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4" w:history="1">
        <w:r w:rsidR="009D4609" w:rsidRPr="00497080">
          <w:rPr>
            <w:rStyle w:val="Lienhypertexte"/>
            <w:noProof/>
          </w:rPr>
          <w:t>Figure 41 : Variation circonférentielle de l’épaisseur de film fluide entre le rotor et la feuille supérieure                                                         (</w:t>
        </w:r>
        <m:oMath>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_Toc531267484 \h </w:instrText>
        </w:r>
        <w:r w:rsidR="009D4609">
          <w:rPr>
            <w:noProof/>
            <w:webHidden/>
          </w:rPr>
        </w:r>
        <w:r w:rsidR="009D4609">
          <w:rPr>
            <w:noProof/>
            <w:webHidden/>
          </w:rPr>
          <w:fldChar w:fldCharType="separate"/>
        </w:r>
        <w:r w:rsidR="009D4609">
          <w:rPr>
            <w:noProof/>
            <w:webHidden/>
          </w:rPr>
          <w:t>84</w:t>
        </w:r>
        <w:r w:rsidR="009D4609">
          <w:rPr>
            <w:noProof/>
            <w:webHidden/>
          </w:rPr>
          <w:fldChar w:fldCharType="end"/>
        </w:r>
      </w:hyperlink>
    </w:p>
    <w:p w14:paraId="4C221E45" w14:textId="6B82EBEE"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5" w:history="1">
        <w:r w:rsidR="009D4609" w:rsidRPr="00497080">
          <w:rPr>
            <w:rStyle w:val="Lienhypertexte"/>
            <w:noProof/>
          </w:rPr>
          <w:t>Figure 42 : Variation circonférentielle de la pression dans le film fluide (</w:t>
        </w:r>
        <m:oMath>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_Toc531267485 \h </w:instrText>
        </w:r>
        <w:r w:rsidR="009D4609">
          <w:rPr>
            <w:noProof/>
            <w:webHidden/>
          </w:rPr>
        </w:r>
        <w:r w:rsidR="009D4609">
          <w:rPr>
            <w:noProof/>
            <w:webHidden/>
          </w:rPr>
          <w:fldChar w:fldCharType="separate"/>
        </w:r>
        <w:r w:rsidR="009D4609">
          <w:rPr>
            <w:noProof/>
            <w:webHidden/>
          </w:rPr>
          <w:t>85</w:t>
        </w:r>
        <w:r w:rsidR="009D4609">
          <w:rPr>
            <w:noProof/>
            <w:webHidden/>
          </w:rPr>
          <w:fldChar w:fldCharType="end"/>
        </w:r>
      </w:hyperlink>
    </w:p>
    <w:p w14:paraId="53F010E9" w14:textId="4F569234"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6" w:history="1">
        <w:r w:rsidR="009D4609" w:rsidRPr="00497080">
          <w:rPr>
            <w:rStyle w:val="Lienhypertexte"/>
            <w:noProof/>
          </w:rPr>
          <w:t>Figure 43 : Variation circonférentielle de la pression de contact (</w:t>
        </w:r>
        <m:oMath>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_Toc531267486 \h </w:instrText>
        </w:r>
        <w:r w:rsidR="009D4609">
          <w:rPr>
            <w:noProof/>
            <w:webHidden/>
          </w:rPr>
        </w:r>
        <w:r w:rsidR="009D4609">
          <w:rPr>
            <w:noProof/>
            <w:webHidden/>
          </w:rPr>
          <w:fldChar w:fldCharType="separate"/>
        </w:r>
        <w:r w:rsidR="009D4609">
          <w:rPr>
            <w:noProof/>
            <w:webHidden/>
          </w:rPr>
          <w:t>85</w:t>
        </w:r>
        <w:r w:rsidR="009D4609">
          <w:rPr>
            <w:noProof/>
            <w:webHidden/>
          </w:rPr>
          <w:fldChar w:fldCharType="end"/>
        </w:r>
      </w:hyperlink>
    </w:p>
    <w:p w14:paraId="3BC59E4D" w14:textId="65F9BD7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7" w:history="1">
        <w:r w:rsidR="009D4609" w:rsidRPr="00497080">
          <w:rPr>
            <w:rStyle w:val="Lienhypertexte"/>
            <w:noProof/>
          </w:rPr>
          <w:t xml:space="preserve">Figure 44 : Evolution du couple avec la vitesse de rotation pendant le démarrage pour différentes charges statiques                </w:t>
        </w:r>
        <m:oMath>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_Toc531267487 \h </w:instrText>
        </w:r>
        <w:r w:rsidR="009D4609">
          <w:rPr>
            <w:noProof/>
            <w:webHidden/>
          </w:rPr>
        </w:r>
        <w:r w:rsidR="009D4609">
          <w:rPr>
            <w:noProof/>
            <w:webHidden/>
          </w:rPr>
          <w:fldChar w:fldCharType="separate"/>
        </w:r>
        <w:r w:rsidR="009D4609">
          <w:rPr>
            <w:noProof/>
            <w:webHidden/>
          </w:rPr>
          <w:t>86</w:t>
        </w:r>
        <w:r w:rsidR="009D4609">
          <w:rPr>
            <w:noProof/>
            <w:webHidden/>
          </w:rPr>
          <w:fldChar w:fldCharType="end"/>
        </w:r>
      </w:hyperlink>
    </w:p>
    <w:p w14:paraId="2756B9C7" w14:textId="68A4058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8" w:history="1">
        <w:r w:rsidR="009D4609" w:rsidRPr="00497080">
          <w:rPr>
            <w:rStyle w:val="Lienhypertexte"/>
            <w:noProof/>
          </w:rPr>
          <w:t xml:space="preserve">Figure 45 : Evolution de la puissance dissipée avec la vitesse de rotation pendant le démarrage pour différentes charges statiques </w:t>
        </w:r>
        <m:oMath>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_Toc531267488 \h </w:instrText>
        </w:r>
        <w:r w:rsidR="009D4609">
          <w:rPr>
            <w:noProof/>
            <w:webHidden/>
          </w:rPr>
        </w:r>
        <w:r w:rsidR="009D4609">
          <w:rPr>
            <w:noProof/>
            <w:webHidden/>
          </w:rPr>
          <w:fldChar w:fldCharType="separate"/>
        </w:r>
        <w:r w:rsidR="009D4609">
          <w:rPr>
            <w:noProof/>
            <w:webHidden/>
          </w:rPr>
          <w:t>86</w:t>
        </w:r>
        <w:r w:rsidR="009D4609">
          <w:rPr>
            <w:noProof/>
            <w:webHidden/>
          </w:rPr>
          <w:fldChar w:fldCharType="end"/>
        </w:r>
      </w:hyperlink>
    </w:p>
    <w:p w14:paraId="4521DDE9" w14:textId="3B89952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89" w:history="1">
        <w:r w:rsidR="009D4609" w:rsidRPr="00497080">
          <w:rPr>
            <w:rStyle w:val="Lienhypertexte"/>
            <w:noProof/>
          </w:rPr>
          <w:t xml:space="preserve">Figure 46 : Evolution des couples au démarrage avec la charge statique 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_Toc531267489 \h </w:instrText>
        </w:r>
        <w:r w:rsidR="009D4609">
          <w:rPr>
            <w:noProof/>
            <w:webHidden/>
          </w:rPr>
        </w:r>
        <w:r w:rsidR="009D4609">
          <w:rPr>
            <w:noProof/>
            <w:webHidden/>
          </w:rPr>
          <w:fldChar w:fldCharType="separate"/>
        </w:r>
        <w:r w:rsidR="009D4609">
          <w:rPr>
            <w:noProof/>
            <w:webHidden/>
          </w:rPr>
          <w:t>87</w:t>
        </w:r>
        <w:r w:rsidR="009D4609">
          <w:rPr>
            <w:noProof/>
            <w:webHidden/>
          </w:rPr>
          <w:fldChar w:fldCharType="end"/>
        </w:r>
      </w:hyperlink>
    </w:p>
    <w:p w14:paraId="3F4B0C96" w14:textId="38C90BAB"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0" w:history="1">
        <w:r w:rsidR="009D4609" w:rsidRPr="00497080">
          <w:rPr>
            <w:rStyle w:val="Lienhypertexte"/>
            <w:noProof/>
          </w:rPr>
          <w:t xml:space="preserve">Figure 47 : Evolution des vitesses de décollage avec la charge statique 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_Toc531267490 \h </w:instrText>
        </w:r>
        <w:r w:rsidR="009D4609">
          <w:rPr>
            <w:noProof/>
            <w:webHidden/>
          </w:rPr>
        </w:r>
        <w:r w:rsidR="009D4609">
          <w:rPr>
            <w:noProof/>
            <w:webHidden/>
          </w:rPr>
          <w:fldChar w:fldCharType="separate"/>
        </w:r>
        <w:r w:rsidR="009D4609">
          <w:rPr>
            <w:noProof/>
            <w:webHidden/>
          </w:rPr>
          <w:t>87</w:t>
        </w:r>
        <w:r w:rsidR="009D4609">
          <w:rPr>
            <w:noProof/>
            <w:webHidden/>
          </w:rPr>
          <w:fldChar w:fldCharType="end"/>
        </w:r>
      </w:hyperlink>
    </w:p>
    <w:p w14:paraId="3D2EA145" w14:textId="2AB2163E"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1" w:history="1">
        <w:r w:rsidR="009D4609" w:rsidRPr="00497080">
          <w:rPr>
            <w:rStyle w:val="Lienhypertexte"/>
            <w:noProof/>
          </w:rPr>
          <w:t xml:space="preserve">Figure 48 : Evolution du couple avec la vitesse de rotation pendant le démarrage 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10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_Toc531267491 \h </w:instrText>
        </w:r>
        <w:r w:rsidR="009D4609">
          <w:rPr>
            <w:noProof/>
            <w:webHidden/>
          </w:rPr>
        </w:r>
        <w:r w:rsidR="009D4609">
          <w:rPr>
            <w:noProof/>
            <w:webHidden/>
          </w:rPr>
          <w:fldChar w:fldCharType="separate"/>
        </w:r>
        <w:r w:rsidR="009D4609">
          <w:rPr>
            <w:noProof/>
            <w:webHidden/>
          </w:rPr>
          <w:t>88</w:t>
        </w:r>
        <w:r w:rsidR="009D4609">
          <w:rPr>
            <w:noProof/>
            <w:webHidden/>
          </w:rPr>
          <w:fldChar w:fldCharType="end"/>
        </w:r>
      </w:hyperlink>
    </w:p>
    <w:p w14:paraId="40EDB88C" w14:textId="699FE38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2" w:history="1">
        <w:r w:rsidR="009D4609" w:rsidRPr="00497080">
          <w:rPr>
            <w:rStyle w:val="Lienhypertexte"/>
            <w:noProof/>
          </w:rPr>
          <w:t xml:space="preserve">Figure 49 : Evolution des énergies dissipées avec la vitesse de rotation pendant le démarrage 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10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_Toc531267492 \h </w:instrText>
        </w:r>
        <w:r w:rsidR="009D4609">
          <w:rPr>
            <w:noProof/>
            <w:webHidden/>
          </w:rPr>
        </w:r>
        <w:r w:rsidR="009D4609">
          <w:rPr>
            <w:noProof/>
            <w:webHidden/>
          </w:rPr>
          <w:fldChar w:fldCharType="separate"/>
        </w:r>
        <w:r w:rsidR="009D4609">
          <w:rPr>
            <w:noProof/>
            <w:webHidden/>
          </w:rPr>
          <w:t>89</w:t>
        </w:r>
        <w:r w:rsidR="009D4609">
          <w:rPr>
            <w:noProof/>
            <w:webHidden/>
          </w:rPr>
          <w:fldChar w:fldCharType="end"/>
        </w:r>
      </w:hyperlink>
    </w:p>
    <w:p w14:paraId="7ACD9C96" w14:textId="150018D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3" w:history="1">
        <w:r w:rsidR="009D4609" w:rsidRPr="00497080">
          <w:rPr>
            <w:rStyle w:val="Lienhypertexte"/>
            <w:noProof/>
          </w:rPr>
          <w:t xml:space="preserve">Figure 50 : Evolution du couple avec la vitesse de rotation sans défauts d’usinage et avec le profil de plissé « h3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oMath>
        <w:r w:rsidR="009D4609" w:rsidRPr="00497080">
          <w:rPr>
            <w:rStyle w:val="Lienhypertexte"/>
            <w:noProof/>
          </w:rPr>
          <w:t xml:space="preserve">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_Toc531267493 \h </w:instrText>
        </w:r>
        <w:r w:rsidR="009D4609">
          <w:rPr>
            <w:noProof/>
            <w:webHidden/>
          </w:rPr>
        </w:r>
        <w:r w:rsidR="009D4609">
          <w:rPr>
            <w:noProof/>
            <w:webHidden/>
          </w:rPr>
          <w:fldChar w:fldCharType="separate"/>
        </w:r>
        <w:r w:rsidR="009D4609">
          <w:rPr>
            <w:noProof/>
            <w:webHidden/>
          </w:rPr>
          <w:t>90</w:t>
        </w:r>
        <w:r w:rsidR="009D4609">
          <w:rPr>
            <w:noProof/>
            <w:webHidden/>
          </w:rPr>
          <w:fldChar w:fldCharType="end"/>
        </w:r>
      </w:hyperlink>
    </w:p>
    <w:p w14:paraId="3CFD1C81" w14:textId="412CC48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4" w:history="1">
        <w:r w:rsidR="009D4609" w:rsidRPr="00497080">
          <w:rPr>
            <w:rStyle w:val="Lienhypertexte"/>
            <w:noProof/>
          </w:rPr>
          <w:t xml:space="preserve">Figure 51 : Evolution de l’énergie dissipée avec la vitesse de rotation sans défauts d’usinage et avec le profil de plissé « h3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oMath>
        <w:r w:rsidR="009D4609" w:rsidRPr="00497080">
          <w:rPr>
            <w:rStyle w:val="Lienhypertexte"/>
            <w:noProof/>
          </w:rPr>
          <w:t xml:space="preserve">pour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_Toc531267494 \h </w:instrText>
        </w:r>
        <w:r w:rsidR="009D4609">
          <w:rPr>
            <w:noProof/>
            <w:webHidden/>
          </w:rPr>
        </w:r>
        <w:r w:rsidR="009D4609">
          <w:rPr>
            <w:noProof/>
            <w:webHidden/>
          </w:rPr>
          <w:fldChar w:fldCharType="separate"/>
        </w:r>
        <w:r w:rsidR="009D4609">
          <w:rPr>
            <w:noProof/>
            <w:webHidden/>
          </w:rPr>
          <w:t>91</w:t>
        </w:r>
        <w:r w:rsidR="009D4609">
          <w:rPr>
            <w:noProof/>
            <w:webHidden/>
          </w:rPr>
          <w:fldChar w:fldCharType="end"/>
        </w:r>
      </w:hyperlink>
    </w:p>
    <w:p w14:paraId="553B5E00" w14:textId="1A7A179F"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5" w:history="1">
        <w:r w:rsidR="009D4609" w:rsidRPr="00497080">
          <w:rPr>
            <w:rStyle w:val="Lienhypertexte"/>
            <w:noProof/>
          </w:rPr>
          <w:t xml:space="preserve">Figure 52 : Comparaison de l’énergie dissipée par contacts pour un palier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pour un palier sans défauts d’usinage et un palier avec un profil de défauts « h3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20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_Toc531267495 \h </w:instrText>
        </w:r>
        <w:r w:rsidR="009D4609">
          <w:rPr>
            <w:noProof/>
            <w:webHidden/>
          </w:rPr>
        </w:r>
        <w:r w:rsidR="009D4609">
          <w:rPr>
            <w:noProof/>
            <w:webHidden/>
          </w:rPr>
          <w:fldChar w:fldCharType="separate"/>
        </w:r>
        <w:r w:rsidR="009D4609">
          <w:rPr>
            <w:noProof/>
            <w:webHidden/>
          </w:rPr>
          <w:t>91</w:t>
        </w:r>
        <w:r w:rsidR="009D4609">
          <w:rPr>
            <w:noProof/>
            <w:webHidden/>
          </w:rPr>
          <w:fldChar w:fldCharType="end"/>
        </w:r>
      </w:hyperlink>
    </w:p>
    <w:p w14:paraId="6191F75F" w14:textId="2AF3BB5B"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6" w:history="1">
        <w:r w:rsidR="009D4609" w:rsidRPr="00497080">
          <w:rPr>
            <w:rStyle w:val="Lienhypertexte"/>
            <w:noProof/>
          </w:rPr>
          <w:t xml:space="preserve">Figure 53 : Profil de défauts avec défauts « h3 » pour un palier de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avec                                                                        </w:t>
        </w:r>
        <m:oMath>
          <m:r>
            <m:rPr>
              <m:sty m:val="p"/>
            </m:rPr>
            <w:rPr>
              <w:rStyle w:val="Lienhypertexte"/>
              <w:rFonts w:ascii="Cambria Math" w:hAnsi="Cambria Math"/>
              <w:noProof/>
            </w:rPr>
            <m:t xml:space="preserve"> </m:t>
          </m:r>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à </m:t>
          </m:r>
          <m:r>
            <w:rPr>
              <w:rStyle w:val="Lienhypertexte"/>
              <w:rFonts w:ascii="Cambria Math" w:hAnsi="Cambria Math"/>
              <w:noProof/>
            </w:rPr>
            <m:t>gauche</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20</m:t>
          </m:r>
          <m:r>
            <w:rPr>
              <w:rStyle w:val="Lienhypertexte"/>
              <w:rFonts w:ascii="Cambria Math" w:hAnsi="Cambria Math"/>
              <w:noProof/>
            </w:rPr>
            <m:t>μm</m:t>
          </m:r>
          <m:r>
            <m:rPr>
              <m:sty m:val="p"/>
            </m:rPr>
            <w:rPr>
              <w:rStyle w:val="Lienhypertexte"/>
              <w:rFonts w:ascii="Cambria Math" w:hAnsi="Cambria Math"/>
              <w:noProof/>
            </w:rPr>
            <m:t xml:space="preserve"> à </m:t>
          </m:r>
          <m:r>
            <w:rPr>
              <w:rStyle w:val="Lienhypertexte"/>
              <w:rFonts w:ascii="Cambria Math" w:hAnsi="Cambria Math"/>
              <w:noProof/>
            </w:rPr>
            <m:t>droite</m:t>
          </m:r>
        </m:oMath>
        <w:r w:rsidR="009D4609">
          <w:rPr>
            <w:noProof/>
            <w:webHidden/>
          </w:rPr>
          <w:tab/>
        </w:r>
        <w:r w:rsidR="009D4609">
          <w:rPr>
            <w:noProof/>
            <w:webHidden/>
          </w:rPr>
          <w:fldChar w:fldCharType="begin"/>
        </w:r>
        <w:r w:rsidR="009D4609">
          <w:rPr>
            <w:noProof/>
            <w:webHidden/>
          </w:rPr>
          <w:instrText xml:space="preserve"> PAGEREF _Toc531267496 \h </w:instrText>
        </w:r>
        <w:r w:rsidR="009D4609">
          <w:rPr>
            <w:noProof/>
            <w:webHidden/>
          </w:rPr>
        </w:r>
        <w:r w:rsidR="009D4609">
          <w:rPr>
            <w:noProof/>
            <w:webHidden/>
          </w:rPr>
          <w:fldChar w:fldCharType="separate"/>
        </w:r>
        <w:r w:rsidR="009D4609">
          <w:rPr>
            <w:noProof/>
            <w:webHidden/>
          </w:rPr>
          <w:t>92</w:t>
        </w:r>
        <w:r w:rsidR="009D4609">
          <w:rPr>
            <w:noProof/>
            <w:webHidden/>
          </w:rPr>
          <w:fldChar w:fldCharType="end"/>
        </w:r>
      </w:hyperlink>
    </w:p>
    <w:p w14:paraId="37CBDB64" w14:textId="2BD0A4B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7" w:history="1">
        <w:r w:rsidR="009D4609" w:rsidRPr="00497080">
          <w:rPr>
            <w:rStyle w:val="Lienhypertexte"/>
            <w:noProof/>
          </w:rPr>
          <w:t xml:space="preserve">Figure 54 : Comparaison de l’énergie dissipée par contacts pour un palier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pour un palier sans défauts d’usinage et un palier avec un profil de défauts « h4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20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_Toc531267497 \h </w:instrText>
        </w:r>
        <w:r w:rsidR="009D4609">
          <w:rPr>
            <w:noProof/>
            <w:webHidden/>
          </w:rPr>
        </w:r>
        <w:r w:rsidR="009D4609">
          <w:rPr>
            <w:noProof/>
            <w:webHidden/>
          </w:rPr>
          <w:fldChar w:fldCharType="separate"/>
        </w:r>
        <w:r w:rsidR="009D4609">
          <w:rPr>
            <w:noProof/>
            <w:webHidden/>
          </w:rPr>
          <w:t>93</w:t>
        </w:r>
        <w:r w:rsidR="009D4609">
          <w:rPr>
            <w:noProof/>
            <w:webHidden/>
          </w:rPr>
          <w:fldChar w:fldCharType="end"/>
        </w:r>
      </w:hyperlink>
    </w:p>
    <w:p w14:paraId="22AC6A0A" w14:textId="6E3CBE87"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8" w:history="1">
        <w:r w:rsidR="009D4609" w:rsidRPr="00497080">
          <w:rPr>
            <w:rStyle w:val="Lienhypertexte"/>
            <w:noProof/>
          </w:rPr>
          <w:t xml:space="preserve">Figure 55 : Profil de défauts avec défauts « h4 » pour un palier de </w:t>
        </w:r>
        <m:oMath>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oMath>
        <w:r w:rsidR="009D4609" w:rsidRPr="00497080">
          <w:rPr>
            <w:rStyle w:val="Lienhypertexte"/>
            <w:noProof/>
          </w:rPr>
          <w:t xml:space="preserve"> avec                                                                        </w:t>
        </w:r>
        <m:oMath>
          <m:r>
            <m:rPr>
              <m:sty m:val="p"/>
            </m:rPr>
            <w:rPr>
              <w:rStyle w:val="Lienhypertexte"/>
              <w:rFonts w:ascii="Cambria Math" w:hAnsi="Cambria Math"/>
              <w:noProof/>
            </w:rPr>
            <m:t xml:space="preserve"> </m:t>
          </m:r>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à </m:t>
          </m:r>
          <m:r>
            <w:rPr>
              <w:rStyle w:val="Lienhypertexte"/>
              <w:rFonts w:ascii="Cambria Math" w:hAnsi="Cambria Math"/>
              <w:noProof/>
            </w:rPr>
            <m:t>gauche</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20</m:t>
          </m:r>
          <m:r>
            <w:rPr>
              <w:rStyle w:val="Lienhypertexte"/>
              <w:rFonts w:ascii="Cambria Math" w:hAnsi="Cambria Math"/>
              <w:noProof/>
            </w:rPr>
            <m:t>μm</m:t>
          </m:r>
          <m:r>
            <m:rPr>
              <m:sty m:val="p"/>
            </m:rPr>
            <w:rPr>
              <w:rStyle w:val="Lienhypertexte"/>
              <w:rFonts w:ascii="Cambria Math" w:hAnsi="Cambria Math"/>
              <w:noProof/>
            </w:rPr>
            <m:t xml:space="preserve"> à </m:t>
          </m:r>
          <m:r>
            <w:rPr>
              <w:rStyle w:val="Lienhypertexte"/>
              <w:rFonts w:ascii="Cambria Math" w:hAnsi="Cambria Math"/>
              <w:noProof/>
            </w:rPr>
            <m:t>droite</m:t>
          </m:r>
        </m:oMath>
        <w:r w:rsidR="009D4609">
          <w:rPr>
            <w:noProof/>
            <w:webHidden/>
          </w:rPr>
          <w:tab/>
        </w:r>
        <w:r w:rsidR="009D4609">
          <w:rPr>
            <w:noProof/>
            <w:webHidden/>
          </w:rPr>
          <w:fldChar w:fldCharType="begin"/>
        </w:r>
        <w:r w:rsidR="009D4609">
          <w:rPr>
            <w:noProof/>
            <w:webHidden/>
          </w:rPr>
          <w:instrText xml:space="preserve"> PAGEREF _Toc531267498 \h </w:instrText>
        </w:r>
        <w:r w:rsidR="009D4609">
          <w:rPr>
            <w:noProof/>
            <w:webHidden/>
          </w:rPr>
        </w:r>
        <w:r w:rsidR="009D4609">
          <w:rPr>
            <w:noProof/>
            <w:webHidden/>
          </w:rPr>
          <w:fldChar w:fldCharType="separate"/>
        </w:r>
        <w:r w:rsidR="009D4609">
          <w:rPr>
            <w:noProof/>
            <w:webHidden/>
          </w:rPr>
          <w:t>93</w:t>
        </w:r>
        <w:r w:rsidR="009D4609">
          <w:rPr>
            <w:noProof/>
            <w:webHidden/>
          </w:rPr>
          <w:fldChar w:fldCharType="end"/>
        </w:r>
      </w:hyperlink>
    </w:p>
    <w:p w14:paraId="4B6CCBE3" w14:textId="1C5450D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499" w:history="1">
        <w:r w:rsidR="009D4609" w:rsidRPr="00497080">
          <w:rPr>
            <w:rStyle w:val="Lienhypertexte"/>
            <w:noProof/>
          </w:rPr>
          <w:t xml:space="preserve">Figure 56 : Variation circonférentielle de l’épaisseur du film fluide </w:t>
        </w:r>
        <m:oMath>
          <m:r>
            <m:rPr>
              <m:sty m:val="p"/>
            </m:rPr>
            <w:rPr>
              <w:rStyle w:val="Lienhypertexte"/>
              <w:rFonts w:ascii="Cambria Math" w:hAnsi="Cambria Math"/>
              <w:noProof/>
            </w:rPr>
            <m:t>(</m:t>
          </m:r>
          <m:r>
            <w:rPr>
              <w:rStyle w:val="Lienhypertexte"/>
              <w:rFonts w:ascii="Cambria Math" w:hAnsi="Cambria Math"/>
              <w:noProof/>
            </w:rPr>
            <m:t>Cr</m:t>
          </m:r>
          <m:r>
            <m:rPr>
              <m:sty m:val="p"/>
            </m:rPr>
            <w:rPr>
              <w:rStyle w:val="Lienhypertexte"/>
              <w:rFonts w:ascii="Cambria Math" w:hAnsi="Cambria Math"/>
              <w:noProof/>
            </w:rPr>
            <m:t>=31.8</m:t>
          </m:r>
          <m:r>
            <w:rPr>
              <w:rStyle w:val="Lienhypertexte"/>
              <w:rFonts w:ascii="Cambria Math" w:hAnsi="Cambria Math"/>
              <w:noProof/>
            </w:rPr>
            <m:t>μm</m:t>
          </m:r>
          <m:r>
            <m:rPr>
              <m:sty m:val="p"/>
            </m:rPr>
            <w:rPr>
              <w:rStyle w:val="Lienhypertexte"/>
              <w:rFonts w:ascii="Cambria Math" w:hAnsi="Cambria Math"/>
              <w:noProof/>
            </w:rPr>
            <m:t xml:space="preserve">; </m:t>
          </m:r>
          <m:r>
            <w:rPr>
              <w:rStyle w:val="Lienhypertexte"/>
              <w:rFonts w:ascii="Cambria Math" w:hAnsi="Cambria Math"/>
              <w:noProof/>
            </w:rPr>
            <m:t>Ω</m:t>
          </m:r>
          <m:r>
            <m:rPr>
              <m:sty m:val="p"/>
            </m:rPr>
            <w:rPr>
              <w:rStyle w:val="Lienhypertexte"/>
              <w:rFonts w:ascii="Cambria Math" w:hAnsi="Cambria Math"/>
              <w:noProof/>
            </w:rPr>
            <m:t>=30</m:t>
          </m:r>
          <m:r>
            <w:rPr>
              <w:rStyle w:val="Lienhypertexte"/>
              <w:rFonts w:ascii="Cambria Math" w:hAnsi="Cambria Math"/>
              <w:noProof/>
            </w:rPr>
            <m:t>krpm</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Wx</m:t>
          </m:r>
          <m:r>
            <m:rPr>
              <m:sty m:val="p"/>
            </m:rPr>
            <w:rPr>
              <w:rStyle w:val="Lienhypertexte"/>
              <w:rFonts w:ascii="Cambria Math" w:hAnsi="Cambria Math"/>
              <w:noProof/>
            </w:rPr>
            <m:t>=134</m:t>
          </m:r>
          <m:r>
            <w:rPr>
              <w:rStyle w:val="Lienhypertexte"/>
              <w:rFonts w:ascii="Cambria Math" w:hAnsi="Cambria Math"/>
              <w:noProof/>
            </w:rPr>
            <m:t>N</m:t>
          </m:r>
          <m:r>
            <m:rPr>
              <m:sty m:val="p"/>
            </m:rPr>
            <w:rPr>
              <w:rStyle w:val="Lienhypertexte"/>
              <w:rFonts w:ascii="Cambria Math" w:hAnsi="Cambria Math"/>
              <w:noProof/>
            </w:rPr>
            <m:t>)</m:t>
          </m:r>
        </m:oMath>
        <w:r w:rsidR="009D4609">
          <w:rPr>
            <w:noProof/>
            <w:webHidden/>
          </w:rPr>
          <w:tab/>
        </w:r>
        <w:r w:rsidR="009D4609">
          <w:rPr>
            <w:noProof/>
            <w:webHidden/>
          </w:rPr>
          <w:fldChar w:fldCharType="begin"/>
        </w:r>
        <w:r w:rsidR="009D4609">
          <w:rPr>
            <w:noProof/>
            <w:webHidden/>
          </w:rPr>
          <w:instrText xml:space="preserve"> PAGEREF _Toc531267499 \h </w:instrText>
        </w:r>
        <w:r w:rsidR="009D4609">
          <w:rPr>
            <w:noProof/>
            <w:webHidden/>
          </w:rPr>
        </w:r>
        <w:r w:rsidR="009D4609">
          <w:rPr>
            <w:noProof/>
            <w:webHidden/>
          </w:rPr>
          <w:fldChar w:fldCharType="separate"/>
        </w:r>
        <w:r w:rsidR="009D4609">
          <w:rPr>
            <w:noProof/>
            <w:webHidden/>
          </w:rPr>
          <w:t>94</w:t>
        </w:r>
        <w:r w:rsidR="009D4609">
          <w:rPr>
            <w:noProof/>
            <w:webHidden/>
          </w:rPr>
          <w:fldChar w:fldCharType="end"/>
        </w:r>
      </w:hyperlink>
    </w:p>
    <w:p w14:paraId="27D69D88" w14:textId="1D477A6C"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0" w:history="1">
        <w:r w:rsidR="009D4609" w:rsidRPr="00497080">
          <w:rPr>
            <w:rStyle w:val="Lienhypertexte"/>
            <w:noProof/>
          </w:rPr>
          <w:t>Figure 57 : Evolution de l’épaisseur minimale du film fluide avec la charge statique pour une vitesse de rotation de 30000tr/min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_Toc531267500 \h </w:instrText>
        </w:r>
        <w:r w:rsidR="009D4609">
          <w:rPr>
            <w:noProof/>
            <w:webHidden/>
          </w:rPr>
        </w:r>
        <w:r w:rsidR="009D4609">
          <w:rPr>
            <w:noProof/>
            <w:webHidden/>
          </w:rPr>
          <w:fldChar w:fldCharType="separate"/>
        </w:r>
        <w:r w:rsidR="009D4609">
          <w:rPr>
            <w:noProof/>
            <w:webHidden/>
          </w:rPr>
          <w:t>95</w:t>
        </w:r>
        <w:r w:rsidR="009D4609">
          <w:rPr>
            <w:noProof/>
            <w:webHidden/>
          </w:rPr>
          <w:fldChar w:fldCharType="end"/>
        </w:r>
      </w:hyperlink>
    </w:p>
    <w:p w14:paraId="6F662A9E" w14:textId="62D0E009"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1" w:history="1">
        <w:r w:rsidR="009D4609" w:rsidRPr="00497080">
          <w:rPr>
            <w:rStyle w:val="Lienhypertexte"/>
            <w:noProof/>
          </w:rPr>
          <w:t>Figure 58 : Evolution de l’épaisseur minimale du film fluide avec la charge statique pour une vitesse de rotation de 45000tr/min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_Toc531267501 \h </w:instrText>
        </w:r>
        <w:r w:rsidR="009D4609">
          <w:rPr>
            <w:noProof/>
            <w:webHidden/>
          </w:rPr>
        </w:r>
        <w:r w:rsidR="009D4609">
          <w:rPr>
            <w:noProof/>
            <w:webHidden/>
          </w:rPr>
          <w:fldChar w:fldCharType="separate"/>
        </w:r>
        <w:r w:rsidR="009D4609">
          <w:rPr>
            <w:noProof/>
            <w:webHidden/>
          </w:rPr>
          <w:t>96</w:t>
        </w:r>
        <w:r w:rsidR="009D4609">
          <w:rPr>
            <w:noProof/>
            <w:webHidden/>
          </w:rPr>
          <w:fldChar w:fldCharType="end"/>
        </w:r>
      </w:hyperlink>
    </w:p>
    <w:p w14:paraId="3D7DE2CA" w14:textId="00DD19B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2" w:history="1">
        <w:r w:rsidR="009D4609" w:rsidRPr="00497080">
          <w:rPr>
            <w:rStyle w:val="Lienhypertexte"/>
            <w:noProof/>
          </w:rPr>
          <w:t>Figure 59 : Evolution de l’épaisseur minimale du film fluide avec la charge statique pour une vitesse de rotation de 55500tr/min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_Toc531267502 \h </w:instrText>
        </w:r>
        <w:r w:rsidR="009D4609">
          <w:rPr>
            <w:noProof/>
            <w:webHidden/>
          </w:rPr>
        </w:r>
        <w:r w:rsidR="009D4609">
          <w:rPr>
            <w:noProof/>
            <w:webHidden/>
          </w:rPr>
          <w:fldChar w:fldCharType="separate"/>
        </w:r>
        <w:r w:rsidR="009D4609">
          <w:rPr>
            <w:noProof/>
            <w:webHidden/>
          </w:rPr>
          <w:t>96</w:t>
        </w:r>
        <w:r w:rsidR="009D4609">
          <w:rPr>
            <w:noProof/>
            <w:webHidden/>
          </w:rPr>
          <w:fldChar w:fldCharType="end"/>
        </w:r>
      </w:hyperlink>
    </w:p>
    <w:p w14:paraId="21722EBC" w14:textId="217D21C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3" w:history="1">
        <w:r w:rsidR="009D4609" w:rsidRPr="00497080">
          <w:rPr>
            <w:rStyle w:val="Lienhypertexte"/>
            <w:noProof/>
          </w:rPr>
          <w:t>Figure 60 : Evolution de l’angle de calage avec la charge statique pour une vitesse de rotation de 30000tr/min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_Toc531267503 \h </w:instrText>
        </w:r>
        <w:r w:rsidR="009D4609">
          <w:rPr>
            <w:noProof/>
            <w:webHidden/>
          </w:rPr>
        </w:r>
        <w:r w:rsidR="009D4609">
          <w:rPr>
            <w:noProof/>
            <w:webHidden/>
          </w:rPr>
          <w:fldChar w:fldCharType="separate"/>
        </w:r>
        <w:r w:rsidR="009D4609">
          <w:rPr>
            <w:noProof/>
            <w:webHidden/>
          </w:rPr>
          <w:t>97</w:t>
        </w:r>
        <w:r w:rsidR="009D4609">
          <w:rPr>
            <w:noProof/>
            <w:webHidden/>
          </w:rPr>
          <w:fldChar w:fldCharType="end"/>
        </w:r>
      </w:hyperlink>
    </w:p>
    <w:p w14:paraId="3477A37C" w14:textId="0A6B70FE"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4" w:history="1">
        <w:r w:rsidR="009D4609" w:rsidRPr="00497080">
          <w:rPr>
            <w:rStyle w:val="Lienhypertexte"/>
            <w:noProof/>
          </w:rPr>
          <w:t>Figure 61 : Evolution de l’angle de calage avec la charge statique pour une vitesse de rotation de 45000tr/min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_Toc531267504 \h </w:instrText>
        </w:r>
        <w:r w:rsidR="009D4609">
          <w:rPr>
            <w:noProof/>
            <w:webHidden/>
          </w:rPr>
        </w:r>
        <w:r w:rsidR="009D4609">
          <w:rPr>
            <w:noProof/>
            <w:webHidden/>
          </w:rPr>
          <w:fldChar w:fldCharType="separate"/>
        </w:r>
        <w:r w:rsidR="009D4609">
          <w:rPr>
            <w:noProof/>
            <w:webHidden/>
          </w:rPr>
          <w:t>98</w:t>
        </w:r>
        <w:r w:rsidR="009D4609">
          <w:rPr>
            <w:noProof/>
            <w:webHidden/>
          </w:rPr>
          <w:fldChar w:fldCharType="end"/>
        </w:r>
      </w:hyperlink>
    </w:p>
    <w:p w14:paraId="6CC7A6EF" w14:textId="6663434A"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5" w:history="1">
        <w:r w:rsidR="009D4609" w:rsidRPr="00497080">
          <w:rPr>
            <w:rStyle w:val="Lienhypertexte"/>
            <w:noProof/>
          </w:rPr>
          <w:t>Figure 62 : Evolution de l’angle de calage avec la charge statique pour une vitesse de rotation de 55500tr/min ; Comparaison entre les résultats du modèle présent avec 10</w:t>
        </w:r>
        <w:r w:rsidR="009D4609" w:rsidRPr="00497080">
          <w:rPr>
            <w:rStyle w:val="Lienhypertexte"/>
            <w:rFonts w:ascii="Cambria Math" w:hAnsi="Cambria Math"/>
            <w:noProof/>
          </w:rPr>
          <w:t>μ</w:t>
        </w:r>
        <w:r w:rsidR="009D4609" w:rsidRPr="00497080">
          <w:rPr>
            <w:rStyle w:val="Lienhypertexte"/>
            <w:noProof/>
          </w:rPr>
          <w:t>m et 31.8</w:t>
        </w:r>
        <w:r w:rsidR="009D4609" w:rsidRPr="00497080">
          <w:rPr>
            <w:rStyle w:val="Lienhypertexte"/>
            <w:rFonts w:ascii="Cambria Math" w:hAnsi="Cambria Math"/>
            <w:noProof/>
          </w:rPr>
          <w:t>μ</w:t>
        </w:r>
        <w:r w:rsidR="009D4609" w:rsidRPr="00497080">
          <w:rPr>
            <w:rStyle w:val="Lienhypertexte"/>
            <w:noProof/>
          </w:rPr>
          <w:t>m de jeu radial et ceux obtenus par Ruscitto et al. [99] pour un palier de 31.8</w:t>
        </w:r>
        <w:r w:rsidR="009D4609" w:rsidRPr="00497080">
          <w:rPr>
            <w:rStyle w:val="Lienhypertexte"/>
            <w:rFonts w:ascii="Cambria Math" w:hAnsi="Cambria Math"/>
            <w:noProof/>
          </w:rPr>
          <w:t>μ</w:t>
        </w:r>
        <w:r w:rsidR="009D4609" w:rsidRPr="00497080">
          <w:rPr>
            <w:rStyle w:val="Lienhypertexte"/>
            <w:noProof/>
          </w:rPr>
          <w:t>m jeu radial</w:t>
        </w:r>
        <w:r w:rsidR="009D4609">
          <w:rPr>
            <w:noProof/>
            <w:webHidden/>
          </w:rPr>
          <w:tab/>
        </w:r>
        <w:r w:rsidR="009D4609">
          <w:rPr>
            <w:noProof/>
            <w:webHidden/>
          </w:rPr>
          <w:fldChar w:fldCharType="begin"/>
        </w:r>
        <w:r w:rsidR="009D4609">
          <w:rPr>
            <w:noProof/>
            <w:webHidden/>
          </w:rPr>
          <w:instrText xml:space="preserve"> PAGEREF _Toc531267505 \h </w:instrText>
        </w:r>
        <w:r w:rsidR="009D4609">
          <w:rPr>
            <w:noProof/>
            <w:webHidden/>
          </w:rPr>
        </w:r>
        <w:r w:rsidR="009D4609">
          <w:rPr>
            <w:noProof/>
            <w:webHidden/>
          </w:rPr>
          <w:fldChar w:fldCharType="separate"/>
        </w:r>
        <w:r w:rsidR="009D4609">
          <w:rPr>
            <w:noProof/>
            <w:webHidden/>
          </w:rPr>
          <w:t>98</w:t>
        </w:r>
        <w:r w:rsidR="009D4609">
          <w:rPr>
            <w:noProof/>
            <w:webHidden/>
          </w:rPr>
          <w:fldChar w:fldCharType="end"/>
        </w:r>
      </w:hyperlink>
    </w:p>
    <w:p w14:paraId="425C0554" w14:textId="080DD7CE"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6" w:history="1">
        <w:r w:rsidR="009D4609" w:rsidRPr="00497080">
          <w:rPr>
            <w:rStyle w:val="Lienhypertexte"/>
            <w:noProof/>
          </w:rPr>
          <w:t>Figure 63 : Modélisation des feuilles par des masses concentrées</w:t>
        </w:r>
        <w:r w:rsidR="009D4609">
          <w:rPr>
            <w:noProof/>
            <w:webHidden/>
          </w:rPr>
          <w:tab/>
        </w:r>
        <w:r w:rsidR="009D4609">
          <w:rPr>
            <w:noProof/>
            <w:webHidden/>
          </w:rPr>
          <w:fldChar w:fldCharType="begin"/>
        </w:r>
        <w:r w:rsidR="009D4609">
          <w:rPr>
            <w:noProof/>
            <w:webHidden/>
          </w:rPr>
          <w:instrText xml:space="preserve"> PAGEREF _Toc531267506 \h </w:instrText>
        </w:r>
        <w:r w:rsidR="009D4609">
          <w:rPr>
            <w:noProof/>
            <w:webHidden/>
          </w:rPr>
        </w:r>
        <w:r w:rsidR="009D4609">
          <w:rPr>
            <w:noProof/>
            <w:webHidden/>
          </w:rPr>
          <w:fldChar w:fldCharType="separate"/>
        </w:r>
        <w:r w:rsidR="009D4609">
          <w:rPr>
            <w:noProof/>
            <w:webHidden/>
          </w:rPr>
          <w:t>103</w:t>
        </w:r>
        <w:r w:rsidR="009D4609">
          <w:rPr>
            <w:noProof/>
            <w:webHidden/>
          </w:rPr>
          <w:fldChar w:fldCharType="end"/>
        </w:r>
      </w:hyperlink>
    </w:p>
    <w:p w14:paraId="5F452D92" w14:textId="0DBCFA16"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07" w:history="1">
        <w:r w:rsidR="009D4609" w:rsidRPr="00497080">
          <w:rPr>
            <w:rStyle w:val="Lienhypertexte"/>
            <w:noProof/>
          </w:rPr>
          <w:t>Figure 64 : Déplacements calculés avec des pas de temps différents</w:t>
        </w:r>
        <w:r w:rsidR="009D4609">
          <w:rPr>
            <w:noProof/>
            <w:webHidden/>
          </w:rPr>
          <w:tab/>
        </w:r>
        <w:r w:rsidR="009D4609">
          <w:rPr>
            <w:noProof/>
            <w:webHidden/>
          </w:rPr>
          <w:fldChar w:fldCharType="begin"/>
        </w:r>
        <w:r w:rsidR="009D4609">
          <w:rPr>
            <w:noProof/>
            <w:webHidden/>
          </w:rPr>
          <w:instrText xml:space="preserve"> PAGEREF _Toc531267507 \h </w:instrText>
        </w:r>
        <w:r w:rsidR="009D4609">
          <w:rPr>
            <w:noProof/>
            <w:webHidden/>
          </w:rPr>
        </w:r>
        <w:r w:rsidR="009D4609">
          <w:rPr>
            <w:noProof/>
            <w:webHidden/>
          </w:rPr>
          <w:fldChar w:fldCharType="separate"/>
        </w:r>
        <w:r w:rsidR="009D4609">
          <w:rPr>
            <w:noProof/>
            <w:webHidden/>
          </w:rPr>
          <w:t>107</w:t>
        </w:r>
        <w:r w:rsidR="009D4609">
          <w:rPr>
            <w:noProof/>
            <w:webHidden/>
          </w:rPr>
          <w:fldChar w:fldCharType="end"/>
        </w:r>
      </w:hyperlink>
    </w:p>
    <w:p w14:paraId="7BF233DE" w14:textId="7D8A2C8D" w:rsidR="009D4609" w:rsidRDefault="00F865FC">
      <w:pPr>
        <w:pStyle w:val="Tabledesillustrations"/>
        <w:tabs>
          <w:tab w:val="right" w:leader="dot" w:pos="9062"/>
        </w:tabs>
        <w:rPr>
          <w:rFonts w:asciiTheme="minorHAnsi" w:eastAsiaTheme="minorEastAsia" w:hAnsiTheme="minorHAnsi"/>
          <w:noProof/>
          <w:sz w:val="22"/>
          <w:lang w:val="en-US"/>
        </w:rPr>
      </w:pPr>
      <w:hyperlink r:id="rId208" w:anchor="_Toc531267508" w:history="1">
        <w:r w:rsidR="009D4609" w:rsidRPr="00497080">
          <w:rPr>
            <w:rStyle w:val="Lienhypertexte"/>
            <w:noProof/>
          </w:rPr>
          <w:t>Figure 65: Trajectoires du rotor pour une analyse de stabilité (balourd nul), Cr=10µm, f=0.25</w:t>
        </w:r>
        <w:r w:rsidR="009D4609">
          <w:rPr>
            <w:noProof/>
            <w:webHidden/>
          </w:rPr>
          <w:tab/>
        </w:r>
        <w:r w:rsidR="009D4609">
          <w:rPr>
            <w:noProof/>
            <w:webHidden/>
          </w:rPr>
          <w:fldChar w:fldCharType="begin"/>
        </w:r>
        <w:r w:rsidR="009D4609">
          <w:rPr>
            <w:noProof/>
            <w:webHidden/>
          </w:rPr>
          <w:instrText xml:space="preserve"> PAGEREF _Toc531267508 \h </w:instrText>
        </w:r>
        <w:r w:rsidR="009D4609">
          <w:rPr>
            <w:noProof/>
            <w:webHidden/>
          </w:rPr>
        </w:r>
        <w:r w:rsidR="009D4609">
          <w:rPr>
            <w:noProof/>
            <w:webHidden/>
          </w:rPr>
          <w:fldChar w:fldCharType="separate"/>
        </w:r>
        <w:r w:rsidR="009D4609">
          <w:rPr>
            <w:noProof/>
            <w:webHidden/>
          </w:rPr>
          <w:t>109</w:t>
        </w:r>
        <w:r w:rsidR="009D4609">
          <w:rPr>
            <w:noProof/>
            <w:webHidden/>
          </w:rPr>
          <w:fldChar w:fldCharType="end"/>
        </w:r>
      </w:hyperlink>
    </w:p>
    <w:p w14:paraId="15BCD931" w14:textId="5C835380" w:rsidR="009D4609" w:rsidRDefault="00F865FC">
      <w:pPr>
        <w:pStyle w:val="Tabledesillustrations"/>
        <w:tabs>
          <w:tab w:val="right" w:leader="dot" w:pos="9062"/>
        </w:tabs>
        <w:rPr>
          <w:rFonts w:asciiTheme="minorHAnsi" w:eastAsiaTheme="minorEastAsia" w:hAnsiTheme="minorHAnsi"/>
          <w:noProof/>
          <w:sz w:val="22"/>
          <w:lang w:val="en-US"/>
        </w:rPr>
      </w:pPr>
      <w:hyperlink r:id="rId209" w:anchor="_Toc531267509" w:history="1">
        <w:r w:rsidR="009D4609" w:rsidRPr="00497080">
          <w:rPr>
            <w:rStyle w:val="Lienhypertexte"/>
            <w:noProof/>
          </w:rPr>
          <w:t>Figure 66 : Trajectoires du rotor pour une analyse de stabilité (balourd nul), Cr=31.8µm, f=0.25</w:t>
        </w:r>
        <w:r w:rsidR="009D4609">
          <w:rPr>
            <w:noProof/>
            <w:webHidden/>
          </w:rPr>
          <w:tab/>
        </w:r>
        <w:r w:rsidR="009D4609">
          <w:rPr>
            <w:noProof/>
            <w:webHidden/>
          </w:rPr>
          <w:fldChar w:fldCharType="begin"/>
        </w:r>
        <w:r w:rsidR="009D4609">
          <w:rPr>
            <w:noProof/>
            <w:webHidden/>
          </w:rPr>
          <w:instrText xml:space="preserve"> PAGEREF _Toc531267509 \h </w:instrText>
        </w:r>
        <w:r w:rsidR="009D4609">
          <w:rPr>
            <w:noProof/>
            <w:webHidden/>
          </w:rPr>
        </w:r>
        <w:r w:rsidR="009D4609">
          <w:rPr>
            <w:noProof/>
            <w:webHidden/>
          </w:rPr>
          <w:fldChar w:fldCharType="separate"/>
        </w:r>
        <w:r w:rsidR="009D4609">
          <w:rPr>
            <w:noProof/>
            <w:webHidden/>
          </w:rPr>
          <w:t>110</w:t>
        </w:r>
        <w:r w:rsidR="009D4609">
          <w:rPr>
            <w:noProof/>
            <w:webHidden/>
          </w:rPr>
          <w:fldChar w:fldCharType="end"/>
        </w:r>
      </w:hyperlink>
    </w:p>
    <w:p w14:paraId="08E4E4ED" w14:textId="29E7B665" w:rsidR="009D4609" w:rsidRDefault="00F865FC">
      <w:pPr>
        <w:pStyle w:val="Tabledesillustrations"/>
        <w:tabs>
          <w:tab w:val="right" w:leader="dot" w:pos="9062"/>
        </w:tabs>
        <w:rPr>
          <w:rFonts w:asciiTheme="minorHAnsi" w:eastAsiaTheme="minorEastAsia" w:hAnsiTheme="minorHAnsi"/>
          <w:noProof/>
          <w:sz w:val="22"/>
          <w:lang w:val="en-US"/>
        </w:rPr>
      </w:pPr>
      <w:hyperlink r:id="rId210" w:anchor="_Toc531267510" w:history="1">
        <w:r w:rsidR="009D4609" w:rsidRPr="00497080">
          <w:rPr>
            <w:rStyle w:val="Lienhypertexte"/>
            <w:noProof/>
          </w:rPr>
          <w:t>Figure 67 : Trajectoires du rotor pour une analyse de stabilité (avec balourd, classe G1@30000tr/min), C</w:t>
        </w:r>
        <w:r w:rsidR="009D4609" w:rsidRPr="00497080">
          <w:rPr>
            <w:rStyle w:val="Lienhypertexte"/>
            <w:noProof/>
            <w:vertAlign w:val="subscript"/>
          </w:rPr>
          <w:t>r</w:t>
        </w:r>
        <w:r w:rsidR="009D4609" w:rsidRPr="00497080">
          <w:rPr>
            <w:rStyle w:val="Lienhypertexte"/>
            <w:noProof/>
          </w:rPr>
          <w:t>=10µm, f=0.25</w:t>
        </w:r>
        <w:r w:rsidR="009D4609">
          <w:rPr>
            <w:noProof/>
            <w:webHidden/>
          </w:rPr>
          <w:tab/>
        </w:r>
        <w:r w:rsidR="009D4609">
          <w:rPr>
            <w:noProof/>
            <w:webHidden/>
          </w:rPr>
          <w:fldChar w:fldCharType="begin"/>
        </w:r>
        <w:r w:rsidR="009D4609">
          <w:rPr>
            <w:noProof/>
            <w:webHidden/>
          </w:rPr>
          <w:instrText xml:space="preserve"> PAGEREF _Toc531267510 \h </w:instrText>
        </w:r>
        <w:r w:rsidR="009D4609">
          <w:rPr>
            <w:noProof/>
            <w:webHidden/>
          </w:rPr>
        </w:r>
        <w:r w:rsidR="009D4609">
          <w:rPr>
            <w:noProof/>
            <w:webHidden/>
          </w:rPr>
          <w:fldChar w:fldCharType="separate"/>
        </w:r>
        <w:r w:rsidR="009D4609">
          <w:rPr>
            <w:noProof/>
            <w:webHidden/>
          </w:rPr>
          <w:t>111</w:t>
        </w:r>
        <w:r w:rsidR="009D4609">
          <w:rPr>
            <w:noProof/>
            <w:webHidden/>
          </w:rPr>
          <w:fldChar w:fldCharType="end"/>
        </w:r>
      </w:hyperlink>
    </w:p>
    <w:p w14:paraId="502F0D72" w14:textId="0A8A8EA9" w:rsidR="009D4609" w:rsidRDefault="00F865FC">
      <w:pPr>
        <w:pStyle w:val="Tabledesillustrations"/>
        <w:tabs>
          <w:tab w:val="right" w:leader="dot" w:pos="9062"/>
        </w:tabs>
        <w:rPr>
          <w:rFonts w:asciiTheme="minorHAnsi" w:eastAsiaTheme="minorEastAsia" w:hAnsiTheme="minorHAnsi"/>
          <w:noProof/>
          <w:sz w:val="22"/>
          <w:lang w:val="en-US"/>
        </w:rPr>
      </w:pPr>
      <w:hyperlink r:id="rId211" w:anchor="_Toc531267511" w:history="1">
        <w:r w:rsidR="009D4609" w:rsidRPr="00497080">
          <w:rPr>
            <w:rStyle w:val="Lienhypertexte"/>
            <w:noProof/>
          </w:rPr>
          <w:t>Figure 68 : Trajectoires du rotor pour une analyse de stabilité (avec balourd, classe G1@30000tr/min), C</w:t>
        </w:r>
        <w:r w:rsidR="009D4609" w:rsidRPr="00497080">
          <w:rPr>
            <w:rStyle w:val="Lienhypertexte"/>
            <w:noProof/>
            <w:vertAlign w:val="subscript"/>
          </w:rPr>
          <w:t>r</w:t>
        </w:r>
        <w:r w:rsidR="009D4609" w:rsidRPr="00497080">
          <w:rPr>
            <w:rStyle w:val="Lienhypertexte"/>
            <w:noProof/>
          </w:rPr>
          <w:t>=31.8µm, f=0.25</w:t>
        </w:r>
        <w:r w:rsidR="009D4609">
          <w:rPr>
            <w:noProof/>
            <w:webHidden/>
          </w:rPr>
          <w:tab/>
        </w:r>
        <w:r w:rsidR="009D4609">
          <w:rPr>
            <w:noProof/>
            <w:webHidden/>
          </w:rPr>
          <w:fldChar w:fldCharType="begin"/>
        </w:r>
        <w:r w:rsidR="009D4609">
          <w:rPr>
            <w:noProof/>
            <w:webHidden/>
          </w:rPr>
          <w:instrText xml:space="preserve"> PAGEREF _Toc531267511 \h </w:instrText>
        </w:r>
        <w:r w:rsidR="009D4609">
          <w:rPr>
            <w:noProof/>
            <w:webHidden/>
          </w:rPr>
        </w:r>
        <w:r w:rsidR="009D4609">
          <w:rPr>
            <w:noProof/>
            <w:webHidden/>
          </w:rPr>
          <w:fldChar w:fldCharType="separate"/>
        </w:r>
        <w:r w:rsidR="009D4609">
          <w:rPr>
            <w:noProof/>
            <w:webHidden/>
          </w:rPr>
          <w:t>112</w:t>
        </w:r>
        <w:r w:rsidR="009D4609">
          <w:rPr>
            <w:noProof/>
            <w:webHidden/>
          </w:rPr>
          <w:fldChar w:fldCharType="end"/>
        </w:r>
      </w:hyperlink>
    </w:p>
    <w:p w14:paraId="3823B4D8" w14:textId="378956A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2" w:history="1">
        <w:r w:rsidR="009D4609" w:rsidRPr="00497080">
          <w:rPr>
            <w:rStyle w:val="Lienhypertexte"/>
            <w:noProof/>
          </w:rPr>
          <w:t xml:space="preserve">Figure 69 : Trajectoire du rotor pour une analyse de stabilité sans et avec balourd (classe G1@30000 tr/min) Cr=31.8µm, f=0.25, </w:t>
        </w:r>
        <w:r w:rsidR="009D4609" w:rsidRPr="00497080">
          <w:rPr>
            <w:rStyle w:val="Lienhypertexte"/>
            <w:rFonts w:cstheme="minorHAnsi"/>
            <w:noProof/>
          </w:rPr>
          <w:t>Ω</w:t>
        </w:r>
        <w:r w:rsidR="009D4609" w:rsidRPr="00497080">
          <w:rPr>
            <w:rStyle w:val="Lienhypertexte"/>
            <w:noProof/>
          </w:rPr>
          <w:t>=25000tr/min et W=50N : Avec et sans défauts d’usinage</w:t>
        </w:r>
        <w:r w:rsidR="009D4609">
          <w:rPr>
            <w:noProof/>
            <w:webHidden/>
          </w:rPr>
          <w:tab/>
        </w:r>
        <w:r w:rsidR="009D4609">
          <w:rPr>
            <w:noProof/>
            <w:webHidden/>
          </w:rPr>
          <w:fldChar w:fldCharType="begin"/>
        </w:r>
        <w:r w:rsidR="009D4609">
          <w:rPr>
            <w:noProof/>
            <w:webHidden/>
          </w:rPr>
          <w:instrText xml:space="preserve"> PAGEREF _Toc531267512 \h </w:instrText>
        </w:r>
        <w:r w:rsidR="009D4609">
          <w:rPr>
            <w:noProof/>
            <w:webHidden/>
          </w:rPr>
        </w:r>
        <w:r w:rsidR="009D4609">
          <w:rPr>
            <w:noProof/>
            <w:webHidden/>
          </w:rPr>
          <w:fldChar w:fldCharType="separate"/>
        </w:r>
        <w:r w:rsidR="009D4609">
          <w:rPr>
            <w:noProof/>
            <w:webHidden/>
          </w:rPr>
          <w:t>113</w:t>
        </w:r>
        <w:r w:rsidR="009D4609">
          <w:rPr>
            <w:noProof/>
            <w:webHidden/>
          </w:rPr>
          <w:fldChar w:fldCharType="end"/>
        </w:r>
      </w:hyperlink>
    </w:p>
    <w:p w14:paraId="4CDD818F" w14:textId="081E177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3" w:history="1">
        <w:r w:rsidR="009D4609" w:rsidRPr="00497080">
          <w:rPr>
            <w:rStyle w:val="Lienhypertexte"/>
            <w:noProof/>
          </w:rPr>
          <w:t xml:space="preserve">Figure 70 : Trajectoires du rotor et transformées de Fourier du signal pour une analyse de stabilité avec balourd (classe G1@30000 tr/min) Cr=31.8µm, f=0.25, </w:t>
        </w:r>
        <w:r w:rsidR="009D4609" w:rsidRPr="00497080">
          <w:rPr>
            <w:rStyle w:val="Lienhypertexte"/>
            <w:rFonts w:cstheme="minorHAnsi"/>
            <w:noProof/>
          </w:rPr>
          <w:t>Ω</w:t>
        </w:r>
        <w:r w:rsidR="009D4609" w:rsidRPr="00497080">
          <w:rPr>
            <w:rStyle w:val="Lienhypertexte"/>
            <w:noProof/>
          </w:rPr>
          <w:t>=25000tr/min et W=50N : Avec et sans défauts d’usinage</w:t>
        </w:r>
        <w:r w:rsidR="009D4609">
          <w:rPr>
            <w:noProof/>
            <w:webHidden/>
          </w:rPr>
          <w:tab/>
        </w:r>
        <w:r w:rsidR="009D4609">
          <w:rPr>
            <w:noProof/>
            <w:webHidden/>
          </w:rPr>
          <w:fldChar w:fldCharType="begin"/>
        </w:r>
        <w:r w:rsidR="009D4609">
          <w:rPr>
            <w:noProof/>
            <w:webHidden/>
          </w:rPr>
          <w:instrText xml:space="preserve"> PAGEREF _Toc531267513 \h </w:instrText>
        </w:r>
        <w:r w:rsidR="009D4609">
          <w:rPr>
            <w:noProof/>
            <w:webHidden/>
          </w:rPr>
        </w:r>
        <w:r w:rsidR="009D4609">
          <w:rPr>
            <w:noProof/>
            <w:webHidden/>
          </w:rPr>
          <w:fldChar w:fldCharType="separate"/>
        </w:r>
        <w:r w:rsidR="009D4609">
          <w:rPr>
            <w:noProof/>
            <w:webHidden/>
          </w:rPr>
          <w:t>114</w:t>
        </w:r>
        <w:r w:rsidR="009D4609">
          <w:rPr>
            <w:noProof/>
            <w:webHidden/>
          </w:rPr>
          <w:fldChar w:fldCharType="end"/>
        </w:r>
      </w:hyperlink>
    </w:p>
    <w:p w14:paraId="68C0228A" w14:textId="5502A02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4" w:history="1">
        <w:r w:rsidR="009D4609" w:rsidRPr="00497080">
          <w:rPr>
            <w:rStyle w:val="Lienhypertexte"/>
            <w:noProof/>
          </w:rPr>
          <w:t>Figure 71 : Schéma et notations du rotor rigide à 4 DDL</w:t>
        </w:r>
        <w:r w:rsidR="009D4609">
          <w:rPr>
            <w:noProof/>
            <w:webHidden/>
          </w:rPr>
          <w:tab/>
        </w:r>
        <w:r w:rsidR="009D4609">
          <w:rPr>
            <w:noProof/>
            <w:webHidden/>
          </w:rPr>
          <w:fldChar w:fldCharType="begin"/>
        </w:r>
        <w:r w:rsidR="009D4609">
          <w:rPr>
            <w:noProof/>
            <w:webHidden/>
          </w:rPr>
          <w:instrText xml:space="preserve"> PAGEREF _Toc531267514 \h </w:instrText>
        </w:r>
        <w:r w:rsidR="009D4609">
          <w:rPr>
            <w:noProof/>
            <w:webHidden/>
          </w:rPr>
        </w:r>
        <w:r w:rsidR="009D4609">
          <w:rPr>
            <w:noProof/>
            <w:webHidden/>
          </w:rPr>
          <w:fldChar w:fldCharType="separate"/>
        </w:r>
        <w:r w:rsidR="009D4609">
          <w:rPr>
            <w:noProof/>
            <w:webHidden/>
          </w:rPr>
          <w:t>115</w:t>
        </w:r>
        <w:r w:rsidR="009D4609">
          <w:rPr>
            <w:noProof/>
            <w:webHidden/>
          </w:rPr>
          <w:fldChar w:fldCharType="end"/>
        </w:r>
      </w:hyperlink>
    </w:p>
    <w:p w14:paraId="2DF9EEF0" w14:textId="7674B450"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5" w:history="1">
        <w:r w:rsidR="009D4609" w:rsidRPr="00497080">
          <w:rPr>
            <w:rStyle w:val="Lienhypertexte"/>
            <w:noProof/>
          </w:rPr>
          <w:t>Figure 72 : Trajectoires dans le palier et dans le roulement pour le rotor à 4 DDL</w:t>
        </w:r>
        <w:r w:rsidR="009D4609">
          <w:rPr>
            <w:noProof/>
            <w:webHidden/>
          </w:rPr>
          <w:tab/>
        </w:r>
        <w:r w:rsidR="009D4609">
          <w:rPr>
            <w:noProof/>
            <w:webHidden/>
          </w:rPr>
          <w:fldChar w:fldCharType="begin"/>
        </w:r>
        <w:r w:rsidR="009D4609">
          <w:rPr>
            <w:noProof/>
            <w:webHidden/>
          </w:rPr>
          <w:instrText xml:space="preserve"> PAGEREF _Toc531267515 \h </w:instrText>
        </w:r>
        <w:r w:rsidR="009D4609">
          <w:rPr>
            <w:noProof/>
            <w:webHidden/>
          </w:rPr>
        </w:r>
        <w:r w:rsidR="009D4609">
          <w:rPr>
            <w:noProof/>
            <w:webHidden/>
          </w:rPr>
          <w:fldChar w:fldCharType="separate"/>
        </w:r>
        <w:r w:rsidR="009D4609">
          <w:rPr>
            <w:noProof/>
            <w:webHidden/>
          </w:rPr>
          <w:t>117</w:t>
        </w:r>
        <w:r w:rsidR="009D4609">
          <w:rPr>
            <w:noProof/>
            <w:webHidden/>
          </w:rPr>
          <w:fldChar w:fldCharType="end"/>
        </w:r>
      </w:hyperlink>
    </w:p>
    <w:p w14:paraId="685028C1" w14:textId="3DB09BF5"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6" w:history="1">
        <w:r w:rsidR="009D4609" w:rsidRPr="00497080">
          <w:rPr>
            <w:rStyle w:val="Lienhypertexte"/>
            <w:noProof/>
          </w:rPr>
          <w:t>Figure 73 : Spectres des déplacements dans le palier et dans le roulement pour le rotor à 4 DDL sans amortissement dans le roulement</w:t>
        </w:r>
        <w:r w:rsidR="009D4609">
          <w:rPr>
            <w:noProof/>
            <w:webHidden/>
          </w:rPr>
          <w:tab/>
        </w:r>
        <w:r w:rsidR="009D4609">
          <w:rPr>
            <w:noProof/>
            <w:webHidden/>
          </w:rPr>
          <w:fldChar w:fldCharType="begin"/>
        </w:r>
        <w:r w:rsidR="009D4609">
          <w:rPr>
            <w:noProof/>
            <w:webHidden/>
          </w:rPr>
          <w:instrText xml:space="preserve"> PAGEREF _Toc531267516 \h </w:instrText>
        </w:r>
        <w:r w:rsidR="009D4609">
          <w:rPr>
            <w:noProof/>
            <w:webHidden/>
          </w:rPr>
        </w:r>
        <w:r w:rsidR="009D4609">
          <w:rPr>
            <w:noProof/>
            <w:webHidden/>
          </w:rPr>
          <w:fldChar w:fldCharType="separate"/>
        </w:r>
        <w:r w:rsidR="009D4609">
          <w:rPr>
            <w:noProof/>
            <w:webHidden/>
          </w:rPr>
          <w:t>117</w:t>
        </w:r>
        <w:r w:rsidR="009D4609">
          <w:rPr>
            <w:noProof/>
            <w:webHidden/>
          </w:rPr>
          <w:fldChar w:fldCharType="end"/>
        </w:r>
      </w:hyperlink>
    </w:p>
    <w:p w14:paraId="66385D76" w14:textId="5C9BCDA8"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7" w:history="1">
        <w:r w:rsidR="009D4609" w:rsidRPr="00497080">
          <w:rPr>
            <w:rStyle w:val="Lienhypertexte"/>
            <w:noProof/>
          </w:rPr>
          <w:t xml:space="preserve">Figure 74 : Spectres des déplacements dans le palier et dans le roulement pour le rotor à 4 DDL avec amortissement dans le roulement </w:t>
        </w:r>
        <m:oMath>
          <m:r>
            <w:rPr>
              <w:rStyle w:val="Lienhypertexte"/>
              <w:rFonts w:ascii="Cambria Math" w:hAnsi="Cambria Math"/>
              <w:noProof/>
            </w:rPr>
            <m:t>ηr</m:t>
          </m:r>
          <m:r>
            <m:rPr>
              <m:sty m:val="p"/>
            </m:rPr>
            <w:rPr>
              <w:rStyle w:val="Lienhypertexte"/>
              <w:rFonts w:ascii="Cambria Math" w:hAnsi="Cambria Math"/>
              <w:noProof/>
            </w:rPr>
            <m:t>=0.5%</m:t>
          </m:r>
        </m:oMath>
        <w:r w:rsidR="009D4609">
          <w:rPr>
            <w:noProof/>
            <w:webHidden/>
          </w:rPr>
          <w:tab/>
        </w:r>
        <w:r w:rsidR="009D4609">
          <w:rPr>
            <w:noProof/>
            <w:webHidden/>
          </w:rPr>
          <w:fldChar w:fldCharType="begin"/>
        </w:r>
        <w:r w:rsidR="009D4609">
          <w:rPr>
            <w:noProof/>
            <w:webHidden/>
          </w:rPr>
          <w:instrText xml:space="preserve"> PAGEREF _Toc531267517 \h </w:instrText>
        </w:r>
        <w:r w:rsidR="009D4609">
          <w:rPr>
            <w:noProof/>
            <w:webHidden/>
          </w:rPr>
        </w:r>
        <w:r w:rsidR="009D4609">
          <w:rPr>
            <w:noProof/>
            <w:webHidden/>
          </w:rPr>
          <w:fldChar w:fldCharType="separate"/>
        </w:r>
        <w:r w:rsidR="009D4609">
          <w:rPr>
            <w:noProof/>
            <w:webHidden/>
          </w:rPr>
          <w:t>118</w:t>
        </w:r>
        <w:r w:rsidR="009D4609">
          <w:rPr>
            <w:noProof/>
            <w:webHidden/>
          </w:rPr>
          <w:fldChar w:fldCharType="end"/>
        </w:r>
      </w:hyperlink>
    </w:p>
    <w:p w14:paraId="1B66608B" w14:textId="461DFF92"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8" w:history="1">
        <w:r w:rsidR="009D4609" w:rsidRPr="00497080">
          <w:rPr>
            <w:rStyle w:val="Lienhypertexte"/>
            <w:noProof/>
          </w:rPr>
          <w:t>Figure 75 : Variation de l’amplitude synchrone dans le palier suivant X avec les vitesses de rotation : cas avec (deux profils différents) et sans défauts d'usinage</w:t>
        </w:r>
        <w:r w:rsidR="009D4609">
          <w:rPr>
            <w:noProof/>
            <w:webHidden/>
          </w:rPr>
          <w:tab/>
        </w:r>
        <w:r w:rsidR="009D4609">
          <w:rPr>
            <w:noProof/>
            <w:webHidden/>
          </w:rPr>
          <w:fldChar w:fldCharType="begin"/>
        </w:r>
        <w:r w:rsidR="009D4609">
          <w:rPr>
            <w:noProof/>
            <w:webHidden/>
          </w:rPr>
          <w:instrText xml:space="preserve"> PAGEREF _Toc531267518 \h </w:instrText>
        </w:r>
        <w:r w:rsidR="009D4609">
          <w:rPr>
            <w:noProof/>
            <w:webHidden/>
          </w:rPr>
        </w:r>
        <w:r w:rsidR="009D4609">
          <w:rPr>
            <w:noProof/>
            <w:webHidden/>
          </w:rPr>
          <w:fldChar w:fldCharType="separate"/>
        </w:r>
        <w:r w:rsidR="009D4609">
          <w:rPr>
            <w:noProof/>
            <w:webHidden/>
          </w:rPr>
          <w:t>118</w:t>
        </w:r>
        <w:r w:rsidR="009D4609">
          <w:rPr>
            <w:noProof/>
            <w:webHidden/>
          </w:rPr>
          <w:fldChar w:fldCharType="end"/>
        </w:r>
      </w:hyperlink>
    </w:p>
    <w:p w14:paraId="419284D2" w14:textId="1E0000BF"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19" w:history="1">
        <w:r w:rsidR="009D4609" w:rsidRPr="00497080">
          <w:rPr>
            <w:rStyle w:val="Lienhypertexte"/>
            <w:noProof/>
          </w:rPr>
          <w:t>Figure 76 : Impact des défauts d’usinage sur les courbes réponse synchrone en fonction des vitesses de rotation avec une écart-type des défauts : à gauche à 5µm et à droite à 10µm</w:t>
        </w:r>
        <w:r w:rsidR="009D4609">
          <w:rPr>
            <w:noProof/>
            <w:webHidden/>
          </w:rPr>
          <w:tab/>
        </w:r>
        <w:r w:rsidR="009D4609">
          <w:rPr>
            <w:noProof/>
            <w:webHidden/>
          </w:rPr>
          <w:fldChar w:fldCharType="begin"/>
        </w:r>
        <w:r w:rsidR="009D4609">
          <w:rPr>
            <w:noProof/>
            <w:webHidden/>
          </w:rPr>
          <w:instrText xml:space="preserve"> PAGEREF _Toc531267519 \h </w:instrText>
        </w:r>
        <w:r w:rsidR="009D4609">
          <w:rPr>
            <w:noProof/>
            <w:webHidden/>
          </w:rPr>
        </w:r>
        <w:r w:rsidR="009D4609">
          <w:rPr>
            <w:noProof/>
            <w:webHidden/>
          </w:rPr>
          <w:fldChar w:fldCharType="separate"/>
        </w:r>
        <w:r w:rsidR="009D4609">
          <w:rPr>
            <w:noProof/>
            <w:webHidden/>
          </w:rPr>
          <w:t>119</w:t>
        </w:r>
        <w:r w:rsidR="009D4609">
          <w:rPr>
            <w:noProof/>
            <w:webHidden/>
          </w:rPr>
          <w:fldChar w:fldCharType="end"/>
        </w:r>
      </w:hyperlink>
    </w:p>
    <w:p w14:paraId="2CFE3B57" w14:textId="3A32B711"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20" w:history="1">
        <w:r w:rsidR="009D4609" w:rsidRPr="00497080">
          <w:rPr>
            <w:rStyle w:val="Lienhypertexte"/>
            <w:noProof/>
          </w:rPr>
          <w:t xml:space="preserve">Figure 77 : Evolution du couple avec la vitesse de rotation sans défauts d’usinage et avec le profil de plissé « h3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oMath>
        <w:r w:rsidR="009D4609" w:rsidRPr="00497080">
          <w:rPr>
            <w:rStyle w:val="Lienhypertexte"/>
            <w:noProof/>
          </w:rPr>
          <w:t xml:space="preserve">pour </w:t>
        </w:r>
        <m:oMath>
          <m:r>
            <w:rPr>
              <w:rStyle w:val="Lienhypertexte"/>
              <w:rFonts w:ascii="Cambria Math" w:hAnsi="Cambria Math"/>
              <w:noProof/>
            </w:rPr>
            <m:t>Cr</m:t>
          </m:r>
          <m:r>
            <m:rPr>
              <m:sty m:val="p"/>
            </m:rPr>
            <w:rPr>
              <w:rStyle w:val="Lienhypertexte"/>
              <w:rFonts w:ascii="Cambria Math" w:hAnsi="Cambria Math"/>
              <w:noProof/>
            </w:rPr>
            <m:t>=10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_Toc531267520 \h </w:instrText>
        </w:r>
        <w:r w:rsidR="009D4609">
          <w:rPr>
            <w:noProof/>
            <w:webHidden/>
          </w:rPr>
        </w:r>
        <w:r w:rsidR="009D4609">
          <w:rPr>
            <w:noProof/>
            <w:webHidden/>
          </w:rPr>
          <w:fldChar w:fldCharType="separate"/>
        </w:r>
        <w:r w:rsidR="009D4609">
          <w:rPr>
            <w:noProof/>
            <w:webHidden/>
          </w:rPr>
          <w:t>129</w:t>
        </w:r>
        <w:r w:rsidR="009D4609">
          <w:rPr>
            <w:noProof/>
            <w:webHidden/>
          </w:rPr>
          <w:fldChar w:fldCharType="end"/>
        </w:r>
      </w:hyperlink>
    </w:p>
    <w:p w14:paraId="30374449" w14:textId="579DDC83" w:rsidR="009D4609" w:rsidRDefault="00F865FC">
      <w:pPr>
        <w:pStyle w:val="Tabledesillustrations"/>
        <w:tabs>
          <w:tab w:val="right" w:leader="dot" w:pos="9062"/>
        </w:tabs>
        <w:rPr>
          <w:rFonts w:asciiTheme="minorHAnsi" w:eastAsiaTheme="minorEastAsia" w:hAnsiTheme="minorHAnsi"/>
          <w:noProof/>
          <w:sz w:val="22"/>
          <w:lang w:val="en-US"/>
        </w:rPr>
      </w:pPr>
      <w:hyperlink w:anchor="_Toc531267521" w:history="1">
        <w:r w:rsidR="009D4609" w:rsidRPr="00497080">
          <w:rPr>
            <w:rStyle w:val="Lienhypertexte"/>
            <w:noProof/>
          </w:rPr>
          <w:t xml:space="preserve">Figure 78 : Evolution de l’énergie dissipée avec la vitesse de rotation sans défauts d’usinage et avec le profil de plissé « h3 » avec  </w:t>
        </w:r>
        <m:oMath>
          <m:r>
            <w:rPr>
              <w:rStyle w:val="Lienhypertexte"/>
              <w:rFonts w:ascii="Cambria Math" w:hAnsi="Cambria Math"/>
              <w:noProof/>
            </w:rPr>
            <m:t>σhb</m:t>
          </m:r>
          <m:r>
            <m:rPr>
              <m:sty m:val="p"/>
            </m:rPr>
            <w:rPr>
              <w:rStyle w:val="Lienhypertexte"/>
              <w:rFonts w:ascii="Cambria Math" w:hAnsi="Cambria Math"/>
              <w:noProof/>
            </w:rPr>
            <m:t>=10</m:t>
          </m:r>
          <m:r>
            <w:rPr>
              <w:rStyle w:val="Lienhypertexte"/>
              <w:rFonts w:ascii="Cambria Math" w:hAnsi="Cambria Math"/>
              <w:noProof/>
            </w:rPr>
            <m:t>μm</m:t>
          </m:r>
          <m:r>
            <m:rPr>
              <m:sty m:val="p"/>
            </m:rPr>
            <w:rPr>
              <w:rStyle w:val="Lienhypertexte"/>
              <w:rFonts w:ascii="Cambria Math" w:hAnsi="Cambria Math"/>
              <w:noProof/>
            </w:rPr>
            <m:t xml:space="preserve"> </m:t>
          </m:r>
        </m:oMath>
        <w:r w:rsidR="009D4609" w:rsidRPr="00497080">
          <w:rPr>
            <w:rStyle w:val="Lienhypertexte"/>
            <w:noProof/>
          </w:rPr>
          <w:t xml:space="preserve">pour </w:t>
        </w:r>
        <m:oMath>
          <m:r>
            <w:rPr>
              <w:rStyle w:val="Lienhypertexte"/>
              <w:rFonts w:ascii="Cambria Math" w:hAnsi="Cambria Math"/>
              <w:noProof/>
            </w:rPr>
            <m:t>Cr</m:t>
          </m:r>
          <m:r>
            <m:rPr>
              <m:sty m:val="p"/>
            </m:rPr>
            <w:rPr>
              <w:rStyle w:val="Lienhypertexte"/>
              <w:rFonts w:ascii="Cambria Math" w:hAnsi="Cambria Math"/>
              <w:noProof/>
            </w:rPr>
            <m:t>=10</m:t>
          </m:r>
          <m:r>
            <w:rPr>
              <w:rStyle w:val="Lienhypertexte"/>
              <w:rFonts w:ascii="Cambria Math" w:hAnsi="Cambria Math"/>
              <w:noProof/>
            </w:rPr>
            <m:t>μm</m:t>
          </m:r>
        </m:oMath>
        <w:r w:rsidR="009D4609" w:rsidRPr="00497080">
          <w:rPr>
            <w:rStyle w:val="Lienhypertexte"/>
            <w:noProof/>
          </w:rPr>
          <w:t xml:space="preserve"> </w:t>
        </w:r>
        <m:oMath>
          <m:r>
            <m:rPr>
              <m:sty m:val="p"/>
            </m:rPr>
            <w:rPr>
              <w:rStyle w:val="Lienhypertexte"/>
              <w:rFonts w:ascii="Cambria Math" w:hAnsi="Cambria Math"/>
              <w:noProof/>
            </w:rPr>
            <m:t>(</m:t>
          </m:r>
          <m:r>
            <w:rPr>
              <w:rStyle w:val="Lienhypertexte"/>
              <w:rFonts w:ascii="Cambria Math" w:hAnsi="Cambria Math"/>
              <w:noProof/>
            </w:rPr>
            <m:t>Wx</m:t>
          </m:r>
          <m:r>
            <m:rPr>
              <m:sty m:val="p"/>
            </m:rPr>
            <w:rPr>
              <w:rStyle w:val="Lienhypertexte"/>
              <w:rFonts w:ascii="Cambria Math" w:hAnsi="Cambria Math"/>
              <w:noProof/>
            </w:rPr>
            <m:t>=30</m:t>
          </m:r>
          <m:r>
            <w:rPr>
              <w:rStyle w:val="Lienhypertexte"/>
              <w:rFonts w:ascii="Cambria Math" w:hAnsi="Cambria Math"/>
              <w:noProof/>
            </w:rPr>
            <m:t>N</m:t>
          </m:r>
          <m:r>
            <m:rPr>
              <m:sty m:val="p"/>
            </m:rPr>
            <w:rPr>
              <w:rStyle w:val="Lienhypertexte"/>
              <w:rFonts w:ascii="Cambria Math" w:hAnsi="Cambria Math"/>
              <w:noProof/>
            </w:rPr>
            <m:t xml:space="preserve"> </m:t>
          </m:r>
          <m:r>
            <w:rPr>
              <w:rStyle w:val="Lienhypertexte"/>
              <w:rFonts w:ascii="Cambria Math" w:hAnsi="Cambria Math"/>
              <w:noProof/>
            </w:rPr>
            <m:t>et</m:t>
          </m:r>
          <m:r>
            <m:rPr>
              <m:sty m:val="p"/>
            </m:rPr>
            <w:rPr>
              <w:rStyle w:val="Lienhypertexte"/>
              <w:rFonts w:ascii="Cambria Math" w:hAnsi="Cambria Math"/>
              <w:noProof/>
            </w:rPr>
            <m:t xml:space="preserve"> </m:t>
          </m:r>
          <m:r>
            <w:rPr>
              <w:rStyle w:val="Lienhypertexte"/>
              <w:rFonts w:ascii="Cambria Math" w:hAnsi="Cambria Math"/>
              <w:noProof/>
            </w:rPr>
            <m:t>f</m:t>
          </m:r>
          <m:r>
            <m:rPr>
              <m:sty m:val="p"/>
            </m:rPr>
            <w:rPr>
              <w:rStyle w:val="Lienhypertexte"/>
              <w:rFonts w:ascii="Cambria Math" w:hAnsi="Cambria Math"/>
              <w:noProof/>
            </w:rPr>
            <m:t>=0.25)</m:t>
          </m:r>
        </m:oMath>
        <w:r w:rsidR="009D4609">
          <w:rPr>
            <w:noProof/>
            <w:webHidden/>
          </w:rPr>
          <w:tab/>
        </w:r>
        <w:r w:rsidR="009D4609">
          <w:rPr>
            <w:noProof/>
            <w:webHidden/>
          </w:rPr>
          <w:fldChar w:fldCharType="begin"/>
        </w:r>
        <w:r w:rsidR="009D4609">
          <w:rPr>
            <w:noProof/>
            <w:webHidden/>
          </w:rPr>
          <w:instrText xml:space="preserve"> PAGEREF _Toc531267521 \h </w:instrText>
        </w:r>
        <w:r w:rsidR="009D4609">
          <w:rPr>
            <w:noProof/>
            <w:webHidden/>
          </w:rPr>
        </w:r>
        <w:r w:rsidR="009D4609">
          <w:rPr>
            <w:noProof/>
            <w:webHidden/>
          </w:rPr>
          <w:fldChar w:fldCharType="separate"/>
        </w:r>
        <w:r w:rsidR="009D4609">
          <w:rPr>
            <w:noProof/>
            <w:webHidden/>
          </w:rPr>
          <w:t>130</w:t>
        </w:r>
        <w:r w:rsidR="009D4609">
          <w:rPr>
            <w:noProof/>
            <w:webHidden/>
          </w:rPr>
          <w:fldChar w:fldCharType="end"/>
        </w:r>
      </w:hyperlink>
    </w:p>
    <w:p w14:paraId="1536FF4B" w14:textId="2968B9EB" w:rsidR="00442F79" w:rsidRDefault="00442F79">
      <w:pPr>
        <w:rPr>
          <w:b/>
          <w:u w:val="single"/>
        </w:rPr>
      </w:pPr>
      <w:r>
        <w:rPr>
          <w:b/>
          <w:u w:val="single"/>
        </w:rPr>
        <w:fldChar w:fldCharType="end"/>
      </w:r>
    </w:p>
    <w:p w14:paraId="79ECA39A" w14:textId="77777777" w:rsidR="00442F79" w:rsidRDefault="00442F79">
      <w:pPr>
        <w:rPr>
          <w:b/>
          <w:u w:val="single"/>
        </w:rPr>
      </w:pPr>
      <w:r>
        <w:rPr>
          <w:b/>
          <w:u w:val="single"/>
        </w:rPr>
        <w:br w:type="page"/>
      </w:r>
    </w:p>
    <w:p w14:paraId="064D5677" w14:textId="77777777" w:rsidR="00442F79" w:rsidRPr="009F13FF" w:rsidRDefault="00535DFB" w:rsidP="00442F79">
      <w:pPr>
        <w:pStyle w:val="Titre1"/>
      </w:pPr>
      <w:bookmarkStart w:id="403" w:name="_Toc531267443"/>
      <w:r w:rsidRPr="009F13FF">
        <w:lastRenderedPageBreak/>
        <w:t>Liste</w:t>
      </w:r>
      <w:r w:rsidR="00442F79" w:rsidRPr="009F13FF">
        <w:t xml:space="preserve"> des tableaux</w:t>
      </w:r>
      <w:r w:rsidRPr="009F13FF">
        <w:t xml:space="preserve"> </w:t>
      </w:r>
      <w:r w:rsidR="00442F79" w:rsidRPr="009F13FF">
        <w:t>:</w:t>
      </w:r>
      <w:bookmarkEnd w:id="403"/>
    </w:p>
    <w:p w14:paraId="5FFACF19" w14:textId="77777777" w:rsidR="00442F79" w:rsidRDefault="00442F79">
      <w:pPr>
        <w:rPr>
          <w:b/>
          <w:u w:val="single"/>
        </w:rPr>
      </w:pPr>
    </w:p>
    <w:p w14:paraId="33E7D0F1" w14:textId="6E151174" w:rsidR="00442F79" w:rsidRPr="00B14393" w:rsidRDefault="00F865FC" w:rsidP="00442F79">
      <w:pPr>
        <w:pStyle w:val="Tabledesillustrations"/>
        <w:tabs>
          <w:tab w:val="right" w:leader="dot" w:pos="9062"/>
        </w:tabs>
        <w:rPr>
          <w:rFonts w:eastAsiaTheme="minorEastAsia"/>
          <w:noProof/>
        </w:rPr>
      </w:pPr>
      <w:hyperlink w:anchor="_Toc528767436" w:history="1">
        <w:r w:rsidR="00442F79" w:rsidRPr="0052267E">
          <w:rPr>
            <w:rStyle w:val="Lienhypertexte"/>
            <w:noProof/>
            <w:color w:val="auto"/>
            <w:u w:val="none"/>
          </w:rPr>
          <w:t>Tableau 1 : Caractéristiques géométriques de la structure du palier à feuilles</w:t>
        </w:r>
        <w:r w:rsidR="00442F79" w:rsidRPr="0052267E">
          <w:rPr>
            <w:noProof/>
            <w:webHidden/>
          </w:rPr>
          <w:tab/>
        </w:r>
        <w:r w:rsidR="00442F79" w:rsidRPr="0052267E">
          <w:rPr>
            <w:noProof/>
            <w:webHidden/>
          </w:rPr>
          <w:fldChar w:fldCharType="begin"/>
        </w:r>
        <w:r w:rsidR="00442F79" w:rsidRPr="0052267E">
          <w:rPr>
            <w:noProof/>
            <w:webHidden/>
          </w:rPr>
          <w:instrText xml:space="preserve"> PAGEREF _Toc528767436 \h </w:instrText>
        </w:r>
        <w:r w:rsidR="00442F79" w:rsidRPr="0052267E">
          <w:rPr>
            <w:noProof/>
            <w:webHidden/>
          </w:rPr>
        </w:r>
        <w:r w:rsidR="00442F79" w:rsidRPr="0052267E">
          <w:rPr>
            <w:noProof/>
            <w:webHidden/>
          </w:rPr>
          <w:fldChar w:fldCharType="separate"/>
        </w:r>
        <w:r w:rsidR="009D4609">
          <w:rPr>
            <w:noProof/>
            <w:webHidden/>
          </w:rPr>
          <w:t>55</w:t>
        </w:r>
        <w:r w:rsidR="00442F79" w:rsidRPr="0052267E">
          <w:rPr>
            <w:noProof/>
            <w:webHidden/>
          </w:rPr>
          <w:fldChar w:fldCharType="end"/>
        </w:r>
      </w:hyperlink>
    </w:p>
    <w:p w14:paraId="5F4785BD" w14:textId="1CDF4F9F" w:rsidR="00442F79" w:rsidRPr="00B14393" w:rsidRDefault="00F865FC" w:rsidP="00442F79">
      <w:pPr>
        <w:pStyle w:val="Tabledesillustrations"/>
        <w:tabs>
          <w:tab w:val="right" w:leader="dot" w:pos="9062"/>
        </w:tabs>
        <w:rPr>
          <w:rFonts w:eastAsiaTheme="minorEastAsia"/>
          <w:noProof/>
        </w:rPr>
      </w:pPr>
      <w:hyperlink w:anchor="_Toc528767437" w:history="1">
        <w:r w:rsidR="00442F79" w:rsidRPr="0052267E">
          <w:rPr>
            <w:rStyle w:val="Lienhypertexte"/>
            <w:noProof/>
            <w:color w:val="auto"/>
            <w:u w:val="none"/>
          </w:rPr>
          <w:t>Tableau 2</w:t>
        </w:r>
        <w:r w:rsidR="00985D91">
          <w:rPr>
            <w:rStyle w:val="Lienhypertexte"/>
            <w:noProof/>
            <w:color w:val="auto"/>
            <w:u w:val="none"/>
          </w:rPr>
          <w:t xml:space="preserve"> : </w:t>
        </w:r>
        <w:r w:rsidR="00442F79" w:rsidRPr="0052267E">
          <w:rPr>
            <w:rStyle w:val="Lienhypertexte"/>
            <w:noProof/>
            <w:color w:val="auto"/>
            <w:u w:val="none"/>
          </w:rPr>
          <w:t>Caractéristiques des surfaces en contact</w:t>
        </w:r>
        <w:r w:rsidR="00442F79" w:rsidRPr="0052267E">
          <w:rPr>
            <w:noProof/>
            <w:webHidden/>
          </w:rPr>
          <w:tab/>
        </w:r>
        <w:r w:rsidR="00442F79" w:rsidRPr="0052267E">
          <w:rPr>
            <w:noProof/>
            <w:webHidden/>
          </w:rPr>
          <w:fldChar w:fldCharType="begin"/>
        </w:r>
        <w:r w:rsidR="00442F79" w:rsidRPr="0052267E">
          <w:rPr>
            <w:noProof/>
            <w:webHidden/>
          </w:rPr>
          <w:instrText xml:space="preserve"> PAGEREF _Toc528767437 \h </w:instrText>
        </w:r>
        <w:r w:rsidR="00442F79" w:rsidRPr="0052267E">
          <w:rPr>
            <w:noProof/>
            <w:webHidden/>
          </w:rPr>
        </w:r>
        <w:r w:rsidR="00442F79" w:rsidRPr="0052267E">
          <w:rPr>
            <w:noProof/>
            <w:webHidden/>
          </w:rPr>
          <w:fldChar w:fldCharType="separate"/>
        </w:r>
        <w:r w:rsidR="009D4609">
          <w:rPr>
            <w:noProof/>
            <w:webHidden/>
          </w:rPr>
          <w:t>82</w:t>
        </w:r>
        <w:r w:rsidR="00442F79" w:rsidRPr="0052267E">
          <w:rPr>
            <w:noProof/>
            <w:webHidden/>
          </w:rPr>
          <w:fldChar w:fldCharType="end"/>
        </w:r>
      </w:hyperlink>
    </w:p>
    <w:p w14:paraId="55E29BD8" w14:textId="18694D60" w:rsidR="00442F79" w:rsidRPr="00B14393" w:rsidRDefault="00F865FC" w:rsidP="00442F79">
      <w:pPr>
        <w:pStyle w:val="Tabledesillustrations"/>
        <w:tabs>
          <w:tab w:val="right" w:leader="dot" w:pos="9062"/>
        </w:tabs>
        <w:rPr>
          <w:rFonts w:eastAsiaTheme="minorEastAsia"/>
          <w:noProof/>
        </w:rPr>
      </w:pPr>
      <w:hyperlink w:anchor="_Toc528767438" w:history="1">
        <w:r w:rsidR="00442F79" w:rsidRPr="0052267E">
          <w:rPr>
            <w:rStyle w:val="Lienhypertexte"/>
            <w:noProof/>
            <w:color w:val="auto"/>
            <w:u w:val="none"/>
          </w:rPr>
          <w:t>Tableau 3</w:t>
        </w:r>
        <w:r w:rsidR="00985D91">
          <w:rPr>
            <w:rStyle w:val="Lienhypertexte"/>
            <w:noProof/>
            <w:color w:val="auto"/>
            <w:u w:val="none"/>
          </w:rPr>
          <w:t> :</w:t>
        </w:r>
        <w:r w:rsidR="00442F79" w:rsidRPr="0052267E">
          <w:rPr>
            <w:rStyle w:val="Lienhypertexte"/>
            <w:noProof/>
            <w:color w:val="auto"/>
            <w:u w:val="none"/>
          </w:rPr>
          <w:t xml:space="preserve"> Caractéristiques du rotor rigide</w:t>
        </w:r>
        <w:r w:rsidR="00442F79" w:rsidRPr="0052267E">
          <w:rPr>
            <w:noProof/>
            <w:webHidden/>
          </w:rPr>
          <w:tab/>
        </w:r>
        <w:r w:rsidR="00442F79" w:rsidRPr="0052267E">
          <w:rPr>
            <w:noProof/>
            <w:webHidden/>
          </w:rPr>
          <w:fldChar w:fldCharType="begin"/>
        </w:r>
        <w:r w:rsidR="00442F79" w:rsidRPr="0052267E">
          <w:rPr>
            <w:noProof/>
            <w:webHidden/>
          </w:rPr>
          <w:instrText xml:space="preserve"> PAGEREF _Toc528767438 \h </w:instrText>
        </w:r>
        <w:r w:rsidR="00442F79" w:rsidRPr="0052267E">
          <w:rPr>
            <w:noProof/>
            <w:webHidden/>
          </w:rPr>
        </w:r>
        <w:r w:rsidR="00442F79" w:rsidRPr="0052267E">
          <w:rPr>
            <w:noProof/>
            <w:webHidden/>
          </w:rPr>
          <w:fldChar w:fldCharType="separate"/>
        </w:r>
        <w:r w:rsidR="009D4609">
          <w:rPr>
            <w:noProof/>
            <w:webHidden/>
          </w:rPr>
          <w:t>116</w:t>
        </w:r>
        <w:r w:rsidR="00442F79" w:rsidRPr="0052267E">
          <w:rPr>
            <w:noProof/>
            <w:webHidden/>
          </w:rPr>
          <w:fldChar w:fldCharType="end"/>
        </w:r>
      </w:hyperlink>
    </w:p>
    <w:p w14:paraId="718194CB" w14:textId="77777777" w:rsidR="00442F79" w:rsidRDefault="00442F79">
      <w:pPr>
        <w:rPr>
          <w:b/>
          <w:u w:val="single"/>
        </w:rPr>
      </w:pPr>
    </w:p>
    <w:p w14:paraId="13361C18" w14:textId="77777777" w:rsidR="00442F79" w:rsidRDefault="00442F79">
      <w:pPr>
        <w:rPr>
          <w:b/>
          <w:u w:val="single"/>
        </w:rPr>
      </w:pPr>
      <w:r>
        <w:rPr>
          <w:b/>
          <w:u w:val="single"/>
        </w:rPr>
        <w:br w:type="page"/>
      </w:r>
    </w:p>
    <w:p w14:paraId="1DE0915F" w14:textId="77777777" w:rsidR="00307CA5" w:rsidRPr="006C32BD" w:rsidRDefault="00307CA5" w:rsidP="00307CA5">
      <w:pPr>
        <w:rPr>
          <w:b/>
          <w:u w:val="single"/>
        </w:rPr>
      </w:pPr>
      <w:r w:rsidRPr="006C32BD">
        <w:rPr>
          <w:b/>
          <w:u w:val="single"/>
        </w:rPr>
        <w:lastRenderedPageBreak/>
        <w:t>Résumé :</w:t>
      </w:r>
    </w:p>
    <w:p w14:paraId="4B35BC62" w14:textId="77777777" w:rsidR="00307CA5" w:rsidRDefault="00307CA5" w:rsidP="00307CA5">
      <w:pPr>
        <w:jc w:val="both"/>
      </w:pPr>
      <w:r>
        <w:t>Les paliers à feuilles sont des organes de guidage en rotation adaptés pour des rotors légers fonctionnant à des grandes vitesses de rotation. Leur fonctionnement ne nécessite aucun apport d’huile ni de graisse. Ces paliers sont réalisés avec une structure compliante. La présence de frottements dans la structure apporte l’amortissement nécessaire au système rotor-palier.</w:t>
      </w:r>
    </w:p>
    <w:p w14:paraId="6788D164" w14:textId="77777777" w:rsidR="00307CA5" w:rsidRDefault="00307CA5" w:rsidP="00307CA5">
      <w:pPr>
        <w:jc w:val="both"/>
      </w:pPr>
      <w:r>
        <w:t>Après une présentation de la technologie, un tour d’horizon des modèles existants et des limitations de chacun d’eux est exposé. Par la suite, un modèle non-linéaire du coussinet compliant est introduit. Dans ce modèle les feuilles sont considérées comme des solides élastiques. Les forces de frottement et les jeux entre les feuilles sont pris en compte par l’utilisation de la condition de non-interférence de Moreau-Signorini. Les efforts normaux et les forces de frottement sont calculés respectivement par la méthode des multiplicateurs de Lagrange augmentés et la méthode des pénalités. Ensuite, cette structure compliante est couplée au film fluide, traité par la résolution de l’équation de Reynolds en conditions de lubrification mixte.</w:t>
      </w:r>
    </w:p>
    <w:p w14:paraId="06D5E8B6" w14:textId="77777777" w:rsidR="00307CA5" w:rsidRDefault="00307CA5" w:rsidP="00307CA5">
      <w:pPr>
        <w:jc w:val="both"/>
      </w:pPr>
      <w:r>
        <w:t>L’intérêt est ensuite accordé au palier dans sa globalité : structure déformable,</w:t>
      </w:r>
      <w:r w:rsidRPr="00EF790A">
        <w:t xml:space="preserve"> </w:t>
      </w:r>
      <w:r>
        <w:t xml:space="preserve">film fluide, rotor. En régime statique, cette étude passe par l’analyse des démarrages du rotor puis de son fonctionnement à des hautes vitesses de rotation et sous de très fortes charges statiques. L’effet des erreurs d’usinage est mis en évidence. En régime dynamique, l’étude se fait par l’analyse non-linéaire d’un rotor </w:t>
      </w:r>
      <w:r w:rsidR="008E2191">
        <w:t>à 2ddl</w:t>
      </w:r>
      <w:r>
        <w:t xml:space="preserve"> supporté par des paliers à feuilles. Les résultats montrent les limites de stabilité du système rotor-paliers et l’influence du balourd.</w:t>
      </w:r>
    </w:p>
    <w:p w14:paraId="574D3980" w14:textId="77777777" w:rsidR="00307CA5" w:rsidRPr="00061218" w:rsidRDefault="00307CA5" w:rsidP="00061218">
      <w:pPr>
        <w:jc w:val="both"/>
      </w:pPr>
      <w:r w:rsidRPr="006C32BD">
        <w:rPr>
          <w:b/>
          <w:u w:val="single"/>
        </w:rPr>
        <w:t>Mots clés :</w:t>
      </w:r>
      <w:r>
        <w:rPr>
          <w:b/>
          <w:u w:val="single"/>
        </w:rPr>
        <w:t xml:space="preserve"> </w:t>
      </w:r>
      <w:r w:rsidRPr="006C32BD">
        <w:t xml:space="preserve">Paliers à feuilles – Lubrification aérodynamique – Frottement sec – Dynamique des rotors – Mécanique des structures </w:t>
      </w:r>
      <w:r>
        <w:t>–</w:t>
      </w:r>
      <w:r w:rsidRPr="006C32BD">
        <w:t xml:space="preserve"> Tribologie</w:t>
      </w:r>
      <w:r w:rsidR="00061218">
        <w:t>.</w:t>
      </w:r>
    </w:p>
    <w:p w14:paraId="48A3C3DC" w14:textId="77777777" w:rsidR="00307CA5" w:rsidRPr="00D64B4B" w:rsidRDefault="00307CA5" w:rsidP="00307CA5">
      <w:pPr>
        <w:rPr>
          <w:b/>
          <w:u w:val="single"/>
          <w:lang w:val="en-US"/>
        </w:rPr>
      </w:pPr>
      <w:r w:rsidRPr="00D64B4B">
        <w:rPr>
          <w:b/>
          <w:u w:val="single"/>
          <w:lang w:val="en-US"/>
        </w:rPr>
        <w:t>Abstract :</w:t>
      </w:r>
    </w:p>
    <w:p w14:paraId="4D9D9907" w14:textId="77777777" w:rsidR="00307CA5" w:rsidRDefault="00307CA5" w:rsidP="00307CA5">
      <w:pPr>
        <w:jc w:val="both"/>
        <w:rPr>
          <w:lang w:val="en"/>
        </w:rPr>
      </w:pPr>
      <w:r>
        <w:rPr>
          <w:lang w:val="en"/>
        </w:rPr>
        <w:t>The foil bearings are used for guiding and supporting small rotors with high rotational speeds. Their operating functioning does not require any oil or grease. These bearings have a compliant structure. The presence of friction in the compliant structure brings damping, which is necessary for the rotor-bearing system operating at high speeds.</w:t>
      </w:r>
    </w:p>
    <w:p w14:paraId="32046DAC" w14:textId="77777777" w:rsidR="00307CA5" w:rsidRDefault="00307CA5" w:rsidP="00307CA5">
      <w:pPr>
        <w:jc w:val="both"/>
        <w:rPr>
          <w:lang w:val="en"/>
        </w:rPr>
      </w:pPr>
      <w:r>
        <w:rPr>
          <w:lang w:val="en"/>
        </w:rPr>
        <w:t xml:space="preserve">After a presentation of the technology, an overview of the existing models and the limitations of each of them is exposed. Subsequently, a nonlinear model of the compliant structure is introduced. In this model, foils are considered as elastic solids. The friction forces and the gaps between the foils are </w:t>
      </w:r>
      <w:r w:rsidR="00D51A04">
        <w:rPr>
          <w:lang w:val="en"/>
        </w:rPr>
        <w:t xml:space="preserve">taken into account by using the </w:t>
      </w:r>
      <w:r>
        <w:rPr>
          <w:lang w:val="en"/>
        </w:rPr>
        <w:t>Moreau-Signorini non-interference condition. Normal forces and friction forces are calculated by using the augmented Lagrange multiplier method and the penalty method. Then, the compliant structure is coupled to the fluid film, dealt with the Reynolds equation for mixed lubrication conditions.</w:t>
      </w:r>
    </w:p>
    <w:p w14:paraId="6EF027F0" w14:textId="77777777" w:rsidR="00307CA5" w:rsidRDefault="00307CA5" w:rsidP="00307CA5">
      <w:pPr>
        <w:jc w:val="both"/>
        <w:rPr>
          <w:lang w:val="en"/>
        </w:rPr>
      </w:pPr>
      <w:r>
        <w:rPr>
          <w:lang w:val="en"/>
        </w:rPr>
        <w:t xml:space="preserve">The study is then focused on the bearing as a whole : compliant structure, fluid film, rotor. The start-up torque, the lift-off speed as well as operating conditions at high speeds and important static loads are part of the steady regime analyses. The effect of machining errors is highlighted. For the dynamic regime, the study consists of the non-linear analysis of a </w:t>
      </w:r>
      <w:r w:rsidR="008E2191">
        <w:rPr>
          <w:lang w:val="en"/>
        </w:rPr>
        <w:t>2dof</w:t>
      </w:r>
      <w:r>
        <w:rPr>
          <w:lang w:val="en"/>
        </w:rPr>
        <w:t xml:space="preserve"> rotor supported by foil bearings. The results show the stability limits of the rotor-bearing system and the influence of unbalance.</w:t>
      </w:r>
    </w:p>
    <w:p w14:paraId="0E3914D5" w14:textId="77777777" w:rsidR="006600F9" w:rsidRPr="00B14393" w:rsidRDefault="00307CA5" w:rsidP="00061218">
      <w:pPr>
        <w:jc w:val="both"/>
        <w:rPr>
          <w:lang w:val="en-US"/>
        </w:rPr>
      </w:pPr>
      <w:r w:rsidRPr="009E368E">
        <w:rPr>
          <w:b/>
          <w:u w:val="single"/>
          <w:lang w:val="en"/>
        </w:rPr>
        <w:t>Keywords:</w:t>
      </w:r>
      <w:r>
        <w:rPr>
          <w:b/>
          <w:u w:val="single"/>
          <w:lang w:val="en"/>
        </w:rPr>
        <w:t xml:space="preserve"> </w:t>
      </w:r>
      <w:r>
        <w:rPr>
          <w:lang w:val="en"/>
        </w:rPr>
        <w:t>Foil bearings – Aerodynamic lubrication – Dry friction – Rotors dynamic – Structural mechanics – Tribology.</w:t>
      </w:r>
    </w:p>
    <w:sectPr w:rsidR="006600F9" w:rsidRPr="00B14393" w:rsidSect="00A61DFF">
      <w:footerReference w:type="default" r:id="rId2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A46C0" w14:textId="77777777" w:rsidR="00DF4620" w:rsidRDefault="00DF4620" w:rsidP="00C12484">
      <w:pPr>
        <w:spacing w:after="0" w:line="240" w:lineRule="auto"/>
      </w:pPr>
      <w:r>
        <w:separator/>
      </w:r>
    </w:p>
  </w:endnote>
  <w:endnote w:type="continuationSeparator" w:id="0">
    <w:p w14:paraId="4AB668DF" w14:textId="77777777" w:rsidR="00DF4620" w:rsidRDefault="00DF4620" w:rsidP="00C12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dvGulliv-R">
    <w:panose1 w:val="00000000000000000000"/>
    <w:charset w:val="00"/>
    <w:family w:val="roman"/>
    <w:notTrueType/>
    <w:pitch w:val="default"/>
    <w:sig w:usb0="00000003" w:usb1="00000000" w:usb2="00000000" w:usb3="00000000" w:csb0="00000001" w:csb1="00000000"/>
  </w:font>
  <w:font w:name="AdvOT863180fb">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321992"/>
      <w:docPartObj>
        <w:docPartGallery w:val="Page Numbers (Bottom of Page)"/>
        <w:docPartUnique/>
      </w:docPartObj>
    </w:sdtPr>
    <w:sdtContent>
      <w:p w14:paraId="29A725DD" w14:textId="7A75C8CE" w:rsidR="00F865FC" w:rsidRDefault="00F865FC">
        <w:pPr>
          <w:pStyle w:val="Pieddepage"/>
          <w:jc w:val="center"/>
        </w:pPr>
        <w:r>
          <w:fldChar w:fldCharType="begin"/>
        </w:r>
        <w:r>
          <w:instrText>PAGE   \* MERGEFORMAT</w:instrText>
        </w:r>
        <w:r>
          <w:fldChar w:fldCharType="separate"/>
        </w:r>
        <w:r w:rsidR="00B758B9">
          <w:rPr>
            <w:noProof/>
          </w:rPr>
          <w:t>109</w:t>
        </w:r>
        <w:r>
          <w:fldChar w:fldCharType="end"/>
        </w:r>
      </w:p>
    </w:sdtContent>
  </w:sdt>
  <w:p w14:paraId="0C646635" w14:textId="77777777" w:rsidR="00F865FC" w:rsidRDefault="00F865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BFF9C" w14:textId="77777777" w:rsidR="00DF4620" w:rsidRDefault="00DF4620" w:rsidP="00C12484">
      <w:pPr>
        <w:spacing w:after="0" w:line="240" w:lineRule="auto"/>
      </w:pPr>
      <w:r>
        <w:separator/>
      </w:r>
    </w:p>
  </w:footnote>
  <w:footnote w:type="continuationSeparator" w:id="0">
    <w:p w14:paraId="7231A562" w14:textId="77777777" w:rsidR="00DF4620" w:rsidRDefault="00DF4620" w:rsidP="00C12484">
      <w:pPr>
        <w:spacing w:after="0" w:line="240" w:lineRule="auto"/>
      </w:pPr>
      <w:r>
        <w:continuationSeparator/>
      </w:r>
    </w:p>
  </w:footnote>
  <w:footnote w:id="1">
    <w:p w14:paraId="2B041152" w14:textId="77777777" w:rsidR="00F865FC" w:rsidRPr="004F08BA" w:rsidRDefault="00F865FC" w:rsidP="00BD5B4F">
      <w:pPr>
        <w:jc w:val="both"/>
        <w:rPr>
          <w:rFonts w:eastAsiaTheme="minorEastAsia"/>
          <w:sz w:val="20"/>
        </w:rPr>
      </w:pPr>
      <w:r>
        <w:rPr>
          <w:rStyle w:val="Appelnotedebasdep"/>
        </w:rPr>
        <w:footnoteRef/>
      </w:r>
      <w:r>
        <w:t xml:space="preserve"> </w:t>
      </w:r>
      <w:r w:rsidRPr="004F08BA">
        <w:rPr>
          <w:rFonts w:eastAsiaTheme="minorEastAsia"/>
          <w:sz w:val="20"/>
        </w:rPr>
        <w:t xml:space="preserve">Le modèle utilisé dans </w:t>
      </w:r>
      <w:r w:rsidRPr="004F08BA">
        <w:rPr>
          <w:rFonts w:eastAsiaTheme="minorEastAsia"/>
          <w:sz w:val="20"/>
        </w:rPr>
        <w:fldChar w:fldCharType="begin"/>
      </w:r>
      <w:r w:rsidRPr="004F08BA">
        <w:rPr>
          <w:rFonts w:eastAsiaTheme="minorEastAsia"/>
          <w:sz w:val="20"/>
        </w:rPr>
        <w:instrText xml:space="preserve"> REF _Ref522185216 \h </w:instrText>
      </w:r>
      <w:r>
        <w:rPr>
          <w:rFonts w:eastAsiaTheme="minorEastAsia"/>
          <w:sz w:val="20"/>
        </w:rPr>
        <w:instrText xml:space="preserve"> \* MERGEFORMAT </w:instrText>
      </w:r>
      <w:r w:rsidRPr="004F08BA">
        <w:rPr>
          <w:rFonts w:eastAsiaTheme="minorEastAsia"/>
          <w:sz w:val="20"/>
        </w:rPr>
      </w:r>
      <w:r w:rsidRPr="004F08BA">
        <w:rPr>
          <w:rFonts w:eastAsiaTheme="minorEastAsia"/>
          <w:sz w:val="20"/>
        </w:rPr>
        <w:fldChar w:fldCharType="separate"/>
      </w:r>
      <w:r w:rsidRPr="00803907">
        <w:rPr>
          <w:sz w:val="20"/>
        </w:rPr>
        <w:t>[</w:t>
      </w:r>
      <w:r w:rsidRPr="00803907">
        <w:rPr>
          <w:noProof/>
          <w:sz w:val="20"/>
        </w:rPr>
        <w:t>44</w:t>
      </w:r>
      <w:r w:rsidRPr="004F08BA">
        <w:rPr>
          <w:rFonts w:eastAsiaTheme="minorEastAsia"/>
          <w:sz w:val="20"/>
        </w:rPr>
        <w:fldChar w:fldCharType="end"/>
      </w:r>
      <w:r w:rsidRPr="004F08BA">
        <w:rPr>
          <w:rFonts w:eastAsiaTheme="minorEastAsia"/>
          <w:sz w:val="20"/>
        </w:rPr>
        <w:t>] pour le traitement des forces de frottement est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5"/>
      </w:tblGrid>
      <w:tr w:rsidR="00F865FC" w:rsidRPr="004F08BA" w14:paraId="12F302C9" w14:textId="77777777" w:rsidTr="004F08BA">
        <w:tc>
          <w:tcPr>
            <w:tcW w:w="8217" w:type="dxa"/>
          </w:tcPr>
          <w:p w14:paraId="5619496F" w14:textId="77777777" w:rsidR="00F865FC" w:rsidRPr="004F08BA" w:rsidRDefault="00F865FC" w:rsidP="00BD5B4F">
            <w:pPr>
              <w:spacing w:line="360" w:lineRule="auto"/>
              <w:rPr>
                <w:rFonts w:eastAsiaTheme="minorEastAsia"/>
                <w:sz w:val="20"/>
              </w:rPr>
            </w:pPr>
            <m:oMathPara>
              <m:oMath>
                <m:sSub>
                  <m:sSubPr>
                    <m:ctrlPr>
                      <w:rPr>
                        <w:rFonts w:ascii="Cambria Math" w:eastAsiaTheme="minorEastAsia" w:hAnsi="Cambria Math"/>
                        <w:i/>
                        <w:sz w:val="20"/>
                      </w:rPr>
                    </m:ctrlPr>
                  </m:sSubPr>
                  <m:e>
                    <m:acc>
                      <m:accPr>
                        <m:chr m:val="̇"/>
                        <m:ctrlPr>
                          <w:rPr>
                            <w:rFonts w:ascii="Cambria Math" w:eastAsiaTheme="minorEastAsia" w:hAnsi="Cambria Math"/>
                            <w:i/>
                            <w:sz w:val="20"/>
                          </w:rPr>
                        </m:ctrlPr>
                      </m:accPr>
                      <m:e>
                        <m:r>
                          <w:rPr>
                            <w:rFonts w:ascii="Cambria Math" w:eastAsiaTheme="minorEastAsia" w:hAnsi="Cambria Math"/>
                            <w:sz w:val="20"/>
                          </w:rPr>
                          <m:t>F</m:t>
                        </m:r>
                      </m:e>
                    </m:acc>
                  </m:e>
                  <m:sub>
                    <m:r>
                      <w:rPr>
                        <w:rFonts w:ascii="Cambria Math" w:eastAsiaTheme="minorEastAsia" w:hAnsi="Cambria Math"/>
                        <w:sz w:val="20"/>
                      </w:rPr>
                      <m:t>f</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ε</m:t>
                    </m:r>
                  </m:e>
                  <m:sub>
                    <m:r>
                      <w:rPr>
                        <w:rFonts w:ascii="Cambria Math" w:eastAsiaTheme="minorEastAsia" w:hAnsi="Cambria Math"/>
                        <w:sz w:val="20"/>
                      </w:rPr>
                      <m:t>f</m:t>
                    </m:r>
                  </m:sub>
                </m:sSub>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acc>
                          <m:accPr>
                            <m:chr m:val="̇"/>
                            <m:ctrlPr>
                              <w:rPr>
                                <w:rFonts w:ascii="Cambria Math" w:eastAsiaTheme="minorEastAsia" w:hAnsi="Cambria Math"/>
                                <w:i/>
                                <w:sz w:val="20"/>
                              </w:rPr>
                            </m:ctrlPr>
                          </m:accPr>
                          <m:e>
                            <m:r>
                              <w:rPr>
                                <w:rFonts w:ascii="Cambria Math" w:eastAsiaTheme="minorEastAsia" w:hAnsi="Cambria Math"/>
                                <w:sz w:val="20"/>
                              </w:rPr>
                              <m:t>u</m:t>
                            </m:r>
                          </m:e>
                        </m:acc>
                      </m:e>
                      <m:sub>
                        <m:r>
                          <w:rPr>
                            <w:rFonts w:ascii="Cambria Math" w:eastAsiaTheme="minorEastAsia" w:hAnsi="Cambria Math"/>
                            <w:sz w:val="20"/>
                          </w:rPr>
                          <m:t>t</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1</m:t>
                        </m:r>
                      </m:num>
                      <m:den>
                        <m:sSub>
                          <m:sSubPr>
                            <m:ctrlPr>
                              <w:rPr>
                                <w:rFonts w:ascii="Cambria Math" w:eastAsiaTheme="minorEastAsia" w:hAnsi="Cambria Math"/>
                                <w:i/>
                                <w:sz w:val="20"/>
                              </w:rPr>
                            </m:ctrlPr>
                          </m:sSubPr>
                          <m:e>
                            <m:r>
                              <w:rPr>
                                <w:rFonts w:ascii="Cambria Math" w:eastAsiaTheme="minorEastAsia" w:hAnsi="Cambria Math"/>
                                <w:sz w:val="20"/>
                              </w:rPr>
                              <m:t>c</m:t>
                            </m:r>
                          </m:e>
                          <m:sub>
                            <m:r>
                              <w:rPr>
                                <w:rFonts w:ascii="Cambria Math" w:eastAsiaTheme="minorEastAsia" w:hAnsi="Cambria Math"/>
                                <w:sz w:val="20"/>
                              </w:rPr>
                              <m:t>f</m:t>
                            </m:r>
                          </m:sub>
                        </m:sSub>
                      </m:den>
                    </m:f>
                    <m:r>
                      <w:rPr>
                        <w:rFonts w:ascii="Cambria Math" w:eastAsiaTheme="minorEastAsia" w:hAnsi="Cambria Math"/>
                        <w:sz w:val="20"/>
                      </w:rPr>
                      <m:t>tan</m:t>
                    </m:r>
                    <m:d>
                      <m:dPr>
                        <m:ctrlPr>
                          <w:rPr>
                            <w:rFonts w:ascii="Cambria Math" w:eastAsiaTheme="minorEastAsia" w:hAnsi="Cambria Math"/>
                            <w:i/>
                            <w:sz w:val="20"/>
                          </w:rPr>
                        </m:ctrlPr>
                      </m:dPr>
                      <m:e>
                        <m:f>
                          <m:fPr>
                            <m:ctrlPr>
                              <w:rPr>
                                <w:rFonts w:ascii="Cambria Math" w:eastAsiaTheme="minorEastAsia" w:hAnsi="Cambria Math"/>
                                <w:i/>
                                <w:sz w:val="20"/>
                              </w:rPr>
                            </m:ctrlPr>
                          </m:fPr>
                          <m:num>
                            <m:r>
                              <w:rPr>
                                <w:rFonts w:ascii="Cambria Math" w:eastAsiaTheme="minorEastAsia" w:hAnsi="Cambria Math"/>
                                <w:sz w:val="20"/>
                              </w:rPr>
                              <m:t>π</m:t>
                            </m:r>
                          </m:num>
                          <m:den>
                            <m:r>
                              <w:rPr>
                                <w:rFonts w:ascii="Cambria Math" w:eastAsiaTheme="minorEastAsia" w:hAnsi="Cambria Math"/>
                                <w:sz w:val="20"/>
                              </w:rPr>
                              <m:t>2</m:t>
                            </m:r>
                          </m:den>
                        </m:f>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f</m:t>
                                </m:r>
                              </m:sub>
                            </m:sSub>
                          </m:num>
                          <m:den>
                            <m:r>
                              <w:rPr>
                                <w:rFonts w:ascii="Cambria Math" w:eastAsiaTheme="minorEastAsia" w:hAnsi="Cambria Math"/>
                                <w:sz w:val="20"/>
                              </w:rPr>
                              <m:t>f</m:t>
                            </m:r>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n</m:t>
                                </m:r>
                              </m:sub>
                            </m:sSub>
                          </m:den>
                        </m:f>
                      </m:e>
                    </m:d>
                  </m:e>
                </m:d>
              </m:oMath>
            </m:oMathPara>
          </w:p>
        </w:tc>
        <w:tc>
          <w:tcPr>
            <w:tcW w:w="845" w:type="dxa"/>
          </w:tcPr>
          <w:p w14:paraId="23230E94" w14:textId="77777777" w:rsidR="00F865FC" w:rsidRPr="004F08BA" w:rsidRDefault="00F865FC" w:rsidP="00355A4A">
            <w:pPr>
              <w:pStyle w:val="Lgende"/>
              <w:keepNext/>
              <w:rPr>
                <w:sz w:val="16"/>
              </w:rPr>
            </w:pPr>
          </w:p>
        </w:tc>
      </w:tr>
    </w:tbl>
    <w:p w14:paraId="0FBE8348" w14:textId="77777777" w:rsidR="00F865FC" w:rsidRPr="004F08BA" w:rsidRDefault="00F865FC" w:rsidP="00BD5B4F">
      <w:pPr>
        <w:jc w:val="both"/>
        <w:rPr>
          <w:rFonts w:eastAsiaTheme="minorEastAsia"/>
          <w:sz w:val="20"/>
        </w:rPr>
      </w:pPr>
      <w:r w:rsidRPr="004F08BA">
        <w:rPr>
          <w:rFonts w:eastAsiaTheme="minorEastAsia"/>
          <w:sz w:val="20"/>
        </w:rPr>
        <w:t xml:space="preserve">Ce modèle contient aussi deux paramètres de régularisation de la force de frottement de Coulomb </w:t>
      </w:r>
      <m:oMath>
        <m:sSub>
          <m:sSubPr>
            <m:ctrlPr>
              <w:rPr>
                <w:rFonts w:ascii="Cambria Math" w:eastAsiaTheme="minorEastAsia" w:hAnsi="Cambria Math"/>
                <w:i/>
                <w:sz w:val="20"/>
              </w:rPr>
            </m:ctrlPr>
          </m:sSubPr>
          <m:e>
            <m:r>
              <w:rPr>
                <w:rFonts w:ascii="Cambria Math" w:eastAsiaTheme="minorEastAsia" w:hAnsi="Cambria Math"/>
                <w:sz w:val="20"/>
              </w:rPr>
              <m:t>ε</m:t>
            </m:r>
          </m:e>
          <m:sub>
            <m:r>
              <w:rPr>
                <w:rFonts w:ascii="Cambria Math" w:eastAsiaTheme="minorEastAsia" w:hAnsi="Cambria Math"/>
                <w:sz w:val="20"/>
              </w:rPr>
              <m:t>f</m:t>
            </m:r>
          </m:sub>
        </m:sSub>
      </m:oMath>
      <w:r w:rsidRPr="004F08BA">
        <w:rPr>
          <w:rFonts w:eastAsiaTheme="minorEastAsia"/>
          <w:sz w:val="20"/>
        </w:rPr>
        <w:t xml:space="preserve"> et </w:t>
      </w:r>
      <m:oMath>
        <m:sSub>
          <m:sSubPr>
            <m:ctrlPr>
              <w:rPr>
                <w:rFonts w:ascii="Cambria Math" w:eastAsiaTheme="minorEastAsia" w:hAnsi="Cambria Math"/>
                <w:i/>
                <w:sz w:val="20"/>
              </w:rPr>
            </m:ctrlPr>
          </m:sSubPr>
          <m:e>
            <m:r>
              <w:rPr>
                <w:rFonts w:ascii="Cambria Math" w:eastAsiaTheme="minorEastAsia" w:hAnsi="Cambria Math"/>
                <w:sz w:val="20"/>
              </w:rPr>
              <m:t>c</m:t>
            </m:r>
          </m:e>
          <m:sub>
            <m:r>
              <w:rPr>
                <w:rFonts w:ascii="Cambria Math" w:eastAsiaTheme="minorEastAsia" w:hAnsi="Cambria Math"/>
                <w:sz w:val="20"/>
              </w:rPr>
              <m:t>f</m:t>
            </m:r>
          </m:sub>
        </m:sSub>
      </m:oMath>
      <w:r w:rsidRPr="004F08BA">
        <w:rPr>
          <w:rFonts w:eastAsiaTheme="minorEastAsia"/>
          <w:sz w:val="20"/>
        </w:rPr>
        <w:t xml:space="preserve">, ceux-là ont la même signification que </w:t>
      </w:r>
      <m:oMath>
        <m:sSub>
          <m:sSubPr>
            <m:ctrlPr>
              <w:rPr>
                <w:rFonts w:ascii="Cambria Math" w:eastAsiaTheme="minorEastAsia" w:hAnsi="Cambria Math"/>
                <w:i/>
                <w:sz w:val="20"/>
              </w:rPr>
            </m:ctrlPr>
          </m:sSubPr>
          <m:e>
            <m:r>
              <w:rPr>
                <w:rFonts w:ascii="Cambria Math" w:eastAsiaTheme="minorEastAsia" w:hAnsi="Cambria Math"/>
                <w:sz w:val="20"/>
              </w:rPr>
              <m:t>ε</m:t>
            </m:r>
          </m:e>
          <m:sub>
            <m:r>
              <w:rPr>
                <w:rFonts w:ascii="Cambria Math" w:eastAsiaTheme="minorEastAsia" w:hAnsi="Cambria Math"/>
                <w:sz w:val="20"/>
              </w:rPr>
              <m:t>f</m:t>
            </m:r>
          </m:sub>
        </m:sSub>
      </m:oMath>
      <w:r w:rsidRPr="004F08BA">
        <w:rPr>
          <w:rFonts w:eastAsiaTheme="minorEastAsia"/>
          <w:sz w:val="20"/>
        </w:rPr>
        <w:t xml:space="preserve"> et </w:t>
      </w:r>
      <m:oMath>
        <m:sSub>
          <m:sSubPr>
            <m:ctrlPr>
              <w:rPr>
                <w:rFonts w:ascii="Cambria Math" w:eastAsiaTheme="minorEastAsia" w:hAnsi="Cambria Math"/>
                <w:i/>
                <w:sz w:val="20"/>
              </w:rPr>
            </m:ctrlPr>
          </m:sSubPr>
          <m:e>
            <m:r>
              <w:rPr>
                <w:rFonts w:ascii="Cambria Math" w:eastAsiaTheme="minorEastAsia" w:hAnsi="Cambria Math"/>
                <w:sz w:val="20"/>
              </w:rPr>
              <m:t>τ</m:t>
            </m:r>
          </m:e>
          <m:sub>
            <m:r>
              <w:rPr>
                <w:rFonts w:ascii="Cambria Math" w:eastAsiaTheme="minorEastAsia" w:hAnsi="Cambria Math"/>
                <w:sz w:val="20"/>
              </w:rPr>
              <m:t>f</m:t>
            </m:r>
          </m:sub>
        </m:sSub>
      </m:oMath>
      <w:r w:rsidRPr="004F08BA">
        <w:rPr>
          <w:rFonts w:eastAsiaTheme="minorEastAsia"/>
          <w:sz w:val="20"/>
        </w:rPr>
        <w:t>. Il semble ainsi que ces deux paramètres soient nécessaires pour tout modèle robuste de traitement de ce type de forces de frottement.</w:t>
      </w:r>
    </w:p>
    <w:p w14:paraId="1ABF25B8" w14:textId="77777777" w:rsidR="00F865FC" w:rsidRDefault="00F865FC">
      <w:pPr>
        <w:pStyle w:val="Notedebasdepage"/>
      </w:pPr>
    </w:p>
  </w:footnote>
  <w:footnote w:id="2">
    <w:p w14:paraId="3216BF0A" w14:textId="77777777" w:rsidR="00F865FC" w:rsidRDefault="00F865FC" w:rsidP="00C12484">
      <w:pPr>
        <w:pStyle w:val="Notedebasdepage"/>
      </w:pPr>
      <w:r>
        <w:rPr>
          <w:rStyle w:val="Appelnotedebasdep"/>
        </w:rPr>
        <w:footnoteRef/>
      </w:r>
      <w:r>
        <w:t xml:space="preserve"> Le nombre des aspérités en contact est </w:t>
      </w:r>
      <m:oMath>
        <m:r>
          <w:rPr>
            <w:rFonts w:ascii="Cambria Math" w:eastAsiaTheme="minorEastAsia" w:hAnsi="Cambria Math"/>
          </w:rPr>
          <m:t>n=</m:t>
        </m:r>
        <m:sSub>
          <m:sSubPr>
            <m:ctrlPr>
              <w:rPr>
                <w:rFonts w:ascii="Cambria Math" w:eastAsiaTheme="minorEastAsia" w:hAnsi="Cambria Math"/>
                <w:i/>
                <w:sz w:val="22"/>
                <w:szCs w:val="22"/>
              </w:rPr>
            </m:ctrlPr>
          </m:sSubPr>
          <m:e>
            <m:r>
              <w:rPr>
                <w:rFonts w:ascii="Cambria Math" w:eastAsiaTheme="minorEastAsia" w:hAnsi="Cambria Math"/>
              </w:rPr>
              <m:t>N</m:t>
            </m:r>
          </m:e>
          <m:sub>
            <m:r>
              <w:rPr>
                <w:rFonts w:ascii="Cambria Math" w:eastAsiaTheme="minorEastAsia" w:hAnsi="Cambria Math"/>
              </w:rPr>
              <m:t>asp</m:t>
            </m:r>
          </m:sub>
        </m:sSub>
        <m:nary>
          <m:naryPr>
            <m:limLoc m:val="subSup"/>
            <m:ctrlPr>
              <w:rPr>
                <w:rFonts w:ascii="Cambria Math" w:eastAsiaTheme="minorEastAsia" w:hAnsi="Cambria Math"/>
                <w:i/>
                <w:sz w:val="22"/>
                <w:szCs w:val="22"/>
              </w:rPr>
            </m:ctrlPr>
          </m:naryPr>
          <m:sub>
            <m:r>
              <w:rPr>
                <w:rFonts w:ascii="Cambria Math" w:eastAsiaTheme="minorEastAsia" w:hAnsi="Cambria Math"/>
              </w:rPr>
              <m:t>h</m:t>
            </m:r>
          </m:sub>
          <m:sup>
            <m:r>
              <w:rPr>
                <w:rFonts w:ascii="Cambria Math" w:eastAsiaTheme="minorEastAsia" w:hAnsi="Cambria Math"/>
              </w:rPr>
              <m:t>∞</m:t>
            </m:r>
          </m:sup>
          <m:e>
            <m:r>
              <m:rPr>
                <m:scr m:val="script"/>
              </m:rPr>
              <w:rPr>
                <w:rFonts w:ascii="Cambria Math" w:eastAsiaTheme="minorEastAsia" w:hAnsi="Cambria Math"/>
              </w:rPr>
              <m:t>F</m:t>
            </m:r>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rPr>
                      <m:t>y</m:t>
                    </m:r>
                  </m:e>
                  <m:sub>
                    <m:r>
                      <w:rPr>
                        <w:rFonts w:ascii="Cambria Math" w:eastAsiaTheme="minorEastAsia" w:hAnsi="Cambria Math"/>
                      </w:rPr>
                      <m:t>s</m:t>
                    </m:r>
                  </m:sub>
                </m:sSub>
              </m:e>
            </m:d>
            <m:sSub>
              <m:sSubPr>
                <m:ctrlPr>
                  <w:rPr>
                    <w:rFonts w:ascii="Cambria Math" w:eastAsiaTheme="minorEastAsia" w:hAnsi="Cambria Math"/>
                    <w:i/>
                    <w:sz w:val="22"/>
                    <w:szCs w:val="22"/>
                  </w:rPr>
                </m:ctrlPr>
              </m:sSubPr>
              <m:e>
                <m:r>
                  <w:rPr>
                    <w:rFonts w:ascii="Cambria Math" w:eastAsiaTheme="minorEastAsia" w:hAnsi="Cambria Math"/>
                  </w:rPr>
                  <m:t>dy</m:t>
                </m:r>
              </m:e>
              <m:sub>
                <m:r>
                  <w:rPr>
                    <w:rFonts w:ascii="Cambria Math" w:eastAsiaTheme="minorEastAsia" w:hAnsi="Cambria Math"/>
                  </w:rPr>
                  <m:t>s</m:t>
                </m:r>
              </m:sub>
            </m:sSub>
          </m:e>
        </m:nary>
      </m:oMath>
    </w:p>
  </w:footnote>
  <w:footnote w:id="3">
    <w:p w14:paraId="2DABA924" w14:textId="77777777" w:rsidR="00F865FC" w:rsidRDefault="00F865FC">
      <w:pPr>
        <w:pStyle w:val="Notedebasdepage"/>
      </w:pPr>
      <w:r>
        <w:rPr>
          <w:rStyle w:val="Appelnotedebasdep"/>
        </w:rPr>
        <w:footnoteRef/>
      </w:r>
      <w:r>
        <w:t xml:space="preserve"> D’autres séries de défauts des hauteurs de plissés peuvent donner des raideurs statiques de palier encore plus grandes ou encore plus petites</w:t>
      </w:r>
    </w:p>
  </w:footnote>
  <w:footnote w:id="4">
    <w:p w14:paraId="2D84A0FF" w14:textId="77777777" w:rsidR="00F865FC" w:rsidRDefault="00F865FC" w:rsidP="008F1FE3">
      <w:pPr>
        <w:pStyle w:val="Notedebasdepage"/>
      </w:pPr>
      <w:r>
        <w:rPr>
          <w:rStyle w:val="Appelnotedebasdep"/>
        </w:rPr>
        <w:footnoteRef/>
      </w:r>
      <w:r>
        <w:t xml:space="preserve"> Ceci suppose que la </w:t>
      </w:r>
      <w:r w:rsidRPr="00AB4B12">
        <w:t>dissipation d'énergie est distribuée dans le matériau de la même manière que la masse et la rigidité</w:t>
      </w:r>
      <w:r>
        <w:t>.</w:t>
      </w:r>
    </w:p>
  </w:footnote>
  <w:footnote w:id="5">
    <w:p w14:paraId="54212516" w14:textId="77777777" w:rsidR="00F865FC" w:rsidRPr="00920C12" w:rsidRDefault="00F865FC" w:rsidP="000432B7">
      <w:pPr>
        <w:pStyle w:val="Notedebasdepage"/>
        <w:rPr>
          <w:rFonts w:eastAsiaTheme="minorEastAsia"/>
        </w:rPr>
      </w:pPr>
      <w:r>
        <w:rPr>
          <w:rStyle w:val="Appelnotedebasdep"/>
        </w:rPr>
        <w:footnoteRef/>
      </w:r>
      <w:r>
        <w:t xml:space="preserve"> Si l’axe z est mesuré</w:t>
      </w:r>
      <w:r w:rsidRPr="009D5BBC">
        <w:t xml:space="preserve"> à partir d’un autre point </w:t>
      </w:r>
      <w:r>
        <w:t xml:space="preserve">que le centre de masse du rotor alors, </w:t>
      </w:r>
      <m:oMath>
        <m:sSub>
          <m:sSubPr>
            <m:ctrlPr>
              <w:rPr>
                <w:rFonts w:ascii="Cambria Math" w:hAnsi="Cambria Math"/>
                <w:i/>
                <w:sz w:val="22"/>
                <w:szCs w:val="22"/>
              </w:rPr>
            </m:ctrlPr>
          </m:sSubPr>
          <m:e>
            <m:r>
              <w:rPr>
                <w:rFonts w:ascii="Cambria Math" w:eastAsiaTheme="minorEastAsia" w:hAnsi="Cambria Math"/>
              </w:rPr>
              <m:t>δ</m:t>
            </m:r>
          </m:e>
          <m:sub>
            <m:r>
              <w:rPr>
                <w:rFonts w:ascii="Cambria Math" w:hAnsi="Cambria Math"/>
              </w:rPr>
              <m:t>k</m:t>
            </m:r>
          </m:sub>
        </m:sSub>
        <m:r>
          <w:rPr>
            <w:rFonts w:ascii="Cambria Math" w:hAnsi="Cambria Math"/>
          </w:rPr>
          <m:t>=</m:t>
        </m:r>
        <m:sSub>
          <m:sSubPr>
            <m:ctrlPr>
              <w:rPr>
                <w:rFonts w:ascii="Cambria Math" w:hAnsi="Cambria Math"/>
                <w:i/>
                <w:sz w:val="22"/>
                <w:szCs w:val="22"/>
              </w:rPr>
            </m:ctrlPr>
          </m:sSubPr>
          <m:e>
            <m:r>
              <w:rPr>
                <w:rFonts w:ascii="Cambria Math" w:hAnsi="Cambria Math"/>
              </w:rPr>
              <m:t>z</m:t>
            </m:r>
          </m:e>
          <m:sub>
            <m:r>
              <w:rPr>
                <w:rFonts w:ascii="Cambria Math" w:hAnsi="Cambria Math"/>
              </w:rPr>
              <m:t>G</m:t>
            </m:r>
          </m:sub>
        </m:sSub>
        <m:r>
          <w:rPr>
            <w:rFonts w:ascii="Cambria Math" w:hAnsi="Cambria Math"/>
          </w:rPr>
          <m:t>-</m:t>
        </m:r>
        <m:sSub>
          <m:sSubPr>
            <m:ctrlPr>
              <w:rPr>
                <w:rFonts w:ascii="Cambria Math" w:hAnsi="Cambria Math"/>
                <w:i/>
                <w:sz w:val="22"/>
                <w:szCs w:val="22"/>
              </w:rPr>
            </m:ctrlPr>
          </m:sSubPr>
          <m:e>
            <m:r>
              <w:rPr>
                <w:rFonts w:ascii="Cambria Math" w:hAnsi="Cambria Math"/>
              </w:rPr>
              <m:t>z</m:t>
            </m:r>
          </m:e>
          <m:sub>
            <m:r>
              <w:rPr>
                <w:rFonts w:ascii="Cambria Math" w:hAnsi="Cambria Math"/>
              </w:rPr>
              <m:t>k</m:t>
            </m:r>
          </m:sub>
        </m:sSub>
      </m:oMath>
      <w:r>
        <w:rPr>
          <w:rFonts w:eastAsiaTheme="minorEastAsia"/>
          <w:sz w:val="22"/>
          <w:szCs w:val="22"/>
        </w:rPr>
        <w:t xml:space="preserve">, </w:t>
      </w:r>
      <m:oMath>
        <m:r>
          <w:rPr>
            <w:rFonts w:ascii="Cambria Math" w:eastAsiaTheme="minorEastAsia" w:hAnsi="Cambria Math"/>
          </w:rPr>
          <m:t>k=1,2</m:t>
        </m:r>
      </m:oMath>
      <w:r>
        <w:rPr>
          <w:rFonts w:eastAsiaTheme="minorEastAsia"/>
        </w:rPr>
        <w:t xml:space="preserve">, </w:t>
      </w:r>
      <w:r w:rsidRPr="00920C12">
        <w:rPr>
          <w:rFonts w:eastAsiaTheme="minorEastAsia"/>
        </w:rPr>
        <w:t xml:space="preserve">où </w:t>
      </w:r>
      <m:oMath>
        <m:sSub>
          <m:sSubPr>
            <m:ctrlPr>
              <w:rPr>
                <w:rFonts w:ascii="Cambria Math" w:hAnsi="Cambria Math"/>
                <w:i/>
              </w:rPr>
            </m:ctrlPr>
          </m:sSubPr>
          <m:e>
            <m:r>
              <w:rPr>
                <w:rFonts w:ascii="Cambria Math" w:hAnsi="Cambria Math"/>
              </w:rPr>
              <m:t>z</m:t>
            </m:r>
          </m:e>
          <m:sub>
            <m:r>
              <w:rPr>
                <w:rFonts w:ascii="Cambria Math" w:hAnsi="Cambria Math"/>
              </w:rPr>
              <m:t>G</m:t>
            </m:r>
          </m:sub>
        </m:sSub>
      </m:oMath>
      <w:r w:rsidRPr="00920C12">
        <w:rPr>
          <w:rFonts w:eastAsiaTheme="minorEastAsia"/>
        </w:rPr>
        <w:t xml:space="preserve"> est le centre de masse du rotor et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920C12">
        <w:rPr>
          <w:rFonts w:eastAsiaTheme="minorEastAsia"/>
        </w:rPr>
        <w:t xml:space="preserve"> et </w:t>
      </w:r>
      <m:oMath>
        <m:sSub>
          <m:sSubPr>
            <m:ctrlPr>
              <w:rPr>
                <w:rFonts w:ascii="Cambria Math" w:hAnsi="Cambria Math"/>
                <w:i/>
              </w:rPr>
            </m:ctrlPr>
          </m:sSubPr>
          <m:e>
            <m:r>
              <w:rPr>
                <w:rFonts w:ascii="Cambria Math" w:hAnsi="Cambria Math"/>
              </w:rPr>
              <m:t>z</m:t>
            </m:r>
          </m:e>
          <m:sub>
            <m:r>
              <w:rPr>
                <w:rFonts w:ascii="Cambria Math" w:hAnsi="Cambria Math"/>
              </w:rPr>
              <m:t>2</m:t>
            </m:r>
          </m:sub>
        </m:sSub>
      </m:oMath>
      <w:r w:rsidRPr="00920C12">
        <w:rPr>
          <w:rFonts w:eastAsiaTheme="minorEastAsia"/>
        </w:rPr>
        <w:t xml:space="preserve"> sont les centres géométriques des paliers.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676"/>
    <w:multiLevelType w:val="hybridMultilevel"/>
    <w:tmpl w:val="B8A63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44825"/>
    <w:multiLevelType w:val="hybridMultilevel"/>
    <w:tmpl w:val="3D5C7E8A"/>
    <w:lvl w:ilvl="0" w:tplc="7AFEFC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6D6056"/>
    <w:multiLevelType w:val="hybridMultilevel"/>
    <w:tmpl w:val="3ED4BDD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13927569"/>
    <w:multiLevelType w:val="hybridMultilevel"/>
    <w:tmpl w:val="3B963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65EE"/>
    <w:multiLevelType w:val="multilevel"/>
    <w:tmpl w:val="6130EC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403DB4"/>
    <w:multiLevelType w:val="multilevel"/>
    <w:tmpl w:val="5782A0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6775075"/>
    <w:multiLevelType w:val="hybridMultilevel"/>
    <w:tmpl w:val="4F9CA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D2451"/>
    <w:multiLevelType w:val="hybridMultilevel"/>
    <w:tmpl w:val="7BDE62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11003A"/>
    <w:multiLevelType w:val="multilevel"/>
    <w:tmpl w:val="5782A0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E4E77EB"/>
    <w:multiLevelType w:val="hybridMultilevel"/>
    <w:tmpl w:val="967ED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615F3C"/>
    <w:multiLevelType w:val="multilevel"/>
    <w:tmpl w:val="73562F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E2644EE"/>
    <w:multiLevelType w:val="hybridMultilevel"/>
    <w:tmpl w:val="1D0A67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803132"/>
    <w:multiLevelType w:val="multilevel"/>
    <w:tmpl w:val="6130EC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2F013F7"/>
    <w:multiLevelType w:val="multilevel"/>
    <w:tmpl w:val="1EB2E62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D87F63"/>
    <w:multiLevelType w:val="multilevel"/>
    <w:tmpl w:val="533E00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9FD06C5"/>
    <w:multiLevelType w:val="hybridMultilevel"/>
    <w:tmpl w:val="51AE00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DFB3854"/>
    <w:multiLevelType w:val="hybridMultilevel"/>
    <w:tmpl w:val="47A6032E"/>
    <w:lvl w:ilvl="0" w:tplc="040C000F">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0283184"/>
    <w:multiLevelType w:val="multilevel"/>
    <w:tmpl w:val="402657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1292768"/>
    <w:multiLevelType w:val="multilevel"/>
    <w:tmpl w:val="6130EC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CD338E0"/>
    <w:multiLevelType w:val="multilevel"/>
    <w:tmpl w:val="46D4B0CA"/>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ED35B92"/>
    <w:multiLevelType w:val="hybridMultilevel"/>
    <w:tmpl w:val="0C380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FB6997"/>
    <w:multiLevelType w:val="hybridMultilevel"/>
    <w:tmpl w:val="79CA99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B30B72"/>
    <w:multiLevelType w:val="multilevel"/>
    <w:tmpl w:val="533E00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B3C0F56"/>
    <w:multiLevelType w:val="multilevel"/>
    <w:tmpl w:val="6130EC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EBE0D5D"/>
    <w:multiLevelType w:val="hybridMultilevel"/>
    <w:tmpl w:val="CE4A9C40"/>
    <w:lvl w:ilvl="0" w:tplc="04090001">
      <w:start w:val="1"/>
      <w:numFmt w:val="bullet"/>
      <w:lvlText w:val=""/>
      <w:lvlJc w:val="left"/>
      <w:pPr>
        <w:ind w:left="823" w:hanging="360"/>
      </w:pPr>
      <w:rPr>
        <w:rFonts w:ascii="Symbol" w:hAnsi="Symbol" w:hint="default"/>
      </w:rPr>
    </w:lvl>
    <w:lvl w:ilvl="1" w:tplc="04090003" w:tentative="1">
      <w:start w:val="1"/>
      <w:numFmt w:val="bullet"/>
      <w:lvlText w:val="o"/>
      <w:lvlJc w:val="left"/>
      <w:pPr>
        <w:ind w:left="1543" w:hanging="360"/>
      </w:pPr>
      <w:rPr>
        <w:rFonts w:ascii="Courier New" w:hAnsi="Courier New" w:cs="Courier New" w:hint="default"/>
      </w:rPr>
    </w:lvl>
    <w:lvl w:ilvl="2" w:tplc="04090005" w:tentative="1">
      <w:start w:val="1"/>
      <w:numFmt w:val="bullet"/>
      <w:lvlText w:val=""/>
      <w:lvlJc w:val="left"/>
      <w:pPr>
        <w:ind w:left="2263" w:hanging="360"/>
      </w:pPr>
      <w:rPr>
        <w:rFonts w:ascii="Wingdings" w:hAnsi="Wingdings" w:hint="default"/>
      </w:rPr>
    </w:lvl>
    <w:lvl w:ilvl="3" w:tplc="04090001" w:tentative="1">
      <w:start w:val="1"/>
      <w:numFmt w:val="bullet"/>
      <w:lvlText w:val=""/>
      <w:lvlJc w:val="left"/>
      <w:pPr>
        <w:ind w:left="2983" w:hanging="360"/>
      </w:pPr>
      <w:rPr>
        <w:rFonts w:ascii="Symbol" w:hAnsi="Symbol" w:hint="default"/>
      </w:rPr>
    </w:lvl>
    <w:lvl w:ilvl="4" w:tplc="04090003" w:tentative="1">
      <w:start w:val="1"/>
      <w:numFmt w:val="bullet"/>
      <w:lvlText w:val="o"/>
      <w:lvlJc w:val="left"/>
      <w:pPr>
        <w:ind w:left="3703" w:hanging="360"/>
      </w:pPr>
      <w:rPr>
        <w:rFonts w:ascii="Courier New" w:hAnsi="Courier New" w:cs="Courier New" w:hint="default"/>
      </w:rPr>
    </w:lvl>
    <w:lvl w:ilvl="5" w:tplc="04090005" w:tentative="1">
      <w:start w:val="1"/>
      <w:numFmt w:val="bullet"/>
      <w:lvlText w:val=""/>
      <w:lvlJc w:val="left"/>
      <w:pPr>
        <w:ind w:left="4423" w:hanging="360"/>
      </w:pPr>
      <w:rPr>
        <w:rFonts w:ascii="Wingdings" w:hAnsi="Wingdings" w:hint="default"/>
      </w:rPr>
    </w:lvl>
    <w:lvl w:ilvl="6" w:tplc="04090001" w:tentative="1">
      <w:start w:val="1"/>
      <w:numFmt w:val="bullet"/>
      <w:lvlText w:val=""/>
      <w:lvlJc w:val="left"/>
      <w:pPr>
        <w:ind w:left="5143" w:hanging="360"/>
      </w:pPr>
      <w:rPr>
        <w:rFonts w:ascii="Symbol" w:hAnsi="Symbol" w:hint="default"/>
      </w:rPr>
    </w:lvl>
    <w:lvl w:ilvl="7" w:tplc="04090003" w:tentative="1">
      <w:start w:val="1"/>
      <w:numFmt w:val="bullet"/>
      <w:lvlText w:val="o"/>
      <w:lvlJc w:val="left"/>
      <w:pPr>
        <w:ind w:left="5863" w:hanging="360"/>
      </w:pPr>
      <w:rPr>
        <w:rFonts w:ascii="Courier New" w:hAnsi="Courier New" w:cs="Courier New" w:hint="default"/>
      </w:rPr>
    </w:lvl>
    <w:lvl w:ilvl="8" w:tplc="04090005" w:tentative="1">
      <w:start w:val="1"/>
      <w:numFmt w:val="bullet"/>
      <w:lvlText w:val=""/>
      <w:lvlJc w:val="left"/>
      <w:pPr>
        <w:ind w:left="6583" w:hanging="360"/>
      </w:pPr>
      <w:rPr>
        <w:rFonts w:ascii="Wingdings" w:hAnsi="Wingdings" w:hint="default"/>
      </w:rPr>
    </w:lvl>
  </w:abstractNum>
  <w:num w:numId="1">
    <w:abstractNumId w:val="9"/>
  </w:num>
  <w:num w:numId="2">
    <w:abstractNumId w:val="3"/>
  </w:num>
  <w:num w:numId="3">
    <w:abstractNumId w:val="10"/>
  </w:num>
  <w:num w:numId="4">
    <w:abstractNumId w:val="22"/>
  </w:num>
  <w:num w:numId="5">
    <w:abstractNumId w:val="14"/>
  </w:num>
  <w:num w:numId="6">
    <w:abstractNumId w:val="20"/>
  </w:num>
  <w:num w:numId="7">
    <w:abstractNumId w:val="11"/>
  </w:num>
  <w:num w:numId="8">
    <w:abstractNumId w:val="5"/>
  </w:num>
  <w:num w:numId="9">
    <w:abstractNumId w:val="1"/>
  </w:num>
  <w:num w:numId="10">
    <w:abstractNumId w:val="16"/>
  </w:num>
  <w:num w:numId="11">
    <w:abstractNumId w:val="15"/>
  </w:num>
  <w:num w:numId="12">
    <w:abstractNumId w:val="17"/>
  </w:num>
  <w:num w:numId="13">
    <w:abstractNumId w:val="8"/>
  </w:num>
  <w:num w:numId="14">
    <w:abstractNumId w:val="19"/>
  </w:num>
  <w:num w:numId="15">
    <w:abstractNumId w:val="24"/>
  </w:num>
  <w:num w:numId="16">
    <w:abstractNumId w:val="2"/>
  </w:num>
  <w:num w:numId="17">
    <w:abstractNumId w:val="4"/>
  </w:num>
  <w:num w:numId="18">
    <w:abstractNumId w:val="18"/>
  </w:num>
  <w:num w:numId="19">
    <w:abstractNumId w:val="12"/>
  </w:num>
  <w:num w:numId="20">
    <w:abstractNumId w:val="7"/>
  </w:num>
  <w:num w:numId="21">
    <w:abstractNumId w:val="21"/>
  </w:num>
  <w:num w:numId="22">
    <w:abstractNumId w:val="0"/>
  </w:num>
  <w:num w:numId="23">
    <w:abstractNumId w:val="6"/>
  </w:num>
  <w:num w:numId="24">
    <w:abstractNumId w:val="13"/>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mar BENCHEKROUN">
    <w15:presenceInfo w15:providerId="AD" w15:userId="S-1-5-21-2348352406-2030219494-3382621515-9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FB1"/>
    <w:rsid w:val="00002A95"/>
    <w:rsid w:val="000077D5"/>
    <w:rsid w:val="0001004D"/>
    <w:rsid w:val="00010ADC"/>
    <w:rsid w:val="0001258E"/>
    <w:rsid w:val="00015F2C"/>
    <w:rsid w:val="0001634E"/>
    <w:rsid w:val="000177F9"/>
    <w:rsid w:val="000213F6"/>
    <w:rsid w:val="00022435"/>
    <w:rsid w:val="0002490A"/>
    <w:rsid w:val="000256C7"/>
    <w:rsid w:val="00031709"/>
    <w:rsid w:val="00032A61"/>
    <w:rsid w:val="00034969"/>
    <w:rsid w:val="00040548"/>
    <w:rsid w:val="000428D9"/>
    <w:rsid w:val="000432B7"/>
    <w:rsid w:val="00044554"/>
    <w:rsid w:val="000450B3"/>
    <w:rsid w:val="000460BF"/>
    <w:rsid w:val="000554F0"/>
    <w:rsid w:val="00061218"/>
    <w:rsid w:val="00061EE3"/>
    <w:rsid w:val="00065386"/>
    <w:rsid w:val="00070DB3"/>
    <w:rsid w:val="0007145D"/>
    <w:rsid w:val="00072E5B"/>
    <w:rsid w:val="000747F9"/>
    <w:rsid w:val="00083405"/>
    <w:rsid w:val="00084060"/>
    <w:rsid w:val="00085F1B"/>
    <w:rsid w:val="000904E6"/>
    <w:rsid w:val="0009090F"/>
    <w:rsid w:val="00093230"/>
    <w:rsid w:val="000938C5"/>
    <w:rsid w:val="00093F3E"/>
    <w:rsid w:val="00096F5D"/>
    <w:rsid w:val="000A07A1"/>
    <w:rsid w:val="000A0804"/>
    <w:rsid w:val="000A10A3"/>
    <w:rsid w:val="000A5A4A"/>
    <w:rsid w:val="000A6A8A"/>
    <w:rsid w:val="000A6C02"/>
    <w:rsid w:val="000B0C50"/>
    <w:rsid w:val="000B4C90"/>
    <w:rsid w:val="000B4EA5"/>
    <w:rsid w:val="000B5741"/>
    <w:rsid w:val="000B5845"/>
    <w:rsid w:val="000B7F90"/>
    <w:rsid w:val="000D2524"/>
    <w:rsid w:val="000D6749"/>
    <w:rsid w:val="000E1C75"/>
    <w:rsid w:val="000E273A"/>
    <w:rsid w:val="000E380C"/>
    <w:rsid w:val="000E5165"/>
    <w:rsid w:val="000E55E3"/>
    <w:rsid w:val="000E62D2"/>
    <w:rsid w:val="000E6909"/>
    <w:rsid w:val="000E7AFB"/>
    <w:rsid w:val="000F021B"/>
    <w:rsid w:val="001018DA"/>
    <w:rsid w:val="001060EC"/>
    <w:rsid w:val="001065E5"/>
    <w:rsid w:val="0011300A"/>
    <w:rsid w:val="00115671"/>
    <w:rsid w:val="00121C64"/>
    <w:rsid w:val="00122196"/>
    <w:rsid w:val="001233E7"/>
    <w:rsid w:val="00123F2C"/>
    <w:rsid w:val="0012415F"/>
    <w:rsid w:val="001243D5"/>
    <w:rsid w:val="00124F3F"/>
    <w:rsid w:val="0012531B"/>
    <w:rsid w:val="00125AFB"/>
    <w:rsid w:val="00125B9F"/>
    <w:rsid w:val="00130652"/>
    <w:rsid w:val="00134515"/>
    <w:rsid w:val="00137E25"/>
    <w:rsid w:val="00140824"/>
    <w:rsid w:val="001409FA"/>
    <w:rsid w:val="0014170E"/>
    <w:rsid w:val="001432C0"/>
    <w:rsid w:val="00143CC1"/>
    <w:rsid w:val="00143E17"/>
    <w:rsid w:val="00145001"/>
    <w:rsid w:val="0014550D"/>
    <w:rsid w:val="00147894"/>
    <w:rsid w:val="00151DDD"/>
    <w:rsid w:val="00152633"/>
    <w:rsid w:val="00154C9C"/>
    <w:rsid w:val="001552D5"/>
    <w:rsid w:val="00156B5A"/>
    <w:rsid w:val="001608E7"/>
    <w:rsid w:val="0016139A"/>
    <w:rsid w:val="00170807"/>
    <w:rsid w:val="00171428"/>
    <w:rsid w:val="00173FD2"/>
    <w:rsid w:val="00174A69"/>
    <w:rsid w:val="001757C3"/>
    <w:rsid w:val="00177511"/>
    <w:rsid w:val="00182001"/>
    <w:rsid w:val="00186193"/>
    <w:rsid w:val="0018687D"/>
    <w:rsid w:val="00186AB9"/>
    <w:rsid w:val="00187E36"/>
    <w:rsid w:val="00193238"/>
    <w:rsid w:val="0019659E"/>
    <w:rsid w:val="001A04F3"/>
    <w:rsid w:val="001A0832"/>
    <w:rsid w:val="001A0A4F"/>
    <w:rsid w:val="001A6434"/>
    <w:rsid w:val="001B0577"/>
    <w:rsid w:val="001B48CA"/>
    <w:rsid w:val="001B58D6"/>
    <w:rsid w:val="001B6006"/>
    <w:rsid w:val="001B7939"/>
    <w:rsid w:val="001C0981"/>
    <w:rsid w:val="001C11F9"/>
    <w:rsid w:val="001C3C8F"/>
    <w:rsid w:val="001C613D"/>
    <w:rsid w:val="001D2CF8"/>
    <w:rsid w:val="001D3D80"/>
    <w:rsid w:val="001D7941"/>
    <w:rsid w:val="001E40AE"/>
    <w:rsid w:val="001E61F2"/>
    <w:rsid w:val="001E72E0"/>
    <w:rsid w:val="001E7BBC"/>
    <w:rsid w:val="001F2A1F"/>
    <w:rsid w:val="001F5291"/>
    <w:rsid w:val="001F62D9"/>
    <w:rsid w:val="002021C0"/>
    <w:rsid w:val="00207977"/>
    <w:rsid w:val="00210AB6"/>
    <w:rsid w:val="00213355"/>
    <w:rsid w:val="00214A2B"/>
    <w:rsid w:val="00215E7D"/>
    <w:rsid w:val="002214A9"/>
    <w:rsid w:val="002216A6"/>
    <w:rsid w:val="00222F9A"/>
    <w:rsid w:val="002231D3"/>
    <w:rsid w:val="00223C81"/>
    <w:rsid w:val="00225EC3"/>
    <w:rsid w:val="00230434"/>
    <w:rsid w:val="00231858"/>
    <w:rsid w:val="00233CFB"/>
    <w:rsid w:val="00234D0D"/>
    <w:rsid w:val="00236A0A"/>
    <w:rsid w:val="002400B8"/>
    <w:rsid w:val="002408A8"/>
    <w:rsid w:val="00244ECD"/>
    <w:rsid w:val="00247731"/>
    <w:rsid w:val="00256AC4"/>
    <w:rsid w:val="00256FA1"/>
    <w:rsid w:val="00257482"/>
    <w:rsid w:val="0026269A"/>
    <w:rsid w:val="00262955"/>
    <w:rsid w:val="0026359E"/>
    <w:rsid w:val="00275CF6"/>
    <w:rsid w:val="002851D1"/>
    <w:rsid w:val="002873CC"/>
    <w:rsid w:val="002A0C15"/>
    <w:rsid w:val="002A0EEF"/>
    <w:rsid w:val="002A1B8F"/>
    <w:rsid w:val="002A7A9A"/>
    <w:rsid w:val="002B206B"/>
    <w:rsid w:val="002B558E"/>
    <w:rsid w:val="002B6E82"/>
    <w:rsid w:val="002C059F"/>
    <w:rsid w:val="002C7920"/>
    <w:rsid w:val="002C7A86"/>
    <w:rsid w:val="002D1AFE"/>
    <w:rsid w:val="002D3B89"/>
    <w:rsid w:val="002E3566"/>
    <w:rsid w:val="002E3E5E"/>
    <w:rsid w:val="002E5CE1"/>
    <w:rsid w:val="002E62B8"/>
    <w:rsid w:val="002E7E6F"/>
    <w:rsid w:val="002F18D0"/>
    <w:rsid w:val="002F2142"/>
    <w:rsid w:val="002F31F5"/>
    <w:rsid w:val="002F6DF5"/>
    <w:rsid w:val="00303B3C"/>
    <w:rsid w:val="00306420"/>
    <w:rsid w:val="00306BC7"/>
    <w:rsid w:val="0030782E"/>
    <w:rsid w:val="00307B35"/>
    <w:rsid w:val="00307CA5"/>
    <w:rsid w:val="00317FEF"/>
    <w:rsid w:val="00320E41"/>
    <w:rsid w:val="00323757"/>
    <w:rsid w:val="00324E25"/>
    <w:rsid w:val="00330957"/>
    <w:rsid w:val="00333F94"/>
    <w:rsid w:val="00335698"/>
    <w:rsid w:val="00336430"/>
    <w:rsid w:val="003400F4"/>
    <w:rsid w:val="00341E62"/>
    <w:rsid w:val="003432D5"/>
    <w:rsid w:val="0034342B"/>
    <w:rsid w:val="00343A29"/>
    <w:rsid w:val="00351F75"/>
    <w:rsid w:val="00353453"/>
    <w:rsid w:val="00354CFE"/>
    <w:rsid w:val="00355A4A"/>
    <w:rsid w:val="00360782"/>
    <w:rsid w:val="00360850"/>
    <w:rsid w:val="00362C36"/>
    <w:rsid w:val="00364AB9"/>
    <w:rsid w:val="0036777C"/>
    <w:rsid w:val="00372CDA"/>
    <w:rsid w:val="00376352"/>
    <w:rsid w:val="00376E05"/>
    <w:rsid w:val="003817A6"/>
    <w:rsid w:val="0038352D"/>
    <w:rsid w:val="003838E1"/>
    <w:rsid w:val="00384B41"/>
    <w:rsid w:val="00390C18"/>
    <w:rsid w:val="003942AB"/>
    <w:rsid w:val="00395A3F"/>
    <w:rsid w:val="00396EBA"/>
    <w:rsid w:val="003A218E"/>
    <w:rsid w:val="003A4BD2"/>
    <w:rsid w:val="003A68A8"/>
    <w:rsid w:val="003B0437"/>
    <w:rsid w:val="003B23D8"/>
    <w:rsid w:val="003B2BEF"/>
    <w:rsid w:val="003B3CF2"/>
    <w:rsid w:val="003B3F35"/>
    <w:rsid w:val="003B6203"/>
    <w:rsid w:val="003B716C"/>
    <w:rsid w:val="003C4E31"/>
    <w:rsid w:val="003C6D49"/>
    <w:rsid w:val="003C6DA9"/>
    <w:rsid w:val="003D6E2B"/>
    <w:rsid w:val="003E23F8"/>
    <w:rsid w:val="003E55D5"/>
    <w:rsid w:val="003E5FB1"/>
    <w:rsid w:val="003E6D8C"/>
    <w:rsid w:val="003E727D"/>
    <w:rsid w:val="003F317C"/>
    <w:rsid w:val="003F79FB"/>
    <w:rsid w:val="003F7CF2"/>
    <w:rsid w:val="00404DF2"/>
    <w:rsid w:val="00414E9E"/>
    <w:rsid w:val="00416577"/>
    <w:rsid w:val="00416597"/>
    <w:rsid w:val="0041661C"/>
    <w:rsid w:val="0041671F"/>
    <w:rsid w:val="00422C41"/>
    <w:rsid w:val="00423443"/>
    <w:rsid w:val="004301DC"/>
    <w:rsid w:val="004314EC"/>
    <w:rsid w:val="00431885"/>
    <w:rsid w:val="004327E9"/>
    <w:rsid w:val="00433391"/>
    <w:rsid w:val="00435162"/>
    <w:rsid w:val="00442F79"/>
    <w:rsid w:val="00444303"/>
    <w:rsid w:val="00444A78"/>
    <w:rsid w:val="00445CBB"/>
    <w:rsid w:val="0045085B"/>
    <w:rsid w:val="00450B7B"/>
    <w:rsid w:val="00450BC0"/>
    <w:rsid w:val="0045218A"/>
    <w:rsid w:val="0045409D"/>
    <w:rsid w:val="00454235"/>
    <w:rsid w:val="0045466B"/>
    <w:rsid w:val="00457722"/>
    <w:rsid w:val="004611D6"/>
    <w:rsid w:val="00463847"/>
    <w:rsid w:val="0046452F"/>
    <w:rsid w:val="004761E7"/>
    <w:rsid w:val="0048286B"/>
    <w:rsid w:val="0048366E"/>
    <w:rsid w:val="0049104C"/>
    <w:rsid w:val="004926D0"/>
    <w:rsid w:val="0049550E"/>
    <w:rsid w:val="004958C2"/>
    <w:rsid w:val="00497594"/>
    <w:rsid w:val="004A3687"/>
    <w:rsid w:val="004A42AA"/>
    <w:rsid w:val="004A64D4"/>
    <w:rsid w:val="004B1B24"/>
    <w:rsid w:val="004B515C"/>
    <w:rsid w:val="004B6479"/>
    <w:rsid w:val="004C0189"/>
    <w:rsid w:val="004C10D9"/>
    <w:rsid w:val="004C19D3"/>
    <w:rsid w:val="004C2DB3"/>
    <w:rsid w:val="004C33E8"/>
    <w:rsid w:val="004D286F"/>
    <w:rsid w:val="004D72B8"/>
    <w:rsid w:val="004E00A1"/>
    <w:rsid w:val="004E4E3B"/>
    <w:rsid w:val="004E7828"/>
    <w:rsid w:val="004E7BDB"/>
    <w:rsid w:val="004F08BA"/>
    <w:rsid w:val="004F368D"/>
    <w:rsid w:val="004F47E0"/>
    <w:rsid w:val="005038F5"/>
    <w:rsid w:val="0050652F"/>
    <w:rsid w:val="0051118F"/>
    <w:rsid w:val="00512063"/>
    <w:rsid w:val="005135F8"/>
    <w:rsid w:val="00520245"/>
    <w:rsid w:val="0052267E"/>
    <w:rsid w:val="00522704"/>
    <w:rsid w:val="00522ABF"/>
    <w:rsid w:val="0052670B"/>
    <w:rsid w:val="00526EE5"/>
    <w:rsid w:val="00530136"/>
    <w:rsid w:val="0053491D"/>
    <w:rsid w:val="00535DFB"/>
    <w:rsid w:val="00543272"/>
    <w:rsid w:val="005437F8"/>
    <w:rsid w:val="00543AE5"/>
    <w:rsid w:val="00545FF9"/>
    <w:rsid w:val="00547186"/>
    <w:rsid w:val="00547E2D"/>
    <w:rsid w:val="005524D6"/>
    <w:rsid w:val="00552835"/>
    <w:rsid w:val="00553A55"/>
    <w:rsid w:val="00553FB7"/>
    <w:rsid w:val="005543A5"/>
    <w:rsid w:val="005552FD"/>
    <w:rsid w:val="00555885"/>
    <w:rsid w:val="0055602C"/>
    <w:rsid w:val="00561766"/>
    <w:rsid w:val="00562BD9"/>
    <w:rsid w:val="00567DE7"/>
    <w:rsid w:val="00572F47"/>
    <w:rsid w:val="00575518"/>
    <w:rsid w:val="00575970"/>
    <w:rsid w:val="00577170"/>
    <w:rsid w:val="00580A70"/>
    <w:rsid w:val="00580C20"/>
    <w:rsid w:val="00582CCE"/>
    <w:rsid w:val="00585599"/>
    <w:rsid w:val="005857CA"/>
    <w:rsid w:val="00593B02"/>
    <w:rsid w:val="00597D06"/>
    <w:rsid w:val="00597DD9"/>
    <w:rsid w:val="005A21EF"/>
    <w:rsid w:val="005A43CB"/>
    <w:rsid w:val="005A6A7B"/>
    <w:rsid w:val="005B0710"/>
    <w:rsid w:val="005B6C5B"/>
    <w:rsid w:val="005B747C"/>
    <w:rsid w:val="005C5C1E"/>
    <w:rsid w:val="005C622F"/>
    <w:rsid w:val="005C7640"/>
    <w:rsid w:val="005D1E53"/>
    <w:rsid w:val="005D79AF"/>
    <w:rsid w:val="005D7AEC"/>
    <w:rsid w:val="005E3100"/>
    <w:rsid w:val="005E3F55"/>
    <w:rsid w:val="005F139C"/>
    <w:rsid w:val="005F1D22"/>
    <w:rsid w:val="005F36D6"/>
    <w:rsid w:val="005F37B6"/>
    <w:rsid w:val="005F5BAF"/>
    <w:rsid w:val="006023EA"/>
    <w:rsid w:val="00602FAA"/>
    <w:rsid w:val="00606E38"/>
    <w:rsid w:val="00610A03"/>
    <w:rsid w:val="00612D9B"/>
    <w:rsid w:val="00617962"/>
    <w:rsid w:val="00621B96"/>
    <w:rsid w:val="00621F9C"/>
    <w:rsid w:val="00622563"/>
    <w:rsid w:val="00622725"/>
    <w:rsid w:val="006237FE"/>
    <w:rsid w:val="00623AB7"/>
    <w:rsid w:val="00623D04"/>
    <w:rsid w:val="00627AA8"/>
    <w:rsid w:val="00631625"/>
    <w:rsid w:val="0063391B"/>
    <w:rsid w:val="006346C9"/>
    <w:rsid w:val="00637D25"/>
    <w:rsid w:val="00641777"/>
    <w:rsid w:val="006417A9"/>
    <w:rsid w:val="00642BF5"/>
    <w:rsid w:val="00647350"/>
    <w:rsid w:val="006505B8"/>
    <w:rsid w:val="006521DA"/>
    <w:rsid w:val="00652D28"/>
    <w:rsid w:val="00654A6A"/>
    <w:rsid w:val="00657488"/>
    <w:rsid w:val="006600F9"/>
    <w:rsid w:val="00665056"/>
    <w:rsid w:val="006664EE"/>
    <w:rsid w:val="00666E45"/>
    <w:rsid w:val="00667E4E"/>
    <w:rsid w:val="00675E29"/>
    <w:rsid w:val="00680CB5"/>
    <w:rsid w:val="00686E94"/>
    <w:rsid w:val="00692A2B"/>
    <w:rsid w:val="00693144"/>
    <w:rsid w:val="00695CA2"/>
    <w:rsid w:val="0069712E"/>
    <w:rsid w:val="006A0054"/>
    <w:rsid w:val="006A3125"/>
    <w:rsid w:val="006A5FEA"/>
    <w:rsid w:val="006B0246"/>
    <w:rsid w:val="006B18FE"/>
    <w:rsid w:val="006B6406"/>
    <w:rsid w:val="006B6958"/>
    <w:rsid w:val="006B7E56"/>
    <w:rsid w:val="006C1A86"/>
    <w:rsid w:val="006C25E3"/>
    <w:rsid w:val="006C3713"/>
    <w:rsid w:val="006C6188"/>
    <w:rsid w:val="006C6D1B"/>
    <w:rsid w:val="006C7B22"/>
    <w:rsid w:val="006D012E"/>
    <w:rsid w:val="006D032E"/>
    <w:rsid w:val="006D4329"/>
    <w:rsid w:val="006D432C"/>
    <w:rsid w:val="006D7504"/>
    <w:rsid w:val="006E024B"/>
    <w:rsid w:val="006E7E08"/>
    <w:rsid w:val="006F1866"/>
    <w:rsid w:val="006F50B7"/>
    <w:rsid w:val="00700071"/>
    <w:rsid w:val="00700261"/>
    <w:rsid w:val="007015A5"/>
    <w:rsid w:val="00702D06"/>
    <w:rsid w:val="00711824"/>
    <w:rsid w:val="0072040F"/>
    <w:rsid w:val="00730EDE"/>
    <w:rsid w:val="00731584"/>
    <w:rsid w:val="00734B27"/>
    <w:rsid w:val="00740335"/>
    <w:rsid w:val="00742360"/>
    <w:rsid w:val="00744533"/>
    <w:rsid w:val="007547A3"/>
    <w:rsid w:val="00756D00"/>
    <w:rsid w:val="007638C0"/>
    <w:rsid w:val="0076582D"/>
    <w:rsid w:val="00772AE7"/>
    <w:rsid w:val="007732FC"/>
    <w:rsid w:val="00773965"/>
    <w:rsid w:val="007770E6"/>
    <w:rsid w:val="0078015A"/>
    <w:rsid w:val="00780E21"/>
    <w:rsid w:val="007830FF"/>
    <w:rsid w:val="00784F40"/>
    <w:rsid w:val="00785315"/>
    <w:rsid w:val="00786CFC"/>
    <w:rsid w:val="007936A7"/>
    <w:rsid w:val="00793B98"/>
    <w:rsid w:val="007A1B11"/>
    <w:rsid w:val="007A22C1"/>
    <w:rsid w:val="007A513D"/>
    <w:rsid w:val="007A5904"/>
    <w:rsid w:val="007A6575"/>
    <w:rsid w:val="007A729D"/>
    <w:rsid w:val="007B52D8"/>
    <w:rsid w:val="007B64B2"/>
    <w:rsid w:val="007B744E"/>
    <w:rsid w:val="007B7BB1"/>
    <w:rsid w:val="007C24AA"/>
    <w:rsid w:val="007C311A"/>
    <w:rsid w:val="007C3215"/>
    <w:rsid w:val="007C4F75"/>
    <w:rsid w:val="007D6113"/>
    <w:rsid w:val="007D79B3"/>
    <w:rsid w:val="007E430D"/>
    <w:rsid w:val="007E6577"/>
    <w:rsid w:val="007F041B"/>
    <w:rsid w:val="007F2BF7"/>
    <w:rsid w:val="007F2DB8"/>
    <w:rsid w:val="007F37EC"/>
    <w:rsid w:val="007F40E9"/>
    <w:rsid w:val="007F7360"/>
    <w:rsid w:val="008005CC"/>
    <w:rsid w:val="00800DEE"/>
    <w:rsid w:val="00803907"/>
    <w:rsid w:val="00803F8C"/>
    <w:rsid w:val="00804CE8"/>
    <w:rsid w:val="00804E1C"/>
    <w:rsid w:val="00811EE6"/>
    <w:rsid w:val="0081268E"/>
    <w:rsid w:val="00816A91"/>
    <w:rsid w:val="00817079"/>
    <w:rsid w:val="008205ED"/>
    <w:rsid w:val="008207C7"/>
    <w:rsid w:val="00821674"/>
    <w:rsid w:val="008217DE"/>
    <w:rsid w:val="00822D3D"/>
    <w:rsid w:val="00825E23"/>
    <w:rsid w:val="00826956"/>
    <w:rsid w:val="0082710B"/>
    <w:rsid w:val="008322A2"/>
    <w:rsid w:val="008324B4"/>
    <w:rsid w:val="0083260F"/>
    <w:rsid w:val="008338BF"/>
    <w:rsid w:val="00834D8F"/>
    <w:rsid w:val="008411FC"/>
    <w:rsid w:val="00841C0A"/>
    <w:rsid w:val="00850017"/>
    <w:rsid w:val="0085107D"/>
    <w:rsid w:val="008548F6"/>
    <w:rsid w:val="00861295"/>
    <w:rsid w:val="00861CA0"/>
    <w:rsid w:val="00864E55"/>
    <w:rsid w:val="00866DBE"/>
    <w:rsid w:val="008673B8"/>
    <w:rsid w:val="008708F1"/>
    <w:rsid w:val="0087286A"/>
    <w:rsid w:val="00876332"/>
    <w:rsid w:val="00877B29"/>
    <w:rsid w:val="00882487"/>
    <w:rsid w:val="0088316E"/>
    <w:rsid w:val="00884145"/>
    <w:rsid w:val="008864DF"/>
    <w:rsid w:val="00886EE8"/>
    <w:rsid w:val="008915CB"/>
    <w:rsid w:val="008921D8"/>
    <w:rsid w:val="00893D7D"/>
    <w:rsid w:val="00893E08"/>
    <w:rsid w:val="008A3455"/>
    <w:rsid w:val="008A5F7F"/>
    <w:rsid w:val="008B1AE2"/>
    <w:rsid w:val="008B1FD8"/>
    <w:rsid w:val="008C5EDE"/>
    <w:rsid w:val="008C7C1D"/>
    <w:rsid w:val="008D07C8"/>
    <w:rsid w:val="008D364E"/>
    <w:rsid w:val="008D3F54"/>
    <w:rsid w:val="008D4F14"/>
    <w:rsid w:val="008E2191"/>
    <w:rsid w:val="008E425F"/>
    <w:rsid w:val="008E6477"/>
    <w:rsid w:val="008E71B8"/>
    <w:rsid w:val="008F0A7D"/>
    <w:rsid w:val="008F1FE3"/>
    <w:rsid w:val="008F42C8"/>
    <w:rsid w:val="008F4548"/>
    <w:rsid w:val="008F7EA8"/>
    <w:rsid w:val="009015C6"/>
    <w:rsid w:val="00902F6A"/>
    <w:rsid w:val="0090577B"/>
    <w:rsid w:val="00905A5C"/>
    <w:rsid w:val="00905C35"/>
    <w:rsid w:val="00905DC0"/>
    <w:rsid w:val="00910D18"/>
    <w:rsid w:val="0091185D"/>
    <w:rsid w:val="0091238A"/>
    <w:rsid w:val="00914EC1"/>
    <w:rsid w:val="00917CEA"/>
    <w:rsid w:val="00920C12"/>
    <w:rsid w:val="009244DF"/>
    <w:rsid w:val="009323B4"/>
    <w:rsid w:val="009348F8"/>
    <w:rsid w:val="00941876"/>
    <w:rsid w:val="00945E4E"/>
    <w:rsid w:val="00947B0D"/>
    <w:rsid w:val="00951F21"/>
    <w:rsid w:val="00954CEA"/>
    <w:rsid w:val="009562D2"/>
    <w:rsid w:val="00961130"/>
    <w:rsid w:val="009621BB"/>
    <w:rsid w:val="009631F0"/>
    <w:rsid w:val="00965A79"/>
    <w:rsid w:val="00967FF7"/>
    <w:rsid w:val="00970874"/>
    <w:rsid w:val="0097542D"/>
    <w:rsid w:val="00977E90"/>
    <w:rsid w:val="00982161"/>
    <w:rsid w:val="00984E4E"/>
    <w:rsid w:val="009855F5"/>
    <w:rsid w:val="00985829"/>
    <w:rsid w:val="00985D91"/>
    <w:rsid w:val="00987AB5"/>
    <w:rsid w:val="00987FB1"/>
    <w:rsid w:val="009A2F64"/>
    <w:rsid w:val="009A60A7"/>
    <w:rsid w:val="009A6B2B"/>
    <w:rsid w:val="009B759F"/>
    <w:rsid w:val="009C1FE4"/>
    <w:rsid w:val="009C22E4"/>
    <w:rsid w:val="009C5C19"/>
    <w:rsid w:val="009D032E"/>
    <w:rsid w:val="009D1F95"/>
    <w:rsid w:val="009D2AD1"/>
    <w:rsid w:val="009D4609"/>
    <w:rsid w:val="009D4CE5"/>
    <w:rsid w:val="009D5B77"/>
    <w:rsid w:val="009E454B"/>
    <w:rsid w:val="009E4FAC"/>
    <w:rsid w:val="009E6C6B"/>
    <w:rsid w:val="009F13FF"/>
    <w:rsid w:val="009F7F81"/>
    <w:rsid w:val="00A054B7"/>
    <w:rsid w:val="00A1039F"/>
    <w:rsid w:val="00A11561"/>
    <w:rsid w:val="00A11D86"/>
    <w:rsid w:val="00A14BBC"/>
    <w:rsid w:val="00A16960"/>
    <w:rsid w:val="00A20367"/>
    <w:rsid w:val="00A257E7"/>
    <w:rsid w:val="00A27D5A"/>
    <w:rsid w:val="00A27F44"/>
    <w:rsid w:val="00A40AF0"/>
    <w:rsid w:val="00A427D2"/>
    <w:rsid w:val="00A460D0"/>
    <w:rsid w:val="00A54F22"/>
    <w:rsid w:val="00A56E34"/>
    <w:rsid w:val="00A575AC"/>
    <w:rsid w:val="00A61DFF"/>
    <w:rsid w:val="00A63527"/>
    <w:rsid w:val="00A64765"/>
    <w:rsid w:val="00A64A65"/>
    <w:rsid w:val="00A66B9B"/>
    <w:rsid w:val="00A6791B"/>
    <w:rsid w:val="00A70CA3"/>
    <w:rsid w:val="00A771BD"/>
    <w:rsid w:val="00A808FF"/>
    <w:rsid w:val="00A82B27"/>
    <w:rsid w:val="00A82F0F"/>
    <w:rsid w:val="00A958C7"/>
    <w:rsid w:val="00A96A19"/>
    <w:rsid w:val="00AA11CF"/>
    <w:rsid w:val="00AA18F3"/>
    <w:rsid w:val="00AA3EF7"/>
    <w:rsid w:val="00AA474E"/>
    <w:rsid w:val="00AA50CB"/>
    <w:rsid w:val="00AB0FDB"/>
    <w:rsid w:val="00AB1C87"/>
    <w:rsid w:val="00AB6A6C"/>
    <w:rsid w:val="00AC13B2"/>
    <w:rsid w:val="00AC6FB3"/>
    <w:rsid w:val="00AD0525"/>
    <w:rsid w:val="00AD359C"/>
    <w:rsid w:val="00AD71C6"/>
    <w:rsid w:val="00AD7D3B"/>
    <w:rsid w:val="00AE756E"/>
    <w:rsid w:val="00AF538C"/>
    <w:rsid w:val="00AF58B1"/>
    <w:rsid w:val="00AF6430"/>
    <w:rsid w:val="00AF7220"/>
    <w:rsid w:val="00AF7D96"/>
    <w:rsid w:val="00B0047E"/>
    <w:rsid w:val="00B07B2A"/>
    <w:rsid w:val="00B11D5F"/>
    <w:rsid w:val="00B12C52"/>
    <w:rsid w:val="00B13182"/>
    <w:rsid w:val="00B14393"/>
    <w:rsid w:val="00B14F18"/>
    <w:rsid w:val="00B1670B"/>
    <w:rsid w:val="00B17D99"/>
    <w:rsid w:val="00B204A5"/>
    <w:rsid w:val="00B216CC"/>
    <w:rsid w:val="00B21FCE"/>
    <w:rsid w:val="00B2250E"/>
    <w:rsid w:val="00B227D0"/>
    <w:rsid w:val="00B249CB"/>
    <w:rsid w:val="00B25924"/>
    <w:rsid w:val="00B26904"/>
    <w:rsid w:val="00B348BA"/>
    <w:rsid w:val="00B40774"/>
    <w:rsid w:val="00B44026"/>
    <w:rsid w:val="00B441FF"/>
    <w:rsid w:val="00B47812"/>
    <w:rsid w:val="00B53E23"/>
    <w:rsid w:val="00B54F94"/>
    <w:rsid w:val="00B55430"/>
    <w:rsid w:val="00B55ECF"/>
    <w:rsid w:val="00B60E61"/>
    <w:rsid w:val="00B62978"/>
    <w:rsid w:val="00B647FF"/>
    <w:rsid w:val="00B708AC"/>
    <w:rsid w:val="00B72310"/>
    <w:rsid w:val="00B75005"/>
    <w:rsid w:val="00B758B9"/>
    <w:rsid w:val="00B75A33"/>
    <w:rsid w:val="00B768DB"/>
    <w:rsid w:val="00B90C17"/>
    <w:rsid w:val="00B91AAB"/>
    <w:rsid w:val="00B96EC0"/>
    <w:rsid w:val="00BA09C8"/>
    <w:rsid w:val="00BA0BAF"/>
    <w:rsid w:val="00BA0F38"/>
    <w:rsid w:val="00BA20A8"/>
    <w:rsid w:val="00BA51FA"/>
    <w:rsid w:val="00BA55AA"/>
    <w:rsid w:val="00BB1C20"/>
    <w:rsid w:val="00BB2629"/>
    <w:rsid w:val="00BB316A"/>
    <w:rsid w:val="00BB40F9"/>
    <w:rsid w:val="00BC0933"/>
    <w:rsid w:val="00BC3B2F"/>
    <w:rsid w:val="00BC421F"/>
    <w:rsid w:val="00BD3070"/>
    <w:rsid w:val="00BD4D56"/>
    <w:rsid w:val="00BD5B4F"/>
    <w:rsid w:val="00BD761E"/>
    <w:rsid w:val="00BD7CC5"/>
    <w:rsid w:val="00BE21DE"/>
    <w:rsid w:val="00BE4C37"/>
    <w:rsid w:val="00BE5EBD"/>
    <w:rsid w:val="00BE5ECE"/>
    <w:rsid w:val="00BE682F"/>
    <w:rsid w:val="00BE7D73"/>
    <w:rsid w:val="00C02586"/>
    <w:rsid w:val="00C02AD2"/>
    <w:rsid w:val="00C03A69"/>
    <w:rsid w:val="00C0584D"/>
    <w:rsid w:val="00C05FD2"/>
    <w:rsid w:val="00C11086"/>
    <w:rsid w:val="00C12484"/>
    <w:rsid w:val="00C133F5"/>
    <w:rsid w:val="00C1450D"/>
    <w:rsid w:val="00C2607B"/>
    <w:rsid w:val="00C32983"/>
    <w:rsid w:val="00C35679"/>
    <w:rsid w:val="00C36387"/>
    <w:rsid w:val="00C37128"/>
    <w:rsid w:val="00C37169"/>
    <w:rsid w:val="00C43000"/>
    <w:rsid w:val="00C4379D"/>
    <w:rsid w:val="00C43D19"/>
    <w:rsid w:val="00C46D7A"/>
    <w:rsid w:val="00C50A60"/>
    <w:rsid w:val="00C51B69"/>
    <w:rsid w:val="00C52F09"/>
    <w:rsid w:val="00C5682C"/>
    <w:rsid w:val="00C60E99"/>
    <w:rsid w:val="00C70FC5"/>
    <w:rsid w:val="00C71451"/>
    <w:rsid w:val="00C717FD"/>
    <w:rsid w:val="00C72B84"/>
    <w:rsid w:val="00C72FC0"/>
    <w:rsid w:val="00C733B6"/>
    <w:rsid w:val="00C752EB"/>
    <w:rsid w:val="00C7639B"/>
    <w:rsid w:val="00C772E6"/>
    <w:rsid w:val="00C8018F"/>
    <w:rsid w:val="00C8050B"/>
    <w:rsid w:val="00C81C7E"/>
    <w:rsid w:val="00C84108"/>
    <w:rsid w:val="00C92183"/>
    <w:rsid w:val="00C9225E"/>
    <w:rsid w:val="00C96085"/>
    <w:rsid w:val="00CA1581"/>
    <w:rsid w:val="00CA3593"/>
    <w:rsid w:val="00CA6C3D"/>
    <w:rsid w:val="00CA7975"/>
    <w:rsid w:val="00CB0D2D"/>
    <w:rsid w:val="00CB3C7D"/>
    <w:rsid w:val="00CB56D3"/>
    <w:rsid w:val="00CB6AD1"/>
    <w:rsid w:val="00CB700A"/>
    <w:rsid w:val="00CC1146"/>
    <w:rsid w:val="00CC3986"/>
    <w:rsid w:val="00CC5C07"/>
    <w:rsid w:val="00CD164C"/>
    <w:rsid w:val="00CD3152"/>
    <w:rsid w:val="00CD6689"/>
    <w:rsid w:val="00CD6A24"/>
    <w:rsid w:val="00CD733F"/>
    <w:rsid w:val="00CE637C"/>
    <w:rsid w:val="00CE7A3B"/>
    <w:rsid w:val="00CF390F"/>
    <w:rsid w:val="00D0127B"/>
    <w:rsid w:val="00D02FF8"/>
    <w:rsid w:val="00D04E73"/>
    <w:rsid w:val="00D07EB2"/>
    <w:rsid w:val="00D158EC"/>
    <w:rsid w:val="00D213C8"/>
    <w:rsid w:val="00D2615A"/>
    <w:rsid w:val="00D331FE"/>
    <w:rsid w:val="00D34CD2"/>
    <w:rsid w:val="00D3757B"/>
    <w:rsid w:val="00D37DFB"/>
    <w:rsid w:val="00D40177"/>
    <w:rsid w:val="00D47C86"/>
    <w:rsid w:val="00D50CAD"/>
    <w:rsid w:val="00D51A04"/>
    <w:rsid w:val="00D534A7"/>
    <w:rsid w:val="00D55D2D"/>
    <w:rsid w:val="00D57784"/>
    <w:rsid w:val="00D73A62"/>
    <w:rsid w:val="00D745D1"/>
    <w:rsid w:val="00D7624F"/>
    <w:rsid w:val="00D772B5"/>
    <w:rsid w:val="00D8069F"/>
    <w:rsid w:val="00D825F0"/>
    <w:rsid w:val="00D85501"/>
    <w:rsid w:val="00D85E32"/>
    <w:rsid w:val="00D86A6C"/>
    <w:rsid w:val="00D90FFF"/>
    <w:rsid w:val="00D924FB"/>
    <w:rsid w:val="00DA09FF"/>
    <w:rsid w:val="00DA111B"/>
    <w:rsid w:val="00DA2BDD"/>
    <w:rsid w:val="00DA2E56"/>
    <w:rsid w:val="00DA5A20"/>
    <w:rsid w:val="00DA5EDE"/>
    <w:rsid w:val="00DA7CF2"/>
    <w:rsid w:val="00DA7E4B"/>
    <w:rsid w:val="00DB160B"/>
    <w:rsid w:val="00DB19D1"/>
    <w:rsid w:val="00DB1EC5"/>
    <w:rsid w:val="00DB2E65"/>
    <w:rsid w:val="00DB395A"/>
    <w:rsid w:val="00DB3D8D"/>
    <w:rsid w:val="00DC1168"/>
    <w:rsid w:val="00DC1938"/>
    <w:rsid w:val="00DC1E63"/>
    <w:rsid w:val="00DC39F7"/>
    <w:rsid w:val="00DC526A"/>
    <w:rsid w:val="00DC5567"/>
    <w:rsid w:val="00DC6CC9"/>
    <w:rsid w:val="00DC77B1"/>
    <w:rsid w:val="00DC7E21"/>
    <w:rsid w:val="00DC7F9C"/>
    <w:rsid w:val="00DD3C5A"/>
    <w:rsid w:val="00DD61C9"/>
    <w:rsid w:val="00DD7B69"/>
    <w:rsid w:val="00DE12B3"/>
    <w:rsid w:val="00DE22BF"/>
    <w:rsid w:val="00DE358D"/>
    <w:rsid w:val="00DE40DF"/>
    <w:rsid w:val="00DF4620"/>
    <w:rsid w:val="00DF56E5"/>
    <w:rsid w:val="00E009A6"/>
    <w:rsid w:val="00E0314A"/>
    <w:rsid w:val="00E0596A"/>
    <w:rsid w:val="00E070AE"/>
    <w:rsid w:val="00E07917"/>
    <w:rsid w:val="00E20954"/>
    <w:rsid w:val="00E2399B"/>
    <w:rsid w:val="00E24A82"/>
    <w:rsid w:val="00E253EE"/>
    <w:rsid w:val="00E30922"/>
    <w:rsid w:val="00E364DD"/>
    <w:rsid w:val="00E373A5"/>
    <w:rsid w:val="00E37484"/>
    <w:rsid w:val="00E37712"/>
    <w:rsid w:val="00E416F7"/>
    <w:rsid w:val="00E41AC7"/>
    <w:rsid w:val="00E43FFF"/>
    <w:rsid w:val="00E46367"/>
    <w:rsid w:val="00E47816"/>
    <w:rsid w:val="00E51846"/>
    <w:rsid w:val="00E60A16"/>
    <w:rsid w:val="00E6328D"/>
    <w:rsid w:val="00E632A1"/>
    <w:rsid w:val="00E65656"/>
    <w:rsid w:val="00E65B75"/>
    <w:rsid w:val="00E71255"/>
    <w:rsid w:val="00E75F63"/>
    <w:rsid w:val="00E8355A"/>
    <w:rsid w:val="00E86740"/>
    <w:rsid w:val="00E873EA"/>
    <w:rsid w:val="00E919FB"/>
    <w:rsid w:val="00E963DC"/>
    <w:rsid w:val="00E97EB5"/>
    <w:rsid w:val="00EA139F"/>
    <w:rsid w:val="00EA4B22"/>
    <w:rsid w:val="00EA54FF"/>
    <w:rsid w:val="00EA70D6"/>
    <w:rsid w:val="00EB1506"/>
    <w:rsid w:val="00EB17BC"/>
    <w:rsid w:val="00EB1A9D"/>
    <w:rsid w:val="00EB2259"/>
    <w:rsid w:val="00EC5F6A"/>
    <w:rsid w:val="00EC6534"/>
    <w:rsid w:val="00ED0409"/>
    <w:rsid w:val="00ED63BB"/>
    <w:rsid w:val="00ED73DF"/>
    <w:rsid w:val="00EE0949"/>
    <w:rsid w:val="00EE142C"/>
    <w:rsid w:val="00EE175E"/>
    <w:rsid w:val="00EE6226"/>
    <w:rsid w:val="00EE69C6"/>
    <w:rsid w:val="00EF174B"/>
    <w:rsid w:val="00EF21A0"/>
    <w:rsid w:val="00EF4B82"/>
    <w:rsid w:val="00F001CA"/>
    <w:rsid w:val="00F035C6"/>
    <w:rsid w:val="00F10381"/>
    <w:rsid w:val="00F11EB2"/>
    <w:rsid w:val="00F138D8"/>
    <w:rsid w:val="00F13B66"/>
    <w:rsid w:val="00F144C5"/>
    <w:rsid w:val="00F154D9"/>
    <w:rsid w:val="00F15867"/>
    <w:rsid w:val="00F15B09"/>
    <w:rsid w:val="00F216E4"/>
    <w:rsid w:val="00F23959"/>
    <w:rsid w:val="00F33F57"/>
    <w:rsid w:val="00F4030D"/>
    <w:rsid w:val="00F44742"/>
    <w:rsid w:val="00F4475D"/>
    <w:rsid w:val="00F466B8"/>
    <w:rsid w:val="00F4670B"/>
    <w:rsid w:val="00F5005F"/>
    <w:rsid w:val="00F535F4"/>
    <w:rsid w:val="00F54A4B"/>
    <w:rsid w:val="00F56873"/>
    <w:rsid w:val="00F629F9"/>
    <w:rsid w:val="00F6366F"/>
    <w:rsid w:val="00F638FC"/>
    <w:rsid w:val="00F703D8"/>
    <w:rsid w:val="00F72B06"/>
    <w:rsid w:val="00F73452"/>
    <w:rsid w:val="00F80A33"/>
    <w:rsid w:val="00F81DB2"/>
    <w:rsid w:val="00F834E4"/>
    <w:rsid w:val="00F8495D"/>
    <w:rsid w:val="00F84CD3"/>
    <w:rsid w:val="00F865FC"/>
    <w:rsid w:val="00F87065"/>
    <w:rsid w:val="00F91A34"/>
    <w:rsid w:val="00F94FE7"/>
    <w:rsid w:val="00F97F05"/>
    <w:rsid w:val="00FA1936"/>
    <w:rsid w:val="00FA2827"/>
    <w:rsid w:val="00FA5B8B"/>
    <w:rsid w:val="00FA6F51"/>
    <w:rsid w:val="00FB43C5"/>
    <w:rsid w:val="00FB471C"/>
    <w:rsid w:val="00FC3498"/>
    <w:rsid w:val="00FC573E"/>
    <w:rsid w:val="00FC6206"/>
    <w:rsid w:val="00FC69EE"/>
    <w:rsid w:val="00FD116A"/>
    <w:rsid w:val="00FD19C7"/>
    <w:rsid w:val="00FD1B62"/>
    <w:rsid w:val="00FD4B23"/>
    <w:rsid w:val="00FE2BDA"/>
    <w:rsid w:val="00FE4F06"/>
    <w:rsid w:val="00FE679C"/>
    <w:rsid w:val="00FE71F5"/>
    <w:rsid w:val="00FE7A11"/>
    <w:rsid w:val="00FF4EEA"/>
    <w:rsid w:val="00FF578A"/>
    <w:rsid w:val="00FF6B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C1A32"/>
  <w15:chartTrackingRefBased/>
  <w15:docId w15:val="{AE16F7AB-78B2-4BF3-BF85-B2E81CB14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5599"/>
    <w:rPr>
      <w:rFonts w:ascii="Times New Roman" w:hAnsi="Times New Roman"/>
      <w:sz w:val="24"/>
    </w:rPr>
  </w:style>
  <w:style w:type="paragraph" w:styleId="Titre1">
    <w:name w:val="heading 1"/>
    <w:basedOn w:val="Normal"/>
    <w:next w:val="Normal"/>
    <w:link w:val="Titre1Car"/>
    <w:uiPriority w:val="9"/>
    <w:qFormat/>
    <w:rsid w:val="002021C0"/>
    <w:pPr>
      <w:keepNext/>
      <w:keepLines/>
      <w:spacing w:before="240" w:after="0"/>
      <w:outlineLvl w:val="0"/>
    </w:pPr>
    <w:rPr>
      <w:rFonts w:ascii="Arial Black" w:eastAsiaTheme="majorEastAsia" w:hAnsi="Arial Black" w:cstheme="majorBidi"/>
      <w:b/>
      <w:color w:val="0070C0"/>
      <w:sz w:val="44"/>
      <w:szCs w:val="32"/>
    </w:rPr>
  </w:style>
  <w:style w:type="paragraph" w:styleId="Titre2">
    <w:name w:val="heading 2"/>
    <w:basedOn w:val="Normal"/>
    <w:next w:val="Normal"/>
    <w:link w:val="Titre2Car"/>
    <w:uiPriority w:val="9"/>
    <w:unhideWhenUsed/>
    <w:qFormat/>
    <w:rsid w:val="002231D3"/>
    <w:pPr>
      <w:keepNext/>
      <w:keepLines/>
      <w:spacing w:before="40" w:after="0"/>
      <w:outlineLvl w:val="1"/>
    </w:pPr>
    <w:rPr>
      <w:rFonts w:asciiTheme="majorHAnsi" w:eastAsiaTheme="majorEastAsia" w:hAnsiTheme="majorHAnsi" w:cstheme="majorBidi"/>
      <w:color w:val="0070C0"/>
      <w:sz w:val="26"/>
      <w:szCs w:val="26"/>
    </w:rPr>
  </w:style>
  <w:style w:type="paragraph" w:styleId="Titre3">
    <w:name w:val="heading 3"/>
    <w:basedOn w:val="Normal"/>
    <w:next w:val="Normal"/>
    <w:link w:val="Titre3Car"/>
    <w:uiPriority w:val="9"/>
    <w:unhideWhenUsed/>
    <w:qFormat/>
    <w:rsid w:val="002231D3"/>
    <w:pPr>
      <w:keepNext/>
      <w:keepLines/>
      <w:spacing w:before="40" w:after="0"/>
      <w:outlineLvl w:val="2"/>
    </w:pPr>
    <w:rPr>
      <w:rFonts w:asciiTheme="majorHAnsi" w:eastAsiaTheme="majorEastAsia" w:hAnsiTheme="majorHAnsi" w:cstheme="majorBidi"/>
      <w:color w:val="0070C0"/>
      <w:szCs w:val="24"/>
    </w:rPr>
  </w:style>
  <w:style w:type="paragraph" w:styleId="Titre4">
    <w:name w:val="heading 4"/>
    <w:basedOn w:val="Normal"/>
    <w:next w:val="Normal"/>
    <w:link w:val="Titre4Car"/>
    <w:uiPriority w:val="9"/>
    <w:unhideWhenUsed/>
    <w:qFormat/>
    <w:rsid w:val="00C124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2231D3"/>
    <w:pPr>
      <w:keepNext/>
      <w:keepLines/>
      <w:spacing w:before="40" w:after="0"/>
      <w:outlineLvl w:val="4"/>
    </w:pPr>
    <w:rPr>
      <w:rFonts w:asciiTheme="majorHAnsi" w:eastAsiaTheme="majorEastAsia" w:hAnsiTheme="majorHAnsi" w:cstheme="majorBid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021C0"/>
    <w:rPr>
      <w:rFonts w:ascii="Arial Black" w:eastAsiaTheme="majorEastAsia" w:hAnsi="Arial Black" w:cstheme="majorBidi"/>
      <w:b/>
      <w:color w:val="0070C0"/>
      <w:sz w:val="44"/>
      <w:szCs w:val="32"/>
    </w:rPr>
  </w:style>
  <w:style w:type="character" w:customStyle="1" w:styleId="Titre2Car">
    <w:name w:val="Titre 2 Car"/>
    <w:basedOn w:val="Policepardfaut"/>
    <w:link w:val="Titre2"/>
    <w:uiPriority w:val="9"/>
    <w:rsid w:val="002231D3"/>
    <w:rPr>
      <w:rFonts w:asciiTheme="majorHAnsi" w:eastAsiaTheme="majorEastAsia" w:hAnsiTheme="majorHAnsi" w:cstheme="majorBidi"/>
      <w:color w:val="0070C0"/>
      <w:sz w:val="26"/>
      <w:szCs w:val="26"/>
    </w:rPr>
  </w:style>
  <w:style w:type="character" w:customStyle="1" w:styleId="Titre3Car">
    <w:name w:val="Titre 3 Car"/>
    <w:basedOn w:val="Policepardfaut"/>
    <w:link w:val="Titre3"/>
    <w:uiPriority w:val="9"/>
    <w:rsid w:val="002231D3"/>
    <w:rPr>
      <w:rFonts w:asciiTheme="majorHAnsi" w:eastAsiaTheme="majorEastAsia" w:hAnsiTheme="majorHAnsi" w:cstheme="majorBidi"/>
      <w:color w:val="0070C0"/>
      <w:sz w:val="24"/>
      <w:szCs w:val="24"/>
    </w:rPr>
  </w:style>
  <w:style w:type="character" w:customStyle="1" w:styleId="Titre4Car">
    <w:name w:val="Titre 4 Car"/>
    <w:basedOn w:val="Policepardfaut"/>
    <w:link w:val="Titre4"/>
    <w:uiPriority w:val="9"/>
    <w:rsid w:val="00C12484"/>
    <w:rPr>
      <w:rFonts w:asciiTheme="majorHAnsi" w:eastAsiaTheme="majorEastAsia" w:hAnsiTheme="majorHAnsi" w:cstheme="majorBidi"/>
      <w:i/>
      <w:iCs/>
      <w:color w:val="2E74B5" w:themeColor="accent1" w:themeShade="BF"/>
    </w:rPr>
  </w:style>
  <w:style w:type="paragraph" w:styleId="Lgende">
    <w:name w:val="caption"/>
    <w:basedOn w:val="Normal"/>
    <w:next w:val="Normal"/>
    <w:uiPriority w:val="35"/>
    <w:unhideWhenUsed/>
    <w:qFormat/>
    <w:rsid w:val="00032A61"/>
    <w:pPr>
      <w:spacing w:after="200" w:line="240" w:lineRule="auto"/>
    </w:pPr>
    <w:rPr>
      <w:i/>
      <w:iCs/>
      <w:sz w:val="20"/>
      <w:szCs w:val="18"/>
    </w:rPr>
  </w:style>
  <w:style w:type="paragraph" w:styleId="Paragraphedeliste">
    <w:name w:val="List Paragraph"/>
    <w:basedOn w:val="Normal"/>
    <w:uiPriority w:val="34"/>
    <w:qFormat/>
    <w:rsid w:val="00C12484"/>
    <w:pPr>
      <w:ind w:left="720"/>
      <w:contextualSpacing/>
    </w:pPr>
  </w:style>
  <w:style w:type="paragraph" w:styleId="Bibliographie">
    <w:name w:val="Bibliography"/>
    <w:basedOn w:val="Normal"/>
    <w:next w:val="Normal"/>
    <w:uiPriority w:val="37"/>
    <w:unhideWhenUsed/>
    <w:rsid w:val="00C12484"/>
  </w:style>
  <w:style w:type="character" w:styleId="Lienhypertexte">
    <w:name w:val="Hyperlink"/>
    <w:basedOn w:val="Policepardfaut"/>
    <w:uiPriority w:val="99"/>
    <w:unhideWhenUsed/>
    <w:rsid w:val="00C12484"/>
    <w:rPr>
      <w:color w:val="0563C1" w:themeColor="hyperlink"/>
      <w:u w:val="single"/>
    </w:rPr>
  </w:style>
  <w:style w:type="paragraph" w:customStyle="1" w:styleId="Default">
    <w:name w:val="Default"/>
    <w:rsid w:val="00C12484"/>
    <w:pPr>
      <w:autoSpaceDE w:val="0"/>
      <w:autoSpaceDN w:val="0"/>
      <w:adjustRightInd w:val="0"/>
      <w:spacing w:after="0" w:line="240" w:lineRule="auto"/>
    </w:pPr>
    <w:rPr>
      <w:rFonts w:ascii="Arial" w:hAnsi="Arial" w:cs="Arial"/>
      <w:color w:val="000000"/>
      <w:sz w:val="24"/>
      <w:szCs w:val="24"/>
      <w:lang w:val="en-US"/>
    </w:rPr>
  </w:style>
  <w:style w:type="paragraph" w:styleId="Textedebulles">
    <w:name w:val="Balloon Text"/>
    <w:basedOn w:val="Normal"/>
    <w:link w:val="TextedebullesCar"/>
    <w:uiPriority w:val="99"/>
    <w:semiHidden/>
    <w:unhideWhenUsed/>
    <w:rsid w:val="00C1248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12484"/>
    <w:rPr>
      <w:rFonts w:ascii="Segoe UI" w:hAnsi="Segoe UI" w:cs="Segoe UI"/>
      <w:sz w:val="18"/>
      <w:szCs w:val="18"/>
    </w:rPr>
  </w:style>
  <w:style w:type="paragraph" w:styleId="En-tte">
    <w:name w:val="header"/>
    <w:basedOn w:val="Normal"/>
    <w:link w:val="En-tteCar"/>
    <w:uiPriority w:val="99"/>
    <w:unhideWhenUsed/>
    <w:rsid w:val="00C12484"/>
    <w:pPr>
      <w:tabs>
        <w:tab w:val="center" w:pos="4536"/>
        <w:tab w:val="right" w:pos="9072"/>
      </w:tabs>
      <w:spacing w:after="0" w:line="240" w:lineRule="auto"/>
    </w:pPr>
  </w:style>
  <w:style w:type="character" w:customStyle="1" w:styleId="En-tteCar">
    <w:name w:val="En-tête Car"/>
    <w:basedOn w:val="Policepardfaut"/>
    <w:link w:val="En-tte"/>
    <w:uiPriority w:val="99"/>
    <w:rsid w:val="00C12484"/>
  </w:style>
  <w:style w:type="paragraph" w:styleId="Pieddepage">
    <w:name w:val="footer"/>
    <w:basedOn w:val="Normal"/>
    <w:link w:val="PieddepageCar"/>
    <w:uiPriority w:val="99"/>
    <w:unhideWhenUsed/>
    <w:rsid w:val="00C1248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2484"/>
  </w:style>
  <w:style w:type="table" w:styleId="Grilledutableau">
    <w:name w:val="Table Grid"/>
    <w:basedOn w:val="TableauNormal"/>
    <w:uiPriority w:val="39"/>
    <w:rsid w:val="00C12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rsid w:val="00C12484"/>
    <w:pPr>
      <w:spacing w:after="0" w:line="240" w:lineRule="auto"/>
    </w:pPr>
    <w:rPr>
      <w:sz w:val="20"/>
      <w:szCs w:val="20"/>
    </w:rPr>
  </w:style>
  <w:style w:type="character" w:customStyle="1" w:styleId="NotedebasdepageCar">
    <w:name w:val="Note de bas de page Car"/>
    <w:basedOn w:val="Policepardfaut"/>
    <w:link w:val="Notedebasdepage"/>
    <w:uiPriority w:val="99"/>
    <w:rsid w:val="00C12484"/>
    <w:rPr>
      <w:sz w:val="20"/>
      <w:szCs w:val="20"/>
    </w:rPr>
  </w:style>
  <w:style w:type="character" w:styleId="Appelnotedebasdep">
    <w:name w:val="footnote reference"/>
    <w:basedOn w:val="Policepardfaut"/>
    <w:uiPriority w:val="99"/>
    <w:semiHidden/>
    <w:unhideWhenUsed/>
    <w:rsid w:val="00C12484"/>
    <w:rPr>
      <w:vertAlign w:val="superscript"/>
    </w:rPr>
  </w:style>
  <w:style w:type="character" w:styleId="Textedelespacerserv">
    <w:name w:val="Placeholder Text"/>
    <w:basedOn w:val="Policepardfaut"/>
    <w:uiPriority w:val="99"/>
    <w:semiHidden/>
    <w:rsid w:val="00C12484"/>
    <w:rPr>
      <w:color w:val="808080"/>
    </w:rPr>
  </w:style>
  <w:style w:type="paragraph" w:customStyle="1" w:styleId="equation">
    <w:name w:val="equation"/>
    <w:basedOn w:val="Normal"/>
    <w:qFormat/>
    <w:rsid w:val="00C12484"/>
    <w:pPr>
      <w:spacing w:after="240" w:line="240" w:lineRule="auto"/>
      <w:jc w:val="center"/>
    </w:pPr>
    <w:rPr>
      <w:rFonts w:ascii="Cambria Math" w:hAnsi="Cambria Math"/>
    </w:rPr>
  </w:style>
  <w:style w:type="paragraph" w:styleId="En-ttedetabledesmatires">
    <w:name w:val="TOC Heading"/>
    <w:basedOn w:val="Titre1"/>
    <w:next w:val="Normal"/>
    <w:uiPriority w:val="39"/>
    <w:unhideWhenUsed/>
    <w:qFormat/>
    <w:rsid w:val="00C12484"/>
    <w:pPr>
      <w:outlineLvl w:val="9"/>
    </w:pPr>
    <w:rPr>
      <w:lang w:val="en-US"/>
    </w:rPr>
  </w:style>
  <w:style w:type="paragraph" w:styleId="TM1">
    <w:name w:val="toc 1"/>
    <w:basedOn w:val="Normal"/>
    <w:next w:val="Normal"/>
    <w:autoRedefine/>
    <w:uiPriority w:val="39"/>
    <w:unhideWhenUsed/>
    <w:rsid w:val="00C12484"/>
    <w:pPr>
      <w:spacing w:after="100"/>
    </w:pPr>
  </w:style>
  <w:style w:type="paragraph" w:styleId="TM2">
    <w:name w:val="toc 2"/>
    <w:basedOn w:val="Normal"/>
    <w:next w:val="Normal"/>
    <w:autoRedefine/>
    <w:uiPriority w:val="39"/>
    <w:unhideWhenUsed/>
    <w:rsid w:val="00C12484"/>
    <w:pPr>
      <w:spacing w:after="100"/>
      <w:ind w:left="220"/>
    </w:pPr>
  </w:style>
  <w:style w:type="paragraph" w:styleId="TM3">
    <w:name w:val="toc 3"/>
    <w:basedOn w:val="Normal"/>
    <w:next w:val="Normal"/>
    <w:autoRedefine/>
    <w:uiPriority w:val="39"/>
    <w:unhideWhenUsed/>
    <w:rsid w:val="00C12484"/>
    <w:pPr>
      <w:spacing w:after="100"/>
      <w:ind w:left="440"/>
    </w:pPr>
  </w:style>
  <w:style w:type="paragraph" w:styleId="Tabledesillustrations">
    <w:name w:val="table of figures"/>
    <w:basedOn w:val="Normal"/>
    <w:next w:val="Normal"/>
    <w:uiPriority w:val="99"/>
    <w:unhideWhenUsed/>
    <w:rsid w:val="005857CA"/>
    <w:pPr>
      <w:spacing w:after="0"/>
    </w:pPr>
  </w:style>
  <w:style w:type="paragraph" w:styleId="Notedefin">
    <w:name w:val="endnote text"/>
    <w:basedOn w:val="Normal"/>
    <w:link w:val="NotedefinCar"/>
    <w:uiPriority w:val="99"/>
    <w:semiHidden/>
    <w:unhideWhenUsed/>
    <w:rsid w:val="00236A0A"/>
    <w:pPr>
      <w:spacing w:after="0" w:line="240" w:lineRule="auto"/>
    </w:pPr>
    <w:rPr>
      <w:sz w:val="20"/>
      <w:szCs w:val="20"/>
    </w:rPr>
  </w:style>
  <w:style w:type="character" w:customStyle="1" w:styleId="NotedefinCar">
    <w:name w:val="Note de fin Car"/>
    <w:basedOn w:val="Policepardfaut"/>
    <w:link w:val="Notedefin"/>
    <w:uiPriority w:val="99"/>
    <w:semiHidden/>
    <w:rsid w:val="00236A0A"/>
    <w:rPr>
      <w:sz w:val="20"/>
      <w:szCs w:val="20"/>
    </w:rPr>
  </w:style>
  <w:style w:type="character" w:styleId="Appeldenotedefin">
    <w:name w:val="endnote reference"/>
    <w:basedOn w:val="Policepardfaut"/>
    <w:uiPriority w:val="99"/>
    <w:semiHidden/>
    <w:unhideWhenUsed/>
    <w:rsid w:val="00236A0A"/>
    <w:rPr>
      <w:vertAlign w:val="superscript"/>
    </w:rPr>
  </w:style>
  <w:style w:type="paragraph" w:styleId="Sansinterligne">
    <w:name w:val="No Spacing"/>
    <w:uiPriority w:val="1"/>
    <w:qFormat/>
    <w:rsid w:val="00307CA5"/>
    <w:pPr>
      <w:spacing w:after="0" w:line="240" w:lineRule="auto"/>
    </w:pPr>
  </w:style>
  <w:style w:type="character" w:customStyle="1" w:styleId="Titre5Car">
    <w:name w:val="Titre 5 Car"/>
    <w:basedOn w:val="Policepardfaut"/>
    <w:link w:val="Titre5"/>
    <w:uiPriority w:val="9"/>
    <w:rsid w:val="002231D3"/>
    <w:rPr>
      <w:rFonts w:asciiTheme="majorHAnsi" w:eastAsiaTheme="majorEastAsia" w:hAnsiTheme="majorHAnsi" w:cstheme="majorBidi"/>
    </w:rPr>
  </w:style>
  <w:style w:type="character" w:styleId="Marquedecommentaire">
    <w:name w:val="annotation reference"/>
    <w:basedOn w:val="Policepardfaut"/>
    <w:uiPriority w:val="99"/>
    <w:semiHidden/>
    <w:unhideWhenUsed/>
    <w:rsid w:val="001E40AE"/>
    <w:rPr>
      <w:sz w:val="16"/>
      <w:szCs w:val="16"/>
    </w:rPr>
  </w:style>
  <w:style w:type="paragraph" w:styleId="Commentaire">
    <w:name w:val="annotation text"/>
    <w:basedOn w:val="Normal"/>
    <w:link w:val="CommentaireCar"/>
    <w:uiPriority w:val="99"/>
    <w:semiHidden/>
    <w:unhideWhenUsed/>
    <w:rsid w:val="001E40AE"/>
    <w:pPr>
      <w:spacing w:line="240" w:lineRule="auto"/>
    </w:pPr>
    <w:rPr>
      <w:sz w:val="20"/>
      <w:szCs w:val="20"/>
    </w:rPr>
  </w:style>
  <w:style w:type="character" w:customStyle="1" w:styleId="CommentaireCar">
    <w:name w:val="Commentaire Car"/>
    <w:basedOn w:val="Policepardfaut"/>
    <w:link w:val="Commentaire"/>
    <w:uiPriority w:val="99"/>
    <w:semiHidden/>
    <w:rsid w:val="001E40AE"/>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1E40AE"/>
    <w:rPr>
      <w:b/>
      <w:bCs/>
    </w:rPr>
  </w:style>
  <w:style w:type="character" w:customStyle="1" w:styleId="ObjetducommentaireCar">
    <w:name w:val="Objet du commentaire Car"/>
    <w:basedOn w:val="CommentaireCar"/>
    <w:link w:val="Objetducommentaire"/>
    <w:uiPriority w:val="99"/>
    <w:semiHidden/>
    <w:rsid w:val="001E40AE"/>
    <w:rPr>
      <w:rFonts w:ascii="Times New Roman" w:hAnsi="Times New Roman"/>
      <w:b/>
      <w:bCs/>
      <w:sz w:val="20"/>
      <w:szCs w:val="20"/>
    </w:rPr>
  </w:style>
  <w:style w:type="paragraph" w:styleId="Rvision">
    <w:name w:val="Revision"/>
    <w:hidden/>
    <w:uiPriority w:val="99"/>
    <w:semiHidden/>
    <w:rsid w:val="001E40AE"/>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oleObject" Target="embeddings/oleObject1.bin"/><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1" Type="http://schemas.openxmlformats.org/officeDocument/2006/relationships/hyperlink" Target="file:///C:\Users\obenchek\Desktop\Omar\CR_these\th&#232;se_VD3.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hyperlink" Target="http://www.3ds.com/fr/produits-et-services/simulia/Produits/abaqus/" TargetMode="External"/><Relationship Id="rId201" Type="http://schemas.openxmlformats.org/officeDocument/2006/relationships/image" Target="media/image191.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hyperlink" Target="file:///C:\Users\obenchek\Desktop\Omar\CR_these\th&#232;se_VD3.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oleObject" Target="embeddings/oleObject2.bin"/><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hyperlink" Target="file:///C:\Users\obenchek\Desktop\Omar\CR_these\th&#232;se_VD3.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file:///C:\Users\obenchek\Desktop\Omar\CR_these\th&#232;se_VD3.docx" TargetMode="Externa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oleObject" Target="embeddings/oleObject3.bin"/><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hyperlink" Target="file:///C:\Users\obenchek\Desktop\Omar\CR_these\th&#232;se_VD3.docx" TargetMode="Externa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8AEB5-96AE-4012-B771-C1FD999BA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141</Pages>
  <Words>40480</Words>
  <Characters>222645</Characters>
  <Application>Microsoft Office Word</Application>
  <DocSecurity>0</DocSecurity>
  <Lines>1855</Lines>
  <Paragraphs>525</Paragraphs>
  <ScaleCrop>false</ScaleCrop>
  <HeadingPairs>
    <vt:vector size="2" baseType="variant">
      <vt:variant>
        <vt:lpstr>Titre</vt:lpstr>
      </vt:variant>
      <vt:variant>
        <vt:i4>1</vt:i4>
      </vt:variant>
    </vt:vector>
  </HeadingPairs>
  <TitlesOfParts>
    <vt:vector size="1" baseType="lpstr">
      <vt:lpstr/>
    </vt:vector>
  </TitlesOfParts>
  <Company>Université de Poitiers</Company>
  <LinksUpToDate>false</LinksUpToDate>
  <CharactersWithSpaces>262600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BENCHEKROUN</dc:creator>
  <cp:keywords/>
  <dc:description/>
  <cp:lastModifiedBy>Mihai ARGHIR</cp:lastModifiedBy>
  <cp:revision>9</cp:revision>
  <cp:lastPrinted>2018-11-04T17:47:00Z</cp:lastPrinted>
  <dcterms:created xsi:type="dcterms:W3CDTF">2018-11-29T10:05:00Z</dcterms:created>
  <dcterms:modified xsi:type="dcterms:W3CDTF">2018-11-29T15:32:00Z</dcterms:modified>
</cp:coreProperties>
</file>